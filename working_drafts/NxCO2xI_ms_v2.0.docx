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31B227C5" w:rsidR="009F20B5" w:rsidRPr="00522989" w:rsidRDefault="009F20B5" w:rsidP="00DE2B27">
      <w:pPr>
        <w:spacing w:line="360" w:lineRule="auto"/>
      </w:pPr>
      <w:r w:rsidRPr="00FE014F">
        <w:rPr>
          <w:b/>
          <w:bCs/>
        </w:rPr>
        <w:t>Title</w:t>
      </w:r>
      <w:r w:rsidRPr="00FE014F">
        <w:t>:</w:t>
      </w:r>
      <w:r w:rsidRPr="00FE014F">
        <w:rPr>
          <w:b/>
          <w:bCs/>
        </w:rPr>
        <w:t xml:space="preserve"> </w:t>
      </w:r>
      <w:commentRangeStart w:id="0"/>
      <w:r w:rsidR="000332A3">
        <w:t>Nitrogen demand, supply, and acquisition strategy</w:t>
      </w:r>
      <w:r>
        <w:t xml:space="preserve"> </w:t>
      </w:r>
      <w:commentRangeEnd w:id="0"/>
      <w:r w:rsidR="000332A3">
        <w:rPr>
          <w:rStyle w:val="CommentReference"/>
        </w:rPr>
        <w:commentReference w:id="0"/>
      </w:r>
      <w:r>
        <w:t>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742BE3F8" w:rsidR="009F20B5" w:rsidRPr="00C83AE3" w:rsidRDefault="009F20B5" w:rsidP="00DE2B27">
      <w:pPr>
        <w:spacing w:line="360" w:lineRule="auto"/>
      </w:pPr>
      <w:r w:rsidRPr="00FE014F">
        <w:rPr>
          <w:b/>
          <w:bCs/>
        </w:rPr>
        <w:t>Running Head:</w:t>
      </w:r>
      <w:r>
        <w:rPr>
          <w:b/>
          <w:bCs/>
        </w:rPr>
        <w:t xml:space="preserve"> </w:t>
      </w:r>
      <w:r w:rsidR="00835DAF">
        <w:t>N supply and demand</w:t>
      </w:r>
      <w:r>
        <w:t xml:space="preserve"> control </w:t>
      </w:r>
      <w:r w:rsidR="00835DAF">
        <w:t>plant</w:t>
      </w:r>
      <w:r>
        <w:t xml:space="preserve"> </w:t>
      </w:r>
      <w:r w:rsidR="00D97F62">
        <w:t>responses</w:t>
      </w:r>
      <w:r>
        <w:t xml:space="preserve">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5FA2D8BB" w:rsidR="009F20B5" w:rsidRPr="00FE014F" w:rsidRDefault="009F20B5" w:rsidP="00DE2B27">
      <w:pPr>
        <w:spacing w:line="360" w:lineRule="auto"/>
        <w:rPr>
          <w:bCs/>
        </w:rPr>
      </w:pPr>
      <w:r w:rsidRPr="00FE014F">
        <w:rPr>
          <w:b/>
        </w:rPr>
        <w:t>Abstract:</w:t>
      </w:r>
      <w:r w:rsidRPr="00FE014F">
        <w:rPr>
          <w:bCs/>
        </w:rPr>
        <w:t xml:space="preserve"> </w:t>
      </w:r>
      <w:r w:rsidR="006B2378">
        <w:rPr>
          <w:bCs/>
        </w:rPr>
        <w:t>296</w:t>
      </w:r>
      <w:r w:rsidRPr="00FE014F">
        <w:rPr>
          <w:bCs/>
        </w:rPr>
        <w:t xml:space="preserve"> words</w:t>
      </w:r>
      <w:r w:rsidR="002E00E5">
        <w:rPr>
          <w:bCs/>
        </w:rPr>
        <w:t xml:space="preserve"> (</w:t>
      </w:r>
      <w:r w:rsidR="002E00E5">
        <w:rPr>
          <w:bCs/>
          <w:i/>
          <w:iCs/>
        </w:rPr>
        <w:t>GCB maximum: 300 words</w:t>
      </w:r>
      <w:r w:rsidR="002E00E5">
        <w:rPr>
          <w:bCs/>
        </w:rPr>
        <w:t>)</w:t>
      </w:r>
    </w:p>
    <w:p w14:paraId="29AA5765" w14:textId="3D18ADF8" w:rsidR="009F20B5" w:rsidRPr="002E00E5" w:rsidRDefault="009F20B5" w:rsidP="00DE2B27">
      <w:pPr>
        <w:spacing w:line="360" w:lineRule="auto"/>
        <w:rPr>
          <w:bCs/>
        </w:rPr>
      </w:pPr>
      <w:r w:rsidRPr="00FE014F">
        <w:rPr>
          <w:b/>
        </w:rPr>
        <w:t>Main text word count</w:t>
      </w:r>
      <w:r w:rsidRPr="00FE014F">
        <w:rPr>
          <w:bCs/>
        </w:rPr>
        <w:t xml:space="preserve">: </w:t>
      </w:r>
      <w:r w:rsidR="008B5D7E">
        <w:rPr>
          <w:bCs/>
        </w:rPr>
        <w:t>7</w:t>
      </w:r>
      <w:r w:rsidR="0004189D">
        <w:rPr>
          <w:bCs/>
        </w:rPr>
        <w:t>4</w:t>
      </w:r>
      <w:r w:rsidR="00835DAF">
        <w:rPr>
          <w:bCs/>
        </w:rPr>
        <w:t>56</w:t>
      </w:r>
      <w:r w:rsidRPr="00FE014F">
        <w:rPr>
          <w:bCs/>
        </w:rPr>
        <w:t xml:space="preserve"> words</w:t>
      </w:r>
      <w:r w:rsidR="002E00E5">
        <w:rPr>
          <w:bCs/>
        </w:rPr>
        <w:t xml:space="preserve"> (</w:t>
      </w:r>
      <w:r w:rsidR="002E00E5">
        <w:rPr>
          <w:bCs/>
          <w:i/>
          <w:iCs/>
        </w:rPr>
        <w:t>GCB maximum: 8000 words</w:t>
      </w:r>
      <w:r w:rsidR="002E00E5">
        <w:rPr>
          <w:bCs/>
        </w:rPr>
        <w:t>)</w:t>
      </w:r>
    </w:p>
    <w:p w14:paraId="06E78CAB" w14:textId="6F41ABDE" w:rsidR="009F20B5" w:rsidRPr="00FE014F" w:rsidRDefault="009F20B5" w:rsidP="00DE2B27">
      <w:pPr>
        <w:spacing w:line="360" w:lineRule="auto"/>
        <w:ind w:firstLine="720"/>
        <w:rPr>
          <w:bCs/>
        </w:rPr>
      </w:pPr>
      <w:r w:rsidRPr="00FE014F">
        <w:rPr>
          <w:bCs/>
        </w:rPr>
        <w:t xml:space="preserve">Introduction: </w:t>
      </w:r>
      <w:r>
        <w:rPr>
          <w:bCs/>
        </w:rPr>
        <w:t>1</w:t>
      </w:r>
      <w:r w:rsidR="00BD33C0">
        <w:rPr>
          <w:bCs/>
        </w:rPr>
        <w:t>4</w:t>
      </w:r>
      <w:r w:rsidR="00947C22">
        <w:rPr>
          <w:bCs/>
        </w:rPr>
        <w:t>01</w:t>
      </w:r>
      <w:r w:rsidRPr="00FE014F">
        <w:rPr>
          <w:bCs/>
        </w:rPr>
        <w:t xml:space="preserve"> words</w:t>
      </w:r>
    </w:p>
    <w:p w14:paraId="7C0C40D4" w14:textId="645B235B" w:rsidR="009F20B5" w:rsidRPr="00FE014F" w:rsidRDefault="009F20B5" w:rsidP="00DE2B27">
      <w:pPr>
        <w:spacing w:line="360" w:lineRule="auto"/>
        <w:ind w:firstLine="720"/>
        <w:rPr>
          <w:bCs/>
        </w:rPr>
      </w:pPr>
      <w:r w:rsidRPr="00FE014F">
        <w:rPr>
          <w:bCs/>
        </w:rPr>
        <w:t xml:space="preserve">Methods: </w:t>
      </w:r>
      <w:r>
        <w:rPr>
          <w:bCs/>
        </w:rPr>
        <w:t>31</w:t>
      </w:r>
      <w:r w:rsidR="0039373C">
        <w:rPr>
          <w:bCs/>
        </w:rPr>
        <w:t>5</w:t>
      </w:r>
      <w:r w:rsidR="009C354F">
        <w:rPr>
          <w:bCs/>
        </w:rPr>
        <w:t>7</w:t>
      </w:r>
      <w:r w:rsidRPr="00FE014F">
        <w:rPr>
          <w:bCs/>
        </w:rPr>
        <w:t xml:space="preserve"> words</w:t>
      </w:r>
    </w:p>
    <w:p w14:paraId="7D1FF481" w14:textId="6F321AD6" w:rsidR="009F20B5" w:rsidRPr="00FE014F" w:rsidRDefault="009F20B5" w:rsidP="00DE2B27">
      <w:pPr>
        <w:spacing w:line="360" w:lineRule="auto"/>
        <w:ind w:firstLine="720"/>
        <w:rPr>
          <w:bCs/>
        </w:rPr>
      </w:pPr>
      <w:r w:rsidRPr="00FE014F">
        <w:rPr>
          <w:bCs/>
        </w:rPr>
        <w:t xml:space="preserve">Results: </w:t>
      </w:r>
      <w:r w:rsidR="00C63CDB">
        <w:rPr>
          <w:bCs/>
        </w:rPr>
        <w:t>1195</w:t>
      </w:r>
      <w:r w:rsidRPr="00FE014F">
        <w:rPr>
          <w:bCs/>
        </w:rPr>
        <w:t xml:space="preserve"> words (not including text in figures or tables)</w:t>
      </w:r>
    </w:p>
    <w:p w14:paraId="4DF403DB" w14:textId="2D1EB081" w:rsidR="009F20B5" w:rsidRPr="00FE014F" w:rsidRDefault="009F20B5" w:rsidP="00DE2B27">
      <w:pPr>
        <w:spacing w:line="360" w:lineRule="auto"/>
        <w:ind w:firstLine="720"/>
        <w:rPr>
          <w:bCs/>
        </w:rPr>
      </w:pPr>
      <w:r w:rsidRPr="00FE014F">
        <w:rPr>
          <w:bCs/>
        </w:rPr>
        <w:t xml:space="preserve">Discussion: </w:t>
      </w:r>
      <w:r w:rsidR="002E00E5">
        <w:rPr>
          <w:bCs/>
        </w:rPr>
        <w:t>16</w:t>
      </w:r>
      <w:r w:rsidR="00BA7638">
        <w:rPr>
          <w:bCs/>
        </w:rPr>
        <w:t>3</w:t>
      </w:r>
      <w:r w:rsidR="002E00E5">
        <w:rPr>
          <w:bCs/>
        </w:rPr>
        <w:t>7</w:t>
      </w:r>
      <w:r w:rsidRPr="00FE014F">
        <w:rPr>
          <w:bCs/>
        </w:rPr>
        <w:t xml:space="preserve"> words</w:t>
      </w:r>
    </w:p>
    <w:p w14:paraId="2544C04D" w14:textId="35D6CCB7" w:rsidR="009F20B5" w:rsidRPr="00FE014F" w:rsidRDefault="009F20B5" w:rsidP="00DE2B27">
      <w:pPr>
        <w:spacing w:line="360" w:lineRule="auto"/>
        <w:rPr>
          <w:bCs/>
        </w:rPr>
      </w:pPr>
      <w:r w:rsidRPr="00FE014F">
        <w:rPr>
          <w:b/>
        </w:rPr>
        <w:t>Tables and Figures</w:t>
      </w:r>
      <w:r w:rsidRPr="00FE014F">
        <w:rPr>
          <w:bCs/>
        </w:rPr>
        <w:t xml:space="preserve">: </w:t>
      </w:r>
      <w:r w:rsidR="00BA7638">
        <w:rPr>
          <w:bCs/>
        </w:rPr>
        <w:t>4</w:t>
      </w:r>
      <w:r>
        <w:rPr>
          <w:bCs/>
        </w:rPr>
        <w:t xml:space="preserve"> tables and </w:t>
      </w:r>
      <w:r w:rsidR="00BA7638">
        <w:rPr>
          <w:bCs/>
        </w:rPr>
        <w:t>4</w:t>
      </w:r>
      <w:r>
        <w:rPr>
          <w:bCs/>
        </w:rPr>
        <w:t xml:space="preserve"> figures</w:t>
      </w:r>
    </w:p>
    <w:p w14:paraId="59921859" w14:textId="2F197842" w:rsidR="009F20B5" w:rsidRPr="00FE014F" w:rsidRDefault="009F20B5" w:rsidP="00DE2B27">
      <w:pPr>
        <w:spacing w:line="360" w:lineRule="auto"/>
        <w:rPr>
          <w:b/>
          <w:bCs/>
        </w:rPr>
      </w:pPr>
      <w:r w:rsidRPr="00FE014F">
        <w:rPr>
          <w:b/>
        </w:rPr>
        <w:t>Supplemental Information</w:t>
      </w:r>
      <w:r w:rsidRPr="00FE014F">
        <w:rPr>
          <w:bCs/>
        </w:rPr>
        <w:t>:</w:t>
      </w:r>
      <w:r>
        <w:rPr>
          <w:bCs/>
        </w:rPr>
        <w:t xml:space="preserve"> </w:t>
      </w:r>
      <w:r w:rsidR="002E00E5">
        <w:rPr>
          <w:bCs/>
        </w:rPr>
        <w:t>4</w:t>
      </w:r>
      <w:r>
        <w:rPr>
          <w:bCs/>
        </w:rPr>
        <w:t xml:space="preserve"> supplemental tables, </w:t>
      </w:r>
      <w:r w:rsidR="002E00E5">
        <w:rPr>
          <w:bCs/>
        </w:rPr>
        <w:t>6</w:t>
      </w:r>
      <w:r>
        <w:rPr>
          <w:bCs/>
        </w:rPr>
        <w:t xml:space="preserve">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5C5B9E64"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w:t>
      </w:r>
      <w:r>
        <w:rPr>
          <w:bCs/>
        </w:rPr>
        <w:t xml:space="preserve">coincide with increased growth rates and total leaf area over short time scales that dampen with time. </w:t>
      </w:r>
      <w:r w:rsidR="006B2378">
        <w:rPr>
          <w:bCs/>
        </w:rPr>
        <w:t>N</w:t>
      </w:r>
      <w:r>
        <w:rPr>
          <w:bCs/>
        </w:rPr>
        <w:t>itrogen</w:t>
      </w:r>
      <w:r w:rsidRPr="00FE014F">
        <w:rPr>
          <w:bCs/>
        </w:rPr>
        <w:t xml:space="preserve"> limitation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 calls aspects of this hypothesis into question, suggesting that leaf responses to</w:t>
      </w:r>
      <w:r w:rsidRPr="00807C24">
        <w:rPr>
          <w:bCs/>
        </w:rPr>
        <w:t xml:space="preserve">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 instead the result of optimal resource </w:t>
      </w:r>
      <w:r w:rsidR="00BD33C0">
        <w:rPr>
          <w:bCs/>
          <w:color w:val="000000"/>
        </w:rPr>
        <w:t>allocation</w:t>
      </w:r>
      <w:r>
        <w:rPr>
          <w:bCs/>
          <w:color w:val="000000"/>
        </w:rPr>
        <w:t xml:space="preserve"> to photosynthetic capacity. Despite empirical support for both hypotheses, studies that examine leaf and whole</w:t>
      </w:r>
      <w:r w:rsidR="00BE4981">
        <w:rPr>
          <w:bCs/>
          <w:color w:val="000000"/>
        </w:rPr>
        <w:t>-</w:t>
      </w:r>
      <w:r>
        <w:rPr>
          <w:bCs/>
          <w:color w:val="000000"/>
        </w:rPr>
        <w:t xml:space="preserve">plant responses to </w:t>
      </w:r>
      <w:r w:rsidR="00890610">
        <w:rPr>
          <w:bCs/>
        </w:rPr>
        <w:t>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w:t>
      </w:r>
      <w:proofErr w:type="spellStart"/>
      <w:r>
        <w:rPr>
          <w:bCs/>
        </w:rPr>
        <w:t>Merr</w:t>
      </w:r>
      <w:proofErr w:type="spellEnd"/>
      <w:r>
        <w:rPr>
          <w:bCs/>
        </w:rPr>
        <w:t xml:space="preserve">) seedlings were grown </w:t>
      </w:r>
      <w:r w:rsidRPr="00FE014F">
        <w:rPr>
          <w:bCs/>
        </w:rPr>
        <w:t>under 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w:t>
      </w:r>
      <w:r w:rsidR="002B78C1">
        <w:rPr>
          <w:bCs/>
        </w:rPr>
        <w:t>-</w:t>
      </w:r>
      <w:r w:rsidRPr="00FE014F">
        <w:rPr>
          <w:bCs/>
        </w:rPr>
        <w:t>factorial growth chamber experiment.</w:t>
      </w:r>
      <w:r>
        <w:rPr>
          <w:bCs/>
        </w:rPr>
        <w:t xml:space="preserve"> After seven weeks, </w:t>
      </w:r>
      <w:r w:rsidR="002B78C1">
        <w:rPr>
          <w:bCs/>
        </w:rPr>
        <w:t>e</w:t>
      </w:r>
      <w:r w:rsidR="006B2378">
        <w:rPr>
          <w:bCs/>
        </w:rPr>
        <w:t xml:space="preserve">levated </w:t>
      </w:r>
      <w:r w:rsidR="002B78C1">
        <w:rPr>
          <w:bCs/>
        </w:rPr>
        <w:t>CO</w:t>
      </w:r>
      <w:r w:rsidR="002B78C1">
        <w:rPr>
          <w:bCs/>
          <w:vertAlign w:val="subscript"/>
        </w:rPr>
        <w:t>2</w:t>
      </w:r>
      <w:r w:rsidR="002B78C1">
        <w:rPr>
          <w:bCs/>
        </w:rPr>
        <w:t xml:space="preserve"> reduced photosynthetic capacity independent of fertilization or inoculation treatment. </w:t>
      </w:r>
      <w:r>
        <w:rPr>
          <w:bCs/>
        </w:rPr>
        <w:t xml:space="preserve">However, increasing fertilization increased the positive effect of </w:t>
      </w:r>
      <w:r w:rsidR="00890610">
        <w:rPr>
          <w:bCs/>
        </w:rPr>
        <w:t>eCO</w:t>
      </w:r>
      <w:r w:rsidR="00890610" w:rsidRPr="00890610">
        <w:rPr>
          <w:bCs/>
          <w:vertAlign w:val="subscript"/>
        </w:rPr>
        <w:t>2</w:t>
      </w:r>
      <w:r>
        <w:rPr>
          <w:bCs/>
        </w:rPr>
        <w:t xml:space="preserve"> on </w:t>
      </w:r>
      <w:r w:rsidR="008C30BF">
        <w:rPr>
          <w:bCs/>
        </w:rPr>
        <w:t>total</w:t>
      </w:r>
      <w:r>
        <w:rPr>
          <w:bCs/>
        </w:rPr>
        <w:t xml:space="preserve"> biomass and total leaf area, a pattern that was associated with increased plant nitrogen uptake.</w:t>
      </w:r>
      <w:r w:rsidR="007D627F">
        <w:rPr>
          <w:bCs/>
        </w:rPr>
        <w:t xml:space="preserve"> Inoculation increased the positive effect of e</w:t>
      </w:r>
      <w:r w:rsidR="006B2378">
        <w:rPr>
          <w:bCs/>
        </w:rPr>
        <w:t xml:space="preserve">levated </w:t>
      </w:r>
      <w:r w:rsidR="007D627F">
        <w:rPr>
          <w:bCs/>
        </w:rPr>
        <w:t>CO</w:t>
      </w:r>
      <w:r w:rsidR="007D627F">
        <w:rPr>
          <w:bCs/>
          <w:vertAlign w:val="subscript"/>
        </w:rPr>
        <w:t>2</w:t>
      </w:r>
      <w:r w:rsidR="007D627F">
        <w:rPr>
          <w:bCs/>
        </w:rPr>
        <w:t xml:space="preserve"> on whole</w:t>
      </w:r>
      <w:r w:rsidR="00E22EA1">
        <w:rPr>
          <w:bCs/>
        </w:rPr>
        <w:t>-</w:t>
      </w:r>
      <w:r w:rsidR="007D627F">
        <w:rPr>
          <w:bCs/>
        </w:rPr>
        <w:t>plant growth under low fertilization.</w:t>
      </w:r>
      <w:r>
        <w:rPr>
          <w:bCs/>
        </w:rPr>
        <w:t xml:space="preserve"> </w:t>
      </w:r>
      <w:r w:rsidR="00E22EA1">
        <w:rPr>
          <w:bCs/>
        </w:rPr>
        <w:t>Results</w:t>
      </w:r>
      <w:r w:rsidR="003F3B22">
        <w:rPr>
          <w:bCs/>
        </w:rPr>
        <w:t xml:space="preserve"> suggest that </w:t>
      </w:r>
      <w:r>
        <w:rPr>
          <w:bCs/>
          <w:color w:val="000000"/>
        </w:rPr>
        <w:t xml:space="preserve">optimal resource allocation to photosynthetic capacity </w:t>
      </w:r>
      <w:r w:rsidR="003F3B22">
        <w:rPr>
          <w:bCs/>
          <w:color w:val="000000"/>
        </w:rPr>
        <w:t xml:space="preserve">and nitrogen limitation both explain plant responses to </w:t>
      </w:r>
      <w:r w:rsidR="008A112A">
        <w:rPr>
          <w:bCs/>
          <w:color w:val="000000"/>
        </w:rPr>
        <w:t>CO</w:t>
      </w:r>
      <w:r w:rsidR="008A112A">
        <w:rPr>
          <w:bCs/>
          <w:color w:val="000000"/>
          <w:vertAlign w:val="subscript"/>
        </w:rPr>
        <w:t>2</w:t>
      </w:r>
      <w:r w:rsidR="008A112A">
        <w:rPr>
          <w:bCs/>
          <w:color w:val="000000"/>
        </w:rPr>
        <w:t xml:space="preserve"> but </w:t>
      </w:r>
      <w:r w:rsidR="003F3B22">
        <w:rPr>
          <w:bCs/>
          <w:color w:val="000000"/>
        </w:rPr>
        <w:t>operate on different scales.</w:t>
      </w:r>
      <w:r w:rsidR="00434188">
        <w:rPr>
          <w:bCs/>
          <w:color w:val="000000"/>
        </w:rPr>
        <w:t xml:space="preserve"> </w:t>
      </w:r>
      <w:r w:rsidR="007910E7">
        <w:rPr>
          <w:bCs/>
          <w:color w:val="000000"/>
        </w:rPr>
        <w:t>F</w:t>
      </w:r>
      <w:r w:rsidR="00BD33C0">
        <w:rPr>
          <w:bCs/>
          <w:color w:val="000000"/>
        </w:rPr>
        <w:t xml:space="preserve">indings </w:t>
      </w:r>
      <w:r w:rsidR="008A112A">
        <w:rPr>
          <w:bCs/>
          <w:color w:val="000000"/>
        </w:rPr>
        <w:t xml:space="preserve">from this experiment also </w:t>
      </w:r>
      <w:r w:rsidR="00BD33C0">
        <w:rPr>
          <w:bCs/>
          <w:color w:val="000000"/>
        </w:rPr>
        <w:t>indicate</w:t>
      </w:r>
      <w:r w:rsidR="00434188">
        <w:t xml:space="preserve"> that</w:t>
      </w:r>
      <w:r>
        <w:t xml:space="preserve"> optimal resource allocation under </w:t>
      </w:r>
      <w:r w:rsidR="00890610">
        <w:rPr>
          <w:bCs/>
        </w:rPr>
        <w:t>e</w:t>
      </w:r>
      <w:r w:rsidR="006B2378">
        <w:rPr>
          <w:bCs/>
        </w:rPr>
        <w:t xml:space="preserve">levated </w:t>
      </w:r>
      <w:r w:rsidR="00890610">
        <w:rPr>
          <w:bCs/>
        </w:rPr>
        <w:t>CO</w:t>
      </w:r>
      <w:r w:rsidR="00890610" w:rsidRPr="00890610">
        <w:rPr>
          <w:bCs/>
          <w:vertAlign w:val="subscript"/>
        </w:rPr>
        <w:t>2</w:t>
      </w:r>
      <w:r>
        <w:t xml:space="preserve"> may result in nitrogen savings at the leaf level that could alleviate nitrogen limitation at the whole-plant level.</w:t>
      </w:r>
      <w:r>
        <w:rPr>
          <w:bCs/>
          <w:color w:val="000000"/>
        </w:rPr>
        <w:t xml:space="preserve"> The differential role of soil nitrogen availability on leaf and whole-plant responses to </w:t>
      </w:r>
      <w:r w:rsidR="00890610">
        <w:rPr>
          <w:bCs/>
        </w:rPr>
        <w:t>e</w:t>
      </w:r>
      <w:r w:rsidR="006B2378">
        <w:rPr>
          <w:bCs/>
        </w:rPr>
        <w:t xml:space="preserve">levated </w:t>
      </w:r>
      <w:r w:rsidR="00890610">
        <w:rPr>
          <w:bCs/>
        </w:rPr>
        <w:t>CO</w:t>
      </w:r>
      <w:r w:rsidR="00890610" w:rsidRPr="00890610">
        <w:rPr>
          <w:bCs/>
          <w:vertAlign w:val="subscript"/>
        </w:rPr>
        <w:t>2</w:t>
      </w:r>
      <w:r>
        <w:rPr>
          <w:bCs/>
          <w:color w:val="000000"/>
        </w:rPr>
        <w:t xml:space="preserve"> build on previous work suggesting that </w:t>
      </w:r>
      <w:r w:rsidR="00434188">
        <w:rPr>
          <w:bCs/>
          <w:color w:val="000000"/>
        </w:rPr>
        <w:t>terrestrial biosphere</w:t>
      </w:r>
      <w:r>
        <w:rPr>
          <w:bCs/>
          <w:color w:val="000000"/>
        </w:rPr>
        <w:t xml:space="preserve"> models may improve the simulation of photosynthetic processes under future</w:t>
      </w:r>
      <w:r w:rsidR="002B07ED">
        <w:rPr>
          <w:bCs/>
          <w:color w:val="000000"/>
        </w:rPr>
        <w:t>,</w:t>
      </w:r>
      <w:r>
        <w:rPr>
          <w:bCs/>
          <w:color w:val="000000"/>
        </w:rPr>
        <w:t xml:space="preserv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0D54A96E" w:rsidR="009F20B5" w:rsidRDefault="00BD33C0" w:rsidP="00080052">
      <w:pPr>
        <w:spacing w:line="360" w:lineRule="auto"/>
        <w:rPr>
          <w:bCs/>
        </w:rPr>
      </w:pPr>
      <w:r>
        <w:rPr>
          <w:bCs/>
        </w:rPr>
        <w:t>a</w:t>
      </w:r>
      <w:r w:rsidR="00963F35">
        <w:rPr>
          <w:bCs/>
        </w:rPr>
        <w:t xml:space="preserve">cclimation, </w:t>
      </w:r>
      <w:r w:rsidR="009F20B5">
        <w:rPr>
          <w:bCs/>
        </w:rPr>
        <w:t>photosynthesis, whole</w:t>
      </w:r>
      <w:r w:rsidR="00BE4981">
        <w:rPr>
          <w:bCs/>
        </w:rPr>
        <w:t>-</w:t>
      </w:r>
      <w:r w:rsidR="009F20B5">
        <w:rPr>
          <w:bCs/>
        </w:rPr>
        <w:t>plant growth</w:t>
      </w:r>
      <w:r w:rsidR="009F20B5" w:rsidRPr="00FE014F">
        <w:rPr>
          <w:bCs/>
        </w:rPr>
        <w:t>,</w:t>
      </w:r>
      <w:r w:rsidR="009F20B5">
        <w:rPr>
          <w:bCs/>
        </w:rPr>
        <w:t xml:space="preserve"> </w:t>
      </w:r>
      <w:r w:rsidR="009F20B5" w:rsidRPr="00FE014F">
        <w:rPr>
          <w:bCs/>
        </w:rPr>
        <w:t>n</w:t>
      </w:r>
      <w:r w:rsidR="009F20B5">
        <w:rPr>
          <w:bCs/>
        </w:rPr>
        <w:t>itrogen-water use tradeoffs,</w:t>
      </w:r>
      <w:r w:rsidR="009F20B5" w:rsidRPr="00FE014F">
        <w:rPr>
          <w:bCs/>
        </w:rPr>
        <w:t xml:space="preserve"> n</w:t>
      </w:r>
      <w:r w:rsidR="009F20B5">
        <w:rPr>
          <w:bCs/>
        </w:rPr>
        <w:t>itrogen</w:t>
      </w:r>
      <w:r w:rsidR="009F20B5" w:rsidRPr="00FE014F">
        <w:rPr>
          <w:bCs/>
        </w:rPr>
        <w:t xml:space="preserve"> acquisition</w:t>
      </w:r>
      <w:r w:rsidR="009F20B5">
        <w:rPr>
          <w:bCs/>
        </w:rPr>
        <w:t xml:space="preserve"> strategy, optimality</w:t>
      </w:r>
      <w:r w:rsidR="00963F35">
        <w:rPr>
          <w:bCs/>
        </w:rPr>
        <w:t xml:space="preserve"> theory</w:t>
      </w:r>
      <w:r w:rsidR="009F20B5">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24EE4DD8" w14:textId="7F25F375"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7910E7">
        <w:instrText>ADDIN CSL_CITATION {"citationItems":[{"id":"ITEM-1","itemData":{"ISSN":"1942-2466","author":[{"dropping-particle":"","family":"Braghiere","given":"R K","non-dropping-particle":"","parse-names":false,"suffix":""},{"dropping-particle":"","family":"Fisher","given":"J B","non-dropping-particle":"","parse-names":false,"suffix":""},{"dropping-particle":"","family":"Allen","given":"K","non-dropping-particle":"","parse-names":false,"suffix":""},{"dropping-particle":"","family":"Brzostek","given":"E","non-dropping-particle":"","parse-names":false,"suffix":""},{"dropping-particle":"","family":"Shi","given":"M","non-dropping-particle":"","parse-names":false,"suffix":""},{"dropping-particle":"","family":"Yang","given":"X","non-dropping-particle":"","parse-names":false,"suffix":""},{"dropping-particle":"","family":"Ricciuto","given":"D M","non-dropping-particle":"","parse-names":false,"suffix":""},{"dropping-particle":"","family":"Fisher","given":"R A","non-dropping-particle":"","parse-names":false,"suffix":""},{"dropping-particle":"","family":"Zhu","given":"Q","non-dropping-particle":"","parse-names":false,"suffix":""},{"dropping-particle":"","family":"Phillips","given":"R P","non-dropping-particle":"","parse-names":false,"suffix":""}],"container-title":"Journal of advances in modeling earth systems","id":"ITEM-1","issue":"8","issued":{"date-parts":[["2022"]]},"page":"e2022MS003204","publisher":"Wiley Online Library","title":"Modeling global carbon costs of plant nitrogen and phosphorus acquisition","type":"article-journal","volume":"14"},"uris":["http://www.mendeley.com/documents/?uuid=8856950d-cde0-4eb1-9ab2-6704e50440d9"]},{"id":"ITEM-2","itemData":{"DOI":"10.5194/bg-17-5129-2020","ISSN":"1726-4189","abstract":"The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atmosphere-biosphere fluxes</w:t>
      </w:r>
      <w:r w:rsidR="007910E7">
        <w:t xml:space="preserve"> </w:t>
      </w:r>
      <w:r w:rsidR="007910E7">
        <w:fldChar w:fldCharType="begin" w:fldLock="1"/>
      </w:r>
      <w:r w:rsidR="007910E7">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-2","issue":"5147","issued":{"date-parts":[["1994"]]},"page":"641-646","title":"Verification, validation, and confirmation of numerical models in the Earth sciences","type":"article-journal","volume":"263"},"uris":["http://www.mendeley.com/documents/?uuid=530c7891-debc-430a-985c-fd6877ad0617"]},{"id":"ITEM-3","itemData":{"DOI":"10.5194/acp-15-5987-2015","ISSN":"16807324","abstract":"Land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7910E7">
        <w:fldChar w:fldCharType="separate"/>
      </w:r>
      <w:r w:rsidR="007910E7" w:rsidRPr="007910E7">
        <w:rPr>
          <w:noProof/>
        </w:rPr>
        <w:t xml:space="preserve">(Oreskes </w:t>
      </w:r>
      <w:r w:rsidR="007910E7" w:rsidRPr="007910E7">
        <w:rPr>
          <w:i/>
          <w:noProof/>
        </w:rPr>
        <w:t>et al.</w:t>
      </w:r>
      <w:r w:rsidR="007910E7" w:rsidRPr="007910E7">
        <w:rPr>
          <w:noProof/>
        </w:rPr>
        <w:t xml:space="preserve">, 1994; Hungate </w:t>
      </w:r>
      <w:r w:rsidR="007910E7" w:rsidRPr="007910E7">
        <w:rPr>
          <w:i/>
          <w:noProof/>
        </w:rPr>
        <w:t>et al.</w:t>
      </w:r>
      <w:r w:rsidR="007910E7" w:rsidRPr="007910E7">
        <w:rPr>
          <w:noProof/>
        </w:rPr>
        <w:t xml:space="preserve">, 2003; Prentice </w:t>
      </w:r>
      <w:r w:rsidR="007910E7" w:rsidRPr="007910E7">
        <w:rPr>
          <w:i/>
          <w:noProof/>
        </w:rPr>
        <w:t>et al.</w:t>
      </w:r>
      <w:r w:rsidR="007910E7" w:rsidRPr="007910E7">
        <w:rPr>
          <w:noProof/>
        </w:rPr>
        <w:t>, 2015)</w:t>
      </w:r>
      <w:r w:rsidR="007910E7">
        <w:fldChar w:fldCharType="end"/>
      </w:r>
      <w:r>
        <w:t xml:space="preserve">. </w:t>
      </w:r>
      <w:r w:rsidR="00766769">
        <w:t xml:space="preserve">While the inclusion of coupled carbon and </w:t>
      </w:r>
      <w:r w:rsidR="00766769" w:rsidRPr="00FE014F">
        <w:rPr>
          <w:bCs/>
        </w:rPr>
        <w:t>n</w:t>
      </w:r>
      <w:r w:rsidR="00766769">
        <w:rPr>
          <w:bCs/>
        </w:rPr>
        <w:t>itrogen</w:t>
      </w:r>
      <w:r w:rsidR="00766769">
        <w:t xml:space="preserve"> cycles was intended to improve model reliability and reduce uncertainty</w:t>
      </w:r>
      <w:r w:rsidR="00AA2C0D">
        <w:t xml:space="preserve">, </w:t>
      </w:r>
      <w:r w:rsidR="00766769">
        <w:t xml:space="preserve">large uncertainty in role of soil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 xml:space="preserve">concentration </w:t>
      </w:r>
      <w:r w:rsidR="00766769">
        <w:t>remains</w:t>
      </w:r>
      <w:r w:rsidR="00AA2C0D">
        <w:t xml:space="preserve"> apparent</w:t>
      </w:r>
      <w:r w:rsidR="00766769">
        <w:t xml:space="preserve"> </w:t>
      </w:r>
      <w:r w:rsidR="00766769">
        <w:fldChar w:fldCharType="begin" w:fldLock="1"/>
      </w:r>
      <w:r w:rsidR="00835DAF">
        <w:instrText>ADDIN CSL_CITATION {"citationItems":[{"id":"ITEM-1","itemData":{"DOI":"10.1111/j.1365-2486.2012.02797.x","ISSN":"13541013","author":[{"dropping-particle":"","family":"Smith","given":"Nicholas G","non-dropping-particle":"","parse-names":false,"suffix":""},{"dropping-particle":"","family":"Dukes","given":"Jeffrey S","non-dropping-particle":"","parse-names":false,"suffix":""}],"container-title":"Global Change Biology","id":"ITEM-1","issue":"1","issued":{"date-parts":[["2013","1"]]},"page":"45-63","title":"Plant respiration and photosynthesis in global-scale models: incorporating acclimation to temperature and CO 2","type":"article-journal","volume":"19"},"uris":["http://www.mendeley.com/documents/?uuid=3d7a4e74-e145-4f5d-8588-5be639c75aca"]},{"id":"ITEM-2","itemData":{"DOI":"10.1111/gcb.15212","ISSN":"1354-1013","abstract":"The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id":"ITEM-4","itemData":{"ISSN":"1944-8007","author":[{"dropping-particle":"","family":"Zaehle","given":"Sönke","non-dropping-particle":"","parse-names":false,"suffix":""},{"dropping-particle":"","family":"Friedlingstein","given":"Pierre","non-dropping-particle":"","parse-names":false,"suffix":""},{"dropping-particle":"","family":"Friend","given":"Andrew D","non-dropping-particle":"","parse-names":false,"suffix":""}],"container-title":"Geophysical Research Letters","id":"ITEM-4","issue":"1","issued":{"date-parts":[["2010"]]},"publisher":"Wiley Online Library","title":"Terrestrial nitrogen feedbacks may accelerate future climate change","type":"article-journal","volume":"37"},"uris":["http://www.mendeley.com/documents/?uuid=c0a6cb98-770c-4517-9118-65f977b3efb0"]}],"mendeley":{"formattedCitation":"(Zaehle &lt;i&gt;et al.&lt;/i&gt;, 2010; Smith &amp; Dukes, 2013; Terrer &lt;i&gt;et al.&lt;/i&gt;, 2018; Smith &amp; Keenan, 2020)","plainTextFormattedCitation":"(Zaehle et al., 2010; Smith &amp; Dukes, 2013; Terrer et al., 2018; Smith &amp; Keenan, 2020)","previouslyFormattedCitation":"(Zaehle &lt;i&gt;et al.&lt;/i&gt;, 2010; Smith &amp; Dukes, 2013; Terrer &lt;i&gt;et al.&lt;/i&gt;, 2018; Smith &amp; Keenan, 2020)"},"properties":{"noteIndex":0},"schema":"https://github.com/citation-style-language/schema/raw/master/csl-citation.json"}</w:instrText>
      </w:r>
      <w:r w:rsidR="00766769">
        <w:fldChar w:fldCharType="separate"/>
      </w:r>
      <w:r w:rsidR="00835DAF" w:rsidRPr="00835DAF">
        <w:rPr>
          <w:noProof/>
        </w:rPr>
        <w:t xml:space="preserve">(Zaehle </w:t>
      </w:r>
      <w:r w:rsidR="00835DAF" w:rsidRPr="00835DAF">
        <w:rPr>
          <w:i/>
          <w:noProof/>
        </w:rPr>
        <w:t>et al.</w:t>
      </w:r>
      <w:r w:rsidR="00835DAF" w:rsidRPr="00835DAF">
        <w:rPr>
          <w:noProof/>
        </w:rPr>
        <w:t xml:space="preserve">, 2010; Smith &amp; Dukes, 2013; Terrer </w:t>
      </w:r>
      <w:r w:rsidR="00835DAF" w:rsidRPr="00835DAF">
        <w:rPr>
          <w:i/>
          <w:noProof/>
        </w:rPr>
        <w:t>et al.</w:t>
      </w:r>
      <w:r w:rsidR="00835DAF" w:rsidRPr="00835DAF">
        <w:rPr>
          <w:noProof/>
        </w:rPr>
        <w:t>, 2018; Smith &amp; Keenan, 2020)</w:t>
      </w:r>
      <w:r w:rsidR="00766769">
        <w:fldChar w:fldCharType="end"/>
      </w:r>
      <w:r w:rsidR="002B2015">
        <w:t>. Such uncertainty likely</w:t>
      </w:r>
      <w:r w:rsidR="00AA2C0D">
        <w:t xml:space="preserve"> </w:t>
      </w:r>
      <w:r w:rsidR="00766769">
        <w:t>contribut</w:t>
      </w:r>
      <w:r w:rsidR="002B2015">
        <w:t>es</w:t>
      </w:r>
      <w:r w:rsidR="00766769">
        <w:t xml:space="preserve"> to the 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C234F0">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Wieder &lt;i&gt;et al.&lt;/i&gt;, 2015; Meyerholt &lt;i&gt;et al.&lt;/i&gt;, 2020)","plainTextFormattedCitation":"(Friedlingstein et al., 2014; Zaehle et al., 2014; Wieder et al., 2015; Meyerholt et al., 2020)","previouslyFormattedCitation":"(Friedlingstein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766769" w:rsidRPr="00766769">
        <w:rPr>
          <w:noProof/>
        </w:rPr>
        <w:t xml:space="preserve">(Friedlingstein </w:t>
      </w:r>
      <w:r w:rsidR="00766769" w:rsidRPr="00766769">
        <w:rPr>
          <w:i/>
          <w:noProof/>
        </w:rPr>
        <w:t>et al.</w:t>
      </w:r>
      <w:r w:rsidR="00766769" w:rsidRPr="00766769">
        <w:rPr>
          <w:noProof/>
        </w:rPr>
        <w:t xml:space="preserve">, 2014; Zaehle </w:t>
      </w:r>
      <w:r w:rsidR="00766769" w:rsidRPr="00766769">
        <w:rPr>
          <w:i/>
          <w:noProof/>
        </w:rPr>
        <w:t>et al.</w:t>
      </w:r>
      <w:r w:rsidR="00766769" w:rsidRPr="00766769">
        <w:rPr>
          <w:noProof/>
        </w:rPr>
        <w:t xml:space="preserve">, 2014; Wieder </w:t>
      </w:r>
      <w:r w:rsidR="00766769" w:rsidRPr="00766769">
        <w:rPr>
          <w:i/>
          <w:noProof/>
        </w:rPr>
        <w:t>et al.</w:t>
      </w:r>
      <w:r w:rsidR="00766769" w:rsidRPr="00766769">
        <w:rPr>
          <w:noProof/>
        </w:rPr>
        <w:t xml:space="preserve">, 2015; Meyerholt </w:t>
      </w:r>
      <w:r w:rsidR="00766769" w:rsidRPr="00766769">
        <w:rPr>
          <w:i/>
          <w:noProof/>
        </w:rPr>
        <w:t>et al.</w:t>
      </w:r>
      <w:r w:rsidR="00766769" w:rsidRPr="00766769">
        <w:rPr>
          <w:noProof/>
        </w:rPr>
        <w:t>, 2020)</w:t>
      </w:r>
      <w:r w:rsidR="00766769">
        <w:fldChar w:fldCharType="end"/>
      </w:r>
      <w:r w:rsidR="00766769">
        <w:t>.</w:t>
      </w:r>
    </w:p>
    <w:p w14:paraId="61170A27" w14:textId="428E356E" w:rsidR="00604DE5" w:rsidRDefault="002B2015" w:rsidP="00604DE5">
      <w:pPr>
        <w:spacing w:line="360" w:lineRule="auto"/>
      </w:pPr>
      <w:r>
        <w:tab/>
        <w:t xml:space="preserve">Understanding </w:t>
      </w:r>
      <w:r w:rsidR="00BC5C34">
        <w:t xml:space="preserve">leaf and whole-plant </w:t>
      </w:r>
      <w:r>
        <w:t>plant responses to elevated atmospheric CO</w:t>
      </w:r>
      <w:r>
        <w:rPr>
          <w:vertAlign w:val="subscript"/>
        </w:rPr>
        <w:t>2</w:t>
      </w:r>
      <w:r>
        <w:t xml:space="preserve"> concentrations ha</w:t>
      </w:r>
      <w:r w:rsidR="008A112A">
        <w:t>s</w:t>
      </w:r>
      <w:r>
        <w:t xml:space="preserve"> been the focus of many studies over the past few decades</w:t>
      </w:r>
      <w:r w:rsidR="00BC5C34">
        <w:t>, from which consistent patterns have emerged</w:t>
      </w:r>
      <w:r>
        <w:t xml:space="preserve">. </w:t>
      </w:r>
      <w:r w:rsidR="00604DE5">
        <w:t xml:space="preserve">Specifically, </w:t>
      </w:r>
      <w:r w:rsidR="00766769">
        <w:t>C</w:t>
      </w:r>
      <w:r w:rsidR="00766769">
        <w:rPr>
          <w:vertAlign w:val="subscript"/>
        </w:rPr>
        <w:t>3</w:t>
      </w:r>
      <w:r w:rsidR="00766769">
        <w:t xml:space="preserve"> plants grown under </w:t>
      </w:r>
      <w:r w:rsidR="00D71956">
        <w:t>e</w:t>
      </w:r>
      <w:r w:rsidR="006B2378">
        <w:t xml:space="preserve">levated </w:t>
      </w:r>
      <w:r w:rsidR="00D71956">
        <w:t>CO</w:t>
      </w:r>
      <w:r w:rsidR="00D71956">
        <w:rPr>
          <w:vertAlign w:val="subscript"/>
        </w:rPr>
        <w:t>2</w:t>
      </w:r>
      <w:r w:rsidR="00604DE5">
        <w:t xml:space="preserve"> </w:t>
      </w:r>
      <w:r w:rsidR="008A112A">
        <w:t>often</w:t>
      </w:r>
      <w:r w:rsidR="00766769">
        <w:t xml:space="preserve"> have</w:t>
      </w:r>
      <w:r w:rsidR="00766769" w:rsidRPr="00DA258F">
        <w:t xml:space="preserve"> </w:t>
      </w:r>
      <w:r w:rsidR="008A112A">
        <w:t>reduced</w:t>
      </w:r>
      <w:r w:rsidR="00766769" w:rsidRPr="00DA258F">
        <w:t xml:space="preserve"> leaf </w:t>
      </w:r>
      <w:r w:rsidR="00766769" w:rsidRPr="00FE014F">
        <w:rPr>
          <w:bCs/>
        </w:rPr>
        <w:t>n</w:t>
      </w:r>
      <w:r w:rsidR="00766769">
        <w:rPr>
          <w:bCs/>
        </w:rPr>
        <w:t>itrogen</w:t>
      </w:r>
      <w:r w:rsidR="00766769" w:rsidRPr="00DA258F">
        <w:t xml:space="preserve"> content than those grown under ambient CO</w:t>
      </w:r>
      <w:r w:rsidR="00766769" w:rsidRPr="00DA258F">
        <w:rPr>
          <w:vertAlign w:val="subscript"/>
        </w:rPr>
        <w:t>2</w:t>
      </w:r>
      <w:r w:rsidR="00766769">
        <w:t xml:space="preserve">, a response that corresponds with </w:t>
      </w:r>
      <w:r w:rsidR="008A112A">
        <w:t>decreased</w:t>
      </w:r>
      <w:r w:rsidR="00766769">
        <w:t xml:space="preserve"> photosynthetic capacity and stomatal conductance paired with increased light use efficiency, water use efficiency, and nitrogen use efficiency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jb250YWluZXItdGl0bGUtc2hvcnQiOiJQbGFudCBDZWxsIEVudmlyb24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7552D2ABC0C22643A349C15CCCF04B9A"/>
          </w:placeholder>
        </w:sdtPr>
        <w:sdtContent>
          <w:r w:rsidR="00766769">
            <w:t>(Ainsworth &amp; Long, 2005; Ainsworth &amp; Rogers, 2007; Curtis, 1996; Drake et al., 1997; Poorter et al., 2022)</w:t>
          </w:r>
        </w:sdtContent>
      </w:sdt>
      <w:r w:rsidR="00766769">
        <w:t xml:space="preserve">. </w:t>
      </w:r>
      <w:r w:rsidR="00604DE5">
        <w:t>Despite reductions in photosynthetic capacity,</w:t>
      </w:r>
      <w:r w:rsidR="00604DE5" w:rsidRPr="00604DE5">
        <w:t xml:space="preserve"> </w:t>
      </w:r>
      <w:r w:rsidR="00604DE5">
        <w:t>C</w:t>
      </w:r>
      <w:r w:rsidR="00604DE5">
        <w:rPr>
          <w:vertAlign w:val="subscript"/>
        </w:rPr>
        <w:t>3</w:t>
      </w:r>
      <w:r w:rsidR="00604DE5">
        <w:t xml:space="preserve"> plants grown under e</w:t>
      </w:r>
      <w:r w:rsidR="006B2378">
        <w:t xml:space="preserve">levated </w:t>
      </w:r>
      <w:r w:rsidR="00604DE5">
        <w:t>CO</w:t>
      </w:r>
      <w:r w:rsidR="00604DE5">
        <w:rPr>
          <w:vertAlign w:val="subscript"/>
        </w:rPr>
        <w:t>2</w:t>
      </w:r>
      <w:r w:rsidR="00604DE5">
        <w:t xml:space="preserve"> </w:t>
      </w:r>
      <w:r w:rsidR="008A112A">
        <w:t>often</w:t>
      </w:r>
      <w:r w:rsidR="00604DE5">
        <w:t xml:space="preserve"> exhibit increased net photosynthesis rates when quantified at the growth CO</w:t>
      </w:r>
      <w:r w:rsidR="00604DE5">
        <w:rPr>
          <w:vertAlign w:val="subscript"/>
        </w:rPr>
        <w:t>2</w:t>
      </w:r>
      <w:r w:rsidR="00604DE5">
        <w:t xml:space="preserve"> </w:t>
      </w:r>
      <w:r w:rsidR="00AA2C0D">
        <w:t>condition</w:t>
      </w:r>
      <w:r w:rsidR="008A112A">
        <w:t xml:space="preserve"> and decreased </w:t>
      </w:r>
      <w:proofErr w:type="spellStart"/>
      <w:r w:rsidR="00BC5C34">
        <w:t>decreased</w:t>
      </w:r>
      <w:proofErr w:type="spellEnd"/>
      <w:r w:rsidR="00BC5C34">
        <w:t xml:space="preserve"> net photosynthesis rates when quantified at a common CO</w:t>
      </w:r>
      <w:r w:rsidR="00BC5C34">
        <w:rPr>
          <w:vertAlign w:val="subscript"/>
        </w:rPr>
        <w:t>2</w:t>
      </w:r>
      <w:r w:rsidR="00BC5C34">
        <w:t xml:space="preserve"> concentration (e.g., ambient CO</w:t>
      </w:r>
      <w:r w:rsidR="00BC5C34">
        <w:rPr>
          <w:vertAlign w:val="subscript"/>
        </w:rPr>
        <w:t>2</w:t>
      </w:r>
      <w:r w:rsidR="00BC5C34">
        <w:t>)</w:t>
      </w:r>
      <w:r w:rsidR="00604DE5">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604DE5">
        <w:t>generally have</w:t>
      </w:r>
      <w:r w:rsidR="00766769">
        <w:t xml:space="preserve"> increased total leaf area, which promotes increased net primary productivity and contributes to greater whole-plant biomass </w:t>
      </w:r>
      <w:r w:rsidR="00604DE5">
        <w:t>compared to plants grown under a</w:t>
      </w:r>
      <w:r w:rsidR="00AA2C0D">
        <w:t xml:space="preserve">mbient </w:t>
      </w:r>
      <w:r w:rsidR="00604DE5">
        <w:t>CO</w:t>
      </w:r>
      <w:r w:rsidR="00604DE5">
        <w:rPr>
          <w:vertAlign w:val="subscript"/>
        </w:rPr>
        <w:t>2</w:t>
      </w:r>
      <w:r w:rsidR="00604DE5">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fSwiaXNUZW1wb3JhcnkiOmZhbHNlfV19"/>
          <w:id w:val="2123259698"/>
          <w:placeholder>
            <w:docPart w:val="7552D2ABC0C22643A349C15CCCF04B9A"/>
          </w:placeholder>
        </w:sdtPr>
        <w:sdtContent>
          <w:r w:rsidR="00766769">
            <w:t>(Ainsworth et al., 2002; Ainsworth &amp; Rogers, 2007; Poorter et al., 2022)</w:t>
          </w:r>
        </w:sdtContent>
      </w:sdt>
      <w:r w:rsidR="00766769">
        <w:t>.</w:t>
      </w:r>
    </w:p>
    <w:p w14:paraId="2A372126" w14:textId="3C8C1D5B" w:rsidR="00B17316" w:rsidRPr="00604DE5" w:rsidRDefault="00604DE5" w:rsidP="00604DE5">
      <w:pPr>
        <w:spacing w:line="360" w:lineRule="auto"/>
      </w:pPr>
      <w:r>
        <w:tab/>
        <w:t xml:space="preserve">While </w:t>
      </w:r>
      <w:r w:rsidR="008A112A">
        <w:t xml:space="preserve">a myriad of </w:t>
      </w:r>
      <w:r>
        <w:t xml:space="preserve">studies </w:t>
      </w:r>
      <w:proofErr w:type="gramStart"/>
      <w:r w:rsidR="008A112A">
        <w:t>have</w:t>
      </w:r>
      <w:proofErr w:type="gramEnd"/>
      <w:r w:rsidR="008A112A">
        <w:t xml:space="preserve"> </w:t>
      </w:r>
      <w:r>
        <w:t>document</w:t>
      </w:r>
      <w:r w:rsidR="008A112A">
        <w:t>ed</w:t>
      </w:r>
      <w:r>
        <w:t xml:space="preserve"> similar leaf and whole-plant responses to e</w:t>
      </w:r>
      <w:r w:rsidR="006B2378">
        <w:t xml:space="preserve">levated </w:t>
      </w:r>
      <w:r>
        <w:t>CO</w:t>
      </w:r>
      <w:r>
        <w:rPr>
          <w:vertAlign w:val="subscript"/>
        </w:rPr>
        <w:t>2</w:t>
      </w:r>
      <w:r>
        <w:t xml:space="preserve">, mechanisms that drive such responses remain </w:t>
      </w:r>
      <w:r w:rsidR="008A112A">
        <w:t>un</w:t>
      </w:r>
      <w:r>
        <w:t xml:space="preserve">resolved. On one hand, </w:t>
      </w:r>
      <w:r w:rsidR="00C234F0">
        <w:t>responses to e</w:t>
      </w:r>
      <w:r w:rsidR="006B2378">
        <w:t xml:space="preserve">levated </w:t>
      </w:r>
      <w:r w:rsidR="00C234F0">
        <w:t>CO</w:t>
      </w:r>
      <w:r w:rsidR="00C234F0">
        <w:rPr>
          <w:vertAlign w:val="subscript"/>
        </w:rPr>
        <w:t>2</w:t>
      </w:r>
      <w:r w:rsidR="00C234F0">
        <w:t xml:space="preserve"> have been hypothesized to be a function of nitrogen supply, perhaps due to the fact that nitrogen </w:t>
      </w:r>
      <w:r w:rsidR="00A074E8">
        <w:t>availability</w:t>
      </w:r>
      <w:r w:rsidR="00C234F0">
        <w:t xml:space="preserve"> limits net primary productivity globally </w:t>
      </w:r>
      <w:r w:rsidR="00C234F0">
        <w:fldChar w:fldCharType="begin" w:fldLock="1"/>
      </w:r>
      <w:r w:rsidR="00C234F0">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rsidR="00C234F0">
        <w:fldChar w:fldCharType="separate"/>
      </w:r>
      <w:r w:rsidR="00C234F0" w:rsidRPr="00C234F0">
        <w:rPr>
          <w:noProof/>
        </w:rPr>
        <w:t xml:space="preserve">(LeBauer &amp; Treseder, </w:t>
      </w:r>
      <w:r w:rsidR="00C234F0" w:rsidRPr="00C234F0">
        <w:rPr>
          <w:noProof/>
        </w:rPr>
        <w:lastRenderedPageBreak/>
        <w:t xml:space="preserve">2008; Fay </w:t>
      </w:r>
      <w:r w:rsidR="00C234F0" w:rsidRPr="00C234F0">
        <w:rPr>
          <w:i/>
          <w:noProof/>
        </w:rPr>
        <w:t>et al.</w:t>
      </w:r>
      <w:r w:rsidR="00C234F0" w:rsidRPr="00C234F0">
        <w:rPr>
          <w:noProof/>
        </w:rPr>
        <w:t>, 2015)</w:t>
      </w:r>
      <w:r w:rsidR="00C234F0">
        <w:fldChar w:fldCharType="end"/>
      </w:r>
      <w:r w:rsidR="005F3A28">
        <w:t xml:space="preserve">. </w:t>
      </w:r>
      <w:r w:rsidR="009F20B5">
        <w:t xml:space="preserve">The </w:t>
      </w:r>
      <w:r w:rsidR="009F20B5" w:rsidRPr="00FE014F">
        <w:rPr>
          <w:bCs/>
        </w:rPr>
        <w:t>n</w:t>
      </w:r>
      <w:r w:rsidR="009F20B5">
        <w:rPr>
          <w:bCs/>
        </w:rPr>
        <w:t>itrogen</w:t>
      </w:r>
      <w:r w:rsidR="009F20B5">
        <w:t xml:space="preserve"> limitation hypothesis predicts that </w:t>
      </w:r>
      <w:r w:rsidR="00275063">
        <w:t>e</w:t>
      </w:r>
      <w:r w:rsidR="006B2378">
        <w:t xml:space="preserve">levated </w:t>
      </w:r>
      <w:r w:rsidR="009F20B5">
        <w:t>CO</w:t>
      </w:r>
      <w:r w:rsidR="009F20B5">
        <w:rPr>
          <w:vertAlign w:val="subscript"/>
        </w:rPr>
        <w:t>2</w:t>
      </w:r>
      <w:r w:rsidR="009F20B5">
        <w:t xml:space="preserve"> will increase plant </w:t>
      </w:r>
      <w:r w:rsidR="009F20B5" w:rsidRPr="00FE014F">
        <w:rPr>
          <w:bCs/>
        </w:rPr>
        <w:t>n</w:t>
      </w:r>
      <w:r w:rsidR="009F20B5">
        <w:rPr>
          <w:bCs/>
        </w:rPr>
        <w:t>itrogen</w:t>
      </w:r>
      <w:r w:rsidR="009F20B5">
        <w:t xml:space="preserve"> </w:t>
      </w:r>
      <w:r w:rsidR="00496C09">
        <w:t xml:space="preserve">uptake to </w:t>
      </w:r>
      <w:r w:rsidR="000C1924">
        <w:t>support greater net primary productivity</w:t>
      </w:r>
      <w:r w:rsidR="009F20B5">
        <w:t>, which will cause soil nitrogen availability to progressively decline</w:t>
      </w:r>
      <w:r w:rsidR="009F20B5">
        <w:rPr>
          <w:bCs/>
        </w:rPr>
        <w:t xml:space="preserve"> over time</w:t>
      </w:r>
      <w:r w:rsidR="00B17316">
        <w:rPr>
          <w:bCs/>
        </w:rPr>
        <w:t xml:space="preserve"> </w:t>
      </w:r>
      <w:r w:rsidR="00B17316">
        <w:rPr>
          <w:bCs/>
        </w:rPr>
        <w:fldChar w:fldCharType="begin" w:fldLock="1"/>
      </w:r>
      <w:r w:rsidR="00B17316">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17316">
        <w:rPr>
          <w:bCs/>
        </w:rPr>
        <w:fldChar w:fldCharType="separate"/>
      </w:r>
      <w:r w:rsidR="00B17316" w:rsidRPr="00B17316">
        <w:rPr>
          <w:bCs/>
          <w:noProof/>
        </w:rPr>
        <w:t xml:space="preserve">(Luo </w:t>
      </w:r>
      <w:r w:rsidR="00B17316" w:rsidRPr="00B17316">
        <w:rPr>
          <w:bCs/>
          <w:i/>
          <w:noProof/>
        </w:rPr>
        <w:t>et al.</w:t>
      </w:r>
      <w:r w:rsidR="00B17316" w:rsidRPr="00B17316">
        <w:rPr>
          <w:bCs/>
          <w:noProof/>
        </w:rPr>
        <w:t>, 2004)</w:t>
      </w:r>
      <w:r w:rsidR="00B17316">
        <w:rPr>
          <w:bCs/>
        </w:rPr>
        <w:fldChar w:fldCharType="end"/>
      </w:r>
      <w:r w:rsidR="00B17316">
        <w:rPr>
          <w:bCs/>
        </w:rPr>
        <w:t xml:space="preserve">. </w:t>
      </w:r>
      <w:r w:rsidR="009F20B5">
        <w:t xml:space="preserve">The hypothesis predicts that this response should result in strong acute </w:t>
      </w:r>
      <w:r w:rsidR="00B36FAB">
        <w:t>increases</w:t>
      </w:r>
      <w:r w:rsidR="009F20B5">
        <w:t xml:space="preserve"> in growth and </w:t>
      </w:r>
      <w:r w:rsidR="000C1924">
        <w:t xml:space="preserve">net </w:t>
      </w:r>
      <w:r w:rsidR="009F20B5">
        <w:t xml:space="preserve">primary productivity that diminish over time as </w:t>
      </w:r>
      <w:r w:rsidR="009F20B5" w:rsidRPr="00FE014F">
        <w:rPr>
          <w:bCs/>
        </w:rPr>
        <w:t>n</w:t>
      </w:r>
      <w:r w:rsidR="009F20B5">
        <w:rPr>
          <w:bCs/>
        </w:rPr>
        <w:t>itrogen</w:t>
      </w:r>
      <w:r w:rsidR="009F20B5">
        <w:t xml:space="preserve"> becomes more limiting</w:t>
      </w:r>
      <w:r w:rsidR="00BE4981">
        <w:t xml:space="preserve"> and</w:t>
      </w:r>
      <w:r w:rsidR="00D71956">
        <w:t xml:space="preserve"> is</w:t>
      </w:r>
      <w:r w:rsidR="00BE4981">
        <w:t xml:space="preserve"> stored in longer-lived tissues</w:t>
      </w:r>
      <w:r w:rsidR="00275063">
        <w:t xml:space="preserve">. </w:t>
      </w:r>
      <w:r w:rsidR="009F20B5">
        <w:t xml:space="preserve">Assuming positive relationships between soil </w:t>
      </w:r>
      <w:r w:rsidR="009F20B5" w:rsidRPr="00FE014F">
        <w:rPr>
          <w:bCs/>
        </w:rPr>
        <w:t>n</w:t>
      </w:r>
      <w:r w:rsidR="009F20B5">
        <w:rPr>
          <w:bCs/>
        </w:rPr>
        <w:t>itrogen</w:t>
      </w:r>
      <w:r w:rsidR="009F20B5">
        <w:t xml:space="preserve"> availability, leaf </w:t>
      </w:r>
      <w:r w:rsidR="009F20B5" w:rsidRPr="00FE014F">
        <w:rPr>
          <w:bCs/>
        </w:rPr>
        <w:t>n</w:t>
      </w:r>
      <w:r w:rsidR="009F20B5">
        <w:rPr>
          <w:bCs/>
        </w:rPr>
        <w:t>itrogen</w:t>
      </w:r>
      <w:r w:rsidR="009F20B5">
        <w:t xml:space="preserve"> content, and photosynthetic capacity</w:t>
      </w:r>
      <w:r w:rsidR="00B17316">
        <w:t xml:space="preserve"> </w:t>
      </w:r>
      <w:r w:rsidR="00B17316">
        <w:fldChar w:fldCharType="begin" w:fldLock="1"/>
      </w:r>
      <w:r w:rsidR="00835DAF">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plants","type":"article-journal","volume":"78"},"uris":["http://www.mendeley.com/documents/?uuid=8a12bd1f-72d8-4a90-9c09-6200cd189e47"]},{"id":"ITEM-2","itemData":{"author":[{"dropping-particle":"","family":"Evans","given":"John R","non-dropping-particle":"","parse-names":false,"suffix":""},{"dropping-particle":"","family":"Seemann","given":"Jeffrey R","non-dropping-particle":"","parse-names":false,"suffix":""}],"container-title":"Photosynthesis","id":"ITEM-2","issued":{"date-parts":[["1989"]]},"page":"183-205","title":"The allocation of protein nitrogen in the photosynthetic apparatus: costs, consequences, and control","type":"article-journal","volume":"8"},"uris":["http://www.mendeley.com/documents/?uuid=b85d6cb6-b3cb-471b-9b1b-d018e804566a"]},{"id":"ITEM-3","itemData":{"author":[{"dropping-particle":"","family":"Field","given":"Christopher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rsidR="00B17316">
        <w:fldChar w:fldCharType="separate"/>
      </w:r>
      <w:r w:rsidR="00835DAF" w:rsidRPr="00835DAF">
        <w:rPr>
          <w:noProof/>
        </w:rPr>
        <w:t xml:space="preserve">(Field &amp; Mooney, 1986; Evans, 1989; Evans &amp; Seemann, 1989; Walker </w:t>
      </w:r>
      <w:r w:rsidR="00835DAF" w:rsidRPr="00835DAF">
        <w:rPr>
          <w:i/>
          <w:noProof/>
        </w:rPr>
        <w:t>et al.</w:t>
      </w:r>
      <w:r w:rsidR="00835DAF" w:rsidRPr="00835DAF">
        <w:rPr>
          <w:noProof/>
        </w:rPr>
        <w:t xml:space="preserve">, 2014; Firn </w:t>
      </w:r>
      <w:r w:rsidR="00835DAF" w:rsidRPr="00835DAF">
        <w:rPr>
          <w:i/>
          <w:noProof/>
        </w:rPr>
        <w:t>et al.</w:t>
      </w:r>
      <w:r w:rsidR="00835DAF" w:rsidRPr="00835DAF">
        <w:rPr>
          <w:noProof/>
        </w:rPr>
        <w:t xml:space="preserve">, 2019; Liang </w:t>
      </w:r>
      <w:r w:rsidR="00835DAF" w:rsidRPr="00835DAF">
        <w:rPr>
          <w:i/>
          <w:noProof/>
        </w:rPr>
        <w:t>et al.</w:t>
      </w:r>
      <w:r w:rsidR="00835DAF" w:rsidRPr="00835DAF">
        <w:rPr>
          <w:noProof/>
        </w:rPr>
        <w:t>, 2020)</w:t>
      </w:r>
      <w:r w:rsidR="00B17316">
        <w:fldChar w:fldCharType="end"/>
      </w:r>
      <w:r w:rsidR="00B17316">
        <w:t xml:space="preserve">, </w:t>
      </w:r>
      <w:r w:rsidR="009F20B5">
        <w:t xml:space="preserve">this hypothesis implies that reductions in soil </w:t>
      </w:r>
      <w:r w:rsidR="009F20B5" w:rsidRPr="00FE014F">
        <w:rPr>
          <w:bCs/>
        </w:rPr>
        <w:t>n</w:t>
      </w:r>
      <w:r w:rsidR="009F20B5">
        <w:rPr>
          <w:bCs/>
        </w:rPr>
        <w:t>itrogen</w:t>
      </w:r>
      <w:r w:rsidR="009F20B5">
        <w:t xml:space="preserve"> availability </w:t>
      </w:r>
      <w:r w:rsidR="00B36FAB">
        <w:t>could</w:t>
      </w:r>
      <w:r w:rsidR="009F20B5">
        <w:t xml:space="preserve"> be the mechanism that explains why C</w:t>
      </w:r>
      <w:r w:rsidR="009F20B5">
        <w:rPr>
          <w:vertAlign w:val="subscript"/>
        </w:rPr>
        <w:t>3</w:t>
      </w:r>
      <w:r w:rsidR="009F20B5">
        <w:t xml:space="preserve"> plants downregulate leaf nitrogen content and photosynthetic capacity under </w:t>
      </w:r>
      <w:r w:rsidR="00C234F0">
        <w:t>e</w:t>
      </w:r>
      <w:r w:rsidR="006B2378">
        <w:t xml:space="preserve">levated </w:t>
      </w:r>
      <w:r w:rsidR="00C234F0">
        <w:t>CO</w:t>
      </w:r>
      <w:r w:rsidR="00C234F0">
        <w:rPr>
          <w:vertAlign w:val="subscript"/>
        </w:rPr>
        <w:t>2</w:t>
      </w:r>
      <w:r w:rsidR="009F20B5">
        <w:t xml:space="preserve">. </w:t>
      </w:r>
      <w:r w:rsidR="00D52184">
        <w:t>W</w:t>
      </w:r>
      <w:r w:rsidR="009F20B5">
        <w:t>hole</w:t>
      </w:r>
      <w:r w:rsidR="00BE4981">
        <w:t>-</w:t>
      </w:r>
      <w:r w:rsidR="009F20B5">
        <w:t>plant responses expected from nitrogen limitation have received some support from free air CO</w:t>
      </w:r>
      <w:r w:rsidR="009F20B5">
        <w:rPr>
          <w:vertAlign w:val="subscript"/>
        </w:rPr>
        <w:t>2</w:t>
      </w:r>
      <w:r w:rsidR="009F20B5">
        <w:t xml:space="preserve"> enrichment experiments</w:t>
      </w:r>
      <w:r w:rsidR="00B17316">
        <w:t xml:space="preserve"> </w:t>
      </w:r>
      <w:r w:rsidR="00B17316">
        <w:fldChar w:fldCharType="begin" w:fldLock="1"/>
      </w:r>
      <w:r w:rsidR="00B17316">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17316">
        <w:fldChar w:fldCharType="separate"/>
      </w:r>
      <w:r w:rsidR="00B17316" w:rsidRPr="00B17316">
        <w:rPr>
          <w:noProof/>
        </w:rPr>
        <w:t xml:space="preserve">(Reich </w:t>
      </w:r>
      <w:r w:rsidR="00B17316" w:rsidRPr="00B17316">
        <w:rPr>
          <w:i/>
          <w:noProof/>
        </w:rPr>
        <w:t>et al.</w:t>
      </w:r>
      <w:r w:rsidR="00B17316" w:rsidRPr="00B17316">
        <w:rPr>
          <w:noProof/>
        </w:rPr>
        <w:t xml:space="preserve">, 2006; Norby </w:t>
      </w:r>
      <w:r w:rsidR="00B17316" w:rsidRPr="00B17316">
        <w:rPr>
          <w:i/>
          <w:noProof/>
        </w:rPr>
        <w:t>et al.</w:t>
      </w:r>
      <w:r w:rsidR="00B17316" w:rsidRPr="00B17316">
        <w:rPr>
          <w:noProof/>
        </w:rPr>
        <w:t>, 2010)</w:t>
      </w:r>
      <w:r w:rsidR="00B17316">
        <w:fldChar w:fldCharType="end"/>
      </w:r>
      <w:r w:rsidR="00B17316">
        <w:t>,</w:t>
      </w:r>
      <w:r w:rsidR="009F20B5">
        <w:rPr>
          <w:color w:val="000000"/>
        </w:rPr>
        <w:t xml:space="preserve"> though these patterns are not consistently observed</w:t>
      </w:r>
      <w:r w:rsidR="00B17316">
        <w:rPr>
          <w:color w:val="000000"/>
        </w:rPr>
        <w:t xml:space="preserve"> </w:t>
      </w:r>
      <w:r w:rsidR="00B17316">
        <w:rPr>
          <w:color w:val="000000"/>
        </w:rPr>
        <w:fldChar w:fldCharType="begin" w:fldLock="1"/>
      </w:r>
      <w:r w:rsidR="00B17316">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17316">
        <w:rPr>
          <w:color w:val="000000"/>
        </w:rPr>
        <w:fldChar w:fldCharType="separate"/>
      </w:r>
      <w:r w:rsidR="00B17316" w:rsidRPr="00B17316">
        <w:rPr>
          <w:noProof/>
          <w:color w:val="000000"/>
        </w:rPr>
        <w:t xml:space="preserve">(Finzi </w:t>
      </w:r>
      <w:r w:rsidR="00B17316" w:rsidRPr="00B17316">
        <w:rPr>
          <w:i/>
          <w:noProof/>
          <w:color w:val="000000"/>
        </w:rPr>
        <w:t>et al.</w:t>
      </w:r>
      <w:r w:rsidR="00B17316" w:rsidRPr="00B17316">
        <w:rPr>
          <w:noProof/>
          <w:color w:val="000000"/>
        </w:rPr>
        <w:t xml:space="preserve">, 2006; Moore </w:t>
      </w:r>
      <w:r w:rsidR="00B17316" w:rsidRPr="00B17316">
        <w:rPr>
          <w:i/>
          <w:noProof/>
          <w:color w:val="000000"/>
        </w:rPr>
        <w:t>et al.</w:t>
      </w:r>
      <w:r w:rsidR="00B17316" w:rsidRPr="00B17316">
        <w:rPr>
          <w:noProof/>
          <w:color w:val="000000"/>
        </w:rPr>
        <w:t xml:space="preserve">, 2006; Liang </w:t>
      </w:r>
      <w:r w:rsidR="00B17316" w:rsidRPr="00B17316">
        <w:rPr>
          <w:i/>
          <w:noProof/>
          <w:color w:val="000000"/>
        </w:rPr>
        <w:t>et al.</w:t>
      </w:r>
      <w:r w:rsidR="00B17316" w:rsidRPr="00B17316">
        <w:rPr>
          <w:noProof/>
          <w:color w:val="000000"/>
        </w:rPr>
        <w:t>, 2016)</w:t>
      </w:r>
      <w:r w:rsidR="00B17316">
        <w:rPr>
          <w:color w:val="000000"/>
        </w:rPr>
        <w:fldChar w:fldCharType="end"/>
      </w:r>
      <w:r w:rsidR="00C234F0">
        <w:rPr>
          <w:color w:val="000000"/>
        </w:rPr>
        <w:t>.</w:t>
      </w:r>
    </w:p>
    <w:p w14:paraId="57C2D071" w14:textId="77FF1D05" w:rsidR="00A074E8" w:rsidRDefault="008A112A" w:rsidP="00A074E8">
      <w:pPr>
        <w:spacing w:line="360" w:lineRule="auto"/>
        <w:ind w:firstLine="720"/>
      </w:pPr>
      <w:r>
        <w:t>On the other hand, a</w:t>
      </w:r>
      <w:r w:rsidR="00A074E8">
        <w:t xml:space="preserve">n alternative hypothesis based </w:t>
      </w:r>
      <w:r>
        <w:t>on recent</w:t>
      </w:r>
      <w:r w:rsidR="009F20B5">
        <w:t xml:space="preserve"> unification of optimal coordination and least-cost theories</w:t>
      </w:r>
      <w:r>
        <w:t xml:space="preserve">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Smith &lt;i&gt;et al.&lt;/i&gt;, 2019; Stocker &lt;i&gt;et al.&lt;/i&gt;, 2020)","plainTextFormattedCitation":"(Wang et al., 2017; Smith et al., 2019; Stocker et al., 2020)","previouslyFormattedCitation":"(Wang &lt;i&gt;et al.&lt;/i&gt;, 2017a; Smith &lt;i&gt;et al.&lt;/i&gt;, 2019; Stocker &lt;i&gt;et al.&lt;/i&gt;, 2020)"},"properties":{"noteIndex":0},"schema":"https://github.com/citation-style-language/schema/raw/master/csl-citation.json"}</w:instrText>
      </w:r>
      <w:r>
        <w:fldChar w:fldCharType="separate"/>
      </w:r>
      <w:r w:rsidRPr="008A112A">
        <w:rPr>
          <w:noProof/>
        </w:rPr>
        <w:t xml:space="preserve">(Wang </w:t>
      </w:r>
      <w:r w:rsidRPr="008A112A">
        <w:rPr>
          <w:i/>
          <w:noProof/>
        </w:rPr>
        <w:t>et al.</w:t>
      </w:r>
      <w:r w:rsidRPr="008A112A">
        <w:rPr>
          <w:noProof/>
        </w:rPr>
        <w:t xml:space="preserve">, 2017; Smith </w:t>
      </w:r>
      <w:r w:rsidRPr="008A112A">
        <w:rPr>
          <w:i/>
          <w:noProof/>
        </w:rPr>
        <w:t>et al.</w:t>
      </w:r>
      <w:r w:rsidRPr="008A112A">
        <w:rPr>
          <w:noProof/>
        </w:rPr>
        <w:t xml:space="preserve">, 2019; Stocker </w:t>
      </w:r>
      <w:r w:rsidRPr="008A112A">
        <w:rPr>
          <w:i/>
          <w:noProof/>
        </w:rPr>
        <w:t>et al.</w:t>
      </w:r>
      <w:r w:rsidRPr="008A112A">
        <w:rPr>
          <w:noProof/>
        </w:rPr>
        <w:t>, 2020)</w:t>
      </w:r>
      <w:r>
        <w:fldChar w:fldCharType="end"/>
      </w:r>
      <w:r w:rsidR="009F20B5">
        <w:t xml:space="preserve"> predicts that C</w:t>
      </w:r>
      <w:r w:rsidR="009F20B5">
        <w:rPr>
          <w:vertAlign w:val="subscript"/>
        </w:rPr>
        <w:t>3</w:t>
      </w:r>
      <w:r w:rsidR="009F20B5">
        <w:t xml:space="preserve"> leaves acclimate to </w:t>
      </w:r>
      <w:r w:rsidR="009B053E">
        <w:t>e</w:t>
      </w:r>
      <w:r w:rsidR="006B2378">
        <w:t xml:space="preserve">levated </w:t>
      </w:r>
      <w:r w:rsidR="009B053E">
        <w:t>CO</w:t>
      </w:r>
      <w:r w:rsidR="009B053E">
        <w:rPr>
          <w:vertAlign w:val="subscript"/>
        </w:rPr>
        <w:t>2</w:t>
      </w:r>
      <w:r w:rsidR="009F20B5" w:rsidRPr="005E71A8">
        <w:t xml:space="preserve"> </w:t>
      </w:r>
      <w:r w:rsidR="009F20B5">
        <w:t xml:space="preserve">by </w:t>
      </w:r>
      <w:r w:rsidR="009F20B5" w:rsidRPr="005E71A8">
        <w:t>downregulat</w:t>
      </w:r>
      <w:r w:rsidR="009F20B5">
        <w:t>ing</w:t>
      </w:r>
      <w:r w:rsidR="009F20B5" w:rsidRPr="005E71A8">
        <w:t xml:space="preserve"> </w:t>
      </w:r>
      <w:r w:rsidR="009F20B5" w:rsidRPr="00FE014F">
        <w:rPr>
          <w:bCs/>
        </w:rPr>
        <w:t>n</w:t>
      </w:r>
      <w:r w:rsidR="009F20B5">
        <w:rPr>
          <w:bCs/>
        </w:rPr>
        <w:t>itrogen</w:t>
      </w:r>
      <w:r w:rsidR="009F20B5" w:rsidRPr="005E71A8">
        <w:t xml:space="preserve"> allocation to </w:t>
      </w:r>
      <w:r w:rsidR="009F20B5">
        <w:t>Ribulose-1,5-bisphosphate (“RuBP”) carboxylase/oxygenase (“</w:t>
      </w:r>
      <w:r w:rsidR="009F20B5" w:rsidRPr="005E71A8">
        <w:t>Rubisco</w:t>
      </w:r>
      <w:r w:rsidR="009F20B5">
        <w:t>”)</w:t>
      </w:r>
      <w:r w:rsidR="009F20B5" w:rsidRPr="005E71A8">
        <w:t xml:space="preserve"> to optimize resource use efficiencies at the leaf level</w:t>
      </w:r>
      <w:r w:rsidR="009F20B5">
        <w:t xml:space="preserve">, which maximizes </w:t>
      </w:r>
      <w:r w:rsidR="009F20B5" w:rsidRPr="005E71A8">
        <w:t>resource allocation to</w:t>
      </w:r>
      <w:r w:rsidR="00292DF1">
        <w:t xml:space="preserve"> whole-plant</w:t>
      </w:r>
      <w:r w:rsidR="009F20B5" w:rsidRPr="005E71A8">
        <w:t xml:space="preserve"> growth</w:t>
      </w:r>
      <w:r w:rsidR="00B17316">
        <w:t xml:space="preserve"> </w:t>
      </w:r>
      <w:r w:rsidR="00B17316">
        <w:fldChar w:fldCharType="begin" w:fldLock="1"/>
      </w:r>
      <w:r>
        <w:instrText>ADDIN CSL_CITATION {"citationItems":[{"id":"ITEM-1","itemData":{"DOI":"10.1146/annurev.arplant.48.1.609","ISSN":"15435008","PMID":"15012276","abstract":"The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Biology","id":"ITEM-1","issued":{"date-parts":[["1997"]]},"page":"609-639","title":"More efficient plants: A Consequence of Rising Atmospheric CO2?","type":"article-journal","volume":"48"},"uris":["http://www.mendeley.com/documents/?uuid=757851cb-6769-4e6d-9343-b421d776e208"]},{"id":"ITEM-2","itemData":{"DOI":"10.1111/ele.12211","ISSN":"1461023X","abstract":"A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plants","type":"article-journal","volume":"3"},"uris":["http://www.mendeley.com/documents/?uuid=34d29b89-d70d-44db-b913-aa6c18dedf25"]}],"mendeley":{"formattedCitation":"(Drake &lt;i&gt;et al.&lt;/i&gt;, 1997; Wright &lt;i&gt;et al.&lt;/i&gt;, 2003; Prentice &lt;i&gt;et al.&lt;/i&gt;, 2014; Wang &lt;i&gt;et al.&lt;/i&gt;, 2017; Smith &lt;i&gt;et al.&lt;/i&gt;, 2019)","plainTextFormattedCitation":"(Drake et al., 1997; Wright et al., 2003; Prentice et al., 2014; Wang et al., 2017; Smith et al., 2019)","previouslyFormattedCitation":"(Drake &lt;i&gt;et al.&lt;/i&gt;, 1997; Wright &lt;i&gt;et al.&lt;/i&gt;, 2003; Prentice &lt;i&gt;et al.&lt;/i&gt;, 2014; Wang &lt;i&gt;et al.&lt;/i&gt;, 2017b; Smith &lt;i&gt;et al.&lt;/i&gt;, 2019)"},"properties":{"noteIndex":0},"schema":"https://github.com/citation-style-language/schema/raw/master/csl-citation.json"}</w:instrText>
      </w:r>
      <w:r w:rsidR="00B17316">
        <w:fldChar w:fldCharType="separate"/>
      </w:r>
      <w:r w:rsidRPr="008A112A">
        <w:rPr>
          <w:noProof/>
        </w:rPr>
        <w:t xml:space="preserve">(Drake </w:t>
      </w:r>
      <w:r w:rsidRPr="008A112A">
        <w:rPr>
          <w:i/>
          <w:noProof/>
        </w:rPr>
        <w:t>et al.</w:t>
      </w:r>
      <w:r w:rsidRPr="008A112A">
        <w:rPr>
          <w:noProof/>
        </w:rPr>
        <w:t xml:space="preserve">, 1997; Wright </w:t>
      </w:r>
      <w:r w:rsidRPr="008A112A">
        <w:rPr>
          <w:i/>
          <w:noProof/>
        </w:rPr>
        <w:t>et al.</w:t>
      </w:r>
      <w:r w:rsidRPr="008A112A">
        <w:rPr>
          <w:noProof/>
        </w:rPr>
        <w:t xml:space="preserve">, 2003; Prentice </w:t>
      </w:r>
      <w:r w:rsidRPr="008A112A">
        <w:rPr>
          <w:i/>
          <w:noProof/>
        </w:rPr>
        <w:t>et al.</w:t>
      </w:r>
      <w:r w:rsidRPr="008A112A">
        <w:rPr>
          <w:noProof/>
        </w:rPr>
        <w:t xml:space="preserve">, 2014; Wang </w:t>
      </w:r>
      <w:r w:rsidRPr="008A112A">
        <w:rPr>
          <w:i/>
          <w:noProof/>
        </w:rPr>
        <w:t>et al.</w:t>
      </w:r>
      <w:r w:rsidRPr="008A112A">
        <w:rPr>
          <w:noProof/>
        </w:rPr>
        <w:t xml:space="preserve">, 2017; Smith </w:t>
      </w:r>
      <w:r w:rsidRPr="008A112A">
        <w:rPr>
          <w:i/>
          <w:noProof/>
        </w:rPr>
        <w:t>et al.</w:t>
      </w:r>
      <w:r w:rsidRPr="008A112A">
        <w:rPr>
          <w:noProof/>
        </w:rPr>
        <w:t>, 2019)</w:t>
      </w:r>
      <w:r w:rsidR="00B17316">
        <w:fldChar w:fldCharType="end"/>
      </w:r>
      <w:r w:rsidR="00B17316">
        <w:t xml:space="preserve">. </w:t>
      </w:r>
      <w:r w:rsidR="00A074E8">
        <w:t>This unified theory</w:t>
      </w:r>
      <w:r w:rsidR="00A074E8">
        <w:rPr>
          <w:bCs/>
        </w:rPr>
        <w:t xml:space="preserve"> </w:t>
      </w:r>
      <w:r w:rsidR="009F20B5">
        <w:t xml:space="preserve">predicts that reduced </w:t>
      </w:r>
      <w:r w:rsidR="00275063">
        <w:t xml:space="preserve">leaf </w:t>
      </w:r>
      <w:r w:rsidR="009F20B5" w:rsidRPr="00FE014F">
        <w:rPr>
          <w:bCs/>
        </w:rPr>
        <w:t>n</w:t>
      </w:r>
      <w:r w:rsidR="009F20B5">
        <w:rPr>
          <w:bCs/>
        </w:rPr>
        <w:t>itrogen</w:t>
      </w:r>
      <w:r w:rsidR="009F20B5">
        <w:t xml:space="preserve"> allocation to Rubisco under </w:t>
      </w:r>
      <w:r w:rsidR="009B053E">
        <w:t>e</w:t>
      </w:r>
      <w:r w:rsidR="006B2378">
        <w:t xml:space="preserve">levated </w:t>
      </w:r>
      <w:r w:rsidR="009B053E">
        <w:t>CO</w:t>
      </w:r>
      <w:r w:rsidR="009B053E">
        <w:rPr>
          <w:vertAlign w:val="subscript"/>
        </w:rPr>
        <w:t>2</w:t>
      </w:r>
      <w:r w:rsidR="009F20B5">
        <w:t xml:space="preserve"> results in a stronger downregulation in the maximum rate of Rubisco carboxylation (</w:t>
      </w:r>
      <w:r w:rsidR="009F20B5">
        <w:rPr>
          <w:i/>
          <w:iCs/>
        </w:rPr>
        <w:t>V</w:t>
      </w:r>
      <w:r w:rsidR="009F20B5">
        <w:rPr>
          <w:vertAlign w:val="subscript"/>
        </w:rPr>
        <w:t>cmax</w:t>
      </w:r>
      <w:r w:rsidR="009F20B5">
        <w:t>) than the maximum rate of</w:t>
      </w:r>
      <w:r w:rsidR="00B17316">
        <w:t xml:space="preserve"> electron transport for</w:t>
      </w:r>
      <w:r w:rsidR="009F20B5">
        <w:t xml:space="preserve"> RuBP regeneration (</w:t>
      </w:r>
      <w:r w:rsidR="009F20B5">
        <w:rPr>
          <w:i/>
          <w:iCs/>
        </w:rPr>
        <w:t>J</w:t>
      </w:r>
      <w:r w:rsidR="009F20B5">
        <w:rPr>
          <w:vertAlign w:val="subscript"/>
        </w:rPr>
        <w:t>max</w:t>
      </w:r>
      <w:r w:rsidR="009F20B5">
        <w:t>), which maximizes photosynthetic resource use efficiency by allowing net photosynthesis rates to be achieved through equal co-limitation of Rubisco carboxylation and RuBP regeneration</w:t>
      </w:r>
      <w:r w:rsidR="00B17316">
        <w:t xml:space="preserve"> </w:t>
      </w:r>
      <w:r w:rsidR="00B17316">
        <w:fldChar w:fldCharType="begin" w:fldLock="1"/>
      </w:r>
      <w:r w:rsidR="00B17316">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B17316">
        <w:fldChar w:fldCharType="separate"/>
      </w:r>
      <w:r w:rsidR="00B17316" w:rsidRPr="00B17316">
        <w:rPr>
          <w:noProof/>
        </w:rPr>
        <w:t xml:space="preserve">(Chen </w:t>
      </w:r>
      <w:r w:rsidR="00B17316" w:rsidRPr="00B17316">
        <w:rPr>
          <w:i/>
          <w:noProof/>
        </w:rPr>
        <w:t>et al.</w:t>
      </w:r>
      <w:r w:rsidR="00B17316" w:rsidRPr="00B17316">
        <w:rPr>
          <w:noProof/>
        </w:rPr>
        <w:t xml:space="preserve">, 1993; Maire </w:t>
      </w:r>
      <w:r w:rsidR="00B17316" w:rsidRPr="00B17316">
        <w:rPr>
          <w:i/>
          <w:noProof/>
        </w:rPr>
        <w:t>et al.</w:t>
      </w:r>
      <w:r w:rsidR="00B17316" w:rsidRPr="00B17316">
        <w:rPr>
          <w:noProof/>
        </w:rPr>
        <w:t>, 2012)</w:t>
      </w:r>
      <w:r w:rsidR="00B17316">
        <w:fldChar w:fldCharType="end"/>
      </w:r>
      <w:r w:rsidR="00B17316">
        <w:t xml:space="preserve">. </w:t>
      </w:r>
      <w:r w:rsidR="009F20B5">
        <w:t>This response allows plants to make more efficient use of available light while avoiding overinvestment in Rubisco, which has high nitrogen and energetic costs of construction and maintenance</w:t>
      </w:r>
      <w:r w:rsidR="00B17316">
        <w:t xml:space="preserve"> </w:t>
      </w:r>
      <w:r w:rsidR="00B17316">
        <w:fldChar w:fldCharType="begin" w:fldLock="1"/>
      </w:r>
      <w:r w:rsidR="00AA2C0D">
        <w:instrText>ADDIN CSL_CITATION {"citationItems":[{"id":"ITEM-1","itemData":{"DOI":"10.1007/BF00377192","ISSN":"1432-1939","abstract":"The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R","non-dropping-particle":"","parse-names":false,"suffix":""}],"container-title":"Oecologia","id":"ITEM-1","issue":"1","issued":{"date-parts":[["1989"]]},"page":"9-19","title":"Photosynthesis and nitrogen relationships in leaves of C&lt;sub&gt;3&lt;/sub&gt; plants","type":"article-journal","volume":"78"},"uris":["http://www.mendeley.com/documents/?uuid=8a12bd1f-72d8-4a90-9c09-6200cd189e47"]},{"id":"ITEM-2","itemData":{"DOI":"10.1093/jxb/ery366","ISSN":"14602431","PMID":"30357381","abstract":"Global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photosynthesis","type":"article-journal","volume":"70"},"uris":["http://www.mendeley.com/documents/?uuid=11d45483-6de6-4870-9de2-02a297b3cacf"]},{"id":"ITEM-3","itemData":{"DOI":"10.1007/BF00014591","ISSN":"01668595","abstract":"The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Research","id":"ITEM-3","issue":"3","issued":{"date-parts":[["1994"]]},"page":"351-368","title":"Acclimation of photosynthesis to increasing atmospheric CO2: The gas exchange perspective","type":"article-journal","volume":"39"},"uris":["http://www.mendeley.com/documents/?uuid=44d4e7e5-c7bb-4add-938b-f888168475b2"]}],"mendeley":{"formattedCitation":"(Evans,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B17316">
        <w:fldChar w:fldCharType="separate"/>
      </w:r>
      <w:r w:rsidR="00AA2C0D" w:rsidRPr="00AA2C0D">
        <w:rPr>
          <w:noProof/>
        </w:rPr>
        <w:t>(Evans, 1989; Sage, 1994; Evans &amp; Clarke, 2019)</w:t>
      </w:r>
      <w:r w:rsidR="00B17316">
        <w:fldChar w:fldCharType="end"/>
      </w:r>
      <w:r w:rsidR="00B17316">
        <w:t>.</w:t>
      </w:r>
    </w:p>
    <w:p w14:paraId="6507A366" w14:textId="0879E5AF" w:rsidR="00A074E8" w:rsidRPr="00A074E8" w:rsidRDefault="00A074E8" w:rsidP="00A074E8">
      <w:pPr>
        <w:spacing w:line="360" w:lineRule="auto"/>
        <w:ind w:firstLine="720"/>
      </w:pPr>
      <w:r>
        <w:t>The optimality hypothesis predicts that leaf responses to e</w:t>
      </w:r>
      <w:r w:rsidR="006B2378">
        <w:t xml:space="preserve">levated </w:t>
      </w:r>
      <w:r>
        <w:t>CO</w:t>
      </w:r>
      <w:r>
        <w:rPr>
          <w:vertAlign w:val="subscript"/>
        </w:rPr>
        <w:t>2</w:t>
      </w:r>
      <w:r>
        <w:t xml:space="preserve"> are driven by leaf nitrogen demand to build and maintain photosynthetic machinery, deviating from the nitrogen limitation hypothesis by indicating that leaf responses to e</w:t>
      </w:r>
      <w:r w:rsidR="006B2378">
        <w:t xml:space="preserve">levated </w:t>
      </w:r>
      <w:r>
        <w:t>CO</w:t>
      </w:r>
      <w:r>
        <w:rPr>
          <w:vertAlign w:val="subscript"/>
        </w:rPr>
        <w:t>2</w:t>
      </w:r>
      <w:r>
        <w:t xml:space="preserve"> are independent of nitrogen supply. However, the optimality hypothesis does not discount a role of soil nitrogen </w:t>
      </w:r>
      <w:r>
        <w:lastRenderedPageBreak/>
        <w:t>availability on whole-plant response to e</w:t>
      </w:r>
      <w:r w:rsidR="006B2378">
        <w:t xml:space="preserve">levated </w:t>
      </w:r>
      <w:r>
        <w:t>CO</w:t>
      </w:r>
      <w:r>
        <w:rPr>
          <w:vertAlign w:val="subscript"/>
        </w:rPr>
        <w:t>2</w:t>
      </w:r>
      <w:r>
        <w:t>, where the expected optimal response would be to allocate surplus nitrogen not needed to satisfy leaf nitrogen demand to the construction of a greater quantity of optimally coordinated leaves. The expected optimal leaf response to e</w:t>
      </w:r>
      <w:r w:rsidR="006B2378">
        <w:t xml:space="preserve">levated </w:t>
      </w:r>
      <w:r>
        <w:t>CO</w:t>
      </w:r>
      <w:r>
        <w:rPr>
          <w:vertAlign w:val="subscript"/>
        </w:rPr>
        <w:t>2</w:t>
      </w:r>
      <w:r>
        <w:t xml:space="preserve"> has received some empirical support </w:t>
      </w:r>
      <w:r>
        <w:fldChar w:fldCharType="begin" w:fldLock="1"/>
      </w:r>
      <w:r w:rsidR="008A112A">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Dong &lt;i&gt;et al.&lt;/i&gt;, 2022)","plainTextFormattedCitation":"(Smith &amp; Keenan, 2020; Dong et al., 2022)","previouslyFormattedCitation":"(Smith &amp; Keenan, 2020; Dong &lt;i&gt;et al.&lt;/i&gt;, 2022)"},"properties":{"noteIndex":0},"schema":"https://github.com/citation-style-language/schema/raw/master/csl-citation.json"}</w:instrText>
      </w:r>
      <w:r>
        <w:fldChar w:fldCharType="separate"/>
      </w:r>
      <w:r w:rsidR="008A112A" w:rsidRPr="008A112A">
        <w:rPr>
          <w:noProof/>
        </w:rPr>
        <w:t xml:space="preserve">(Smith &amp; Keenan, 2020; Dong </w:t>
      </w:r>
      <w:r w:rsidR="008A112A" w:rsidRPr="008A112A">
        <w:rPr>
          <w:i/>
          <w:noProof/>
        </w:rPr>
        <w:t>et al.</w:t>
      </w:r>
      <w:r w:rsidR="008A112A" w:rsidRPr="008A112A">
        <w:rPr>
          <w:noProof/>
        </w:rPr>
        <w:t>, 2022)</w:t>
      </w:r>
      <w:r>
        <w:fldChar w:fldCharType="end"/>
      </w:r>
      <w:r>
        <w:t>, though no studies have connected these patterns with concurrently measured whole-plant responses to e</w:t>
      </w:r>
      <w:r w:rsidR="006B2378">
        <w:t xml:space="preserve">levated </w:t>
      </w:r>
      <w:r>
        <w:t>CO</w:t>
      </w:r>
      <w:r>
        <w:rPr>
          <w:vertAlign w:val="subscript"/>
        </w:rPr>
        <w:t>2</w:t>
      </w:r>
      <w:r>
        <w:t>.</w:t>
      </w:r>
    </w:p>
    <w:p w14:paraId="4FE6CAED" w14:textId="417EADB9" w:rsidR="00835DAF" w:rsidRDefault="009F20B5" w:rsidP="00D67B50">
      <w:pPr>
        <w:spacing w:line="360" w:lineRule="auto"/>
        <w:ind w:firstLine="720"/>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strategies can include direct uptake pathways such as mass flow or diffusion</w:t>
      </w:r>
      <w:r w:rsidR="00D67B50">
        <w:t xml:space="preserve"> </w:t>
      </w:r>
      <w:r w:rsidR="00D67B50">
        <w:fldChar w:fldCharType="begin" w:fldLock="1"/>
      </w:r>
      <w:r w:rsidR="00D67B50">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rsidR="00D67B50">
        <w:fldChar w:fldCharType="separate"/>
      </w:r>
      <w:r w:rsidR="00D67B50" w:rsidRPr="00D67B50">
        <w:rPr>
          <w:noProof/>
        </w:rPr>
        <w:t>(Barber, 1962)</w:t>
      </w:r>
      <w:r w:rsidR="00D67B50">
        <w:fldChar w:fldCharType="end"/>
      </w:r>
      <w:r>
        <w:t>, symbioses with mycorrhizal fungi or symbiotic nitrogen-fixing bacteria</w:t>
      </w:r>
      <w:r w:rsidR="00D67B50">
        <w:t xml:space="preserve"> </w:t>
      </w:r>
      <w:r w:rsidR="00D67B50">
        <w:fldChar w:fldCharType="begin" w:fldLock="1"/>
      </w:r>
      <w:r w:rsidR="00D67B50">
        <w:instrText>ADDIN CSL_CITATION {"citationItems":[{"id":"ITEM-1","itemData":{"DOI":"10.1007/BF00000098","ISSN":"0032079X","abstract":"The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Soil","id":"ITEM-1","issue":"1","issued":{"date-parts":[["1994"]]},"page":"89-102","title":"Nutrient uptake in mycorrhizal symbiosis","type":"article-journal","volume":"159"},"uris":["http://www.mendeley.com/documents/?uuid=dff89f71-2a39-4c7a-866e-2a3c8ad22d5f"]},{"id":"ITEM-2","itemData":{"author":[{"dropping-particle":"","family":"Smith","given":"Sally E","non-dropping-particle":"","parse-names":false,"suffix":""},{"dropping-particle":"","family":"Read","given":"David J","non-dropping-particle":"","parse-names":false,"suffix":""}],"id":"ITEM-2","issued":{"date-parts":[["2008"]]},"title":"Mycorrhizal Symbiosis","type":"book"},"uris":["http://www.mendeley.com/documents/?uuid=7de52699-7fb0-461b-b0db-02c8da38a432"]},{"id":"ITEM-3","itemData":{"DOI":"10.1146/annurev-arplant-050312-120235","ISSN":"15435008","PMID":"23451778","abstract":"Symbiotic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Biology","id":"ITEM-3","issued":{"date-parts":[["2013"]]},"page":"781-805","title":"Transport and metabolism in legume-rhizobia symbioses","type":"article-journal","volume":"64"},"uris":["http://www.mendeley.com/documents/?uuid=57ffd0b8-bd14-4c07-8d99-a513aed36ee6"]},{"id":"ITEM-4","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Biology","id":"ITEM-4","issue":"1","issued":{"date-parts":[["1991"]]},"page":"373-392","title":"Carbon in N2 fixation: Limitation or exquisite adaptation","type":"article-journal","volume":"42"},"uris":["http://www.mendeley.com/documents/?uuid=36558238-2378-4a2c-8e53-61020c7abe7e"]}],"mendeley":{"formattedCitation":"(Vance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rsidR="00D67B50">
        <w:fldChar w:fldCharType="separate"/>
      </w:r>
      <w:r w:rsidR="00D67B50" w:rsidRPr="00D67B50">
        <w:rPr>
          <w:noProof/>
        </w:rPr>
        <w:t>(Vance &amp; Heichel, 1991; Marschner &amp; Dell, 1994; Smith &amp; Read, 2008; Udvardi &amp; Poole, 2013)</w:t>
      </w:r>
      <w:r w:rsidR="00D67B50">
        <w:fldChar w:fldCharType="end"/>
      </w:r>
      <w:r w:rsidR="00D67B50">
        <w:t xml:space="preserve">, </w:t>
      </w:r>
      <w:r>
        <w:t xml:space="preserve">or through the release of root exudates that </w:t>
      </w:r>
      <w:r w:rsidR="00C21007">
        <w:t>enhance breakdown of inaccessible nitrogen pools by</w:t>
      </w:r>
      <w:r>
        <w:t xml:space="preserve"> free-living soil microbial communities</w:t>
      </w:r>
      <w:r w:rsidR="00D67B50">
        <w:t xml:space="preserve"> </w:t>
      </w:r>
      <w:r w:rsidR="00D67B50">
        <w:fldChar w:fldCharType="begin" w:fldLock="1"/>
      </w:r>
      <w:r w:rsidR="00D67B50">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rsidR="00D67B50">
        <w:fldChar w:fldCharType="separate"/>
      </w:r>
      <w:r w:rsidR="00D67B50" w:rsidRPr="00D67B50">
        <w:rPr>
          <w:noProof/>
        </w:rPr>
        <w:t xml:space="preserve">(Phillips </w:t>
      </w:r>
      <w:r w:rsidR="00D67B50" w:rsidRPr="00D67B50">
        <w:rPr>
          <w:i/>
          <w:noProof/>
        </w:rPr>
        <w:t>et al.</w:t>
      </w:r>
      <w:r w:rsidR="00D67B50" w:rsidRPr="00D67B50">
        <w:rPr>
          <w:noProof/>
        </w:rPr>
        <w:t xml:space="preserve">, 2011; Wen </w:t>
      </w:r>
      <w:r w:rsidR="00D67B50" w:rsidRPr="00D67B50">
        <w:rPr>
          <w:i/>
          <w:noProof/>
        </w:rPr>
        <w:t>et al.</w:t>
      </w:r>
      <w:r w:rsidR="00D67B50" w:rsidRPr="00D67B50">
        <w:rPr>
          <w:noProof/>
        </w:rPr>
        <w:t>, 2022)</w:t>
      </w:r>
      <w:r w:rsidR="00D67B50">
        <w:fldChar w:fldCharType="end"/>
      </w:r>
      <w:r>
        <w:t>. Plants cannot acquire nitrogen without first allocating carbon belowground, which implies an inherent carbon cost to the plant for acquiring nitrogen regardless of nitrogen acquisition strategy. Carbon costs to acquire nitrogen and</w:t>
      </w:r>
      <w:r w:rsidR="00006317">
        <w:t xml:space="preserve"> </w:t>
      </w:r>
      <w:r>
        <w:t>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r w:rsidR="00D67B50">
        <w:fldChar w:fldCharType="begin" w:fldLock="1"/>
      </w:r>
      <w:r w:rsidR="00835DAF">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Colin","non-dropping-particle":"","parse-names":false,"suffix":""}],"container-title":"Science","id":"ITEM-5","issue":"6294","issued":{"date-parts":[["2016","7","1"]]},"page":"72-74","title":"Mycorrhizal association as a primary control of the CO2 fertilization effect","type":"article-journal","volume":"353"},"uris":["http://www.mendeley.com/documents/?uuid=e1738a48-9551-40a3-a598-8ed20c8cac64"]},{"id":"ITEM-6","itemData":{"DOI":"10.1111/nph.14872","ISBN":"7476820487","ISSN":"0028-646X","abstract":"Land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Phytologist","id":"ITEM-6","issue":"2","issued":{"date-parts":[["2018","1","6"]]},"page":"507-522","title":"Ecosystem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rsidR="00D67B50">
        <w:fldChar w:fldCharType="separate"/>
      </w:r>
      <w:r w:rsidR="00835DAF" w:rsidRPr="00835DAF">
        <w:rPr>
          <w:noProof/>
        </w:rPr>
        <w:t xml:space="preserve">(Brzostek </w:t>
      </w:r>
      <w:r w:rsidR="00835DAF" w:rsidRPr="00835DAF">
        <w:rPr>
          <w:i/>
          <w:noProof/>
        </w:rPr>
        <w:t>et al.</w:t>
      </w:r>
      <w:r w:rsidR="00835DAF" w:rsidRPr="00835DAF">
        <w:rPr>
          <w:noProof/>
        </w:rPr>
        <w:t xml:space="preserve">, 2014; Terrer </w:t>
      </w:r>
      <w:r w:rsidR="00835DAF" w:rsidRPr="00835DAF">
        <w:rPr>
          <w:i/>
          <w:noProof/>
        </w:rPr>
        <w:t>et al.</w:t>
      </w:r>
      <w:r w:rsidR="00835DAF" w:rsidRPr="00835DAF">
        <w:rPr>
          <w:noProof/>
        </w:rPr>
        <w:t xml:space="preserve">, 2016, 2018; Allen </w:t>
      </w:r>
      <w:r w:rsidR="00835DAF" w:rsidRPr="00835DAF">
        <w:rPr>
          <w:i/>
          <w:noProof/>
        </w:rPr>
        <w:t>et al.</w:t>
      </w:r>
      <w:r w:rsidR="00835DAF" w:rsidRPr="00835DAF">
        <w:rPr>
          <w:noProof/>
        </w:rPr>
        <w:t xml:space="preserve">, 2020; Perkowski </w:t>
      </w:r>
      <w:r w:rsidR="00835DAF" w:rsidRPr="00835DAF">
        <w:rPr>
          <w:i/>
          <w:noProof/>
        </w:rPr>
        <w:t>et al.</w:t>
      </w:r>
      <w:r w:rsidR="00835DAF" w:rsidRPr="00835DAF">
        <w:rPr>
          <w:noProof/>
        </w:rPr>
        <w:t xml:space="preserve">, 2021; Lu </w:t>
      </w:r>
      <w:r w:rsidR="00835DAF" w:rsidRPr="00835DAF">
        <w:rPr>
          <w:i/>
          <w:noProof/>
        </w:rPr>
        <w:t>et al.</w:t>
      </w:r>
      <w:r w:rsidR="00835DAF" w:rsidRPr="00835DAF">
        <w:rPr>
          <w:noProof/>
        </w:rPr>
        <w:t>, 2022)</w:t>
      </w:r>
      <w:r w:rsidR="00D67B50">
        <w:fldChar w:fldCharType="end"/>
      </w:r>
      <w:r w:rsidR="00D67B50">
        <w:t xml:space="preserve">. </w:t>
      </w:r>
      <w:r>
        <w:rPr>
          <w:color w:val="000000"/>
        </w:rPr>
        <w:t>Therefore, the role of nitrogen acquisition strategy on plant nitrogen uptake across soil nitrogen availability gradients cannot be ignored when considering effect</w:t>
      </w:r>
      <w:r w:rsidR="00275063">
        <w:rPr>
          <w:color w:val="000000"/>
        </w:rPr>
        <w:t>s</w:t>
      </w:r>
      <w:r>
        <w:rPr>
          <w:color w:val="000000"/>
        </w:rPr>
        <w:t xml:space="preserve"> of soil nitrogen availability on leaf and whole</w:t>
      </w:r>
      <w:r w:rsidR="00BE4981">
        <w:rPr>
          <w:color w:val="000000"/>
        </w:rPr>
        <w:t>-</w:t>
      </w:r>
      <w:r>
        <w:rPr>
          <w:color w:val="000000"/>
        </w:rPr>
        <w:t xml:space="preserve">plant response </w:t>
      </w:r>
      <w:r>
        <w:t xml:space="preserve">to </w:t>
      </w:r>
      <w:r w:rsidR="009B053E">
        <w:t>e</w:t>
      </w:r>
      <w:r w:rsidR="006B2378">
        <w:t xml:space="preserve">levated </w:t>
      </w:r>
      <w:r w:rsidR="009B053E">
        <w:t>CO</w:t>
      </w:r>
      <w:r w:rsidR="009B053E">
        <w:rPr>
          <w:vertAlign w:val="subscript"/>
        </w:rPr>
        <w:t>2</w:t>
      </w:r>
      <w:r w:rsidR="00275063">
        <w:t>.</w:t>
      </w:r>
      <w:r>
        <w:t xml:space="preserve"> </w:t>
      </w:r>
      <w:r w:rsidR="00275063">
        <w:t>To date, f</w:t>
      </w:r>
      <w:r>
        <w:t>ew studies account for nutrient acquisition strategy when considering</w:t>
      </w:r>
      <w:r w:rsidR="00275063">
        <w:t xml:space="preserve"> the role of soil nitrogen availability on</w:t>
      </w:r>
      <w:r>
        <w:t xml:space="preserve"> plant responses to </w:t>
      </w:r>
      <w:r w:rsidR="009B053E">
        <w:t>e</w:t>
      </w:r>
      <w:r w:rsidR="006B2378">
        <w:t xml:space="preserve">levated </w:t>
      </w:r>
      <w:r w:rsidR="009B053E">
        <w:t>CO</w:t>
      </w:r>
      <w:r w:rsidR="009B053E">
        <w:rPr>
          <w:vertAlign w:val="subscript"/>
        </w:rPr>
        <w:t>2</w:t>
      </w:r>
      <w:r>
        <w:t xml:space="preserve"> (but see</w:t>
      </w:r>
      <w:r w:rsidR="00D67B50">
        <w:t xml:space="preserve"> </w:t>
      </w:r>
      <w:r w:rsidR="00D67B50">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D67B50">
        <w:fldChar w:fldCharType="separate"/>
      </w:r>
      <w:r w:rsidR="00D67B50" w:rsidRPr="00D67B50">
        <w:rPr>
          <w:noProof/>
        </w:rPr>
        <w:t xml:space="preserve">Terrer </w:t>
      </w:r>
      <w:r w:rsidR="00D67B50" w:rsidRPr="00D67B50">
        <w:rPr>
          <w:i/>
          <w:noProof/>
        </w:rPr>
        <w:t>et al.</w:t>
      </w:r>
      <w:r w:rsidR="00D67B50" w:rsidRPr="00D67B50">
        <w:rPr>
          <w:noProof/>
        </w:rPr>
        <w:t>, 2016, 2018; Smith &amp; Keenan, 2020)</w:t>
      </w:r>
      <w:r w:rsidR="00D67B50">
        <w:fldChar w:fldCharType="end"/>
      </w:r>
      <w:r w:rsidR="00FE6EE1">
        <w:t>.</w:t>
      </w:r>
      <w:r w:rsidR="00B869C1">
        <w:t xml:space="preserve"> Those studies have found that cheaper nitrogen acquisition strategies </w:t>
      </w:r>
      <w:r w:rsidR="00835DAF">
        <w:t>may</w:t>
      </w:r>
      <w:r w:rsidR="00B869C1">
        <w:t xml:space="preserve"> buffer the effects of progressive nutrient limitation at the whole-plant level </w:t>
      </w:r>
      <w:r w:rsidR="00835DAF">
        <w:fldChar w:fldCharType="begin" w:fldLock="1"/>
      </w:r>
      <w:r w:rsidR="00835DA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w:t>
      </w:r>
      <w:r w:rsidR="00835DAF">
        <w:fldChar w:fldCharType="end"/>
      </w:r>
      <w:r w:rsidR="00835DAF">
        <w:t xml:space="preserve">, but leaf level effects remain inconsistent </w:t>
      </w:r>
      <w:r w:rsidR="00835DAF">
        <w:fldChar w:fldCharType="begin" w:fldLock="1"/>
      </w:r>
      <w:r w:rsidR="00835DAF">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rsidR="00835DAF">
        <w:fldChar w:fldCharType="separate"/>
      </w:r>
      <w:r w:rsidR="00835DAF" w:rsidRPr="00835DAF">
        <w:rPr>
          <w:noProof/>
        </w:rPr>
        <w:t xml:space="preserve">(Terrer </w:t>
      </w:r>
      <w:r w:rsidR="00835DAF" w:rsidRPr="00835DAF">
        <w:rPr>
          <w:i/>
          <w:noProof/>
        </w:rPr>
        <w:t>et al.</w:t>
      </w:r>
      <w:r w:rsidR="00835DAF" w:rsidRPr="00835DAF">
        <w:rPr>
          <w:noProof/>
        </w:rPr>
        <w:t>, 2018; Smith &amp; Keenan, 2020)</w:t>
      </w:r>
      <w:r w:rsidR="00835DAF">
        <w:fldChar w:fldCharType="end"/>
      </w:r>
      <w:r w:rsidR="00835DAF">
        <w:t>.</w:t>
      </w:r>
    </w:p>
    <w:p w14:paraId="5601D611" w14:textId="7FB39384" w:rsidR="009F20B5" w:rsidRPr="00A05E8B" w:rsidRDefault="009F20B5" w:rsidP="00FE6EE1">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to examine the effects of soil nitrogen fertilization and inoculation with symbiotic nitrogen-fixing bacteria on leaf and whole</w:t>
      </w:r>
      <w:r w:rsidR="00BE4981">
        <w:t>-</w:t>
      </w:r>
      <w:r>
        <w:t xml:space="preserve">plant responses to </w:t>
      </w:r>
      <w:r w:rsidR="00C234F0">
        <w:t>e</w:t>
      </w:r>
      <w:r w:rsidR="006B2378">
        <w:t xml:space="preserve">levated </w:t>
      </w:r>
      <w:r w:rsidR="00C234F0">
        <w:t>CO</w:t>
      </w:r>
      <w:r w:rsidR="00C234F0">
        <w:rPr>
          <w:vertAlign w:val="subscript"/>
        </w:rPr>
        <w:t>2</w:t>
      </w:r>
      <w:r>
        <w:t xml:space="preserve">. We hypothesized that leaves grown under </w:t>
      </w:r>
      <w:r w:rsidR="00C234F0">
        <w:t>eCO</w:t>
      </w:r>
      <w:r w:rsidR="00C234F0">
        <w:rPr>
          <w:vertAlign w:val="subscript"/>
        </w:rPr>
        <w:t>2</w:t>
      </w:r>
      <w:r>
        <w:t xml:space="preserve"> would exhibit reduced leaf nitrogen content, stomatal conductance</w:t>
      </w:r>
      <w:r w:rsidR="00C234F0">
        <w:t xml:space="preserve">, leaf </w:t>
      </w:r>
      <w:r w:rsidR="00C234F0">
        <w:rPr>
          <w:i/>
          <w:iCs/>
        </w:rPr>
        <w:t>C</w:t>
      </w:r>
      <w:r w:rsidR="00C234F0">
        <w:rPr>
          <w:vertAlign w:val="subscript"/>
        </w:rPr>
        <w:t>i</w:t>
      </w:r>
      <w:r w:rsidR="00C234F0">
        <w:t>:</w:t>
      </w:r>
      <w:r w:rsidR="00C234F0">
        <w:rPr>
          <w:i/>
          <w:iCs/>
        </w:rPr>
        <w:t>C</w:t>
      </w:r>
      <w:r w:rsidR="00C234F0">
        <w:rPr>
          <w:vertAlign w:val="subscript"/>
        </w:rPr>
        <w:t>a</w:t>
      </w:r>
      <w:r>
        <w:t xml:space="preserve">, </w:t>
      </w:r>
      <w:r>
        <w:rPr>
          <w:i/>
          <w:iCs/>
        </w:rPr>
        <w:t>V</w:t>
      </w:r>
      <w:r>
        <w:rPr>
          <w:vertAlign w:val="subscript"/>
        </w:rPr>
        <w:t>cmax</w:t>
      </w:r>
      <w:r>
        <w:t xml:space="preserve">, and </w:t>
      </w:r>
      <w:r>
        <w:rPr>
          <w:i/>
          <w:iCs/>
        </w:rPr>
        <w:t>J</w:t>
      </w:r>
      <w:r>
        <w:rPr>
          <w:vertAlign w:val="subscript"/>
        </w:rPr>
        <w:t>max</w:t>
      </w:r>
      <w:r>
        <w:t xml:space="preserve"> compared to leaves grown under </w:t>
      </w:r>
      <w:r w:rsidR="00C234F0">
        <w:t>a</w:t>
      </w:r>
      <w:r w:rsidR="006B2378">
        <w:t xml:space="preserve">mbient </w:t>
      </w:r>
      <w:r w:rsidR="00C234F0">
        <w:t>CO</w:t>
      </w:r>
      <w:r w:rsidR="00C234F0">
        <w:rPr>
          <w:vertAlign w:val="subscript"/>
        </w:rPr>
        <w:t>2</w:t>
      </w:r>
      <w:r>
        <w:t xml:space="preserve">. We </w:t>
      </w:r>
      <w:r>
        <w:lastRenderedPageBreak/>
        <w:t xml:space="preserve">expected that leaves grown under </w:t>
      </w:r>
      <w:r w:rsidR="00C234F0">
        <w:t>e</w:t>
      </w:r>
      <w:r w:rsidR="006B2378">
        <w:t xml:space="preserve">levated </w:t>
      </w:r>
      <w:r w:rsidR="00C234F0">
        <w:t>CO</w:t>
      </w:r>
      <w:r w:rsidR="00C234F0">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net photosynthesis rates to approach optimal coordination of Rubisco carboxylation and RuBP regeneration. We predicted that leaf responses to </w:t>
      </w:r>
      <w:r w:rsidR="00C234F0">
        <w:t>e</w:t>
      </w:r>
      <w:r w:rsidR="006B2378">
        <w:t xml:space="preserve">levated </w:t>
      </w:r>
      <w:r w:rsidR="00C234F0">
        <w:t>CO</w:t>
      </w:r>
      <w:r w:rsidR="00C234F0">
        <w:rPr>
          <w:vertAlign w:val="subscript"/>
        </w:rPr>
        <w:t>2</w:t>
      </w:r>
      <w:r>
        <w:t xml:space="preserve"> would be independent of soil nitrogen fertilization </w:t>
      </w:r>
      <w:r w:rsidR="00BD33C0">
        <w:t>and</w:t>
      </w:r>
      <w:r>
        <w:t xml:space="preserve"> inoculation treatment</w:t>
      </w:r>
      <w:r w:rsidR="0037141F">
        <w:t>, following the demand-driven optimality hypothesis</w:t>
      </w:r>
      <w:r>
        <w:t xml:space="preserve">. We also hypothesized that plants grown under </w:t>
      </w:r>
      <w:r w:rsidR="00C234F0">
        <w:t>e</w:t>
      </w:r>
      <w:r w:rsidR="006B2378">
        <w:t xml:space="preserve">levated </w:t>
      </w:r>
      <w:r w:rsidR="00C234F0">
        <w:t>CO</w:t>
      </w:r>
      <w:r w:rsidR="00C234F0">
        <w:rPr>
          <w:vertAlign w:val="subscript"/>
        </w:rPr>
        <w:t>2</w:t>
      </w:r>
      <w:r>
        <w:t xml:space="preserve"> would exhibit increased </w:t>
      </w:r>
      <w:r w:rsidR="00292DF1">
        <w:t>whole-plant</w:t>
      </w:r>
      <w:r>
        <w:t xml:space="preserve"> growth compared to plants grown under a</w:t>
      </w:r>
      <w:r w:rsidR="006B2378">
        <w:t xml:space="preserve">mbient </w:t>
      </w:r>
      <w:r>
        <w:t>CO</w:t>
      </w:r>
      <w:r>
        <w:rPr>
          <w:vertAlign w:val="subscript"/>
        </w:rPr>
        <w:t>2</w:t>
      </w:r>
      <w:r>
        <w:t xml:space="preserve">, a pattern that would be </w:t>
      </w:r>
      <w:r w:rsidR="00FE6EE1">
        <w:t xml:space="preserve">driven by </w:t>
      </w:r>
      <w:r>
        <w:t>increase</w:t>
      </w:r>
      <w:r w:rsidR="00FE6EE1">
        <w:t>d</w:t>
      </w:r>
      <w:r w:rsidR="00292DF1">
        <w:t xml:space="preserve"> total biomass and</w:t>
      </w:r>
      <w:r>
        <w:t xml:space="preserve"> total leaf area under </w:t>
      </w:r>
      <w:r w:rsidR="00C234F0">
        <w:t>e</w:t>
      </w:r>
      <w:r w:rsidR="006B2378">
        <w:t xml:space="preserve">levated </w:t>
      </w:r>
      <w:r w:rsidR="00C234F0">
        <w:t>CO</w:t>
      </w:r>
      <w:r w:rsidR="00C234F0">
        <w:rPr>
          <w:vertAlign w:val="subscript"/>
        </w:rPr>
        <w:t>2</w:t>
      </w:r>
      <w:r>
        <w:t xml:space="preserve">. Contrasting the leaf response, we predicted that increasing nitrogen fertilization would increase the positive effect </w:t>
      </w:r>
      <w:r w:rsidR="00C234F0">
        <w:t>e</w:t>
      </w:r>
      <w:r w:rsidR="006B2378">
        <w:t xml:space="preserve">levated </w:t>
      </w:r>
      <w:r w:rsidR="00C234F0">
        <w:t>CO</w:t>
      </w:r>
      <w:r w:rsidR="00C234F0">
        <w:rPr>
          <w:vertAlign w:val="subscript"/>
        </w:rPr>
        <w:t>2</w:t>
      </w:r>
      <w:r>
        <w:t xml:space="preserve"> on total biomass and total leaf area due to a reduction in the cost of acquiring nitrogen</w:t>
      </w:r>
      <w:r w:rsidR="00405D41">
        <w:t xml:space="preserve"> under increasing nitrogen supply</w:t>
      </w:r>
      <w:r>
        <w:t xml:space="preserve"> and </w:t>
      </w:r>
      <w:r w:rsidR="00BD33C0">
        <w:t>consequent</w:t>
      </w:r>
      <w:r>
        <w:t xml:space="preserve"> increase in plant nitrogen uptake under </w:t>
      </w:r>
      <w:r w:rsidR="00C234F0">
        <w:t>e</w:t>
      </w:r>
      <w:r w:rsidR="006B2378">
        <w:t xml:space="preserve">levated </w:t>
      </w:r>
      <w:r w:rsidR="00C234F0">
        <w:t>CO</w:t>
      </w:r>
      <w:r w:rsidR="00C234F0">
        <w:rPr>
          <w:vertAlign w:val="subscript"/>
        </w:rPr>
        <w:t>2</w:t>
      </w:r>
      <w:r>
        <w:t xml:space="preserve">. Additionally, we predicted that inoculation with symbiotic nitrogen-fixing bacteria would increase the positive effect of </w:t>
      </w:r>
      <w:r w:rsidR="00C234F0">
        <w:t>e</w:t>
      </w:r>
      <w:r w:rsidR="006B2378">
        <w:t xml:space="preserve">levated </w:t>
      </w:r>
      <w:r w:rsidR="00C234F0">
        <w:t>CO</w:t>
      </w:r>
      <w:r w:rsidR="00C234F0">
        <w:rPr>
          <w:vertAlign w:val="subscript"/>
        </w:rPr>
        <w:t>2</w:t>
      </w:r>
      <w:r>
        <w:t xml:space="preserve"> on total biomass and total leaf area</w:t>
      </w:r>
      <w:r w:rsidR="00275063">
        <w:t>, though expected</w:t>
      </w:r>
      <w:r>
        <w:t xml:space="preserve">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6F428758"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r w:rsidR="00006317" w:rsidRPr="00FE014F">
        <w:t>w</w:t>
      </w:r>
      <w:r w:rsidR="00006317">
        <w:t>as</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3AD84030"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w:t>
      </w:r>
      <w:r>
        <w:lastRenderedPageBreak/>
        <w:t>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Nitrogen fertilization treatments were created using a modified Hoagland solution</w:t>
      </w:r>
      <w:r w:rsidR="00835DAF">
        <w:t xml:space="preserve"> </w:t>
      </w:r>
      <w:r w:rsidR="00835DAF">
        <w:fldChar w:fldCharType="begin" w:fldLock="1"/>
      </w:r>
      <w:r w:rsidR="00835DAF">
        <w:instrText>ADDIN CSL_CITATION {"citationItems":[{"id":"ITEM-1","itemData":{"author":[{"dropping-particle":"","family":"Hoagland","given":"Dennis Robert","non-dropping-particle":"","parse-names":false,"suffix":""},{"dropping-particle":"","family":"Arnon","given":"Daniel Israel","non-dropping-particle":"","parse-names":false,"suffix":""}],"container-title":"Circular. California agricultural experiment station","id":"ITEM-1","issue":"2nd edit","issued":{"date-parts":[["1950"]]},"title":"The water-culture method for growing plants without soil.","type":"article-journal","volume":"347"},"uris":["http://www.mendeley.com/documents/?uuid=205a24cc-aaed-4789-939c-b183ca9be23b"]}],"mendeley":{"formattedCitation":"(Hoagland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E2C7A16"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 xml:space="preserve">wo iterations were conducted such that one iteration included all </w:t>
      </w:r>
      <w:r w:rsidR="006B2378">
        <w:t xml:space="preserve">plants grown under </w:t>
      </w:r>
      <w:r w:rsidRPr="00FE014F">
        <w:t>e</w:t>
      </w:r>
      <w:r w:rsidR="006B2378">
        <w:t xml:space="preserve">levated </w:t>
      </w:r>
      <w:r w:rsidRPr="00FE014F">
        <w:t>CO</w:t>
      </w:r>
      <w:r w:rsidRPr="00FE014F">
        <w:rPr>
          <w:vertAlign w:val="subscript"/>
        </w:rPr>
        <w:t>2</w:t>
      </w:r>
      <w:r w:rsidRPr="00FE014F">
        <w:t xml:space="preserve"> p</w:t>
      </w:r>
      <w:r>
        <w:t>lants</w:t>
      </w:r>
      <w:r w:rsidRPr="00FE014F">
        <w:t xml:space="preserve"> and the second iteration included all</w:t>
      </w:r>
      <w:r w:rsidR="006B2378">
        <w:t xml:space="preserve"> plants grown under ambient </w:t>
      </w:r>
      <w:r w:rsidRPr="00FE014F">
        <w:t>CO</w:t>
      </w:r>
      <w:r w:rsidRPr="00FE014F">
        <w:rPr>
          <w:vertAlign w:val="subscript"/>
        </w:rPr>
        <w:t>2</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w:t>
      </w:r>
      <w:r w:rsidR="006B2378">
        <w:t xml:space="preserve">mbient </w:t>
      </w:r>
      <w:r w:rsidRPr="00FE014F">
        <w:t>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w:t>
      </w:r>
      <w:r w:rsidR="006B2378">
        <w:t xml:space="preserve">levated </w:t>
      </w:r>
      <w:r w:rsidR="009B053E">
        <w:t>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0C106971"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w:t>
      </w:r>
      <w:r w:rsidR="006B2378">
        <w:t xml:space="preserve">mbient </w:t>
      </w:r>
      <w:r w:rsidR="00B36FAB">
        <w:t>CO</w:t>
      </w:r>
      <w:r w:rsidR="00B36FAB">
        <w:rPr>
          <w:vertAlign w:val="subscript"/>
        </w:rPr>
        <w:t>2</w:t>
      </w:r>
      <w:r w:rsidR="00B36FAB">
        <w:t xml:space="preserve"> and e</w:t>
      </w:r>
      <w:r w:rsidR="006B2378">
        <w:t xml:space="preserve">levated </w:t>
      </w:r>
      <w:r w:rsidR="00B36FAB">
        <w:t>CO</w:t>
      </w:r>
      <w:r w:rsidR="00B36FAB">
        <w:rPr>
          <w:vertAlign w:val="subscript"/>
        </w:rPr>
        <w:t>2</w:t>
      </w:r>
      <w:r w:rsidR="00B36FAB">
        <w:t xml:space="preserve"> iterations were minimal and not expected to modify results. Within each experiment iteration, </w:t>
      </w:r>
      <w:r w:rsidR="00800EAC">
        <w:lastRenderedPageBreak/>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77777777" w:rsidR="00C91DC8" w:rsidRDefault="009F20B5" w:rsidP="00C91DC8">
      <w:pPr>
        <w:spacing w:line="360" w:lineRule="auto"/>
        <w:rPr>
          <w:color w:val="000000"/>
        </w:rPr>
      </w:pPr>
      <w:r>
        <w:t xml:space="preserve">Gas exchange measurements were collected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w:t>
      </w:r>
      <w:r w:rsidR="00800EAC">
        <w:rPr>
          <w:color w:val="000000"/>
        </w:rPr>
        <w:t xml:space="preserve"> </w:t>
      </w:r>
      <w:r>
        <w:rPr>
          <w:color w:val="000000"/>
        </w:rPr>
        <w:t xml:space="preserve">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5D9EEA79"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rPr>
        <w:softHyphen/>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w:t>
      </w:r>
      <w:commentRangeStart w:id="1"/>
      <w:r>
        <w:rPr>
          <w:color w:val="000000"/>
        </w:rPr>
        <w:t xml:space="preserve">420 </w:t>
      </w:r>
      <w:r w:rsidRPr="00FE014F">
        <w:rPr>
          <w:color w:val="000000"/>
        </w:rPr>
        <w:t>µmol mol</w:t>
      </w:r>
      <w:r>
        <w:rPr>
          <w:color w:val="000000"/>
          <w:vertAlign w:val="superscript"/>
        </w:rPr>
        <w:t>-1</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under growth CO</w:t>
      </w:r>
      <w:r>
        <w:rPr>
          <w:color w:val="000000"/>
          <w:vertAlign w:val="subscript"/>
        </w:rPr>
        <w:t>2</w:t>
      </w:r>
      <w:r>
        <w:rPr>
          <w:color w:val="000000"/>
        </w:rPr>
        <w:t xml:space="preserve"> concentration,  </w:t>
      </w:r>
      <w:r>
        <w:rPr>
          <w:color w:val="000000"/>
        </w:rPr>
        <w:t>420</w:t>
      </w:r>
      <w:r>
        <w:rPr>
          <w:color w:val="000000"/>
        </w:rPr>
        <w:t xml:space="preserve"> and 1000</w:t>
      </w:r>
      <w:r>
        <w:rPr>
          <w:color w:val="000000"/>
        </w:rPr>
        <w:t xml:space="preserve"> </w:t>
      </w:r>
      <w:r w:rsidRPr="00FE014F">
        <w:rPr>
          <w:color w:val="000000"/>
        </w:rPr>
        <w:t>µmol mol</w:t>
      </w:r>
      <w:r>
        <w:rPr>
          <w:color w:val="000000"/>
          <w:vertAlign w:val="superscript"/>
        </w:rPr>
        <w:t>-1</w:t>
      </w:r>
      <w:r>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commentRangeEnd w:id="1"/>
      <w:r>
        <w:rPr>
          <w:rStyle w:val="CommentReference"/>
        </w:rPr>
        <w:commentReference w:id="1"/>
      </w:r>
      <w:r>
        <w:t>). Snapshot</w:t>
      </w:r>
      <w:r>
        <w:rPr>
          <w:color w:val="000000"/>
        </w:rPr>
        <w:t xml:space="preserve"> 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using the same focal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a 30-minute</w:t>
      </w:r>
      <w:r w:rsidR="00FF7D72">
        <w:t xml:space="preserve"> period 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focal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 xml:space="preserve">incoming light </w:t>
      </w:r>
      <w:r w:rsidR="009F20B5">
        <w:rPr>
          <w:color w:val="000000"/>
        </w:rPr>
        <w:lastRenderedPageBreak/>
        <w:t>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focal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6D520A48"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AA2C0D">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ONE","editor":[{"dropping-particle":"","family":"Struik","given":"Paul C.","non-dropping-particle":"","parse-names":false,"suffix":""}],"id":"ITEM-1","issue":"11","issued":{"date-parts":[["2015","11","18"]]},"page":"e0143346","title":"Plantecophys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7A3065">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CO2 assimilation in leaves of C3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observing clear TPU limitation for all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The use of a common leaf temperature across curves and dark respiration measurements eliminated the need to manually temperature standardize rate estimates.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rPr>
          <w:ins w:id="2" w:author="Perkowski, Evan A" w:date="2023-08-14T12:25:00Z"/>
        </w:rPr>
      </w:pPr>
    </w:p>
    <w:p w14:paraId="38163200" w14:textId="77777777" w:rsidR="009F20B5" w:rsidRPr="00FE014F" w:rsidRDefault="009F20B5" w:rsidP="00DE2B27">
      <w:pPr>
        <w:spacing w:line="360" w:lineRule="auto"/>
      </w:pPr>
      <w:r w:rsidRPr="00FE014F">
        <w:rPr>
          <w:i/>
          <w:iCs/>
        </w:rPr>
        <w:t>Leaf trait measurements</w:t>
      </w:r>
    </w:p>
    <w:p w14:paraId="4688F634" w14:textId="3C5B6E99"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 xml:space="preserve">the </w:t>
      </w:r>
      <w:r w:rsidRPr="00FE014F">
        <w:rPr>
          <w:color w:val="000000"/>
        </w:rPr>
        <w:lastRenderedPageBreak/>
        <w:t>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6A1BEFD6" w14:textId="67DF8C20" w:rsidR="007A306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7A3065">
        <w:rPr>
          <w:color w:val="000000"/>
        </w:rPr>
        <w:t xml:space="preserve"> </w:t>
      </w:r>
      <w:r w:rsidR="007A3065">
        <w:rPr>
          <w:color w:val="000000"/>
        </w:rPr>
        <w:fldChar w:fldCharType="begin" w:fldLock="1"/>
      </w:r>
      <w:r w:rsidR="007A306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1989)</w:t>
      </w:r>
      <w:r w:rsidR="007A3065">
        <w:rPr>
          <w:color w:val="000000"/>
        </w:rPr>
        <w:fldChar w:fldCharType="end"/>
      </w:r>
      <w:r w:rsidR="007A3065">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3105F698" w:rsidR="009F20B5" w:rsidRDefault="009F20B5" w:rsidP="004C2592">
      <w:pPr>
        <w:autoSpaceDE w:val="0"/>
        <w:autoSpaceDN w:val="0"/>
        <w:adjustRightInd w:val="0"/>
        <w:spacing w:line="360" w:lineRule="auto"/>
        <w:rPr>
          <w:color w:val="000000"/>
        </w:rPr>
      </w:pPr>
      <w:r w:rsidRPr="00E00B94">
        <w:rPr>
          <w:color w:val="000000"/>
        </w:rPr>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7A3065">
        <w:rPr>
          <w:color w:val="000000"/>
        </w:rPr>
        <w:t xml:space="preserve"> </w:t>
      </w:r>
      <w:r w:rsidR="007A3065">
        <w:rPr>
          <w:color w:val="000000"/>
        </w:rPr>
        <w:fldChar w:fldCharType="begin" w:fldLock="1"/>
      </w:r>
      <w:r w:rsidR="007A3065">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sidRPr="007A3065">
        <w:rPr>
          <w:noProof/>
          <w:color w:val="000000"/>
        </w:rPr>
        <w:t>, 1989)</w:t>
      </w:r>
      <w:r w:rsidR="007A3065">
        <w:rPr>
          <w:color w:val="000000"/>
        </w:rPr>
        <w:fldChar w:fldCharType="end"/>
      </w:r>
      <w:r w:rsidR="007A3065">
        <w:rPr>
          <w:color w:val="000000"/>
        </w:rPr>
        <w:t>.</w:t>
      </w:r>
    </w:p>
    <w:p w14:paraId="14401EE6" w14:textId="77777777" w:rsidR="00B76367" w:rsidRPr="00AE7E6C" w:rsidRDefault="00B76367" w:rsidP="00B76367">
      <w:pPr>
        <w:autoSpaceDE w:val="0"/>
        <w:autoSpaceDN w:val="0"/>
        <w:adjustRightInd w:val="0"/>
        <w:spacing w:line="360" w:lineRule="auto"/>
        <w:ind w:firstLine="720"/>
        <w:rPr>
          <w:color w:val="000000"/>
        </w:rPr>
      </w:pPr>
      <w:r>
        <w:rPr>
          <w:color w:val="000000"/>
        </w:rPr>
        <w:t xml:space="preserve">Finally, photosynthetic nitrogen-use efficiency was estimated as the 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Pr>
          <w:color w:val="000000"/>
        </w:rPr>
        <w:t xml:space="preserve">, with </w:t>
      </w:r>
      <w:r>
        <w:rPr>
          <w:i/>
          <w:iCs/>
          <w:color w:val="000000"/>
        </w:rPr>
        <w:t>N</w:t>
      </w:r>
      <w:r>
        <w:rPr>
          <w:color w:val="000000"/>
          <w:vertAlign w:val="subscript"/>
        </w:rPr>
        <w:t>area</w:t>
      </w:r>
      <w:r>
        <w:rPr>
          <w:color w:val="000000"/>
        </w:rPr>
        <w:t xml:space="preserve"> converted to mol N m</w:t>
      </w:r>
      <w:r>
        <w:rPr>
          <w:color w:val="000000"/>
          <w:vertAlign w:val="superscript"/>
        </w:rPr>
        <w:t>-2</w:t>
      </w:r>
      <w:r>
        <w:rPr>
          <w:color w:val="000000"/>
        </w:rPr>
        <w:t xml:space="preserve"> using the molar mass of nitrogen (14 g mol</w:t>
      </w:r>
      <w:r>
        <w:rPr>
          <w:color w:val="000000"/>
          <w:vertAlign w:val="superscript"/>
        </w:rPr>
        <w:t>-1</w:t>
      </w:r>
      <w:r>
        <w:rPr>
          <w:color w:val="000000"/>
        </w:rPr>
        <w:t xml:space="preserve">). We also assessed tradeoffs between nitrogen and water use across treatment combinations by quantifying the ratio of </w:t>
      </w:r>
      <w:r>
        <w:rPr>
          <w:i/>
          <w:iCs/>
          <w:color w:val="000000"/>
        </w:rPr>
        <w:t>N</w:t>
      </w:r>
      <w:r>
        <w:rPr>
          <w:color w:val="000000"/>
          <w:vertAlign w:val="subscript"/>
        </w:rPr>
        <w:t>area</w:t>
      </w:r>
      <w:r>
        <w:rPr>
          <w:color w:val="000000"/>
        </w:rPr>
        <w:t xml:space="preserve"> and </w:t>
      </w:r>
      <w:r>
        <w:rPr>
          <w:i/>
          <w:iCs/>
          <w:color w:val="000000"/>
        </w:rPr>
        <w:t>V</w:t>
      </w:r>
      <w:r>
        <w:rPr>
          <w:color w:val="000000"/>
          <w:vertAlign w:val="subscript"/>
        </w:rPr>
        <w:t>cmax25</w:t>
      </w:r>
      <w:r>
        <w:rPr>
          <w:color w:val="000000"/>
        </w:rPr>
        <w:t xml:space="preserve"> to </w:t>
      </w:r>
      <w:r w:rsidRPr="00EA79A6">
        <w:rPr>
          <w:i/>
          <w:iCs/>
          <w:color w:val="000000"/>
          <w:lang w:val="el-GR"/>
        </w:rPr>
        <w:t>χ</w:t>
      </w:r>
      <w:r>
        <w:rPr>
          <w:color w:val="000000"/>
        </w:rPr>
        <w:t>.</w:t>
      </w:r>
    </w:p>
    <w:p w14:paraId="7A2CBA78" w14:textId="77777777" w:rsidR="00B76367" w:rsidRDefault="00B76367" w:rsidP="00B76367">
      <w:pPr>
        <w:autoSpaceDE w:val="0"/>
        <w:autoSpaceDN w:val="0"/>
        <w:adjustRightInd w:val="0"/>
        <w:spacing w:line="360" w:lineRule="auto"/>
        <w:rPr>
          <w:color w:val="000000"/>
        </w:rPr>
      </w:pPr>
    </w:p>
    <w:p w14:paraId="3F0AB3EB" w14:textId="21BA110C" w:rsidR="00B76367" w:rsidRPr="0067614B" w:rsidRDefault="00B76367" w:rsidP="00B76367">
      <w:pPr>
        <w:autoSpaceDE w:val="0"/>
        <w:autoSpaceDN w:val="0"/>
        <w:adjustRightInd w:val="0"/>
        <w:spacing w:line="360" w:lineRule="auto"/>
        <w:rPr>
          <w:color w:val="000000"/>
        </w:rPr>
      </w:pPr>
      <w:r>
        <w:rPr>
          <w:i/>
          <w:iCs/>
          <w:color w:val="000000"/>
        </w:rPr>
        <w:t>Chlorophyll extractions</w:t>
      </w:r>
    </w:p>
    <w:p w14:paraId="18A51EBB" w14:textId="10A63AB9" w:rsidR="00B76367" w:rsidRPr="0067614B" w:rsidRDefault="00B76367" w:rsidP="00B76367">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007A3065">
        <w:rPr>
          <w:color w:val="000000"/>
        </w:rPr>
        <w:t xml:space="preserve">, similar to above. </w:t>
      </w:r>
      <w:r>
        <w:rPr>
          <w:color w:val="000000"/>
        </w:rPr>
        <w:t>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59261AAF" w14:textId="2EA8F33E" w:rsidR="007A3065" w:rsidRDefault="00B76367" w:rsidP="00B76367">
      <w:pPr>
        <w:autoSpaceDE w:val="0"/>
        <w:autoSpaceDN w:val="0"/>
        <w:adjustRightInd w:val="0"/>
        <w:spacing w:line="360" w:lineRule="auto"/>
        <w:ind w:firstLine="720"/>
        <w:rPr>
          <w:color w:val="000000"/>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7A3065">
        <w:rPr>
          <w:color w:val="000000"/>
        </w:rPr>
        <w:t xml:space="preserve"> </w:t>
      </w:r>
      <w:r w:rsidR="007A3065">
        <w:rPr>
          <w:color w:val="000000"/>
        </w:rPr>
        <w:fldChar w:fldCharType="begin" w:fldLock="1"/>
      </w:r>
      <w:r w:rsidR="007A3065">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sidR="007A3065">
        <w:rPr>
          <w:color w:val="000000"/>
        </w:rPr>
        <w:fldChar w:fldCharType="separate"/>
      </w:r>
      <w:r w:rsidR="007A3065" w:rsidRPr="007A3065">
        <w:rPr>
          <w:noProof/>
          <w:color w:val="000000"/>
        </w:rPr>
        <w:t xml:space="preserve">(Barnes </w:t>
      </w:r>
      <w:r w:rsidR="007A3065" w:rsidRPr="007A3065">
        <w:rPr>
          <w:i/>
          <w:noProof/>
          <w:color w:val="000000"/>
        </w:rPr>
        <w:t>et al.</w:t>
      </w:r>
      <w:r w:rsidR="007A3065" w:rsidRPr="007A3065">
        <w:rPr>
          <w:noProof/>
          <w:color w:val="000000"/>
        </w:rPr>
        <w:t>, 1992)</w:t>
      </w:r>
      <w:r w:rsidR="007A3065">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in a single 150 </w:t>
      </w:r>
      <w:r>
        <w:rPr>
          <w:color w:val="000000"/>
          <w:lang w:val="el-GR"/>
        </w:rPr>
        <w:t>μ</w:t>
      </w:r>
      <w:r>
        <w:rPr>
          <w:color w:val="000000"/>
        </w:rPr>
        <w:t>L triplicate aliquot and used as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w:t>
      </w:r>
      <w:r>
        <w:rPr>
          <w:color w:val="000000" w:themeColor="text1"/>
        </w:rPr>
        <w:lastRenderedPageBreak/>
        <w:t xml:space="preserve">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following equations from</w:t>
      </w:r>
      <w:r w:rsidR="007A3065">
        <w:rPr>
          <w:color w:val="000000"/>
        </w:rPr>
        <w:t xml:space="preserve"> </w:t>
      </w:r>
      <w:r w:rsidR="007A3065">
        <w:rPr>
          <w:color w:val="000000"/>
        </w:rPr>
        <w:fldChar w:fldCharType="begin" w:fldLock="1"/>
      </w:r>
      <w:r w:rsidR="007A3065">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7A3065">
        <w:rPr>
          <w:color w:val="000000"/>
        </w:rPr>
        <w:fldChar w:fldCharType="separate"/>
      </w:r>
      <w:r w:rsidR="007A3065" w:rsidRPr="007A3065">
        <w:rPr>
          <w:noProof/>
          <w:color w:val="000000"/>
        </w:rPr>
        <w:t>Wellburn</w:t>
      </w:r>
      <w:r w:rsidR="007A3065">
        <w:rPr>
          <w:noProof/>
          <w:color w:val="000000"/>
        </w:rPr>
        <w:t xml:space="preserve"> (</w:t>
      </w:r>
      <w:r w:rsidR="007A3065" w:rsidRPr="007A3065">
        <w:rPr>
          <w:noProof/>
          <w:color w:val="000000"/>
        </w:rPr>
        <w:t>1994)</w:t>
      </w:r>
      <w:r w:rsidR="007A3065">
        <w:rPr>
          <w:color w:val="000000"/>
        </w:rPr>
        <w:fldChar w:fldCharType="end"/>
      </w:r>
      <w:r w:rsidR="001548CA">
        <w:rPr>
          <w:color w:val="000000"/>
        </w:rPr>
        <w:t>:</w:t>
      </w:r>
    </w:p>
    <w:p w14:paraId="2A8C69C3" w14:textId="77777777" w:rsidR="00B76367" w:rsidRPr="000219AB" w:rsidRDefault="00B76367" w:rsidP="00B7636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Pr="00355F99">
        <w:rPr>
          <w:color w:val="000000"/>
        </w:rPr>
        <w:t>3</w:t>
      </w:r>
      <w:r>
        <w:rPr>
          <w:color w:val="000000"/>
        </w:rPr>
        <w:t>)</w:t>
      </w:r>
    </w:p>
    <w:p w14:paraId="67C2264B" w14:textId="77777777" w:rsidR="00B76367" w:rsidRPr="000219AB" w:rsidRDefault="00B76367" w:rsidP="00B76367">
      <w:pPr>
        <w:autoSpaceDE w:val="0"/>
        <w:autoSpaceDN w:val="0"/>
        <w:adjustRightInd w:val="0"/>
        <w:spacing w:line="360" w:lineRule="auto"/>
        <w:rPr>
          <w:color w:val="000000"/>
        </w:rPr>
      </w:pPr>
      <w:r>
        <w:rPr>
          <w:color w:val="000000"/>
        </w:rPr>
        <w:t>and</w:t>
      </w:r>
    </w:p>
    <w:p w14:paraId="1E43FDE4" w14:textId="77777777" w:rsidR="00B76367" w:rsidRDefault="00B76367" w:rsidP="00B7636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Pr="00355F99">
        <w:rPr>
          <w:color w:val="000000"/>
        </w:rPr>
        <w:t>4</w:t>
      </w:r>
      <w:r>
        <w:rPr>
          <w:color w:val="000000"/>
        </w:rPr>
        <w:t>)</w:t>
      </w:r>
    </w:p>
    <w:p w14:paraId="316FC3DC" w14:textId="24199FE3" w:rsidR="00B76367" w:rsidRDefault="00B76367" w:rsidP="00B76367">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449AF39B"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xml:space="preserve">, 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463F1D2F" w:rsidR="009F20B5" w:rsidRPr="00FE014F" w:rsidRDefault="009F20B5" w:rsidP="000A594C">
      <w:pPr>
        <w:autoSpaceDE w:val="0"/>
        <w:autoSpaceDN w:val="0"/>
        <w:adjustRightInd w:val="0"/>
        <w:spacing w:line="360" w:lineRule="auto"/>
        <w:ind w:firstLine="720"/>
      </w:pPr>
      <w:r w:rsidRPr="00FE014F">
        <w:t>Following the approach explained in</w:t>
      </w:r>
      <w:r w:rsidR="007A3065">
        <w:t xml:space="preserve"> Perkowski </w:t>
      </w:r>
      <w:r w:rsidR="007A3065">
        <w:rPr>
          <w:i/>
          <w:iCs/>
        </w:rPr>
        <w:t>et al.</w:t>
      </w:r>
      <w:r w:rsidR="007A3065">
        <w:t xml:space="preserve"> (2021), </w:t>
      </w:r>
      <w:r w:rsidR="00FF7D72">
        <w:t xml:space="preserve">the </w:t>
      </w:r>
      <w:r w:rsidRPr="00FE014F">
        <w:t xml:space="preserve">carbon cost to acquire nitrogen </w:t>
      </w:r>
      <w:r w:rsidR="00FF7D72">
        <w:t xml:space="preserve">was quantified </w:t>
      </w:r>
      <w:r w:rsidRPr="00FE014F">
        <w:t xml:space="preserve">as the ratio of total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 xml:space="preserve">as the sum of root carbon biomass and root nodule carbon biomass. Root carbon biomass and root nodule carbon biomass was calculated as the product of the organ biomass and the respective organ </w:t>
      </w:r>
      <w:r>
        <w:lastRenderedPageBreak/>
        <w:t xml:space="preserve">carbon content. </w:t>
      </w:r>
      <w:r w:rsidR="00292DF1">
        <w:t>Total</w:t>
      </w:r>
      <w:r>
        <w:t xml:space="preserve"> nitrogen biomass (</w:t>
      </w:r>
      <w:proofErr w:type="spellStart"/>
      <w:r>
        <w:rPr>
          <w:i/>
          <w:iCs/>
        </w:rPr>
        <w:t>N</w:t>
      </w:r>
      <w:r>
        <w:rPr>
          <w:vertAlign w:val="subscript"/>
        </w:rPr>
        <w:t>wp</w:t>
      </w:r>
      <w:proofErr w:type="spellEnd"/>
      <w:r>
        <w:t xml:space="preserve">; </w:t>
      </w:r>
      <w:proofErr w:type="spellStart"/>
      <w:r>
        <w:t>gN</w:t>
      </w:r>
      <w:proofErr w:type="spellEnd"/>
      <w:r>
        <w:t xml:space="preserve">) was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does not </w:t>
      </w:r>
      <w:r w:rsidR="00F52F42">
        <w:t>account for</w:t>
      </w:r>
      <w:r w:rsidRPr="00FE014F">
        <w:t xml:space="preserve"> additional costs of nitrogen acquisition associated with respiration, root exudation, or root turnover</w:t>
      </w:r>
      <w:r w:rsidR="007A3065">
        <w:t xml:space="preserve">, as explained in </w:t>
      </w:r>
      <w:r w:rsidR="007A3065">
        <w:fldChar w:fldCharType="begin" w:fldLock="1"/>
      </w:r>
      <w:r w:rsidR="007A3065">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A3065">
        <w:fldChar w:fldCharType="separate"/>
      </w:r>
      <w:r w:rsidR="007A3065" w:rsidRPr="007A3065">
        <w:rPr>
          <w:noProof/>
        </w:rPr>
        <w:t xml:space="preserve">(Perkowski </w:t>
      </w:r>
      <w:r w:rsidR="007A3065" w:rsidRPr="007A3065">
        <w:rPr>
          <w:i/>
          <w:noProof/>
        </w:rPr>
        <w:t>et al.</w:t>
      </w:r>
      <w:r w:rsidR="007A3065" w:rsidRPr="007A3065">
        <w:rPr>
          <w:noProof/>
        </w:rPr>
        <w:t>, 2021)</w:t>
      </w:r>
      <w:r w:rsidR="007A3065">
        <w:fldChar w:fldCharType="end"/>
      </w:r>
      <w:r w:rsidR="007A3065">
        <w:t>.</w:t>
      </w:r>
    </w:p>
    <w:p w14:paraId="5B18815E" w14:textId="3B63B49F" w:rsidR="007A3065" w:rsidRDefault="00FF7D72" w:rsidP="007A3065">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w:t>
      </w:r>
      <w:r w:rsidR="007A3065">
        <w:rPr>
          <w:color w:val="000000"/>
        </w:rPr>
        <w:t xml:space="preserve"> </w:t>
      </w:r>
      <w:r w:rsidR="007A3065">
        <w:rPr>
          <w:color w:val="000000"/>
        </w:rPr>
        <w:fldChar w:fldCharType="begin" w:fldLock="1"/>
      </w:r>
      <w:r w:rsidR="007A3065">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A3065">
        <w:rPr>
          <w:color w:val="000000"/>
        </w:rPr>
        <w:fldChar w:fldCharType="separate"/>
      </w:r>
      <w:r w:rsidR="007A3065" w:rsidRPr="007A3065">
        <w:rPr>
          <w:noProof/>
          <w:color w:val="000000"/>
        </w:rPr>
        <w:t xml:space="preserve">(Dovrat </w:t>
      </w:r>
      <w:r w:rsidR="007A3065" w:rsidRPr="007A3065">
        <w:rPr>
          <w:i/>
          <w:noProof/>
          <w:color w:val="000000"/>
        </w:rPr>
        <w:t>et al.</w:t>
      </w:r>
      <w:r w:rsidR="007A3065" w:rsidRPr="007A3065">
        <w:rPr>
          <w:noProof/>
          <w:color w:val="000000"/>
        </w:rPr>
        <w:t xml:space="preserve">, 2018, 2020; Perkowski </w:t>
      </w:r>
      <w:r w:rsidR="007A3065" w:rsidRPr="007A3065">
        <w:rPr>
          <w:i/>
          <w:noProof/>
          <w:color w:val="000000"/>
        </w:rPr>
        <w:t>et al.</w:t>
      </w:r>
      <w:r w:rsidR="007A3065" w:rsidRPr="007A3065">
        <w:rPr>
          <w:noProof/>
          <w:color w:val="000000"/>
        </w:rPr>
        <w:t>, 2021)</w:t>
      </w:r>
      <w:r w:rsidR="007A3065">
        <w:rPr>
          <w:color w:val="000000"/>
        </w:rPr>
        <w:fldChar w:fldCharType="end"/>
      </w:r>
      <w:r w:rsidR="007A3065">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xml:space="preserve">; </w:t>
      </w:r>
      <w:r w:rsidR="009F20B5">
        <w:rPr>
          <w:color w:val="000000"/>
        </w:rPr>
        <w:t>%</w:t>
      </w:r>
      <w:r w:rsidR="009F20B5" w:rsidRPr="00670974">
        <w:rPr>
          <w:color w:val="000000"/>
        </w:rPr>
        <w:t>)</w:t>
      </w:r>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N and the following equation from</w:t>
      </w:r>
      <w:r w:rsidR="007A3065">
        <w:rPr>
          <w:color w:val="000000"/>
        </w:rPr>
        <w:t xml:space="preserve"> </w:t>
      </w:r>
      <w:r w:rsidR="007A3065">
        <w:rPr>
          <w:color w:val="000000"/>
        </w:rPr>
        <w:fldChar w:fldCharType="begin" w:fldLock="1"/>
      </w:r>
      <w:r w:rsidR="007A306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7A3065">
        <w:rPr>
          <w:color w:val="000000"/>
        </w:rPr>
        <w:fldChar w:fldCharType="separate"/>
      </w:r>
      <w:r w:rsidR="007A3065" w:rsidRPr="007A3065">
        <w:rPr>
          <w:noProof/>
          <w:color w:val="000000"/>
        </w:rPr>
        <w:t xml:space="preserve">Andrews </w:t>
      </w:r>
      <w:r w:rsidR="007A3065" w:rsidRPr="007A3065">
        <w:rPr>
          <w:i/>
          <w:noProof/>
          <w:color w:val="000000"/>
        </w:rPr>
        <w:t>et al.</w:t>
      </w:r>
      <w:r w:rsidR="007A3065">
        <w:rPr>
          <w:noProof/>
          <w:color w:val="000000"/>
        </w:rPr>
        <w:t xml:space="preserve"> (</w:t>
      </w:r>
      <w:r w:rsidR="007A3065" w:rsidRPr="007A3065">
        <w:rPr>
          <w:noProof/>
          <w:color w:val="000000"/>
        </w:rPr>
        <w:t>2011)</w:t>
      </w:r>
      <w:r w:rsidR="007A3065">
        <w:rPr>
          <w:color w:val="000000"/>
        </w:rPr>
        <w:fldChar w:fldCharType="end"/>
      </w:r>
    </w:p>
    <w:p w14:paraId="51CFFB05" w14:textId="7D57412E"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00D52184">
        <w:rPr>
          <w:color w:val="000000"/>
        </w:rPr>
        <w:tab/>
      </w:r>
      <w:r w:rsidR="00D52184">
        <w:rPr>
          <w:color w:val="000000"/>
        </w:rPr>
        <w:tab/>
        <w:t>(</w:t>
      </w:r>
      <w:r w:rsidR="00B76367">
        <w:rPr>
          <w:color w:val="000000"/>
        </w:rPr>
        <w:t>5</w:t>
      </w:r>
      <w:r w:rsidR="00D52184">
        <w:rPr>
          <w:color w:val="000000"/>
        </w:rPr>
        <w:t>)</w:t>
      </w:r>
    </w:p>
    <w:p w14:paraId="32DDD279" w14:textId="04DDF1B5"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Any individual with visual confirmation of root nodule formation or nodule initiation w</w:t>
      </w:r>
      <w:r w:rsidR="00800EAC">
        <w:rPr>
          <w:color w:val="000000"/>
        </w:rPr>
        <w:t>as</w:t>
      </w:r>
      <w:r w:rsidRPr="00670974">
        <w:rPr>
          <w:color w:val="000000"/>
        </w:rPr>
        <w:t xml:space="preserv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B </w:t>
      </w:r>
      <w:r w:rsidR="000E3820">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w:t>
      </w:r>
      <w:r w:rsidR="007A3065">
        <w:rPr>
          <w:color w:val="000000"/>
        </w:rPr>
        <w:t xml:space="preserve"> </w:t>
      </w:r>
      <w:r w:rsidR="007A3065">
        <w:rPr>
          <w:color w:val="000000"/>
        </w:rPr>
        <w:fldChar w:fldCharType="begin" w:fldLock="1"/>
      </w:r>
      <w:r w:rsidR="007A3065">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A3065">
        <w:rPr>
          <w:color w:val="000000"/>
        </w:rPr>
        <w:fldChar w:fldCharType="separate"/>
      </w:r>
      <w:r w:rsidR="007A3065" w:rsidRPr="007A3065">
        <w:rPr>
          <w:noProof/>
          <w:color w:val="000000"/>
        </w:rPr>
        <w:t xml:space="preserve">(Perkowski </w:t>
      </w:r>
      <w:r w:rsidR="007A3065" w:rsidRPr="007A3065">
        <w:rPr>
          <w:i/>
          <w:noProof/>
          <w:color w:val="000000"/>
        </w:rPr>
        <w:t>et al.</w:t>
      </w:r>
      <w:r w:rsidR="007A3065" w:rsidRPr="007A3065">
        <w:rPr>
          <w:noProof/>
          <w:color w:val="000000"/>
        </w:rPr>
        <w:t>, 2021)</w:t>
      </w:r>
      <w:r w:rsidR="007A3065">
        <w:rPr>
          <w:color w:val="000000"/>
        </w:rPr>
        <w:fldChar w:fldCharType="end"/>
      </w:r>
      <w:r w:rsidR="007A3065">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CE648A" w:rsidR="009F20B5" w:rsidRDefault="009F20B5" w:rsidP="00F77E0B">
      <w:pPr>
        <w:autoSpaceDE w:val="0"/>
        <w:autoSpaceDN w:val="0"/>
        <w:adjustRightInd w:val="0"/>
        <w:spacing w:line="360" w:lineRule="auto"/>
      </w:pPr>
      <w:r>
        <w:t>Any uninoculated plant that had substantial root nodule formation (nodule biomass: root biomass values greater than 0.05 g g</w:t>
      </w:r>
      <w:r>
        <w:rPr>
          <w:vertAlign w:val="superscript"/>
        </w:rPr>
        <w:t>-1</w:t>
      </w:r>
      <w:r>
        <w:t xml:space="preserve">) were removed from analyses, under the assumption that plants were either incompletely sterilized or were colonized by symbiotic nitrogen-fixing bacteria from neighboring plants. This decision resulted in the removal of sixteen plants from </w:t>
      </w:r>
      <w:r w:rsidR="0039373C">
        <w:t>the</w:t>
      </w:r>
      <w:r>
        <w:t xml:space="preserve"> analysis: two plants in the </w:t>
      </w:r>
      <w:r w:rsidR="009B053E">
        <w:t>e</w:t>
      </w:r>
      <w:r w:rsidR="006B2378">
        <w:t xml:space="preserve">levated </w:t>
      </w:r>
      <w:r w:rsidR="009B053E">
        <w:t>CO</w:t>
      </w:r>
      <w:r w:rsidR="009B053E">
        <w:rPr>
          <w:vertAlign w:val="subscript"/>
        </w:rPr>
        <w:t>2</w:t>
      </w:r>
      <w:r>
        <w:t xml:space="preserve"> treatment that received 35 ppm N, three plants in the </w:t>
      </w:r>
      <w:r w:rsidR="009B053E">
        <w:t>e</w:t>
      </w:r>
      <w:r w:rsidR="006B2378">
        <w:t xml:space="preserve">levated </w:t>
      </w:r>
      <w:r w:rsidR="009B053E">
        <w:t>CO</w:t>
      </w:r>
      <w:r w:rsidR="009B053E">
        <w:rPr>
          <w:vertAlign w:val="subscript"/>
        </w:rPr>
        <w:t>2</w:t>
      </w:r>
      <w:r>
        <w:t xml:space="preserve"> treatment that received 70 ppm N, one plants in the </w:t>
      </w:r>
      <w:r w:rsidR="009B053E">
        <w:t>e</w:t>
      </w:r>
      <w:r w:rsidR="006B2378">
        <w:t xml:space="preserve">levated </w:t>
      </w:r>
      <w:r w:rsidR="009B053E">
        <w:t>CO</w:t>
      </w:r>
      <w:r w:rsidR="009B053E">
        <w:rPr>
          <w:vertAlign w:val="subscript"/>
        </w:rPr>
        <w:t>2</w:t>
      </w:r>
      <w:r>
        <w:t xml:space="preserve"> treatment that received 210 ppm N, two plants in the </w:t>
      </w:r>
      <w:r w:rsidR="009B053E">
        <w:t>e</w:t>
      </w:r>
      <w:r w:rsidR="006B2378">
        <w:t xml:space="preserve">levated </w:t>
      </w:r>
      <w:r w:rsidR="009B053E">
        <w:t>CO</w:t>
      </w:r>
      <w:r w:rsidR="009B053E">
        <w:rPr>
          <w:vertAlign w:val="subscript"/>
        </w:rPr>
        <w:t>2</w:t>
      </w:r>
      <w:r>
        <w:t xml:space="preserve"> treatment that received 280 ppm N, two plants in the </w:t>
      </w:r>
      <w:r>
        <w:lastRenderedPageBreak/>
        <w:t>a</w:t>
      </w:r>
      <w:r w:rsidR="006B2378">
        <w:t xml:space="preserve">mbient </w:t>
      </w:r>
      <w:r>
        <w:t>CO</w:t>
      </w:r>
      <w:r>
        <w:rPr>
          <w:vertAlign w:val="subscript"/>
        </w:rPr>
        <w:t>2</w:t>
      </w:r>
      <w:r>
        <w:t xml:space="preserve"> treatment that received 0 ppm N, three plants in the a</w:t>
      </w:r>
      <w:r w:rsidR="006B2378">
        <w:t xml:space="preserve">mbient </w:t>
      </w:r>
      <w:r>
        <w:t>CO</w:t>
      </w:r>
      <w:r>
        <w:rPr>
          <w:vertAlign w:val="subscript"/>
        </w:rPr>
        <w:t>2</w:t>
      </w:r>
      <w:r>
        <w:t xml:space="preserve"> treatment that received 70 ppm N, two plants in the a</w:t>
      </w:r>
      <w:r w:rsidR="006B2378">
        <w:t xml:space="preserve">mbient </w:t>
      </w:r>
      <w:r>
        <w:t>CO</w:t>
      </w:r>
      <w:r>
        <w:rPr>
          <w:vertAlign w:val="subscript"/>
        </w:rPr>
        <w:t>2</w:t>
      </w:r>
      <w:r>
        <w:t xml:space="preserve"> treatment that received 105 ppm N, and one </w:t>
      </w:r>
      <w:r w:rsidR="00693B51">
        <w:t xml:space="preserve">plant </w:t>
      </w:r>
      <w:r>
        <w:t>in the a</w:t>
      </w:r>
      <w:r w:rsidR="006B2378">
        <w:t xml:space="preserve">mbient </w:t>
      </w:r>
      <w:r>
        <w:t>CO</w:t>
      </w:r>
      <w:r>
        <w:rPr>
          <w:vertAlign w:val="subscript"/>
        </w:rPr>
        <w:t>2</w:t>
      </w:r>
      <w:r>
        <w:t xml:space="preserve"> treatment that received 280 ppm N.</w:t>
      </w:r>
    </w:p>
    <w:p w14:paraId="706F0431" w14:textId="6EC1D7AF" w:rsidR="009F20B5" w:rsidRDefault="0039373C" w:rsidP="0001120C">
      <w:pPr>
        <w:autoSpaceDE w:val="0"/>
        <w:autoSpaceDN w:val="0"/>
        <w:adjustRightInd w:val="0"/>
        <w:spacing w:line="360" w:lineRule="auto"/>
        <w:ind w:firstLine="720"/>
      </w:pPr>
      <w:r>
        <w:t>A</w:t>
      </w:r>
      <w:r w:rsidR="009F20B5" w:rsidRPr="00FE014F">
        <w:t xml:space="preserve"> series of linear mixed 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fertilization, and inoculation with </w:t>
      </w:r>
      <w:r w:rsidR="009F20B5" w:rsidRPr="00FE014F">
        <w:rPr>
          <w:i/>
          <w:iCs/>
        </w:rPr>
        <w:t>B. japonicum</w:t>
      </w:r>
      <w:r w:rsidR="009F20B5" w:rsidRPr="00FE014F">
        <w:t xml:space="preserve"> on </w:t>
      </w:r>
      <w:r w:rsidR="009F20B5" w:rsidRPr="00FE014F">
        <w:rPr>
          <w:i/>
          <w:iCs/>
        </w:rPr>
        <w:t>G. max</w:t>
      </w:r>
      <w:r w:rsidR="009F20B5" w:rsidRPr="00FE014F">
        <w:t xml:space="preserve"> </w:t>
      </w:r>
      <w:r w:rsidR="009F20B5">
        <w:t>gas exchange</w:t>
      </w:r>
      <w:r w:rsidR="009F20B5" w:rsidRPr="00FE014F">
        <w:t xml:space="preserve">, tradeoffs between nitrogen and water use,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r w:rsidR="009F20B5">
        <w:t>fertilization as a continuous fixed effect, with</w:t>
      </w:r>
      <w:r w:rsidR="003620C0">
        <w:t xml:space="preserve"> </w:t>
      </w:r>
      <w:r w:rsidR="003620C0">
        <w:t>full</w:t>
      </w:r>
      <w:r w:rsidR="009F20B5">
        <w:t xml:space="preserve"> </w:t>
      </w:r>
      <w:r w:rsidR="009F20B5">
        <w:t>interaction terms between all three fixed effects. All models accounted for climatic difference</w:t>
      </w:r>
      <w:r>
        <w:t>s</w:t>
      </w:r>
      <w:r w:rsidR="009F20B5">
        <w:t xml:space="preserve"> between chambers across experiment iterations by including a random intercept term that nested 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20B5" w:rsidRPr="00FE014F">
        <w:t xml:space="preserve"> </w:t>
      </w:r>
      <w:r w:rsidR="00D52184">
        <w:rPr>
          <w:i/>
          <w:iCs/>
          <w:lang w:val="el-GR"/>
        </w:rPr>
        <w:t>χ</w:t>
      </w:r>
      <w:r w:rsidR="009F20B5">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nodule biomass, the ratio of nodule biomass to root biomass, </w:t>
      </w:r>
      <w:r w:rsidR="009F20B5" w:rsidRPr="00BF4EFD">
        <w:t xml:space="preserve">and </w:t>
      </w:r>
      <w:r w:rsidR="009F20B5" w:rsidRPr="00755EEE">
        <w:t>%</w:t>
      </w:r>
      <w:proofErr w:type="spellStart"/>
      <w:r w:rsidR="009F20B5" w:rsidRPr="00BF4EFD">
        <w:rPr>
          <w:i/>
          <w:iCs/>
        </w:rPr>
        <w:t>N</w:t>
      </w:r>
      <w:r w:rsidR="009F20B5" w:rsidRPr="00BF4EFD">
        <w:rPr>
          <w:vertAlign w:val="subscript"/>
        </w:rPr>
        <w:t>dfa</w:t>
      </w:r>
      <w:proofErr w:type="spellEnd"/>
      <w:r w:rsidR="009F20B5">
        <w:t>.</w:t>
      </w:r>
    </w:p>
    <w:p w14:paraId="6E00CD93" w14:textId="55BBE934"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D52184">
        <w:rPr>
          <w:i/>
          <w:iCs/>
          <w:lang w:val="el-GR"/>
        </w:rPr>
        <w:t>χ</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3F094413" w14:textId="7266DE8F" w:rsidR="007A3065" w:rsidRDefault="009F20B5" w:rsidP="007A3065">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7A3065">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 xml:space="preserve">Trendlines and error ribbons, which </w:t>
      </w:r>
      <w:r>
        <w:lastRenderedPageBreak/>
        <w:t xml:space="preserve">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p>
    <w:p w14:paraId="72F16F89" w14:textId="38D784AA" w:rsidR="00273F0F" w:rsidRPr="007A3065" w:rsidRDefault="00273F0F" w:rsidP="007A3065">
      <w:pPr>
        <w:spacing w:line="360" w:lineRule="auto"/>
        <w:ind w:firstLine="720"/>
      </w:pPr>
      <w:r>
        <w:rPr>
          <w:b/>
        </w:rPr>
        <w:br w:type="page"/>
      </w:r>
    </w:p>
    <w:p w14:paraId="11AA73C0" w14:textId="6B107F52" w:rsidR="009F20B5" w:rsidRPr="00281071" w:rsidRDefault="009F20B5" w:rsidP="00281071">
      <w:pPr>
        <w:spacing w:line="360" w:lineRule="auto"/>
        <w:rPr>
          <w:bCs/>
        </w:rPr>
      </w:pPr>
      <w:r>
        <w:rPr>
          <w:b/>
        </w:rPr>
        <w:lastRenderedPageBreak/>
        <w:t>Results</w:t>
      </w:r>
    </w:p>
    <w:p w14:paraId="53275727" w14:textId="5D652B06" w:rsidR="009F20B5" w:rsidRPr="00970172" w:rsidRDefault="009F20B5" w:rsidP="00DE2B27">
      <w:pPr>
        <w:spacing w:line="360" w:lineRule="auto"/>
        <w:rPr>
          <w:b/>
        </w:rPr>
      </w:pPr>
      <w:r>
        <w:rPr>
          <w:bCs/>
          <w:i/>
          <w:iCs/>
        </w:rPr>
        <w:t>Leaf nitrogen content</w:t>
      </w:r>
    </w:p>
    <w:p w14:paraId="52AEAA54" w14:textId="77777777" w:rsidR="00553450" w:rsidRDefault="009F20B5" w:rsidP="00DE3434">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 xml:space="preserve">&lt;0.001 in all cases; Table 1). </w:t>
      </w:r>
    </w:p>
    <w:p w14:paraId="6B5CCF65" w14:textId="77777777" w:rsidR="00553450" w:rsidRDefault="009F20B5" w:rsidP="00553450">
      <w:pPr>
        <w:spacing w:line="360" w:lineRule="auto"/>
        <w:ind w:firstLine="720"/>
        <w:rPr>
          <w:bCs/>
        </w:rPr>
      </w:pPr>
      <w:r>
        <w:rPr>
          <w:bCs/>
        </w:rPr>
        <w:t>An interaction between fertilization and CO</w:t>
      </w:r>
      <w:r>
        <w:rPr>
          <w:bCs/>
          <w:vertAlign w:val="subscript"/>
        </w:rPr>
        <w:t>2</w:t>
      </w:r>
      <w:r>
        <w:rPr>
          <w:bCs/>
        </w:rPr>
        <w:t xml:space="preserve"> </w:t>
      </w:r>
      <w:r w:rsidR="00DE3434">
        <w:rPr>
          <w:bCs/>
        </w:rPr>
        <w:t xml:space="preserve">on </w:t>
      </w:r>
      <w:r w:rsidR="00DE3434">
        <w:rPr>
          <w:bCs/>
          <w:i/>
          <w:iCs/>
        </w:rPr>
        <w:t>N</w:t>
      </w:r>
      <w:r w:rsidR="00DE3434">
        <w:rPr>
          <w:bCs/>
          <w:vertAlign w:val="subscript"/>
        </w:rPr>
        <w:t>area</w:t>
      </w:r>
      <w:r w:rsidR="00DE3434">
        <w:rPr>
          <w:bCs/>
        </w:rPr>
        <w:t xml:space="preserve">, </w:t>
      </w:r>
      <w:r w:rsidR="00DE3434">
        <w:rPr>
          <w:bCs/>
          <w:i/>
          <w:iCs/>
        </w:rPr>
        <w:t>N</w:t>
      </w:r>
      <w:r w:rsidR="00DE3434">
        <w:rPr>
          <w:bCs/>
          <w:vertAlign w:val="subscript"/>
        </w:rPr>
        <w:t>mass</w:t>
      </w:r>
      <w:r w:rsidR="00DE3434">
        <w:rPr>
          <w:bCs/>
        </w:rPr>
        <w:t xml:space="preserve">, and </w:t>
      </w:r>
      <w:r w:rsidR="00DE3434">
        <w:rPr>
          <w:bCs/>
          <w:i/>
          <w:iCs/>
        </w:rPr>
        <w:t>M</w:t>
      </w:r>
      <w:r w:rsidR="00DE3434">
        <w:rPr>
          <w:bCs/>
          <w:vertAlign w:val="subscript"/>
        </w:rPr>
        <w:t>area</w:t>
      </w:r>
      <w:r w:rsidR="00DE3434">
        <w:rPr>
          <w:bCs/>
        </w:rPr>
        <w:t xml:space="preserve"> </w:t>
      </w:r>
      <w:r>
        <w:rPr>
          <w:bCs/>
        </w:rPr>
        <w:t>(</w:t>
      </w:r>
      <w:r w:rsidR="008E6ED4">
        <w:rPr>
          <w:bCs/>
          <w:i/>
          <w:iCs/>
        </w:rPr>
        <w:t>p</w:t>
      </w:r>
      <w:r w:rsidR="008E6ED4">
        <w:rPr>
          <w:bCs/>
        </w:rPr>
        <w:t xml:space="preserve">&lt;0.05 in all cases; Table 1) </w:t>
      </w:r>
      <w:r>
        <w:rPr>
          <w:bCs/>
        </w:rPr>
        <w:t>indicated that the positive effect of increasing fertilization (</w:t>
      </w:r>
      <w:r w:rsidRPr="00CC4250">
        <w:rPr>
          <w:bCs/>
          <w:i/>
          <w:iCs/>
        </w:rPr>
        <w:t>p</w:t>
      </w:r>
      <w:r>
        <w:rPr>
          <w:bCs/>
        </w:rPr>
        <w:t>&lt;0.001 in all cases; Table 1) was stronger under a</w:t>
      </w:r>
      <w:r w:rsidR="00DE3434">
        <w:rPr>
          <w:bCs/>
        </w:rPr>
        <w:t xml:space="preserve">mbient </w:t>
      </w:r>
      <w:r>
        <w:rPr>
          <w:bCs/>
        </w:rPr>
        <w:t>CO</w:t>
      </w:r>
      <w:r>
        <w:rPr>
          <w:bCs/>
          <w:vertAlign w:val="subscript"/>
        </w:rPr>
        <w:t>2</w:t>
      </w:r>
      <w:r>
        <w:rPr>
          <w:bCs/>
        </w:rPr>
        <w:t xml:space="preserve"> </w:t>
      </w:r>
      <w:r w:rsidR="008B5D7E">
        <w:rPr>
          <w:bCs/>
        </w:rPr>
        <w:t>than e</w:t>
      </w:r>
      <w:r w:rsidR="00DE3434">
        <w:rPr>
          <w:bCs/>
        </w:rPr>
        <w:t xml:space="preserve">levated </w:t>
      </w:r>
      <w:r w:rsidR="008B5D7E">
        <w:rPr>
          <w:bCs/>
        </w:rPr>
        <w:t>CO</w:t>
      </w:r>
      <w:r w:rsidR="008B5D7E">
        <w:rPr>
          <w:bCs/>
          <w:vertAlign w:val="subscript"/>
        </w:rPr>
        <w:t>2</w:t>
      </w:r>
      <w:r w:rsidR="008B5D7E">
        <w:rPr>
          <w:bCs/>
        </w:rPr>
        <w:t xml:space="preserve"> </w:t>
      </w:r>
      <w:r>
        <w:rPr>
          <w:bCs/>
        </w:rPr>
        <w:t>(Tukey</w:t>
      </w:r>
      <w:r w:rsidR="00980F05">
        <w:rPr>
          <w:bCs/>
        </w:rPr>
        <w:t xml:space="preserve"> test comparing the </w:t>
      </w:r>
      <w:r w:rsidR="00980F05">
        <w:rPr>
          <w:bCs/>
        </w:rPr>
        <w:t>fertilization-</w:t>
      </w:r>
      <w:r w:rsidR="00980F05">
        <w:rPr>
          <w:bCs/>
          <w:i/>
          <w:iCs/>
        </w:rPr>
        <w:t>N</w:t>
      </w:r>
      <w:r w:rsidR="00980F05">
        <w:rPr>
          <w:bCs/>
          <w:vertAlign w:val="subscript"/>
        </w:rPr>
        <w:t>area</w:t>
      </w:r>
      <w:r w:rsidR="00980F05">
        <w:rPr>
          <w:bCs/>
        </w:rPr>
        <w:t>, fertilization-</w:t>
      </w:r>
      <w:r w:rsidR="00980F05">
        <w:rPr>
          <w:bCs/>
          <w:i/>
          <w:iCs/>
        </w:rPr>
        <w:t>N</w:t>
      </w:r>
      <w:r w:rsidR="00980F05">
        <w:rPr>
          <w:bCs/>
          <w:vertAlign w:val="subscript"/>
        </w:rPr>
        <w:t>mass</w:t>
      </w:r>
      <w:r w:rsidR="00980F05">
        <w:rPr>
          <w:bCs/>
        </w:rPr>
        <w:t xml:space="preserve">, </w:t>
      </w:r>
      <w:r w:rsidR="00980F05">
        <w:rPr>
          <w:bCs/>
        </w:rPr>
        <w:t xml:space="preserve">and </w:t>
      </w:r>
      <w:r w:rsidR="00980F05">
        <w:rPr>
          <w:bCs/>
        </w:rPr>
        <w:t>fertilization-</w:t>
      </w:r>
      <w:r w:rsidR="00980F05">
        <w:rPr>
          <w:bCs/>
          <w:i/>
          <w:iCs/>
        </w:rPr>
        <w:t>M</w:t>
      </w:r>
      <w:r w:rsidR="00980F05">
        <w:rPr>
          <w:bCs/>
          <w:vertAlign w:val="subscript"/>
        </w:rPr>
        <w:t>area</w:t>
      </w:r>
      <w:r w:rsidR="00980F05">
        <w:rPr>
          <w:bCs/>
        </w:rPr>
        <w:t xml:space="preserve"> slope between CO</w:t>
      </w:r>
      <w:r w:rsidR="00980F05">
        <w:rPr>
          <w:bCs/>
          <w:vertAlign w:val="subscript"/>
        </w:rPr>
        <w:t>2</w:t>
      </w:r>
      <w:r w:rsidR="00980F05">
        <w:rPr>
          <w:bCs/>
        </w:rPr>
        <w:t xml:space="preserve"> treatments </w:t>
      </w:r>
      <w:r>
        <w:rPr>
          <w:bCs/>
        </w:rPr>
        <w:t xml:space="preserve">: </w:t>
      </w:r>
      <w:r w:rsidRPr="00CC4250">
        <w:rPr>
          <w:bCs/>
          <w:i/>
          <w:iCs/>
        </w:rPr>
        <w:t>p</w:t>
      </w:r>
      <w:r>
        <w:rPr>
          <w:bCs/>
        </w:rPr>
        <w:t>&lt;0.05</w:t>
      </w:r>
      <w:r w:rsidR="008E6ED4">
        <w:rPr>
          <w:bCs/>
        </w:rPr>
        <w:t xml:space="preserve"> in all cases</w:t>
      </w:r>
      <w:r>
        <w:rPr>
          <w:bCs/>
        </w:rPr>
        <w:t>; Table 1; Figs. 1a-</w:t>
      </w:r>
      <w:r w:rsidR="002E00E5">
        <w:rPr>
          <w:bCs/>
        </w:rPr>
        <w:t>c</w:t>
      </w:r>
      <w:r>
        <w:rPr>
          <w:bCs/>
        </w:rPr>
        <w:t xml:space="preserve">). This pattern resulted in 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and a 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A6F85">
        <w:rPr>
          <w:bCs/>
        </w:rPr>
        <w:t>4</w:t>
      </w:r>
      <w:r w:rsidR="00912E94">
        <w:rPr>
          <w:bCs/>
        </w:rPr>
        <w:t>)</w:t>
      </w:r>
      <w:r>
        <w:rPr>
          <w:bCs/>
        </w:rPr>
        <w:t xml:space="preserve">. </w:t>
      </w:r>
    </w:p>
    <w:p w14:paraId="0C543A88" w14:textId="52C5E69C" w:rsidR="00553450" w:rsidRDefault="009F20B5" w:rsidP="00553450">
      <w:pPr>
        <w:spacing w:line="360" w:lineRule="auto"/>
        <w:ind w:firstLine="720"/>
        <w:rPr>
          <w:bCs/>
        </w:rPr>
      </w:pPr>
      <w:r>
        <w:rPr>
          <w:bCs/>
        </w:rPr>
        <w:t>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w:t>
      </w:r>
      <w:r w:rsidR="00DE3434">
        <w:rPr>
          <w:bCs/>
        </w:rPr>
        <w:t>inoculated plants grown under elevated CO</w:t>
      </w:r>
      <w:r w:rsidR="00DE3434">
        <w:rPr>
          <w:bCs/>
          <w:vertAlign w:val="subscript"/>
        </w:rPr>
        <w:t>2</w:t>
      </w:r>
      <w:r w:rsidR="00DE3434">
        <w:rPr>
          <w:bCs/>
        </w:rPr>
        <w:t xml:space="preserve"> had 45% greater </w:t>
      </w:r>
      <w:r w:rsidR="00DE3434">
        <w:rPr>
          <w:bCs/>
          <w:i/>
          <w:iCs/>
        </w:rPr>
        <w:t>N</w:t>
      </w:r>
      <w:r w:rsidR="00DE3434">
        <w:rPr>
          <w:bCs/>
          <w:vertAlign w:val="subscript"/>
        </w:rPr>
        <w:t>area</w:t>
      </w:r>
      <w:r w:rsidR="00DE3434">
        <w:rPr>
          <w:bCs/>
        </w:rPr>
        <w:t xml:space="preserve"> than uninoculated plants</w:t>
      </w:r>
      <w:r w:rsidR="00553450">
        <w:rPr>
          <w:bCs/>
        </w:rPr>
        <w:t xml:space="preserve"> (Tukey test comparing the CO</w:t>
      </w:r>
      <w:r w:rsidR="00553450">
        <w:rPr>
          <w:bCs/>
          <w:vertAlign w:val="subscript"/>
        </w:rPr>
        <w:t>2</w:t>
      </w:r>
      <w:r w:rsidR="00553450">
        <w:rPr>
          <w:bCs/>
        </w:rPr>
        <w:t xml:space="preserve"> effect on </w:t>
      </w:r>
      <w:r w:rsidR="00553450">
        <w:rPr>
          <w:bCs/>
          <w:i/>
          <w:iCs/>
        </w:rPr>
        <w:t>N</w:t>
      </w:r>
      <w:r w:rsidR="00553450">
        <w:rPr>
          <w:bCs/>
          <w:vertAlign w:val="subscript"/>
        </w:rPr>
        <w:t>area</w:t>
      </w:r>
      <w:r w:rsidR="00553450">
        <w:rPr>
          <w:bCs/>
        </w:rPr>
        <w:t xml:space="preserve"> in uninoculated plants: </w:t>
      </w:r>
      <w:r w:rsidR="00553450">
        <w:rPr>
          <w:bCs/>
          <w:i/>
          <w:iCs/>
        </w:rPr>
        <w:t>p</w:t>
      </w:r>
      <w:r w:rsidR="00553450">
        <w:rPr>
          <w:bCs/>
        </w:rPr>
        <w:t>&lt;0.001)</w:t>
      </w:r>
      <w:r w:rsidR="00DE3434">
        <w:rPr>
          <w:bCs/>
        </w:rPr>
        <w:t>, while inoculated plants grown under ambient CO</w:t>
      </w:r>
      <w:r w:rsidR="00DE3434">
        <w:rPr>
          <w:bCs/>
          <w:vertAlign w:val="subscript"/>
        </w:rPr>
        <w:t>2</w:t>
      </w:r>
      <w:r w:rsidR="00DE3434">
        <w:rPr>
          <w:bCs/>
        </w:rPr>
        <w:t xml:space="preserve"> had 18% greater </w:t>
      </w:r>
      <w:r w:rsidR="00DE3434">
        <w:rPr>
          <w:bCs/>
          <w:i/>
          <w:iCs/>
        </w:rPr>
        <w:t>N</w:t>
      </w:r>
      <w:r w:rsidR="00DE3434">
        <w:rPr>
          <w:bCs/>
          <w:vertAlign w:val="subscript"/>
        </w:rPr>
        <w:t>area</w:t>
      </w:r>
      <w:r w:rsidR="00DE3434">
        <w:rPr>
          <w:bCs/>
        </w:rPr>
        <w:t xml:space="preserve"> compared to uninoculated plants</w:t>
      </w:r>
      <w:r w:rsidR="00553450">
        <w:rPr>
          <w:bCs/>
        </w:rPr>
        <w:t xml:space="preserve"> (Tukey</w:t>
      </w:r>
      <w:r w:rsidR="00553450" w:rsidRPr="00553450">
        <w:rPr>
          <w:bCs/>
        </w:rPr>
        <w:t xml:space="preserve"> </w:t>
      </w:r>
      <w:r w:rsidR="00553450">
        <w:rPr>
          <w:bCs/>
        </w:rPr>
        <w:t xml:space="preserve">test </w:t>
      </w:r>
      <w:r w:rsidR="00553450">
        <w:rPr>
          <w:bCs/>
        </w:rPr>
        <w:t>comparing the CO</w:t>
      </w:r>
      <w:r w:rsidR="00553450">
        <w:rPr>
          <w:bCs/>
          <w:vertAlign w:val="subscript"/>
        </w:rPr>
        <w:t>2</w:t>
      </w:r>
      <w:r w:rsidR="00553450">
        <w:rPr>
          <w:bCs/>
        </w:rPr>
        <w:t xml:space="preserve"> effect on </w:t>
      </w:r>
      <w:r w:rsidR="00553450">
        <w:rPr>
          <w:bCs/>
          <w:i/>
          <w:iCs/>
        </w:rPr>
        <w:t>N</w:t>
      </w:r>
      <w:r w:rsidR="00553450">
        <w:rPr>
          <w:bCs/>
          <w:vertAlign w:val="subscript"/>
        </w:rPr>
        <w:t>area</w:t>
      </w:r>
      <w:r w:rsidR="00553450">
        <w:rPr>
          <w:bCs/>
        </w:rPr>
        <w:t xml:space="preserve"> in inoculated plants</w:t>
      </w:r>
      <w:r w:rsidR="00553450">
        <w:rPr>
          <w:bCs/>
        </w:rPr>
        <w:t xml:space="preserve">: </w:t>
      </w:r>
      <w:r w:rsidR="00553450">
        <w:rPr>
          <w:bCs/>
          <w:i/>
          <w:iCs/>
        </w:rPr>
        <w:t>p</w:t>
      </w:r>
      <w:r w:rsidR="00553450">
        <w:rPr>
          <w:bCs/>
        </w:rPr>
        <w:t>&lt;0.001)</w:t>
      </w:r>
      <w:r w:rsidR="00DE3434">
        <w:rPr>
          <w:bCs/>
        </w:rPr>
        <w:t xml:space="preserve">. Inoculation did not modify the response of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to e</w:t>
      </w:r>
      <w:r w:rsidR="00DE3434">
        <w:rPr>
          <w:bCs/>
        </w:rPr>
        <w:t xml:space="preserve">levated </w:t>
      </w:r>
      <w:r w:rsidR="008B5D7E">
        <w:rPr>
          <w:bCs/>
        </w:rPr>
        <w:t>CO</w:t>
      </w:r>
      <w:r w:rsidR="008B5D7E">
        <w:rPr>
          <w:bCs/>
          <w:vertAlign w:val="subscript"/>
        </w:rPr>
        <w:t xml:space="preserve">2 </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p>
    <w:p w14:paraId="1ED6C3F1" w14:textId="6C694B9A" w:rsidR="00980F05" w:rsidRPr="00980F05" w:rsidRDefault="00553450" w:rsidP="00553450">
      <w:pPr>
        <w:spacing w:line="360" w:lineRule="auto"/>
        <w:ind w:firstLine="720"/>
        <w:rPr>
          <w:bCs/>
        </w:rPr>
      </w:pPr>
      <w:r>
        <w:rPr>
          <w:bCs/>
        </w:rPr>
        <w:t xml:space="preserve">Finally, </w:t>
      </w:r>
      <w:r w:rsidR="008B5D7E">
        <w:rPr>
          <w:bCs/>
        </w:rPr>
        <w:t xml:space="preserve">an interaction between </w:t>
      </w:r>
      <w:r w:rsidR="009F20B5">
        <w:rPr>
          <w:bCs/>
        </w:rPr>
        <w:t xml:space="preserve">fertilization and inoculation on </w:t>
      </w:r>
      <w:r w:rsidR="009F20B5">
        <w:rPr>
          <w:bCs/>
          <w:i/>
          <w:iCs/>
        </w:rPr>
        <w:t>N</w:t>
      </w:r>
      <w:r w:rsidR="009F20B5">
        <w:rPr>
          <w:bCs/>
          <w:vertAlign w:val="subscript"/>
        </w:rPr>
        <w:t>area</w:t>
      </w:r>
      <w:r w:rsidR="009F20B5">
        <w:rPr>
          <w:bCs/>
        </w:rPr>
        <w:t xml:space="preserve">, </w:t>
      </w:r>
      <w:r w:rsidR="009F20B5">
        <w:rPr>
          <w:bCs/>
          <w:i/>
          <w:iCs/>
        </w:rPr>
        <w:t>N</w:t>
      </w:r>
      <w:r w:rsidR="009F20B5">
        <w:rPr>
          <w:bCs/>
          <w:vertAlign w:val="subscript"/>
        </w:rPr>
        <w:t>mass</w:t>
      </w:r>
      <w:r w:rsidR="009F20B5">
        <w:rPr>
          <w:bCs/>
        </w:rPr>
        <w:t xml:space="preserve">, </w:t>
      </w:r>
      <w:r w:rsidR="009F20B5">
        <w:rPr>
          <w:bCs/>
          <w:i/>
          <w:iCs/>
        </w:rPr>
        <w:t>M</w:t>
      </w:r>
      <w:r w:rsidR="009F20B5">
        <w:rPr>
          <w:bCs/>
          <w:vertAlign w:val="subscript"/>
        </w:rPr>
        <w:t>area</w:t>
      </w:r>
      <w:r w:rsidR="009F20B5">
        <w:rPr>
          <w:bCs/>
        </w:rPr>
        <w:t xml:space="preserve">, and </w:t>
      </w:r>
      <w:proofErr w:type="spellStart"/>
      <w:r w:rsidR="009F20B5">
        <w:rPr>
          <w:bCs/>
          <w:i/>
          <w:iCs/>
        </w:rPr>
        <w:t>Chl</w:t>
      </w:r>
      <w:r w:rsidR="009F20B5">
        <w:rPr>
          <w:bCs/>
          <w:vertAlign w:val="subscript"/>
        </w:rPr>
        <w:t>area</w:t>
      </w:r>
      <w:proofErr w:type="spellEnd"/>
      <w:r w:rsidR="009F20B5">
        <w:rPr>
          <w:bCs/>
        </w:rPr>
        <w:t xml:space="preserve"> (</w:t>
      </w:r>
      <w:r w:rsidR="009F20B5" w:rsidRPr="005D0864">
        <w:rPr>
          <w:bCs/>
          <w:i/>
          <w:iCs/>
        </w:rPr>
        <w:t>p</w:t>
      </w:r>
      <w:r w:rsidR="009F20B5">
        <w:rPr>
          <w:bCs/>
        </w:rPr>
        <w:t>&lt;0.05</w:t>
      </w:r>
      <w:r w:rsidR="001B6725">
        <w:rPr>
          <w:bCs/>
        </w:rPr>
        <w:t xml:space="preserve"> in all cases</w:t>
      </w:r>
      <w:r w:rsidR="009F20B5">
        <w:rPr>
          <w:bCs/>
        </w:rPr>
        <w:t>; Table 1; Fig</w:t>
      </w:r>
      <w:r w:rsidR="001B6725">
        <w:rPr>
          <w:bCs/>
        </w:rPr>
        <w:t>s</w:t>
      </w:r>
      <w:r w:rsidR="009F20B5">
        <w:rPr>
          <w:bCs/>
        </w:rPr>
        <w:t>. 1</w:t>
      </w:r>
      <w:r w:rsidR="001B6725">
        <w:rPr>
          <w:bCs/>
        </w:rPr>
        <w:t>a-</w:t>
      </w:r>
      <w:r w:rsidR="009F20B5">
        <w:rPr>
          <w:bCs/>
        </w:rPr>
        <w:t>d) indicated that the positive effect of increasing fertilization on each trait</w:t>
      </w:r>
      <w:r>
        <w:rPr>
          <w:bCs/>
        </w:rPr>
        <w:t xml:space="preserve"> (</w:t>
      </w:r>
      <w:r>
        <w:rPr>
          <w:bCs/>
          <w:i/>
          <w:iCs/>
        </w:rPr>
        <w:t>p</w:t>
      </w:r>
      <w:r>
        <w:rPr>
          <w:bCs/>
        </w:rPr>
        <w:t>&lt;0.001 in all cases; Table 1)</w:t>
      </w:r>
      <w:r w:rsidR="009F20B5">
        <w:rPr>
          <w:bCs/>
        </w:rPr>
        <w:t xml:space="preserve"> was stronger in uninoculated plants</w:t>
      </w:r>
      <w:r w:rsidR="008B5D7E">
        <w:rPr>
          <w:bCs/>
        </w:rPr>
        <w:t xml:space="preserve"> than inoculated plants</w:t>
      </w:r>
      <w:r w:rsidR="009F20B5">
        <w:rPr>
          <w:bCs/>
        </w:rPr>
        <w:t xml:space="preserve"> (Tukey</w:t>
      </w:r>
      <w:r w:rsidR="00C1195F">
        <w:rPr>
          <w:bCs/>
        </w:rPr>
        <w:t xml:space="preserve"> test comparing </w:t>
      </w:r>
      <w:r w:rsidR="00980F05">
        <w:rPr>
          <w:bCs/>
        </w:rPr>
        <w:t>the fertilization-</w:t>
      </w:r>
      <w:r w:rsidR="00980F05">
        <w:rPr>
          <w:bCs/>
          <w:i/>
          <w:iCs/>
        </w:rPr>
        <w:t>N</w:t>
      </w:r>
      <w:r w:rsidR="00980F05">
        <w:rPr>
          <w:bCs/>
          <w:vertAlign w:val="subscript"/>
        </w:rPr>
        <w:t>area</w:t>
      </w:r>
      <w:r w:rsidR="00980F05">
        <w:rPr>
          <w:bCs/>
        </w:rPr>
        <w:t>, fertilization-</w:t>
      </w:r>
      <w:r w:rsidR="00980F05">
        <w:rPr>
          <w:bCs/>
          <w:i/>
          <w:iCs/>
        </w:rPr>
        <w:t>N</w:t>
      </w:r>
      <w:r w:rsidR="00980F05">
        <w:rPr>
          <w:bCs/>
          <w:vertAlign w:val="subscript"/>
        </w:rPr>
        <w:t>mass</w:t>
      </w:r>
      <w:r w:rsidR="00980F05">
        <w:rPr>
          <w:bCs/>
        </w:rPr>
        <w:t>, fertilization-</w:t>
      </w:r>
      <w:r w:rsidR="00980F05">
        <w:rPr>
          <w:bCs/>
          <w:i/>
          <w:iCs/>
        </w:rPr>
        <w:t>M</w:t>
      </w:r>
      <w:r w:rsidR="00980F05">
        <w:rPr>
          <w:bCs/>
          <w:vertAlign w:val="subscript"/>
        </w:rPr>
        <w:t>area</w:t>
      </w:r>
      <w:r w:rsidR="00980F05">
        <w:rPr>
          <w:bCs/>
        </w:rPr>
        <w:t>, and fertilization-</w:t>
      </w:r>
      <w:proofErr w:type="spellStart"/>
      <w:r w:rsidR="00980F05">
        <w:rPr>
          <w:bCs/>
          <w:i/>
          <w:iCs/>
        </w:rPr>
        <w:t>Chl</w:t>
      </w:r>
      <w:r w:rsidR="00980F05">
        <w:rPr>
          <w:bCs/>
          <w:vertAlign w:val="subscript"/>
        </w:rPr>
        <w:t>area</w:t>
      </w:r>
      <w:proofErr w:type="spellEnd"/>
      <w:r w:rsidR="00980F05">
        <w:rPr>
          <w:bCs/>
        </w:rPr>
        <w:t xml:space="preserve"> slopes: </w:t>
      </w:r>
      <w:r w:rsidR="00980F05">
        <w:rPr>
          <w:bCs/>
          <w:i/>
          <w:iCs/>
        </w:rPr>
        <w:t>p</w:t>
      </w:r>
      <w:r w:rsidR="00980F05">
        <w:rPr>
          <w:bCs/>
        </w:rPr>
        <w:t>&lt;0.05 in all cases).</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B7636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0880CD05" w14:textId="5FB24226" w:rsidR="00C1195F" w:rsidRPr="00C1195F" w:rsidRDefault="009F20B5" w:rsidP="00DE2B27">
      <w:pPr>
        <w:spacing w:line="360" w:lineRule="auto"/>
        <w:rPr>
          <w:bCs/>
        </w:rPr>
      </w:pPr>
      <w:commentRangeStart w:id="3"/>
      <w:r w:rsidRPr="00C71098">
        <w:rPr>
          <w:b/>
        </w:rPr>
        <w:lastRenderedPageBreak/>
        <w:t>T</w:t>
      </w:r>
      <w:commentRangeEnd w:id="3"/>
      <w:r w:rsidR="00C1195F">
        <w:rPr>
          <w:rStyle w:val="CommentReference"/>
        </w:rPr>
        <w:commentReference w:id="3"/>
      </w:r>
      <w:r w:rsidRPr="00C71098">
        <w:rPr>
          <w:b/>
        </w:rPr>
        <w:t xml:space="preserve">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3E5036">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4D1873">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040267">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66634232"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614EF4D8"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040267">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040267">
        <w:trPr>
          <w:trHeight w:val="320"/>
        </w:trPr>
        <w:tc>
          <w:tcPr>
            <w:tcW w:w="1971" w:type="dxa"/>
            <w:tcBorders>
              <w:top w:val="nil"/>
              <w:left w:val="nil"/>
              <w:bottom w:val="nil"/>
              <w:right w:val="nil"/>
            </w:tcBorders>
            <w:shd w:val="clear" w:color="auto" w:fill="auto"/>
            <w:noWrap/>
            <w:vAlign w:val="bottom"/>
            <w:hideMark/>
          </w:tcPr>
          <w:p w14:paraId="1E4DAB89" w14:textId="77777777" w:rsidR="00B76367" w:rsidRPr="00A075E5" w:rsidRDefault="00B76367"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50E9DC9F" w:rsidR="00B76367" w:rsidRPr="009412FD" w:rsidRDefault="00B76367" w:rsidP="00B76367">
            <w:pPr>
              <w:spacing w:line="276" w:lineRule="auto"/>
              <w:jc w:val="right"/>
              <w:rPr>
                <w:color w:val="000000"/>
              </w:rPr>
            </w:pPr>
            <w:r w:rsidRPr="009E7F8B">
              <w:rPr>
                <w:color w:val="000000"/>
              </w:rPr>
              <w:t>21.44</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040267">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040267">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9E7F8B" w:rsidRDefault="00B76367" w:rsidP="00B76367">
            <w:pPr>
              <w:spacing w:line="276" w:lineRule="auto"/>
              <w:jc w:val="right"/>
              <w:rPr>
                <w:b/>
                <w:bCs/>
                <w:color w:val="000000"/>
              </w:rPr>
            </w:pPr>
            <w:r w:rsidRPr="009E7F8B">
              <w:rPr>
                <w:i/>
                <w:iCs/>
                <w:color w:val="000000"/>
              </w:rPr>
              <w:t>0.083</w:t>
            </w:r>
          </w:p>
        </w:tc>
      </w:tr>
      <w:tr w:rsidR="00B76367" w:rsidRPr="00A075E5" w14:paraId="410586A8" w14:textId="08EB4828" w:rsidTr="00040267">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040267">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0B9A7910" w14:textId="77777777" w:rsidR="009F20B5" w:rsidRPr="00DE2B27" w:rsidRDefault="009F20B5" w:rsidP="00DE2B27">
      <w:pPr>
        <w:spacing w:line="360" w:lineRule="auto"/>
      </w:pPr>
    </w:p>
    <w:p w14:paraId="402300F4" w14:textId="77777777"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w:t>
      </w:r>
      <w:r w:rsidRPr="008E6ED4">
        <w:rPr>
          <w:i/>
          <w:iCs/>
        </w:rPr>
        <w:t>p</w:t>
      </w:r>
      <w:r>
        <w:t xml:space="preserve">-values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DE2B27">
      <w:pPr>
        <w:spacing w:line="360" w:lineRule="auto"/>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5A1CFF6E" w14:textId="4A7B17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fertilization, and inoculation on leaf nitrogen per unit leaf area (a), leaf nitrogen </w:t>
      </w:r>
      <w:r w:rsidR="006B2378">
        <w:rPr>
          <w:bCs/>
        </w:rPr>
        <w:t>per unit leaf mass</w:t>
      </w:r>
      <w:r>
        <w:rPr>
          <w:bCs/>
        </w:rPr>
        <w:t xml:space="preserve"> (b), leaf mass per unit leaf area (c), and chlorophyll content per unit leaf area (d). </w:t>
      </w:r>
      <w:r w:rsidR="006B2378">
        <w:rPr>
          <w:bCs/>
        </w:rPr>
        <w:t>N</w:t>
      </w:r>
      <w:r>
        <w:rPr>
          <w:bCs/>
        </w:rPr>
        <w:t xml:space="preserve">itrogen fertilization 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Lighter blue and red circular points and trendlines indicate</w:t>
      </w:r>
      <w:r w:rsidR="006B2378">
        <w:rPr>
          <w:bCs/>
        </w:rPr>
        <w:t xml:space="preserve"> measurements collected from</w:t>
      </w:r>
      <w:r w:rsidR="00D11FFD">
        <w:rPr>
          <w:bCs/>
        </w:rPr>
        <w:t xml:space="preserve"> uninoculated plants, while darker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5BA756A9" w14:textId="0A8FEFED" w:rsidR="00195444"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Fertilization did not modify the effect of elevated 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and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 xml:space="preserve">-by-fertilization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553450">
        <w:rPr>
          <w:bCs/>
        </w:rPr>
        <w:t xml:space="preserve"> also</w:t>
      </w:r>
      <w:r w:rsidR="00DE3434">
        <w:rPr>
          <w:bCs/>
        </w:rPr>
        <w:t xml:space="preserve"> did not modify the effect of elevated 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treatment on </w:t>
      </w:r>
      <w:proofErr w:type="spellStart"/>
      <w:r w:rsidR="00ED51AF">
        <w:rPr>
          <w:bCs/>
          <w:i/>
          <w:iCs/>
        </w:rPr>
        <w:t>A</w:t>
      </w:r>
      <w:r w:rsidR="00ED51AF">
        <w:rPr>
          <w:bCs/>
          <w:vertAlign w:val="subscript"/>
        </w:rPr>
        <w:t>net,growth</w:t>
      </w:r>
      <w:proofErr w:type="spellEnd"/>
      <w:r w:rsidR="00ED51AF">
        <w:rPr>
          <w:bCs/>
        </w:rPr>
        <w:t xml:space="preserve"> </w:t>
      </w:r>
      <w:r w:rsidR="001548CA">
        <w:rPr>
          <w:bCs/>
        </w:rPr>
        <w:t xml:space="preserve">indicated that inoculated plants experienced a 38% increase in </w:t>
      </w:r>
      <w:proofErr w:type="spellStart"/>
      <w:r w:rsidR="001548CA">
        <w:rPr>
          <w:bCs/>
          <w:i/>
          <w:iCs/>
        </w:rPr>
        <w:t>A</w:t>
      </w:r>
      <w:r w:rsidR="001548CA">
        <w:rPr>
          <w:bCs/>
          <w:vertAlign w:val="subscript"/>
        </w:rPr>
        <w:t>net,growth</w:t>
      </w:r>
      <w:proofErr w:type="spellEnd"/>
      <w:r w:rsidR="001548CA">
        <w:rPr>
          <w:bCs/>
        </w:rPr>
        <w:t xml:space="preserve"> under elevated CO</w:t>
      </w:r>
      <w:r w:rsidR="001548CA">
        <w:rPr>
          <w:bCs/>
          <w:vertAlign w:val="subscript"/>
        </w:rPr>
        <w:t>2</w:t>
      </w:r>
      <w:r w:rsidR="001548CA">
        <w:rPr>
          <w:bCs/>
        </w:rPr>
        <w:t xml:space="preserve"> </w:t>
      </w:r>
      <w:r w:rsidR="00553450">
        <w:rPr>
          <w:bCs/>
        </w:rPr>
        <w:t xml:space="preserve">(Tukey test </w:t>
      </w:r>
      <w:r w:rsidR="00553450">
        <w:rPr>
          <w:bCs/>
        </w:rPr>
        <w:t>examining the CO</w:t>
      </w:r>
      <w:r w:rsidR="00553450">
        <w:rPr>
          <w:bCs/>
          <w:vertAlign w:val="subscript"/>
        </w:rPr>
        <w:t>2</w:t>
      </w:r>
      <w:r w:rsidR="00553450">
        <w:rPr>
          <w:bCs/>
        </w:rPr>
        <w:t xml:space="preserve"> effect on </w:t>
      </w:r>
      <w:proofErr w:type="spellStart"/>
      <w:r w:rsidR="00553450">
        <w:rPr>
          <w:bCs/>
          <w:i/>
          <w:iCs/>
        </w:rPr>
        <w:t>A</w:t>
      </w:r>
      <w:r w:rsidR="00553450">
        <w:rPr>
          <w:bCs/>
          <w:vertAlign w:val="subscript"/>
        </w:rPr>
        <w:t>net,growth</w:t>
      </w:r>
      <w:proofErr w:type="spellEnd"/>
      <w:r w:rsidR="00553450">
        <w:rPr>
          <w:bCs/>
        </w:rPr>
        <w:t xml:space="preserve"> in uninoculated plants</w:t>
      </w:r>
      <w:r w:rsidR="00553450">
        <w:rPr>
          <w:bCs/>
        </w:rPr>
        <w:t xml:space="preserve">: </w:t>
      </w:r>
      <w:r w:rsidR="00553450">
        <w:rPr>
          <w:bCs/>
          <w:i/>
          <w:iCs/>
        </w:rPr>
        <w:t>p</w:t>
      </w:r>
      <w:r w:rsidR="00553450">
        <w:rPr>
          <w:bCs/>
        </w:rPr>
        <w:t xml:space="preserve">=0.012) </w:t>
      </w:r>
      <w:r w:rsidR="001548CA">
        <w:rPr>
          <w:bCs/>
        </w:rPr>
        <w:t xml:space="preserve">compared to only a 26% increase in </w:t>
      </w:r>
      <w:proofErr w:type="spellStart"/>
      <w:r w:rsidR="001548CA">
        <w:rPr>
          <w:bCs/>
          <w:i/>
          <w:iCs/>
        </w:rPr>
        <w:t>A</w:t>
      </w:r>
      <w:r w:rsidR="001548CA">
        <w:rPr>
          <w:bCs/>
          <w:vertAlign w:val="subscript"/>
        </w:rPr>
        <w:t>net,growth</w:t>
      </w:r>
      <w:proofErr w:type="spellEnd"/>
      <w:r w:rsidR="001548CA">
        <w:rPr>
          <w:bCs/>
        </w:rPr>
        <w:t xml:space="preserve"> under elevated CO</w:t>
      </w:r>
      <w:r w:rsidR="001548CA">
        <w:rPr>
          <w:bCs/>
          <w:vertAlign w:val="subscript"/>
        </w:rPr>
        <w:t>2</w:t>
      </w:r>
      <w:r w:rsidR="001548CA">
        <w:rPr>
          <w:bCs/>
        </w:rPr>
        <w:t xml:space="preserve"> in uninoculated plants</w:t>
      </w:r>
      <w:r w:rsidR="00553450">
        <w:rPr>
          <w:bCs/>
        </w:rPr>
        <w:t xml:space="preserve"> (Tukey test examining the CO</w:t>
      </w:r>
      <w:r w:rsidR="00553450">
        <w:rPr>
          <w:bCs/>
          <w:vertAlign w:val="subscript"/>
        </w:rPr>
        <w:t>2</w:t>
      </w:r>
      <w:r w:rsidR="00553450">
        <w:rPr>
          <w:bCs/>
        </w:rPr>
        <w:t xml:space="preserve"> effect on </w:t>
      </w:r>
      <w:proofErr w:type="spellStart"/>
      <w:r w:rsidR="00553450">
        <w:rPr>
          <w:bCs/>
          <w:i/>
          <w:iCs/>
        </w:rPr>
        <w:t>A</w:t>
      </w:r>
      <w:r w:rsidR="00553450">
        <w:rPr>
          <w:bCs/>
          <w:vertAlign w:val="subscript"/>
        </w:rPr>
        <w:t>net,growth</w:t>
      </w:r>
      <w:proofErr w:type="spellEnd"/>
      <w:r w:rsidR="00553450">
        <w:rPr>
          <w:bCs/>
        </w:rPr>
        <w:t xml:space="preserve"> in uninoculated plants: </w:t>
      </w:r>
      <w:r w:rsidR="00553450">
        <w:rPr>
          <w:bCs/>
          <w:i/>
          <w:iCs/>
        </w:rPr>
        <w:t>p</w:t>
      </w:r>
      <w:r w:rsidR="00553450">
        <w:rPr>
          <w:bCs/>
        </w:rPr>
        <w:t>&lt;0.001)</w:t>
      </w:r>
      <w:r w:rsidR="001548CA">
        <w:rPr>
          <w:bCs/>
        </w:rPr>
        <w:t xml:space="preserve">. </w:t>
      </w:r>
      <w:r w:rsidR="001548CA">
        <w:rPr>
          <w:bCs/>
        </w:rPr>
        <w:t>An</w:t>
      </w:r>
      <w:r w:rsidR="001548CA">
        <w:rPr>
          <w:bCs/>
        </w:rPr>
        <w:t xml:space="preserve"> additional</w:t>
      </w:r>
      <w:r w:rsidR="001548CA">
        <w:rPr>
          <w:bCs/>
        </w:rPr>
        <w:t xml:space="preserve"> interaction between fertilization and inoculation (</w:t>
      </w:r>
      <w:r w:rsidR="001548CA">
        <w:rPr>
          <w:bCs/>
          <w:i/>
          <w:iCs/>
        </w:rPr>
        <w:t>p</w:t>
      </w:r>
      <w:r w:rsidR="001548CA">
        <w:rPr>
          <w:bCs/>
        </w:rPr>
        <w:t>&lt;0.001; Table 2) indicated that</w:t>
      </w:r>
      <w:r w:rsidR="001548CA">
        <w:rPr>
          <w:bCs/>
        </w:rPr>
        <w:t xml:space="preserve"> the</w:t>
      </w:r>
      <w:r w:rsidR="001548CA">
        <w:rPr>
          <w:bCs/>
        </w:rPr>
        <w:t xml:space="preserve"> positive effect of increasing fertilization on </w:t>
      </w:r>
      <w:r w:rsidR="001548CA">
        <w:rPr>
          <w:bCs/>
          <w:i/>
          <w:iCs/>
        </w:rPr>
        <w:t>A</w:t>
      </w:r>
      <w:r w:rsidR="001548CA">
        <w:rPr>
          <w:bCs/>
          <w:vertAlign w:val="subscript"/>
        </w:rPr>
        <w:t>net</w:t>
      </w:r>
      <w:r w:rsidR="001548CA">
        <w:rPr>
          <w:bCs/>
        </w:rPr>
        <w:t xml:space="preserve"> </w:t>
      </w:r>
      <w:r w:rsidR="001548CA">
        <w:rPr>
          <w:bCs/>
        </w:rPr>
        <w:t xml:space="preserve">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xml:space="preserve">) was driven by strong positive effects of increasing fertilization on </w:t>
      </w:r>
      <w:r w:rsidR="001548CA">
        <w:rPr>
          <w:bCs/>
          <w:i/>
          <w:iCs/>
        </w:rPr>
        <w:t>A</w:t>
      </w:r>
      <w:r w:rsidR="001548CA">
        <w:rPr>
          <w:bCs/>
          <w:vertAlign w:val="subscript"/>
        </w:rPr>
        <w:t>net</w:t>
      </w:r>
      <w:r w:rsidR="001548CA">
        <w:rPr>
          <w:bCs/>
        </w:rPr>
        <w:t xml:space="preserve"> and </w:t>
      </w:r>
      <w:proofErr w:type="spellStart"/>
      <w:r w:rsidR="001548CA">
        <w:rPr>
          <w:bCs/>
          <w:i/>
          <w:iCs/>
        </w:rPr>
        <w:t>A</w:t>
      </w:r>
      <w:r w:rsidR="001548CA">
        <w:rPr>
          <w:bCs/>
          <w:vertAlign w:val="subscript"/>
        </w:rPr>
        <w:t>net,growth</w:t>
      </w:r>
      <w:proofErr w:type="spellEnd"/>
      <w:r w:rsidR="001548CA">
        <w:rPr>
          <w:bCs/>
        </w:rPr>
        <w:t xml:space="preserve"> </w:t>
      </w:r>
      <w:r w:rsidR="00980F05">
        <w:rPr>
          <w:bCs/>
        </w:rPr>
        <w:t xml:space="preserve">in uninoculated </w:t>
      </w:r>
      <w:r w:rsidR="001548CA">
        <w:rPr>
          <w:bCs/>
        </w:rPr>
        <w:t>(Tukey test</w:t>
      </w:r>
      <w:r w:rsidR="00553450">
        <w:rPr>
          <w:bCs/>
        </w:rPr>
        <w:t>s</w:t>
      </w:r>
      <w:r w:rsidR="001548CA">
        <w:rPr>
          <w:bCs/>
        </w:rPr>
        <w:t xml:space="preserve"> examining fertilization</w:t>
      </w:r>
      <w:r w:rsidR="00980F05">
        <w:rPr>
          <w:bCs/>
        </w:rPr>
        <w:t>-</w:t>
      </w:r>
      <w:r w:rsidR="00553450">
        <w:rPr>
          <w:bCs/>
          <w:i/>
          <w:iCs/>
        </w:rPr>
        <w:t>A</w:t>
      </w:r>
      <w:r w:rsidR="00553450">
        <w:rPr>
          <w:bCs/>
          <w:vertAlign w:val="subscript"/>
        </w:rPr>
        <w:t>net</w:t>
      </w:r>
      <w:r w:rsidR="00553450">
        <w:rPr>
          <w:bCs/>
        </w:rPr>
        <w:t xml:space="preserve"> and fertilization-</w:t>
      </w:r>
      <w:proofErr w:type="spellStart"/>
      <w:r w:rsidR="00553450">
        <w:rPr>
          <w:bCs/>
          <w:i/>
          <w:iCs/>
        </w:rPr>
        <w:t>A</w:t>
      </w:r>
      <w:r w:rsidR="00553450">
        <w:rPr>
          <w:bCs/>
          <w:vertAlign w:val="subscript"/>
        </w:rPr>
        <w:t>net,growth</w:t>
      </w:r>
      <w:proofErr w:type="spellEnd"/>
      <w:r w:rsidR="00553450">
        <w:rPr>
          <w:bCs/>
        </w:rPr>
        <w:t xml:space="preserve"> </w:t>
      </w:r>
      <w:r w:rsidR="001548CA">
        <w:rPr>
          <w:bCs/>
        </w:rPr>
        <w:t>slope</w:t>
      </w:r>
      <w:r w:rsidR="00980F05">
        <w:rPr>
          <w:bCs/>
        </w:rPr>
        <w:t xml:space="preserve"> in uninoculated plants</w:t>
      </w:r>
      <w:r w:rsidR="001548CA">
        <w:rPr>
          <w:bCs/>
        </w:rPr>
        <w:t xml:space="preserve">: </w:t>
      </w:r>
      <w:r w:rsidR="001548CA">
        <w:rPr>
          <w:bCs/>
          <w:i/>
          <w:iCs/>
        </w:rPr>
        <w:t>p</w:t>
      </w:r>
      <w:r w:rsidR="001548CA">
        <w:rPr>
          <w:bCs/>
        </w:rPr>
        <w:t xml:space="preserve">&lt;0.001 </w:t>
      </w:r>
      <w:r w:rsidR="00553450">
        <w:rPr>
          <w:bCs/>
        </w:rPr>
        <w:t>in both cases</w:t>
      </w:r>
      <w:r w:rsidR="001548CA">
        <w:rPr>
          <w:bCs/>
        </w:rPr>
        <w:t xml:space="preserve">) paired with a weak negative effect of increasing fertilization on </w:t>
      </w:r>
      <w:r w:rsidR="001548CA">
        <w:rPr>
          <w:bCs/>
          <w:i/>
          <w:iCs/>
        </w:rPr>
        <w:t>A</w:t>
      </w:r>
      <w:r w:rsidR="001548CA">
        <w:rPr>
          <w:bCs/>
          <w:vertAlign w:val="subscript"/>
        </w:rPr>
        <w:t>net</w:t>
      </w:r>
      <w:r w:rsidR="001548CA">
        <w:rPr>
          <w:bCs/>
        </w:rPr>
        <w:t xml:space="preserve"> (</w:t>
      </w:r>
      <w:r w:rsidR="001548CA">
        <w:rPr>
          <w:bCs/>
        </w:rPr>
        <w:t>Tukey test examining fertilization</w:t>
      </w:r>
      <w:r w:rsidR="00980F05">
        <w:rPr>
          <w:bCs/>
        </w:rPr>
        <w:t>-</w:t>
      </w:r>
      <w:r w:rsidR="00980F05">
        <w:rPr>
          <w:bCs/>
          <w:i/>
          <w:iCs/>
        </w:rPr>
        <w:t>A</w:t>
      </w:r>
      <w:r w:rsidR="00980F05">
        <w:rPr>
          <w:bCs/>
          <w:vertAlign w:val="subscript"/>
        </w:rPr>
        <w:t>net</w:t>
      </w:r>
      <w:r w:rsidR="001548CA">
        <w:rPr>
          <w:bCs/>
        </w:rPr>
        <w:t xml:space="preserve"> slope</w:t>
      </w:r>
      <w:r w:rsidR="00980F05">
        <w:rPr>
          <w:bCs/>
        </w:rPr>
        <w:t xml:space="preserve"> in inoculated plants</w:t>
      </w:r>
      <w:r w:rsidR="001548CA">
        <w:rPr>
          <w:bCs/>
        </w:rPr>
        <w:t xml:space="preserve">: </w:t>
      </w:r>
      <w:r w:rsidR="001548CA">
        <w:rPr>
          <w:bCs/>
          <w:i/>
          <w:iCs/>
        </w:rPr>
        <w:t>p</w:t>
      </w:r>
      <w:r w:rsidR="001548CA">
        <w:rPr>
          <w:bCs/>
        </w:rPr>
        <w:t xml:space="preserve">=0.045) and null effect of increasing fertilization on </w:t>
      </w:r>
      <w:proofErr w:type="spellStart"/>
      <w:r w:rsidR="001548CA">
        <w:rPr>
          <w:bCs/>
          <w:i/>
          <w:iCs/>
        </w:rPr>
        <w:t>A</w:t>
      </w:r>
      <w:r w:rsidR="001548CA">
        <w:rPr>
          <w:bCs/>
          <w:vertAlign w:val="subscript"/>
        </w:rPr>
        <w:t>net,growth</w:t>
      </w:r>
      <w:proofErr w:type="spellEnd"/>
      <w:r w:rsidR="001548CA">
        <w:rPr>
          <w:bCs/>
        </w:rPr>
        <w:t xml:space="preserve"> </w:t>
      </w:r>
      <w:r w:rsidR="00980F05">
        <w:rPr>
          <w:bCs/>
        </w:rPr>
        <w:t>in uninoculated pots</w:t>
      </w:r>
      <w:r w:rsidR="00980F05">
        <w:rPr>
          <w:bCs/>
        </w:rPr>
        <w:t xml:space="preserve"> </w:t>
      </w:r>
      <w:r w:rsidR="001548CA">
        <w:rPr>
          <w:bCs/>
        </w:rPr>
        <w:t>(Tukey test examining fertilization</w:t>
      </w:r>
      <w:r w:rsidR="00980F05">
        <w:rPr>
          <w:bCs/>
        </w:rPr>
        <w:t>-</w:t>
      </w:r>
      <w:proofErr w:type="spellStart"/>
      <w:r w:rsidR="00980F05">
        <w:rPr>
          <w:bCs/>
          <w:i/>
          <w:iCs/>
        </w:rPr>
        <w:t>A</w:t>
      </w:r>
      <w:r w:rsidR="00980F05">
        <w:rPr>
          <w:bCs/>
          <w:vertAlign w:val="subscript"/>
        </w:rPr>
        <w:t>net,growth</w:t>
      </w:r>
      <w:proofErr w:type="spellEnd"/>
      <w:r w:rsidR="001548CA">
        <w:rPr>
          <w:bCs/>
        </w:rPr>
        <w:t xml:space="preserve"> slope</w:t>
      </w:r>
      <w:r w:rsidR="00980F05">
        <w:rPr>
          <w:bCs/>
        </w:rPr>
        <w:t xml:space="preserve"> in inoculated plants</w:t>
      </w:r>
      <w:r w:rsidR="001548CA">
        <w:rPr>
          <w:bCs/>
        </w:rPr>
        <w:t xml:space="preserve">: </w:t>
      </w:r>
      <w:r w:rsidR="001548CA">
        <w:rPr>
          <w:bCs/>
          <w:i/>
          <w:iCs/>
        </w:rPr>
        <w:t>p</w:t>
      </w:r>
      <w:r w:rsidR="001548CA">
        <w:rPr>
          <w:bCs/>
        </w:rPr>
        <w:t>&gt;0.05</w:t>
      </w:r>
      <w:r w:rsidR="001548CA">
        <w:rPr>
          <w:bCs/>
        </w:rPr>
        <w:t>)</w:t>
      </w:r>
      <w:r w:rsidR="001548CA">
        <w:rPr>
          <w:bCs/>
        </w:rPr>
        <w:t>.</w:t>
      </w:r>
    </w:p>
    <w:p w14:paraId="28E085D9" w14:textId="615C73D0" w:rsidR="0039373C" w:rsidRDefault="009F20B5" w:rsidP="00195444">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w:t>
      </w:r>
      <w:r w:rsidR="00292428">
        <w:rPr>
          <w:bCs/>
        </w:rPr>
        <w:t>c-d</w:t>
      </w:r>
      <w:r>
        <w:rPr>
          <w:bCs/>
        </w:rPr>
        <w:t>) or inoculation treatment (CO</w:t>
      </w:r>
      <w:r>
        <w:rPr>
          <w:bCs/>
          <w:vertAlign w:val="subscript"/>
        </w:rPr>
        <w:t>2</w:t>
      </w:r>
      <w:r>
        <w:rPr>
          <w:bCs/>
        </w:rPr>
        <w:t>-by-inoculation interaction:</w:t>
      </w:r>
      <w:r w:rsidRPr="003F48ED">
        <w:rPr>
          <w:bCs/>
          <w:i/>
          <w:iCs/>
        </w:rPr>
        <w:t xml:space="preserve"> </w:t>
      </w:r>
      <w:r>
        <w:rPr>
          <w:bCs/>
          <w:i/>
          <w:iCs/>
        </w:rPr>
        <w:t>p</w:t>
      </w:r>
      <w:r>
        <w:rPr>
          <w:bCs/>
        </w:rPr>
        <w:t xml:space="preserve">&gt;0.05 in both cases; Table 2). </w:t>
      </w:r>
      <w:r w:rsidR="00E6497C">
        <w:rPr>
          <w:bCs/>
        </w:rPr>
        <w:t>A</w:t>
      </w:r>
      <w:r>
        <w:rPr>
          <w:bCs/>
        </w:rPr>
        <w:t>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w:t>
      </w:r>
      <w:r w:rsidR="00124EC9">
        <w:rPr>
          <w:bCs/>
        </w:rPr>
        <w:t>the</w:t>
      </w:r>
      <w:r>
        <w:rPr>
          <w:bCs/>
        </w:rPr>
        <w:t xml:space="preserv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 was only observed in uninoculated plants (Tukey</w:t>
      </w:r>
      <w:r w:rsidR="00195444">
        <w:rPr>
          <w:bCs/>
        </w:rPr>
        <w:t xml:space="preserve"> test examining the fertilization</w:t>
      </w:r>
      <w:r w:rsidR="00980F05">
        <w:rPr>
          <w:bCs/>
        </w:rPr>
        <w:t>-</w:t>
      </w:r>
      <w:r w:rsidR="00980F05">
        <w:rPr>
          <w:bCs/>
          <w:i/>
          <w:iCs/>
        </w:rPr>
        <w:t>V</w:t>
      </w:r>
      <w:r w:rsidR="00980F05">
        <w:rPr>
          <w:bCs/>
          <w:vertAlign w:val="subscript"/>
        </w:rPr>
        <w:t>cmax25</w:t>
      </w:r>
      <w:r w:rsidR="00980F05">
        <w:rPr>
          <w:bCs/>
        </w:rPr>
        <w:t xml:space="preserve"> and fertilization-</w:t>
      </w:r>
      <w:r w:rsidR="00980F05">
        <w:rPr>
          <w:bCs/>
          <w:i/>
          <w:iCs/>
        </w:rPr>
        <w:t>J</w:t>
      </w:r>
      <w:r w:rsidR="00980F05">
        <w:rPr>
          <w:bCs/>
          <w:vertAlign w:val="subscript"/>
        </w:rPr>
        <w:t>max25</w:t>
      </w:r>
      <w:r w:rsidR="00195444">
        <w:rPr>
          <w:bCs/>
        </w:rPr>
        <w:t xml:space="preserve"> slope</w:t>
      </w:r>
      <w:r>
        <w:rPr>
          <w:bCs/>
        </w:rPr>
        <w:t xml:space="preserve">: </w:t>
      </w:r>
      <w:r w:rsidRPr="005D0864">
        <w:rPr>
          <w:bCs/>
          <w:i/>
          <w:iCs/>
        </w:rPr>
        <w:t>p</w:t>
      </w:r>
      <w:r w:rsidR="001B6725">
        <w:rPr>
          <w:bCs/>
        </w:rPr>
        <w:t>&lt;0.05</w:t>
      </w:r>
      <w:r>
        <w:rPr>
          <w:bCs/>
        </w:rPr>
        <w:t xml:space="preserve"> in both cases; Fig. 2</w:t>
      </w:r>
      <w:r w:rsidR="00292428">
        <w:rPr>
          <w:bCs/>
        </w:rPr>
        <w:t>c-d</w:t>
      </w:r>
      <w:r w:rsidR="00195444">
        <w:rPr>
          <w:bCs/>
        </w:rPr>
        <w:t xml:space="preserve">), with no fertilization effect observed in inoculated plants (Tukey test examining the </w:t>
      </w:r>
      <w:r w:rsidR="00553450">
        <w:rPr>
          <w:bCs/>
        </w:rPr>
        <w:t>fertilization-</w:t>
      </w:r>
      <w:r w:rsidR="00553450">
        <w:rPr>
          <w:bCs/>
          <w:i/>
          <w:iCs/>
        </w:rPr>
        <w:t>V</w:t>
      </w:r>
      <w:r w:rsidR="00553450">
        <w:rPr>
          <w:bCs/>
          <w:vertAlign w:val="subscript"/>
        </w:rPr>
        <w:t>cmax25</w:t>
      </w:r>
      <w:r w:rsidR="00553450">
        <w:rPr>
          <w:bCs/>
        </w:rPr>
        <w:t xml:space="preserve"> and fertilization-</w:t>
      </w:r>
      <w:r w:rsidR="00553450">
        <w:rPr>
          <w:bCs/>
          <w:i/>
          <w:iCs/>
        </w:rPr>
        <w:t>J</w:t>
      </w:r>
      <w:r w:rsidR="00553450">
        <w:rPr>
          <w:bCs/>
          <w:vertAlign w:val="subscript"/>
        </w:rPr>
        <w:t>max25</w:t>
      </w:r>
      <w:r w:rsidR="00553450">
        <w:rPr>
          <w:bCs/>
        </w:rPr>
        <w:t xml:space="preserve"> slope</w:t>
      </w:r>
      <w:r w:rsidR="00553450">
        <w:rPr>
          <w:bCs/>
        </w:rPr>
        <w:t xml:space="preserve"> </w:t>
      </w:r>
      <w:r w:rsidR="00195444">
        <w:rPr>
          <w:bCs/>
        </w:rPr>
        <w:t xml:space="preserve">in uninoculated plants: </w:t>
      </w:r>
      <w:r w:rsidR="00195444">
        <w:rPr>
          <w:bCs/>
          <w:i/>
          <w:iCs/>
        </w:rPr>
        <w:t>p</w:t>
      </w:r>
      <w:r w:rsidR="00195444">
        <w:rPr>
          <w:bCs/>
        </w:rPr>
        <w:t>&gt;0.05 in both cases; Fig. 2c-d)</w:t>
      </w:r>
      <w:r>
        <w:rPr>
          <w:bCs/>
        </w:rPr>
        <w:t xml:space="preserve">. </w:t>
      </w:r>
      <w:r w:rsidR="0039373C">
        <w:rPr>
          <w:bCs/>
        </w:rPr>
        <w:t>An interaction between fertilization and inoculation (</w:t>
      </w:r>
      <w:r w:rsidR="0039373C">
        <w:rPr>
          <w:bCs/>
          <w:i/>
          <w:iCs/>
        </w:rPr>
        <w:t>p</w:t>
      </w:r>
      <w:r w:rsidR="0039373C">
        <w:rPr>
          <w:bCs/>
        </w:rPr>
        <w:t xml:space="preserve">&lt;0.001; Table 2; Fig. 2e) indicated that the negative effect of increasing fertilization on </w:t>
      </w:r>
      <w:r w:rsidR="0039373C">
        <w:rPr>
          <w:bCs/>
          <w:i/>
          <w:iCs/>
        </w:rPr>
        <w:t>J</w:t>
      </w:r>
      <w:r w:rsidR="0039373C">
        <w:rPr>
          <w:bCs/>
          <w:vertAlign w:val="subscript"/>
        </w:rPr>
        <w:t>max25</w:t>
      </w:r>
      <w:r w:rsidR="0039373C">
        <w:rPr>
          <w:bCs/>
        </w:rPr>
        <w:t>:</w:t>
      </w:r>
      <w:r w:rsidR="0039373C">
        <w:rPr>
          <w:bCs/>
          <w:i/>
          <w:iCs/>
        </w:rPr>
        <w:t>V</w:t>
      </w:r>
      <w:r w:rsidR="0039373C">
        <w:rPr>
          <w:bCs/>
          <w:vertAlign w:val="subscript"/>
        </w:rPr>
        <w:t>cmax25</w:t>
      </w:r>
      <w:r w:rsidR="0039373C">
        <w:rPr>
          <w:bCs/>
        </w:rPr>
        <w:t xml:space="preserve"> was stronger in </w:t>
      </w:r>
      <w:r w:rsidR="0039373C">
        <w:rPr>
          <w:bCs/>
        </w:rPr>
        <w:lastRenderedPageBreak/>
        <w:t xml:space="preserve">uninoculated plants (Tukey: </w:t>
      </w:r>
      <w:r w:rsidR="0039373C">
        <w:rPr>
          <w:bCs/>
          <w:i/>
          <w:iCs/>
        </w:rPr>
        <w:t>p</w:t>
      </w:r>
      <w:r w:rsidR="0039373C">
        <w:rPr>
          <w:bCs/>
        </w:rPr>
        <w:t>&lt;0.05)</w:t>
      </w:r>
      <w:r w:rsidR="00980F05">
        <w:rPr>
          <w:bCs/>
        </w:rPr>
        <w:t xml:space="preserve">, as there was no fertilization effect on </w:t>
      </w:r>
      <w:r w:rsidR="00980F05">
        <w:rPr>
          <w:bCs/>
          <w:i/>
          <w:iCs/>
        </w:rPr>
        <w:t>J</w:t>
      </w:r>
      <w:r w:rsidR="00980F05">
        <w:rPr>
          <w:bCs/>
          <w:vertAlign w:val="subscript"/>
        </w:rPr>
        <w:t>max25</w:t>
      </w:r>
      <w:r w:rsidR="00980F05">
        <w:rPr>
          <w:bCs/>
        </w:rPr>
        <w:t>:</w:t>
      </w:r>
      <w:r w:rsidR="00980F05">
        <w:rPr>
          <w:bCs/>
          <w:i/>
          <w:iCs/>
        </w:rPr>
        <w:t>V</w:t>
      </w:r>
      <w:r w:rsidR="00980F05">
        <w:rPr>
          <w:bCs/>
          <w:vertAlign w:val="subscript"/>
        </w:rPr>
        <w:t>cmax25</w:t>
      </w:r>
      <w:r w:rsidR="00980F05">
        <w:rPr>
          <w:bCs/>
        </w:rPr>
        <w:t xml:space="preserve"> in inoculated plants (Tukey test examining the fertilization slope in inoculated plants: </w:t>
      </w:r>
      <w:r w:rsidR="00980F05">
        <w:rPr>
          <w:bCs/>
          <w:i/>
          <w:iCs/>
        </w:rPr>
        <w:t>p</w:t>
      </w:r>
      <w:r w:rsidR="00980F05">
        <w:rPr>
          <w:bCs/>
        </w:rPr>
        <w:t>&gt;0.05)</w:t>
      </w:r>
      <w:r w:rsidR="0039373C">
        <w:rPr>
          <w:bCs/>
        </w:rPr>
        <w:t>.</w:t>
      </w:r>
    </w:p>
    <w:p w14:paraId="0BCB0E07" w14:textId="4E205C96" w:rsidR="00980F05" w:rsidRDefault="00980F05" w:rsidP="00980F05">
      <w:pPr>
        <w:spacing w:line="360" w:lineRule="auto"/>
        <w:ind w:firstLine="720"/>
        <w:rPr>
          <w:bCs/>
        </w:rPr>
      </w:pPr>
      <w:r>
        <w:rPr>
          <w:bCs/>
        </w:rPr>
        <w:t>There was no effect of CO</w:t>
      </w:r>
      <w:r>
        <w:rPr>
          <w:bCs/>
          <w:vertAlign w:val="subscript"/>
        </w:rPr>
        <w:t>2</w:t>
      </w:r>
      <w:r>
        <w:rPr>
          <w:bCs/>
        </w:rPr>
        <w:t xml:space="preserve"> </w:t>
      </w:r>
      <w:r>
        <w:rPr>
          <w:bCs/>
        </w:rPr>
        <w:t xml:space="preserve">treatment </w:t>
      </w:r>
      <w:r>
        <w:rPr>
          <w:bCs/>
        </w:rPr>
        <w:t xml:space="preserve">on </w:t>
      </w:r>
      <w:r>
        <w:rPr>
          <w:bCs/>
          <w:i/>
          <w:iCs/>
        </w:rPr>
        <w:t>R</w:t>
      </w:r>
      <w:r>
        <w:rPr>
          <w:bCs/>
          <w:vertAlign w:val="subscript"/>
        </w:rPr>
        <w:t>d25</w:t>
      </w:r>
      <w:r>
        <w:rPr>
          <w:bCs/>
        </w:rPr>
        <w:t xml:space="preserve"> (</w:t>
      </w:r>
      <w:r w:rsidRPr="005D0864">
        <w:rPr>
          <w:bCs/>
          <w:i/>
          <w:iCs/>
        </w:rPr>
        <w:t>p</w:t>
      </w:r>
      <w:r>
        <w:rPr>
          <w:bCs/>
        </w:rPr>
        <w:t>&gt;0.05; Table 2), a pattern that was not modified by fertilization (CO</w:t>
      </w:r>
      <w:r>
        <w:rPr>
          <w:bCs/>
          <w:vertAlign w:val="subscript"/>
        </w:rPr>
        <w:t>2</w:t>
      </w:r>
      <w:r>
        <w:rPr>
          <w:bCs/>
        </w:rPr>
        <w:t>-by-fertilization interaction:</w:t>
      </w:r>
      <w:r>
        <w:rPr>
          <w:bCs/>
          <w:i/>
          <w:iCs/>
        </w:rPr>
        <w:t xml:space="preserve"> p</w:t>
      </w:r>
      <w:r>
        <w:rPr>
          <w:bCs/>
        </w:rPr>
        <w:t>&gt;0.05; Table 2; Fig. 2b) or inoculation treatment (CO</w:t>
      </w:r>
      <w:r>
        <w:rPr>
          <w:bCs/>
          <w:vertAlign w:val="subscript"/>
        </w:rPr>
        <w:t>2</w:t>
      </w:r>
      <w:r>
        <w:rPr>
          <w:bCs/>
        </w:rPr>
        <w:t>-by-inoculation interaction:</w:t>
      </w:r>
      <w:r>
        <w:rPr>
          <w:bCs/>
          <w:i/>
          <w:iCs/>
        </w:rPr>
        <w:t xml:space="preserve"> p</w:t>
      </w:r>
      <w:r>
        <w:rPr>
          <w:bCs/>
        </w:rPr>
        <w:t>&gt;0.05; Table 2).</w:t>
      </w:r>
      <w:r w:rsidRPr="001548CA">
        <w:rPr>
          <w:bCs/>
        </w:rPr>
        <w:t xml:space="preserve"> </w:t>
      </w:r>
      <w:r>
        <w:rPr>
          <w:bCs/>
        </w:rPr>
        <w:t>An interaction between fertilization and inoculation (</w:t>
      </w:r>
      <w:r>
        <w:rPr>
          <w:bCs/>
          <w:i/>
          <w:iCs/>
        </w:rPr>
        <w:t>p</w:t>
      </w:r>
      <w:r>
        <w:rPr>
          <w:bCs/>
        </w:rPr>
        <w:t xml:space="preserve">&lt;0.001; Table 2) indicated that the positive effect of increasing fertilization on </w:t>
      </w:r>
      <w:r>
        <w:rPr>
          <w:bCs/>
          <w:i/>
          <w:iCs/>
        </w:rPr>
        <w:t>R</w:t>
      </w:r>
      <w:r>
        <w:rPr>
          <w:bCs/>
          <w:vertAlign w:val="subscript"/>
        </w:rPr>
        <w:t>d25</w:t>
      </w:r>
      <w:r>
        <w:rPr>
          <w:bCs/>
        </w:rPr>
        <w:t xml:space="preserve"> (</w:t>
      </w:r>
      <w:r>
        <w:rPr>
          <w:bCs/>
          <w:i/>
          <w:iCs/>
        </w:rPr>
        <w:t>p</w:t>
      </w:r>
      <w:r>
        <w:rPr>
          <w:bCs/>
        </w:rPr>
        <w:t>=0.015; Table 2) was only observed in uninoculated plants (Tukey test examining the fertilization</w:t>
      </w:r>
      <w:r>
        <w:rPr>
          <w:bCs/>
        </w:rPr>
        <w:t>-</w:t>
      </w:r>
      <w:r>
        <w:rPr>
          <w:bCs/>
          <w:i/>
          <w:iCs/>
        </w:rPr>
        <w:t>R</w:t>
      </w:r>
      <w:r>
        <w:rPr>
          <w:bCs/>
          <w:vertAlign w:val="subscript"/>
        </w:rPr>
        <w:t>d25</w:t>
      </w:r>
      <w:r>
        <w:rPr>
          <w:bCs/>
        </w:rPr>
        <w:t xml:space="preserve"> slope</w:t>
      </w:r>
      <w:r>
        <w:rPr>
          <w:bCs/>
        </w:rPr>
        <w:t xml:space="preserve"> in uninoculated plants</w:t>
      </w:r>
      <w:r>
        <w:rPr>
          <w:bCs/>
        </w:rPr>
        <w:t xml:space="preserve">: </w:t>
      </w:r>
      <w:r>
        <w:rPr>
          <w:bCs/>
          <w:i/>
          <w:iCs/>
        </w:rPr>
        <w:t>p</w:t>
      </w:r>
      <w:r>
        <w:rPr>
          <w:bCs/>
        </w:rPr>
        <w:t xml:space="preserve">&lt;0.001), as there was no effect of fertilization on </w:t>
      </w:r>
      <w:r>
        <w:rPr>
          <w:bCs/>
          <w:i/>
          <w:iCs/>
        </w:rPr>
        <w:t>R</w:t>
      </w:r>
      <w:r>
        <w:rPr>
          <w:bCs/>
          <w:vertAlign w:val="subscript"/>
        </w:rPr>
        <w:t>d25</w:t>
      </w:r>
      <w:r>
        <w:rPr>
          <w:bCs/>
        </w:rPr>
        <w:t xml:space="preserve"> in inoculated plants (Tukey test examining the fertilization-</w:t>
      </w:r>
      <w:r>
        <w:rPr>
          <w:bCs/>
          <w:i/>
          <w:iCs/>
        </w:rPr>
        <w:t>R</w:t>
      </w:r>
      <w:r>
        <w:rPr>
          <w:bCs/>
          <w:vertAlign w:val="subscript"/>
        </w:rPr>
        <w:t>d25</w:t>
      </w:r>
      <w:r>
        <w:rPr>
          <w:bCs/>
        </w:rPr>
        <w:t xml:space="preserve"> slope in inoculated plants: </w:t>
      </w:r>
      <w:r>
        <w:rPr>
          <w:bCs/>
          <w:i/>
          <w:iCs/>
        </w:rPr>
        <w:t>p</w:t>
      </w:r>
      <w:r>
        <w:rPr>
          <w:bCs/>
        </w:rPr>
        <w:t>&gt;0.05).</w:t>
      </w:r>
    </w:p>
    <w:p w14:paraId="198F1233" w14:textId="77777777" w:rsidR="00980F05" w:rsidRPr="0039373C" w:rsidRDefault="00980F05" w:rsidP="00195444">
      <w:pPr>
        <w:spacing w:line="360" w:lineRule="auto"/>
        <w:ind w:firstLine="720"/>
        <w:rPr>
          <w:bCs/>
        </w:rPr>
      </w:pP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w:t>
            </w:r>
            <w:r>
              <w:rPr>
                <w:b/>
                <w:bCs/>
                <w:color w:val="000000"/>
                <w:vertAlign w:val="subscript"/>
              </w:rPr>
              <w: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3C05A84C" w:rsidR="00677713" w:rsidRPr="00E570BC" w:rsidRDefault="00677713" w:rsidP="00B76367">
            <w:pPr>
              <w:spacing w:line="276" w:lineRule="auto"/>
              <w:jc w:val="center"/>
              <w:rPr>
                <w:b/>
                <w:bCs/>
                <w:color w:val="000000"/>
              </w:rPr>
            </w:pPr>
            <w:r>
              <w:rPr>
                <w:b/>
                <w:bCs/>
                <w:i/>
                <w:iCs/>
                <w:color w:val="000000"/>
              </w:rPr>
              <w:t>R</w:t>
            </w:r>
            <w:r>
              <w:rPr>
                <w:b/>
                <w:bCs/>
                <w:color w:val="000000"/>
                <w:vertAlign w:val="subscript"/>
              </w:rPr>
              <w:t>d25</w:t>
            </w:r>
          </w:p>
        </w:tc>
        <w:tc>
          <w:tcPr>
            <w:tcW w:w="2080" w:type="dxa"/>
            <w:gridSpan w:val="3"/>
            <w:tcBorders>
              <w:left w:val="nil"/>
              <w:bottom w:val="single" w:sz="4" w:space="0" w:color="auto"/>
              <w:right w:val="nil"/>
            </w:tcBorders>
            <w:vAlign w:val="center"/>
          </w:tcPr>
          <w:p w14:paraId="7F886451" w14:textId="2EE3BBF0" w:rsidR="00677713" w:rsidRPr="00E570BC" w:rsidRDefault="00677713" w:rsidP="00B76367">
            <w:pPr>
              <w:spacing w:line="276" w:lineRule="auto"/>
              <w:jc w:val="center"/>
              <w:rPr>
                <w:b/>
                <w:bCs/>
                <w:color w:val="000000"/>
                <w:vertAlign w:val="superscript"/>
              </w:rPr>
            </w:pPr>
            <w:r w:rsidRPr="00823CBA">
              <w:rPr>
                <w:b/>
                <w:bCs/>
                <w:i/>
                <w:iCs/>
                <w:color w:val="000000"/>
              </w:rPr>
              <w:t>V</w:t>
            </w:r>
            <w:r w:rsidRPr="00823CBA">
              <w:rPr>
                <w:b/>
                <w:bCs/>
                <w:color w:val="000000"/>
                <w:vertAlign w:val="subscript"/>
              </w:rPr>
              <w:t>cmax25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971349">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971349">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971349">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971349">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97134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971349">
            <w:pPr>
              <w:spacing w:line="276" w:lineRule="auto"/>
              <w:jc w:val="right"/>
              <w:rPr>
                <w:i/>
                <w:iCs/>
                <w:color w:val="000000"/>
              </w:rPr>
            </w:pPr>
            <w:r w:rsidRPr="00E4133D">
              <w:rPr>
                <w:i/>
                <w:iCs/>
                <w:color w:val="000000"/>
              </w:rPr>
              <w:t>p</w:t>
            </w:r>
          </w:p>
        </w:tc>
      </w:tr>
      <w:tr w:rsidR="008A72C3"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8A72C3" w:rsidRPr="00A075E5" w:rsidRDefault="008A72C3" w:rsidP="008A72C3">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8A72C3" w:rsidRPr="009412FD" w:rsidRDefault="008A72C3" w:rsidP="008A72C3">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8A72C3" w:rsidRPr="009412FD" w:rsidRDefault="008A72C3" w:rsidP="008A72C3">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1CF23990" w:rsidR="008A72C3" w:rsidRPr="009412FD" w:rsidRDefault="008A72C3" w:rsidP="008A72C3">
            <w:pPr>
              <w:spacing w:line="276" w:lineRule="auto"/>
              <w:jc w:val="right"/>
              <w:rPr>
                <w:color w:val="000000"/>
              </w:rPr>
            </w:pPr>
            <w:r w:rsidRPr="00050001">
              <w:rPr>
                <w:color w:val="000000"/>
              </w:rPr>
              <w:t>0.256</w:t>
            </w:r>
          </w:p>
        </w:tc>
        <w:tc>
          <w:tcPr>
            <w:tcW w:w="1152" w:type="dxa"/>
            <w:gridSpan w:val="2"/>
            <w:tcBorders>
              <w:top w:val="nil"/>
              <w:left w:val="nil"/>
              <w:bottom w:val="nil"/>
              <w:right w:val="nil"/>
            </w:tcBorders>
            <w:shd w:val="clear" w:color="auto" w:fill="auto"/>
            <w:noWrap/>
            <w:vAlign w:val="bottom"/>
            <w:hideMark/>
          </w:tcPr>
          <w:p w14:paraId="32E4E8F9" w14:textId="22F0DD1C" w:rsidR="008A72C3" w:rsidRPr="009412FD" w:rsidRDefault="008A72C3" w:rsidP="008A72C3">
            <w:pPr>
              <w:spacing w:line="276" w:lineRule="auto"/>
              <w:jc w:val="right"/>
              <w:rPr>
                <w:b/>
                <w:bCs/>
                <w:color w:val="000000"/>
              </w:rPr>
            </w:pPr>
            <w:r w:rsidRPr="00050001">
              <w:rPr>
                <w:color w:val="000000"/>
              </w:rPr>
              <w:t>0.613</w:t>
            </w:r>
          </w:p>
        </w:tc>
        <w:tc>
          <w:tcPr>
            <w:tcW w:w="1152" w:type="dxa"/>
            <w:gridSpan w:val="2"/>
            <w:tcBorders>
              <w:top w:val="nil"/>
              <w:left w:val="nil"/>
              <w:bottom w:val="nil"/>
              <w:right w:val="nil"/>
            </w:tcBorders>
            <w:vAlign w:val="bottom"/>
          </w:tcPr>
          <w:p w14:paraId="12CA5B12" w14:textId="5494860B" w:rsidR="008A72C3" w:rsidRPr="009412FD" w:rsidRDefault="008A72C3" w:rsidP="008A72C3">
            <w:pPr>
              <w:spacing w:line="276" w:lineRule="auto"/>
              <w:jc w:val="right"/>
              <w:rPr>
                <w:b/>
                <w:bCs/>
                <w:color w:val="000000"/>
              </w:rPr>
            </w:pPr>
            <w:r w:rsidRPr="00050001">
              <w:rPr>
                <w:color w:val="000000"/>
              </w:rPr>
              <w:t>18.039</w:t>
            </w:r>
          </w:p>
        </w:tc>
        <w:tc>
          <w:tcPr>
            <w:tcW w:w="1152" w:type="dxa"/>
            <w:gridSpan w:val="2"/>
            <w:tcBorders>
              <w:top w:val="nil"/>
              <w:left w:val="nil"/>
              <w:bottom w:val="nil"/>
              <w:right w:val="nil"/>
            </w:tcBorders>
            <w:vAlign w:val="bottom"/>
          </w:tcPr>
          <w:p w14:paraId="7814875E" w14:textId="23F52CF4"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8A72C3" w:rsidRPr="00A075E5" w:rsidRDefault="008A72C3" w:rsidP="008A72C3">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8A72C3" w:rsidRPr="009412FD" w:rsidRDefault="008A72C3" w:rsidP="008A72C3">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8A72C3" w:rsidRPr="009412FD" w:rsidRDefault="008A72C3" w:rsidP="008A72C3">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17D264E0" w:rsidR="008A72C3" w:rsidRPr="009412FD" w:rsidRDefault="008A72C3" w:rsidP="008A72C3">
            <w:pPr>
              <w:spacing w:line="276" w:lineRule="auto"/>
              <w:jc w:val="right"/>
              <w:rPr>
                <w:color w:val="000000"/>
              </w:rPr>
            </w:pPr>
            <w:r w:rsidRPr="00050001">
              <w:rPr>
                <w:color w:val="000000"/>
              </w:rPr>
              <w:t>3.094</w:t>
            </w:r>
          </w:p>
        </w:tc>
        <w:tc>
          <w:tcPr>
            <w:tcW w:w="1152" w:type="dxa"/>
            <w:gridSpan w:val="2"/>
            <w:tcBorders>
              <w:top w:val="nil"/>
              <w:left w:val="nil"/>
              <w:bottom w:val="nil"/>
              <w:right w:val="nil"/>
            </w:tcBorders>
            <w:shd w:val="clear" w:color="auto" w:fill="auto"/>
            <w:noWrap/>
            <w:vAlign w:val="bottom"/>
            <w:hideMark/>
          </w:tcPr>
          <w:p w14:paraId="46CD0C66" w14:textId="7F7459B5" w:rsidR="008A72C3" w:rsidRPr="009412FD" w:rsidRDefault="008A72C3" w:rsidP="008A72C3">
            <w:pPr>
              <w:spacing w:line="276" w:lineRule="auto"/>
              <w:jc w:val="right"/>
              <w:rPr>
                <w:b/>
                <w:bCs/>
                <w:color w:val="000000"/>
              </w:rPr>
            </w:pPr>
            <w:r w:rsidRPr="002C0F1F">
              <w:rPr>
                <w:i/>
                <w:iCs/>
                <w:color w:val="000000"/>
              </w:rPr>
              <w:t>0.079</w:t>
            </w:r>
          </w:p>
        </w:tc>
        <w:tc>
          <w:tcPr>
            <w:tcW w:w="1152" w:type="dxa"/>
            <w:gridSpan w:val="2"/>
            <w:tcBorders>
              <w:top w:val="nil"/>
              <w:left w:val="nil"/>
              <w:bottom w:val="nil"/>
              <w:right w:val="nil"/>
            </w:tcBorders>
            <w:vAlign w:val="bottom"/>
          </w:tcPr>
          <w:p w14:paraId="43616CB0" w14:textId="60494B32" w:rsidR="008A72C3" w:rsidRPr="009412FD" w:rsidRDefault="008A72C3" w:rsidP="008A72C3">
            <w:pPr>
              <w:spacing w:line="276" w:lineRule="auto"/>
              <w:jc w:val="right"/>
              <w:rPr>
                <w:b/>
                <w:bCs/>
                <w:color w:val="000000"/>
              </w:rPr>
            </w:pPr>
            <w:r w:rsidRPr="00050001">
              <w:rPr>
                <w:color w:val="000000"/>
              </w:rPr>
              <w:t>98.579</w:t>
            </w:r>
          </w:p>
        </w:tc>
        <w:tc>
          <w:tcPr>
            <w:tcW w:w="1152" w:type="dxa"/>
            <w:gridSpan w:val="2"/>
            <w:tcBorders>
              <w:top w:val="nil"/>
              <w:left w:val="nil"/>
              <w:bottom w:val="nil"/>
              <w:right w:val="nil"/>
            </w:tcBorders>
            <w:vAlign w:val="bottom"/>
          </w:tcPr>
          <w:p w14:paraId="0B93684B" w14:textId="211876CA"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77777777" w:rsidR="008A72C3" w:rsidRPr="00A075E5" w:rsidRDefault="008A72C3" w:rsidP="008A72C3">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96E9BFD"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8A72C3" w:rsidRPr="009412FD" w:rsidRDefault="008A72C3" w:rsidP="008A72C3">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8A72C3" w:rsidRPr="009412FD" w:rsidRDefault="008A72C3" w:rsidP="008A72C3">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8A72C3" w:rsidRPr="009412FD" w:rsidRDefault="008A72C3" w:rsidP="008A72C3">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49265283" w:rsidR="008A72C3" w:rsidRPr="009412FD" w:rsidRDefault="008A72C3" w:rsidP="008A72C3">
            <w:pPr>
              <w:spacing w:line="276" w:lineRule="auto"/>
              <w:jc w:val="right"/>
              <w:rPr>
                <w:color w:val="000000"/>
              </w:rPr>
            </w:pPr>
            <w:r w:rsidRPr="00050001">
              <w:rPr>
                <w:color w:val="000000"/>
              </w:rPr>
              <w:t>5.965</w:t>
            </w:r>
          </w:p>
        </w:tc>
        <w:tc>
          <w:tcPr>
            <w:tcW w:w="1152" w:type="dxa"/>
            <w:gridSpan w:val="2"/>
            <w:tcBorders>
              <w:top w:val="nil"/>
              <w:left w:val="nil"/>
              <w:bottom w:val="nil"/>
              <w:right w:val="nil"/>
            </w:tcBorders>
            <w:shd w:val="clear" w:color="auto" w:fill="auto"/>
            <w:noWrap/>
            <w:vAlign w:val="bottom"/>
            <w:hideMark/>
          </w:tcPr>
          <w:p w14:paraId="604E3945" w14:textId="32E2DB12" w:rsidR="008A72C3" w:rsidRPr="009412FD" w:rsidRDefault="008A72C3" w:rsidP="008A72C3">
            <w:pPr>
              <w:spacing w:line="276" w:lineRule="auto"/>
              <w:jc w:val="right"/>
              <w:rPr>
                <w:b/>
                <w:bCs/>
                <w:color w:val="000000"/>
              </w:rPr>
            </w:pPr>
            <w:r w:rsidRPr="00050001">
              <w:rPr>
                <w:b/>
                <w:bCs/>
                <w:color w:val="000000"/>
              </w:rPr>
              <w:t>0.015</w:t>
            </w:r>
          </w:p>
        </w:tc>
        <w:tc>
          <w:tcPr>
            <w:tcW w:w="1152" w:type="dxa"/>
            <w:gridSpan w:val="2"/>
            <w:tcBorders>
              <w:top w:val="nil"/>
              <w:left w:val="nil"/>
              <w:bottom w:val="nil"/>
              <w:right w:val="nil"/>
            </w:tcBorders>
            <w:vAlign w:val="bottom"/>
          </w:tcPr>
          <w:p w14:paraId="33F7E95A" w14:textId="7087C09C" w:rsidR="008A72C3" w:rsidRPr="009412FD" w:rsidRDefault="008A72C3" w:rsidP="008A72C3">
            <w:pPr>
              <w:spacing w:line="276" w:lineRule="auto"/>
              <w:jc w:val="right"/>
              <w:rPr>
                <w:b/>
                <w:bCs/>
                <w:color w:val="000000"/>
              </w:rPr>
            </w:pPr>
            <w:r w:rsidRPr="00050001">
              <w:rPr>
                <w:color w:val="000000"/>
              </w:rPr>
              <w:t>37.053</w:t>
            </w:r>
          </w:p>
        </w:tc>
        <w:tc>
          <w:tcPr>
            <w:tcW w:w="1152" w:type="dxa"/>
            <w:gridSpan w:val="2"/>
            <w:tcBorders>
              <w:top w:val="nil"/>
              <w:left w:val="nil"/>
              <w:bottom w:val="nil"/>
              <w:right w:val="nil"/>
            </w:tcBorders>
            <w:vAlign w:val="bottom"/>
          </w:tcPr>
          <w:p w14:paraId="48C00101" w14:textId="2C4F38EC"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8A72C3" w:rsidRPr="009412FD" w:rsidRDefault="008A72C3" w:rsidP="008A72C3">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8A72C3" w:rsidRPr="009412FD" w:rsidRDefault="008A72C3" w:rsidP="008A72C3">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8A72C3" w:rsidRPr="009412FD" w:rsidRDefault="008A72C3" w:rsidP="008A72C3">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8A72C3" w:rsidRPr="009412FD" w:rsidRDefault="008A72C3" w:rsidP="008A72C3">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1028AE83" w:rsidR="008A72C3" w:rsidRPr="009412FD" w:rsidRDefault="008A72C3" w:rsidP="008A72C3">
            <w:pPr>
              <w:spacing w:line="276" w:lineRule="auto"/>
              <w:jc w:val="right"/>
              <w:rPr>
                <w:color w:val="000000"/>
              </w:rPr>
            </w:pPr>
            <w:r w:rsidRPr="00050001">
              <w:rPr>
                <w:color w:val="000000"/>
              </w:rPr>
              <w:t>2.563</w:t>
            </w:r>
          </w:p>
        </w:tc>
        <w:tc>
          <w:tcPr>
            <w:tcW w:w="1152" w:type="dxa"/>
            <w:gridSpan w:val="2"/>
            <w:tcBorders>
              <w:top w:val="nil"/>
              <w:left w:val="nil"/>
              <w:bottom w:val="nil"/>
              <w:right w:val="nil"/>
            </w:tcBorders>
            <w:shd w:val="clear" w:color="auto" w:fill="auto"/>
            <w:noWrap/>
            <w:vAlign w:val="bottom"/>
            <w:hideMark/>
          </w:tcPr>
          <w:p w14:paraId="308CE78D" w14:textId="4F0EE31C" w:rsidR="008A72C3" w:rsidRPr="009412FD" w:rsidRDefault="008A72C3" w:rsidP="008A72C3">
            <w:pPr>
              <w:spacing w:line="276" w:lineRule="auto"/>
              <w:jc w:val="right"/>
              <w:rPr>
                <w:b/>
                <w:bCs/>
                <w:color w:val="000000"/>
              </w:rPr>
            </w:pPr>
            <w:r w:rsidRPr="00050001">
              <w:rPr>
                <w:color w:val="000000"/>
              </w:rPr>
              <w:t>0.109</w:t>
            </w:r>
          </w:p>
        </w:tc>
        <w:tc>
          <w:tcPr>
            <w:tcW w:w="1152" w:type="dxa"/>
            <w:gridSpan w:val="2"/>
            <w:tcBorders>
              <w:top w:val="nil"/>
              <w:left w:val="nil"/>
              <w:bottom w:val="nil"/>
              <w:right w:val="nil"/>
            </w:tcBorders>
            <w:vAlign w:val="bottom"/>
          </w:tcPr>
          <w:p w14:paraId="289BE58A" w14:textId="3189F584" w:rsidR="008A72C3" w:rsidRPr="009412FD" w:rsidRDefault="008A72C3" w:rsidP="008A72C3">
            <w:pPr>
              <w:spacing w:line="276" w:lineRule="auto"/>
              <w:jc w:val="right"/>
              <w:rPr>
                <w:b/>
                <w:bCs/>
                <w:color w:val="000000"/>
              </w:rPr>
            </w:pPr>
            <w:r w:rsidRPr="00050001">
              <w:rPr>
                <w:color w:val="000000"/>
              </w:rPr>
              <w:t>0.065</w:t>
            </w:r>
          </w:p>
        </w:tc>
        <w:tc>
          <w:tcPr>
            <w:tcW w:w="1152" w:type="dxa"/>
            <w:gridSpan w:val="2"/>
            <w:tcBorders>
              <w:top w:val="nil"/>
              <w:left w:val="nil"/>
              <w:bottom w:val="nil"/>
              <w:right w:val="nil"/>
            </w:tcBorders>
            <w:vAlign w:val="bottom"/>
          </w:tcPr>
          <w:p w14:paraId="7FC1A663" w14:textId="5726E28A" w:rsidR="008A72C3" w:rsidRPr="009412FD" w:rsidRDefault="008A72C3" w:rsidP="008A72C3">
            <w:pPr>
              <w:spacing w:line="276" w:lineRule="auto"/>
              <w:jc w:val="right"/>
              <w:rPr>
                <w:b/>
                <w:bCs/>
                <w:color w:val="000000"/>
              </w:rPr>
            </w:pPr>
            <w:r w:rsidRPr="00050001">
              <w:rPr>
                <w:color w:val="000000"/>
              </w:rPr>
              <w:t>0.799</w:t>
            </w:r>
          </w:p>
        </w:tc>
      </w:tr>
      <w:tr w:rsidR="008A72C3"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8A72C3" w:rsidRPr="009412FD" w:rsidRDefault="008A72C3" w:rsidP="008A72C3">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8A72C3" w:rsidRPr="009412FD" w:rsidRDefault="008A72C3" w:rsidP="008A72C3">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8A72C3" w:rsidRPr="009412FD" w:rsidRDefault="008A72C3" w:rsidP="008A72C3">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8A72C3" w:rsidRPr="008A72C3" w:rsidRDefault="008A72C3" w:rsidP="008A72C3">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68D19348" w:rsidR="008A72C3" w:rsidRPr="009412FD" w:rsidRDefault="008A72C3" w:rsidP="008A72C3">
            <w:pPr>
              <w:spacing w:line="276" w:lineRule="auto"/>
              <w:jc w:val="right"/>
              <w:rPr>
                <w:color w:val="000000"/>
              </w:rPr>
            </w:pPr>
            <w:r w:rsidRPr="00050001">
              <w:rPr>
                <w:color w:val="000000"/>
              </w:rPr>
              <w:t>2.675</w:t>
            </w:r>
          </w:p>
        </w:tc>
        <w:tc>
          <w:tcPr>
            <w:tcW w:w="1152" w:type="dxa"/>
            <w:gridSpan w:val="2"/>
            <w:tcBorders>
              <w:top w:val="nil"/>
              <w:left w:val="nil"/>
              <w:bottom w:val="nil"/>
              <w:right w:val="nil"/>
            </w:tcBorders>
            <w:shd w:val="clear" w:color="auto" w:fill="auto"/>
            <w:noWrap/>
            <w:vAlign w:val="bottom"/>
            <w:hideMark/>
          </w:tcPr>
          <w:p w14:paraId="0D2DC235" w14:textId="2A283220" w:rsidR="008A72C3" w:rsidRPr="009412FD" w:rsidRDefault="008A72C3" w:rsidP="008A72C3">
            <w:pPr>
              <w:spacing w:line="276" w:lineRule="auto"/>
              <w:jc w:val="right"/>
              <w:rPr>
                <w:b/>
                <w:bCs/>
                <w:color w:val="000000"/>
              </w:rPr>
            </w:pPr>
            <w:r w:rsidRPr="00050001">
              <w:rPr>
                <w:color w:val="000000"/>
              </w:rPr>
              <w:t>0.102</w:t>
            </w:r>
          </w:p>
        </w:tc>
        <w:tc>
          <w:tcPr>
            <w:tcW w:w="1152" w:type="dxa"/>
            <w:gridSpan w:val="2"/>
            <w:tcBorders>
              <w:top w:val="nil"/>
              <w:left w:val="nil"/>
              <w:bottom w:val="nil"/>
              <w:right w:val="nil"/>
            </w:tcBorders>
            <w:vAlign w:val="bottom"/>
          </w:tcPr>
          <w:p w14:paraId="2F80160A" w14:textId="32191021" w:rsidR="008A72C3" w:rsidRPr="009412FD" w:rsidRDefault="008A72C3" w:rsidP="008A72C3">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vAlign w:val="bottom"/>
          </w:tcPr>
          <w:p w14:paraId="5FDA4C9B" w14:textId="588B44FC" w:rsidR="008A72C3" w:rsidRPr="009412FD" w:rsidRDefault="008A72C3" w:rsidP="008A72C3">
            <w:pPr>
              <w:spacing w:line="276" w:lineRule="auto"/>
              <w:jc w:val="right"/>
              <w:rPr>
                <w:color w:val="000000"/>
              </w:rPr>
            </w:pPr>
            <w:r w:rsidRPr="00050001">
              <w:rPr>
                <w:color w:val="000000"/>
              </w:rPr>
              <w:t>0.185</w:t>
            </w:r>
          </w:p>
        </w:tc>
      </w:tr>
      <w:tr w:rsidR="008A72C3"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8A72C3" w:rsidRPr="00A075E5" w:rsidRDefault="008A72C3" w:rsidP="008A72C3">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8A72C3" w:rsidRPr="009412FD" w:rsidRDefault="008A72C3" w:rsidP="008A72C3">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8A72C3" w:rsidRPr="009412FD" w:rsidRDefault="008A72C3" w:rsidP="008A72C3">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8A72C3" w:rsidRPr="009412FD" w:rsidRDefault="008A72C3" w:rsidP="008A72C3">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8A72C3" w:rsidRPr="009412FD" w:rsidRDefault="008A72C3" w:rsidP="008A72C3">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22EC4080" w:rsidR="008A72C3" w:rsidRPr="009412FD" w:rsidRDefault="008A72C3" w:rsidP="008A72C3">
            <w:pPr>
              <w:spacing w:line="276" w:lineRule="auto"/>
              <w:jc w:val="right"/>
              <w:rPr>
                <w:color w:val="000000"/>
              </w:rPr>
            </w:pPr>
            <w:r w:rsidRPr="00050001">
              <w:rPr>
                <w:color w:val="000000"/>
              </w:rPr>
              <w:t>12.083</w:t>
            </w:r>
          </w:p>
        </w:tc>
        <w:tc>
          <w:tcPr>
            <w:tcW w:w="1152" w:type="dxa"/>
            <w:gridSpan w:val="2"/>
            <w:tcBorders>
              <w:top w:val="nil"/>
              <w:left w:val="nil"/>
              <w:right w:val="nil"/>
            </w:tcBorders>
            <w:shd w:val="clear" w:color="auto" w:fill="auto"/>
            <w:noWrap/>
            <w:vAlign w:val="bottom"/>
            <w:hideMark/>
          </w:tcPr>
          <w:p w14:paraId="6D1DF522" w14:textId="4A9A4695" w:rsidR="008A72C3" w:rsidRPr="009412FD" w:rsidRDefault="008A72C3" w:rsidP="008A72C3">
            <w:pPr>
              <w:spacing w:line="276" w:lineRule="auto"/>
              <w:jc w:val="right"/>
              <w:rPr>
                <w:b/>
                <w:bCs/>
                <w:color w:val="000000"/>
              </w:rPr>
            </w:pPr>
            <w:r w:rsidRPr="00050001">
              <w:rPr>
                <w:b/>
                <w:bCs/>
                <w:color w:val="000000"/>
              </w:rPr>
              <w:t>0.001</w:t>
            </w:r>
          </w:p>
        </w:tc>
        <w:tc>
          <w:tcPr>
            <w:tcW w:w="1152" w:type="dxa"/>
            <w:gridSpan w:val="2"/>
            <w:tcBorders>
              <w:top w:val="nil"/>
              <w:left w:val="nil"/>
              <w:right w:val="nil"/>
            </w:tcBorders>
            <w:vAlign w:val="bottom"/>
          </w:tcPr>
          <w:p w14:paraId="31520B78" w14:textId="124215AD" w:rsidR="008A72C3" w:rsidRPr="009412FD" w:rsidRDefault="008A72C3" w:rsidP="008A72C3">
            <w:pPr>
              <w:spacing w:line="276" w:lineRule="auto"/>
              <w:jc w:val="right"/>
              <w:rPr>
                <w:b/>
                <w:bCs/>
                <w:color w:val="000000"/>
              </w:rPr>
            </w:pPr>
            <w:r w:rsidRPr="00050001">
              <w:rPr>
                <w:color w:val="000000"/>
              </w:rPr>
              <w:t>60.394</w:t>
            </w:r>
          </w:p>
        </w:tc>
        <w:tc>
          <w:tcPr>
            <w:tcW w:w="1152" w:type="dxa"/>
            <w:gridSpan w:val="2"/>
            <w:tcBorders>
              <w:top w:val="nil"/>
              <w:left w:val="nil"/>
              <w:right w:val="nil"/>
            </w:tcBorders>
            <w:vAlign w:val="bottom"/>
          </w:tcPr>
          <w:p w14:paraId="338EC6A6" w14:textId="7D6A68A6" w:rsidR="008A72C3" w:rsidRPr="009412FD" w:rsidRDefault="008A72C3" w:rsidP="008A72C3">
            <w:pPr>
              <w:spacing w:line="276" w:lineRule="auto"/>
              <w:jc w:val="right"/>
              <w:rPr>
                <w:b/>
                <w:bCs/>
                <w:color w:val="000000"/>
              </w:rPr>
            </w:pPr>
            <w:r w:rsidRPr="00050001">
              <w:rPr>
                <w:b/>
                <w:bCs/>
                <w:color w:val="000000"/>
              </w:rPr>
              <w:t>&lt;0.001</w:t>
            </w:r>
          </w:p>
        </w:tc>
      </w:tr>
      <w:tr w:rsidR="008A72C3"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8A72C3" w:rsidRPr="00A075E5" w:rsidRDefault="008A72C3" w:rsidP="008A72C3">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8A72C3" w:rsidRPr="00A075E5" w:rsidRDefault="008A72C3" w:rsidP="008A72C3">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8A72C3" w:rsidRPr="009412FD" w:rsidRDefault="008A72C3" w:rsidP="008A72C3">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8A72C3" w:rsidRPr="009412FD" w:rsidRDefault="008A72C3" w:rsidP="008A72C3">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8A72C3" w:rsidRPr="009412FD" w:rsidRDefault="008A72C3" w:rsidP="008A72C3">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8A72C3" w:rsidRPr="009412FD" w:rsidRDefault="008A72C3" w:rsidP="008A72C3">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644515F1" w:rsidR="008A72C3" w:rsidRPr="009412FD" w:rsidRDefault="008A72C3" w:rsidP="008A72C3">
            <w:pPr>
              <w:spacing w:line="276" w:lineRule="auto"/>
              <w:jc w:val="right"/>
              <w:rPr>
                <w:color w:val="000000"/>
              </w:rPr>
            </w:pPr>
            <w:r w:rsidRPr="00050001">
              <w:rPr>
                <w:color w:val="000000"/>
              </w:rPr>
              <w:t>0.244</w:t>
            </w:r>
          </w:p>
        </w:tc>
        <w:tc>
          <w:tcPr>
            <w:tcW w:w="1152" w:type="dxa"/>
            <w:gridSpan w:val="2"/>
            <w:tcBorders>
              <w:top w:val="nil"/>
              <w:left w:val="nil"/>
              <w:bottom w:val="single" w:sz="2" w:space="0" w:color="auto"/>
              <w:right w:val="nil"/>
            </w:tcBorders>
            <w:shd w:val="clear" w:color="auto" w:fill="auto"/>
            <w:noWrap/>
            <w:vAlign w:val="bottom"/>
            <w:hideMark/>
          </w:tcPr>
          <w:p w14:paraId="0E07FF67" w14:textId="2A4A7817" w:rsidR="008A72C3" w:rsidRPr="009412FD" w:rsidRDefault="008A72C3" w:rsidP="008A72C3">
            <w:pPr>
              <w:spacing w:line="276" w:lineRule="auto"/>
              <w:jc w:val="right"/>
              <w:rPr>
                <w:b/>
                <w:bCs/>
                <w:color w:val="000000"/>
              </w:rPr>
            </w:pPr>
            <w:r w:rsidRPr="00050001">
              <w:rPr>
                <w:color w:val="000000"/>
              </w:rPr>
              <w:t>0.622</w:t>
            </w:r>
          </w:p>
        </w:tc>
        <w:tc>
          <w:tcPr>
            <w:tcW w:w="1152" w:type="dxa"/>
            <w:gridSpan w:val="2"/>
            <w:tcBorders>
              <w:top w:val="nil"/>
              <w:left w:val="nil"/>
              <w:bottom w:val="single" w:sz="2" w:space="0" w:color="auto"/>
              <w:right w:val="nil"/>
            </w:tcBorders>
            <w:vAlign w:val="bottom"/>
          </w:tcPr>
          <w:p w14:paraId="63DDD03B" w14:textId="37568AE3" w:rsidR="008A72C3" w:rsidRPr="009412FD" w:rsidRDefault="008A72C3" w:rsidP="008A72C3">
            <w:pPr>
              <w:spacing w:line="276" w:lineRule="auto"/>
              <w:jc w:val="right"/>
              <w:rPr>
                <w:b/>
                <w:bCs/>
                <w:color w:val="000000"/>
              </w:rPr>
            </w:pPr>
            <w:r w:rsidRPr="00050001">
              <w:rPr>
                <w:color w:val="000000"/>
              </w:rPr>
              <w:t>0.748</w:t>
            </w:r>
          </w:p>
        </w:tc>
        <w:tc>
          <w:tcPr>
            <w:tcW w:w="1152" w:type="dxa"/>
            <w:gridSpan w:val="2"/>
            <w:tcBorders>
              <w:top w:val="nil"/>
              <w:left w:val="nil"/>
              <w:bottom w:val="single" w:sz="2" w:space="0" w:color="auto"/>
              <w:right w:val="nil"/>
            </w:tcBorders>
            <w:vAlign w:val="bottom"/>
          </w:tcPr>
          <w:p w14:paraId="4F8A6204" w14:textId="3BB6CFB8" w:rsidR="008A72C3" w:rsidRPr="009412FD" w:rsidRDefault="008A72C3" w:rsidP="008A72C3">
            <w:pPr>
              <w:spacing w:line="276" w:lineRule="auto"/>
              <w:jc w:val="right"/>
              <w:rPr>
                <w:b/>
                <w:bCs/>
                <w:color w:val="000000"/>
              </w:rPr>
            </w:pPr>
            <w:r w:rsidRPr="00050001">
              <w:rPr>
                <w:color w:val="000000"/>
              </w:rPr>
              <w:t>0.387</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50EECFAB" w:rsidR="00C66EF6" w:rsidRDefault="00C66EF6" w:rsidP="00B76367">
            <w:pPr>
              <w:spacing w:line="276" w:lineRule="auto"/>
              <w:jc w:val="center"/>
              <w:rPr>
                <w:color w:val="000000"/>
              </w:rPr>
            </w:pPr>
            <w:r w:rsidRPr="00823CBA">
              <w:rPr>
                <w:b/>
                <w:bCs/>
                <w:i/>
                <w:iCs/>
                <w:color w:val="000000"/>
              </w:rPr>
              <w:t>J</w:t>
            </w:r>
            <w:r w:rsidRPr="00823CBA">
              <w:rPr>
                <w:b/>
                <w:bCs/>
                <w:color w:val="000000"/>
                <w:vertAlign w:val="subscript"/>
              </w:rPr>
              <w:t>max25</w:t>
            </w:r>
          </w:p>
        </w:tc>
        <w:tc>
          <w:tcPr>
            <w:tcW w:w="2304" w:type="dxa"/>
            <w:gridSpan w:val="2"/>
            <w:tcBorders>
              <w:top w:val="nil"/>
              <w:bottom w:val="single" w:sz="2" w:space="0" w:color="auto"/>
              <w:right w:val="nil"/>
            </w:tcBorders>
            <w:shd w:val="clear" w:color="auto" w:fill="auto"/>
            <w:noWrap/>
            <w:vAlign w:val="center"/>
          </w:tcPr>
          <w:p w14:paraId="3E248B97" w14:textId="74A1B99F" w:rsidR="00C66EF6" w:rsidRPr="009412FD" w:rsidRDefault="00C66EF6"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528" w:type="dxa"/>
            <w:gridSpan w:val="4"/>
            <w:tcBorders>
              <w:top w:val="nil"/>
              <w:left w:val="nil"/>
              <w:right w:val="nil"/>
            </w:tcBorders>
            <w:shd w:val="clear" w:color="auto" w:fill="auto"/>
            <w:noWrap/>
            <w:vAlign w:val="center"/>
          </w:tcPr>
          <w:p w14:paraId="3665889A" w14:textId="4B50F62E" w:rsidR="00C66EF6" w:rsidRPr="00B76367" w:rsidRDefault="00C66EF6" w:rsidP="00B76367">
            <w:pPr>
              <w:spacing w:line="276" w:lineRule="auto"/>
              <w:jc w:val="center"/>
              <w:rPr>
                <w:b/>
                <w:bCs/>
                <w:i/>
                <w:iCs/>
                <w:color w:val="000000"/>
              </w:rPr>
            </w:pPr>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C66EF6" w:rsidRPr="00A075E5" w14:paraId="394267EA" w14:textId="77777777" w:rsidTr="00E86DC3">
        <w:trPr>
          <w:trHeight w:val="320"/>
        </w:trPr>
        <w:tc>
          <w:tcPr>
            <w:tcW w:w="1971" w:type="dxa"/>
            <w:tcBorders>
              <w:left w:val="nil"/>
              <w:bottom w:val="single" w:sz="2" w:space="0" w:color="auto"/>
              <w:right w:val="nil"/>
            </w:tcBorders>
            <w:shd w:val="clear" w:color="auto" w:fill="auto"/>
            <w:noWrap/>
            <w:vAlign w:val="bottom"/>
          </w:tcPr>
          <w:p w14:paraId="154F71B1" w14:textId="77777777" w:rsidR="00C66EF6" w:rsidRDefault="00C66EF6" w:rsidP="00C66EF6">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C66EF6" w:rsidRPr="00A075E5" w:rsidRDefault="00C66EF6" w:rsidP="00C66EF6">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C66EF6" w:rsidRDefault="00C66EF6" w:rsidP="00C66EF6">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C66EF6" w:rsidRDefault="00C66EF6" w:rsidP="00C66EF6">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C66EF6" w:rsidRPr="009412FD" w:rsidRDefault="00C66EF6" w:rsidP="00C66EF6">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right w:val="nil"/>
            </w:tcBorders>
            <w:shd w:val="clear" w:color="auto" w:fill="auto"/>
            <w:noWrap/>
            <w:vAlign w:val="center"/>
          </w:tcPr>
          <w:p w14:paraId="6BD00112" w14:textId="326D0EF5" w:rsidR="00C66EF6" w:rsidRPr="009412FD" w:rsidRDefault="00C66EF6" w:rsidP="00C66EF6">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5C5FB37" w14:textId="54999D66" w:rsidR="00C66EF6" w:rsidRPr="00050001" w:rsidRDefault="00C66EF6" w:rsidP="00C66EF6">
            <w:pPr>
              <w:spacing w:line="276" w:lineRule="auto"/>
              <w:jc w:val="right"/>
              <w:rPr>
                <w:color w:val="000000"/>
              </w:rPr>
            </w:pPr>
          </w:p>
        </w:tc>
        <w:tc>
          <w:tcPr>
            <w:tcW w:w="1152" w:type="dxa"/>
            <w:gridSpan w:val="2"/>
            <w:tcBorders>
              <w:left w:val="nil"/>
              <w:right w:val="nil"/>
            </w:tcBorders>
            <w:shd w:val="clear" w:color="auto" w:fill="auto"/>
            <w:noWrap/>
            <w:vAlign w:val="center"/>
          </w:tcPr>
          <w:p w14:paraId="37432135" w14:textId="7C012FF4" w:rsidR="00C66EF6" w:rsidRPr="00050001" w:rsidRDefault="00C66EF6" w:rsidP="00C66EF6">
            <w:pPr>
              <w:spacing w:line="276" w:lineRule="auto"/>
              <w:jc w:val="right"/>
              <w:rPr>
                <w:color w:val="000000"/>
              </w:rPr>
            </w:pPr>
          </w:p>
        </w:tc>
        <w:tc>
          <w:tcPr>
            <w:tcW w:w="1152" w:type="dxa"/>
            <w:gridSpan w:val="2"/>
            <w:tcBorders>
              <w:left w:val="nil"/>
              <w:right w:val="nil"/>
            </w:tcBorders>
            <w:vAlign w:val="center"/>
          </w:tcPr>
          <w:p w14:paraId="255DB8E2" w14:textId="3EFD434F" w:rsidR="00C66EF6" w:rsidRPr="00050001" w:rsidRDefault="00C66EF6" w:rsidP="00C66EF6">
            <w:pPr>
              <w:spacing w:line="276" w:lineRule="auto"/>
              <w:jc w:val="right"/>
              <w:rPr>
                <w:color w:val="000000"/>
              </w:rPr>
            </w:pPr>
          </w:p>
        </w:tc>
        <w:tc>
          <w:tcPr>
            <w:tcW w:w="1152" w:type="dxa"/>
            <w:gridSpan w:val="2"/>
            <w:tcBorders>
              <w:left w:val="nil"/>
              <w:right w:val="nil"/>
            </w:tcBorders>
            <w:vAlign w:val="center"/>
          </w:tcPr>
          <w:p w14:paraId="178A8CA6" w14:textId="23D1B443" w:rsidR="00C66EF6" w:rsidRPr="00050001" w:rsidRDefault="00C66EF6" w:rsidP="00C66EF6">
            <w:pPr>
              <w:spacing w:line="276" w:lineRule="auto"/>
              <w:jc w:val="right"/>
              <w:rPr>
                <w:color w:val="000000"/>
              </w:rPr>
            </w:pPr>
          </w:p>
        </w:tc>
      </w:tr>
      <w:tr w:rsidR="00C66EF6" w:rsidRPr="00A075E5" w14:paraId="64546910"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63599E35" w14:textId="571F7A90" w:rsidR="00C66EF6" w:rsidRDefault="00C66EF6" w:rsidP="00C66EF6">
            <w:pPr>
              <w:spacing w:line="276" w:lineRule="auto"/>
              <w:rPr>
                <w:color w:val="000000"/>
              </w:rPr>
            </w:pPr>
            <w:r>
              <w:rPr>
                <w:color w:val="000000"/>
              </w:rPr>
              <w:t>CO</w:t>
            </w:r>
            <w:r>
              <w:rPr>
                <w:color w:val="000000"/>
                <w:vertAlign w:val="subscript"/>
              </w:rPr>
              <w:t>2</w:t>
            </w:r>
          </w:p>
        </w:tc>
        <w:tc>
          <w:tcPr>
            <w:tcW w:w="438" w:type="dxa"/>
            <w:tcBorders>
              <w:top w:val="single" w:sz="2" w:space="0" w:color="auto"/>
              <w:left w:val="nil"/>
              <w:bottom w:val="nil"/>
              <w:right w:val="nil"/>
            </w:tcBorders>
            <w:shd w:val="clear" w:color="auto" w:fill="auto"/>
            <w:noWrap/>
            <w:vAlign w:val="bottom"/>
          </w:tcPr>
          <w:p w14:paraId="00174733" w14:textId="6DADC8EA" w:rsidR="00C66EF6" w:rsidRPr="00A075E5" w:rsidRDefault="00C66EF6" w:rsidP="00C66EF6">
            <w:pPr>
              <w:spacing w:line="276" w:lineRule="auto"/>
              <w:jc w:val="right"/>
              <w:rPr>
                <w:color w:val="000000"/>
              </w:rPr>
            </w:pPr>
            <w:r w:rsidRPr="00A075E5">
              <w:rPr>
                <w:color w:val="000000"/>
              </w:rPr>
              <w:t>1</w:t>
            </w:r>
          </w:p>
        </w:tc>
        <w:tc>
          <w:tcPr>
            <w:tcW w:w="1152" w:type="dxa"/>
            <w:tcBorders>
              <w:top w:val="single" w:sz="2" w:space="0" w:color="auto"/>
              <w:left w:val="nil"/>
              <w:bottom w:val="nil"/>
              <w:right w:val="nil"/>
            </w:tcBorders>
            <w:shd w:val="clear" w:color="auto" w:fill="auto"/>
            <w:noWrap/>
            <w:vAlign w:val="bottom"/>
          </w:tcPr>
          <w:p w14:paraId="1813313E" w14:textId="3E688D42" w:rsidR="00C66EF6" w:rsidRDefault="00C66EF6" w:rsidP="00C66EF6">
            <w:pPr>
              <w:spacing w:line="276" w:lineRule="auto"/>
              <w:jc w:val="right"/>
              <w:rPr>
                <w:color w:val="000000"/>
              </w:rPr>
            </w:pPr>
            <w:r w:rsidRPr="00050001">
              <w:rPr>
                <w:color w:val="000000"/>
              </w:rPr>
              <w:t>6.042</w:t>
            </w:r>
          </w:p>
        </w:tc>
        <w:tc>
          <w:tcPr>
            <w:tcW w:w="1152" w:type="dxa"/>
            <w:tcBorders>
              <w:top w:val="single" w:sz="2" w:space="0" w:color="auto"/>
              <w:left w:val="nil"/>
              <w:bottom w:val="nil"/>
            </w:tcBorders>
            <w:shd w:val="clear" w:color="auto" w:fill="auto"/>
            <w:noWrap/>
            <w:vAlign w:val="bottom"/>
          </w:tcPr>
          <w:p w14:paraId="3354D677" w14:textId="4BFFF11F" w:rsidR="00C66EF6" w:rsidRDefault="00C66EF6" w:rsidP="00C66EF6">
            <w:pPr>
              <w:spacing w:line="276" w:lineRule="auto"/>
              <w:jc w:val="right"/>
              <w:rPr>
                <w:color w:val="000000"/>
              </w:rPr>
            </w:pPr>
            <w:r w:rsidRPr="00050001">
              <w:rPr>
                <w:b/>
                <w:bCs/>
                <w:color w:val="000000"/>
              </w:rPr>
              <w:t>0.014</w:t>
            </w:r>
          </w:p>
        </w:tc>
        <w:tc>
          <w:tcPr>
            <w:tcW w:w="1152" w:type="dxa"/>
            <w:tcBorders>
              <w:top w:val="single" w:sz="2" w:space="0" w:color="auto"/>
              <w:bottom w:val="nil"/>
              <w:right w:val="nil"/>
            </w:tcBorders>
            <w:shd w:val="clear" w:color="auto" w:fill="auto"/>
            <w:noWrap/>
            <w:vAlign w:val="bottom"/>
          </w:tcPr>
          <w:p w14:paraId="58B46A8A" w14:textId="2813D5C9" w:rsidR="00C66EF6" w:rsidRPr="009412FD" w:rsidRDefault="00C66EF6" w:rsidP="00C66EF6">
            <w:pPr>
              <w:spacing w:line="276" w:lineRule="auto"/>
              <w:jc w:val="right"/>
              <w:rPr>
                <w:color w:val="000000"/>
              </w:rPr>
            </w:pPr>
            <w:r w:rsidRPr="00050001">
              <w:rPr>
                <w:color w:val="000000"/>
              </w:rPr>
              <w:t>92.01</w:t>
            </w:r>
            <w:r>
              <w:rPr>
                <w:color w:val="000000"/>
              </w:rPr>
              <w:t>0</w:t>
            </w:r>
          </w:p>
        </w:tc>
        <w:tc>
          <w:tcPr>
            <w:tcW w:w="1152" w:type="dxa"/>
            <w:tcBorders>
              <w:top w:val="single" w:sz="2" w:space="0" w:color="auto"/>
              <w:left w:val="nil"/>
              <w:bottom w:val="nil"/>
              <w:right w:val="nil"/>
            </w:tcBorders>
            <w:shd w:val="clear" w:color="auto" w:fill="auto"/>
            <w:noWrap/>
            <w:vAlign w:val="bottom"/>
          </w:tcPr>
          <w:p w14:paraId="1C68198F" w14:textId="72FFDA85" w:rsidR="00C66EF6" w:rsidRPr="009412FD" w:rsidRDefault="00C66EF6" w:rsidP="00C66EF6">
            <w:pPr>
              <w:spacing w:line="276" w:lineRule="auto"/>
              <w:jc w:val="right"/>
              <w:rPr>
                <w:color w:val="000000"/>
              </w:rPr>
            </w:pPr>
            <w:r w:rsidRPr="00050001">
              <w:rPr>
                <w:b/>
                <w:bCs/>
                <w:color w:val="000000"/>
              </w:rPr>
              <w:t>&lt;0.001</w:t>
            </w:r>
          </w:p>
        </w:tc>
        <w:tc>
          <w:tcPr>
            <w:tcW w:w="1152" w:type="dxa"/>
            <w:tcBorders>
              <w:left w:val="nil"/>
              <w:bottom w:val="nil"/>
              <w:right w:val="nil"/>
            </w:tcBorders>
            <w:shd w:val="clear" w:color="auto" w:fill="auto"/>
            <w:noWrap/>
            <w:vAlign w:val="bottom"/>
          </w:tcPr>
          <w:p w14:paraId="60A94C3A" w14:textId="77777777" w:rsidR="00C66EF6" w:rsidRPr="00050001" w:rsidRDefault="00C66EF6" w:rsidP="00C66EF6">
            <w:pPr>
              <w:spacing w:line="276" w:lineRule="auto"/>
              <w:jc w:val="right"/>
              <w:rPr>
                <w:color w:val="000000"/>
              </w:rPr>
            </w:pPr>
          </w:p>
        </w:tc>
        <w:tc>
          <w:tcPr>
            <w:tcW w:w="1152" w:type="dxa"/>
            <w:gridSpan w:val="2"/>
            <w:tcBorders>
              <w:left w:val="nil"/>
              <w:bottom w:val="nil"/>
              <w:right w:val="nil"/>
            </w:tcBorders>
            <w:shd w:val="clear" w:color="auto" w:fill="auto"/>
            <w:noWrap/>
            <w:vAlign w:val="bottom"/>
          </w:tcPr>
          <w:p w14:paraId="59DE3FA2" w14:textId="77777777" w:rsidR="00C66EF6" w:rsidRPr="00050001" w:rsidRDefault="00C66EF6" w:rsidP="00C66EF6">
            <w:pPr>
              <w:spacing w:line="276" w:lineRule="auto"/>
              <w:jc w:val="right"/>
              <w:rPr>
                <w:color w:val="000000"/>
              </w:rPr>
            </w:pPr>
          </w:p>
        </w:tc>
        <w:tc>
          <w:tcPr>
            <w:tcW w:w="1152" w:type="dxa"/>
            <w:gridSpan w:val="2"/>
            <w:tcBorders>
              <w:left w:val="nil"/>
              <w:bottom w:val="nil"/>
              <w:right w:val="nil"/>
            </w:tcBorders>
            <w:vAlign w:val="bottom"/>
          </w:tcPr>
          <w:p w14:paraId="3E3C1FA4" w14:textId="096D4C1A" w:rsidR="00C66EF6" w:rsidRPr="00050001" w:rsidRDefault="00C66EF6" w:rsidP="00C66EF6">
            <w:pPr>
              <w:spacing w:line="276" w:lineRule="auto"/>
              <w:jc w:val="right"/>
              <w:rPr>
                <w:color w:val="000000"/>
              </w:rPr>
            </w:pPr>
          </w:p>
        </w:tc>
        <w:tc>
          <w:tcPr>
            <w:tcW w:w="1152" w:type="dxa"/>
            <w:gridSpan w:val="2"/>
            <w:tcBorders>
              <w:left w:val="nil"/>
              <w:bottom w:val="nil"/>
              <w:right w:val="nil"/>
            </w:tcBorders>
            <w:vAlign w:val="bottom"/>
          </w:tcPr>
          <w:p w14:paraId="23969EBC" w14:textId="150C06CB" w:rsidR="00C66EF6" w:rsidRPr="00050001" w:rsidRDefault="00C66EF6" w:rsidP="00C66EF6">
            <w:pPr>
              <w:spacing w:line="276" w:lineRule="auto"/>
              <w:jc w:val="right"/>
              <w:rPr>
                <w:color w:val="000000"/>
              </w:rPr>
            </w:pPr>
          </w:p>
        </w:tc>
      </w:tr>
      <w:tr w:rsidR="00C66EF6"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C66EF6" w:rsidRDefault="00C66EF6" w:rsidP="00C66EF6">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34D20B6D" w:rsidR="00C66EF6" w:rsidRDefault="00C66EF6" w:rsidP="00C66EF6">
            <w:pPr>
              <w:spacing w:line="276" w:lineRule="auto"/>
              <w:jc w:val="right"/>
              <w:rPr>
                <w:color w:val="000000"/>
              </w:rPr>
            </w:pPr>
            <w:r w:rsidRPr="00050001">
              <w:rPr>
                <w:color w:val="000000"/>
              </w:rPr>
              <w:t>85.064</w:t>
            </w:r>
          </w:p>
        </w:tc>
        <w:tc>
          <w:tcPr>
            <w:tcW w:w="1152" w:type="dxa"/>
            <w:tcBorders>
              <w:top w:val="nil"/>
              <w:left w:val="nil"/>
              <w:bottom w:val="nil"/>
            </w:tcBorders>
            <w:shd w:val="clear" w:color="auto" w:fill="auto"/>
            <w:noWrap/>
            <w:vAlign w:val="bottom"/>
          </w:tcPr>
          <w:p w14:paraId="4339C073" w14:textId="790D3447" w:rsidR="00C66EF6" w:rsidRDefault="00C66EF6" w:rsidP="00C66EF6">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C6F02EC" w:rsidR="00C66EF6" w:rsidRPr="009412FD" w:rsidRDefault="00C66EF6" w:rsidP="00C66EF6">
            <w:pPr>
              <w:spacing w:line="276" w:lineRule="auto"/>
              <w:jc w:val="right"/>
              <w:rPr>
                <w:color w:val="000000"/>
              </w:rPr>
            </w:pPr>
            <w:r w:rsidRPr="00050001">
              <w:rPr>
                <w:color w:val="000000"/>
              </w:rPr>
              <w:t>27.768</w:t>
            </w:r>
          </w:p>
        </w:tc>
        <w:tc>
          <w:tcPr>
            <w:tcW w:w="1152" w:type="dxa"/>
            <w:tcBorders>
              <w:top w:val="nil"/>
              <w:left w:val="nil"/>
              <w:bottom w:val="nil"/>
              <w:right w:val="nil"/>
            </w:tcBorders>
            <w:shd w:val="clear" w:color="auto" w:fill="auto"/>
            <w:noWrap/>
            <w:vAlign w:val="bottom"/>
          </w:tcPr>
          <w:p w14:paraId="178CDCF8" w14:textId="29CFFE9D" w:rsidR="00C66EF6" w:rsidRPr="009412FD" w:rsidRDefault="00C66EF6" w:rsidP="00C66EF6">
            <w:pPr>
              <w:spacing w:line="276" w:lineRule="auto"/>
              <w:jc w:val="right"/>
              <w:rPr>
                <w:color w:val="000000"/>
              </w:rPr>
            </w:pPr>
            <w:r w:rsidRPr="00050001">
              <w:rPr>
                <w:b/>
                <w:bCs/>
                <w:color w:val="000000"/>
              </w:rPr>
              <w:t>&lt;0.001</w:t>
            </w:r>
          </w:p>
        </w:tc>
        <w:tc>
          <w:tcPr>
            <w:tcW w:w="1152" w:type="dxa"/>
            <w:tcBorders>
              <w:top w:val="nil"/>
              <w:left w:val="nil"/>
              <w:bottom w:val="nil"/>
              <w:right w:val="nil"/>
            </w:tcBorders>
            <w:shd w:val="clear" w:color="auto" w:fill="auto"/>
            <w:noWrap/>
            <w:vAlign w:val="bottom"/>
          </w:tcPr>
          <w:p w14:paraId="1205D94F"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56E5C8E"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75E1778B" w14:textId="33100F45"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C66EF6" w:rsidRPr="00050001" w:rsidRDefault="00C66EF6" w:rsidP="00C66EF6">
            <w:pPr>
              <w:spacing w:line="276" w:lineRule="auto"/>
              <w:jc w:val="right"/>
              <w:rPr>
                <w:color w:val="000000"/>
              </w:rPr>
            </w:pPr>
          </w:p>
        </w:tc>
      </w:tr>
      <w:tr w:rsidR="00C66EF6"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1BDE6172" w:rsidR="00C66EF6" w:rsidRDefault="00C66EF6" w:rsidP="00C66EF6">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0A9B8647" w:rsidR="00C66EF6" w:rsidRDefault="00C66EF6" w:rsidP="00C66EF6">
            <w:pPr>
              <w:spacing w:line="276" w:lineRule="auto"/>
              <w:jc w:val="right"/>
              <w:rPr>
                <w:color w:val="000000"/>
              </w:rPr>
            </w:pPr>
            <w:r w:rsidRPr="00050001">
              <w:rPr>
                <w:color w:val="000000"/>
              </w:rPr>
              <w:t>25.356</w:t>
            </w:r>
          </w:p>
        </w:tc>
        <w:tc>
          <w:tcPr>
            <w:tcW w:w="1152" w:type="dxa"/>
            <w:tcBorders>
              <w:top w:val="nil"/>
              <w:left w:val="nil"/>
              <w:bottom w:val="nil"/>
            </w:tcBorders>
            <w:shd w:val="clear" w:color="auto" w:fill="auto"/>
            <w:noWrap/>
            <w:vAlign w:val="bottom"/>
          </w:tcPr>
          <w:p w14:paraId="6BF814B5" w14:textId="0B7AF649" w:rsidR="00C66EF6" w:rsidRDefault="00C66EF6" w:rsidP="00C66EF6">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B678F93" w:rsidR="00C66EF6" w:rsidRPr="009412FD" w:rsidRDefault="00C66EF6" w:rsidP="00C66EF6">
            <w:pPr>
              <w:spacing w:line="276" w:lineRule="auto"/>
              <w:jc w:val="right"/>
              <w:rPr>
                <w:color w:val="000000"/>
              </w:rPr>
            </w:pPr>
            <w:r w:rsidRPr="00050001">
              <w:rPr>
                <w:color w:val="000000"/>
              </w:rPr>
              <w:t>28.147</w:t>
            </w:r>
          </w:p>
        </w:tc>
        <w:tc>
          <w:tcPr>
            <w:tcW w:w="1152" w:type="dxa"/>
            <w:tcBorders>
              <w:top w:val="nil"/>
              <w:left w:val="nil"/>
              <w:bottom w:val="nil"/>
              <w:right w:val="nil"/>
            </w:tcBorders>
            <w:shd w:val="clear" w:color="auto" w:fill="auto"/>
            <w:noWrap/>
            <w:vAlign w:val="bottom"/>
          </w:tcPr>
          <w:p w14:paraId="428666CF" w14:textId="3EFBB944" w:rsidR="00C66EF6" w:rsidRPr="009412FD" w:rsidRDefault="00C66EF6" w:rsidP="00C66EF6">
            <w:pPr>
              <w:spacing w:line="276" w:lineRule="auto"/>
              <w:jc w:val="right"/>
              <w:rPr>
                <w:color w:val="000000"/>
              </w:rPr>
            </w:pPr>
            <w:r w:rsidRPr="00050001">
              <w:rPr>
                <w:b/>
                <w:bCs/>
                <w:color w:val="000000"/>
              </w:rPr>
              <w:t>&lt;0.001</w:t>
            </w:r>
          </w:p>
        </w:tc>
        <w:tc>
          <w:tcPr>
            <w:tcW w:w="1152" w:type="dxa"/>
            <w:tcBorders>
              <w:top w:val="nil"/>
              <w:left w:val="nil"/>
              <w:bottom w:val="nil"/>
              <w:right w:val="nil"/>
            </w:tcBorders>
            <w:shd w:val="clear" w:color="auto" w:fill="auto"/>
            <w:noWrap/>
            <w:vAlign w:val="bottom"/>
          </w:tcPr>
          <w:p w14:paraId="3922DE21"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09B0640B"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4EFABB7C" w14:textId="04D5AAB4"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C66EF6" w:rsidRPr="00050001" w:rsidRDefault="00C66EF6" w:rsidP="00C66EF6">
            <w:pPr>
              <w:spacing w:line="276" w:lineRule="auto"/>
              <w:jc w:val="right"/>
              <w:rPr>
                <w:color w:val="000000"/>
              </w:rPr>
            </w:pPr>
          </w:p>
        </w:tc>
      </w:tr>
      <w:tr w:rsidR="00C66EF6"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C66EF6" w:rsidRDefault="00C66EF6" w:rsidP="00C66EF6">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747139B" w:rsidR="00C66EF6" w:rsidRDefault="00C66EF6" w:rsidP="00C66EF6">
            <w:pPr>
              <w:spacing w:line="276" w:lineRule="auto"/>
              <w:jc w:val="right"/>
              <w:rPr>
                <w:color w:val="000000"/>
              </w:rPr>
            </w:pPr>
            <w:r w:rsidRPr="00050001">
              <w:rPr>
                <w:color w:val="000000"/>
              </w:rPr>
              <w:t>0.667</w:t>
            </w:r>
          </w:p>
        </w:tc>
        <w:tc>
          <w:tcPr>
            <w:tcW w:w="1152" w:type="dxa"/>
            <w:tcBorders>
              <w:top w:val="nil"/>
              <w:left w:val="nil"/>
              <w:bottom w:val="nil"/>
            </w:tcBorders>
            <w:shd w:val="clear" w:color="auto" w:fill="auto"/>
            <w:noWrap/>
            <w:vAlign w:val="bottom"/>
          </w:tcPr>
          <w:p w14:paraId="0345A5F3" w14:textId="4CC7E6EB" w:rsidR="00C66EF6" w:rsidRDefault="00C66EF6" w:rsidP="00C66EF6">
            <w:pPr>
              <w:spacing w:line="276" w:lineRule="auto"/>
              <w:jc w:val="right"/>
              <w:rPr>
                <w:color w:val="000000"/>
              </w:rPr>
            </w:pPr>
            <w:r w:rsidRPr="00050001">
              <w:rPr>
                <w:color w:val="000000"/>
              </w:rPr>
              <w:t>0.414</w:t>
            </w:r>
          </w:p>
        </w:tc>
        <w:tc>
          <w:tcPr>
            <w:tcW w:w="1152" w:type="dxa"/>
            <w:tcBorders>
              <w:top w:val="nil"/>
              <w:bottom w:val="nil"/>
              <w:right w:val="nil"/>
            </w:tcBorders>
            <w:shd w:val="clear" w:color="auto" w:fill="auto"/>
            <w:noWrap/>
            <w:vAlign w:val="bottom"/>
          </w:tcPr>
          <w:p w14:paraId="21FC0FF4" w14:textId="59FF4EC0" w:rsidR="00C66EF6" w:rsidRPr="009412FD" w:rsidRDefault="00C66EF6" w:rsidP="00C66EF6">
            <w:pPr>
              <w:spacing w:line="276" w:lineRule="auto"/>
              <w:jc w:val="right"/>
              <w:rPr>
                <w:color w:val="000000"/>
              </w:rPr>
            </w:pPr>
            <w:r w:rsidRPr="00050001">
              <w:rPr>
                <w:color w:val="000000"/>
              </w:rPr>
              <w:t>2.916</w:t>
            </w:r>
          </w:p>
        </w:tc>
        <w:tc>
          <w:tcPr>
            <w:tcW w:w="1152" w:type="dxa"/>
            <w:tcBorders>
              <w:top w:val="nil"/>
              <w:left w:val="nil"/>
              <w:bottom w:val="nil"/>
              <w:right w:val="nil"/>
            </w:tcBorders>
            <w:shd w:val="clear" w:color="auto" w:fill="auto"/>
            <w:noWrap/>
            <w:vAlign w:val="bottom"/>
          </w:tcPr>
          <w:p w14:paraId="5DFCD1B7" w14:textId="327D0EEA" w:rsidR="00C66EF6" w:rsidRPr="009412FD" w:rsidRDefault="00C66EF6" w:rsidP="00C66EF6">
            <w:pPr>
              <w:spacing w:line="276" w:lineRule="auto"/>
              <w:jc w:val="right"/>
              <w:rPr>
                <w:color w:val="000000"/>
              </w:rPr>
            </w:pPr>
            <w:r w:rsidRPr="00050001">
              <w:rPr>
                <w:i/>
                <w:iCs/>
                <w:color w:val="000000"/>
              </w:rPr>
              <w:t>0.088</w:t>
            </w:r>
          </w:p>
        </w:tc>
        <w:tc>
          <w:tcPr>
            <w:tcW w:w="1152" w:type="dxa"/>
            <w:tcBorders>
              <w:top w:val="nil"/>
              <w:left w:val="nil"/>
              <w:bottom w:val="nil"/>
              <w:right w:val="nil"/>
            </w:tcBorders>
            <w:shd w:val="clear" w:color="auto" w:fill="auto"/>
            <w:noWrap/>
            <w:vAlign w:val="bottom"/>
          </w:tcPr>
          <w:p w14:paraId="470654AA"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58EAC8E9"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422A739A" w14:textId="3AA3A07F"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C66EF6" w:rsidRPr="00050001" w:rsidRDefault="00C66EF6" w:rsidP="00C66EF6">
            <w:pPr>
              <w:spacing w:line="276" w:lineRule="auto"/>
              <w:jc w:val="right"/>
              <w:rPr>
                <w:color w:val="000000"/>
              </w:rPr>
            </w:pPr>
          </w:p>
        </w:tc>
      </w:tr>
      <w:tr w:rsidR="00C66EF6"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C66EF6" w:rsidRDefault="00C66EF6" w:rsidP="00C66EF6">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2BF29565" w:rsidR="00C66EF6" w:rsidRDefault="00C66EF6" w:rsidP="00C66EF6">
            <w:pPr>
              <w:spacing w:line="276" w:lineRule="auto"/>
              <w:jc w:val="right"/>
              <w:rPr>
                <w:color w:val="000000"/>
              </w:rPr>
            </w:pPr>
            <w:r w:rsidRPr="00050001">
              <w:rPr>
                <w:color w:val="000000"/>
              </w:rPr>
              <w:t>0.742</w:t>
            </w:r>
          </w:p>
        </w:tc>
        <w:tc>
          <w:tcPr>
            <w:tcW w:w="1152" w:type="dxa"/>
            <w:tcBorders>
              <w:top w:val="nil"/>
              <w:left w:val="nil"/>
              <w:bottom w:val="nil"/>
            </w:tcBorders>
            <w:shd w:val="clear" w:color="auto" w:fill="auto"/>
            <w:noWrap/>
            <w:vAlign w:val="bottom"/>
          </w:tcPr>
          <w:p w14:paraId="733BAF07" w14:textId="145A1D3C" w:rsidR="00C66EF6" w:rsidRDefault="00C66EF6" w:rsidP="00C66EF6">
            <w:pPr>
              <w:spacing w:line="276" w:lineRule="auto"/>
              <w:jc w:val="right"/>
              <w:rPr>
                <w:color w:val="000000"/>
              </w:rPr>
            </w:pPr>
            <w:r w:rsidRPr="00050001">
              <w:rPr>
                <w:color w:val="000000"/>
              </w:rPr>
              <w:t>0.389</w:t>
            </w:r>
          </w:p>
        </w:tc>
        <w:tc>
          <w:tcPr>
            <w:tcW w:w="1152" w:type="dxa"/>
            <w:tcBorders>
              <w:top w:val="nil"/>
              <w:bottom w:val="nil"/>
              <w:right w:val="nil"/>
            </w:tcBorders>
            <w:shd w:val="clear" w:color="auto" w:fill="auto"/>
            <w:noWrap/>
            <w:vAlign w:val="bottom"/>
          </w:tcPr>
          <w:p w14:paraId="53B68346" w14:textId="02B207D2" w:rsidR="00C66EF6" w:rsidRPr="009412FD" w:rsidRDefault="00C66EF6" w:rsidP="00C66EF6">
            <w:pPr>
              <w:spacing w:line="276" w:lineRule="auto"/>
              <w:jc w:val="right"/>
              <w:rPr>
                <w:color w:val="000000"/>
              </w:rPr>
            </w:pPr>
            <w:r w:rsidRPr="00050001">
              <w:rPr>
                <w:color w:val="000000"/>
              </w:rPr>
              <w:t>3.21</w:t>
            </w:r>
            <w:r>
              <w:rPr>
                <w:color w:val="000000"/>
              </w:rPr>
              <w:t>0</w:t>
            </w:r>
          </w:p>
        </w:tc>
        <w:tc>
          <w:tcPr>
            <w:tcW w:w="1152" w:type="dxa"/>
            <w:tcBorders>
              <w:top w:val="nil"/>
              <w:left w:val="nil"/>
              <w:bottom w:val="nil"/>
              <w:right w:val="nil"/>
            </w:tcBorders>
            <w:shd w:val="clear" w:color="auto" w:fill="auto"/>
            <w:noWrap/>
            <w:vAlign w:val="bottom"/>
          </w:tcPr>
          <w:p w14:paraId="1BD6E548" w14:textId="02E2AA7B" w:rsidR="00C66EF6" w:rsidRPr="009412FD" w:rsidRDefault="00C66EF6" w:rsidP="00C66EF6">
            <w:pPr>
              <w:spacing w:line="276" w:lineRule="auto"/>
              <w:jc w:val="right"/>
              <w:rPr>
                <w:color w:val="000000"/>
              </w:rPr>
            </w:pPr>
            <w:r w:rsidRPr="00050001">
              <w:rPr>
                <w:i/>
                <w:iCs/>
                <w:color w:val="000000"/>
              </w:rPr>
              <w:t>0.073</w:t>
            </w:r>
          </w:p>
        </w:tc>
        <w:tc>
          <w:tcPr>
            <w:tcW w:w="1152" w:type="dxa"/>
            <w:tcBorders>
              <w:top w:val="nil"/>
              <w:left w:val="nil"/>
              <w:bottom w:val="nil"/>
              <w:right w:val="nil"/>
            </w:tcBorders>
            <w:shd w:val="clear" w:color="auto" w:fill="auto"/>
            <w:noWrap/>
            <w:vAlign w:val="bottom"/>
          </w:tcPr>
          <w:p w14:paraId="1E26AE42"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shd w:val="clear" w:color="auto" w:fill="auto"/>
            <w:noWrap/>
            <w:vAlign w:val="bottom"/>
          </w:tcPr>
          <w:p w14:paraId="4CF7EF2B" w14:textId="77777777"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5E9F329D" w14:textId="674FF64D" w:rsidR="00C66EF6" w:rsidRPr="00050001" w:rsidRDefault="00C66EF6" w:rsidP="00C66EF6">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C66EF6" w:rsidRPr="00050001" w:rsidRDefault="00C66EF6" w:rsidP="00C66EF6">
            <w:pPr>
              <w:spacing w:line="276" w:lineRule="auto"/>
              <w:jc w:val="right"/>
              <w:rPr>
                <w:color w:val="000000"/>
              </w:rPr>
            </w:pPr>
          </w:p>
        </w:tc>
      </w:tr>
      <w:tr w:rsidR="00C66EF6" w:rsidRPr="00A075E5" w14:paraId="5CC6C954" w14:textId="77777777" w:rsidTr="00C66EF6">
        <w:trPr>
          <w:trHeight w:val="320"/>
        </w:trPr>
        <w:tc>
          <w:tcPr>
            <w:tcW w:w="1971" w:type="dxa"/>
            <w:tcBorders>
              <w:top w:val="nil"/>
              <w:left w:val="nil"/>
              <w:right w:val="nil"/>
            </w:tcBorders>
            <w:shd w:val="clear" w:color="auto" w:fill="auto"/>
            <w:noWrap/>
            <w:vAlign w:val="bottom"/>
          </w:tcPr>
          <w:p w14:paraId="19874A74" w14:textId="762D903A" w:rsidR="00C66EF6" w:rsidRDefault="00C66EF6" w:rsidP="00C66EF6">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60203C98" w:rsidR="00C66EF6" w:rsidRDefault="00C66EF6" w:rsidP="00C66EF6">
            <w:pPr>
              <w:spacing w:line="276" w:lineRule="auto"/>
              <w:jc w:val="right"/>
              <w:rPr>
                <w:color w:val="000000"/>
              </w:rPr>
            </w:pPr>
            <w:r w:rsidRPr="00050001">
              <w:rPr>
                <w:color w:val="000000"/>
              </w:rPr>
              <w:t>57.41</w:t>
            </w:r>
          </w:p>
        </w:tc>
        <w:tc>
          <w:tcPr>
            <w:tcW w:w="1152" w:type="dxa"/>
            <w:tcBorders>
              <w:top w:val="nil"/>
              <w:left w:val="nil"/>
            </w:tcBorders>
            <w:shd w:val="clear" w:color="auto" w:fill="auto"/>
            <w:noWrap/>
            <w:vAlign w:val="bottom"/>
          </w:tcPr>
          <w:p w14:paraId="65AB43C3" w14:textId="4FC17D17" w:rsidR="00C66EF6" w:rsidRDefault="00C66EF6" w:rsidP="00C66EF6">
            <w:pPr>
              <w:spacing w:line="276" w:lineRule="auto"/>
              <w:jc w:val="right"/>
              <w:rPr>
                <w:color w:val="000000"/>
              </w:rPr>
            </w:pPr>
            <w:r w:rsidRPr="00050001">
              <w:rPr>
                <w:b/>
                <w:bCs/>
                <w:color w:val="000000"/>
              </w:rPr>
              <w:t>&lt;0.001</w:t>
            </w:r>
          </w:p>
        </w:tc>
        <w:tc>
          <w:tcPr>
            <w:tcW w:w="1152" w:type="dxa"/>
            <w:tcBorders>
              <w:top w:val="nil"/>
              <w:right w:val="nil"/>
            </w:tcBorders>
            <w:shd w:val="clear" w:color="auto" w:fill="auto"/>
            <w:noWrap/>
            <w:vAlign w:val="bottom"/>
          </w:tcPr>
          <w:p w14:paraId="76538792" w14:textId="4CB2E416" w:rsidR="00C66EF6" w:rsidRPr="009412FD" w:rsidRDefault="00C66EF6" w:rsidP="00C66EF6">
            <w:pPr>
              <w:spacing w:line="276" w:lineRule="auto"/>
              <w:jc w:val="right"/>
              <w:rPr>
                <w:color w:val="000000"/>
              </w:rPr>
            </w:pPr>
            <w:r w:rsidRPr="00050001">
              <w:rPr>
                <w:color w:val="000000"/>
              </w:rPr>
              <w:t>9.607</w:t>
            </w:r>
          </w:p>
        </w:tc>
        <w:tc>
          <w:tcPr>
            <w:tcW w:w="1152" w:type="dxa"/>
            <w:tcBorders>
              <w:top w:val="nil"/>
              <w:left w:val="nil"/>
              <w:right w:val="nil"/>
            </w:tcBorders>
            <w:shd w:val="clear" w:color="auto" w:fill="auto"/>
            <w:noWrap/>
            <w:vAlign w:val="bottom"/>
          </w:tcPr>
          <w:p w14:paraId="7D84F647" w14:textId="05E501B3" w:rsidR="00C66EF6" w:rsidRPr="009412FD" w:rsidRDefault="00C66EF6" w:rsidP="00C66EF6">
            <w:pPr>
              <w:spacing w:line="276" w:lineRule="auto"/>
              <w:jc w:val="right"/>
              <w:rPr>
                <w:color w:val="000000"/>
              </w:rPr>
            </w:pPr>
            <w:r w:rsidRPr="00050001">
              <w:rPr>
                <w:b/>
                <w:bCs/>
                <w:color w:val="000000"/>
              </w:rPr>
              <w:t>0.002</w:t>
            </w:r>
          </w:p>
        </w:tc>
        <w:tc>
          <w:tcPr>
            <w:tcW w:w="1152" w:type="dxa"/>
            <w:tcBorders>
              <w:top w:val="nil"/>
              <w:left w:val="nil"/>
              <w:right w:val="nil"/>
            </w:tcBorders>
            <w:shd w:val="clear" w:color="auto" w:fill="auto"/>
            <w:noWrap/>
            <w:vAlign w:val="bottom"/>
          </w:tcPr>
          <w:p w14:paraId="70E906F0"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36BC1CD9"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69AB8DD1" w14:textId="479ADB20"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756C74B9" w14:textId="01A8E661" w:rsidR="00C66EF6" w:rsidRPr="00050001" w:rsidRDefault="00C66EF6" w:rsidP="00C66EF6">
            <w:pPr>
              <w:spacing w:line="276" w:lineRule="auto"/>
              <w:jc w:val="right"/>
              <w:rPr>
                <w:color w:val="000000"/>
              </w:rPr>
            </w:pPr>
          </w:p>
        </w:tc>
      </w:tr>
      <w:tr w:rsidR="00C66EF6" w:rsidRPr="00A075E5" w14:paraId="785E96B4"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C66EF6" w:rsidRDefault="00C66EF6" w:rsidP="00C66EF6">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C66EF6" w:rsidRPr="00A075E5" w:rsidRDefault="00C66EF6" w:rsidP="00C66EF6">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4CE8CE72" w:rsidR="00C66EF6" w:rsidRDefault="00C66EF6" w:rsidP="00C66EF6">
            <w:pPr>
              <w:spacing w:line="276" w:lineRule="auto"/>
              <w:jc w:val="right"/>
              <w:rPr>
                <w:color w:val="000000"/>
              </w:rPr>
            </w:pPr>
            <w:r w:rsidRPr="00050001">
              <w:rPr>
                <w:color w:val="000000"/>
              </w:rPr>
              <w:t>0.377</w:t>
            </w:r>
          </w:p>
        </w:tc>
        <w:tc>
          <w:tcPr>
            <w:tcW w:w="1152" w:type="dxa"/>
            <w:tcBorders>
              <w:top w:val="nil"/>
              <w:left w:val="nil"/>
              <w:bottom w:val="single" w:sz="2" w:space="0" w:color="auto"/>
            </w:tcBorders>
            <w:shd w:val="clear" w:color="auto" w:fill="auto"/>
            <w:noWrap/>
            <w:vAlign w:val="bottom"/>
          </w:tcPr>
          <w:p w14:paraId="2E4F29BC" w14:textId="1A44C541" w:rsidR="00C66EF6" w:rsidRDefault="00C66EF6" w:rsidP="00C66EF6">
            <w:pPr>
              <w:spacing w:line="276" w:lineRule="auto"/>
              <w:jc w:val="right"/>
              <w:rPr>
                <w:color w:val="000000"/>
              </w:rPr>
            </w:pPr>
            <w:r w:rsidRPr="00050001">
              <w:rPr>
                <w:color w:val="000000"/>
              </w:rPr>
              <w:t>0.539</w:t>
            </w:r>
          </w:p>
        </w:tc>
        <w:tc>
          <w:tcPr>
            <w:tcW w:w="1152" w:type="dxa"/>
            <w:tcBorders>
              <w:top w:val="nil"/>
              <w:bottom w:val="single" w:sz="2" w:space="0" w:color="auto"/>
              <w:right w:val="nil"/>
            </w:tcBorders>
            <w:shd w:val="clear" w:color="auto" w:fill="auto"/>
            <w:noWrap/>
            <w:vAlign w:val="bottom"/>
          </w:tcPr>
          <w:p w14:paraId="2E00D7A8" w14:textId="3D7ED677" w:rsidR="00C66EF6" w:rsidRPr="009412FD" w:rsidRDefault="00C66EF6" w:rsidP="00C66EF6">
            <w:pPr>
              <w:spacing w:line="276" w:lineRule="auto"/>
              <w:jc w:val="right"/>
              <w:rPr>
                <w:color w:val="000000"/>
              </w:rPr>
            </w:pPr>
            <w:r w:rsidRPr="00050001">
              <w:rPr>
                <w:color w:val="000000"/>
              </w:rPr>
              <w:t>1.102</w:t>
            </w:r>
          </w:p>
        </w:tc>
        <w:tc>
          <w:tcPr>
            <w:tcW w:w="1152" w:type="dxa"/>
            <w:tcBorders>
              <w:top w:val="nil"/>
              <w:left w:val="nil"/>
              <w:bottom w:val="single" w:sz="2" w:space="0" w:color="auto"/>
              <w:right w:val="nil"/>
            </w:tcBorders>
            <w:shd w:val="clear" w:color="auto" w:fill="auto"/>
            <w:noWrap/>
            <w:vAlign w:val="bottom"/>
          </w:tcPr>
          <w:p w14:paraId="715E1102" w14:textId="45F6740A" w:rsidR="00C66EF6" w:rsidRPr="009412FD" w:rsidRDefault="00C66EF6" w:rsidP="00C66EF6">
            <w:pPr>
              <w:spacing w:line="276" w:lineRule="auto"/>
              <w:jc w:val="right"/>
              <w:rPr>
                <w:color w:val="000000"/>
              </w:rPr>
            </w:pPr>
            <w:r w:rsidRPr="00050001">
              <w:rPr>
                <w:color w:val="000000"/>
              </w:rPr>
              <w:t>0.294</w:t>
            </w:r>
          </w:p>
        </w:tc>
        <w:tc>
          <w:tcPr>
            <w:tcW w:w="1152" w:type="dxa"/>
            <w:tcBorders>
              <w:top w:val="nil"/>
              <w:left w:val="nil"/>
              <w:right w:val="nil"/>
            </w:tcBorders>
            <w:shd w:val="clear" w:color="auto" w:fill="auto"/>
            <w:noWrap/>
            <w:vAlign w:val="bottom"/>
          </w:tcPr>
          <w:p w14:paraId="40BF76C8"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shd w:val="clear" w:color="auto" w:fill="auto"/>
            <w:noWrap/>
            <w:vAlign w:val="bottom"/>
          </w:tcPr>
          <w:p w14:paraId="0C3CB6A5" w14:textId="77777777"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10377F35" w14:textId="7DCC7313" w:rsidR="00C66EF6" w:rsidRPr="00050001" w:rsidRDefault="00C66EF6" w:rsidP="00C66EF6">
            <w:pPr>
              <w:spacing w:line="276" w:lineRule="auto"/>
              <w:jc w:val="right"/>
              <w:rPr>
                <w:color w:val="000000"/>
              </w:rPr>
            </w:pPr>
          </w:p>
        </w:tc>
        <w:tc>
          <w:tcPr>
            <w:tcW w:w="1152" w:type="dxa"/>
            <w:gridSpan w:val="2"/>
            <w:tcBorders>
              <w:top w:val="nil"/>
              <w:left w:val="nil"/>
              <w:right w:val="nil"/>
            </w:tcBorders>
            <w:vAlign w:val="bottom"/>
          </w:tcPr>
          <w:p w14:paraId="3C17CEA0" w14:textId="1AD523D5" w:rsidR="00C66EF6" w:rsidRPr="00050001" w:rsidRDefault="00C66EF6" w:rsidP="00C66EF6">
            <w:pPr>
              <w:spacing w:line="276" w:lineRule="auto"/>
              <w:jc w:val="right"/>
              <w:rPr>
                <w:color w:val="000000"/>
              </w:rPr>
            </w:pPr>
          </w:p>
        </w:tc>
      </w:tr>
    </w:tbl>
    <w:p w14:paraId="429EE34C" w14:textId="6E57B931" w:rsidR="009F20B5" w:rsidRPr="002E00E5"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and p-values between 0.05 and 0.10 are italicized. Key: df=degrees of freedom,</w:t>
      </w:r>
      <w:r w:rsidR="002E00E5">
        <w:t xml:space="preserve"> </w:t>
      </w:r>
      <w:r w:rsidR="002E00E5">
        <w:rPr>
          <w:i/>
          <w:iCs/>
        </w:rPr>
        <w:t>A</w:t>
      </w:r>
      <w:r w:rsidR="002E00E5">
        <w:rPr>
          <w:vertAlign w:val="subscript"/>
        </w:rPr>
        <w:t>net</w:t>
      </w:r>
      <w:r w:rsidR="002E00E5">
        <w:t>=net photosynthesis rate;</w:t>
      </w:r>
      <w:r>
        <w:t xml:space="preserve"> </w:t>
      </w:r>
      <w:r w:rsidR="002E00E5">
        <w:rPr>
          <w:i/>
          <w:iCs/>
        </w:rPr>
        <w:t>R</w:t>
      </w:r>
      <w:r w:rsidR="002E00E5">
        <w:rPr>
          <w:vertAlign w:val="subscript"/>
        </w:rPr>
        <w:t>d25</w:t>
      </w:r>
      <w:r w:rsidR="002E00E5">
        <w:t>= dark respiration at 25</w:t>
      </w:r>
      <w:r w:rsidR="002E00E5">
        <w:sym w:font="Symbol" w:char="F0B0"/>
      </w:r>
      <w:r w:rsidR="002E00E5">
        <w:t xml:space="preserve">C, </w:t>
      </w:r>
      <w:r>
        <w:rPr>
          <w:i/>
          <w:iCs/>
        </w:rPr>
        <w:t>V</w:t>
      </w:r>
      <w:r>
        <w:rPr>
          <w:vertAlign w:val="subscript"/>
        </w:rPr>
        <w:t>cmax25</w:t>
      </w:r>
      <w:r>
        <w:t>=maximum rate of Rubisco carboxylation at 25</w:t>
      </w:r>
      <w:r>
        <w:sym w:font="Symbol" w:char="F0B0"/>
      </w:r>
      <w:r>
        <w:t>C</w:t>
      </w:r>
      <w:r w:rsidR="002E00E5">
        <w:t>,</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E00E5">
        <w:t>,</w:t>
      </w:r>
      <w:r>
        <w:t xml:space="preserve"> </w:t>
      </w:r>
      <w:r w:rsidR="00460B65" w:rsidRPr="00460B65">
        <w:rPr>
          <w:i/>
          <w:iCs/>
          <w:color w:val="000000"/>
          <w:lang w:val="el-GR"/>
        </w:rPr>
        <w:t>χ</w:t>
      </w:r>
      <w:r>
        <w:rPr>
          <w:color w:val="000000"/>
        </w:rPr>
        <w:t>=</w:t>
      </w:r>
      <w:r w:rsidR="00460B65">
        <w:rPr>
          <w:color w:val="000000"/>
        </w:rPr>
        <w:t>ratio of intercellular CO</w:t>
      </w:r>
      <w:r w:rsidR="00460B65">
        <w:rPr>
          <w:color w:val="000000"/>
          <w:vertAlign w:val="subscript"/>
        </w:rPr>
        <w:t>2</w:t>
      </w:r>
      <w:r w:rsidR="00460B65">
        <w:rPr>
          <w:color w:val="000000"/>
        </w:rPr>
        <w:t xml:space="preserve"> to atmospheric CO</w:t>
      </w:r>
      <w:r w:rsidR="00460B65">
        <w:rPr>
          <w:color w:val="000000"/>
          <w:vertAlign w:val="subscript"/>
        </w:rPr>
        <w:t>2</w:t>
      </w: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5859DACF" w14:textId="77777777" w:rsidR="00955DC4" w:rsidRDefault="009F20B5" w:rsidP="00955DC4">
      <w:pPr>
        <w:spacing w:line="360" w:lineRule="auto"/>
        <w:rPr>
          <w:b/>
        </w:rPr>
      </w:pPr>
      <w:r>
        <w:rPr>
          <w:b/>
        </w:rPr>
        <w:lastRenderedPageBreak/>
        <w:t>Figure 2</w:t>
      </w:r>
    </w:p>
    <w:p w14:paraId="40E16F33" w14:textId="0A69379E" w:rsidR="00955DC4" w:rsidRDefault="002635B5" w:rsidP="00955DC4">
      <w:pPr>
        <w:spacing w:line="360" w:lineRule="auto"/>
        <w:rPr>
          <w:b/>
        </w:rPr>
      </w:pPr>
      <w:r>
        <w:rPr>
          <w:b/>
          <w:noProof/>
        </w:rPr>
        <w:drawing>
          <wp:inline distT="0" distB="0" distL="0" distR="0" wp14:anchorId="01875D9A" wp14:editId="4932DFD1">
            <wp:extent cx="5202820" cy="5202820"/>
            <wp:effectExtent l="0" t="0" r="4445" b="4445"/>
            <wp:docPr id="622579111"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9111" name="Picture 1" descr="A chart of different types of soil fertilization&#10;&#10;Description automatically generated"/>
                    <pic:cNvPicPr/>
                  </pic:nvPicPr>
                  <pic:blipFill>
                    <a:blip r:embed="rId15"/>
                    <a:stretch>
                      <a:fillRect/>
                    </a:stretch>
                  </pic:blipFill>
                  <pic:spPr>
                    <a:xfrm>
                      <a:off x="0" y="0"/>
                      <a:ext cx="5211824" cy="5211824"/>
                    </a:xfrm>
                    <a:prstGeom prst="rect">
                      <a:avLst/>
                    </a:prstGeom>
                  </pic:spPr>
                </pic:pic>
              </a:graphicData>
            </a:graphic>
          </wp:inline>
        </w:drawing>
      </w:r>
    </w:p>
    <w:p w14:paraId="64E387D9" w14:textId="646693B4" w:rsidR="009F20B5" w:rsidRPr="00066136" w:rsidRDefault="009F20B5" w:rsidP="009F7EA9">
      <w:pPr>
        <w:spacing w:line="360" w:lineRule="auto"/>
        <w:rPr>
          <w:bCs/>
        </w:rPr>
      </w:pPr>
      <w:r>
        <w:rPr>
          <w:b/>
        </w:rPr>
        <w:t xml:space="preserve">Figure 2 </w:t>
      </w:r>
      <w:r>
        <w:rPr>
          <w:bCs/>
        </w:rPr>
        <w:t>Effects of CO</w:t>
      </w:r>
      <w:r>
        <w:rPr>
          <w:bCs/>
          <w:vertAlign w:val="subscript"/>
        </w:rPr>
        <w:t>2</w:t>
      </w:r>
      <w:r>
        <w:rPr>
          <w:bCs/>
        </w:rPr>
        <w:t>, fertilization, and inoculation on</w:t>
      </w:r>
      <w:r w:rsidR="003B4535">
        <w:rPr>
          <w:bCs/>
        </w:rPr>
        <w:t xml:space="preserve"> net photosynthesis (a), dark respiration at 25</w:t>
      </w:r>
      <w:r w:rsidR="003B4535">
        <w:rPr>
          <w:bCs/>
        </w:rPr>
        <w:sym w:font="Symbol" w:char="F0B0"/>
      </w:r>
      <w:r w:rsidR="003B4535">
        <w:rPr>
          <w:bCs/>
        </w:rPr>
        <w:t>C (b), the maximum rate of Rubisco carboxylation at 25</w:t>
      </w:r>
      <w:r w:rsidR="003B4535">
        <w:rPr>
          <w:bCs/>
        </w:rPr>
        <w:sym w:font="Symbol" w:char="F0B0"/>
      </w:r>
      <w:r w:rsidR="003B4535">
        <w:rPr>
          <w:bCs/>
        </w:rPr>
        <w:t xml:space="preserve">C (c), </w:t>
      </w:r>
      <w:r w:rsidRPr="004177E2">
        <w:rPr>
          <w:bCs/>
        </w:rPr>
        <w:t>the maximum rate of 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 xml:space="preserve">and </w:t>
      </w:r>
      <w:r w:rsidR="00AD4FAC" w:rsidRPr="00AD4FAC">
        <w:rPr>
          <w:i/>
          <w:iCs/>
          <w:color w:val="000000"/>
          <w:lang w:val="el-GR"/>
        </w:rPr>
        <w:t>χ</w:t>
      </w:r>
      <w:r w:rsidR="00AD4FAC">
        <w:rPr>
          <w:color w:val="000000"/>
        </w:rPr>
        <w:t xml:space="preserve"> (f)</w:t>
      </w:r>
      <w:r>
        <w:rPr>
          <w:bCs/>
        </w:rPr>
        <w:t xml:space="preserve">. </w:t>
      </w:r>
      <w:r w:rsidR="00066136">
        <w:rPr>
          <w:bCs/>
        </w:rPr>
        <w:t>Nitrogen fertilization is represented on the x-axis in all panels.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Pr>
          <w:b/>
        </w:rPr>
        <w:br w:type="page"/>
      </w:r>
    </w:p>
    <w:p w14:paraId="753BA404" w14:textId="7D045644" w:rsidR="00AE7E6C" w:rsidRDefault="00E86DC3" w:rsidP="00902118">
      <w:pPr>
        <w:spacing w:line="360" w:lineRule="auto"/>
        <w:rPr>
          <w:bCs/>
        </w:rPr>
      </w:pPr>
      <w:r>
        <w:rPr>
          <w:bCs/>
          <w:i/>
          <w:iCs/>
        </w:rPr>
        <w:lastRenderedPageBreak/>
        <w:t>Photosynthetic nitrogen-use efficiency</w:t>
      </w:r>
    </w:p>
    <w:p w14:paraId="6512B8C4" w14:textId="3159C3B6" w:rsidR="00E86DC3" w:rsidRDefault="00AE7E6C" w:rsidP="00902118">
      <w:pPr>
        <w:spacing w:line="360" w:lineRule="auto"/>
        <w:rPr>
          <w:bCs/>
        </w:rPr>
      </w:pPr>
      <w:r>
        <w:rPr>
          <w:bCs/>
        </w:rPr>
        <w:t xml:space="preserve">Elevated </w:t>
      </w:r>
      <w:r w:rsidR="00677713">
        <w:rPr>
          <w:bCs/>
        </w:rPr>
        <w:t>CO</w:t>
      </w:r>
      <w:r w:rsidR="00677713">
        <w:rPr>
          <w:bCs/>
          <w:vertAlign w:val="subscript"/>
        </w:rPr>
        <w:t>2</w:t>
      </w:r>
      <w:r w:rsidR="00677713">
        <w:rPr>
          <w:bCs/>
        </w:rPr>
        <w:t xml:space="preserve"> increased </w:t>
      </w:r>
      <w:r w:rsidR="00677713">
        <w:rPr>
          <w:bCs/>
          <w:i/>
          <w:iCs/>
        </w:rPr>
        <w:t>PNUE</w:t>
      </w:r>
      <w:r w:rsidR="00677713">
        <w:rPr>
          <w:bCs/>
        </w:rPr>
        <w:t xml:space="preserve"> by 90% (</w:t>
      </w:r>
      <w:r w:rsidR="00677713">
        <w:rPr>
          <w:bCs/>
          <w:i/>
          <w:iCs/>
        </w:rPr>
        <w:t>p</w:t>
      </w:r>
      <w:r w:rsidR="00677713">
        <w:rPr>
          <w:bCs/>
        </w:rPr>
        <w:t>&lt;0.001; Table 3</w:t>
      </w:r>
      <w:r w:rsidR="00066136">
        <w:rPr>
          <w:bCs/>
        </w:rPr>
        <w:t>; Fig. 3</w:t>
      </w:r>
      <w:r w:rsidR="00677713">
        <w:rPr>
          <w:bCs/>
        </w:rPr>
        <w:t>). An interaction between CO</w:t>
      </w:r>
      <w:r w:rsidR="00677713">
        <w:rPr>
          <w:bCs/>
          <w:vertAlign w:val="subscript"/>
        </w:rPr>
        <w:t>2</w:t>
      </w:r>
      <w:r w:rsidR="00677713">
        <w:rPr>
          <w:bCs/>
        </w:rPr>
        <w:t xml:space="preserve"> and fertilization (</w:t>
      </w:r>
      <w:r w:rsidR="00677713">
        <w:rPr>
          <w:bCs/>
          <w:i/>
          <w:iCs/>
        </w:rPr>
        <w:t>p</w:t>
      </w:r>
      <w:r w:rsidR="00677713">
        <w:rPr>
          <w:bCs/>
        </w:rPr>
        <w:t xml:space="preserve">=0.021; Table 3) indicated that the negative effect of increasing fertilization on </w:t>
      </w:r>
      <w:r w:rsidR="00677713">
        <w:rPr>
          <w:bCs/>
          <w:i/>
          <w:iCs/>
        </w:rPr>
        <w:t>PNUE</w:t>
      </w:r>
      <w:r w:rsidR="00677713">
        <w:rPr>
          <w:bCs/>
        </w:rPr>
        <w:t xml:space="preserve"> (</w:t>
      </w:r>
      <w:r w:rsidR="00677713">
        <w:rPr>
          <w:bCs/>
          <w:i/>
          <w:iCs/>
        </w:rPr>
        <w:t>p</w:t>
      </w:r>
      <w:r w:rsidR="00677713">
        <w:rPr>
          <w:bCs/>
        </w:rPr>
        <w:t>&lt;0.001; Table 3) was stronger under elevated CO</w:t>
      </w:r>
      <w:r w:rsidR="00677713">
        <w:rPr>
          <w:bCs/>
          <w:vertAlign w:val="subscript"/>
        </w:rPr>
        <w:t>2</w:t>
      </w:r>
      <w:r w:rsidR="00677713">
        <w:rPr>
          <w:bCs/>
        </w:rPr>
        <w:t xml:space="preserve"> (Tukey test comparing the fertilization effect on </w:t>
      </w:r>
      <w:r w:rsidR="00677713">
        <w:rPr>
          <w:bCs/>
          <w:i/>
          <w:iCs/>
        </w:rPr>
        <w:t>PNUE</w:t>
      </w:r>
      <w:r w:rsidR="00677713">
        <w:rPr>
          <w:bCs/>
        </w:rPr>
        <w:t xml:space="preserve"> between CO</w:t>
      </w:r>
      <w:r w:rsidR="00677713">
        <w:rPr>
          <w:bCs/>
          <w:vertAlign w:val="subscript"/>
        </w:rPr>
        <w:t>2</w:t>
      </w:r>
      <w:r w:rsidR="00677713">
        <w:rPr>
          <w:bCs/>
        </w:rPr>
        <w:t xml:space="preserve"> treatments: </w:t>
      </w:r>
      <w:r w:rsidR="00677713">
        <w:rPr>
          <w:bCs/>
          <w:i/>
          <w:iCs/>
        </w:rPr>
        <w:t>p</w:t>
      </w:r>
      <w:r w:rsidR="00677713">
        <w:rPr>
          <w:bCs/>
        </w:rPr>
        <w:t>&lt;0.001). This interaction decreased the positive effect of elevated CO</w:t>
      </w:r>
      <w:r w:rsidR="00677713">
        <w:rPr>
          <w:bCs/>
          <w:vertAlign w:val="subscript"/>
        </w:rPr>
        <w:t>2</w:t>
      </w:r>
      <w:r w:rsidR="00677713">
        <w:rPr>
          <w:bCs/>
        </w:rPr>
        <w:t xml:space="preserve"> on </w:t>
      </w:r>
      <w:r w:rsidR="00677713">
        <w:rPr>
          <w:bCs/>
          <w:i/>
          <w:iCs/>
        </w:rPr>
        <w:t>PNUE</w:t>
      </w:r>
      <w:r w:rsidR="00677713">
        <w:rPr>
          <w:bCs/>
        </w:rPr>
        <w:t xml:space="preserve"> with increasing fertilization (</w:t>
      </w:r>
      <w:r w:rsidR="00677713" w:rsidRPr="00677713">
        <w:rPr>
          <w:bCs/>
          <w:highlight w:val="yellow"/>
        </w:rPr>
        <w:t>Fig SX</w:t>
      </w:r>
      <w:r w:rsidR="00677713">
        <w:rPr>
          <w:bCs/>
        </w:rPr>
        <w:t>). Inoculation treatment did not modify the positive effect of elevated CO</w:t>
      </w:r>
      <w:r w:rsidR="00677713">
        <w:rPr>
          <w:bCs/>
          <w:vertAlign w:val="subscript"/>
        </w:rPr>
        <w:t>2</w:t>
      </w:r>
      <w:r w:rsidR="00677713">
        <w:rPr>
          <w:bCs/>
        </w:rPr>
        <w:t xml:space="preserve"> on </w:t>
      </w:r>
      <w:r w:rsidR="00677713">
        <w:rPr>
          <w:bCs/>
          <w:i/>
          <w:iCs/>
        </w:rPr>
        <w:t>PNUE</w:t>
      </w:r>
      <w:r w:rsidR="00677713">
        <w:rPr>
          <w:bCs/>
        </w:rPr>
        <w:t xml:space="preserve"> (CO</w:t>
      </w:r>
      <w:r w:rsidR="00677713">
        <w:rPr>
          <w:bCs/>
          <w:vertAlign w:val="subscript"/>
        </w:rPr>
        <w:t>2</w:t>
      </w:r>
      <w:r w:rsidR="00677713">
        <w:rPr>
          <w:bCs/>
        </w:rPr>
        <w:t xml:space="preserve">-by-inoculation interaction: </w:t>
      </w:r>
      <w:r w:rsidR="00677713">
        <w:rPr>
          <w:bCs/>
          <w:i/>
          <w:iCs/>
        </w:rPr>
        <w:t>p</w:t>
      </w:r>
      <w:r w:rsidR="00677713">
        <w:rPr>
          <w:bCs/>
        </w:rPr>
        <w:t>=0.331; Table 3). Finally, an interaction between fertilization and inoculation (</w:t>
      </w:r>
      <w:r w:rsidR="00677713">
        <w:rPr>
          <w:bCs/>
          <w:i/>
          <w:iCs/>
        </w:rPr>
        <w:t>p</w:t>
      </w:r>
      <w:r w:rsidR="00677713">
        <w:rPr>
          <w:bCs/>
        </w:rPr>
        <w:t>&lt;0.001; Table 3</w:t>
      </w:r>
      <w:r w:rsidR="00066136">
        <w:rPr>
          <w:bCs/>
        </w:rPr>
        <w:t>; Fig. 3</w:t>
      </w:r>
      <w:r w:rsidR="00677713">
        <w:rPr>
          <w:bCs/>
        </w:rPr>
        <w:t xml:space="preserve">) indicated that the negative effect of increasing fertilization on </w:t>
      </w:r>
      <w:r w:rsidR="00677713">
        <w:rPr>
          <w:bCs/>
          <w:i/>
          <w:iCs/>
        </w:rPr>
        <w:t>PNUE</w:t>
      </w:r>
      <w:r w:rsidR="00677713">
        <w:rPr>
          <w:bCs/>
        </w:rPr>
        <w:t xml:space="preserve"> was stronger in uninoculated plants (Tukey test comparing the fertilization effect on </w:t>
      </w:r>
      <w:r w:rsidR="00677713">
        <w:rPr>
          <w:bCs/>
          <w:i/>
          <w:iCs/>
        </w:rPr>
        <w:t>PNUE</w:t>
      </w:r>
      <w:r w:rsidR="00677713">
        <w:rPr>
          <w:bCs/>
        </w:rPr>
        <w:t xml:space="preserve"> between inoculation treatments: </w:t>
      </w:r>
      <w:r w:rsidR="00677713">
        <w:rPr>
          <w:bCs/>
          <w:i/>
          <w:iCs/>
        </w:rPr>
        <w:t>p</w:t>
      </w:r>
      <w:r w:rsidR="00677713">
        <w:rPr>
          <w:bCs/>
        </w:rPr>
        <w:t>=0.002).</w:t>
      </w:r>
    </w:p>
    <w:p w14:paraId="05E12A7B" w14:textId="40B37AB7" w:rsidR="00E86DC3" w:rsidRDefault="00E86DC3">
      <w:pPr>
        <w:rPr>
          <w:bCs/>
        </w:rPr>
      </w:pPr>
      <w:r>
        <w:rPr>
          <w:bCs/>
        </w:rPr>
        <w:br w:type="page"/>
      </w:r>
    </w:p>
    <w:p w14:paraId="4077A32F" w14:textId="27599BBC" w:rsidR="00E86DC3" w:rsidRPr="00066136" w:rsidRDefault="00E86DC3" w:rsidP="00902118">
      <w:pPr>
        <w:spacing w:line="360" w:lineRule="auto"/>
        <w:rPr>
          <w:bCs/>
          <w:vertAlign w:val="superscript"/>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w:t>
      </w:r>
      <w:r>
        <w:rPr>
          <w:bCs/>
        </w:rPr>
        <w:t>photosynthetic nitrogen-use efficiency</w:t>
      </w:r>
      <w:r>
        <w:rPr>
          <w:bCs/>
          <w:vertAlign w:val="superscript"/>
        </w:rPr>
        <w:t>*</w:t>
      </w:r>
    </w:p>
    <w:tbl>
      <w:tblPr>
        <w:tblW w:w="4713" w:type="dxa"/>
        <w:jc w:val="center"/>
        <w:tblLook w:val="04A0" w:firstRow="1" w:lastRow="0" w:firstColumn="1" w:lastColumn="0" w:noHBand="0" w:noVBand="1"/>
      </w:tblPr>
      <w:tblGrid>
        <w:gridCol w:w="1971"/>
        <w:gridCol w:w="438"/>
        <w:gridCol w:w="1152"/>
        <w:gridCol w:w="1152"/>
      </w:tblGrid>
      <w:tr w:rsidR="00E86DC3" w:rsidRPr="00A075E5" w14:paraId="5FBD081D" w14:textId="77777777" w:rsidTr="00E86DC3">
        <w:trPr>
          <w:trHeight w:val="320"/>
          <w:jc w:val="center"/>
        </w:trPr>
        <w:tc>
          <w:tcPr>
            <w:tcW w:w="1971" w:type="dxa"/>
            <w:tcBorders>
              <w:left w:val="nil"/>
              <w:bottom w:val="single" w:sz="4" w:space="0" w:color="auto"/>
              <w:right w:val="nil"/>
            </w:tcBorders>
            <w:shd w:val="clear" w:color="auto" w:fill="auto"/>
            <w:noWrap/>
            <w:vAlign w:val="bottom"/>
          </w:tcPr>
          <w:p w14:paraId="03C51054" w14:textId="77777777" w:rsidR="00E86DC3" w:rsidRPr="00A075E5" w:rsidRDefault="00E86DC3" w:rsidP="00971349">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100610" w14:textId="77777777" w:rsidR="00E86DC3" w:rsidRPr="00A075E5" w:rsidRDefault="00E86DC3" w:rsidP="00971349">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13C55959" w14:textId="73B9B429" w:rsidR="00E86DC3" w:rsidRPr="00677713" w:rsidRDefault="00E86DC3" w:rsidP="00971349">
            <w:pPr>
              <w:spacing w:line="276" w:lineRule="auto"/>
              <w:jc w:val="center"/>
              <w:rPr>
                <w:b/>
                <w:bCs/>
                <w:color w:val="000000"/>
                <w:vertAlign w:val="subscript"/>
              </w:rPr>
            </w:pPr>
            <w:r>
              <w:rPr>
                <w:b/>
                <w:bCs/>
                <w:i/>
                <w:iCs/>
                <w:color w:val="000000"/>
              </w:rPr>
              <w:t>PNUE</w:t>
            </w:r>
          </w:p>
        </w:tc>
      </w:tr>
      <w:tr w:rsidR="00E86DC3" w:rsidRPr="00A075E5" w14:paraId="728C0FF9" w14:textId="77777777" w:rsidTr="00E86DC3">
        <w:trPr>
          <w:trHeight w:val="320"/>
          <w:jc w:val="center"/>
        </w:trPr>
        <w:tc>
          <w:tcPr>
            <w:tcW w:w="1971" w:type="dxa"/>
            <w:tcBorders>
              <w:top w:val="single" w:sz="4" w:space="0" w:color="auto"/>
              <w:left w:val="nil"/>
              <w:bottom w:val="single" w:sz="4" w:space="0" w:color="auto"/>
              <w:right w:val="nil"/>
            </w:tcBorders>
            <w:shd w:val="clear" w:color="auto" w:fill="auto"/>
            <w:noWrap/>
            <w:vAlign w:val="bottom"/>
            <w:hideMark/>
          </w:tcPr>
          <w:p w14:paraId="71ED28D5" w14:textId="77777777" w:rsidR="00E86DC3" w:rsidRPr="00A075E5" w:rsidRDefault="00E86DC3" w:rsidP="00971349">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32446D97" w14:textId="77777777" w:rsidR="00E86DC3" w:rsidRPr="00A075E5" w:rsidRDefault="00E86DC3" w:rsidP="00971349">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062CF73A" w14:textId="77777777" w:rsidR="00E86DC3" w:rsidRPr="00A075E5" w:rsidRDefault="00E86DC3" w:rsidP="00971349">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615167C" w14:textId="77777777" w:rsidR="00E86DC3" w:rsidRPr="00A075E5" w:rsidRDefault="00E86DC3" w:rsidP="00971349">
            <w:pPr>
              <w:spacing w:line="276" w:lineRule="auto"/>
              <w:jc w:val="right"/>
              <w:rPr>
                <w:color w:val="000000"/>
              </w:rPr>
            </w:pPr>
            <w:r w:rsidRPr="00E4133D">
              <w:rPr>
                <w:i/>
                <w:iCs/>
                <w:color w:val="000000"/>
              </w:rPr>
              <w:t>p</w:t>
            </w:r>
          </w:p>
        </w:tc>
      </w:tr>
      <w:tr w:rsidR="00E86DC3" w:rsidRPr="00A075E5" w14:paraId="0A385309"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024DBE58" w14:textId="77777777" w:rsidR="00E86DC3" w:rsidRPr="00A075E5" w:rsidRDefault="00E86DC3" w:rsidP="00971349">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7B8BE53F"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0E69355" w14:textId="4856A4EB" w:rsidR="00E86DC3" w:rsidRPr="009412FD" w:rsidRDefault="00066136" w:rsidP="00971349">
            <w:pPr>
              <w:spacing w:line="276" w:lineRule="auto"/>
              <w:jc w:val="right"/>
              <w:rPr>
                <w:color w:val="000000"/>
              </w:rPr>
            </w:pPr>
            <w:r>
              <w:rPr>
                <w:color w:val="000000"/>
              </w:rPr>
              <w:t>300.197</w:t>
            </w:r>
          </w:p>
        </w:tc>
        <w:tc>
          <w:tcPr>
            <w:tcW w:w="1152" w:type="dxa"/>
            <w:tcBorders>
              <w:top w:val="nil"/>
              <w:left w:val="nil"/>
              <w:bottom w:val="nil"/>
            </w:tcBorders>
            <w:shd w:val="clear" w:color="auto" w:fill="auto"/>
            <w:noWrap/>
            <w:vAlign w:val="bottom"/>
          </w:tcPr>
          <w:p w14:paraId="68AEEE95" w14:textId="6CE789AC"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765ACE7E"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2DD641FC" w14:textId="77777777" w:rsidR="00E86DC3" w:rsidRPr="00A075E5" w:rsidRDefault="00E86DC3" w:rsidP="00971349">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0FAE1F7D"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25FAC811" w14:textId="25F77BDC" w:rsidR="00E86DC3" w:rsidRPr="009412FD" w:rsidRDefault="00066136" w:rsidP="00971349">
            <w:pPr>
              <w:spacing w:line="276" w:lineRule="auto"/>
              <w:jc w:val="right"/>
              <w:rPr>
                <w:color w:val="000000"/>
              </w:rPr>
            </w:pPr>
            <w:r>
              <w:rPr>
                <w:color w:val="000000"/>
              </w:rPr>
              <w:t>9.897</w:t>
            </w:r>
          </w:p>
        </w:tc>
        <w:tc>
          <w:tcPr>
            <w:tcW w:w="1152" w:type="dxa"/>
            <w:tcBorders>
              <w:top w:val="nil"/>
              <w:left w:val="nil"/>
              <w:bottom w:val="nil"/>
            </w:tcBorders>
            <w:shd w:val="clear" w:color="auto" w:fill="auto"/>
            <w:noWrap/>
            <w:vAlign w:val="bottom"/>
          </w:tcPr>
          <w:p w14:paraId="20D9FCDC" w14:textId="43F1414B" w:rsidR="00E86DC3" w:rsidRPr="00066136" w:rsidRDefault="00066136" w:rsidP="00971349">
            <w:pPr>
              <w:spacing w:line="276" w:lineRule="auto"/>
              <w:jc w:val="right"/>
              <w:rPr>
                <w:b/>
                <w:bCs/>
                <w:color w:val="000000"/>
              </w:rPr>
            </w:pPr>
            <w:r w:rsidRPr="00066136">
              <w:rPr>
                <w:b/>
                <w:bCs/>
                <w:color w:val="000000"/>
              </w:rPr>
              <w:t>0.002</w:t>
            </w:r>
          </w:p>
        </w:tc>
      </w:tr>
      <w:tr w:rsidR="00E86DC3" w:rsidRPr="00A075E5" w14:paraId="3AFEE2B7"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14B0B163" w14:textId="77777777" w:rsidR="00E86DC3" w:rsidRPr="00A075E5" w:rsidRDefault="00E86DC3" w:rsidP="00971349">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991CEF2"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9BD0BA8" w14:textId="31606986" w:rsidR="00E86DC3" w:rsidRPr="009412FD" w:rsidRDefault="00066136" w:rsidP="00971349">
            <w:pPr>
              <w:spacing w:line="276" w:lineRule="auto"/>
              <w:jc w:val="right"/>
              <w:rPr>
                <w:color w:val="000000"/>
              </w:rPr>
            </w:pPr>
            <w:r>
              <w:rPr>
                <w:color w:val="000000"/>
              </w:rPr>
              <w:t>29.695</w:t>
            </w:r>
          </w:p>
        </w:tc>
        <w:tc>
          <w:tcPr>
            <w:tcW w:w="1152" w:type="dxa"/>
            <w:tcBorders>
              <w:top w:val="nil"/>
              <w:left w:val="nil"/>
              <w:bottom w:val="nil"/>
            </w:tcBorders>
            <w:shd w:val="clear" w:color="auto" w:fill="auto"/>
            <w:noWrap/>
            <w:vAlign w:val="bottom"/>
          </w:tcPr>
          <w:p w14:paraId="7474FB87" w14:textId="71B1923B"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412F2366"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5F4C6C4E"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1E3E6C6"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F18E5C3" w14:textId="4FE853D9" w:rsidR="00E86DC3" w:rsidRPr="009412FD" w:rsidRDefault="00066136" w:rsidP="00971349">
            <w:pPr>
              <w:spacing w:line="276" w:lineRule="auto"/>
              <w:jc w:val="right"/>
              <w:rPr>
                <w:color w:val="000000"/>
              </w:rPr>
            </w:pPr>
            <w:r>
              <w:rPr>
                <w:color w:val="000000"/>
              </w:rPr>
              <w:t>0.944</w:t>
            </w:r>
          </w:p>
        </w:tc>
        <w:tc>
          <w:tcPr>
            <w:tcW w:w="1152" w:type="dxa"/>
            <w:tcBorders>
              <w:top w:val="nil"/>
              <w:left w:val="nil"/>
              <w:bottom w:val="nil"/>
            </w:tcBorders>
            <w:shd w:val="clear" w:color="auto" w:fill="auto"/>
            <w:noWrap/>
            <w:vAlign w:val="bottom"/>
          </w:tcPr>
          <w:p w14:paraId="29334DA5" w14:textId="7A8070F6" w:rsidR="00E86DC3" w:rsidRPr="00066136" w:rsidRDefault="00066136" w:rsidP="00971349">
            <w:pPr>
              <w:spacing w:line="276" w:lineRule="auto"/>
              <w:jc w:val="right"/>
              <w:rPr>
                <w:color w:val="000000"/>
              </w:rPr>
            </w:pPr>
            <w:r>
              <w:rPr>
                <w:color w:val="000000"/>
              </w:rPr>
              <w:t>0.331</w:t>
            </w:r>
          </w:p>
        </w:tc>
      </w:tr>
      <w:tr w:rsidR="00E86DC3" w:rsidRPr="00A075E5" w14:paraId="08DEA558" w14:textId="77777777" w:rsidTr="00E86DC3">
        <w:trPr>
          <w:trHeight w:val="320"/>
          <w:jc w:val="center"/>
        </w:trPr>
        <w:tc>
          <w:tcPr>
            <w:tcW w:w="1971" w:type="dxa"/>
            <w:tcBorders>
              <w:top w:val="nil"/>
              <w:left w:val="nil"/>
              <w:bottom w:val="nil"/>
              <w:right w:val="nil"/>
            </w:tcBorders>
            <w:shd w:val="clear" w:color="auto" w:fill="auto"/>
            <w:noWrap/>
            <w:vAlign w:val="bottom"/>
            <w:hideMark/>
          </w:tcPr>
          <w:p w14:paraId="486DD1BA"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813A5F6"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4D29C97" w14:textId="22141CEE" w:rsidR="00E86DC3" w:rsidRPr="009412FD" w:rsidRDefault="00066136" w:rsidP="00971349">
            <w:pPr>
              <w:spacing w:line="276" w:lineRule="auto"/>
              <w:jc w:val="right"/>
              <w:rPr>
                <w:color w:val="000000"/>
              </w:rPr>
            </w:pPr>
            <w:r>
              <w:rPr>
                <w:color w:val="000000"/>
              </w:rPr>
              <w:t>5.359</w:t>
            </w:r>
          </w:p>
        </w:tc>
        <w:tc>
          <w:tcPr>
            <w:tcW w:w="1152" w:type="dxa"/>
            <w:tcBorders>
              <w:top w:val="nil"/>
              <w:left w:val="nil"/>
              <w:bottom w:val="nil"/>
            </w:tcBorders>
            <w:shd w:val="clear" w:color="auto" w:fill="auto"/>
            <w:noWrap/>
            <w:vAlign w:val="bottom"/>
          </w:tcPr>
          <w:p w14:paraId="7ECE3EF8" w14:textId="76667B2F" w:rsidR="00E86DC3" w:rsidRPr="00066136" w:rsidRDefault="00066136" w:rsidP="00971349">
            <w:pPr>
              <w:spacing w:line="276" w:lineRule="auto"/>
              <w:jc w:val="right"/>
              <w:rPr>
                <w:b/>
                <w:bCs/>
                <w:color w:val="000000"/>
              </w:rPr>
            </w:pPr>
            <w:r w:rsidRPr="00066136">
              <w:rPr>
                <w:b/>
                <w:bCs/>
                <w:color w:val="000000"/>
              </w:rPr>
              <w:t>0.021</w:t>
            </w:r>
          </w:p>
        </w:tc>
      </w:tr>
      <w:tr w:rsidR="00E86DC3" w:rsidRPr="00A075E5" w14:paraId="7283582E" w14:textId="77777777" w:rsidTr="00E86DC3">
        <w:trPr>
          <w:trHeight w:val="320"/>
          <w:jc w:val="center"/>
        </w:trPr>
        <w:tc>
          <w:tcPr>
            <w:tcW w:w="1971" w:type="dxa"/>
            <w:tcBorders>
              <w:top w:val="nil"/>
              <w:left w:val="nil"/>
              <w:right w:val="nil"/>
            </w:tcBorders>
            <w:shd w:val="clear" w:color="auto" w:fill="auto"/>
            <w:noWrap/>
            <w:vAlign w:val="bottom"/>
            <w:hideMark/>
          </w:tcPr>
          <w:p w14:paraId="6079CF6C" w14:textId="77777777" w:rsidR="00E86DC3" w:rsidRPr="00A075E5" w:rsidRDefault="00E86DC3" w:rsidP="00971349">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C1753C0"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65F4CDB5" w14:textId="4D299661" w:rsidR="00E86DC3" w:rsidRPr="009412FD" w:rsidRDefault="00066136" w:rsidP="00971349">
            <w:pPr>
              <w:spacing w:line="276" w:lineRule="auto"/>
              <w:jc w:val="right"/>
              <w:rPr>
                <w:color w:val="000000"/>
              </w:rPr>
            </w:pPr>
            <w:r>
              <w:rPr>
                <w:color w:val="000000"/>
              </w:rPr>
              <w:t>10.883</w:t>
            </w:r>
          </w:p>
        </w:tc>
        <w:tc>
          <w:tcPr>
            <w:tcW w:w="1152" w:type="dxa"/>
            <w:tcBorders>
              <w:top w:val="nil"/>
              <w:left w:val="nil"/>
            </w:tcBorders>
            <w:shd w:val="clear" w:color="auto" w:fill="auto"/>
            <w:noWrap/>
            <w:vAlign w:val="bottom"/>
          </w:tcPr>
          <w:p w14:paraId="7B84743D" w14:textId="2B0327BA" w:rsidR="00E86DC3" w:rsidRPr="00066136" w:rsidRDefault="00066136" w:rsidP="00971349">
            <w:pPr>
              <w:spacing w:line="276" w:lineRule="auto"/>
              <w:jc w:val="right"/>
              <w:rPr>
                <w:b/>
                <w:bCs/>
                <w:color w:val="000000"/>
              </w:rPr>
            </w:pPr>
            <w:r w:rsidRPr="00066136">
              <w:rPr>
                <w:b/>
                <w:bCs/>
                <w:color w:val="000000"/>
              </w:rPr>
              <w:t>&lt;0.001</w:t>
            </w:r>
          </w:p>
        </w:tc>
      </w:tr>
      <w:tr w:rsidR="00E86DC3" w:rsidRPr="00A075E5" w14:paraId="5E6C67CD" w14:textId="77777777" w:rsidTr="00E86DC3">
        <w:trPr>
          <w:trHeight w:val="320"/>
          <w:jc w:val="center"/>
        </w:trPr>
        <w:tc>
          <w:tcPr>
            <w:tcW w:w="1971" w:type="dxa"/>
            <w:tcBorders>
              <w:top w:val="nil"/>
              <w:left w:val="nil"/>
              <w:bottom w:val="single" w:sz="2" w:space="0" w:color="auto"/>
              <w:right w:val="nil"/>
            </w:tcBorders>
            <w:shd w:val="clear" w:color="auto" w:fill="auto"/>
            <w:noWrap/>
            <w:vAlign w:val="bottom"/>
            <w:hideMark/>
          </w:tcPr>
          <w:p w14:paraId="33DAD592" w14:textId="77777777" w:rsidR="00E86DC3" w:rsidRPr="00A075E5" w:rsidRDefault="00E86DC3" w:rsidP="00971349">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6D401B6D" w14:textId="77777777" w:rsidR="00E86DC3" w:rsidRPr="00A075E5" w:rsidRDefault="00E86DC3" w:rsidP="00971349">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4F69192F" w14:textId="280A9673" w:rsidR="00E86DC3" w:rsidRPr="009412FD" w:rsidRDefault="00066136" w:rsidP="00971349">
            <w:pPr>
              <w:spacing w:line="276" w:lineRule="auto"/>
              <w:jc w:val="right"/>
              <w:rPr>
                <w:color w:val="000000"/>
              </w:rPr>
            </w:pPr>
            <w:r>
              <w:rPr>
                <w:color w:val="000000"/>
              </w:rPr>
              <w:t>0.369</w:t>
            </w:r>
          </w:p>
        </w:tc>
        <w:tc>
          <w:tcPr>
            <w:tcW w:w="1152" w:type="dxa"/>
            <w:tcBorders>
              <w:top w:val="nil"/>
              <w:left w:val="nil"/>
              <w:bottom w:val="single" w:sz="2" w:space="0" w:color="auto"/>
            </w:tcBorders>
            <w:shd w:val="clear" w:color="auto" w:fill="auto"/>
            <w:noWrap/>
            <w:vAlign w:val="bottom"/>
          </w:tcPr>
          <w:p w14:paraId="0DF81232" w14:textId="210380D2" w:rsidR="00E86DC3" w:rsidRPr="00066136" w:rsidRDefault="00066136" w:rsidP="00971349">
            <w:pPr>
              <w:spacing w:line="276" w:lineRule="auto"/>
              <w:jc w:val="right"/>
              <w:rPr>
                <w:color w:val="000000"/>
              </w:rPr>
            </w:pPr>
            <w:r w:rsidRPr="00066136">
              <w:rPr>
                <w:color w:val="000000"/>
              </w:rPr>
              <w:t>0.544</w:t>
            </w:r>
          </w:p>
        </w:tc>
      </w:tr>
    </w:tbl>
    <w:p w14:paraId="0B26DCEB" w14:textId="77777777" w:rsidR="00AE7E6C" w:rsidRDefault="00AE7E6C" w:rsidP="00902118">
      <w:pPr>
        <w:spacing w:line="360" w:lineRule="auto"/>
        <w:rPr>
          <w:bCs/>
        </w:rPr>
      </w:pPr>
    </w:p>
    <w:p w14:paraId="55D8F92A" w14:textId="7B1C6C89" w:rsidR="00066136" w:rsidRDefault="00066136" w:rsidP="00902118">
      <w:pPr>
        <w:spacing w:line="360" w:lineRule="auto"/>
        <w:rPr>
          <w:bCs/>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w:t>
      </w:r>
      <w:r>
        <w:t xml:space="preserve">noted </w:t>
      </w:r>
      <w:r>
        <w:t>in bold.</w:t>
      </w:r>
    </w:p>
    <w:p w14:paraId="7436C85F" w14:textId="36B3A10B" w:rsidR="00066136" w:rsidRDefault="00066136">
      <w:pPr>
        <w:rPr>
          <w:bCs/>
        </w:rPr>
      </w:pPr>
      <w:r>
        <w:rPr>
          <w:bCs/>
        </w:rPr>
        <w:br w:type="page"/>
      </w:r>
    </w:p>
    <w:p w14:paraId="728182B7" w14:textId="4C56C5EC" w:rsidR="00066136" w:rsidRPr="00066136" w:rsidRDefault="00066136" w:rsidP="00066136">
      <w:pPr>
        <w:spacing w:line="480" w:lineRule="auto"/>
        <w:rPr>
          <w:b/>
        </w:rPr>
      </w:pPr>
      <w:r w:rsidRPr="00066136">
        <w:rPr>
          <w:b/>
        </w:rPr>
        <w:lastRenderedPageBreak/>
        <w:t>Figure 3</w:t>
      </w:r>
    </w:p>
    <w:p w14:paraId="2943B11B" w14:textId="3D66B7E3" w:rsidR="00066136" w:rsidRDefault="00066136" w:rsidP="00066136">
      <w:pPr>
        <w:spacing w:line="480" w:lineRule="auto"/>
        <w:rPr>
          <w:bCs/>
        </w:rPr>
      </w:pPr>
      <w:r>
        <w:rPr>
          <w:bCs/>
          <w:noProof/>
        </w:rPr>
        <w:drawing>
          <wp:inline distT="0" distB="0" distL="0" distR="0" wp14:anchorId="28A95170" wp14:editId="583E04D6">
            <wp:extent cx="5943600" cy="2971800"/>
            <wp:effectExtent l="0" t="0" r="0" b="0"/>
            <wp:docPr id="43936087" name="Picture 3" descr="A graph showing different stages of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087" name="Picture 3" descr="A graph showing different stages of treatment&#10;&#10;Description automatically generated"/>
                    <pic:cNvPicPr/>
                  </pic:nvPicPr>
                  <pic:blipFill>
                    <a:blip r:embed="rId16"/>
                    <a:stretch>
                      <a:fillRect/>
                    </a:stretch>
                  </pic:blipFill>
                  <pic:spPr>
                    <a:xfrm>
                      <a:off x="0" y="0"/>
                      <a:ext cx="5943600" cy="2971800"/>
                    </a:xfrm>
                    <a:prstGeom prst="rect">
                      <a:avLst/>
                    </a:prstGeom>
                  </pic:spPr>
                </pic:pic>
              </a:graphicData>
            </a:graphic>
          </wp:inline>
        </w:drawing>
      </w:r>
    </w:p>
    <w:p w14:paraId="3CE71FC4" w14:textId="44DD2B5C" w:rsidR="00066136" w:rsidRDefault="00066136" w:rsidP="00066136">
      <w:pPr>
        <w:spacing w:line="360" w:lineRule="auto"/>
        <w:rPr>
          <w:bCs/>
        </w:rPr>
      </w:pPr>
      <w:r>
        <w:rPr>
          <w:b/>
        </w:rPr>
        <w:t xml:space="preserve">Figure </w:t>
      </w:r>
      <w:r>
        <w:rPr>
          <w:b/>
        </w:rPr>
        <w:t>3</w:t>
      </w:r>
      <w:r>
        <w:rPr>
          <w:b/>
        </w:rPr>
        <w:t xml:space="preserve"> </w:t>
      </w:r>
      <w:r>
        <w:rPr>
          <w:bCs/>
        </w:rPr>
        <w:t>Effects of CO</w:t>
      </w:r>
      <w:r>
        <w:rPr>
          <w:bCs/>
          <w:vertAlign w:val="subscript"/>
        </w:rPr>
        <w:t>2</w:t>
      </w:r>
      <w:r>
        <w:rPr>
          <w:bCs/>
        </w:rPr>
        <w:t xml:space="preserve">, fertilization, and inoculation on </w:t>
      </w:r>
      <w:r>
        <w:rPr>
          <w:bCs/>
        </w:rPr>
        <w:t xml:space="preserve">photosynthetic nitrogen-use efficiency </w:t>
      </w:r>
      <w:r>
        <w:rPr>
          <w:bCs/>
        </w:rPr>
        <w:t>Nitrogen fertilization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435E3A9" w14:textId="01E50700" w:rsidR="00066136" w:rsidRDefault="00066136">
      <w:pPr>
        <w:rPr>
          <w:bCs/>
        </w:rPr>
      </w:pPr>
      <w:r>
        <w:rPr>
          <w:bCs/>
        </w:rPr>
        <w:br w:type="page"/>
      </w:r>
    </w:p>
    <w:p w14:paraId="07DF809A" w14:textId="70F81C58"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4D629EF6" w14:textId="2B9D7E4F" w:rsidR="00E570BC" w:rsidRPr="00E570BC"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&lt;0.001 in both cases; Table 4)</w:t>
      </w:r>
      <w:r>
        <w:rPr>
          <w:bCs/>
        </w:rPr>
        <w:t>. Positive effects of eCO</w:t>
      </w:r>
      <w:r>
        <w:rPr>
          <w:bCs/>
          <w:vertAlign w:val="subscript"/>
        </w:rPr>
        <w:t>2</w:t>
      </w:r>
      <w:r>
        <w:rPr>
          <w:bCs/>
        </w:rPr>
        <w:t xml:space="preserve"> on total leaf area and total biomass were enhanced by increasing </w:t>
      </w:r>
      <w:r w:rsidR="009F20B5">
        <w:rPr>
          <w:bCs/>
        </w:rPr>
        <w:t>fertilization (CO</w:t>
      </w:r>
      <w:r w:rsidR="009F20B5">
        <w:rPr>
          <w:bCs/>
          <w:vertAlign w:val="subscript"/>
        </w:rPr>
        <w:t>2</w:t>
      </w:r>
      <w:r w:rsidR="009F20B5">
        <w:rPr>
          <w:bCs/>
        </w:rPr>
        <w:t xml:space="preserve">-by-fertilization interaction: </w:t>
      </w:r>
      <w:r w:rsidR="009F20B5" w:rsidRPr="00D83A10">
        <w:rPr>
          <w:bCs/>
          <w:i/>
          <w:iCs/>
        </w:rPr>
        <w:t>p</w:t>
      </w:r>
      <w:r w:rsidR="009F20B5">
        <w:rPr>
          <w:bCs/>
        </w:rPr>
        <w:t>&lt;0.001 in both cases; Table 4; Fig. 4a-b</w:t>
      </w:r>
      <w:r w:rsidR="008B5D7E">
        <w:rPr>
          <w:bCs/>
        </w:rPr>
        <w:t>) but</w:t>
      </w:r>
      <w:r w:rsidR="009F20B5">
        <w:rPr>
          <w:bCs/>
        </w:rPr>
        <w:t xml:space="preserve"> not</w:t>
      </w:r>
      <w:r>
        <w:rPr>
          <w:bCs/>
        </w:rPr>
        <w:t xml:space="preserve"> by</w:t>
      </w:r>
      <w:r w:rsidR="009F20B5">
        <w:rPr>
          <w:bCs/>
        </w:rPr>
        <w:t xml:space="preserve"> inoculation treatment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4). </w:t>
      </w:r>
      <w:r w:rsidR="007F6722">
        <w:rPr>
          <w:bCs/>
        </w:rPr>
        <w:t>An interaction between fertilization and inoculation on total leaf area and total biomass (</w:t>
      </w:r>
      <w:r w:rsidR="007F6722">
        <w:rPr>
          <w:bCs/>
          <w:i/>
          <w:iCs/>
        </w:rPr>
        <w:t>p</w:t>
      </w:r>
      <w:r w:rsidR="007F6722">
        <w:rPr>
          <w:bCs/>
        </w:rPr>
        <w:t>&lt;0.001 in both cases; Table 4) indicated a stronger positive effect of increasing fertilization</w:t>
      </w:r>
      <w:r w:rsidR="00E570BC">
        <w:rPr>
          <w:bCs/>
        </w:rPr>
        <w:t xml:space="preserve"> on total leaf area and total biomass</w:t>
      </w:r>
      <w:r w:rsidR="007F6722">
        <w:rPr>
          <w:bCs/>
        </w:rPr>
        <w:t xml:space="preserve"> in uninoculated pots </w:t>
      </w:r>
      <w:r w:rsidR="00E570BC">
        <w:rPr>
          <w:bCs/>
        </w:rPr>
        <w:t>compared to inoculated (Tukey test comparing fertilization</w:t>
      </w:r>
      <w:r w:rsidR="00066136">
        <w:rPr>
          <w:bCs/>
        </w:rPr>
        <w:t>-total leaf area and fertilization-total biomass slope</w:t>
      </w:r>
      <w:r w:rsidR="00E570BC">
        <w:rPr>
          <w:bCs/>
        </w:rPr>
        <w:t xml:space="preserve"> between inoculation treatments: </w:t>
      </w:r>
      <w:r w:rsidR="00E570BC">
        <w:rPr>
          <w:bCs/>
          <w:i/>
          <w:iCs/>
        </w:rPr>
        <w:t>p</w:t>
      </w:r>
      <w:r w:rsidR="00E570BC">
        <w:rPr>
          <w:bCs/>
        </w:rPr>
        <w:t>&lt;0.05 in both cases).</w:t>
      </w:r>
    </w:p>
    <w:p w14:paraId="08FF3730" w14:textId="5C96A586" w:rsidR="009F20B5" w:rsidRPr="00034BE9" w:rsidRDefault="00557DC7" w:rsidP="002C5F8C">
      <w:pPr>
        <w:spacing w:line="360" w:lineRule="auto"/>
        <w:ind w:firstLine="720"/>
        <w:rPr>
          <w:bCs/>
        </w:rPr>
      </w:pPr>
      <w:r>
        <w:rPr>
          <w:bCs/>
        </w:rPr>
        <w:t xml:space="preserve">While </w:t>
      </w:r>
      <w:proofErr w:type="spellStart"/>
      <w:r>
        <w:rPr>
          <w:bCs/>
          <w:i/>
          <w:iCs/>
        </w:rPr>
        <w:t>N</w:t>
      </w:r>
      <w:r>
        <w:rPr>
          <w:bCs/>
          <w:vertAlign w:val="subscript"/>
        </w:rPr>
        <w:t>cost</w:t>
      </w:r>
      <w:proofErr w:type="spellEnd"/>
      <w:r>
        <w:rPr>
          <w:bCs/>
        </w:rPr>
        <w:t xml:space="preserve"> was</w:t>
      </w:r>
      <w:r w:rsidR="007F6722">
        <w:rPr>
          <w:bCs/>
        </w:rPr>
        <w:t xml:space="preserve"> 62% greater</w:t>
      </w:r>
      <w:r>
        <w:rPr>
          <w:bCs/>
        </w:rPr>
        <w:t xml:space="preserve"> under eCO</w:t>
      </w:r>
      <w:r>
        <w:rPr>
          <w:bCs/>
          <w:vertAlign w:val="subscript"/>
        </w:rPr>
        <w:t>2</w:t>
      </w:r>
      <w:r>
        <w:rPr>
          <w:bCs/>
        </w:rPr>
        <w:t xml:space="preserve"> (</w:t>
      </w:r>
      <w:r>
        <w:rPr>
          <w:bCs/>
          <w:i/>
          <w:iCs/>
        </w:rPr>
        <w:t>p</w:t>
      </w:r>
      <w:r>
        <w:rPr>
          <w:bCs/>
        </w:rPr>
        <w:t xml:space="preserve">&lt;0.001; Table 4), variance in </w:t>
      </w:r>
      <w:proofErr w:type="spellStart"/>
      <w:r>
        <w:rPr>
          <w:bCs/>
          <w:i/>
          <w:iCs/>
        </w:rPr>
        <w:t>N</w:t>
      </w:r>
      <w:r>
        <w:rPr>
          <w:bCs/>
          <w:vertAlign w:val="subscript"/>
        </w:rPr>
        <w:t>cost</w:t>
      </w:r>
      <w:proofErr w:type="spellEnd"/>
      <w:r>
        <w:rPr>
          <w:bCs/>
        </w:rPr>
        <w:t xml:space="preserve"> was </w:t>
      </w:r>
      <w:r w:rsidR="00823D51">
        <w:rPr>
          <w:bCs/>
        </w:rPr>
        <w:t>driven by</w:t>
      </w:r>
      <w:r>
        <w:rPr>
          <w:bCs/>
        </w:rPr>
        <w:t xml:space="preserve"> a </w:t>
      </w:r>
      <w:r w:rsidR="009F20B5">
        <w:rPr>
          <w:bCs/>
        </w:rPr>
        <w:t>three-way interaction between CO</w:t>
      </w:r>
      <w:r w:rsidR="009F20B5">
        <w:rPr>
          <w:bCs/>
          <w:vertAlign w:val="subscript"/>
        </w:rPr>
        <w:t>2</w:t>
      </w:r>
      <w:r w:rsidR="009F20B5">
        <w:rPr>
          <w:bCs/>
        </w:rPr>
        <w:t>, fertilization, and inoculation (</w:t>
      </w:r>
      <w:r w:rsidR="009F20B5" w:rsidRPr="00D83A10">
        <w:rPr>
          <w:bCs/>
          <w:i/>
          <w:iCs/>
        </w:rPr>
        <w:t>p</w:t>
      </w:r>
      <w:r w:rsidR="009F20B5">
        <w:rPr>
          <w:bCs/>
        </w:rPr>
        <w:t xml:space="preserve">&lt;0.001; Table 4; Fig. 4c). This interaction </w:t>
      </w:r>
      <w:r w:rsidR="009F20B5">
        <w:rPr>
          <w:color w:val="000000"/>
        </w:rPr>
        <w:t xml:space="preserve">revealed a negative effect of increasing fertilization on </w:t>
      </w:r>
      <w:proofErr w:type="spellStart"/>
      <w:r w:rsidR="009F20B5">
        <w:rPr>
          <w:bCs/>
          <w:i/>
          <w:iCs/>
        </w:rPr>
        <w:t>N</w:t>
      </w:r>
      <w:r w:rsidR="009F20B5">
        <w:rPr>
          <w:bCs/>
          <w:vertAlign w:val="subscript"/>
        </w:rPr>
        <w:t>cost</w:t>
      </w:r>
      <w:proofErr w:type="spellEnd"/>
      <w:r w:rsidR="009F20B5">
        <w:rPr>
          <w:color w:val="000000"/>
        </w:rPr>
        <w:t xml:space="preserve"> (</w:t>
      </w:r>
      <w:r w:rsidR="009F20B5" w:rsidRPr="00D83A10">
        <w:rPr>
          <w:i/>
          <w:iCs/>
          <w:color w:val="000000"/>
        </w:rPr>
        <w:t>p</w:t>
      </w:r>
      <w:r w:rsidR="009F20B5">
        <w:rPr>
          <w:color w:val="000000"/>
        </w:rPr>
        <w:t>&lt;0.001; Table 4) that was observed in all treatment combinations (Tukey</w:t>
      </w:r>
      <w:r w:rsidR="00FF3996">
        <w:rPr>
          <w:color w:val="000000"/>
        </w:rPr>
        <w:t xml:space="preserve"> test of the</w:t>
      </w:r>
      <w:r w:rsidR="00066136">
        <w:rPr>
          <w:color w:val="000000"/>
        </w:rPr>
        <w:t xml:space="preserve"> fertilization-</w:t>
      </w:r>
      <w:proofErr w:type="spellStart"/>
      <w:r w:rsidR="00066136">
        <w:rPr>
          <w:i/>
          <w:iCs/>
          <w:color w:val="000000"/>
        </w:rPr>
        <w:t>N</w:t>
      </w:r>
      <w:r w:rsidR="00066136">
        <w:rPr>
          <w:color w:val="000000"/>
          <w:vertAlign w:val="subscript"/>
        </w:rPr>
        <w:t>cost</w:t>
      </w:r>
      <w:proofErr w:type="spellEnd"/>
      <w:r w:rsidR="00066136">
        <w:rPr>
          <w:color w:val="000000"/>
        </w:rPr>
        <w:t xml:space="preserve"> slope</w:t>
      </w:r>
      <w:r w:rsidR="009F20B5">
        <w:rPr>
          <w:color w:val="000000"/>
        </w:rPr>
        <w:t xml:space="preserve">: </w:t>
      </w:r>
      <w:r w:rsidR="009F20B5" w:rsidRPr="00D83A10">
        <w:rPr>
          <w:i/>
          <w:iCs/>
          <w:color w:val="000000"/>
        </w:rPr>
        <w:t>p</w:t>
      </w:r>
      <w:r w:rsidR="009F20B5">
        <w:rPr>
          <w:color w:val="000000"/>
        </w:rPr>
        <w:t xml:space="preserve">&lt;0.001 in all cases) except for inoculated plants grown under </w:t>
      </w:r>
      <w:r w:rsidR="009B053E">
        <w:t>e</w:t>
      </w:r>
      <w:r w:rsidR="002228AE">
        <w:t xml:space="preserve">levated </w:t>
      </w:r>
      <w:r w:rsidR="009B053E">
        <w:t>CO</w:t>
      </w:r>
      <w:r w:rsidR="009B053E">
        <w:rPr>
          <w:vertAlign w:val="subscript"/>
        </w:rPr>
        <w:t>2</w:t>
      </w:r>
      <w:r w:rsidR="009F20B5">
        <w:rPr>
          <w:color w:val="000000"/>
        </w:rPr>
        <w:t xml:space="preserve"> (</w:t>
      </w:r>
      <w:r w:rsidR="009F20B5" w:rsidRPr="00D83A10">
        <w:rPr>
          <w:i/>
          <w:iCs/>
          <w:color w:val="000000"/>
        </w:rPr>
        <w:t>p</w:t>
      </w:r>
      <w:r w:rsidR="009F20B5">
        <w:rPr>
          <w:color w:val="000000"/>
        </w:rPr>
        <w:t xml:space="preserve">&gt;0.05; Fig. 5c). This </w:t>
      </w:r>
      <w:r w:rsidR="008E6ED4">
        <w:rPr>
          <w:color w:val="000000"/>
        </w:rPr>
        <w:t>interaction indicated that there was</w:t>
      </w:r>
      <w:r w:rsidR="009F20B5">
        <w:rPr>
          <w:color w:val="000000"/>
        </w:rPr>
        <w:t xml:space="preserve"> a stronger negative effect of increasing fertilization on </w:t>
      </w:r>
      <w:proofErr w:type="spellStart"/>
      <w:r w:rsidR="009F20B5">
        <w:rPr>
          <w:bCs/>
          <w:i/>
          <w:iCs/>
        </w:rPr>
        <w:t>N</w:t>
      </w:r>
      <w:r w:rsidR="009F20B5">
        <w:rPr>
          <w:bCs/>
          <w:vertAlign w:val="subscript"/>
        </w:rPr>
        <w:t>cost</w:t>
      </w:r>
      <w:proofErr w:type="spellEnd"/>
      <w:r w:rsidR="009F20B5">
        <w:rPr>
          <w:bCs/>
        </w:rPr>
        <w:t xml:space="preserve"> in uninoculated plants grown under </w:t>
      </w:r>
      <w:r w:rsidR="009B053E">
        <w:t>e</w:t>
      </w:r>
      <w:r w:rsidR="002228AE">
        <w:t xml:space="preserve">levated </w:t>
      </w:r>
      <w:r w:rsidR="009B053E">
        <w:t>CO</w:t>
      </w:r>
      <w:r w:rsidR="009B053E">
        <w:rPr>
          <w:vertAlign w:val="subscript"/>
        </w:rPr>
        <w:t>2</w:t>
      </w:r>
      <w:r w:rsidR="009F20B5">
        <w:rPr>
          <w:bCs/>
        </w:rPr>
        <w:t xml:space="preserve"> than</w:t>
      </w:r>
      <w:r w:rsidR="00FF3996">
        <w:rPr>
          <w:bCs/>
        </w:rPr>
        <w:t xml:space="preserve"> any other treatment type</w:t>
      </w:r>
      <w:r w:rsidR="00502333">
        <w:rPr>
          <w:bCs/>
        </w:rPr>
        <w:t xml:space="preserve"> as indicated by significantly different slopes in this treatment than all others</w:t>
      </w:r>
      <w:r w:rsidR="009F20B5">
        <w:rPr>
          <w:bCs/>
        </w:rPr>
        <w:t xml:space="preserve"> </w:t>
      </w:r>
      <w:r w:rsidR="009F20B5">
        <w:rPr>
          <w:bCs/>
        </w:rPr>
        <w:t xml:space="preserve">(Tukey: </w:t>
      </w:r>
      <w:r w:rsidR="009F20B5" w:rsidRPr="00D83A10">
        <w:rPr>
          <w:bCs/>
          <w:i/>
          <w:iCs/>
        </w:rPr>
        <w:t>p</w:t>
      </w:r>
      <w:r w:rsidR="00FF3996">
        <w:rPr>
          <w:bCs/>
        </w:rPr>
        <w:t>&lt;</w:t>
      </w:r>
      <w:r w:rsidR="009F20B5">
        <w:rPr>
          <w:bCs/>
        </w:rPr>
        <w:t>0.01</w:t>
      </w:r>
      <w:r w:rsidR="00502333">
        <w:rPr>
          <w:bCs/>
        </w:rPr>
        <w:t xml:space="preserve"> in all cases</w:t>
      </w:r>
      <w:r w:rsidR="009F20B5">
        <w:rPr>
          <w:bCs/>
        </w:rPr>
        <w:t>)</w:t>
      </w:r>
      <w:r w:rsidR="002C5F8C">
        <w:rPr>
          <w:bCs/>
        </w:rPr>
        <w:t>. This interaction also indicated that</w:t>
      </w:r>
      <w:r w:rsidR="009F20B5">
        <w:rPr>
          <w:bCs/>
        </w:rPr>
        <w:t xml:space="preserve"> </w:t>
      </w:r>
      <w:r w:rsidR="002C5F8C">
        <w:rPr>
          <w:bCs/>
        </w:rPr>
        <w:t xml:space="preserve">the negative effect of increasing fertilization on </w:t>
      </w:r>
      <w:proofErr w:type="spellStart"/>
      <w:r w:rsidR="002C5F8C">
        <w:rPr>
          <w:bCs/>
          <w:i/>
          <w:iCs/>
        </w:rPr>
        <w:t>N</w:t>
      </w:r>
      <w:r w:rsidR="002C5F8C">
        <w:rPr>
          <w:bCs/>
          <w:vertAlign w:val="subscript"/>
        </w:rPr>
        <w:t>cost</w:t>
      </w:r>
      <w:proofErr w:type="spellEnd"/>
      <w:r w:rsidR="002C5F8C">
        <w:rPr>
          <w:bCs/>
        </w:rPr>
        <w:t xml:space="preserve"> was stronger in uninoculated plants grown under a</w:t>
      </w:r>
      <w:r w:rsidR="002228AE">
        <w:rPr>
          <w:bCs/>
        </w:rPr>
        <w:t xml:space="preserve">mbient </w:t>
      </w:r>
      <w:r w:rsidR="002C5F8C">
        <w:rPr>
          <w:bCs/>
        </w:rPr>
        <w:t>CO</w:t>
      </w:r>
      <w:r w:rsidR="002C5F8C">
        <w:rPr>
          <w:bCs/>
          <w:vertAlign w:val="subscript"/>
        </w:rPr>
        <w:t>2</w:t>
      </w:r>
      <w:r w:rsidR="002C5F8C">
        <w:rPr>
          <w:bCs/>
        </w:rPr>
        <w:t xml:space="preserve"> </w:t>
      </w:r>
      <w:r w:rsidR="009F20B5">
        <w:rPr>
          <w:bCs/>
        </w:rPr>
        <w:t xml:space="preserve">than inoculated plants grown under </w:t>
      </w:r>
      <w:r w:rsidR="009B053E">
        <w:t>e</w:t>
      </w:r>
      <w:r w:rsidR="002228AE">
        <w:t xml:space="preserve">levated </w:t>
      </w:r>
      <w:r w:rsidR="009B053E">
        <w:t>CO</w:t>
      </w:r>
      <w:r w:rsidR="009B053E">
        <w:rPr>
          <w:vertAlign w:val="subscript"/>
        </w:rPr>
        <w:t>2</w:t>
      </w:r>
      <w:r w:rsidR="009F20B5">
        <w:rPr>
          <w:bCs/>
        </w:rPr>
        <w:t xml:space="preserve"> (Tukey: </w:t>
      </w:r>
      <w:r w:rsidR="009F20B5" w:rsidRPr="00D83A10">
        <w:rPr>
          <w:bCs/>
          <w:i/>
          <w:iCs/>
        </w:rPr>
        <w:t>p</w:t>
      </w:r>
      <w:r w:rsidR="009E6F1A">
        <w:rPr>
          <w:bCs/>
        </w:rPr>
        <w:t>&lt;0.05</w:t>
      </w:r>
      <w:r w:rsidR="009F20B5">
        <w:rPr>
          <w:bCs/>
        </w:rPr>
        <w:t>), but</w:t>
      </w:r>
      <w:r w:rsidR="008A112A">
        <w:rPr>
          <w:bCs/>
        </w:rPr>
        <w:t xml:space="preserve"> also that this relationship was not different between </w:t>
      </w:r>
      <w:r w:rsidR="009F20B5">
        <w:rPr>
          <w:bCs/>
        </w:rPr>
        <w:t>inoculated plants grown under a</w:t>
      </w:r>
      <w:r w:rsidR="002228AE">
        <w:rPr>
          <w:bCs/>
        </w:rPr>
        <w:t xml:space="preserve">mbient </w:t>
      </w:r>
      <w:r w:rsidR="009F20B5">
        <w:rPr>
          <w:bCs/>
        </w:rPr>
        <w:t>CO</w:t>
      </w:r>
      <w:r w:rsidR="009F20B5">
        <w:rPr>
          <w:bCs/>
          <w:vertAlign w:val="subscript"/>
        </w:rPr>
        <w:t>2</w:t>
      </w:r>
      <w:r w:rsidR="009F20B5">
        <w:rPr>
          <w:bCs/>
        </w:rPr>
        <w:t xml:space="preserve"> (Tukey: </w:t>
      </w:r>
      <w:r w:rsidR="009F20B5" w:rsidRPr="00D83A10">
        <w:rPr>
          <w:bCs/>
          <w:i/>
          <w:iCs/>
        </w:rPr>
        <w:t>p</w:t>
      </w:r>
      <w:r w:rsidR="008E6ED4">
        <w:rPr>
          <w:bCs/>
        </w:rPr>
        <w:t>&gt;0.05</w:t>
      </w:r>
      <w:r w:rsidR="009F20B5">
        <w:rPr>
          <w:bCs/>
        </w:rPr>
        <w:t xml:space="preserve">; Fig. 4c). </w:t>
      </w:r>
      <w:r>
        <w:rPr>
          <w:bCs/>
        </w:rPr>
        <w:t xml:space="preserve">Reduced </w:t>
      </w:r>
      <w:proofErr w:type="spellStart"/>
      <w:r>
        <w:rPr>
          <w:bCs/>
          <w:i/>
          <w:iCs/>
        </w:rPr>
        <w:t>N</w:t>
      </w:r>
      <w:r>
        <w:rPr>
          <w:bCs/>
          <w:vertAlign w:val="subscript"/>
        </w:rPr>
        <w:t>cost</w:t>
      </w:r>
      <w:proofErr w:type="spellEnd"/>
      <w:r>
        <w:rPr>
          <w:bCs/>
        </w:rPr>
        <w:t xml:space="preserve"> with increasing fertilization was driven by stronger positive effects of increasing fertilization on </w:t>
      </w:r>
      <w:proofErr w:type="spellStart"/>
      <w:r>
        <w:rPr>
          <w:bCs/>
          <w:i/>
          <w:iCs/>
        </w:rPr>
        <w:t>N</w:t>
      </w:r>
      <w:r>
        <w:rPr>
          <w:bCs/>
          <w:vertAlign w:val="subscript"/>
        </w:rPr>
        <w:t>wp</w:t>
      </w:r>
      <w:proofErr w:type="spellEnd"/>
      <w:r w:rsidR="002C5F8C">
        <w:rPr>
          <w:bCs/>
        </w:rPr>
        <w:t xml:space="preserve"> </w:t>
      </w:r>
      <w:r>
        <w:rPr>
          <w:bCs/>
        </w:rPr>
        <w:t xml:space="preserve">than </w:t>
      </w:r>
      <w:proofErr w:type="spellStart"/>
      <w:r>
        <w:rPr>
          <w:bCs/>
          <w:i/>
          <w:iCs/>
        </w:rPr>
        <w:t>C</w:t>
      </w:r>
      <w:r>
        <w:rPr>
          <w:bCs/>
          <w:vertAlign w:val="subscript"/>
        </w:rPr>
        <w:t>bg</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e</w:t>
      </w:r>
      <w:r w:rsidR="002228AE">
        <w:rPr>
          <w:bCs/>
        </w:rPr>
        <w:t xml:space="preserve">levated </w:t>
      </w:r>
      <w:r>
        <w:rPr>
          <w:bCs/>
        </w:rPr>
        <w:t>CO</w:t>
      </w:r>
      <w:r>
        <w:rPr>
          <w:bCs/>
          <w:vertAlign w:val="subscript"/>
        </w:rPr>
        <w:t>2</w:t>
      </w:r>
      <w:r>
        <w:rPr>
          <w:bCs/>
        </w:rPr>
        <w:t xml:space="preserve"> and in inoculated plants were driven by stronger positive effects 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(Table 4).</w:t>
      </w:r>
      <w:r w:rsidR="00034BE9">
        <w:rPr>
          <w:bCs/>
        </w:rPr>
        <w:t xml:space="preserve"> Results for </w:t>
      </w:r>
      <w:proofErr w:type="spellStart"/>
      <w:r w:rsidR="00034BE9">
        <w:rPr>
          <w:bCs/>
          <w:i/>
          <w:iCs/>
        </w:rPr>
        <w:t>N</w:t>
      </w:r>
      <w:r w:rsidR="00034BE9">
        <w:rPr>
          <w:bCs/>
          <w:vertAlign w:val="subscript"/>
        </w:rPr>
        <w:t>wp</w:t>
      </w:r>
      <w:proofErr w:type="spellEnd"/>
      <w:r w:rsidR="00034BE9">
        <w:rPr>
          <w:bCs/>
        </w:rPr>
        <w:t xml:space="preserve"> than </w:t>
      </w:r>
      <w:proofErr w:type="spellStart"/>
      <w:r w:rsidR="00034BE9">
        <w:rPr>
          <w:bCs/>
          <w:i/>
          <w:iCs/>
        </w:rPr>
        <w:t>C</w:t>
      </w:r>
      <w:r w:rsidR="00034BE9">
        <w:rPr>
          <w:bCs/>
          <w:vertAlign w:val="subscript"/>
        </w:rPr>
        <w:t>bg</w:t>
      </w:r>
      <w:proofErr w:type="spellEnd"/>
      <w:r w:rsidR="00034BE9">
        <w:rPr>
          <w:bCs/>
        </w:rPr>
        <w:t xml:space="preserve"> are described i</w:t>
      </w:r>
      <w:r w:rsidR="007F6722">
        <w:rPr>
          <w:bCs/>
        </w:rPr>
        <w:t>n</w:t>
      </w:r>
      <w:r w:rsidR="00034BE9">
        <w:rPr>
          <w:bCs/>
        </w:rPr>
        <w:t xml:space="preserve"> the </w:t>
      </w:r>
      <w:r w:rsidR="00034BE9">
        <w:rPr>
          <w:bCs/>
          <w:i/>
          <w:iCs/>
        </w:rPr>
        <w:t>Supplemental Material</w:t>
      </w:r>
      <w:r w:rsidR="00034BE9">
        <w:rPr>
          <w:bCs/>
        </w:rPr>
        <w:t xml:space="preserve"> (Table S3; Fig. S3)</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54CABBB2" w:rsidR="00F10E09"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 </w:t>
      </w:r>
      <w:r w:rsidR="00292DF1">
        <w:rPr>
          <w:bCs/>
        </w:rPr>
        <w:t>S</w:t>
      </w:r>
      <w:r w:rsidR="00034BE9">
        <w:rPr>
          <w:bCs/>
        </w:rPr>
        <w:t>4</w:t>
      </w:r>
      <w:r w:rsidR="00292DF1">
        <w:rPr>
          <w:bCs/>
        </w:rPr>
        <w:t>;</w:t>
      </w:r>
      <w:r>
        <w:rPr>
          <w:bCs/>
        </w:rPr>
        <w:t xml:space="preserve"> Fig. S</w:t>
      </w:r>
      <w:r w:rsidR="008A6F85">
        <w:rPr>
          <w:bCs/>
        </w:rPr>
        <w:t>6</w:t>
      </w:r>
      <w:r w:rsidR="008B5D7E">
        <w:rPr>
          <w:bCs/>
        </w:rPr>
        <w:t>) and</w:t>
      </w:r>
      <w:r w:rsidR="008F475B">
        <w:rPr>
          <w:bCs/>
        </w:rPr>
        <w:t xml:space="preserve"> follow similar patterns as %</w:t>
      </w:r>
      <w:proofErr w:type="spellStart"/>
      <w:r w:rsidR="008F475B">
        <w:rPr>
          <w:bCs/>
          <w:i/>
          <w:iCs/>
        </w:rPr>
        <w:t>N</w:t>
      </w:r>
      <w:r w:rsidR="008F475B">
        <w:rPr>
          <w:bCs/>
          <w:vertAlign w:val="subscript"/>
        </w:rPr>
        <w:t>dfa</w:t>
      </w:r>
      <w:proofErr w:type="spellEnd"/>
      <w:r>
        <w:rPr>
          <w:bCs/>
        </w:rPr>
        <w:t>.</w:t>
      </w:r>
      <w:r w:rsidRPr="00F10E09">
        <w:rPr>
          <w:bCs/>
        </w:rPr>
        <w:t xml:space="preserve"> </w:t>
      </w:r>
      <w:r>
        <w:rPr>
          <w:bCs/>
        </w:rPr>
        <w:t>There was no effect of CO</w:t>
      </w:r>
      <w:r>
        <w:rPr>
          <w:bCs/>
          <w:vertAlign w:val="subscript"/>
        </w:rPr>
        <w:t>2</w:t>
      </w:r>
      <w:r>
        <w:rPr>
          <w:bCs/>
        </w:rPr>
        <w:t xml:space="preserve"> </w:t>
      </w:r>
      <w:r w:rsidR="002228AE">
        <w:rPr>
          <w:bCs/>
        </w:rPr>
        <w:t xml:space="preserve">concentration </w:t>
      </w:r>
      <w:r>
        <w:rPr>
          <w:bCs/>
        </w:rPr>
        <w:t>on %</w:t>
      </w:r>
      <w:proofErr w:type="spellStart"/>
      <w:r>
        <w:rPr>
          <w:bCs/>
          <w:i/>
          <w:iCs/>
        </w:rPr>
        <w:t>N</w:t>
      </w:r>
      <w:r>
        <w:rPr>
          <w:bCs/>
          <w:vertAlign w:val="subscript"/>
        </w:rPr>
        <w:t>dfa</w:t>
      </w:r>
      <w:proofErr w:type="spellEnd"/>
      <w:r>
        <w:rPr>
          <w:bCs/>
        </w:rPr>
        <w:t xml:space="preserve"> (</w:t>
      </w:r>
      <w:r>
        <w:rPr>
          <w:bCs/>
          <w:i/>
          <w:iCs/>
        </w:rPr>
        <w:t>p</w:t>
      </w:r>
      <w:r>
        <w:rPr>
          <w:bCs/>
        </w:rPr>
        <w:t xml:space="preserve">=0.472; Table 5), a pattern that was not modified by </w:t>
      </w:r>
      <w:r w:rsidR="00292428">
        <w:rPr>
          <w:bCs/>
        </w:rPr>
        <w:t>fertilization (CO</w:t>
      </w:r>
      <w:r w:rsidR="00292428">
        <w:rPr>
          <w:bCs/>
          <w:vertAlign w:val="subscript"/>
        </w:rPr>
        <w:t>2</w:t>
      </w:r>
      <w:r w:rsidR="00292428">
        <w:rPr>
          <w:bCs/>
        </w:rPr>
        <w:t>-</w:t>
      </w:r>
      <w:r w:rsidR="00292428">
        <w:rPr>
          <w:bCs/>
        </w:rPr>
        <w:lastRenderedPageBreak/>
        <w:t xml:space="preserve">by-fertilization interaction: </w:t>
      </w:r>
      <w:r w:rsidR="00292428">
        <w:rPr>
          <w:bCs/>
          <w:i/>
          <w:iCs/>
        </w:rPr>
        <w:t>p</w:t>
      </w:r>
      <w:r w:rsidR="008E6ED4">
        <w:rPr>
          <w:bCs/>
        </w:rPr>
        <w:t>&gt;0.05</w:t>
      </w:r>
      <w:r w:rsidR="00292428">
        <w:rPr>
          <w:bCs/>
        </w:rPr>
        <w:t xml:space="preserve">; Table 5) or inoculation treatment </w:t>
      </w:r>
      <w:r>
        <w:rPr>
          <w:bCs/>
        </w:rPr>
        <w:t>(CO</w:t>
      </w:r>
      <w:r>
        <w:rPr>
          <w:bCs/>
          <w:vertAlign w:val="subscript"/>
        </w:rPr>
        <w:t>2</w:t>
      </w:r>
      <w:r>
        <w:rPr>
          <w:bCs/>
        </w:rPr>
        <w:t xml:space="preserve">-by-inoculation interaction: </w:t>
      </w:r>
      <w:r>
        <w:rPr>
          <w:bCs/>
          <w:i/>
          <w:iCs/>
        </w:rPr>
        <w:t>p</w:t>
      </w:r>
      <w:r w:rsidR="008E6ED4">
        <w:rPr>
          <w:bCs/>
        </w:rPr>
        <w:t>&gt;0.05</w:t>
      </w:r>
      <w:r>
        <w:rPr>
          <w:bCs/>
        </w:rPr>
        <w:t>; Table 5)</w:t>
      </w:r>
      <w:r w:rsidR="00292428">
        <w:rPr>
          <w:bCs/>
        </w:rPr>
        <w:t xml:space="preserve">. </w:t>
      </w:r>
      <w:r>
        <w:rPr>
          <w:bCs/>
        </w:rPr>
        <w:t>An interaction between fertilization and inoculation (</w:t>
      </w:r>
      <w:r>
        <w:rPr>
          <w:bCs/>
          <w:i/>
          <w:iCs/>
        </w:rPr>
        <w:t>p</w:t>
      </w:r>
      <w:r>
        <w:rPr>
          <w:bCs/>
        </w:rPr>
        <w:t>&lt;0.001; 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&lt;0.001; Table 5) was only observed in inoculated plants (Tukey</w:t>
      </w:r>
      <w:r w:rsidR="00066136">
        <w:rPr>
          <w:bCs/>
        </w:rPr>
        <w:t xml:space="preserve"> test examining fertilization-%</w:t>
      </w:r>
      <w:proofErr w:type="spellStart"/>
      <w:r w:rsidR="00066136">
        <w:rPr>
          <w:bCs/>
          <w:i/>
          <w:iCs/>
        </w:rPr>
        <w:t>N</w:t>
      </w:r>
      <w:r w:rsidR="00066136">
        <w:rPr>
          <w:bCs/>
          <w:vertAlign w:val="subscript"/>
        </w:rPr>
        <w:t>dfa</w:t>
      </w:r>
      <w:proofErr w:type="spellEnd"/>
      <w:r w:rsidR="00066136">
        <w:rPr>
          <w:bCs/>
        </w:rPr>
        <w:t xml:space="preserve"> slope in inoculated plants</w:t>
      </w:r>
      <w:r>
        <w:rPr>
          <w:bCs/>
        </w:rPr>
        <w:t xml:space="preserve">: </w:t>
      </w:r>
      <w:r>
        <w:rPr>
          <w:bCs/>
          <w:i/>
          <w:iCs/>
        </w:rPr>
        <w:t>p</w:t>
      </w:r>
      <w:r>
        <w:rPr>
          <w:bCs/>
        </w:rPr>
        <w:t>&lt;0.001)</w:t>
      </w:r>
      <w:r w:rsidR="00557DC7">
        <w:rPr>
          <w:bCs/>
        </w:rPr>
        <w:t>.</w:t>
      </w:r>
    </w:p>
    <w:p w14:paraId="29E66048" w14:textId="77777777" w:rsidR="008A112A" w:rsidRPr="00E4124F" w:rsidRDefault="008A112A" w:rsidP="00F10E09">
      <w:pPr>
        <w:spacing w:line="360" w:lineRule="auto"/>
        <w:rPr>
          <w:bCs/>
        </w:rPr>
      </w:pP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381255AE" w14:textId="4235573B" w:rsidR="005F3A28" w:rsidRPr="008A112A" w:rsidRDefault="009F20B5" w:rsidP="00DE2B27">
      <w:pPr>
        <w:spacing w:line="360" w:lineRule="auto"/>
        <w:rPr>
          <w:bCs/>
          <w:vertAlign w:val="superscript"/>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carbon costs to acquire nitrogen, belowground carbon biomass, whole</w:t>
      </w:r>
      <w:r w:rsidR="00BE4981">
        <w:rPr>
          <w:bCs/>
        </w:rPr>
        <w:t>-</w:t>
      </w:r>
      <w:r>
        <w:rPr>
          <w:bCs/>
        </w:rPr>
        <w:t xml:space="preserve">plant nitrogen biomass, </w:t>
      </w:r>
      <w:r w:rsidR="00B155C2">
        <w:rPr>
          <w:bCs/>
        </w:rPr>
        <w:t>and percent nitrogen fixed from the atmosphere</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77777777" w:rsidR="005F3A28" w:rsidRPr="00A075E5" w:rsidRDefault="005F3A28" w:rsidP="005F3A28">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7562B5ED" w14:textId="77777777" w:rsidR="008A6F85" w:rsidRPr="008A112A" w:rsidRDefault="008A6F85" w:rsidP="008A6F85">
      <w:pPr>
        <w:spacing w:line="360" w:lineRule="auto"/>
      </w:pPr>
    </w:p>
    <w:p w14:paraId="62ABBF8E" w14:textId="4CD07D46"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t>b</w:t>
      </w:r>
      <w:r>
        <w:t>” after trait labels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97B3388" w14:textId="0AA97B35"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xml:space="preserve">. </w:t>
      </w:r>
      <w:r w:rsidR="008A112A">
        <w:rPr>
          <w:bCs/>
        </w:rPr>
        <w:t>Nitrogen fertilization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Lighter blue and red circular points and trendlines indicate measurements collected from uninoculated plants, while darker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32F58A4A" w14:textId="76E7C664" w:rsidR="007417EA" w:rsidRDefault="009F20B5" w:rsidP="0004189D">
      <w:pPr>
        <w:spacing w:line="360" w:lineRule="auto"/>
        <w:rPr>
          <w:bCs/>
        </w:rPr>
      </w:pPr>
      <w:r>
        <w:rPr>
          <w:bCs/>
        </w:rPr>
        <w:t>In this study, leaf and whole</w:t>
      </w:r>
      <w:r w:rsidR="00BE4981">
        <w:rPr>
          <w:bCs/>
        </w:rPr>
        <w:t>-</w:t>
      </w:r>
      <w:r>
        <w:rPr>
          <w:bCs/>
        </w:rPr>
        <w:t xml:space="preserve">plant responses to </w:t>
      </w:r>
      <w:r w:rsidR="009B053E">
        <w:t>CO</w:t>
      </w:r>
      <w:r w:rsidR="009B053E">
        <w:rPr>
          <w:vertAlign w:val="subscript"/>
        </w:rPr>
        <w:t>2</w:t>
      </w:r>
      <w:r>
        <w:rPr>
          <w:bCs/>
        </w:rPr>
        <w:t xml:space="preserve"> were assessed in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w:t>
      </w:r>
      <w:r w:rsidR="0004189D">
        <w:rPr>
          <w:bCs/>
        </w:rPr>
        <w:t>Results revealed that elevated CO</w:t>
      </w:r>
      <w:r w:rsidR="0004189D">
        <w:rPr>
          <w:bCs/>
          <w:vertAlign w:val="subscript"/>
        </w:rPr>
        <w:t>2</w:t>
      </w:r>
      <w:r w:rsidR="0004189D">
        <w:rPr>
          <w:bCs/>
        </w:rPr>
        <w:t xml:space="preserve"> reduced </w:t>
      </w:r>
      <w:r w:rsidR="0004189D">
        <w:rPr>
          <w:bCs/>
          <w:i/>
          <w:iCs/>
        </w:rPr>
        <w:t>N</w:t>
      </w:r>
      <w:r w:rsidR="0004189D">
        <w:rPr>
          <w:bCs/>
          <w:vertAlign w:val="subscript"/>
        </w:rPr>
        <w:t>area</w:t>
      </w:r>
      <w:r w:rsidR="0004189D">
        <w:rPr>
          <w:bCs/>
        </w:rPr>
        <w:t xml:space="preserve">, </w:t>
      </w:r>
      <w:r w:rsidR="0004189D">
        <w:rPr>
          <w:bCs/>
          <w:i/>
          <w:iCs/>
        </w:rPr>
        <w:t>V</w:t>
      </w:r>
      <w:r w:rsidR="0004189D">
        <w:rPr>
          <w:bCs/>
          <w:vertAlign w:val="subscript"/>
        </w:rPr>
        <w:t>cmax25</w:t>
      </w:r>
      <w:r w:rsidR="0004189D">
        <w:rPr>
          <w:bCs/>
        </w:rPr>
        <w:t xml:space="preserve">, </w:t>
      </w:r>
      <w:r w:rsidR="0004189D">
        <w:rPr>
          <w:bCs/>
          <w:i/>
          <w:iCs/>
        </w:rPr>
        <w:t>J</w:t>
      </w:r>
      <w:r w:rsidR="0004189D">
        <w:rPr>
          <w:bCs/>
          <w:vertAlign w:val="subscript"/>
        </w:rPr>
        <w:t>max25</w:t>
      </w:r>
      <w:r w:rsidR="0004189D">
        <w:rPr>
          <w:bCs/>
        </w:rPr>
        <w:t xml:space="preserve">, and </w:t>
      </w:r>
      <w:r w:rsidR="0004189D" w:rsidRPr="00E163F9">
        <w:rPr>
          <w:bCs/>
          <w:i/>
          <w:iCs/>
          <w:lang w:val="el-GR"/>
        </w:rPr>
        <w:t>χ</w:t>
      </w:r>
      <w:r w:rsidR="0004189D">
        <w:rPr>
          <w:bCs/>
        </w:rPr>
        <w:t xml:space="preserve">. A larger reduction in </w:t>
      </w:r>
      <w:r w:rsidR="0004189D">
        <w:rPr>
          <w:bCs/>
          <w:i/>
          <w:iCs/>
        </w:rPr>
        <w:t>V</w:t>
      </w:r>
      <w:r w:rsidR="0004189D">
        <w:rPr>
          <w:bCs/>
          <w:vertAlign w:val="subscript"/>
        </w:rPr>
        <w:t>cmax25</w:t>
      </w:r>
      <w:r w:rsidR="0004189D">
        <w:rPr>
          <w:bCs/>
        </w:rPr>
        <w:t xml:space="preserve"> than </w:t>
      </w:r>
      <w:r w:rsidR="0004189D">
        <w:rPr>
          <w:bCs/>
          <w:i/>
          <w:iCs/>
        </w:rPr>
        <w:t>J</w:t>
      </w:r>
      <w:r w:rsidR="0004189D">
        <w:rPr>
          <w:bCs/>
          <w:vertAlign w:val="subscript"/>
        </w:rPr>
        <w:t>max25</w:t>
      </w:r>
      <w:r w:rsidR="0004189D">
        <w:rPr>
          <w:bCs/>
        </w:rPr>
        <w:t xml:space="preserve"> increased </w:t>
      </w:r>
      <w:r w:rsidR="0004189D">
        <w:rPr>
          <w:bCs/>
          <w:i/>
          <w:iCs/>
        </w:rPr>
        <w:t>J</w:t>
      </w:r>
      <w:r w:rsidR="0004189D">
        <w:rPr>
          <w:bCs/>
          <w:vertAlign w:val="subscript"/>
        </w:rPr>
        <w:t>max25</w:t>
      </w:r>
      <w:r w:rsidR="0004189D">
        <w:rPr>
          <w:bCs/>
        </w:rPr>
        <w:t>:</w:t>
      </w:r>
      <w:r w:rsidR="0004189D">
        <w:rPr>
          <w:bCs/>
          <w:i/>
          <w:iCs/>
        </w:rPr>
        <w:t>V</w:t>
      </w:r>
      <w:r w:rsidR="0004189D">
        <w:rPr>
          <w:bCs/>
          <w:vertAlign w:val="subscript"/>
        </w:rPr>
        <w:t>cmax25</w:t>
      </w:r>
      <w:r w:rsidR="0004189D">
        <w:rPr>
          <w:bCs/>
        </w:rPr>
        <w:t xml:space="preserve"> under e</w:t>
      </w:r>
      <w:r w:rsidR="002228AE">
        <w:rPr>
          <w:bCs/>
        </w:rPr>
        <w:t xml:space="preserve">levated </w:t>
      </w:r>
      <w:r w:rsidR="0004189D">
        <w:rPr>
          <w:bCs/>
        </w:rPr>
        <w:t>CO</w:t>
      </w:r>
      <w:r w:rsidR="0004189D">
        <w:rPr>
          <w:bCs/>
          <w:vertAlign w:val="subscript"/>
        </w:rPr>
        <w:t>2</w:t>
      </w:r>
      <w:r w:rsidR="0004189D">
        <w:rPr>
          <w:bCs/>
        </w:rPr>
        <w:t xml:space="preserve">, while a larger reduction in </w:t>
      </w:r>
      <w:r w:rsidR="0004189D">
        <w:rPr>
          <w:bCs/>
          <w:i/>
          <w:iCs/>
        </w:rPr>
        <w:t>N</w:t>
      </w:r>
      <w:r w:rsidR="0004189D">
        <w:rPr>
          <w:bCs/>
          <w:vertAlign w:val="subscript"/>
        </w:rPr>
        <w:t>area</w:t>
      </w:r>
      <w:r w:rsidR="0004189D">
        <w:rPr>
          <w:bCs/>
        </w:rPr>
        <w:t xml:space="preserve"> </w:t>
      </w:r>
      <w:r w:rsidR="002228AE">
        <w:rPr>
          <w:bCs/>
        </w:rPr>
        <w:t xml:space="preserve">and increase in </w:t>
      </w:r>
      <w:proofErr w:type="spellStart"/>
      <w:r w:rsidR="002228AE">
        <w:rPr>
          <w:bCs/>
          <w:i/>
          <w:iCs/>
        </w:rPr>
        <w:t>A</w:t>
      </w:r>
      <w:r w:rsidR="002228AE">
        <w:rPr>
          <w:bCs/>
          <w:vertAlign w:val="subscript"/>
        </w:rPr>
        <w:t>net,growth</w:t>
      </w:r>
      <w:proofErr w:type="spellEnd"/>
      <w:r w:rsidR="0004189D">
        <w:rPr>
          <w:bCs/>
        </w:rPr>
        <w:t xml:space="preserve"> </w:t>
      </w:r>
      <w:r w:rsidR="002228AE">
        <w:rPr>
          <w:bCs/>
        </w:rPr>
        <w:t>under elevated CO</w:t>
      </w:r>
      <w:r w:rsidR="002228AE">
        <w:rPr>
          <w:bCs/>
          <w:vertAlign w:val="subscript"/>
        </w:rPr>
        <w:t>2</w:t>
      </w:r>
      <w:r w:rsidR="002228AE">
        <w:rPr>
          <w:bCs/>
        </w:rPr>
        <w:t xml:space="preserve"> </w:t>
      </w:r>
      <w:r w:rsidR="0004189D">
        <w:rPr>
          <w:bCs/>
        </w:rPr>
        <w:t xml:space="preserve">increased </w:t>
      </w:r>
      <w:r w:rsidR="002228AE">
        <w:rPr>
          <w:bCs/>
        </w:rPr>
        <w:t>photosynthetic nitrogen-use efficiency</w:t>
      </w:r>
      <w:r w:rsidR="0004189D">
        <w:rPr>
          <w:bCs/>
        </w:rPr>
        <w:t>. These responses are consistent with previous studies that have investigated or reviewed leaf responses to e</w:t>
      </w:r>
      <w:r w:rsidR="002228AE">
        <w:rPr>
          <w:bCs/>
        </w:rPr>
        <w:t xml:space="preserve">levated </w:t>
      </w:r>
      <w:r w:rsidR="0004189D">
        <w:rPr>
          <w:bCs/>
        </w:rPr>
        <w:t>CO</w:t>
      </w:r>
      <w:r w:rsidR="0004189D">
        <w:rPr>
          <w:bCs/>
          <w:vertAlign w:val="subscript"/>
        </w:rPr>
        <w:t>2</w:t>
      </w:r>
      <w:r w:rsidR="007417EA">
        <w:rPr>
          <w:bCs/>
        </w:rPr>
        <w:t xml:space="preserve"> </w:t>
      </w:r>
      <w:r w:rsidR="007417EA">
        <w:rPr>
          <w:bCs/>
        </w:rPr>
        <w:fldChar w:fldCharType="begin" w:fldLock="1"/>
      </w:r>
      <w:r w:rsidR="007417EA">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Environment","id":"ITEM-3","issue":"3","issued":{"date-parts":[["2007","3"]]},"page":"258-270","title":"The response of photosynthesis and stomatal conductance to rising [CO&lt;sub&gt;2&lt;/sub&gt;]: mechanisms and environmental interactions","type":"article-journal","volume":"30"},"uris":["http://www.mendeley.com/documents/?uuid=89486d2e-ad56-4fca-8ee3-ea9d75d594c7"]},{"id":"ITEM-4","itemData":{"DOI":"10.1146/annurev.arplant.48.1.609","ISSN":"15435008","PMID":"15012276","abstract":"The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CO2?","type":"article-journal","volume":"48"},"uris":["http://www.mendeley.com/documents/?uuid=757851cb-6769-4e6d-9343-b421d776e208"]},{"id":"ITEM-5","itemData":{"DOI":"10.1111/nph.15283","ISSN":"14698137","PMID":"29983005","abstract":"(Table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change.","author":[{"dropping-particle":"","family":"Dusenge","given":"Mirindi Eric","non-dropping-particle":"","parse-names":false,"suffix":""},{"dropping-particle":"","family":"Duarte","given":"André Galvao","non-dropping-particle":"","parse-names":false,"suffix":""},{"dropping-particle":"","family":"Way","given":"Danielle A.","non-dropping-particle":"","parse-names":false,"suffix":""}],"container-title":"New Phytologist","id":"ITEM-5","issue":"1","issued":{"date-parts":[["2019"]]},"page":"32-49","title":"Plant carbon metabolism and climate change: elevated CO2 and temperature impacts on photosynthesis, photorespiration and respiration","type":"article-journal","volume":"221"},"uris":["http://www.mendeley.com/documents/?uuid=1822689f-896e-4d52-af90-8d947829447d"]},{"id":"ITEM-6","itemData":{"DOI":"10.1104/pp.115.1.199","ISSN":"1532-2548","abstract":"The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Physiology","id":"ITEM-6","issue":"1","issued":{"date-parts":[["1997","9","1"]]},"page":"199-203","title":"Growth and N Allocation in Rice Plants under CO2 Enrichment","type":"article-journal","volume":"115"},"uris":["http://www.mendeley.com/documents/?uuid=7f71e55c-a3c1-48c1-b965-256a097fcbe9"]},{"id":"ITEM-7","itemData":{"DOI":"10.1111/nph.17802","ISSN":"14698137","PMID":"34657301","abstract":"Generalised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Phytologist","id":"ITEM-7","issue":"4","issued":{"date-parts":[["2022"]]},"page":"1560-1596","title":"A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-8","itemData":{"DOI":"10.1111/j.1365-2486.2012.02797.x","ISSN":"13541013","author":[{"dropping-particle":"","family":"Smith","given":"Nicholas G","non-dropping-particle":"","parse-names":false,"suffix":""},{"dropping-particle":"","family":"Dukes","given":"Jeffrey S","non-dropping-particle":"","parse-names":false,"suffix":""}],"container-title":"Global Change Biology","id":"ITEM-8","issue":"1","issued":{"date-parts":[["2013","1"]]},"page":"45-63","title":"Plant respiration and photosynthesis in global-scale models: incorporating acclimation to temperature and CO 2","type":"article-journal","volume":"19"},"uris":["http://www.mendeley.com/documents/?uuid=3d7a4e74-e145-4f5d-8588-5be639c75aca"]}],"mendeley":{"formattedCitation":"(Drake &lt;i&gt;et al.&lt;/i&gt;, 1997; Makino &lt;i&gt;et al.&lt;/i&gt;, 1997; Ainsworth &lt;i&gt;et al.&lt;/i&gt;, 2002; Ainsworth &amp; Long, 2005; Ainsworth &amp; Rogers, 2007; Smith &amp; Dukes, 2013; Dusenge &lt;i&gt;et al.&lt;/i&gt;, 2019; Poorter &lt;i&gt;et al.&lt;/i&gt;, 2022)","plainTextFormattedCitation":"(Drake et al., 1997; Makino et al., 1997; Ainsworth et al., 2002; Ainsworth &amp; Long, 2005; Ainsworth &amp; Rogers, 2007; Smith &amp; Dukes, 2013; Dusenge et al., 2019; Poorter et al., 2022)","previouslyFormattedCitation":"(Drake &lt;i&gt;et al.&lt;/i&gt;, 1997; Makino &lt;i&gt;et al.&lt;/i&gt;, 1997; Ainsworth &lt;i&gt;et al.&lt;/i&gt;, 2002; Ainsworth &amp; Long, 2005; Ainsworth &amp; Rogers, 2007; Smith &amp; Dukes, 2013; Dusenge &lt;i&gt;et al.&lt;/i&gt;, 2019; Poorter &lt;i&gt;et al.&lt;/i&gt;, 2022)"},"properties":{"noteIndex":0},"schema":"https://github.com/citation-style-language/schema/raw/master/csl-citation.json"}</w:instrText>
      </w:r>
      <w:r w:rsidR="007417EA">
        <w:rPr>
          <w:bCs/>
        </w:rPr>
        <w:fldChar w:fldCharType="separate"/>
      </w:r>
      <w:r w:rsidR="007417EA" w:rsidRPr="007417EA">
        <w:rPr>
          <w:bCs/>
          <w:noProof/>
        </w:rPr>
        <w:t xml:space="preserve">(Drake </w:t>
      </w:r>
      <w:r w:rsidR="007417EA" w:rsidRPr="007417EA">
        <w:rPr>
          <w:bCs/>
          <w:i/>
          <w:noProof/>
        </w:rPr>
        <w:t>et al.</w:t>
      </w:r>
      <w:r w:rsidR="007417EA" w:rsidRPr="007417EA">
        <w:rPr>
          <w:bCs/>
          <w:noProof/>
        </w:rPr>
        <w:t xml:space="preserve">, 1997; Makino </w:t>
      </w:r>
      <w:r w:rsidR="007417EA" w:rsidRPr="007417EA">
        <w:rPr>
          <w:bCs/>
          <w:i/>
          <w:noProof/>
        </w:rPr>
        <w:t>et al.</w:t>
      </w:r>
      <w:r w:rsidR="007417EA" w:rsidRPr="007417EA">
        <w:rPr>
          <w:bCs/>
          <w:noProof/>
        </w:rPr>
        <w:t xml:space="preserve">, 1997; Ainsworth </w:t>
      </w:r>
      <w:r w:rsidR="007417EA" w:rsidRPr="007417EA">
        <w:rPr>
          <w:bCs/>
          <w:i/>
          <w:noProof/>
        </w:rPr>
        <w:t>et al.</w:t>
      </w:r>
      <w:r w:rsidR="007417EA" w:rsidRPr="007417EA">
        <w:rPr>
          <w:bCs/>
          <w:noProof/>
        </w:rPr>
        <w:t xml:space="preserve">, 2002; Ainsworth &amp; Long, 2005; Ainsworth &amp; Rogers, 2007; Smith &amp; Dukes, 2013; Dusenge </w:t>
      </w:r>
      <w:r w:rsidR="007417EA" w:rsidRPr="007417EA">
        <w:rPr>
          <w:bCs/>
          <w:i/>
          <w:noProof/>
        </w:rPr>
        <w:t>et al.</w:t>
      </w:r>
      <w:r w:rsidR="007417EA" w:rsidRPr="007417EA">
        <w:rPr>
          <w:bCs/>
          <w:noProof/>
        </w:rPr>
        <w:t xml:space="preserve">, 2019; Poorter </w:t>
      </w:r>
      <w:r w:rsidR="007417EA" w:rsidRPr="007417EA">
        <w:rPr>
          <w:bCs/>
          <w:i/>
          <w:noProof/>
        </w:rPr>
        <w:t>et al.</w:t>
      </w:r>
      <w:r w:rsidR="007417EA" w:rsidRPr="007417EA">
        <w:rPr>
          <w:bCs/>
          <w:noProof/>
        </w:rPr>
        <w:t>, 2022)</w:t>
      </w:r>
      <w:r w:rsidR="007417EA">
        <w:rPr>
          <w:bCs/>
        </w:rPr>
        <w:fldChar w:fldCharType="end"/>
      </w:r>
      <w:r w:rsidR="007417EA">
        <w:rPr>
          <w:bCs/>
        </w:rPr>
        <w:t xml:space="preserve">, and follow patterns expected from photosynthetic least-cost theory </w:t>
      </w:r>
      <w:r w:rsidR="007417EA">
        <w:rPr>
          <w:bCs/>
        </w:rPr>
        <w:fldChar w:fldCharType="begin" w:fldLock="1"/>
      </w:r>
      <w:r w:rsidR="007417EA">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theory","type":"article-journal","volume":"26"},"uris":["http://www.mendeley.com/documents/?uuid=bbe0947b-b3f9-4a9e-999f-3f077c3079d4"]},{"id":"ITEM-4","itemData":{"DOI":"0003-0147/2003/16101-010387","author":[{"dropping-particle":"","family":"Wright","given":"Ian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Naturalist","id":"ITEM-4","issue":"1","issued":{"date-parts":[["2003"]]},"page":"98-111","title":"Least-cost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7417EA">
        <w:rPr>
          <w:bCs/>
        </w:rPr>
        <w:fldChar w:fldCharType="separate"/>
      </w:r>
      <w:r w:rsidR="007417EA" w:rsidRPr="007417EA">
        <w:rPr>
          <w:bCs/>
          <w:noProof/>
        </w:rPr>
        <w:t xml:space="preserve">(Wright </w:t>
      </w:r>
      <w:r w:rsidR="007417EA" w:rsidRPr="007417EA">
        <w:rPr>
          <w:bCs/>
          <w:i/>
          <w:noProof/>
        </w:rPr>
        <w:t>et al.</w:t>
      </w:r>
      <w:r w:rsidR="007417EA" w:rsidRPr="007417EA">
        <w:rPr>
          <w:bCs/>
          <w:noProof/>
        </w:rPr>
        <w:t xml:space="preserve">, 2003; Prentice </w:t>
      </w:r>
      <w:r w:rsidR="007417EA" w:rsidRPr="007417EA">
        <w:rPr>
          <w:bCs/>
          <w:i/>
          <w:noProof/>
        </w:rPr>
        <w:t>et al.</w:t>
      </w:r>
      <w:r w:rsidR="007417EA" w:rsidRPr="007417EA">
        <w:rPr>
          <w:bCs/>
          <w:noProof/>
        </w:rPr>
        <w:t xml:space="preserve">, 2014; Smith </w:t>
      </w:r>
      <w:r w:rsidR="007417EA" w:rsidRPr="007417EA">
        <w:rPr>
          <w:bCs/>
          <w:i/>
          <w:noProof/>
        </w:rPr>
        <w:t>et al.</w:t>
      </w:r>
      <w:r w:rsidR="007417EA" w:rsidRPr="007417EA">
        <w:rPr>
          <w:bCs/>
          <w:noProof/>
        </w:rPr>
        <w:t>, 2019; Smith &amp; Keenan, 2020)</w:t>
      </w:r>
      <w:r w:rsidR="007417EA">
        <w:rPr>
          <w:bCs/>
        </w:rPr>
        <w:fldChar w:fldCharType="end"/>
      </w:r>
      <w:r w:rsidR="007417EA">
        <w:rPr>
          <w:bCs/>
        </w:rPr>
        <w:t xml:space="preserve">. </w:t>
      </w:r>
      <w:r w:rsidR="0004189D">
        <w:rPr>
          <w:bCs/>
        </w:rPr>
        <w:t xml:space="preserve">The response of </w:t>
      </w:r>
      <w:r w:rsidR="0004189D">
        <w:rPr>
          <w:bCs/>
          <w:i/>
          <w:iCs/>
        </w:rPr>
        <w:t>V</w:t>
      </w:r>
      <w:r w:rsidR="0004189D">
        <w:rPr>
          <w:bCs/>
          <w:vertAlign w:val="subscript"/>
        </w:rPr>
        <w:t>cmax25</w:t>
      </w:r>
      <w:r w:rsidR="0004189D">
        <w:rPr>
          <w:bCs/>
        </w:rPr>
        <w:t xml:space="preserve"> and </w:t>
      </w:r>
      <w:r w:rsidR="0004189D">
        <w:rPr>
          <w:bCs/>
          <w:i/>
          <w:iCs/>
        </w:rPr>
        <w:t>J</w:t>
      </w:r>
      <w:r w:rsidR="0004189D">
        <w:rPr>
          <w:bCs/>
          <w:vertAlign w:val="subscript"/>
        </w:rPr>
        <w:t>max25</w:t>
      </w:r>
      <w:r w:rsidR="0004189D">
        <w:rPr>
          <w:bCs/>
        </w:rPr>
        <w:t xml:space="preserve"> to e</w:t>
      </w:r>
      <w:r w:rsidR="002228AE">
        <w:rPr>
          <w:bCs/>
        </w:rPr>
        <w:t xml:space="preserve">levated </w:t>
      </w:r>
      <w:r w:rsidR="0004189D">
        <w:rPr>
          <w:bCs/>
        </w:rPr>
        <w:t>CO</w:t>
      </w:r>
      <w:r w:rsidR="0004189D">
        <w:rPr>
          <w:bCs/>
          <w:vertAlign w:val="subscript"/>
        </w:rPr>
        <w:t>2</w:t>
      </w:r>
      <w:r w:rsidR="0004189D">
        <w:rPr>
          <w:bCs/>
        </w:rPr>
        <w:t xml:space="preserve"> w</w:t>
      </w:r>
      <w:r w:rsidR="00332B6F">
        <w:rPr>
          <w:bCs/>
        </w:rPr>
        <w:t>as</w:t>
      </w:r>
      <w:r w:rsidR="0004189D">
        <w:rPr>
          <w:bCs/>
        </w:rPr>
        <w:t xml:space="preserve"> independent of fertilization and acquisition strategy, support</w:t>
      </w:r>
      <w:r w:rsidR="009E6F1A">
        <w:rPr>
          <w:bCs/>
        </w:rPr>
        <w:t>ing</w:t>
      </w:r>
      <w:r w:rsidR="0004189D">
        <w:rPr>
          <w:bCs/>
        </w:rPr>
        <w:t xml:space="preserve"> the idea that leaves were downregulating </w:t>
      </w:r>
      <w:r w:rsidR="0004189D">
        <w:rPr>
          <w:bCs/>
          <w:i/>
          <w:iCs/>
        </w:rPr>
        <w:t>V</w:t>
      </w:r>
      <w:r w:rsidR="0004189D">
        <w:rPr>
          <w:bCs/>
          <w:vertAlign w:val="subscript"/>
        </w:rPr>
        <w:t>cmax25</w:t>
      </w:r>
      <w:r w:rsidR="0004189D">
        <w:rPr>
          <w:bCs/>
        </w:rPr>
        <w:t xml:space="preserve"> in response to </w:t>
      </w:r>
      <w:r w:rsidR="0004189D">
        <w:t>e</w:t>
      </w:r>
      <w:r w:rsidR="002228AE">
        <w:t xml:space="preserve">levated </w:t>
      </w:r>
      <w:r w:rsidR="0004189D">
        <w:t>CO</w:t>
      </w:r>
      <w:r w:rsidR="0004189D">
        <w:rPr>
          <w:vertAlign w:val="subscript"/>
        </w:rPr>
        <w:t>2</w:t>
      </w:r>
      <w:r w:rsidR="0004189D">
        <w:rPr>
          <w:bCs/>
        </w:rPr>
        <w:t xml:space="preserve"> to optimally coordinate photosynthesis such that net photosynthesis rates approached becoming equally co-limited by Rubisco carboxylation and RuBP regeneration</w:t>
      </w:r>
      <w:r w:rsidR="007417EA">
        <w:rPr>
          <w:bCs/>
        </w:rPr>
        <w:t xml:space="preserve"> </w:t>
      </w:r>
      <w:r w:rsidR="007417EA">
        <w:rPr>
          <w:bCs/>
        </w:rPr>
        <w:fldChar w:fldCharType="begin" w:fldLock="1"/>
      </w:r>
      <w:r w:rsidR="007417EA">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417EA">
        <w:rPr>
          <w:bCs/>
        </w:rPr>
        <w:fldChar w:fldCharType="separate"/>
      </w:r>
      <w:r w:rsidR="007417EA" w:rsidRPr="007417EA">
        <w:rPr>
          <w:bCs/>
          <w:noProof/>
        </w:rPr>
        <w:t xml:space="preserve">(Chen </w:t>
      </w:r>
      <w:r w:rsidR="007417EA" w:rsidRPr="007417EA">
        <w:rPr>
          <w:bCs/>
          <w:i/>
          <w:noProof/>
        </w:rPr>
        <w:t>et al.</w:t>
      </w:r>
      <w:r w:rsidR="007417EA" w:rsidRPr="007417EA">
        <w:rPr>
          <w:bCs/>
          <w:noProof/>
        </w:rPr>
        <w:t xml:space="preserve">, 1993; Maire </w:t>
      </w:r>
      <w:r w:rsidR="007417EA" w:rsidRPr="007417EA">
        <w:rPr>
          <w:bCs/>
          <w:i/>
          <w:noProof/>
        </w:rPr>
        <w:t>et al.</w:t>
      </w:r>
      <w:r w:rsidR="007417EA" w:rsidRPr="007417EA">
        <w:rPr>
          <w:bCs/>
          <w:noProof/>
        </w:rPr>
        <w:t>, 2012)</w:t>
      </w:r>
      <w:r w:rsidR="007417EA">
        <w:rPr>
          <w:bCs/>
        </w:rPr>
        <w:fldChar w:fldCharType="end"/>
      </w:r>
      <w:r w:rsidR="007417EA">
        <w:rPr>
          <w:bCs/>
        </w:rPr>
        <w:t>.</w:t>
      </w:r>
    </w:p>
    <w:p w14:paraId="18C2E315" w14:textId="4E2CB44D" w:rsidR="0004189D" w:rsidRPr="007417EA" w:rsidRDefault="0004189D" w:rsidP="007417EA">
      <w:pPr>
        <w:spacing w:line="360" w:lineRule="auto"/>
        <w:ind w:firstLine="720"/>
        <w:rPr>
          <w:bCs/>
        </w:rPr>
      </w:pPr>
      <w:r>
        <w:rPr>
          <w:color w:val="000000"/>
        </w:rPr>
        <w:t xml:space="preserve">Reductions in </w:t>
      </w:r>
      <w:r>
        <w:rPr>
          <w:i/>
          <w:iCs/>
          <w:color w:val="000000"/>
        </w:rPr>
        <w:t>V</w:t>
      </w:r>
      <w:r>
        <w:rPr>
          <w:color w:val="000000"/>
          <w:vertAlign w:val="subscript"/>
        </w:rPr>
        <w:t>cmax25</w:t>
      </w:r>
      <w:r>
        <w:rPr>
          <w:color w:val="000000"/>
        </w:rPr>
        <w:t xml:space="preserve"> and </w:t>
      </w:r>
      <w:r>
        <w:rPr>
          <w:i/>
          <w:iCs/>
          <w:color w:val="000000"/>
        </w:rPr>
        <w:t>J</w:t>
      </w:r>
      <w:r>
        <w:rPr>
          <w:color w:val="000000"/>
          <w:vertAlign w:val="subscript"/>
        </w:rPr>
        <w:t>max25</w:t>
      </w:r>
      <w:r>
        <w:rPr>
          <w:color w:val="000000"/>
        </w:rPr>
        <w:t xml:space="preserve"> under e</w:t>
      </w:r>
      <w:r w:rsidR="002228AE">
        <w:rPr>
          <w:color w:val="000000"/>
        </w:rPr>
        <w:t xml:space="preserve">levated </w:t>
      </w:r>
      <w:r>
        <w:rPr>
          <w:color w:val="000000"/>
        </w:rPr>
        <w:t>CO</w:t>
      </w:r>
      <w:r>
        <w:rPr>
          <w:color w:val="000000"/>
          <w:vertAlign w:val="subscript"/>
        </w:rPr>
        <w:t>2</w:t>
      </w:r>
      <w:r>
        <w:rPr>
          <w:color w:val="000000"/>
        </w:rPr>
        <w:t xml:space="preserve"> corresponded with increased total biomass and total leaf area</w:t>
      </w:r>
      <w:r w:rsidR="00981DB0">
        <w:rPr>
          <w:color w:val="000000"/>
        </w:rPr>
        <w:t>, again supporting our hypotheses and previously observed results</w:t>
      </w:r>
      <w:r w:rsidR="007417EA">
        <w:rPr>
          <w:color w:val="000000"/>
        </w:rPr>
        <w:t xml:space="preserve"> </w:t>
      </w:r>
      <w:r w:rsidR="007417EA">
        <w:rPr>
          <w:color w:val="000000"/>
        </w:rPr>
        <w:fldChar w:fldCharType="begin" w:fldLock="1"/>
      </w:r>
      <w:r w:rsidR="007417EA">
        <w:rPr>
          <w:color w:val="000000"/>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Sciences","id":"ITEM-2","issue":"35","issued":{"date-parts":[["2007","8","28"]]},"page":"14014-14019","title":"Increases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enrichment","type":"article-journal","volume":"12"},"uris":["http://www.mendeley.com/documents/?uuid=a66b316d-0857-41f7-849a-59bd64d04443"]},{"id":"ITEM-4","itemData":{"DOI":"10.1111/nph.17802","ISSN":"14698137","PMID":"34657301","abstract":"Generalised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Phytologist","id":"ITEM-4","issue":"4","issued":{"date-parts":[["2022"]]},"page":"1560-1596","title":"A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level","type":"article-journal","volume":"233"},"uris":["http://www.mendeley.com/documents/?uuid=e206fbac-5f81-4b6c-b009-89d7b2066fdb"]}],"mendeley":{"formattedCitation":"(Ainsworth &lt;i&gt;et al.&lt;/i&gt;, 2002; Moore &lt;i&gt;et al.&lt;/i&gt;, 2006; Finzi &lt;i&gt;et al.&lt;/i&gt;, 2007; Poorter &lt;i&gt;et al.&lt;/i&gt;, 2022)","plainTextFormattedCitation":"(Ainsworth et al., 2002; Moore et al., 2006; Finzi et al., 2007; Poorter et al., 2022)","previouslyFormattedCitation":"(Ainsworth &lt;i&gt;et al.&lt;/i&gt;, 2002; Moore &lt;i&gt;et al.&lt;/i&gt;, 2006; Finzi &lt;i&gt;et al.&lt;/i&gt;, 2007; Poorter &lt;i&gt;et al.&lt;/i&gt;, 2022)"},"properties":{"noteIndex":0},"schema":"https://github.com/citation-style-language/schema/raw/master/csl-citation.json"}</w:instrText>
      </w:r>
      <w:r w:rsidR="007417EA">
        <w:rPr>
          <w:color w:val="000000"/>
        </w:rPr>
        <w:fldChar w:fldCharType="separate"/>
      </w:r>
      <w:r w:rsidR="007417EA" w:rsidRPr="007417EA">
        <w:rPr>
          <w:noProof/>
          <w:color w:val="000000"/>
        </w:rPr>
        <w:t xml:space="preserve">(Ainsworth </w:t>
      </w:r>
      <w:r w:rsidR="007417EA" w:rsidRPr="007417EA">
        <w:rPr>
          <w:i/>
          <w:noProof/>
          <w:color w:val="000000"/>
        </w:rPr>
        <w:t>et al.</w:t>
      </w:r>
      <w:r w:rsidR="007417EA" w:rsidRPr="007417EA">
        <w:rPr>
          <w:noProof/>
          <w:color w:val="000000"/>
        </w:rPr>
        <w:t xml:space="preserve">, 2002; Moore </w:t>
      </w:r>
      <w:r w:rsidR="007417EA" w:rsidRPr="007417EA">
        <w:rPr>
          <w:i/>
          <w:noProof/>
          <w:color w:val="000000"/>
        </w:rPr>
        <w:t>et al.</w:t>
      </w:r>
      <w:r w:rsidR="007417EA" w:rsidRPr="007417EA">
        <w:rPr>
          <w:noProof/>
          <w:color w:val="000000"/>
        </w:rPr>
        <w:t xml:space="preserve">, 2006; Finzi </w:t>
      </w:r>
      <w:r w:rsidR="007417EA" w:rsidRPr="007417EA">
        <w:rPr>
          <w:i/>
          <w:noProof/>
          <w:color w:val="000000"/>
        </w:rPr>
        <w:t>et al.</w:t>
      </w:r>
      <w:r w:rsidR="007417EA" w:rsidRPr="007417EA">
        <w:rPr>
          <w:noProof/>
          <w:color w:val="000000"/>
        </w:rPr>
        <w:t xml:space="preserve">, 2007; Poorter </w:t>
      </w:r>
      <w:r w:rsidR="007417EA" w:rsidRPr="007417EA">
        <w:rPr>
          <w:i/>
          <w:noProof/>
          <w:color w:val="000000"/>
        </w:rPr>
        <w:t>et al.</w:t>
      </w:r>
      <w:r w:rsidR="007417EA" w:rsidRPr="007417EA">
        <w:rPr>
          <w:noProof/>
          <w:color w:val="000000"/>
        </w:rPr>
        <w:t>, 2022)</w:t>
      </w:r>
      <w:r w:rsidR="007417EA">
        <w:rPr>
          <w:color w:val="000000"/>
        </w:rPr>
        <w:fldChar w:fldCharType="end"/>
      </w:r>
      <w:r w:rsidR="007417EA">
        <w:rPr>
          <w:color w:val="000000"/>
        </w:rPr>
        <w:t xml:space="preserve">. </w:t>
      </w:r>
      <w:r>
        <w:rPr>
          <w:bCs/>
        </w:rPr>
        <w:t>These patterns were associated with greater carbon costs to acquire nitrogen, a pattern driven by a</w:t>
      </w:r>
      <w:r w:rsidR="00C63CDB">
        <w:rPr>
          <w:bCs/>
        </w:rPr>
        <w:t xml:space="preserve"> stronger</w:t>
      </w:r>
      <w:r>
        <w:rPr>
          <w:bCs/>
        </w:rPr>
        <w:t xml:space="preserve"> increase in belowground carbon biomass </w:t>
      </w:r>
      <w:r w:rsidR="00C63CDB">
        <w:rPr>
          <w:bCs/>
        </w:rPr>
        <w:t>than</w:t>
      </w:r>
      <w:r>
        <w:rPr>
          <w:bCs/>
        </w:rPr>
        <w:t xml:space="preserve"> total nitrogen biomass. Alone, this result suggests that </w:t>
      </w:r>
      <w:r>
        <w:t>e</w:t>
      </w:r>
      <w:r w:rsidR="002228AE">
        <w:t xml:space="preserve">levated </w:t>
      </w:r>
      <w:r>
        <w:t>CO</w:t>
      </w:r>
      <w:r>
        <w:rPr>
          <w:vertAlign w:val="subscript"/>
        </w:rPr>
        <w:t>2</w:t>
      </w:r>
      <w:r>
        <w:rPr>
          <w:bCs/>
        </w:rPr>
        <w:t xml:space="preserve"> reduce</w:t>
      </w:r>
      <w:r w:rsidR="00E56CFB">
        <w:rPr>
          <w:bCs/>
        </w:rPr>
        <w:t>d</w:t>
      </w:r>
      <w:r>
        <w:rPr>
          <w:bCs/>
        </w:rPr>
        <w:t xml:space="preserve"> plant nitrogen uptake efficiency</w:t>
      </w:r>
      <w:r w:rsidR="00C63CDB">
        <w:rPr>
          <w:bCs/>
        </w:rPr>
        <w:t>, perhaps as a function of decreased whole plant nitrogen demand</w:t>
      </w:r>
      <w:r w:rsidR="007417EA">
        <w:rPr>
          <w:bCs/>
        </w:rPr>
        <w:t xml:space="preserve"> </w:t>
      </w:r>
      <w:r w:rsidR="007417EA">
        <w:rPr>
          <w:bCs/>
        </w:rPr>
        <w:fldChar w:fldCharType="begin" w:fldLock="1"/>
      </w:r>
      <w:r w:rsidR="008A112A">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7417EA">
        <w:rPr>
          <w:bCs/>
        </w:rPr>
        <w:fldChar w:fldCharType="separate"/>
      </w:r>
      <w:r w:rsidR="008A112A" w:rsidRPr="008A112A">
        <w:rPr>
          <w:bCs/>
          <w:noProof/>
        </w:rPr>
        <w:t xml:space="preserve">(Dong </w:t>
      </w:r>
      <w:r w:rsidR="008A112A" w:rsidRPr="008A112A">
        <w:rPr>
          <w:bCs/>
          <w:i/>
          <w:noProof/>
        </w:rPr>
        <w:t>et al.</w:t>
      </w:r>
      <w:r w:rsidR="008A112A" w:rsidRPr="008A112A">
        <w:rPr>
          <w:bCs/>
          <w:noProof/>
        </w:rPr>
        <w:t>, 2022)</w:t>
      </w:r>
      <w:r w:rsidR="007417EA">
        <w:rPr>
          <w:bCs/>
        </w:rPr>
        <w:fldChar w:fldCharType="end"/>
      </w:r>
      <w:r w:rsidR="007417EA">
        <w:rPr>
          <w:bCs/>
        </w:rPr>
        <w:t xml:space="preserve">, </w:t>
      </w:r>
      <w:r>
        <w:rPr>
          <w:bCs/>
        </w:rPr>
        <w:t xml:space="preserve">which does not explain why plants grown under </w:t>
      </w:r>
      <w:r>
        <w:t>e</w:t>
      </w:r>
      <w:r w:rsidR="002228AE">
        <w:t xml:space="preserve">levated </w:t>
      </w:r>
      <w:r>
        <w:t>CO</w:t>
      </w:r>
      <w:r>
        <w:rPr>
          <w:vertAlign w:val="subscript"/>
        </w:rPr>
        <w:t>2</w:t>
      </w:r>
      <w:r>
        <w:rPr>
          <w:bCs/>
        </w:rPr>
        <w:t xml:space="preserve"> had greater biomass and total leaf area</w:t>
      </w:r>
      <w:commentRangeStart w:id="4"/>
      <w:r>
        <w:rPr>
          <w:bCs/>
        </w:rPr>
        <w:t>.</w:t>
      </w:r>
      <w:commentRangeEnd w:id="4"/>
      <w:r w:rsidR="00341F10">
        <w:rPr>
          <w:rStyle w:val="CommentReference"/>
        </w:rPr>
        <w:commentReference w:id="4"/>
      </w:r>
      <w:r>
        <w:rPr>
          <w:bCs/>
        </w:rPr>
        <w:t xml:space="preserve"> </w:t>
      </w:r>
      <w:r w:rsidR="00EB18AF">
        <w:rPr>
          <w:bCs/>
        </w:rPr>
        <w:t>In</w:t>
      </w:r>
      <w:r w:rsidR="009E6F1A">
        <w:rPr>
          <w:bCs/>
        </w:rPr>
        <w:t>creasing fertilization reduced carbon costs to acquire nitrogen, a pattern driven by a stronger increase in total nitrogen biomass than belowground carbon biomass</w:t>
      </w:r>
      <w:r w:rsidR="00E56CFB">
        <w:rPr>
          <w:bCs/>
        </w:rPr>
        <w:t>, following patterns observed in previous experiments</w:t>
      </w:r>
      <w:r w:rsidR="007417EA">
        <w:rPr>
          <w:bCs/>
        </w:rPr>
        <w:t xml:space="preserve"> </w:t>
      </w:r>
      <w:r w:rsidR="007417EA">
        <w:rPr>
          <w:bCs/>
        </w:rPr>
        <w:fldChar w:fldCharType="begin" w:fldLock="1"/>
      </w:r>
      <w:r w:rsidR="007417E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7417EA">
        <w:rPr>
          <w:bCs/>
        </w:rPr>
        <w:fldChar w:fldCharType="separate"/>
      </w:r>
      <w:r w:rsidR="007417EA" w:rsidRPr="007417EA">
        <w:rPr>
          <w:bCs/>
          <w:noProof/>
        </w:rPr>
        <w:t xml:space="preserve">(Perkowski </w:t>
      </w:r>
      <w:r w:rsidR="007417EA" w:rsidRPr="007417EA">
        <w:rPr>
          <w:bCs/>
          <w:i/>
          <w:noProof/>
        </w:rPr>
        <w:t>et al.</w:t>
      </w:r>
      <w:r w:rsidR="007417EA" w:rsidRPr="007417EA">
        <w:rPr>
          <w:bCs/>
          <w:noProof/>
        </w:rPr>
        <w:t>, 2021)</w:t>
      </w:r>
      <w:r w:rsidR="007417EA">
        <w:rPr>
          <w:bCs/>
        </w:rPr>
        <w:fldChar w:fldCharType="end"/>
      </w:r>
      <w:r w:rsidR="00E56CFB">
        <w:rPr>
          <w:bCs/>
        </w:rPr>
        <w:t xml:space="preserve">. </w:t>
      </w:r>
      <w:r w:rsidR="0004272F">
        <w:rPr>
          <w:bCs/>
        </w:rPr>
        <w:t xml:space="preserve">Additionally, increasing fertilization increased the positive effect of </w:t>
      </w:r>
      <w:r w:rsidR="002228AE">
        <w:t>elevated CO</w:t>
      </w:r>
      <w:r w:rsidR="002228AE">
        <w:rPr>
          <w:vertAlign w:val="subscript"/>
        </w:rPr>
        <w:t>2</w:t>
      </w:r>
      <w:r w:rsidR="0004272F">
        <w:rPr>
          <w:bCs/>
        </w:rPr>
        <w:t xml:space="preserve"> on total nitrogen biomass (</w:t>
      </w:r>
      <w:r w:rsidR="0004272F" w:rsidRPr="00BA7638">
        <w:rPr>
          <w:bCs/>
        </w:rPr>
        <w:t>Fig. S</w:t>
      </w:r>
      <w:r w:rsidR="00BA7638" w:rsidRPr="00BA7638">
        <w:rPr>
          <w:bCs/>
        </w:rPr>
        <w:t>3</w:t>
      </w:r>
      <w:r w:rsidR="0004272F">
        <w:rPr>
          <w:bCs/>
        </w:rPr>
        <w:t xml:space="preserve">), suggesting that enhanced increases in total biomass and total leaf area under </w:t>
      </w:r>
      <w:r w:rsidR="002228AE">
        <w:t>elevated CO</w:t>
      </w:r>
      <w:r w:rsidR="002228AE">
        <w:rPr>
          <w:vertAlign w:val="subscript"/>
        </w:rPr>
        <w:t>2</w:t>
      </w:r>
      <w:r w:rsidR="0004272F">
        <w:rPr>
          <w:bCs/>
        </w:rPr>
        <w:t xml:space="preserve"> were likely driven by increased nitrogen uptake and nitrogen uptake efficiency. Such patterns would allow plants to satisfy any increase </w:t>
      </w:r>
      <w:r>
        <w:rPr>
          <w:bCs/>
        </w:rPr>
        <w:t xml:space="preserve">in </w:t>
      </w:r>
      <w:r>
        <w:rPr>
          <w:bCs/>
        </w:rPr>
        <w:lastRenderedPageBreak/>
        <w:t xml:space="preserve">nitrogen </w:t>
      </w:r>
      <w:commentRangeStart w:id="5"/>
      <w:r>
        <w:rPr>
          <w:bCs/>
        </w:rPr>
        <w:t xml:space="preserve">demand </w:t>
      </w:r>
      <w:commentRangeEnd w:id="5"/>
      <w:r w:rsidR="00341F10">
        <w:rPr>
          <w:rStyle w:val="CommentReference"/>
        </w:rPr>
        <w:commentReference w:id="5"/>
      </w:r>
      <w:r>
        <w:rPr>
          <w:bCs/>
        </w:rPr>
        <w:t xml:space="preserve">associated with </w:t>
      </w:r>
      <w:r w:rsidR="002228AE">
        <w:t>elevated CO</w:t>
      </w:r>
      <w:r w:rsidR="002228AE">
        <w:rPr>
          <w:vertAlign w:val="subscript"/>
        </w:rPr>
        <w:t>2</w:t>
      </w:r>
      <w:r w:rsidR="00E56CFB">
        <w:rPr>
          <w:bCs/>
        </w:rPr>
        <w:t xml:space="preserve"> by optimizing nitrogen acquisition while maximizing carbon allocation to growth.</w:t>
      </w:r>
    </w:p>
    <w:p w14:paraId="078E53B4" w14:textId="433CBB64" w:rsidR="0004189D" w:rsidRDefault="00E56CFB" w:rsidP="007417EA">
      <w:pPr>
        <w:spacing w:line="360" w:lineRule="auto"/>
        <w:ind w:firstLine="720"/>
        <w:rPr>
          <w:bCs/>
        </w:rPr>
      </w:pPr>
      <w:r>
        <w:rPr>
          <w:bCs/>
        </w:rPr>
        <w:t xml:space="preserve">The positive effect of </w:t>
      </w:r>
      <w:r w:rsidR="002228AE">
        <w:t>elevated CO</w:t>
      </w:r>
      <w:r w:rsidR="002228AE">
        <w:rPr>
          <w:vertAlign w:val="subscript"/>
        </w:rPr>
        <w:t>2</w:t>
      </w:r>
      <w:r>
        <w:rPr>
          <w:bCs/>
        </w:rPr>
        <w:t xml:space="preserve"> on total leaf area and total biomass was not </w:t>
      </w:r>
      <w:r w:rsidR="0004189D">
        <w:rPr>
          <w:bCs/>
        </w:rPr>
        <w:t>modified by inoculation despite a negative effect of inoculation o</w:t>
      </w:r>
      <w:r>
        <w:rPr>
          <w:bCs/>
        </w:rPr>
        <w:t>n carbon costs to acquire nitrogen</w:t>
      </w:r>
      <w:r w:rsidR="0004189D">
        <w:rPr>
          <w:bCs/>
        </w:rPr>
        <w:t xml:space="preserve">. </w:t>
      </w:r>
      <w:commentRangeStart w:id="6"/>
      <w:r w:rsidR="0004189D">
        <w:rPr>
          <w:bCs/>
        </w:rPr>
        <w:t xml:space="preserve">This response could have been due to </w:t>
      </w:r>
      <w:r w:rsidR="00332B6F">
        <w:rPr>
          <w:bCs/>
        </w:rPr>
        <w:t xml:space="preserve">a </w:t>
      </w:r>
      <w:r w:rsidR="0004189D">
        <w:rPr>
          <w:bCs/>
        </w:rPr>
        <w:t>negative effect of increasing fertilization on nodulation</w:t>
      </w:r>
      <w:commentRangeEnd w:id="6"/>
      <w:r w:rsidR="00341F10">
        <w:rPr>
          <w:rStyle w:val="CommentReference"/>
        </w:rPr>
        <w:commentReference w:id="6"/>
      </w:r>
      <w:r w:rsidR="0004189D">
        <w:rPr>
          <w:bCs/>
        </w:rPr>
        <w:t xml:space="preserve">, which may have caused any increase in the positive effect of </w:t>
      </w:r>
      <w:r w:rsidR="002228AE">
        <w:t>elevated CO</w:t>
      </w:r>
      <w:r w:rsidR="002228AE">
        <w:rPr>
          <w:vertAlign w:val="subscript"/>
        </w:rPr>
        <w:t>2</w:t>
      </w:r>
      <w:r w:rsidR="0004189D">
        <w:rPr>
          <w:bCs/>
        </w:rPr>
        <w:t xml:space="preserve"> on whole-plant growth with increasing fertilization to mask any </w:t>
      </w:r>
      <w:r w:rsidR="00332B6F">
        <w:rPr>
          <w:bCs/>
        </w:rPr>
        <w:t>change</w:t>
      </w:r>
      <w:r w:rsidR="0004189D">
        <w:rPr>
          <w:bCs/>
        </w:rPr>
        <w:t xml:space="preserve"> in the positive effect of </w:t>
      </w:r>
      <w:r w:rsidR="002228AE">
        <w:t>elevated CO</w:t>
      </w:r>
      <w:r w:rsidR="002228AE">
        <w:rPr>
          <w:vertAlign w:val="subscript"/>
        </w:rPr>
        <w:t>2</w:t>
      </w:r>
      <w:r w:rsidR="0004189D">
        <w:rPr>
          <w:bCs/>
        </w:rPr>
        <w:t xml:space="preserve"> on whole-plant growth due to inoculation. Reductions in nodulation with increasing fertilization are </w:t>
      </w:r>
      <w:r w:rsidR="006235F7">
        <w:rPr>
          <w:bCs/>
        </w:rPr>
        <w:t xml:space="preserve">a </w:t>
      </w:r>
      <w:r w:rsidR="0004189D">
        <w:rPr>
          <w:bCs/>
        </w:rPr>
        <w:t>commonly observed pattern that ha</w:t>
      </w:r>
      <w:r w:rsidR="00332B6F">
        <w:rPr>
          <w:bCs/>
        </w:rPr>
        <w:t>s</w:t>
      </w:r>
      <w:r w:rsidR="0004189D">
        <w:rPr>
          <w:bCs/>
        </w:rPr>
        <w:t xml:space="preserve"> been inferred to be a response that allows species optimize </w:t>
      </w:r>
      <w:r w:rsidR="0004189D" w:rsidRPr="00FE014F">
        <w:rPr>
          <w:bCs/>
        </w:rPr>
        <w:t>n</w:t>
      </w:r>
      <w:r w:rsidR="0004189D">
        <w:rPr>
          <w:bCs/>
        </w:rPr>
        <w:t xml:space="preserve">itrogen uptake efficiency as costs </w:t>
      </w:r>
      <w:r w:rsidR="006235F7">
        <w:rPr>
          <w:bCs/>
        </w:rPr>
        <w:t>of</w:t>
      </w:r>
      <w:r w:rsidR="0004189D">
        <w:rPr>
          <w:bCs/>
        </w:rPr>
        <w:t xml:space="preserve"> </w:t>
      </w:r>
      <w:r w:rsidR="0004189D" w:rsidRPr="00FE014F">
        <w:rPr>
          <w:bCs/>
        </w:rPr>
        <w:t>n</w:t>
      </w:r>
      <w:r w:rsidR="0004189D">
        <w:rPr>
          <w:bCs/>
        </w:rPr>
        <w:t>itrogen</w:t>
      </w:r>
      <w:r w:rsidR="006235F7">
        <w:rPr>
          <w:bCs/>
        </w:rPr>
        <w:t xml:space="preserve"> acquisition</w:t>
      </w:r>
      <w:r w:rsidR="0004189D">
        <w:rPr>
          <w:bCs/>
        </w:rPr>
        <w:t xml:space="preserve"> via direct uptake become more similar</w:t>
      </w:r>
      <w:r w:rsidR="007417EA">
        <w:rPr>
          <w:bCs/>
        </w:rPr>
        <w:t xml:space="preserve"> </w:t>
      </w:r>
      <w:r w:rsidR="007417EA">
        <w:rPr>
          <w:bCs/>
        </w:rPr>
        <w:fldChar w:fldCharType="begin" w:fldLock="1"/>
      </w:r>
      <w:r w:rsidR="007417EA">
        <w:rPr>
          <w:bCs/>
        </w:rPr>
        <w:instrText>ADDIN CSL_CITATION {"citationItems":[{"id":"ITEM-1","itemData":{"DOI":"10.2135/cropsci1985.0011183X002500030015x","ISSN":"0011-183X","author":[{"dropping-particle":"","family":"Gibson","given":"A H","non-dropping-particle":"","parse-names":false,"suffix":""},{"dropping-particle":"","family":"Harper","given":"J E","non-dropping-particle":"","parse-names":false,"suffix":""}],"container-title":"Crop Science","id":"ITEM-1","issue":"3","issued":{"date-parts":[["1985","5"]]},"page":"497-501","title":"Nitrate effect on nodulation of soybean by &lt;i&gt;Bradyrhizobium japonicum&lt;/i&gt;","type":"article-journal","volume":"25"},"uris":["http://www.mendeley.com/documents/?uuid=8d4194a4-5ffb-4290-8955-0eb8de99a25d"]},{"id":"ITEM-2","itemData":{"DOI":"10.1093/jxb/erab253","ISSN":"0022-0957","abstract":"Plant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I","non-dropping-particle":"","parse-names":false,"suffix":""}],"container-title":"Ecosystems","id":"ITEM-3","issue":"4","issued":{"date-parts":[["2001","7","1"]]},"page":"369-388","title":"Resource optimization and symbiotic nitrogen fixation","type":"article-journal","volume":"4"},"uris":["http://www.mendeley.com/documents/?uuid=5f7192cc-7244-42a5-a23f-57f5715a703f"]}],"mendeley":{"formattedCitation":"(Gibson &amp; Harper, 1985; Rastetter &lt;i&gt;et al.&lt;/i&gt;, 2001; Perkowski &lt;i&gt;et al.&lt;/i&gt;, 2021)","plainTextFormattedCitation":"(Gibson &amp; Harper, 1985; Rastetter et al., 2001; Perkowski et al., 2021)","previouslyFormattedCitation":"(Gibson &amp; Harper, 1985; Rastetter &lt;i&gt;et al.&lt;/i&gt;, 2001; Perkowski &lt;i&gt;et al.&lt;/i&gt;, 2021)"},"properties":{"noteIndex":0},"schema":"https://github.com/citation-style-language/schema/raw/master/csl-citation.json"}</w:instrText>
      </w:r>
      <w:r w:rsidR="007417EA">
        <w:rPr>
          <w:bCs/>
        </w:rPr>
        <w:fldChar w:fldCharType="separate"/>
      </w:r>
      <w:r w:rsidR="007417EA" w:rsidRPr="007417EA">
        <w:rPr>
          <w:bCs/>
          <w:noProof/>
        </w:rPr>
        <w:t xml:space="preserve">(Gibson &amp; Harper, 1985; Rastetter </w:t>
      </w:r>
      <w:r w:rsidR="007417EA" w:rsidRPr="007417EA">
        <w:rPr>
          <w:bCs/>
          <w:i/>
          <w:noProof/>
        </w:rPr>
        <w:t>et al.</w:t>
      </w:r>
      <w:r w:rsidR="007417EA" w:rsidRPr="007417EA">
        <w:rPr>
          <w:bCs/>
          <w:noProof/>
        </w:rPr>
        <w:t xml:space="preserve">, 2001; Perkowski </w:t>
      </w:r>
      <w:r w:rsidR="007417EA" w:rsidRPr="007417EA">
        <w:rPr>
          <w:bCs/>
          <w:i/>
          <w:noProof/>
        </w:rPr>
        <w:t>et al.</w:t>
      </w:r>
      <w:r w:rsidR="007417EA" w:rsidRPr="007417EA">
        <w:rPr>
          <w:bCs/>
          <w:noProof/>
        </w:rPr>
        <w:t>, 2021)</w:t>
      </w:r>
      <w:r w:rsidR="007417EA">
        <w:rPr>
          <w:bCs/>
        </w:rPr>
        <w:fldChar w:fldCharType="end"/>
      </w:r>
      <w:r w:rsidR="007417EA">
        <w:rPr>
          <w:bCs/>
        </w:rPr>
        <w:t xml:space="preserve">. </w:t>
      </w:r>
      <w:r w:rsidR="0004189D">
        <w:rPr>
          <w:bCs/>
        </w:rPr>
        <w:t xml:space="preserve">In this study, pairwise comparisons indicated strong positive effects of inoculation on total leaf area and total biomass (158% increase in total leaf area, 119% increase in total biomass) under </w:t>
      </w:r>
      <w:r w:rsidR="002228AE">
        <w:t>elevated CO</w:t>
      </w:r>
      <w:r w:rsidR="002228AE">
        <w:rPr>
          <w:vertAlign w:val="subscript"/>
        </w:rPr>
        <w:t>2</w:t>
      </w:r>
      <w:r w:rsidR="0004189D">
        <w:rPr>
          <w:bCs/>
        </w:rPr>
        <w:t xml:space="preserve"> at 0 ppm N, but no observable inoculation effect on total leaf area or total biomass under </w:t>
      </w:r>
      <w:r w:rsidR="002228AE">
        <w:t>elevated CO</w:t>
      </w:r>
      <w:r w:rsidR="002228AE">
        <w:rPr>
          <w:vertAlign w:val="subscript"/>
        </w:rPr>
        <w:t>2</w:t>
      </w:r>
      <w:r w:rsidR="0004189D">
        <w:rPr>
          <w:bCs/>
        </w:rPr>
        <w:t xml:space="preserve"> at 350 ppm N or 630 ppm N. While the</w:t>
      </w:r>
      <w:r>
        <w:rPr>
          <w:bCs/>
        </w:rPr>
        <w:t xml:space="preserve"> inoculation effect was similar between CO</w:t>
      </w:r>
      <w:r>
        <w:rPr>
          <w:bCs/>
          <w:vertAlign w:val="subscript"/>
        </w:rPr>
        <w:t>2</w:t>
      </w:r>
      <w:r>
        <w:rPr>
          <w:bCs/>
        </w:rPr>
        <w:t xml:space="preserve"> treatments</w:t>
      </w:r>
      <w:r w:rsidR="0004189D">
        <w:rPr>
          <w:bCs/>
        </w:rPr>
        <w:t>, the</w:t>
      </w:r>
      <w:r>
        <w:rPr>
          <w:bCs/>
        </w:rPr>
        <w:t>se patterns</w:t>
      </w:r>
      <w:r w:rsidR="0004189D">
        <w:rPr>
          <w:bCs/>
        </w:rPr>
        <w:t xml:space="preserve"> confirm our hypothesis that positive effects of inoculation on growth would decrease with increasing fertilization.</w:t>
      </w:r>
    </w:p>
    <w:p w14:paraId="7A2DE745" w14:textId="115D760C" w:rsidR="0004189D" w:rsidRPr="003C1F67" w:rsidRDefault="0004189D" w:rsidP="00372843">
      <w:pPr>
        <w:spacing w:line="360" w:lineRule="auto"/>
        <w:ind w:firstLine="720"/>
        <w:rPr>
          <w:bCs/>
        </w:rPr>
      </w:pPr>
      <w:r>
        <w:rPr>
          <w:bCs/>
        </w:rPr>
        <w:t>Combined, results from this experiment</w:t>
      </w:r>
      <w:r w:rsidR="00566D07">
        <w:rPr>
          <w:bCs/>
        </w:rPr>
        <w:t xml:space="preserve"> indicate that optimal resource allocation to photosynthetic capacity and progressive nitrogen limitation hypotheses each provide plausible mechanisms that explain plant responses to </w:t>
      </w:r>
      <w:r w:rsidR="002228AE">
        <w:t>elevated CO</w:t>
      </w:r>
      <w:r w:rsidR="002228AE">
        <w:rPr>
          <w:vertAlign w:val="subscript"/>
        </w:rPr>
        <w:t>2</w:t>
      </w:r>
      <w:r w:rsidR="00BA7638">
        <w:rPr>
          <w:bCs/>
        </w:rPr>
        <w:t xml:space="preserve">. However, these results indicate that both hypotheses </w:t>
      </w:r>
      <w:r w:rsidR="00372843">
        <w:rPr>
          <w:bCs/>
        </w:rPr>
        <w:t xml:space="preserve">operate at different scales. </w:t>
      </w:r>
      <w:r>
        <w:rPr>
          <w:bCs/>
        </w:rPr>
        <w:t xml:space="preserve">Leaf responses to </w:t>
      </w:r>
      <w:r w:rsidR="002228AE">
        <w:t>elevated CO</w:t>
      </w:r>
      <w:r w:rsidR="002228AE">
        <w:rPr>
          <w:vertAlign w:val="subscript"/>
        </w:rPr>
        <w:t>2</w:t>
      </w:r>
      <w:r>
        <w:rPr>
          <w:bCs/>
        </w:rPr>
        <w:t xml:space="preserve"> were decoupled from fertilization, while whole-plant responses to </w:t>
      </w:r>
      <w:r w:rsidR="002228AE">
        <w:t>elevated CO</w:t>
      </w:r>
      <w:r w:rsidR="002228AE">
        <w:rPr>
          <w:vertAlign w:val="subscript"/>
        </w:rPr>
        <w:t>2</w:t>
      </w:r>
      <w:r>
        <w:rPr>
          <w:bCs/>
        </w:rPr>
        <w:t xml:space="preserve"> relied heavily on an increase in nitrogen uptake efficiency and reduction in costs of acquiring nitrogen associated with increasing fertilization. Results indicate that</w:t>
      </w:r>
      <w:r w:rsidR="002228AE">
        <w:rPr>
          <w:bCs/>
        </w:rPr>
        <w:t xml:space="preserve"> nitrogen supply</w:t>
      </w:r>
      <w:r>
        <w:rPr>
          <w:bCs/>
        </w:rPr>
        <w:t xml:space="preserve"> play</w:t>
      </w:r>
      <w:r w:rsidR="00527403">
        <w:rPr>
          <w:bCs/>
        </w:rPr>
        <w:t>s</w:t>
      </w:r>
      <w:r>
        <w:rPr>
          <w:bCs/>
        </w:rPr>
        <w:t xml:space="preserve"> a more important role in determining whole-plant responses to </w:t>
      </w:r>
      <w:r w:rsidR="002228AE">
        <w:t>elevated CO</w:t>
      </w:r>
      <w:r w:rsidR="002228AE">
        <w:rPr>
          <w:vertAlign w:val="subscript"/>
        </w:rPr>
        <w:t>2</w:t>
      </w:r>
      <w:r>
        <w:rPr>
          <w:bCs/>
        </w:rPr>
        <w:t xml:space="preserve"> than </w:t>
      </w:r>
      <w:r w:rsidRPr="00FE014F">
        <w:rPr>
          <w:bCs/>
        </w:rPr>
        <w:t>n</w:t>
      </w:r>
      <w:r>
        <w:rPr>
          <w:bCs/>
        </w:rPr>
        <w:t xml:space="preserve">itrogen acquisition strategy, although these patterns were likely driven by reductions in nodulation with increasing fertilization. Our results suggest that plants acclimate to </w:t>
      </w:r>
      <w:r w:rsidR="002228AE">
        <w:t>elevated CO</w:t>
      </w:r>
      <w:r w:rsidR="002228AE">
        <w:rPr>
          <w:vertAlign w:val="subscript"/>
        </w:rPr>
        <w:t>2</w:t>
      </w:r>
      <w:r>
        <w:rPr>
          <w:bCs/>
        </w:rPr>
        <w:t xml:space="preserve"> in </w:t>
      </w:r>
      <w:r w:rsidRPr="00FE014F">
        <w:rPr>
          <w:bCs/>
        </w:rPr>
        <w:t>n</w:t>
      </w:r>
      <w:r>
        <w:rPr>
          <w:bCs/>
        </w:rPr>
        <w:t xml:space="preserve">itrogen-limited systems by minimizing the number of optimally coordinated leaves, and that the fraction of leaf nitrogen content allocated to photosynthetic capacity under </w:t>
      </w:r>
      <w:r w:rsidR="002228AE">
        <w:t>elevated CO</w:t>
      </w:r>
      <w:r w:rsidR="002228AE">
        <w:rPr>
          <w:vertAlign w:val="subscript"/>
        </w:rPr>
        <w:t>2</w:t>
      </w:r>
      <w:r>
        <w:rPr>
          <w:bCs/>
        </w:rPr>
        <w:t xml:space="preserve"> is not a direct response to changes in soil nitrogen availability as </w:t>
      </w:r>
      <w:r w:rsidR="00BA7638">
        <w:rPr>
          <w:bCs/>
        </w:rPr>
        <w:t xml:space="preserve">has been </w:t>
      </w:r>
      <w:r>
        <w:rPr>
          <w:bCs/>
        </w:rPr>
        <w:t>previously implied.</w:t>
      </w:r>
    </w:p>
    <w:p w14:paraId="161A9528" w14:textId="1DB9A7F5" w:rsidR="0004189D" w:rsidRDefault="0004189D" w:rsidP="0004189D">
      <w:pPr>
        <w:spacing w:line="360" w:lineRule="auto"/>
        <w:rPr>
          <w:bCs/>
        </w:rPr>
      </w:pPr>
      <w:r>
        <w:rPr>
          <w:bCs/>
        </w:rPr>
        <w:lastRenderedPageBreak/>
        <w:tab/>
        <w:t xml:space="preserve">Many terrestrial biosphere models predict photosynthetic capacity through plant functional group-specific relationships between </w:t>
      </w:r>
      <w:r>
        <w:rPr>
          <w:bCs/>
          <w:i/>
          <w:iCs/>
        </w:rPr>
        <w:t>N</w:t>
      </w:r>
      <w:r>
        <w:rPr>
          <w:bCs/>
          <w:vertAlign w:val="subscript"/>
        </w:rPr>
        <w:t>area</w:t>
      </w:r>
      <w:r>
        <w:rPr>
          <w:bCs/>
        </w:rPr>
        <w:t xml:space="preserve"> and </w:t>
      </w:r>
      <w:r>
        <w:rPr>
          <w:bCs/>
          <w:i/>
          <w:iCs/>
        </w:rPr>
        <w:t>V</w:t>
      </w:r>
      <w:r>
        <w:rPr>
          <w:bCs/>
          <w:vertAlign w:val="subscript"/>
        </w:rPr>
        <w:t>cmax</w:t>
      </w:r>
      <w:r w:rsidR="007417EA">
        <w:rPr>
          <w:bCs/>
        </w:rPr>
        <w:t xml:space="preserve"> </w:t>
      </w:r>
      <w:r w:rsidR="007417EA">
        <w:rPr>
          <w:bCs/>
        </w:rPr>
        <w:fldChar w:fldCharType="begin" w:fldLock="1"/>
      </w:r>
      <w:r w:rsidR="008A112A">
        <w:rPr>
          <w:bCs/>
        </w:rPr>
        <w:instrText>ADDIN CSL_CITATION {"citationItems":[{"id":"ITEM-1","itemData":{"ISSN":"0166-8595","author":[{"dropping-particle":"","family":"Rogers","given":"Alistair","non-dropping-particle":"","parse-names":false,"suffix":""}],"container-title":"Photosynthesis Research","id":"ITEM-1","issue":"1-2","issued":{"date-parts":[["2014"]]},"page":"15-29","publisher":"Springer","title":"The use and misuse of Vc, max in Earth System Models","type":"article-journal","volume":"119"},"uris":["http://www.mendeley.com/documents/?uuid=2e529115-91f1-4fbb-8550-5bb7b2f1b8a1"]},{"id":"ITEM-2","itemData":{"DOI":"10.1111/nph.14283","ISSN":"0028-646X","abstract":"Accurate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7417EA">
        <w:rPr>
          <w:bCs/>
        </w:rPr>
        <w:fldChar w:fldCharType="separate"/>
      </w:r>
      <w:r w:rsidR="007417EA" w:rsidRPr="007417EA">
        <w:rPr>
          <w:bCs/>
          <w:noProof/>
        </w:rPr>
        <w:t xml:space="preserve">(Rogers, 2014; Rogers </w:t>
      </w:r>
      <w:r w:rsidR="007417EA" w:rsidRPr="007417EA">
        <w:rPr>
          <w:bCs/>
          <w:i/>
          <w:noProof/>
        </w:rPr>
        <w:t>et al.</w:t>
      </w:r>
      <w:r w:rsidR="007417EA" w:rsidRPr="007417EA">
        <w:rPr>
          <w:bCs/>
          <w:noProof/>
        </w:rPr>
        <w:t>, 2017)</w:t>
      </w:r>
      <w:r w:rsidR="007417EA">
        <w:rPr>
          <w:bCs/>
        </w:rPr>
        <w:fldChar w:fldCharType="end"/>
      </w:r>
      <w:r w:rsidR="007417EA">
        <w:rPr>
          <w:bCs/>
        </w:rPr>
        <w:t xml:space="preserve">, </w:t>
      </w:r>
      <w:r>
        <w:rPr>
          <w:bCs/>
        </w:rPr>
        <w:t>which assumes that leaf nitrogen-photosynthesis relationships are constant across growing environments. Our results build on previous work suggesting that leaf nitrogen-photosynthesis relationships dynamically change across growing environments</w:t>
      </w:r>
      <w:r w:rsidR="00BA7638">
        <w:rPr>
          <w:bCs/>
        </w:rPr>
        <w:t xml:space="preserve"> </w:t>
      </w:r>
      <w:sdt>
        <w:sdtPr>
          <w:rPr>
            <w:bCs/>
            <w:color w:val="000000"/>
          </w:rPr>
          <w:tag w:val="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
          <w:id w:val="1773509832"/>
          <w:placeholder>
            <w:docPart w:val="DefaultPlaceholder_-1854013440"/>
          </w:placeholder>
        </w:sdtPr>
        <w:sdtContent>
          <w:r w:rsidR="00BA7638" w:rsidRPr="00BA7638">
            <w:rPr>
              <w:bCs/>
              <w:color w:val="000000"/>
            </w:rPr>
            <w:t>(Dong, Prentice, et al., 2022; X. Luo et al., 2021; Waring et al., 2023)</w:t>
          </w:r>
        </w:sdtContent>
      </w:sdt>
      <w:r>
        <w:rPr>
          <w:bCs/>
        </w:rPr>
        <w:t xml:space="preserve">. </w:t>
      </w:r>
      <w:r w:rsidRPr="007417EA">
        <w:rPr>
          <w:bCs/>
          <w:highlight w:val="yellow"/>
        </w:rPr>
        <w:t xml:space="preserve">Specifically, </w:t>
      </w:r>
      <w:r w:rsidR="002228AE" w:rsidRPr="007417EA">
        <w:rPr>
          <w:highlight w:val="yellow"/>
        </w:rPr>
        <w:t>elevated CO</w:t>
      </w:r>
      <w:r w:rsidR="002228AE" w:rsidRPr="007417EA">
        <w:rPr>
          <w:highlight w:val="yellow"/>
          <w:vertAlign w:val="subscript"/>
        </w:rPr>
        <w:t>2</w:t>
      </w:r>
      <w:r w:rsidRPr="007417EA">
        <w:rPr>
          <w:bCs/>
          <w:highlight w:val="yellow"/>
        </w:rPr>
        <w:t xml:space="preserve"> increased while fertilization decreased the fraction of leaf nitrogen content allocated to photosynthesis. Similar increases in </w:t>
      </w:r>
      <w:r w:rsidRPr="007417EA">
        <w:rPr>
          <w:bCs/>
          <w:i/>
          <w:iCs/>
          <w:highlight w:val="yellow"/>
        </w:rPr>
        <w:t>N</w:t>
      </w:r>
      <w:r w:rsidRPr="007417EA">
        <w:rPr>
          <w:bCs/>
          <w:highlight w:val="yellow"/>
          <w:vertAlign w:val="subscript"/>
        </w:rPr>
        <w:t>area</w:t>
      </w:r>
      <w:r w:rsidRPr="007417EA">
        <w:rPr>
          <w:bCs/>
          <w:highlight w:val="yellow"/>
        </w:rPr>
        <w:t xml:space="preserve">,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resulted in no change in the fraction of leaf nitrogen allocated to photosynthesis in uninoculated plants, while larger increases in </w:t>
      </w:r>
      <w:r w:rsidRPr="007417EA">
        <w:rPr>
          <w:bCs/>
          <w:i/>
          <w:iCs/>
          <w:highlight w:val="yellow"/>
        </w:rPr>
        <w:t>N</w:t>
      </w:r>
      <w:r w:rsidRPr="007417EA">
        <w:rPr>
          <w:bCs/>
          <w:highlight w:val="yellow"/>
          <w:vertAlign w:val="subscript"/>
        </w:rPr>
        <w:t>area</w:t>
      </w:r>
      <w:r w:rsidRPr="007417EA">
        <w:rPr>
          <w:bCs/>
          <w:highlight w:val="yellow"/>
        </w:rPr>
        <w:t xml:space="preserve"> than </w:t>
      </w:r>
      <w:r w:rsidRPr="007417EA">
        <w:rPr>
          <w:bCs/>
          <w:i/>
          <w:iCs/>
          <w:highlight w:val="yellow"/>
        </w:rPr>
        <w:t>V</w:t>
      </w:r>
      <w:r w:rsidRPr="007417EA">
        <w:rPr>
          <w:bCs/>
          <w:highlight w:val="yellow"/>
          <w:vertAlign w:val="subscript"/>
        </w:rPr>
        <w:t>cmax25</w:t>
      </w:r>
      <w:r w:rsidRPr="007417EA">
        <w:rPr>
          <w:bCs/>
          <w:highlight w:val="yellow"/>
        </w:rPr>
        <w:t xml:space="preserve"> and </w:t>
      </w:r>
      <w:r w:rsidRPr="007417EA">
        <w:rPr>
          <w:bCs/>
          <w:i/>
          <w:iCs/>
          <w:highlight w:val="yellow"/>
        </w:rPr>
        <w:t>J</w:t>
      </w:r>
      <w:r w:rsidRPr="007417EA">
        <w:rPr>
          <w:bCs/>
          <w:highlight w:val="yellow"/>
          <w:vertAlign w:val="subscript"/>
        </w:rPr>
        <w:t>max25</w:t>
      </w:r>
      <w:r w:rsidRPr="007417EA">
        <w:rPr>
          <w:bCs/>
          <w:highlight w:val="yellow"/>
        </w:rPr>
        <w:t xml:space="preserve"> with increasing fertilization decreased the fraction of leaf nitrogen allocated to photosynthesis in inoculated plants. As inoculated plants were able to access less finite supply of nitrogen across the fertilization gradient, these patterns suggest that constant leaf nitrogen-photosynthesis relationships may only apply in environments where nitrogen is limiting and</w:t>
      </w:r>
      <w:r w:rsidR="00BA7638" w:rsidRPr="007417EA">
        <w:rPr>
          <w:bCs/>
          <w:highlight w:val="yellow"/>
        </w:rPr>
        <w:t xml:space="preserve"> that such relationships</w:t>
      </w:r>
      <w:r w:rsidRPr="007417EA">
        <w:rPr>
          <w:bCs/>
          <w:highlight w:val="yellow"/>
        </w:rPr>
        <w:t xml:space="preserve"> will likely change with increasing CO</w:t>
      </w:r>
      <w:r w:rsidRPr="007417EA">
        <w:rPr>
          <w:bCs/>
          <w:highlight w:val="yellow"/>
          <w:vertAlign w:val="subscript"/>
        </w:rPr>
        <w:t>2</w:t>
      </w:r>
      <w:r w:rsidRPr="007417EA">
        <w:rPr>
          <w:bCs/>
          <w:highlight w:val="yellow"/>
        </w:rPr>
        <w:t xml:space="preserve"> concentrations</w:t>
      </w:r>
      <w:r>
        <w:rPr>
          <w:bCs/>
        </w:rPr>
        <w:t xml:space="preserve">.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254643079"/>
          <w:placeholder>
            <w:docPart w:val="0D39C4A07D27304782E1EFDCB0822F3C"/>
          </w:placeholder>
        </w:sdtPr>
        <w:sdtEndPr>
          <w:rPr>
            <w:bCs w:val="0"/>
          </w:rPr>
        </w:sdtEndPr>
        <w:sdtContent>
          <w:r w:rsidR="00BA7638" w:rsidRPr="00BA7638">
            <w:rPr>
              <w:color w:val="000000"/>
            </w:rPr>
            <w:t>(Rogers, 2014; Rogers et al., 2017)</w:t>
          </w:r>
        </w:sdtContent>
      </w:sdt>
      <w:r>
        <w:rPr>
          <w:bCs/>
        </w:rPr>
        <w:t xml:space="preserve"> may</w:t>
      </w:r>
      <w:r w:rsidR="00BA7638">
        <w:rPr>
          <w:bCs/>
        </w:rPr>
        <w:t xml:space="preserve"> risk</w:t>
      </w:r>
      <w:r>
        <w:rPr>
          <w:bCs/>
        </w:rPr>
        <w:t xml:space="preserve"> overestimat</w:t>
      </w:r>
      <w:r w:rsidR="00BA7638">
        <w:rPr>
          <w:bCs/>
        </w:rPr>
        <w:t>ing</w:t>
      </w:r>
      <w:r>
        <w:rPr>
          <w:bCs/>
        </w:rPr>
        <w:t xml:space="preserve"> photosynthetic capacity in systems where nitrogen is not limiting</w:t>
      </w:r>
      <w:r w:rsidR="00BA7638">
        <w:rPr>
          <w:bCs/>
        </w:rPr>
        <w:t>, which</w:t>
      </w:r>
      <w:r>
        <w:rPr>
          <w:bCs/>
        </w:rPr>
        <w:t xml:space="preserve"> may contribute to erroneous model simulations under future CO</w:t>
      </w:r>
      <w:r>
        <w:rPr>
          <w:bCs/>
          <w:vertAlign w:val="subscript"/>
        </w:rPr>
        <w:t>2</w:t>
      </w:r>
      <w:r>
        <w:rPr>
          <w:bCs/>
        </w:rPr>
        <w:t xml:space="preserve"> concentrations.</w:t>
      </w:r>
    </w:p>
    <w:p w14:paraId="14D8D69B" w14:textId="29BA07E7" w:rsidR="0004189D" w:rsidRDefault="0004189D" w:rsidP="0004189D">
      <w:pPr>
        <w:spacing w:line="360" w:lineRule="auto"/>
        <w:ind w:firstLine="720"/>
        <w:rPr>
          <w:bCs/>
        </w:rPr>
      </w:pPr>
      <w:r>
        <w:rPr>
          <w:bCs/>
        </w:rPr>
        <w:t xml:space="preserve">Our results demonstrate that optimal resource allocation to photosynthetic capacity defines leaf responses to </w:t>
      </w:r>
      <w:r w:rsidR="002228AE">
        <w:t>elevated CO</w:t>
      </w:r>
      <w:r w:rsidR="002228AE">
        <w:rPr>
          <w:vertAlign w:val="subscript"/>
        </w:rPr>
        <w:t>2</w:t>
      </w:r>
      <w:r>
        <w:rPr>
          <w:bCs/>
        </w:rPr>
        <w:t>, and that these responses are independent of fertilization or inoculation treatment. Current approaches for simulating photosynthetic responses to CO</w:t>
      </w:r>
      <w:r>
        <w:rPr>
          <w:bCs/>
          <w:vertAlign w:val="subscript"/>
        </w:rPr>
        <w:t>2</w:t>
      </w:r>
      <w:r>
        <w:rPr>
          <w:bCs/>
        </w:rPr>
        <w:t xml:space="preserve"> invoke patterns expected from progressive </w:t>
      </w:r>
      <w:r w:rsidRPr="00FE014F">
        <w:rPr>
          <w:bCs/>
        </w:rPr>
        <w:t>n</w:t>
      </w:r>
      <w:r>
        <w:rPr>
          <w:bCs/>
        </w:rPr>
        <w:t xml:space="preserve">itrogen limitation, where </w:t>
      </w:r>
      <w:r>
        <w:rPr>
          <w:bCs/>
          <w:i/>
          <w:iCs/>
        </w:rPr>
        <w:t>N</w:t>
      </w:r>
      <w:r>
        <w:rPr>
          <w:bCs/>
          <w:vertAlign w:val="subscript"/>
        </w:rPr>
        <w:t>area</w:t>
      </w:r>
      <w:r>
        <w:rPr>
          <w:bCs/>
        </w:rPr>
        <w:t xml:space="preserve"> and photosynthetic capacity responses to </w:t>
      </w:r>
      <w:r w:rsidR="002228AE">
        <w:t>elevated CO</w:t>
      </w:r>
      <w:r w:rsidR="002228AE">
        <w:rPr>
          <w:vertAlign w:val="subscript"/>
        </w:rPr>
        <w:t>2</w:t>
      </w:r>
      <w:r w:rsidRPr="00890610">
        <w:t xml:space="preserve"> </w:t>
      </w:r>
      <w:r>
        <w:rPr>
          <w:bCs/>
        </w:rPr>
        <w:t xml:space="preserve">are modeled as a function of soil nitrogen availability. Our results contradict this </w:t>
      </w:r>
      <w:r w:rsidR="00372843">
        <w:rPr>
          <w:bCs/>
        </w:rPr>
        <w:t>framework</w:t>
      </w:r>
      <w:r>
        <w:rPr>
          <w:bCs/>
        </w:rPr>
        <w:t xml:space="preserve">, suggesting that the leaf response is independent of soil resource supply. Optimality models that leverage principles from optimal coordination and photosynthetic least-cost theories </w:t>
      </w:r>
      <w:sdt>
        <w:sdtPr>
          <w:rPr>
            <w:bCs/>
          </w:rPr>
          <w:tag w:val="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654564458"/>
          <w:placeholder>
            <w:docPart w:val="0D39C4A07D27304782E1EFDCB0822F3C"/>
          </w:placeholder>
        </w:sdtPr>
        <w:sdtEndPr>
          <w:rPr>
            <w:bCs w:val="0"/>
          </w:rPr>
        </w:sdtEndPr>
        <w:sdtContent>
          <w:r w:rsidR="00BA7638">
            <w:t>(Scott &amp; Smith, 2022; Stocker et al., 2020; Wang et al., 2017)</w:t>
          </w:r>
        </w:sdtContent>
      </w:sdt>
      <w:r>
        <w:rPr>
          <w:bCs/>
        </w:rPr>
        <w:t xml:space="preserve"> are capable of capturing responses to CO</w:t>
      </w:r>
      <w:r>
        <w:rPr>
          <w:bCs/>
          <w:vertAlign w:val="subscript"/>
        </w:rPr>
        <w:t>2</w:t>
      </w:r>
      <w:r w:rsidR="00372843">
        <w:rPr>
          <w:bCs/>
        </w:rPr>
        <w:t xml:space="preserve"> independent of soil resource availability</w:t>
      </w:r>
      <w:r w:rsidRPr="00372843">
        <w:rPr>
          <w:bCs/>
        </w:rPr>
        <w:t xml:space="preserve"> </w:t>
      </w:r>
      <w:sdt>
        <w:sdtPr>
          <w:rPr>
            <w:bCs/>
          </w:rPr>
          <w:tag w:val="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059126430"/>
          <w:placeholder>
            <w:docPart w:val="0D39C4A07D27304782E1EFDCB0822F3C"/>
          </w:placeholder>
        </w:sdtPr>
        <w:sdtEndPr>
          <w:rPr>
            <w:bCs w:val="0"/>
          </w:rPr>
        </w:sdtEndPr>
        <w:sdtContent>
          <w:r w:rsidR="00BA7638">
            <w:t>(N. G. Smith &amp; Keenan, 2020)</w:t>
          </w:r>
        </w:sdtContent>
      </w:sdt>
      <w:r w:rsidR="00372843">
        <w:rPr>
          <w:bCs/>
        </w:rPr>
        <w:t>. Thus,</w:t>
      </w:r>
      <w:r>
        <w:rPr>
          <w:bCs/>
        </w:rPr>
        <w:t xml:space="preserve"> the implementation of </w:t>
      </w:r>
      <w:r w:rsidR="00372843">
        <w:rPr>
          <w:bCs/>
        </w:rPr>
        <w:t>optimality frameworks</w:t>
      </w:r>
      <w:r>
        <w:rPr>
          <w:bCs/>
        </w:rPr>
        <w:t xml:space="preserve"> in terrestrial biosphere models may improve the simulation of photosynthetic processes with increasing CO</w:t>
      </w:r>
      <w:r>
        <w:rPr>
          <w:bCs/>
          <w:vertAlign w:val="subscript"/>
        </w:rPr>
        <w:t>2</w:t>
      </w:r>
      <w:r>
        <w:rPr>
          <w:bCs/>
        </w:rPr>
        <w:t xml:space="preserve"> concentrations.</w:t>
      </w:r>
    </w:p>
    <w:p w14:paraId="749EE873" w14:textId="6A8F34B1" w:rsidR="0004189D" w:rsidRDefault="0004189D" w:rsidP="0004189D">
      <w:pPr>
        <w:spacing w:line="360" w:lineRule="auto"/>
        <w:ind w:firstLine="720"/>
        <w:rPr>
          <w:bCs/>
        </w:rPr>
      </w:pPr>
      <w:r>
        <w:rPr>
          <w:bCs/>
        </w:rPr>
        <w:lastRenderedPageBreak/>
        <w:t xml:space="preserve">It should be noted that restricting the volume of belowground substrate via a potted experiment </w:t>
      </w:r>
      <w:r w:rsidR="00981DB0">
        <w:rPr>
          <w:bCs/>
        </w:rPr>
        <w:t>cannot</w:t>
      </w:r>
      <w:r>
        <w:rPr>
          <w:bCs/>
        </w:rPr>
        <w:t xml:space="preserve"> replicate belowground environments of natural systems, and therefore may modify effects of soil resource availability and inoculation on plant nitrogen uptake, particularly if pot size limits whole-plant growth </w:t>
      </w:r>
      <w:sdt>
        <w:sdtPr>
          <w:rPr>
            <w:bCs/>
            <w:color w:val="000000"/>
          </w:rPr>
          <w:tag w:val="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625304089"/>
          <w:placeholder>
            <w:docPart w:val="0D39C4A07D27304782E1EFDCB0822F3C"/>
          </w:placeholder>
        </w:sdtPr>
        <w:sdtEndPr>
          <w:rPr>
            <w:bCs w:val="0"/>
          </w:rPr>
        </w:sdtEndPr>
        <w:sdtContent>
          <w:r w:rsidR="00BA7638" w:rsidRPr="00BA7638">
            <w:rPr>
              <w:color w:val="000000"/>
            </w:rPr>
            <w:t>(Poorter et al., 2012)</w:t>
          </w:r>
        </w:sdtContent>
      </w:sdt>
      <w:r>
        <w:rPr>
          <w:bCs/>
        </w:rPr>
        <w:t xml:space="preserve">. We attempted to minimize the extent of pot size limitation and account for the expected </w:t>
      </w:r>
      <w:r w:rsidR="00DD269A">
        <w:rPr>
          <w:bCs/>
        </w:rPr>
        <w:t>increase</w:t>
      </w:r>
      <w:r>
        <w:rPr>
          <w:bCs/>
        </w:rPr>
        <w:t xml:space="preserve"> in whole-plant growth under </w:t>
      </w:r>
      <w:r w:rsidR="002228AE">
        <w:t>elevated CO</w:t>
      </w:r>
      <w:r w:rsidR="002228AE">
        <w:rPr>
          <w:vertAlign w:val="subscript"/>
        </w:rPr>
        <w:t>2</w:t>
      </w:r>
      <w:r>
        <w:rPr>
          <w:bCs/>
        </w:rPr>
        <w:t xml:space="preserve"> by using 6-liter pots. Despite </w:t>
      </w:r>
      <w:r w:rsidR="00DD269A">
        <w:rPr>
          <w:bCs/>
        </w:rPr>
        <w:t xml:space="preserve">these attempts, </w:t>
      </w:r>
      <w:r>
        <w:rPr>
          <w:bCs/>
        </w:rPr>
        <w:t>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
          <w:id w:val="-1614511679"/>
          <w:placeholder>
            <w:docPart w:val="0D39C4A07D27304782E1EFDCB0822F3C"/>
          </w:placeholder>
        </w:sdtPr>
        <w:sdtEndPr>
          <w:rPr>
            <w:bCs w:val="0"/>
          </w:rPr>
        </w:sdtEndPr>
        <w:sdtContent>
          <w:r w:rsidR="00BA7638" w:rsidRPr="00BA7638">
            <w:rPr>
              <w:color w:val="000000"/>
            </w:rPr>
            <w:t>Poorter et al. (2012)</w:t>
          </w:r>
        </w:sdtContent>
      </w:sdt>
      <w:r>
        <w:rPr>
          <w:bCs/>
        </w:rPr>
        <w:t xml:space="preserve"> was designated to avoid growth limitation imposed by pot volume. However, if pot size limitation limited whole-plant growth, then costs </w:t>
      </w:r>
      <w:r w:rsidR="00DD269A">
        <w:rPr>
          <w:bCs/>
        </w:rPr>
        <w:t>of</w:t>
      </w:r>
      <w:r>
        <w:rPr>
          <w:bCs/>
        </w:rPr>
        <w:t xml:space="preserve"> nitrogen</w:t>
      </w:r>
      <w:r w:rsidR="00DD269A">
        <w:rPr>
          <w:bCs/>
        </w:rPr>
        <w:t xml:space="preserve"> acquisition</w:t>
      </w:r>
      <w:r>
        <w:rPr>
          <w:bCs/>
        </w:rPr>
        <w:t xml:space="preserve">, belowground carbon biomass, </w:t>
      </w:r>
      <w:r w:rsidR="00DD269A">
        <w:rPr>
          <w:bCs/>
        </w:rPr>
        <w:t>total</w:t>
      </w:r>
      <w:r>
        <w:rPr>
          <w:bCs/>
        </w:rPr>
        <w:t xml:space="preserve"> nitrogen biomass, and </w:t>
      </w:r>
      <w:r w:rsidR="00DD269A">
        <w:rPr>
          <w:bCs/>
        </w:rPr>
        <w:t>total</w:t>
      </w:r>
      <w:r>
        <w:rPr>
          <w:bCs/>
        </w:rPr>
        <w:t xml:space="preserve"> biomass should each exhibit strong saturation points with increasing fertilization, which was not observed here.</w:t>
      </w:r>
    </w:p>
    <w:p w14:paraId="4EA51F8B" w14:textId="5821F542" w:rsidR="009F20B5" w:rsidRDefault="0004189D" w:rsidP="00372843">
      <w:pPr>
        <w:spacing w:line="360" w:lineRule="auto"/>
        <w:ind w:firstLine="720"/>
        <w:rPr>
          <w:bCs/>
        </w:rPr>
      </w:pPr>
      <w:r>
        <w:rPr>
          <w:bCs/>
        </w:rPr>
        <w:t xml:space="preserve">Overall, this study </w:t>
      </w:r>
      <w:r w:rsidR="00372843">
        <w:rPr>
          <w:bCs/>
        </w:rPr>
        <w:t>shows that optimal resource allocation to photosynthetic capacity and progressive nitrogen limitation are each plausible mechanisms that explain plant responses to elevated CO</w:t>
      </w:r>
      <w:r w:rsidR="00372843">
        <w:rPr>
          <w:bCs/>
          <w:vertAlign w:val="subscript"/>
        </w:rPr>
        <w:t>2</w:t>
      </w:r>
      <w:r w:rsidR="00372843">
        <w:rPr>
          <w:bCs/>
        </w:rPr>
        <w:t>. However, results demonstrate that each hypothesis operates on different scale</w:t>
      </w:r>
      <w:r w:rsidR="00BA7638">
        <w:rPr>
          <w:bCs/>
        </w:rPr>
        <w:t>s</w:t>
      </w:r>
      <w:r w:rsidR="00372843">
        <w:rPr>
          <w:bCs/>
        </w:rPr>
        <w:t xml:space="preserve">, where leaf responses to </w:t>
      </w:r>
      <w:r w:rsidR="002228AE">
        <w:t>elevated CO</w:t>
      </w:r>
      <w:r w:rsidR="002228AE">
        <w:rPr>
          <w:vertAlign w:val="subscript"/>
        </w:rPr>
        <w:t>2</w:t>
      </w:r>
      <w:r w:rsidR="00372843">
        <w:rPr>
          <w:bCs/>
        </w:rPr>
        <w:t xml:space="preserve"> are driven by optimal resource allocation to photosynthetic capacity and whole-plant responses to </w:t>
      </w:r>
      <w:r w:rsidR="002228AE">
        <w:t>elevated CO</w:t>
      </w:r>
      <w:r w:rsidR="002228AE">
        <w:rPr>
          <w:vertAlign w:val="subscript"/>
        </w:rPr>
        <w:t>2</w:t>
      </w:r>
      <w:r w:rsidR="00372843">
        <w:rPr>
          <w:bCs/>
        </w:rPr>
        <w:t xml:space="preserve"> are constrained by soil resource availability and nitrogen acquisition strategy. Additionally, results from this experiment provide evidence suggesting that leaf nitrogen-photosynthesis relationships are dynamic and change with both changing aboveground and belowground environments, calling the use of such relationships in terrestrial biosphere models into question. </w:t>
      </w:r>
      <w:r w:rsidR="00BA7638">
        <w:rPr>
          <w:bCs/>
        </w:rPr>
        <w:t>T</w:t>
      </w:r>
      <w:r w:rsidR="00372843">
        <w:rPr>
          <w:bCs/>
        </w:rPr>
        <w:t xml:space="preserve">he differential role of soil nitrogen availability on leaf and whole-plant responses to </w:t>
      </w:r>
      <w:r w:rsidR="002228AE">
        <w:t>elevated CO</w:t>
      </w:r>
      <w:r w:rsidR="002228AE">
        <w:rPr>
          <w:vertAlign w:val="subscript"/>
        </w:rPr>
        <w:t>2</w:t>
      </w:r>
      <w:r w:rsidR="00981DB0">
        <w:rPr>
          <w:bCs/>
        </w:rPr>
        <w:t xml:space="preserve"> and decoupled leaf nitrogen-photosynthesis relationships suggest </w:t>
      </w:r>
      <w:r w:rsidR="00372843">
        <w:rPr>
          <w:bCs/>
        </w:rPr>
        <w:t>that terrestrial biosphere models may improve the simulation of these responses by adopting frameworks that include optimality principles.</w:t>
      </w:r>
      <w:r w:rsidR="009F20B5">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318F0F36" w14:textId="2706AF80" w:rsidR="008A112A" w:rsidRPr="008A112A" w:rsidRDefault="007A3065" w:rsidP="008A112A">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8A112A" w:rsidRPr="008A112A">
        <w:rPr>
          <w:b/>
          <w:bCs/>
          <w:noProof/>
        </w:rPr>
        <w:t xml:space="preserve">Ainsworth EA, Davey PA, Bernacchi CJ, Dermody OC, Heaton EA, Moore DJ, Morgan PB, Naidu SL, Ra HSY, Zhu XG, </w:t>
      </w:r>
      <w:r w:rsidR="008A112A" w:rsidRPr="008A112A">
        <w:rPr>
          <w:b/>
          <w:bCs/>
          <w:i/>
          <w:iCs/>
          <w:noProof/>
        </w:rPr>
        <w:t>et al.</w:t>
      </w:r>
      <w:r w:rsidR="008A112A" w:rsidRPr="008A112A">
        <w:rPr>
          <w:noProof/>
        </w:rPr>
        <w:t xml:space="preserve"> </w:t>
      </w:r>
      <w:r w:rsidR="008A112A" w:rsidRPr="008A112A">
        <w:rPr>
          <w:b/>
          <w:bCs/>
          <w:noProof/>
        </w:rPr>
        <w:t>2002</w:t>
      </w:r>
      <w:r w:rsidR="008A112A" w:rsidRPr="008A112A">
        <w:rPr>
          <w:noProof/>
        </w:rPr>
        <w:t>. A meta-analysis of elevated [CO</w:t>
      </w:r>
      <w:r w:rsidR="008A112A" w:rsidRPr="008A112A">
        <w:rPr>
          <w:noProof/>
          <w:vertAlign w:val="subscript"/>
        </w:rPr>
        <w:t>2</w:t>
      </w:r>
      <w:r w:rsidR="008A112A" w:rsidRPr="008A112A">
        <w:rPr>
          <w:noProof/>
        </w:rPr>
        <w:t>] effects on soybean (</w:t>
      </w:r>
      <w:r w:rsidR="008A112A" w:rsidRPr="008A112A">
        <w:rPr>
          <w:i/>
          <w:iCs/>
          <w:noProof/>
        </w:rPr>
        <w:t>Glycine max</w:t>
      </w:r>
      <w:r w:rsidR="008A112A" w:rsidRPr="008A112A">
        <w:rPr>
          <w:noProof/>
        </w:rPr>
        <w:t xml:space="preserve">) physiology, growth and yield. </w:t>
      </w:r>
      <w:r w:rsidR="008A112A" w:rsidRPr="008A112A">
        <w:rPr>
          <w:i/>
          <w:iCs/>
          <w:noProof/>
        </w:rPr>
        <w:t>Global Change Biology</w:t>
      </w:r>
      <w:r w:rsidR="008A112A" w:rsidRPr="008A112A">
        <w:rPr>
          <w:noProof/>
        </w:rPr>
        <w:t xml:space="preserve"> </w:t>
      </w:r>
      <w:r w:rsidR="008A112A" w:rsidRPr="008A112A">
        <w:rPr>
          <w:b/>
          <w:bCs/>
          <w:noProof/>
        </w:rPr>
        <w:t>8</w:t>
      </w:r>
      <w:r w:rsidR="008A112A" w:rsidRPr="008A112A">
        <w:rPr>
          <w:noProof/>
        </w:rPr>
        <w:t>: 695–709.</w:t>
      </w:r>
    </w:p>
    <w:p w14:paraId="58475EFC" w14:textId="77777777" w:rsidR="008A112A" w:rsidRPr="008A112A" w:rsidRDefault="008A112A" w:rsidP="008A112A">
      <w:pPr>
        <w:widowControl w:val="0"/>
        <w:autoSpaceDE w:val="0"/>
        <w:autoSpaceDN w:val="0"/>
        <w:adjustRightInd w:val="0"/>
        <w:spacing w:line="360" w:lineRule="auto"/>
        <w:rPr>
          <w:noProof/>
        </w:rPr>
      </w:pPr>
      <w:r w:rsidRPr="008A112A">
        <w:rPr>
          <w:b/>
          <w:bCs/>
          <w:noProof/>
        </w:rPr>
        <w:t>Ainsworth EA, Long SP</w:t>
      </w:r>
      <w:r w:rsidRPr="008A112A">
        <w:rPr>
          <w:noProof/>
        </w:rPr>
        <w:t xml:space="preserve">. </w:t>
      </w:r>
      <w:r w:rsidRPr="008A112A">
        <w:rPr>
          <w:b/>
          <w:bCs/>
          <w:noProof/>
        </w:rPr>
        <w:t>2005</w:t>
      </w:r>
      <w:r w:rsidRPr="008A112A">
        <w:rPr>
          <w:noProof/>
        </w:rPr>
        <w:t>. What have we learned from 15 years of free-air CO</w:t>
      </w:r>
      <w:r w:rsidRPr="008A112A">
        <w:rPr>
          <w:noProof/>
          <w:vertAlign w:val="subscript"/>
        </w:rPr>
        <w:t>2</w:t>
      </w:r>
      <w:r w:rsidRPr="008A112A">
        <w:rPr>
          <w:noProof/>
        </w:rPr>
        <w:t xml:space="preserve"> enrichment (FACE)? A meta-analytic review of the responses of photosynthesis, canopy properties and plant production to rising CO</w:t>
      </w:r>
      <w:r w:rsidRPr="008A112A">
        <w:rPr>
          <w:noProof/>
          <w:vertAlign w:val="subscript"/>
        </w:rPr>
        <w:t>2</w:t>
      </w:r>
      <w:r w:rsidRPr="008A112A">
        <w:rPr>
          <w:noProof/>
        </w:rPr>
        <w:t xml:space="preserve">. </w:t>
      </w:r>
      <w:r w:rsidRPr="008A112A">
        <w:rPr>
          <w:i/>
          <w:iCs/>
          <w:noProof/>
        </w:rPr>
        <w:t>New Phytologist</w:t>
      </w:r>
      <w:r w:rsidRPr="008A112A">
        <w:rPr>
          <w:noProof/>
        </w:rPr>
        <w:t xml:space="preserve"> </w:t>
      </w:r>
      <w:r w:rsidRPr="008A112A">
        <w:rPr>
          <w:b/>
          <w:bCs/>
          <w:noProof/>
        </w:rPr>
        <w:t>165</w:t>
      </w:r>
      <w:r w:rsidRPr="008A112A">
        <w:rPr>
          <w:noProof/>
        </w:rPr>
        <w:t>: 351–372.</w:t>
      </w:r>
    </w:p>
    <w:p w14:paraId="4513D79E" w14:textId="77777777" w:rsidR="008A112A" w:rsidRPr="008A112A" w:rsidRDefault="008A112A" w:rsidP="008A112A">
      <w:pPr>
        <w:widowControl w:val="0"/>
        <w:autoSpaceDE w:val="0"/>
        <w:autoSpaceDN w:val="0"/>
        <w:adjustRightInd w:val="0"/>
        <w:spacing w:line="360" w:lineRule="auto"/>
        <w:rPr>
          <w:noProof/>
        </w:rPr>
      </w:pPr>
      <w:r w:rsidRPr="008A112A">
        <w:rPr>
          <w:b/>
          <w:bCs/>
          <w:noProof/>
        </w:rPr>
        <w:t>Ainsworth EA, Rogers A</w:t>
      </w:r>
      <w:r w:rsidRPr="008A112A">
        <w:rPr>
          <w:noProof/>
        </w:rPr>
        <w:t xml:space="preserve">. </w:t>
      </w:r>
      <w:r w:rsidRPr="008A112A">
        <w:rPr>
          <w:b/>
          <w:bCs/>
          <w:noProof/>
        </w:rPr>
        <w:t>2007</w:t>
      </w:r>
      <w:r w:rsidRPr="008A112A">
        <w:rPr>
          <w:noProof/>
        </w:rPr>
        <w:t>. The response of photosynthesis and stomatal conductance to rising [CO</w:t>
      </w:r>
      <w:r w:rsidRPr="008A112A">
        <w:rPr>
          <w:noProof/>
          <w:vertAlign w:val="subscript"/>
        </w:rPr>
        <w:t>2</w:t>
      </w:r>
      <w:r w:rsidRPr="008A112A">
        <w:rPr>
          <w:noProof/>
        </w:rPr>
        <w:t xml:space="preserve">]: mechanisms and environmental interactions. </w:t>
      </w:r>
      <w:r w:rsidRPr="008A112A">
        <w:rPr>
          <w:i/>
          <w:iCs/>
          <w:noProof/>
        </w:rPr>
        <w:t>Plant, Cell &amp; Environment</w:t>
      </w:r>
      <w:r w:rsidRPr="008A112A">
        <w:rPr>
          <w:noProof/>
        </w:rPr>
        <w:t xml:space="preserve"> </w:t>
      </w:r>
      <w:r w:rsidRPr="008A112A">
        <w:rPr>
          <w:b/>
          <w:bCs/>
          <w:noProof/>
        </w:rPr>
        <w:t>30</w:t>
      </w:r>
      <w:r w:rsidRPr="008A112A">
        <w:rPr>
          <w:noProof/>
        </w:rPr>
        <w:t>: 258–270.</w:t>
      </w:r>
    </w:p>
    <w:p w14:paraId="25439BB8" w14:textId="77777777" w:rsidR="008A112A" w:rsidRPr="008A112A" w:rsidRDefault="008A112A" w:rsidP="008A112A">
      <w:pPr>
        <w:widowControl w:val="0"/>
        <w:autoSpaceDE w:val="0"/>
        <w:autoSpaceDN w:val="0"/>
        <w:adjustRightInd w:val="0"/>
        <w:spacing w:line="360" w:lineRule="auto"/>
        <w:rPr>
          <w:noProof/>
        </w:rPr>
      </w:pPr>
      <w:r w:rsidRPr="008A112A">
        <w:rPr>
          <w:b/>
          <w:bCs/>
          <w:noProof/>
        </w:rPr>
        <w:t>Allen K, Fisher JB, Phillips RP, Powers JS, Brzostek ER</w:t>
      </w:r>
      <w:r w:rsidRPr="008A112A">
        <w:rPr>
          <w:noProof/>
        </w:rPr>
        <w:t xml:space="preserve">. </w:t>
      </w:r>
      <w:r w:rsidRPr="008A112A">
        <w:rPr>
          <w:b/>
          <w:bCs/>
          <w:noProof/>
        </w:rPr>
        <w:t>2020</w:t>
      </w:r>
      <w:r w:rsidRPr="008A112A">
        <w:rPr>
          <w:noProof/>
        </w:rPr>
        <w:t xml:space="preserve">. Modeling the carbon cost of plant nitrogen and phosphorus uptake across temperate and tropical forests. </w:t>
      </w:r>
      <w:r w:rsidRPr="008A112A">
        <w:rPr>
          <w:i/>
          <w:iCs/>
          <w:noProof/>
        </w:rPr>
        <w:t>Frontiers in Forests and Global Change</w:t>
      </w:r>
      <w:r w:rsidRPr="008A112A">
        <w:rPr>
          <w:noProof/>
        </w:rPr>
        <w:t xml:space="preserve"> </w:t>
      </w:r>
      <w:r w:rsidRPr="008A112A">
        <w:rPr>
          <w:b/>
          <w:bCs/>
          <w:noProof/>
        </w:rPr>
        <w:t>3</w:t>
      </w:r>
      <w:r w:rsidRPr="008A112A">
        <w:rPr>
          <w:noProof/>
        </w:rPr>
        <w:t>: 1–12.</w:t>
      </w:r>
    </w:p>
    <w:p w14:paraId="2DB9BB16" w14:textId="77777777" w:rsidR="008A112A" w:rsidRPr="008A112A" w:rsidRDefault="008A112A" w:rsidP="008A112A">
      <w:pPr>
        <w:widowControl w:val="0"/>
        <w:autoSpaceDE w:val="0"/>
        <w:autoSpaceDN w:val="0"/>
        <w:adjustRightInd w:val="0"/>
        <w:spacing w:line="360" w:lineRule="auto"/>
        <w:rPr>
          <w:noProof/>
        </w:rPr>
      </w:pPr>
      <w:r w:rsidRPr="008A112A">
        <w:rPr>
          <w:b/>
          <w:bCs/>
          <w:noProof/>
        </w:rPr>
        <w:t>Andrews M, James EK, Sprent JI, Boddey RM, Gross E, dos Reis FB</w:t>
      </w:r>
      <w:r w:rsidRPr="008A112A">
        <w:rPr>
          <w:noProof/>
        </w:rPr>
        <w:t xml:space="preserve">. </w:t>
      </w:r>
      <w:r w:rsidRPr="008A112A">
        <w:rPr>
          <w:b/>
          <w:bCs/>
          <w:noProof/>
        </w:rPr>
        <w:t>2011</w:t>
      </w:r>
      <w:r w:rsidRPr="008A112A">
        <w:rPr>
          <w:noProof/>
        </w:rPr>
        <w:t xml:space="preserve">. Nitrogen fixation in legumes and actinorhizal plants in natural ecosystems: Values obtained using 15N natural abundance. </w:t>
      </w:r>
      <w:r w:rsidRPr="008A112A">
        <w:rPr>
          <w:i/>
          <w:iCs/>
          <w:noProof/>
        </w:rPr>
        <w:t>Plant Ecology and Diversity</w:t>
      </w:r>
      <w:r w:rsidRPr="008A112A">
        <w:rPr>
          <w:noProof/>
        </w:rPr>
        <w:t xml:space="preserve"> </w:t>
      </w:r>
      <w:r w:rsidRPr="008A112A">
        <w:rPr>
          <w:b/>
          <w:bCs/>
          <w:noProof/>
        </w:rPr>
        <w:t>4</w:t>
      </w:r>
      <w:r w:rsidRPr="008A112A">
        <w:rPr>
          <w:noProof/>
        </w:rPr>
        <w:t>: 117–130.</w:t>
      </w:r>
    </w:p>
    <w:p w14:paraId="494AFB48" w14:textId="77777777" w:rsidR="008A112A" w:rsidRPr="008A112A" w:rsidRDefault="008A112A" w:rsidP="008A112A">
      <w:pPr>
        <w:widowControl w:val="0"/>
        <w:autoSpaceDE w:val="0"/>
        <w:autoSpaceDN w:val="0"/>
        <w:adjustRightInd w:val="0"/>
        <w:spacing w:line="360" w:lineRule="auto"/>
        <w:rPr>
          <w:noProof/>
        </w:rPr>
      </w:pPr>
      <w:r w:rsidRPr="008A112A">
        <w:rPr>
          <w:b/>
          <w:bCs/>
          <w:noProof/>
        </w:rPr>
        <w:t>Barber SA</w:t>
      </w:r>
      <w:r w:rsidRPr="008A112A">
        <w:rPr>
          <w:noProof/>
        </w:rPr>
        <w:t xml:space="preserve">. </w:t>
      </w:r>
      <w:r w:rsidRPr="008A112A">
        <w:rPr>
          <w:b/>
          <w:bCs/>
          <w:noProof/>
        </w:rPr>
        <w:t>1962</w:t>
      </w:r>
      <w:r w:rsidRPr="008A112A">
        <w:rPr>
          <w:noProof/>
        </w:rPr>
        <w:t xml:space="preserve">. A diffusion and mass-flow concept of soil nutrient availability. </w:t>
      </w:r>
      <w:r w:rsidRPr="008A112A">
        <w:rPr>
          <w:i/>
          <w:iCs/>
          <w:noProof/>
        </w:rPr>
        <w:t>Soil Science</w:t>
      </w:r>
      <w:r w:rsidRPr="008A112A">
        <w:rPr>
          <w:noProof/>
        </w:rPr>
        <w:t xml:space="preserve"> </w:t>
      </w:r>
      <w:r w:rsidRPr="008A112A">
        <w:rPr>
          <w:b/>
          <w:bCs/>
          <w:noProof/>
        </w:rPr>
        <w:t>93</w:t>
      </w:r>
      <w:r w:rsidRPr="008A112A">
        <w:rPr>
          <w:noProof/>
        </w:rPr>
        <w:t>: 39–49.</w:t>
      </w:r>
    </w:p>
    <w:p w14:paraId="5C96CD26" w14:textId="77777777" w:rsidR="008A112A" w:rsidRPr="008A112A" w:rsidRDefault="008A112A" w:rsidP="008A112A">
      <w:pPr>
        <w:widowControl w:val="0"/>
        <w:autoSpaceDE w:val="0"/>
        <w:autoSpaceDN w:val="0"/>
        <w:adjustRightInd w:val="0"/>
        <w:spacing w:line="360" w:lineRule="auto"/>
        <w:rPr>
          <w:noProof/>
        </w:rPr>
      </w:pPr>
      <w:r w:rsidRPr="008A112A">
        <w:rPr>
          <w:b/>
          <w:bCs/>
          <w:noProof/>
        </w:rPr>
        <w:t>Barnes JD, Balaguer L, Manrique E, Elvira S, Davison AW</w:t>
      </w:r>
      <w:r w:rsidRPr="008A112A">
        <w:rPr>
          <w:noProof/>
        </w:rPr>
        <w:t xml:space="preserve">. </w:t>
      </w:r>
      <w:r w:rsidRPr="008A112A">
        <w:rPr>
          <w:b/>
          <w:bCs/>
          <w:noProof/>
        </w:rPr>
        <w:t>1992</w:t>
      </w:r>
      <w:r w:rsidRPr="008A112A">
        <w:rPr>
          <w:noProof/>
        </w:rPr>
        <w:t xml:space="preserve">. A reappraisal of the use of DMSO for the extraction and determination of chlorophylls a and b in lichens and higher plants. </w:t>
      </w:r>
      <w:r w:rsidRPr="008A112A">
        <w:rPr>
          <w:i/>
          <w:iCs/>
          <w:noProof/>
        </w:rPr>
        <w:t>Environmental and Experimental Botany</w:t>
      </w:r>
      <w:r w:rsidRPr="008A112A">
        <w:rPr>
          <w:noProof/>
        </w:rPr>
        <w:t xml:space="preserve"> </w:t>
      </w:r>
      <w:r w:rsidRPr="008A112A">
        <w:rPr>
          <w:b/>
          <w:bCs/>
          <w:noProof/>
        </w:rPr>
        <w:t>32</w:t>
      </w:r>
      <w:r w:rsidRPr="008A112A">
        <w:rPr>
          <w:noProof/>
        </w:rPr>
        <w:t>: 85–100.</w:t>
      </w:r>
    </w:p>
    <w:p w14:paraId="20491C66" w14:textId="77777777" w:rsidR="008A112A" w:rsidRPr="008A112A" w:rsidRDefault="008A112A" w:rsidP="008A112A">
      <w:pPr>
        <w:widowControl w:val="0"/>
        <w:autoSpaceDE w:val="0"/>
        <w:autoSpaceDN w:val="0"/>
        <w:adjustRightInd w:val="0"/>
        <w:spacing w:line="360" w:lineRule="auto"/>
        <w:rPr>
          <w:noProof/>
        </w:rPr>
      </w:pPr>
      <w:r w:rsidRPr="008A112A">
        <w:rPr>
          <w:b/>
          <w:bCs/>
          <w:noProof/>
        </w:rPr>
        <w:t>Bates D, Mächler M, Bolker B, Walker S</w:t>
      </w:r>
      <w:r w:rsidRPr="008A112A">
        <w:rPr>
          <w:noProof/>
        </w:rPr>
        <w:t xml:space="preserve">. </w:t>
      </w:r>
      <w:r w:rsidRPr="008A112A">
        <w:rPr>
          <w:b/>
          <w:bCs/>
          <w:noProof/>
        </w:rPr>
        <w:t>2015</w:t>
      </w:r>
      <w:r w:rsidRPr="008A112A">
        <w:rPr>
          <w:noProof/>
        </w:rPr>
        <w:t xml:space="preserve">. Fitting linear mixed-effects models using lme4. </w:t>
      </w:r>
      <w:r w:rsidRPr="008A112A">
        <w:rPr>
          <w:i/>
          <w:iCs/>
          <w:noProof/>
        </w:rPr>
        <w:t>Journal of Statistical Software</w:t>
      </w:r>
      <w:r w:rsidRPr="008A112A">
        <w:rPr>
          <w:noProof/>
        </w:rPr>
        <w:t xml:space="preserve"> </w:t>
      </w:r>
      <w:r w:rsidRPr="008A112A">
        <w:rPr>
          <w:b/>
          <w:bCs/>
          <w:noProof/>
        </w:rPr>
        <w:t>67</w:t>
      </w:r>
      <w:r w:rsidRPr="008A112A">
        <w:rPr>
          <w:noProof/>
        </w:rPr>
        <w:t>: 1–48.</w:t>
      </w:r>
    </w:p>
    <w:p w14:paraId="2FD3369E" w14:textId="77777777" w:rsidR="008A112A" w:rsidRPr="008A112A" w:rsidRDefault="008A112A" w:rsidP="008A112A">
      <w:pPr>
        <w:widowControl w:val="0"/>
        <w:autoSpaceDE w:val="0"/>
        <w:autoSpaceDN w:val="0"/>
        <w:adjustRightInd w:val="0"/>
        <w:spacing w:line="360" w:lineRule="auto"/>
        <w:rPr>
          <w:noProof/>
        </w:rPr>
      </w:pPr>
      <w:r w:rsidRPr="008A112A">
        <w:rPr>
          <w:b/>
          <w:bCs/>
          <w:noProof/>
        </w:rPr>
        <w:t>Bernacchi CJ, Singsaas EL, Pimentel C, Portis AR, Long SP</w:t>
      </w:r>
      <w:r w:rsidRPr="008A112A">
        <w:rPr>
          <w:noProof/>
        </w:rPr>
        <w:t xml:space="preserve">. </w:t>
      </w:r>
      <w:r w:rsidRPr="008A112A">
        <w:rPr>
          <w:b/>
          <w:bCs/>
          <w:noProof/>
        </w:rPr>
        <w:t>2001</w:t>
      </w:r>
      <w:r w:rsidRPr="008A112A">
        <w:rPr>
          <w:noProof/>
        </w:rPr>
        <w:t xml:space="preserve">. Improved temperature response functions for models of Rubisco-limited photosynthesis. </w:t>
      </w:r>
      <w:r w:rsidRPr="008A112A">
        <w:rPr>
          <w:i/>
          <w:iCs/>
          <w:noProof/>
        </w:rPr>
        <w:t>Plant, Cell and Environment</w:t>
      </w:r>
      <w:r w:rsidRPr="008A112A">
        <w:rPr>
          <w:noProof/>
        </w:rPr>
        <w:t xml:space="preserve"> </w:t>
      </w:r>
      <w:r w:rsidRPr="008A112A">
        <w:rPr>
          <w:b/>
          <w:bCs/>
          <w:noProof/>
        </w:rPr>
        <w:t>24</w:t>
      </w:r>
      <w:r w:rsidRPr="008A112A">
        <w:rPr>
          <w:noProof/>
        </w:rPr>
        <w:t>: 253–259.</w:t>
      </w:r>
    </w:p>
    <w:p w14:paraId="54E322C4" w14:textId="77777777" w:rsidR="008A112A" w:rsidRPr="008A112A" w:rsidRDefault="008A112A" w:rsidP="008A112A">
      <w:pPr>
        <w:widowControl w:val="0"/>
        <w:autoSpaceDE w:val="0"/>
        <w:autoSpaceDN w:val="0"/>
        <w:adjustRightInd w:val="0"/>
        <w:spacing w:line="360" w:lineRule="auto"/>
        <w:rPr>
          <w:noProof/>
        </w:rPr>
      </w:pPr>
      <w:r w:rsidRPr="008A112A">
        <w:rPr>
          <w:b/>
          <w:bCs/>
          <w:noProof/>
        </w:rPr>
        <w:t>Braghiere RK, Fisher JB, Allen K, Brzostek E, Shi M, Yang X, Ricciuto DM, Fisher RA, Zhu Q, Phillips RP</w:t>
      </w:r>
      <w:r w:rsidRPr="008A112A">
        <w:rPr>
          <w:noProof/>
        </w:rPr>
        <w:t xml:space="preserve">. </w:t>
      </w:r>
      <w:r w:rsidRPr="008A112A">
        <w:rPr>
          <w:b/>
          <w:bCs/>
          <w:noProof/>
        </w:rPr>
        <w:t>2022</w:t>
      </w:r>
      <w:r w:rsidRPr="008A112A">
        <w:rPr>
          <w:noProof/>
        </w:rPr>
        <w:t xml:space="preserve">. Modeling global carbon costs of plant nitrogen and phosphorus acquisition. </w:t>
      </w:r>
      <w:r w:rsidRPr="008A112A">
        <w:rPr>
          <w:i/>
          <w:iCs/>
          <w:noProof/>
        </w:rPr>
        <w:t>Journal of advances in modeling earth systems</w:t>
      </w:r>
      <w:r w:rsidRPr="008A112A">
        <w:rPr>
          <w:noProof/>
        </w:rPr>
        <w:t xml:space="preserve"> </w:t>
      </w:r>
      <w:r w:rsidRPr="008A112A">
        <w:rPr>
          <w:b/>
          <w:bCs/>
          <w:noProof/>
        </w:rPr>
        <w:t>14</w:t>
      </w:r>
      <w:r w:rsidRPr="008A112A">
        <w:rPr>
          <w:noProof/>
        </w:rPr>
        <w:t>: e2022MS003204.</w:t>
      </w:r>
    </w:p>
    <w:p w14:paraId="28B98B1A" w14:textId="77777777" w:rsidR="008A112A" w:rsidRPr="008A112A" w:rsidRDefault="008A112A" w:rsidP="008A112A">
      <w:pPr>
        <w:widowControl w:val="0"/>
        <w:autoSpaceDE w:val="0"/>
        <w:autoSpaceDN w:val="0"/>
        <w:adjustRightInd w:val="0"/>
        <w:spacing w:line="360" w:lineRule="auto"/>
        <w:rPr>
          <w:noProof/>
        </w:rPr>
      </w:pPr>
      <w:r w:rsidRPr="008A112A">
        <w:rPr>
          <w:b/>
          <w:bCs/>
          <w:noProof/>
        </w:rPr>
        <w:t>Brzostek ER, Fisher JB, Phillips RP</w:t>
      </w:r>
      <w:r w:rsidRPr="008A112A">
        <w:rPr>
          <w:noProof/>
        </w:rPr>
        <w:t xml:space="preserve">. </w:t>
      </w:r>
      <w:r w:rsidRPr="008A112A">
        <w:rPr>
          <w:b/>
          <w:bCs/>
          <w:noProof/>
        </w:rPr>
        <w:t>2014</w:t>
      </w:r>
      <w:r w:rsidRPr="008A112A">
        <w:rPr>
          <w:noProof/>
        </w:rPr>
        <w:t xml:space="preserve">. Modeling the carbon cost of plant nitrogen acquisition: Mycorrhizal trade-offs and multipath resistance uptake improve predictions of </w:t>
      </w:r>
      <w:r w:rsidRPr="008A112A">
        <w:rPr>
          <w:noProof/>
        </w:rPr>
        <w:lastRenderedPageBreak/>
        <w:t xml:space="preserve">retranslocation. </w:t>
      </w:r>
      <w:r w:rsidRPr="008A112A">
        <w:rPr>
          <w:i/>
          <w:iCs/>
          <w:noProof/>
        </w:rPr>
        <w:t>Journal of Geophysical Research: Biogeosciences</w:t>
      </w:r>
      <w:r w:rsidRPr="008A112A">
        <w:rPr>
          <w:noProof/>
        </w:rPr>
        <w:t xml:space="preserve"> </w:t>
      </w:r>
      <w:r w:rsidRPr="008A112A">
        <w:rPr>
          <w:b/>
          <w:bCs/>
          <w:noProof/>
        </w:rPr>
        <w:t>119</w:t>
      </w:r>
      <w:r w:rsidRPr="008A112A">
        <w:rPr>
          <w:noProof/>
        </w:rPr>
        <w:t>: 1684–1697.</w:t>
      </w:r>
    </w:p>
    <w:p w14:paraId="711A2C60" w14:textId="77777777" w:rsidR="008A112A" w:rsidRPr="008A112A" w:rsidRDefault="008A112A" w:rsidP="008A112A">
      <w:pPr>
        <w:widowControl w:val="0"/>
        <w:autoSpaceDE w:val="0"/>
        <w:autoSpaceDN w:val="0"/>
        <w:adjustRightInd w:val="0"/>
        <w:spacing w:line="360" w:lineRule="auto"/>
        <w:rPr>
          <w:noProof/>
        </w:rPr>
      </w:pPr>
      <w:r w:rsidRPr="008A112A">
        <w:rPr>
          <w:b/>
          <w:bCs/>
          <w:noProof/>
        </w:rPr>
        <w:t>Chen J-L, Reynolds JF, Harley PC, Tenhunen JD</w:t>
      </w:r>
      <w:r w:rsidRPr="008A112A">
        <w:rPr>
          <w:noProof/>
        </w:rPr>
        <w:t xml:space="preserve">. </w:t>
      </w:r>
      <w:r w:rsidRPr="008A112A">
        <w:rPr>
          <w:b/>
          <w:bCs/>
          <w:noProof/>
        </w:rPr>
        <w:t>1993</w:t>
      </w:r>
      <w:r w:rsidRPr="008A112A">
        <w:rPr>
          <w:noProof/>
        </w:rPr>
        <w:t xml:space="preserve">. Coordination theory of leaf nitrogen distribution in a canopy. </w:t>
      </w:r>
      <w:r w:rsidRPr="008A112A">
        <w:rPr>
          <w:i/>
          <w:iCs/>
          <w:noProof/>
        </w:rPr>
        <w:t>Oecologia</w:t>
      </w:r>
      <w:r w:rsidRPr="008A112A">
        <w:rPr>
          <w:noProof/>
        </w:rPr>
        <w:t xml:space="preserve"> </w:t>
      </w:r>
      <w:r w:rsidRPr="008A112A">
        <w:rPr>
          <w:b/>
          <w:bCs/>
          <w:noProof/>
        </w:rPr>
        <w:t>93</w:t>
      </w:r>
      <w:r w:rsidRPr="008A112A">
        <w:rPr>
          <w:noProof/>
        </w:rPr>
        <w:t>: 63–69.</w:t>
      </w:r>
    </w:p>
    <w:p w14:paraId="1425471A" w14:textId="77777777" w:rsidR="008A112A" w:rsidRPr="008A112A" w:rsidRDefault="008A112A" w:rsidP="008A112A">
      <w:pPr>
        <w:widowControl w:val="0"/>
        <w:autoSpaceDE w:val="0"/>
        <w:autoSpaceDN w:val="0"/>
        <w:adjustRightInd w:val="0"/>
        <w:spacing w:line="360" w:lineRule="auto"/>
        <w:rPr>
          <w:noProof/>
        </w:rPr>
      </w:pPr>
      <w:r w:rsidRPr="008A112A">
        <w:rPr>
          <w:b/>
          <w:bCs/>
          <w:noProof/>
        </w:rPr>
        <w:t xml:space="preserve">Davies-Barnard T, Meyerholt J, Zaehle S, Friedlingstein P, Brovkin V, Fan Y, Fisher RA, Jones CD, Lee H, Peano D, </w:t>
      </w:r>
      <w:r w:rsidRPr="008A112A">
        <w:rPr>
          <w:b/>
          <w:bCs/>
          <w:i/>
          <w:iCs/>
          <w:noProof/>
        </w:rPr>
        <w:t>et al.</w:t>
      </w:r>
      <w:r w:rsidRPr="008A112A">
        <w:rPr>
          <w:noProof/>
        </w:rPr>
        <w:t xml:space="preserve"> </w:t>
      </w:r>
      <w:r w:rsidRPr="008A112A">
        <w:rPr>
          <w:b/>
          <w:bCs/>
          <w:noProof/>
        </w:rPr>
        <w:t>2020</w:t>
      </w:r>
      <w:r w:rsidRPr="008A112A">
        <w:rPr>
          <w:noProof/>
        </w:rPr>
        <w:t xml:space="preserve">. Nitrogen cycling in CMIP6 land surface models: progress and limitations. </w:t>
      </w:r>
      <w:r w:rsidRPr="008A112A">
        <w:rPr>
          <w:i/>
          <w:iCs/>
          <w:noProof/>
        </w:rPr>
        <w:t>Biogeosciences</w:t>
      </w:r>
      <w:r w:rsidRPr="008A112A">
        <w:rPr>
          <w:noProof/>
        </w:rPr>
        <w:t xml:space="preserve"> </w:t>
      </w:r>
      <w:r w:rsidRPr="008A112A">
        <w:rPr>
          <w:b/>
          <w:bCs/>
          <w:noProof/>
        </w:rPr>
        <w:t>17</w:t>
      </w:r>
      <w:r w:rsidRPr="008A112A">
        <w:rPr>
          <w:noProof/>
        </w:rPr>
        <w:t>: 5129–5148.</w:t>
      </w:r>
    </w:p>
    <w:p w14:paraId="75257D65" w14:textId="77777777" w:rsidR="008A112A" w:rsidRPr="008A112A" w:rsidRDefault="008A112A" w:rsidP="008A112A">
      <w:pPr>
        <w:widowControl w:val="0"/>
        <w:autoSpaceDE w:val="0"/>
        <w:autoSpaceDN w:val="0"/>
        <w:adjustRightInd w:val="0"/>
        <w:spacing w:line="360" w:lineRule="auto"/>
        <w:rPr>
          <w:noProof/>
        </w:rPr>
      </w:pPr>
      <w:r w:rsidRPr="008A112A">
        <w:rPr>
          <w:b/>
          <w:bCs/>
          <w:noProof/>
        </w:rPr>
        <w:t>Dong N, Wright IJ, Chen JM, Luo X, Wang H, Keenan TF, Smith NG, Prentice IC</w:t>
      </w:r>
      <w:r w:rsidRPr="008A112A">
        <w:rPr>
          <w:noProof/>
        </w:rPr>
        <w:t xml:space="preserve">. </w:t>
      </w:r>
      <w:r w:rsidRPr="008A112A">
        <w:rPr>
          <w:b/>
          <w:bCs/>
          <w:noProof/>
        </w:rPr>
        <w:t>2022</w:t>
      </w:r>
      <w:r w:rsidRPr="008A112A">
        <w:rPr>
          <w:noProof/>
        </w:rPr>
        <w:t>. Rising CO</w:t>
      </w:r>
      <w:r w:rsidRPr="008A112A">
        <w:rPr>
          <w:noProof/>
          <w:vertAlign w:val="subscript"/>
        </w:rPr>
        <w:t>2</w:t>
      </w:r>
      <w:r w:rsidRPr="008A112A">
        <w:rPr>
          <w:noProof/>
        </w:rPr>
        <w:t xml:space="preserve"> and warming reduce global canopy demand for nitrogen. </w:t>
      </w:r>
      <w:r w:rsidRPr="008A112A">
        <w:rPr>
          <w:i/>
          <w:iCs/>
          <w:noProof/>
        </w:rPr>
        <w:t>New Phytologist</w:t>
      </w:r>
      <w:r w:rsidRPr="008A112A">
        <w:rPr>
          <w:noProof/>
        </w:rPr>
        <w:t xml:space="preserve"> </w:t>
      </w:r>
      <w:r w:rsidRPr="008A112A">
        <w:rPr>
          <w:b/>
          <w:bCs/>
          <w:noProof/>
        </w:rPr>
        <w:t>235</w:t>
      </w:r>
      <w:r w:rsidRPr="008A112A">
        <w:rPr>
          <w:noProof/>
        </w:rPr>
        <w:t>: 1692–1700.</w:t>
      </w:r>
    </w:p>
    <w:p w14:paraId="3A487A70" w14:textId="77777777" w:rsidR="008A112A" w:rsidRPr="008A112A" w:rsidRDefault="008A112A" w:rsidP="008A112A">
      <w:pPr>
        <w:widowControl w:val="0"/>
        <w:autoSpaceDE w:val="0"/>
        <w:autoSpaceDN w:val="0"/>
        <w:adjustRightInd w:val="0"/>
        <w:spacing w:line="360" w:lineRule="auto"/>
        <w:rPr>
          <w:noProof/>
        </w:rPr>
      </w:pPr>
      <w:r w:rsidRPr="008A112A">
        <w:rPr>
          <w:b/>
          <w:bCs/>
          <w:noProof/>
        </w:rPr>
        <w:t>Dovrat G, Bakhshian H, Masci T, Sheffer E</w:t>
      </w:r>
      <w:r w:rsidRPr="008A112A">
        <w:rPr>
          <w:noProof/>
        </w:rPr>
        <w:t xml:space="preserve">. </w:t>
      </w:r>
      <w:r w:rsidRPr="008A112A">
        <w:rPr>
          <w:b/>
          <w:bCs/>
          <w:noProof/>
        </w:rPr>
        <w:t>2020</w:t>
      </w:r>
      <w:r w:rsidRPr="008A112A">
        <w:rPr>
          <w:noProof/>
        </w:rPr>
        <w:t xml:space="preserve">. The nitrogen economic spectrum of legume stoichiometry and fixation strategy. </w:t>
      </w:r>
      <w:r w:rsidRPr="008A112A">
        <w:rPr>
          <w:i/>
          <w:iCs/>
          <w:noProof/>
        </w:rPr>
        <w:t>New Phytologist</w:t>
      </w:r>
      <w:r w:rsidRPr="008A112A">
        <w:rPr>
          <w:noProof/>
        </w:rPr>
        <w:t xml:space="preserve"> </w:t>
      </w:r>
      <w:r w:rsidRPr="008A112A">
        <w:rPr>
          <w:b/>
          <w:bCs/>
          <w:noProof/>
        </w:rPr>
        <w:t>227</w:t>
      </w:r>
      <w:r w:rsidRPr="008A112A">
        <w:rPr>
          <w:noProof/>
        </w:rPr>
        <w:t>: 365–375.</w:t>
      </w:r>
    </w:p>
    <w:p w14:paraId="098DE026" w14:textId="77777777" w:rsidR="008A112A" w:rsidRPr="008A112A" w:rsidRDefault="008A112A" w:rsidP="008A112A">
      <w:pPr>
        <w:widowControl w:val="0"/>
        <w:autoSpaceDE w:val="0"/>
        <w:autoSpaceDN w:val="0"/>
        <w:adjustRightInd w:val="0"/>
        <w:spacing w:line="360" w:lineRule="auto"/>
        <w:rPr>
          <w:noProof/>
        </w:rPr>
      </w:pPr>
      <w:r w:rsidRPr="008A112A">
        <w:rPr>
          <w:b/>
          <w:bCs/>
          <w:noProof/>
        </w:rPr>
        <w:t>Dovrat G, Masci T, Bakhshian H, Mayzlish Gati E, Golan S, Sheffer E</w:t>
      </w:r>
      <w:r w:rsidRPr="008A112A">
        <w:rPr>
          <w:noProof/>
        </w:rPr>
        <w:t xml:space="preserve">. </w:t>
      </w:r>
      <w:r w:rsidRPr="008A112A">
        <w:rPr>
          <w:b/>
          <w:bCs/>
          <w:noProof/>
        </w:rPr>
        <w:t>2018</w:t>
      </w:r>
      <w:r w:rsidRPr="008A112A">
        <w:rPr>
          <w:noProof/>
        </w:rPr>
        <w:t xml:space="preserve">. Drought-adapted plants dramatically downregulate dinitrogen fixation: Evidences from Mediterranean legume shrubs. </w:t>
      </w:r>
      <w:r w:rsidRPr="008A112A">
        <w:rPr>
          <w:i/>
          <w:iCs/>
          <w:noProof/>
        </w:rPr>
        <w:t>Journal of Ecology</w:t>
      </w:r>
      <w:r w:rsidRPr="008A112A">
        <w:rPr>
          <w:noProof/>
        </w:rPr>
        <w:t xml:space="preserve"> </w:t>
      </w:r>
      <w:r w:rsidRPr="008A112A">
        <w:rPr>
          <w:b/>
          <w:bCs/>
          <w:noProof/>
        </w:rPr>
        <w:t>106</w:t>
      </w:r>
      <w:r w:rsidRPr="008A112A">
        <w:rPr>
          <w:noProof/>
        </w:rPr>
        <w:t>: 1534–1544.</w:t>
      </w:r>
    </w:p>
    <w:p w14:paraId="22DCD3E5" w14:textId="77777777" w:rsidR="008A112A" w:rsidRPr="008A112A" w:rsidRDefault="008A112A" w:rsidP="008A112A">
      <w:pPr>
        <w:widowControl w:val="0"/>
        <w:autoSpaceDE w:val="0"/>
        <w:autoSpaceDN w:val="0"/>
        <w:adjustRightInd w:val="0"/>
        <w:spacing w:line="360" w:lineRule="auto"/>
        <w:rPr>
          <w:noProof/>
        </w:rPr>
      </w:pPr>
      <w:r w:rsidRPr="008A112A">
        <w:rPr>
          <w:b/>
          <w:bCs/>
          <w:noProof/>
        </w:rPr>
        <w:t>Drake BG, Gonzàlez-Meler MA, Long SP</w:t>
      </w:r>
      <w:r w:rsidRPr="008A112A">
        <w:rPr>
          <w:noProof/>
        </w:rPr>
        <w:t xml:space="preserve">. </w:t>
      </w:r>
      <w:r w:rsidRPr="008A112A">
        <w:rPr>
          <w:b/>
          <w:bCs/>
          <w:noProof/>
        </w:rPr>
        <w:t>1997</w:t>
      </w:r>
      <w:r w:rsidRPr="008A112A">
        <w:rPr>
          <w:noProof/>
        </w:rPr>
        <w:t xml:space="preserve">. More efficient plants: A Consequence of Rising Atmospheric CO2? </w:t>
      </w:r>
      <w:r w:rsidRPr="008A112A">
        <w:rPr>
          <w:i/>
          <w:iCs/>
          <w:noProof/>
        </w:rPr>
        <w:t>Annual Review of Plant Biology</w:t>
      </w:r>
      <w:r w:rsidRPr="008A112A">
        <w:rPr>
          <w:noProof/>
        </w:rPr>
        <w:t xml:space="preserve"> </w:t>
      </w:r>
      <w:r w:rsidRPr="008A112A">
        <w:rPr>
          <w:b/>
          <w:bCs/>
          <w:noProof/>
        </w:rPr>
        <w:t>48</w:t>
      </w:r>
      <w:r w:rsidRPr="008A112A">
        <w:rPr>
          <w:noProof/>
        </w:rPr>
        <w:t>: 609–639.</w:t>
      </w:r>
    </w:p>
    <w:p w14:paraId="0CB9B39D" w14:textId="77777777" w:rsidR="008A112A" w:rsidRPr="008A112A" w:rsidRDefault="008A112A" w:rsidP="008A112A">
      <w:pPr>
        <w:widowControl w:val="0"/>
        <w:autoSpaceDE w:val="0"/>
        <w:autoSpaceDN w:val="0"/>
        <w:adjustRightInd w:val="0"/>
        <w:spacing w:line="360" w:lineRule="auto"/>
        <w:rPr>
          <w:noProof/>
        </w:rPr>
      </w:pPr>
      <w:r w:rsidRPr="008A112A">
        <w:rPr>
          <w:b/>
          <w:bCs/>
          <w:noProof/>
        </w:rPr>
        <w:t>Dusenge ME, Duarte AG, Way DA</w:t>
      </w:r>
      <w:r w:rsidRPr="008A112A">
        <w:rPr>
          <w:noProof/>
        </w:rPr>
        <w:t xml:space="preserve">. </w:t>
      </w:r>
      <w:r w:rsidRPr="008A112A">
        <w:rPr>
          <w:b/>
          <w:bCs/>
          <w:noProof/>
        </w:rPr>
        <w:t>2019</w:t>
      </w:r>
      <w:r w:rsidRPr="008A112A">
        <w:rPr>
          <w:noProof/>
        </w:rPr>
        <w:t xml:space="preserve">. Plant carbon metabolism and climate change: elevated CO2 and temperature impacts on photosynthesis, photorespiration and respiration. </w:t>
      </w:r>
      <w:r w:rsidRPr="008A112A">
        <w:rPr>
          <w:i/>
          <w:iCs/>
          <w:noProof/>
        </w:rPr>
        <w:t>New Phytologist</w:t>
      </w:r>
      <w:r w:rsidRPr="008A112A">
        <w:rPr>
          <w:noProof/>
        </w:rPr>
        <w:t xml:space="preserve"> </w:t>
      </w:r>
      <w:r w:rsidRPr="008A112A">
        <w:rPr>
          <w:b/>
          <w:bCs/>
          <w:noProof/>
        </w:rPr>
        <w:t>221</w:t>
      </w:r>
      <w:r w:rsidRPr="008A112A">
        <w:rPr>
          <w:noProof/>
        </w:rPr>
        <w:t>: 32–49.</w:t>
      </w:r>
    </w:p>
    <w:p w14:paraId="4B2C4316" w14:textId="77777777" w:rsidR="008A112A" w:rsidRPr="008A112A" w:rsidRDefault="008A112A" w:rsidP="008A112A">
      <w:pPr>
        <w:widowControl w:val="0"/>
        <w:autoSpaceDE w:val="0"/>
        <w:autoSpaceDN w:val="0"/>
        <w:adjustRightInd w:val="0"/>
        <w:spacing w:line="360" w:lineRule="auto"/>
        <w:rPr>
          <w:noProof/>
        </w:rPr>
      </w:pPr>
      <w:r w:rsidRPr="008A112A">
        <w:rPr>
          <w:b/>
          <w:bCs/>
          <w:noProof/>
        </w:rPr>
        <w:t>Duursma RA</w:t>
      </w:r>
      <w:r w:rsidRPr="008A112A">
        <w:rPr>
          <w:noProof/>
        </w:rPr>
        <w:t xml:space="preserve">. </w:t>
      </w:r>
      <w:r w:rsidRPr="008A112A">
        <w:rPr>
          <w:b/>
          <w:bCs/>
          <w:noProof/>
        </w:rPr>
        <w:t>2015</w:t>
      </w:r>
      <w:r w:rsidRPr="008A112A">
        <w:rPr>
          <w:noProof/>
        </w:rPr>
        <w:t xml:space="preserve">. Plantecophys - An R Package for Analysing and Modelling Leaf Gas Exchange Data (PC Struik, Ed.). </w:t>
      </w:r>
      <w:r w:rsidRPr="008A112A">
        <w:rPr>
          <w:i/>
          <w:iCs/>
          <w:noProof/>
        </w:rPr>
        <w:t>PLOS ONE</w:t>
      </w:r>
      <w:r w:rsidRPr="008A112A">
        <w:rPr>
          <w:noProof/>
        </w:rPr>
        <w:t xml:space="preserve"> </w:t>
      </w:r>
      <w:r w:rsidRPr="008A112A">
        <w:rPr>
          <w:b/>
          <w:bCs/>
          <w:noProof/>
        </w:rPr>
        <w:t>10</w:t>
      </w:r>
      <w:r w:rsidRPr="008A112A">
        <w:rPr>
          <w:noProof/>
        </w:rPr>
        <w:t>: e0143346.</w:t>
      </w:r>
    </w:p>
    <w:p w14:paraId="7C166D8B" w14:textId="77777777" w:rsidR="008A112A" w:rsidRPr="008A112A" w:rsidRDefault="008A112A" w:rsidP="008A112A">
      <w:pPr>
        <w:widowControl w:val="0"/>
        <w:autoSpaceDE w:val="0"/>
        <w:autoSpaceDN w:val="0"/>
        <w:adjustRightInd w:val="0"/>
        <w:spacing w:line="360" w:lineRule="auto"/>
        <w:rPr>
          <w:noProof/>
        </w:rPr>
      </w:pPr>
      <w:r w:rsidRPr="008A112A">
        <w:rPr>
          <w:b/>
          <w:bCs/>
          <w:noProof/>
        </w:rPr>
        <w:t>Evans JR</w:t>
      </w:r>
      <w:r w:rsidRPr="008A112A">
        <w:rPr>
          <w:noProof/>
        </w:rPr>
        <w:t xml:space="preserve">. </w:t>
      </w:r>
      <w:r w:rsidRPr="008A112A">
        <w:rPr>
          <w:b/>
          <w:bCs/>
          <w:noProof/>
        </w:rPr>
        <w:t>1989</w:t>
      </w:r>
      <w:r w:rsidRPr="008A112A">
        <w:rPr>
          <w:noProof/>
        </w:rPr>
        <w:t>. Photosynthesis and nitrogen relationships in leaves of C</w:t>
      </w:r>
      <w:r w:rsidRPr="008A112A">
        <w:rPr>
          <w:noProof/>
          <w:vertAlign w:val="subscript"/>
        </w:rPr>
        <w:t>3</w:t>
      </w:r>
      <w:r w:rsidRPr="008A112A">
        <w:rPr>
          <w:noProof/>
        </w:rPr>
        <w:t xml:space="preserve"> plants. </w:t>
      </w:r>
      <w:r w:rsidRPr="008A112A">
        <w:rPr>
          <w:i/>
          <w:iCs/>
          <w:noProof/>
        </w:rPr>
        <w:t>Oecologia</w:t>
      </w:r>
      <w:r w:rsidRPr="008A112A">
        <w:rPr>
          <w:noProof/>
        </w:rPr>
        <w:t xml:space="preserve"> </w:t>
      </w:r>
      <w:r w:rsidRPr="008A112A">
        <w:rPr>
          <w:b/>
          <w:bCs/>
          <w:noProof/>
        </w:rPr>
        <w:t>78</w:t>
      </w:r>
      <w:r w:rsidRPr="008A112A">
        <w:rPr>
          <w:noProof/>
        </w:rPr>
        <w:t>: 9–19.</w:t>
      </w:r>
    </w:p>
    <w:p w14:paraId="03756370" w14:textId="77777777" w:rsidR="008A112A" w:rsidRPr="008A112A" w:rsidRDefault="008A112A" w:rsidP="008A112A">
      <w:pPr>
        <w:widowControl w:val="0"/>
        <w:autoSpaceDE w:val="0"/>
        <w:autoSpaceDN w:val="0"/>
        <w:adjustRightInd w:val="0"/>
        <w:spacing w:line="360" w:lineRule="auto"/>
        <w:rPr>
          <w:noProof/>
        </w:rPr>
      </w:pPr>
      <w:r w:rsidRPr="008A112A">
        <w:rPr>
          <w:b/>
          <w:bCs/>
          <w:noProof/>
        </w:rPr>
        <w:t>Evans JR, Clarke VC</w:t>
      </w:r>
      <w:r w:rsidRPr="008A112A">
        <w:rPr>
          <w:noProof/>
        </w:rPr>
        <w:t xml:space="preserve">. </w:t>
      </w:r>
      <w:r w:rsidRPr="008A112A">
        <w:rPr>
          <w:b/>
          <w:bCs/>
          <w:noProof/>
        </w:rPr>
        <w:t>2019</w:t>
      </w:r>
      <w:r w:rsidRPr="008A112A">
        <w:rPr>
          <w:noProof/>
        </w:rPr>
        <w:t xml:space="preserve">. The nitrogen cost of photosynthesis. </w:t>
      </w:r>
      <w:r w:rsidRPr="008A112A">
        <w:rPr>
          <w:i/>
          <w:iCs/>
          <w:noProof/>
        </w:rPr>
        <w:t>Journal of Experimental Botany</w:t>
      </w:r>
      <w:r w:rsidRPr="008A112A">
        <w:rPr>
          <w:noProof/>
        </w:rPr>
        <w:t xml:space="preserve"> </w:t>
      </w:r>
      <w:r w:rsidRPr="008A112A">
        <w:rPr>
          <w:b/>
          <w:bCs/>
          <w:noProof/>
        </w:rPr>
        <w:t>70</w:t>
      </w:r>
      <w:r w:rsidRPr="008A112A">
        <w:rPr>
          <w:noProof/>
        </w:rPr>
        <w:t>: 7–15.</w:t>
      </w:r>
    </w:p>
    <w:p w14:paraId="49746F91" w14:textId="77777777" w:rsidR="008A112A" w:rsidRPr="008A112A" w:rsidRDefault="008A112A" w:rsidP="008A112A">
      <w:pPr>
        <w:widowControl w:val="0"/>
        <w:autoSpaceDE w:val="0"/>
        <w:autoSpaceDN w:val="0"/>
        <w:adjustRightInd w:val="0"/>
        <w:spacing w:line="360" w:lineRule="auto"/>
        <w:rPr>
          <w:noProof/>
        </w:rPr>
      </w:pPr>
      <w:r w:rsidRPr="008A112A">
        <w:rPr>
          <w:b/>
          <w:bCs/>
          <w:noProof/>
        </w:rPr>
        <w:t>Evans JR, Seemann JR</w:t>
      </w:r>
      <w:r w:rsidRPr="008A112A">
        <w:rPr>
          <w:noProof/>
        </w:rPr>
        <w:t xml:space="preserve">. </w:t>
      </w:r>
      <w:r w:rsidRPr="008A112A">
        <w:rPr>
          <w:b/>
          <w:bCs/>
          <w:noProof/>
        </w:rPr>
        <w:t>1989</w:t>
      </w:r>
      <w:r w:rsidRPr="008A112A">
        <w:rPr>
          <w:noProof/>
        </w:rPr>
        <w:t xml:space="preserve">. The allocation of protein nitrogen in the photosynthetic apparatus: costs, consequences, and control. </w:t>
      </w:r>
      <w:r w:rsidRPr="008A112A">
        <w:rPr>
          <w:i/>
          <w:iCs/>
          <w:noProof/>
        </w:rPr>
        <w:t>Photosynthesis</w:t>
      </w:r>
      <w:r w:rsidRPr="008A112A">
        <w:rPr>
          <w:noProof/>
        </w:rPr>
        <w:t xml:space="preserve"> </w:t>
      </w:r>
      <w:r w:rsidRPr="008A112A">
        <w:rPr>
          <w:b/>
          <w:bCs/>
          <w:noProof/>
        </w:rPr>
        <w:t>8</w:t>
      </w:r>
      <w:r w:rsidRPr="008A112A">
        <w:rPr>
          <w:noProof/>
        </w:rPr>
        <w:t>: 183–205.</w:t>
      </w:r>
    </w:p>
    <w:p w14:paraId="12E8EA24" w14:textId="77777777" w:rsidR="008A112A" w:rsidRPr="008A112A" w:rsidRDefault="008A112A" w:rsidP="008A112A">
      <w:pPr>
        <w:widowControl w:val="0"/>
        <w:autoSpaceDE w:val="0"/>
        <w:autoSpaceDN w:val="0"/>
        <w:adjustRightInd w:val="0"/>
        <w:spacing w:line="360" w:lineRule="auto"/>
        <w:rPr>
          <w:noProof/>
        </w:rPr>
      </w:pPr>
      <w:r w:rsidRPr="008A112A">
        <w:rPr>
          <w:b/>
          <w:bCs/>
          <w:noProof/>
        </w:rPr>
        <w:t>Farquhar GD, von Caemmerer S, Berry JA</w:t>
      </w:r>
      <w:r w:rsidRPr="008A112A">
        <w:rPr>
          <w:noProof/>
        </w:rPr>
        <w:t xml:space="preserve">. </w:t>
      </w:r>
      <w:r w:rsidRPr="008A112A">
        <w:rPr>
          <w:b/>
          <w:bCs/>
          <w:noProof/>
        </w:rPr>
        <w:t>1980</w:t>
      </w:r>
      <w:r w:rsidRPr="008A112A">
        <w:rPr>
          <w:noProof/>
        </w:rPr>
        <w:t xml:space="preserve">. A biochemical model of photosynthetic CO2 assimilation in leaves of C3 species. </w:t>
      </w:r>
      <w:r w:rsidRPr="008A112A">
        <w:rPr>
          <w:i/>
          <w:iCs/>
          <w:noProof/>
        </w:rPr>
        <w:t>Planta</w:t>
      </w:r>
      <w:r w:rsidRPr="008A112A">
        <w:rPr>
          <w:noProof/>
        </w:rPr>
        <w:t xml:space="preserve"> </w:t>
      </w:r>
      <w:r w:rsidRPr="008A112A">
        <w:rPr>
          <w:b/>
          <w:bCs/>
          <w:noProof/>
        </w:rPr>
        <w:t>149</w:t>
      </w:r>
      <w:r w:rsidRPr="008A112A">
        <w:rPr>
          <w:noProof/>
        </w:rPr>
        <w:t>: 78–90.</w:t>
      </w:r>
    </w:p>
    <w:p w14:paraId="0C6B201A" w14:textId="77777777" w:rsidR="008A112A" w:rsidRPr="008A112A" w:rsidRDefault="008A112A" w:rsidP="008A112A">
      <w:pPr>
        <w:widowControl w:val="0"/>
        <w:autoSpaceDE w:val="0"/>
        <w:autoSpaceDN w:val="0"/>
        <w:adjustRightInd w:val="0"/>
        <w:spacing w:line="360" w:lineRule="auto"/>
        <w:rPr>
          <w:noProof/>
        </w:rPr>
      </w:pPr>
      <w:r w:rsidRPr="008A112A">
        <w:rPr>
          <w:b/>
          <w:bCs/>
          <w:noProof/>
        </w:rPr>
        <w:t>Farquhar GD, Ehleringer JR, Hubick KT</w:t>
      </w:r>
      <w:r w:rsidRPr="008A112A">
        <w:rPr>
          <w:noProof/>
        </w:rPr>
        <w:t xml:space="preserve">. </w:t>
      </w:r>
      <w:r w:rsidRPr="008A112A">
        <w:rPr>
          <w:b/>
          <w:bCs/>
          <w:noProof/>
        </w:rPr>
        <w:t>1989</w:t>
      </w:r>
      <w:r w:rsidRPr="008A112A">
        <w:rPr>
          <w:noProof/>
        </w:rPr>
        <w:t xml:space="preserve">. Carbon Isotope Discrimination and Photosynthesis. </w:t>
      </w:r>
      <w:r w:rsidRPr="008A112A">
        <w:rPr>
          <w:i/>
          <w:iCs/>
          <w:noProof/>
        </w:rPr>
        <w:t>Annual Review of Plant Physiology and Plant Molecular Biology</w:t>
      </w:r>
      <w:r w:rsidRPr="008A112A">
        <w:rPr>
          <w:noProof/>
        </w:rPr>
        <w:t xml:space="preserve"> </w:t>
      </w:r>
      <w:r w:rsidRPr="008A112A">
        <w:rPr>
          <w:b/>
          <w:bCs/>
          <w:noProof/>
        </w:rPr>
        <w:t>40</w:t>
      </w:r>
      <w:r w:rsidRPr="008A112A">
        <w:rPr>
          <w:noProof/>
        </w:rPr>
        <w:t>: 503–537.</w:t>
      </w:r>
    </w:p>
    <w:p w14:paraId="04BB41B1" w14:textId="77777777" w:rsidR="008A112A" w:rsidRPr="008A112A" w:rsidRDefault="008A112A" w:rsidP="008A112A">
      <w:pPr>
        <w:widowControl w:val="0"/>
        <w:autoSpaceDE w:val="0"/>
        <w:autoSpaceDN w:val="0"/>
        <w:adjustRightInd w:val="0"/>
        <w:spacing w:line="360" w:lineRule="auto"/>
        <w:rPr>
          <w:noProof/>
        </w:rPr>
      </w:pPr>
      <w:r w:rsidRPr="008A112A">
        <w:rPr>
          <w:b/>
          <w:bCs/>
          <w:noProof/>
        </w:rPr>
        <w:lastRenderedPageBreak/>
        <w:t xml:space="preserve">Fay PA, Prober SM, Harpole WS, Knops JMH, Bakker JD, Borer ET, Lind EM, MacDougall AS, Seabloom EW, Wragg PD, </w:t>
      </w:r>
      <w:r w:rsidRPr="008A112A">
        <w:rPr>
          <w:b/>
          <w:bCs/>
          <w:i/>
          <w:iCs/>
          <w:noProof/>
        </w:rPr>
        <w:t>et al.</w:t>
      </w:r>
      <w:r w:rsidRPr="008A112A">
        <w:rPr>
          <w:noProof/>
        </w:rPr>
        <w:t xml:space="preserve"> </w:t>
      </w:r>
      <w:r w:rsidRPr="008A112A">
        <w:rPr>
          <w:b/>
          <w:bCs/>
          <w:noProof/>
        </w:rPr>
        <w:t>2015</w:t>
      </w:r>
      <w:r w:rsidRPr="008A112A">
        <w:rPr>
          <w:noProof/>
        </w:rPr>
        <w:t xml:space="preserve">. Grassland productivity limited by multiple nutrients. </w:t>
      </w:r>
      <w:r w:rsidRPr="008A112A">
        <w:rPr>
          <w:i/>
          <w:iCs/>
          <w:noProof/>
        </w:rPr>
        <w:t>Nature Plants</w:t>
      </w:r>
      <w:r w:rsidRPr="008A112A">
        <w:rPr>
          <w:noProof/>
        </w:rPr>
        <w:t xml:space="preserve"> </w:t>
      </w:r>
      <w:r w:rsidRPr="008A112A">
        <w:rPr>
          <w:b/>
          <w:bCs/>
          <w:noProof/>
        </w:rPr>
        <w:t>1</w:t>
      </w:r>
      <w:r w:rsidRPr="008A112A">
        <w:rPr>
          <w:noProof/>
        </w:rPr>
        <w:t>: 15080.</w:t>
      </w:r>
    </w:p>
    <w:p w14:paraId="1ED3D847" w14:textId="77777777" w:rsidR="008A112A" w:rsidRPr="008A112A" w:rsidRDefault="008A112A" w:rsidP="008A112A">
      <w:pPr>
        <w:widowControl w:val="0"/>
        <w:autoSpaceDE w:val="0"/>
        <w:autoSpaceDN w:val="0"/>
        <w:adjustRightInd w:val="0"/>
        <w:spacing w:line="360" w:lineRule="auto"/>
        <w:rPr>
          <w:noProof/>
        </w:rPr>
      </w:pPr>
      <w:r w:rsidRPr="008A112A">
        <w:rPr>
          <w:b/>
          <w:bCs/>
          <w:noProof/>
        </w:rPr>
        <w:t>Field CB, Mooney HA</w:t>
      </w:r>
      <w:r w:rsidRPr="008A112A">
        <w:rPr>
          <w:noProof/>
        </w:rPr>
        <w:t xml:space="preserve">. </w:t>
      </w:r>
      <w:r w:rsidRPr="008A112A">
        <w:rPr>
          <w:b/>
          <w:bCs/>
          <w:noProof/>
        </w:rPr>
        <w:t>1986</w:t>
      </w:r>
      <w:r w:rsidRPr="008A112A">
        <w:rPr>
          <w:noProof/>
        </w:rPr>
        <w:t>. The photosynthesis-nitrogen relationship in wild plants. In: Givnish TJ, ed. On the Economy of Plant Form and Function. Cambridge: Cambridge University Press, 25–55.</w:t>
      </w:r>
    </w:p>
    <w:p w14:paraId="401CDF61" w14:textId="77777777" w:rsidR="008A112A" w:rsidRPr="008A112A" w:rsidRDefault="008A112A" w:rsidP="008A112A">
      <w:pPr>
        <w:widowControl w:val="0"/>
        <w:autoSpaceDE w:val="0"/>
        <w:autoSpaceDN w:val="0"/>
        <w:adjustRightInd w:val="0"/>
        <w:spacing w:line="360" w:lineRule="auto"/>
        <w:rPr>
          <w:noProof/>
        </w:rPr>
      </w:pPr>
      <w:r w:rsidRPr="008A112A">
        <w:rPr>
          <w:b/>
          <w:bCs/>
          <w:noProof/>
        </w:rPr>
        <w:t xml:space="preserve">Finzi AC, Moore DJP, DeLucia EH, Lichter J, Hofmockel KS, Jackson RB, Kim HS, Matamala R, McCarthy HR, Oren R, </w:t>
      </w:r>
      <w:r w:rsidRPr="008A112A">
        <w:rPr>
          <w:b/>
          <w:bCs/>
          <w:i/>
          <w:iCs/>
          <w:noProof/>
        </w:rPr>
        <w:t>et al.</w:t>
      </w:r>
      <w:r w:rsidRPr="008A112A">
        <w:rPr>
          <w:noProof/>
        </w:rPr>
        <w:t xml:space="preserve"> </w:t>
      </w:r>
      <w:r w:rsidRPr="008A112A">
        <w:rPr>
          <w:b/>
          <w:bCs/>
          <w:noProof/>
        </w:rPr>
        <w:t>2006</w:t>
      </w:r>
      <w:r w:rsidRPr="008A112A">
        <w:rPr>
          <w:noProof/>
        </w:rPr>
        <w:t>. Progressive nitrogen limitation of ecosystem processes under elevated CO</w:t>
      </w:r>
      <w:r w:rsidRPr="008A112A">
        <w:rPr>
          <w:noProof/>
          <w:vertAlign w:val="subscript"/>
        </w:rPr>
        <w:t>2</w:t>
      </w:r>
      <w:r w:rsidRPr="008A112A">
        <w:rPr>
          <w:noProof/>
        </w:rPr>
        <w:t xml:space="preserve"> in a warm-temperate forest. </w:t>
      </w:r>
      <w:r w:rsidRPr="008A112A">
        <w:rPr>
          <w:i/>
          <w:iCs/>
          <w:noProof/>
        </w:rPr>
        <w:t>Ecology</w:t>
      </w:r>
      <w:r w:rsidRPr="008A112A">
        <w:rPr>
          <w:noProof/>
        </w:rPr>
        <w:t xml:space="preserve"> </w:t>
      </w:r>
      <w:r w:rsidRPr="008A112A">
        <w:rPr>
          <w:b/>
          <w:bCs/>
          <w:noProof/>
        </w:rPr>
        <w:t>87</w:t>
      </w:r>
      <w:r w:rsidRPr="008A112A">
        <w:rPr>
          <w:noProof/>
        </w:rPr>
        <w:t>: 15–25.</w:t>
      </w:r>
    </w:p>
    <w:p w14:paraId="2EB25FEF" w14:textId="77777777" w:rsidR="008A112A" w:rsidRPr="008A112A" w:rsidRDefault="008A112A" w:rsidP="008A112A">
      <w:pPr>
        <w:widowControl w:val="0"/>
        <w:autoSpaceDE w:val="0"/>
        <w:autoSpaceDN w:val="0"/>
        <w:adjustRightInd w:val="0"/>
        <w:spacing w:line="360" w:lineRule="auto"/>
        <w:rPr>
          <w:noProof/>
        </w:rPr>
      </w:pPr>
      <w:r w:rsidRPr="008A112A">
        <w:rPr>
          <w:b/>
          <w:bCs/>
          <w:noProof/>
        </w:rPr>
        <w:t xml:space="preserve">Finzi AC, Norby RJ, Calfapietra C, Gallet-Budynek A, Gielen B, Holmes WE, Hoosbeek MR, Iversen CM, Jackson RB, Kubiske ME, </w:t>
      </w:r>
      <w:r w:rsidRPr="008A112A">
        <w:rPr>
          <w:b/>
          <w:bCs/>
          <w:i/>
          <w:iCs/>
          <w:noProof/>
        </w:rPr>
        <w:t>et al.</w:t>
      </w:r>
      <w:r w:rsidRPr="008A112A">
        <w:rPr>
          <w:noProof/>
        </w:rPr>
        <w:t xml:space="preserve"> </w:t>
      </w:r>
      <w:r w:rsidRPr="008A112A">
        <w:rPr>
          <w:b/>
          <w:bCs/>
          <w:noProof/>
        </w:rPr>
        <w:t>2007</w:t>
      </w:r>
      <w:r w:rsidRPr="008A112A">
        <w:rPr>
          <w:noProof/>
        </w:rPr>
        <w:t xml:space="preserve">. Increases in nitrogen uptake rather than nitrogen-use efficiency support higher rates of temperate forest productivity under elevated CO2. </w:t>
      </w:r>
      <w:r w:rsidRPr="008A112A">
        <w:rPr>
          <w:i/>
          <w:iCs/>
          <w:noProof/>
        </w:rPr>
        <w:t>Proceedings of the National Academy of Sciences</w:t>
      </w:r>
      <w:r w:rsidRPr="008A112A">
        <w:rPr>
          <w:noProof/>
        </w:rPr>
        <w:t xml:space="preserve"> </w:t>
      </w:r>
      <w:r w:rsidRPr="008A112A">
        <w:rPr>
          <w:b/>
          <w:bCs/>
          <w:noProof/>
        </w:rPr>
        <w:t>104</w:t>
      </w:r>
      <w:r w:rsidRPr="008A112A">
        <w:rPr>
          <w:noProof/>
        </w:rPr>
        <w:t>: 14014–14019.</w:t>
      </w:r>
    </w:p>
    <w:p w14:paraId="0C17298C" w14:textId="77777777" w:rsidR="008A112A" w:rsidRPr="008A112A" w:rsidRDefault="008A112A" w:rsidP="008A112A">
      <w:pPr>
        <w:widowControl w:val="0"/>
        <w:autoSpaceDE w:val="0"/>
        <w:autoSpaceDN w:val="0"/>
        <w:adjustRightInd w:val="0"/>
        <w:spacing w:line="360" w:lineRule="auto"/>
        <w:rPr>
          <w:noProof/>
        </w:rPr>
      </w:pPr>
      <w:r w:rsidRPr="008A112A">
        <w:rPr>
          <w:b/>
          <w:bCs/>
          <w:noProof/>
        </w:rPr>
        <w:t xml:space="preserve">Firn J, McGree JM, Harvey E, Flores-Moreno H, Schütz M, Buckley YM, Borer ET, Seabloom EW, La Pierre KJ, MacDougall AM, </w:t>
      </w:r>
      <w:r w:rsidRPr="008A112A">
        <w:rPr>
          <w:b/>
          <w:bCs/>
          <w:i/>
          <w:iCs/>
          <w:noProof/>
        </w:rPr>
        <w:t>et al.</w:t>
      </w:r>
      <w:r w:rsidRPr="008A112A">
        <w:rPr>
          <w:noProof/>
        </w:rPr>
        <w:t xml:space="preserve"> </w:t>
      </w:r>
      <w:r w:rsidRPr="008A112A">
        <w:rPr>
          <w:b/>
          <w:bCs/>
          <w:noProof/>
        </w:rPr>
        <w:t>2019</w:t>
      </w:r>
      <w:r w:rsidRPr="008A112A">
        <w:rPr>
          <w:noProof/>
        </w:rPr>
        <w:t xml:space="preserve">. Leaf nutrients, not specific leaf area, are consistent indicators of elevated nutrient inputs. </w:t>
      </w:r>
      <w:r w:rsidRPr="008A112A">
        <w:rPr>
          <w:i/>
          <w:iCs/>
          <w:noProof/>
        </w:rPr>
        <w:t>Nature Ecology &amp; Evolution</w:t>
      </w:r>
      <w:r w:rsidRPr="008A112A">
        <w:rPr>
          <w:noProof/>
        </w:rPr>
        <w:t xml:space="preserve"> </w:t>
      </w:r>
      <w:r w:rsidRPr="008A112A">
        <w:rPr>
          <w:b/>
          <w:bCs/>
          <w:noProof/>
        </w:rPr>
        <w:t>3</w:t>
      </w:r>
      <w:r w:rsidRPr="008A112A">
        <w:rPr>
          <w:noProof/>
        </w:rPr>
        <w:t>: 400–406.</w:t>
      </w:r>
    </w:p>
    <w:p w14:paraId="6FA18B8A" w14:textId="77777777" w:rsidR="008A112A" w:rsidRPr="008A112A" w:rsidRDefault="008A112A" w:rsidP="008A112A">
      <w:pPr>
        <w:widowControl w:val="0"/>
        <w:autoSpaceDE w:val="0"/>
        <w:autoSpaceDN w:val="0"/>
        <w:adjustRightInd w:val="0"/>
        <w:spacing w:line="360" w:lineRule="auto"/>
        <w:rPr>
          <w:noProof/>
        </w:rPr>
      </w:pPr>
      <w:r w:rsidRPr="008A112A">
        <w:rPr>
          <w:b/>
          <w:bCs/>
          <w:noProof/>
        </w:rPr>
        <w:t>Fox J, Weisberg S</w:t>
      </w:r>
      <w:r w:rsidRPr="008A112A">
        <w:rPr>
          <w:noProof/>
        </w:rPr>
        <w:t xml:space="preserve">. </w:t>
      </w:r>
      <w:r w:rsidRPr="008A112A">
        <w:rPr>
          <w:b/>
          <w:bCs/>
          <w:noProof/>
        </w:rPr>
        <w:t>2019</w:t>
      </w:r>
      <w:r w:rsidRPr="008A112A">
        <w:rPr>
          <w:noProof/>
        </w:rPr>
        <w:t xml:space="preserve">. </w:t>
      </w:r>
      <w:r w:rsidRPr="008A112A">
        <w:rPr>
          <w:i/>
          <w:iCs/>
          <w:noProof/>
        </w:rPr>
        <w:t>An R companion to applied regression</w:t>
      </w:r>
      <w:r w:rsidRPr="008A112A">
        <w:rPr>
          <w:noProof/>
        </w:rPr>
        <w:t>. Thousand Oaks, California: Sage.</w:t>
      </w:r>
    </w:p>
    <w:p w14:paraId="2373295E" w14:textId="77777777" w:rsidR="008A112A" w:rsidRPr="008A112A" w:rsidRDefault="008A112A" w:rsidP="008A112A">
      <w:pPr>
        <w:widowControl w:val="0"/>
        <w:autoSpaceDE w:val="0"/>
        <w:autoSpaceDN w:val="0"/>
        <w:adjustRightInd w:val="0"/>
        <w:spacing w:line="360" w:lineRule="auto"/>
        <w:rPr>
          <w:noProof/>
        </w:rPr>
      </w:pPr>
      <w:r w:rsidRPr="008A112A">
        <w:rPr>
          <w:b/>
          <w:bCs/>
          <w:noProof/>
        </w:rPr>
        <w:t>Friedlingstein P, Meinshausen M, Arora VK, Jones CD, Anav A, Liddicoat SK, Knutti R</w:t>
      </w:r>
      <w:r w:rsidRPr="008A112A">
        <w:rPr>
          <w:noProof/>
        </w:rPr>
        <w:t xml:space="preserve">. </w:t>
      </w:r>
      <w:r w:rsidRPr="008A112A">
        <w:rPr>
          <w:b/>
          <w:bCs/>
          <w:noProof/>
        </w:rPr>
        <w:t>2014</w:t>
      </w:r>
      <w:r w:rsidRPr="008A112A">
        <w:rPr>
          <w:noProof/>
        </w:rPr>
        <w:t xml:space="preserve">. Uncertainties in CMIP5 climate projections due to carbon cycle feedbacks. </w:t>
      </w:r>
      <w:r w:rsidRPr="008A112A">
        <w:rPr>
          <w:i/>
          <w:iCs/>
          <w:noProof/>
        </w:rPr>
        <w:t>Journal of Climate</w:t>
      </w:r>
      <w:r w:rsidRPr="008A112A">
        <w:rPr>
          <w:noProof/>
        </w:rPr>
        <w:t xml:space="preserve"> </w:t>
      </w:r>
      <w:r w:rsidRPr="008A112A">
        <w:rPr>
          <w:b/>
          <w:bCs/>
          <w:noProof/>
        </w:rPr>
        <w:t>27</w:t>
      </w:r>
      <w:r w:rsidRPr="008A112A">
        <w:rPr>
          <w:noProof/>
        </w:rPr>
        <w:t>: 511–526.</w:t>
      </w:r>
    </w:p>
    <w:p w14:paraId="1406B4EC" w14:textId="77777777" w:rsidR="008A112A" w:rsidRPr="008A112A" w:rsidRDefault="008A112A" w:rsidP="008A112A">
      <w:pPr>
        <w:widowControl w:val="0"/>
        <w:autoSpaceDE w:val="0"/>
        <w:autoSpaceDN w:val="0"/>
        <w:adjustRightInd w:val="0"/>
        <w:spacing w:line="360" w:lineRule="auto"/>
        <w:rPr>
          <w:noProof/>
        </w:rPr>
      </w:pPr>
      <w:r w:rsidRPr="008A112A">
        <w:rPr>
          <w:b/>
          <w:bCs/>
          <w:noProof/>
        </w:rPr>
        <w:t>Gibson AH, Harper JE</w:t>
      </w:r>
      <w:r w:rsidRPr="008A112A">
        <w:rPr>
          <w:noProof/>
        </w:rPr>
        <w:t xml:space="preserve">. </w:t>
      </w:r>
      <w:r w:rsidRPr="008A112A">
        <w:rPr>
          <w:b/>
          <w:bCs/>
          <w:noProof/>
        </w:rPr>
        <w:t>1985</w:t>
      </w:r>
      <w:r w:rsidRPr="008A112A">
        <w:rPr>
          <w:noProof/>
        </w:rPr>
        <w:t xml:space="preserve">. Nitrate effect on nodulation of soybean by </w:t>
      </w:r>
      <w:r w:rsidRPr="008A112A">
        <w:rPr>
          <w:i/>
          <w:iCs/>
          <w:noProof/>
        </w:rPr>
        <w:t>Bradyrhizobium japonicum</w:t>
      </w:r>
      <w:r w:rsidRPr="008A112A">
        <w:rPr>
          <w:noProof/>
        </w:rPr>
        <w:t xml:space="preserve">. </w:t>
      </w:r>
      <w:r w:rsidRPr="008A112A">
        <w:rPr>
          <w:i/>
          <w:iCs/>
          <w:noProof/>
        </w:rPr>
        <w:t>Crop Science</w:t>
      </w:r>
      <w:r w:rsidRPr="008A112A">
        <w:rPr>
          <w:noProof/>
        </w:rPr>
        <w:t xml:space="preserve"> </w:t>
      </w:r>
      <w:r w:rsidRPr="008A112A">
        <w:rPr>
          <w:b/>
          <w:bCs/>
          <w:noProof/>
        </w:rPr>
        <w:t>25</w:t>
      </w:r>
      <w:r w:rsidRPr="008A112A">
        <w:rPr>
          <w:noProof/>
        </w:rPr>
        <w:t>: 497–501.</w:t>
      </w:r>
    </w:p>
    <w:p w14:paraId="605776EF" w14:textId="77777777" w:rsidR="008A112A" w:rsidRPr="008A112A" w:rsidRDefault="008A112A" w:rsidP="008A112A">
      <w:pPr>
        <w:widowControl w:val="0"/>
        <w:autoSpaceDE w:val="0"/>
        <w:autoSpaceDN w:val="0"/>
        <w:adjustRightInd w:val="0"/>
        <w:spacing w:line="360" w:lineRule="auto"/>
        <w:rPr>
          <w:noProof/>
        </w:rPr>
      </w:pPr>
      <w:r w:rsidRPr="008A112A">
        <w:rPr>
          <w:b/>
          <w:bCs/>
          <w:noProof/>
        </w:rPr>
        <w:t>Hoagland DR, Arnon DI</w:t>
      </w:r>
      <w:r w:rsidRPr="008A112A">
        <w:rPr>
          <w:noProof/>
        </w:rPr>
        <w:t xml:space="preserve">. </w:t>
      </w:r>
      <w:r w:rsidRPr="008A112A">
        <w:rPr>
          <w:b/>
          <w:bCs/>
          <w:noProof/>
        </w:rPr>
        <w:t>1950</w:t>
      </w:r>
      <w:r w:rsidRPr="008A112A">
        <w:rPr>
          <w:noProof/>
        </w:rPr>
        <w:t xml:space="preserve">. The water-culture method for growing plants without soil. </w:t>
      </w:r>
      <w:r w:rsidRPr="008A112A">
        <w:rPr>
          <w:i/>
          <w:iCs/>
          <w:noProof/>
        </w:rPr>
        <w:t>Circular. California agricultural experiment station</w:t>
      </w:r>
      <w:r w:rsidRPr="008A112A">
        <w:rPr>
          <w:noProof/>
        </w:rPr>
        <w:t xml:space="preserve"> </w:t>
      </w:r>
      <w:r w:rsidRPr="008A112A">
        <w:rPr>
          <w:b/>
          <w:bCs/>
          <w:noProof/>
        </w:rPr>
        <w:t>347</w:t>
      </w:r>
      <w:r w:rsidRPr="008A112A">
        <w:rPr>
          <w:noProof/>
        </w:rPr>
        <w:t>.</w:t>
      </w:r>
    </w:p>
    <w:p w14:paraId="167A8751" w14:textId="77777777" w:rsidR="008A112A" w:rsidRPr="008A112A" w:rsidRDefault="008A112A" w:rsidP="008A112A">
      <w:pPr>
        <w:widowControl w:val="0"/>
        <w:autoSpaceDE w:val="0"/>
        <w:autoSpaceDN w:val="0"/>
        <w:adjustRightInd w:val="0"/>
        <w:spacing w:line="360" w:lineRule="auto"/>
        <w:rPr>
          <w:noProof/>
        </w:rPr>
      </w:pPr>
      <w:r w:rsidRPr="008A112A">
        <w:rPr>
          <w:b/>
          <w:bCs/>
          <w:noProof/>
        </w:rPr>
        <w:t>Hungate BA, Dukes JS, Shaw MR, Luo Y, Field CB</w:t>
      </w:r>
      <w:r w:rsidRPr="008A112A">
        <w:rPr>
          <w:noProof/>
        </w:rPr>
        <w:t xml:space="preserve">. </w:t>
      </w:r>
      <w:r w:rsidRPr="008A112A">
        <w:rPr>
          <w:b/>
          <w:bCs/>
          <w:noProof/>
        </w:rPr>
        <w:t>2003</w:t>
      </w:r>
      <w:r w:rsidRPr="008A112A">
        <w:rPr>
          <w:noProof/>
        </w:rPr>
        <w:t xml:space="preserve">. Nitrogen and climate change. </w:t>
      </w:r>
      <w:r w:rsidRPr="008A112A">
        <w:rPr>
          <w:i/>
          <w:iCs/>
          <w:noProof/>
        </w:rPr>
        <w:t>Science</w:t>
      </w:r>
      <w:r w:rsidRPr="008A112A">
        <w:rPr>
          <w:noProof/>
        </w:rPr>
        <w:t xml:space="preserve"> </w:t>
      </w:r>
      <w:r w:rsidRPr="008A112A">
        <w:rPr>
          <w:b/>
          <w:bCs/>
          <w:noProof/>
        </w:rPr>
        <w:t>302</w:t>
      </w:r>
      <w:r w:rsidRPr="008A112A">
        <w:rPr>
          <w:noProof/>
        </w:rPr>
        <w:t>: 1512–1513.</w:t>
      </w:r>
    </w:p>
    <w:p w14:paraId="75A5F5C1" w14:textId="77777777" w:rsidR="008A112A" w:rsidRPr="008A112A" w:rsidRDefault="008A112A" w:rsidP="008A112A">
      <w:pPr>
        <w:widowControl w:val="0"/>
        <w:autoSpaceDE w:val="0"/>
        <w:autoSpaceDN w:val="0"/>
        <w:adjustRightInd w:val="0"/>
        <w:spacing w:line="360" w:lineRule="auto"/>
        <w:rPr>
          <w:noProof/>
        </w:rPr>
      </w:pPr>
      <w:r w:rsidRPr="008A112A">
        <w:rPr>
          <w:b/>
          <w:bCs/>
          <w:noProof/>
        </w:rPr>
        <w:t>Katabuchi M</w:t>
      </w:r>
      <w:r w:rsidRPr="008A112A">
        <w:rPr>
          <w:noProof/>
        </w:rPr>
        <w:t xml:space="preserve">. </w:t>
      </w:r>
      <w:r w:rsidRPr="008A112A">
        <w:rPr>
          <w:b/>
          <w:bCs/>
          <w:noProof/>
        </w:rPr>
        <w:t>2015</w:t>
      </w:r>
      <w:r w:rsidRPr="008A112A">
        <w:rPr>
          <w:noProof/>
        </w:rPr>
        <w:t xml:space="preserve">. LeafArea: An R package for rapid digital analysis of leaf area. </w:t>
      </w:r>
      <w:r w:rsidRPr="008A112A">
        <w:rPr>
          <w:i/>
          <w:iCs/>
          <w:noProof/>
        </w:rPr>
        <w:t>Ecological Research</w:t>
      </w:r>
      <w:r w:rsidRPr="008A112A">
        <w:rPr>
          <w:noProof/>
        </w:rPr>
        <w:t xml:space="preserve"> </w:t>
      </w:r>
      <w:r w:rsidRPr="008A112A">
        <w:rPr>
          <w:b/>
          <w:bCs/>
          <w:noProof/>
        </w:rPr>
        <w:t>30</w:t>
      </w:r>
      <w:r w:rsidRPr="008A112A">
        <w:rPr>
          <w:noProof/>
        </w:rPr>
        <w:t>: 1073–1077.</w:t>
      </w:r>
    </w:p>
    <w:p w14:paraId="7AD1EA51" w14:textId="77777777" w:rsidR="008A112A" w:rsidRPr="008A112A" w:rsidRDefault="008A112A" w:rsidP="008A112A">
      <w:pPr>
        <w:widowControl w:val="0"/>
        <w:autoSpaceDE w:val="0"/>
        <w:autoSpaceDN w:val="0"/>
        <w:adjustRightInd w:val="0"/>
        <w:spacing w:line="360" w:lineRule="auto"/>
        <w:rPr>
          <w:noProof/>
        </w:rPr>
      </w:pPr>
      <w:r w:rsidRPr="008A112A">
        <w:rPr>
          <w:b/>
          <w:bCs/>
          <w:noProof/>
        </w:rPr>
        <w:t>Kenward MG, Roger JH</w:t>
      </w:r>
      <w:r w:rsidRPr="008A112A">
        <w:rPr>
          <w:noProof/>
        </w:rPr>
        <w:t xml:space="preserve">. </w:t>
      </w:r>
      <w:r w:rsidRPr="008A112A">
        <w:rPr>
          <w:b/>
          <w:bCs/>
          <w:noProof/>
        </w:rPr>
        <w:t>1997</w:t>
      </w:r>
      <w:r w:rsidRPr="008A112A">
        <w:rPr>
          <w:noProof/>
        </w:rPr>
        <w:t xml:space="preserve">. Small Sample Inference for Fixed Effects from Restricted </w:t>
      </w:r>
      <w:r w:rsidRPr="008A112A">
        <w:rPr>
          <w:noProof/>
        </w:rPr>
        <w:lastRenderedPageBreak/>
        <w:t xml:space="preserve">Maximum Likelihood. </w:t>
      </w:r>
      <w:r w:rsidRPr="008A112A">
        <w:rPr>
          <w:i/>
          <w:iCs/>
          <w:noProof/>
        </w:rPr>
        <w:t>Biometrics</w:t>
      </w:r>
      <w:r w:rsidRPr="008A112A">
        <w:rPr>
          <w:noProof/>
        </w:rPr>
        <w:t xml:space="preserve"> </w:t>
      </w:r>
      <w:r w:rsidRPr="008A112A">
        <w:rPr>
          <w:b/>
          <w:bCs/>
          <w:noProof/>
        </w:rPr>
        <w:t>53</w:t>
      </w:r>
      <w:r w:rsidRPr="008A112A">
        <w:rPr>
          <w:noProof/>
        </w:rPr>
        <w:t>: 983.</w:t>
      </w:r>
    </w:p>
    <w:p w14:paraId="62171358" w14:textId="77777777" w:rsidR="008A112A" w:rsidRPr="008A112A" w:rsidRDefault="008A112A" w:rsidP="008A112A">
      <w:pPr>
        <w:widowControl w:val="0"/>
        <w:autoSpaceDE w:val="0"/>
        <w:autoSpaceDN w:val="0"/>
        <w:adjustRightInd w:val="0"/>
        <w:spacing w:line="360" w:lineRule="auto"/>
        <w:rPr>
          <w:noProof/>
        </w:rPr>
      </w:pPr>
      <w:r w:rsidRPr="008A112A">
        <w:rPr>
          <w:b/>
          <w:bCs/>
          <w:noProof/>
        </w:rPr>
        <w:t>LeBauer DS, Treseder K</w:t>
      </w:r>
      <w:r w:rsidRPr="008A112A">
        <w:rPr>
          <w:noProof/>
        </w:rPr>
        <w:t xml:space="preserve">. </w:t>
      </w:r>
      <w:r w:rsidRPr="008A112A">
        <w:rPr>
          <w:b/>
          <w:bCs/>
          <w:noProof/>
        </w:rPr>
        <w:t>2008</w:t>
      </w:r>
      <w:r w:rsidRPr="008A112A">
        <w:rPr>
          <w:noProof/>
        </w:rPr>
        <w:t xml:space="preserve">. Nitrogen limitation of net primary productivity in terrestrial ecosystems is globally distributed. </w:t>
      </w:r>
      <w:r w:rsidRPr="008A112A">
        <w:rPr>
          <w:i/>
          <w:iCs/>
          <w:noProof/>
        </w:rPr>
        <w:t>Ecology</w:t>
      </w:r>
      <w:r w:rsidRPr="008A112A">
        <w:rPr>
          <w:noProof/>
        </w:rPr>
        <w:t xml:space="preserve"> </w:t>
      </w:r>
      <w:r w:rsidRPr="008A112A">
        <w:rPr>
          <w:b/>
          <w:bCs/>
          <w:noProof/>
        </w:rPr>
        <w:t>89</w:t>
      </w:r>
      <w:r w:rsidRPr="008A112A">
        <w:rPr>
          <w:noProof/>
        </w:rPr>
        <w:t>: 371–379.</w:t>
      </w:r>
    </w:p>
    <w:p w14:paraId="2A4E02CB" w14:textId="77777777" w:rsidR="008A112A" w:rsidRPr="008A112A" w:rsidRDefault="008A112A" w:rsidP="008A112A">
      <w:pPr>
        <w:widowControl w:val="0"/>
        <w:autoSpaceDE w:val="0"/>
        <w:autoSpaceDN w:val="0"/>
        <w:adjustRightInd w:val="0"/>
        <w:spacing w:line="360" w:lineRule="auto"/>
        <w:rPr>
          <w:noProof/>
        </w:rPr>
      </w:pPr>
      <w:r w:rsidRPr="008A112A">
        <w:rPr>
          <w:b/>
          <w:bCs/>
          <w:noProof/>
        </w:rPr>
        <w:t>Lenth R</w:t>
      </w:r>
      <w:r w:rsidRPr="008A112A">
        <w:rPr>
          <w:noProof/>
        </w:rPr>
        <w:t xml:space="preserve">. </w:t>
      </w:r>
      <w:r w:rsidRPr="008A112A">
        <w:rPr>
          <w:b/>
          <w:bCs/>
          <w:noProof/>
        </w:rPr>
        <w:t>2019</w:t>
      </w:r>
      <w:r w:rsidRPr="008A112A">
        <w:rPr>
          <w:noProof/>
        </w:rPr>
        <w:t>. emmeans: estimated marginal means, aka least-squares means.</w:t>
      </w:r>
    </w:p>
    <w:p w14:paraId="0DCDE7D6" w14:textId="77777777" w:rsidR="008A112A" w:rsidRPr="008A112A" w:rsidRDefault="008A112A" w:rsidP="008A112A">
      <w:pPr>
        <w:widowControl w:val="0"/>
        <w:autoSpaceDE w:val="0"/>
        <w:autoSpaceDN w:val="0"/>
        <w:adjustRightInd w:val="0"/>
        <w:spacing w:line="360" w:lineRule="auto"/>
        <w:rPr>
          <w:noProof/>
        </w:rPr>
      </w:pPr>
      <w:r w:rsidRPr="008A112A">
        <w:rPr>
          <w:b/>
          <w:bCs/>
          <w:noProof/>
        </w:rPr>
        <w:t>Liang J, Qi X, Souza L, Luo Y</w:t>
      </w:r>
      <w:r w:rsidRPr="008A112A">
        <w:rPr>
          <w:noProof/>
        </w:rPr>
        <w:t xml:space="preserve">. </w:t>
      </w:r>
      <w:r w:rsidRPr="008A112A">
        <w:rPr>
          <w:b/>
          <w:bCs/>
          <w:noProof/>
        </w:rPr>
        <w:t>2016</w:t>
      </w:r>
      <w:r w:rsidRPr="008A112A">
        <w:rPr>
          <w:noProof/>
        </w:rPr>
        <w:t xml:space="preserve">. Processes regulating progressive nitrogen limitation under elevated carbon dioxide: a meta-analysis. </w:t>
      </w:r>
      <w:r w:rsidRPr="008A112A">
        <w:rPr>
          <w:i/>
          <w:iCs/>
          <w:noProof/>
        </w:rPr>
        <w:t>Biogeosciences</w:t>
      </w:r>
      <w:r w:rsidRPr="008A112A">
        <w:rPr>
          <w:noProof/>
        </w:rPr>
        <w:t xml:space="preserve"> </w:t>
      </w:r>
      <w:r w:rsidRPr="008A112A">
        <w:rPr>
          <w:b/>
          <w:bCs/>
          <w:noProof/>
        </w:rPr>
        <w:t>13</w:t>
      </w:r>
      <w:r w:rsidRPr="008A112A">
        <w:rPr>
          <w:noProof/>
        </w:rPr>
        <w:t>: 2689–2699.</w:t>
      </w:r>
    </w:p>
    <w:p w14:paraId="2F43B829" w14:textId="77777777" w:rsidR="008A112A" w:rsidRPr="008A112A" w:rsidRDefault="008A112A" w:rsidP="008A112A">
      <w:pPr>
        <w:widowControl w:val="0"/>
        <w:autoSpaceDE w:val="0"/>
        <w:autoSpaceDN w:val="0"/>
        <w:adjustRightInd w:val="0"/>
        <w:spacing w:line="360" w:lineRule="auto"/>
        <w:rPr>
          <w:noProof/>
        </w:rPr>
      </w:pPr>
      <w:r w:rsidRPr="008A112A">
        <w:rPr>
          <w:b/>
          <w:bCs/>
          <w:noProof/>
        </w:rPr>
        <w:t xml:space="preserve">Liang X, Zhang T, Lu X, Ellsworth DS, BassiriRad H, You C, Wang D, He P, Deng Q, Liu H, </w:t>
      </w:r>
      <w:r w:rsidRPr="008A112A">
        <w:rPr>
          <w:b/>
          <w:bCs/>
          <w:i/>
          <w:iCs/>
          <w:noProof/>
        </w:rPr>
        <w:t>et al.</w:t>
      </w:r>
      <w:r w:rsidRPr="008A112A">
        <w:rPr>
          <w:noProof/>
        </w:rPr>
        <w:t xml:space="preserve"> </w:t>
      </w:r>
      <w:r w:rsidRPr="008A112A">
        <w:rPr>
          <w:b/>
          <w:bCs/>
          <w:noProof/>
        </w:rPr>
        <w:t>2020</w:t>
      </w:r>
      <w:r w:rsidRPr="008A112A">
        <w:rPr>
          <w:noProof/>
        </w:rPr>
        <w:t xml:space="preserve">. Global response patterns of plant photosynthesis to nitrogen addition: A meta‐analysis. </w:t>
      </w:r>
      <w:r w:rsidRPr="008A112A">
        <w:rPr>
          <w:i/>
          <w:iCs/>
          <w:noProof/>
        </w:rPr>
        <w:t>Global Change Biology</w:t>
      </w:r>
      <w:r w:rsidRPr="008A112A">
        <w:rPr>
          <w:noProof/>
        </w:rPr>
        <w:t xml:space="preserve"> </w:t>
      </w:r>
      <w:r w:rsidRPr="008A112A">
        <w:rPr>
          <w:b/>
          <w:bCs/>
          <w:noProof/>
        </w:rPr>
        <w:t>26</w:t>
      </w:r>
      <w:r w:rsidRPr="008A112A">
        <w:rPr>
          <w:noProof/>
        </w:rPr>
        <w:t>: 3585–3600.</w:t>
      </w:r>
    </w:p>
    <w:p w14:paraId="53FCD84E" w14:textId="77777777" w:rsidR="008A112A" w:rsidRPr="008A112A" w:rsidRDefault="008A112A" w:rsidP="008A112A">
      <w:pPr>
        <w:widowControl w:val="0"/>
        <w:autoSpaceDE w:val="0"/>
        <w:autoSpaceDN w:val="0"/>
        <w:adjustRightInd w:val="0"/>
        <w:spacing w:line="360" w:lineRule="auto"/>
        <w:rPr>
          <w:noProof/>
        </w:rPr>
      </w:pPr>
      <w:r w:rsidRPr="008A112A">
        <w:rPr>
          <w:b/>
          <w:bCs/>
          <w:noProof/>
        </w:rPr>
        <w:t>Lu J, Yang J, Keitel C, Yin L, Wang P, Cheng W, Dijkstra FA</w:t>
      </w:r>
      <w:r w:rsidRPr="008A112A">
        <w:rPr>
          <w:noProof/>
        </w:rPr>
        <w:t xml:space="preserve">. </w:t>
      </w:r>
      <w:r w:rsidRPr="008A112A">
        <w:rPr>
          <w:b/>
          <w:bCs/>
          <w:noProof/>
        </w:rPr>
        <w:t>2022</w:t>
      </w:r>
      <w:r w:rsidRPr="008A112A">
        <w:rPr>
          <w:noProof/>
        </w:rPr>
        <w:t xml:space="preserve">. Belowground Carbon Efficiency for Nitrogen and Phosphorus Acquisition Varies Between Lolium perenne and Trifolium repens and Depends on Phosphorus Fertilization. </w:t>
      </w:r>
      <w:r w:rsidRPr="008A112A">
        <w:rPr>
          <w:i/>
          <w:iCs/>
          <w:noProof/>
        </w:rPr>
        <w:t>Frontiers in Plant Science</w:t>
      </w:r>
      <w:r w:rsidRPr="008A112A">
        <w:rPr>
          <w:noProof/>
        </w:rPr>
        <w:t xml:space="preserve"> </w:t>
      </w:r>
      <w:r w:rsidRPr="008A112A">
        <w:rPr>
          <w:b/>
          <w:bCs/>
          <w:noProof/>
        </w:rPr>
        <w:t>13</w:t>
      </w:r>
      <w:r w:rsidRPr="008A112A">
        <w:rPr>
          <w:noProof/>
        </w:rPr>
        <w:t>: 1–9.</w:t>
      </w:r>
    </w:p>
    <w:p w14:paraId="26031941" w14:textId="77777777" w:rsidR="008A112A" w:rsidRPr="008A112A" w:rsidRDefault="008A112A" w:rsidP="008A112A">
      <w:pPr>
        <w:widowControl w:val="0"/>
        <w:autoSpaceDE w:val="0"/>
        <w:autoSpaceDN w:val="0"/>
        <w:adjustRightInd w:val="0"/>
        <w:spacing w:line="360" w:lineRule="auto"/>
        <w:rPr>
          <w:noProof/>
        </w:rPr>
      </w:pPr>
      <w:r w:rsidRPr="008A112A">
        <w:rPr>
          <w:b/>
          <w:bCs/>
          <w:noProof/>
        </w:rPr>
        <w:t xml:space="preserve">Luo Y, Currie WS, Dukes JS, Finzi AC, Hartwig UA, Hungate BA, McMurtrie RE, Oren R, Parton WJ, Pataki DE, </w:t>
      </w:r>
      <w:r w:rsidRPr="008A112A">
        <w:rPr>
          <w:b/>
          <w:bCs/>
          <w:i/>
          <w:iCs/>
          <w:noProof/>
        </w:rPr>
        <w:t>et al.</w:t>
      </w:r>
      <w:r w:rsidRPr="008A112A">
        <w:rPr>
          <w:noProof/>
        </w:rPr>
        <w:t xml:space="preserve"> </w:t>
      </w:r>
      <w:r w:rsidRPr="008A112A">
        <w:rPr>
          <w:b/>
          <w:bCs/>
          <w:noProof/>
        </w:rPr>
        <w:t>2004</w:t>
      </w:r>
      <w:r w:rsidRPr="008A112A">
        <w:rPr>
          <w:noProof/>
        </w:rPr>
        <w:t xml:space="preserve">. Progressive nitrogen limitation of ecosystem responses to rising atmospheric carbon dioxide. </w:t>
      </w:r>
      <w:r w:rsidRPr="008A112A">
        <w:rPr>
          <w:i/>
          <w:iCs/>
          <w:noProof/>
        </w:rPr>
        <w:t>BioScience</w:t>
      </w:r>
      <w:r w:rsidRPr="008A112A">
        <w:rPr>
          <w:noProof/>
        </w:rPr>
        <w:t xml:space="preserve"> </w:t>
      </w:r>
      <w:r w:rsidRPr="008A112A">
        <w:rPr>
          <w:b/>
          <w:bCs/>
          <w:noProof/>
        </w:rPr>
        <w:t>54</w:t>
      </w:r>
      <w:r w:rsidRPr="008A112A">
        <w:rPr>
          <w:noProof/>
        </w:rPr>
        <w:t>: 731–739.</w:t>
      </w:r>
    </w:p>
    <w:p w14:paraId="5FECA22F" w14:textId="77777777" w:rsidR="008A112A" w:rsidRPr="008A112A" w:rsidRDefault="008A112A" w:rsidP="008A112A">
      <w:pPr>
        <w:widowControl w:val="0"/>
        <w:autoSpaceDE w:val="0"/>
        <w:autoSpaceDN w:val="0"/>
        <w:adjustRightInd w:val="0"/>
        <w:spacing w:line="360" w:lineRule="auto"/>
        <w:rPr>
          <w:noProof/>
        </w:rPr>
      </w:pPr>
      <w:r w:rsidRPr="008A112A">
        <w:rPr>
          <w:b/>
          <w:bCs/>
          <w:noProof/>
        </w:rPr>
        <w:t>Maire V, Martre P, Kattge J, Gastal F, Esser G, Fontaine S, Soussana J-F</w:t>
      </w:r>
      <w:r w:rsidRPr="008A112A">
        <w:rPr>
          <w:noProof/>
        </w:rPr>
        <w:t xml:space="preserve">. </w:t>
      </w:r>
      <w:r w:rsidRPr="008A112A">
        <w:rPr>
          <w:b/>
          <w:bCs/>
          <w:noProof/>
        </w:rPr>
        <w:t>2012</w:t>
      </w:r>
      <w:r w:rsidRPr="008A112A">
        <w:rPr>
          <w:noProof/>
        </w:rPr>
        <w:t>. The coordination of leaf photosynthesis links C and N fluxes in C</w:t>
      </w:r>
      <w:r w:rsidRPr="008A112A">
        <w:rPr>
          <w:noProof/>
          <w:vertAlign w:val="subscript"/>
        </w:rPr>
        <w:t>3</w:t>
      </w:r>
      <w:r w:rsidRPr="008A112A">
        <w:rPr>
          <w:noProof/>
        </w:rPr>
        <w:t xml:space="preserve"> plant species (B Bond-Lamberty, Ed.). </w:t>
      </w:r>
      <w:r w:rsidRPr="008A112A">
        <w:rPr>
          <w:i/>
          <w:iCs/>
          <w:noProof/>
        </w:rPr>
        <w:t>PLoS ONE</w:t>
      </w:r>
      <w:r w:rsidRPr="008A112A">
        <w:rPr>
          <w:noProof/>
        </w:rPr>
        <w:t xml:space="preserve"> </w:t>
      </w:r>
      <w:r w:rsidRPr="008A112A">
        <w:rPr>
          <w:b/>
          <w:bCs/>
          <w:noProof/>
        </w:rPr>
        <w:t>7</w:t>
      </w:r>
      <w:r w:rsidRPr="008A112A">
        <w:rPr>
          <w:noProof/>
        </w:rPr>
        <w:t>: e38345.</w:t>
      </w:r>
    </w:p>
    <w:p w14:paraId="1416E188" w14:textId="77777777" w:rsidR="008A112A" w:rsidRPr="008A112A" w:rsidRDefault="008A112A" w:rsidP="008A112A">
      <w:pPr>
        <w:widowControl w:val="0"/>
        <w:autoSpaceDE w:val="0"/>
        <w:autoSpaceDN w:val="0"/>
        <w:adjustRightInd w:val="0"/>
        <w:spacing w:line="360" w:lineRule="auto"/>
        <w:rPr>
          <w:noProof/>
        </w:rPr>
      </w:pPr>
      <w:r w:rsidRPr="008A112A">
        <w:rPr>
          <w:b/>
          <w:bCs/>
          <w:noProof/>
        </w:rPr>
        <w:t>Makino A, Harada M, Sato T, Nakano H, Mae T</w:t>
      </w:r>
      <w:r w:rsidRPr="008A112A">
        <w:rPr>
          <w:noProof/>
        </w:rPr>
        <w:t xml:space="preserve">. </w:t>
      </w:r>
      <w:r w:rsidRPr="008A112A">
        <w:rPr>
          <w:b/>
          <w:bCs/>
          <w:noProof/>
        </w:rPr>
        <w:t>1997</w:t>
      </w:r>
      <w:r w:rsidRPr="008A112A">
        <w:rPr>
          <w:noProof/>
        </w:rPr>
        <w:t xml:space="preserve">. Growth and N Allocation in Rice Plants under CO2 Enrichment. </w:t>
      </w:r>
      <w:r w:rsidRPr="008A112A">
        <w:rPr>
          <w:i/>
          <w:iCs/>
          <w:noProof/>
        </w:rPr>
        <w:t>Plant Physiology</w:t>
      </w:r>
      <w:r w:rsidRPr="008A112A">
        <w:rPr>
          <w:noProof/>
        </w:rPr>
        <w:t xml:space="preserve"> </w:t>
      </w:r>
      <w:r w:rsidRPr="008A112A">
        <w:rPr>
          <w:b/>
          <w:bCs/>
          <w:noProof/>
        </w:rPr>
        <w:t>115</w:t>
      </w:r>
      <w:r w:rsidRPr="008A112A">
        <w:rPr>
          <w:noProof/>
        </w:rPr>
        <w:t>: 199–203.</w:t>
      </w:r>
    </w:p>
    <w:p w14:paraId="4CD6ECEE" w14:textId="77777777" w:rsidR="008A112A" w:rsidRPr="008A112A" w:rsidRDefault="008A112A" w:rsidP="008A112A">
      <w:pPr>
        <w:widowControl w:val="0"/>
        <w:autoSpaceDE w:val="0"/>
        <w:autoSpaceDN w:val="0"/>
        <w:adjustRightInd w:val="0"/>
        <w:spacing w:line="360" w:lineRule="auto"/>
        <w:rPr>
          <w:noProof/>
        </w:rPr>
      </w:pPr>
      <w:r w:rsidRPr="008A112A">
        <w:rPr>
          <w:b/>
          <w:bCs/>
          <w:noProof/>
        </w:rPr>
        <w:t>Marschner H, Dell B</w:t>
      </w:r>
      <w:r w:rsidRPr="008A112A">
        <w:rPr>
          <w:noProof/>
        </w:rPr>
        <w:t xml:space="preserve">. </w:t>
      </w:r>
      <w:r w:rsidRPr="008A112A">
        <w:rPr>
          <w:b/>
          <w:bCs/>
          <w:noProof/>
        </w:rPr>
        <w:t>1994</w:t>
      </w:r>
      <w:r w:rsidRPr="008A112A">
        <w:rPr>
          <w:noProof/>
        </w:rPr>
        <w:t xml:space="preserve">. Nutrient uptake in mycorrhizal symbiosis. </w:t>
      </w:r>
      <w:r w:rsidRPr="008A112A">
        <w:rPr>
          <w:i/>
          <w:iCs/>
          <w:noProof/>
        </w:rPr>
        <w:t>Plant and Soil</w:t>
      </w:r>
      <w:r w:rsidRPr="008A112A">
        <w:rPr>
          <w:noProof/>
        </w:rPr>
        <w:t xml:space="preserve"> </w:t>
      </w:r>
      <w:r w:rsidRPr="008A112A">
        <w:rPr>
          <w:b/>
          <w:bCs/>
          <w:noProof/>
        </w:rPr>
        <w:t>159</w:t>
      </w:r>
      <w:r w:rsidRPr="008A112A">
        <w:rPr>
          <w:noProof/>
        </w:rPr>
        <w:t>: 89–102.</w:t>
      </w:r>
    </w:p>
    <w:p w14:paraId="6C4C4E16" w14:textId="77777777" w:rsidR="008A112A" w:rsidRPr="008A112A" w:rsidRDefault="008A112A" w:rsidP="008A112A">
      <w:pPr>
        <w:widowControl w:val="0"/>
        <w:autoSpaceDE w:val="0"/>
        <w:autoSpaceDN w:val="0"/>
        <w:adjustRightInd w:val="0"/>
        <w:spacing w:line="360" w:lineRule="auto"/>
        <w:rPr>
          <w:noProof/>
        </w:rPr>
      </w:pPr>
      <w:r w:rsidRPr="008A112A">
        <w:rPr>
          <w:b/>
          <w:bCs/>
          <w:noProof/>
        </w:rPr>
        <w:t>Meyerholt J, Sickel K, Zaehle S</w:t>
      </w:r>
      <w:r w:rsidRPr="008A112A">
        <w:rPr>
          <w:noProof/>
        </w:rPr>
        <w:t xml:space="preserve">. </w:t>
      </w:r>
      <w:r w:rsidRPr="008A112A">
        <w:rPr>
          <w:b/>
          <w:bCs/>
          <w:noProof/>
        </w:rPr>
        <w:t>2020</w:t>
      </w:r>
      <w:r w:rsidRPr="008A112A">
        <w:rPr>
          <w:noProof/>
        </w:rPr>
        <w:t xml:space="preserve">. Ensemble projections elucidate effects of uncertainty in terrestrial nitrogen limitation on future carbon uptake. </w:t>
      </w:r>
      <w:r w:rsidRPr="008A112A">
        <w:rPr>
          <w:i/>
          <w:iCs/>
          <w:noProof/>
        </w:rPr>
        <w:t>Global Change Biology</w:t>
      </w:r>
      <w:r w:rsidRPr="008A112A">
        <w:rPr>
          <w:noProof/>
        </w:rPr>
        <w:t xml:space="preserve"> </w:t>
      </w:r>
      <w:r w:rsidRPr="008A112A">
        <w:rPr>
          <w:b/>
          <w:bCs/>
          <w:noProof/>
        </w:rPr>
        <w:t>26</w:t>
      </w:r>
      <w:r w:rsidRPr="008A112A">
        <w:rPr>
          <w:noProof/>
        </w:rPr>
        <w:t>: 3978–3996.</w:t>
      </w:r>
    </w:p>
    <w:p w14:paraId="465C83D9" w14:textId="77777777" w:rsidR="008A112A" w:rsidRPr="008A112A" w:rsidRDefault="008A112A" w:rsidP="008A112A">
      <w:pPr>
        <w:widowControl w:val="0"/>
        <w:autoSpaceDE w:val="0"/>
        <w:autoSpaceDN w:val="0"/>
        <w:adjustRightInd w:val="0"/>
        <w:spacing w:line="360" w:lineRule="auto"/>
        <w:rPr>
          <w:noProof/>
        </w:rPr>
      </w:pPr>
      <w:r w:rsidRPr="008A112A">
        <w:rPr>
          <w:b/>
          <w:bCs/>
          <w:noProof/>
        </w:rPr>
        <w:t>Moore DJP, Aref S, Ho RM, Pippen JS, Hamilton JG, De Lucia EH</w:t>
      </w:r>
      <w:r w:rsidRPr="008A112A">
        <w:rPr>
          <w:noProof/>
        </w:rPr>
        <w:t xml:space="preserve">. </w:t>
      </w:r>
      <w:r w:rsidRPr="008A112A">
        <w:rPr>
          <w:b/>
          <w:bCs/>
          <w:noProof/>
        </w:rPr>
        <w:t>2006</w:t>
      </w:r>
      <w:r w:rsidRPr="008A112A">
        <w:rPr>
          <w:noProof/>
        </w:rPr>
        <w:t xml:space="preserve">. Annual basal area increment and growth duration of Pinus taeda in response to eight years of free-air carbon dioxide enrichment. </w:t>
      </w:r>
      <w:r w:rsidRPr="008A112A">
        <w:rPr>
          <w:i/>
          <w:iCs/>
          <w:noProof/>
        </w:rPr>
        <w:t>Global Change Biology</w:t>
      </w:r>
      <w:r w:rsidRPr="008A112A">
        <w:rPr>
          <w:noProof/>
        </w:rPr>
        <w:t xml:space="preserve"> </w:t>
      </w:r>
      <w:r w:rsidRPr="008A112A">
        <w:rPr>
          <w:b/>
          <w:bCs/>
          <w:noProof/>
        </w:rPr>
        <w:t>12</w:t>
      </w:r>
      <w:r w:rsidRPr="008A112A">
        <w:rPr>
          <w:noProof/>
        </w:rPr>
        <w:t>: 1367–1377.</w:t>
      </w:r>
    </w:p>
    <w:p w14:paraId="663AFE5C" w14:textId="77777777" w:rsidR="008A112A" w:rsidRPr="008A112A" w:rsidRDefault="008A112A" w:rsidP="008A112A">
      <w:pPr>
        <w:widowControl w:val="0"/>
        <w:autoSpaceDE w:val="0"/>
        <w:autoSpaceDN w:val="0"/>
        <w:adjustRightInd w:val="0"/>
        <w:spacing w:line="360" w:lineRule="auto"/>
        <w:rPr>
          <w:noProof/>
        </w:rPr>
      </w:pPr>
      <w:r w:rsidRPr="008A112A">
        <w:rPr>
          <w:b/>
          <w:bCs/>
          <w:noProof/>
        </w:rPr>
        <w:t>Norby RJ, Warren JM, Iversen CM, Medlyn BE, McMurtrie RE</w:t>
      </w:r>
      <w:r w:rsidRPr="008A112A">
        <w:rPr>
          <w:noProof/>
        </w:rPr>
        <w:t xml:space="preserve">. </w:t>
      </w:r>
      <w:r w:rsidRPr="008A112A">
        <w:rPr>
          <w:b/>
          <w:bCs/>
          <w:noProof/>
        </w:rPr>
        <w:t>2010</w:t>
      </w:r>
      <w:r w:rsidRPr="008A112A">
        <w:rPr>
          <w:noProof/>
        </w:rPr>
        <w:t xml:space="preserve">. CO2 enhancement of forest productivity constrained by limited nitrogen availability. </w:t>
      </w:r>
      <w:r w:rsidRPr="008A112A">
        <w:rPr>
          <w:i/>
          <w:iCs/>
          <w:noProof/>
        </w:rPr>
        <w:t>Proceedings of the National Academy of Sciences</w:t>
      </w:r>
      <w:r w:rsidRPr="008A112A">
        <w:rPr>
          <w:noProof/>
        </w:rPr>
        <w:t xml:space="preserve"> </w:t>
      </w:r>
      <w:r w:rsidRPr="008A112A">
        <w:rPr>
          <w:b/>
          <w:bCs/>
          <w:noProof/>
        </w:rPr>
        <w:t>107</w:t>
      </w:r>
      <w:r w:rsidRPr="008A112A">
        <w:rPr>
          <w:noProof/>
        </w:rPr>
        <w:t>: 19368–19373.</w:t>
      </w:r>
    </w:p>
    <w:p w14:paraId="003D0A29" w14:textId="77777777" w:rsidR="008A112A" w:rsidRPr="008A112A" w:rsidRDefault="008A112A" w:rsidP="008A112A">
      <w:pPr>
        <w:widowControl w:val="0"/>
        <w:autoSpaceDE w:val="0"/>
        <w:autoSpaceDN w:val="0"/>
        <w:adjustRightInd w:val="0"/>
        <w:spacing w:line="360" w:lineRule="auto"/>
        <w:rPr>
          <w:noProof/>
        </w:rPr>
      </w:pPr>
      <w:r w:rsidRPr="008A112A">
        <w:rPr>
          <w:b/>
          <w:bCs/>
          <w:noProof/>
        </w:rPr>
        <w:t>Oreskes N, Shrader-Frechette K, Belitz K</w:t>
      </w:r>
      <w:r w:rsidRPr="008A112A">
        <w:rPr>
          <w:noProof/>
        </w:rPr>
        <w:t xml:space="preserve">. </w:t>
      </w:r>
      <w:r w:rsidRPr="008A112A">
        <w:rPr>
          <w:b/>
          <w:bCs/>
          <w:noProof/>
        </w:rPr>
        <w:t>1994</w:t>
      </w:r>
      <w:r w:rsidRPr="008A112A">
        <w:rPr>
          <w:noProof/>
        </w:rPr>
        <w:t xml:space="preserve">. Verification, validation, and confirmation of </w:t>
      </w:r>
      <w:r w:rsidRPr="008A112A">
        <w:rPr>
          <w:noProof/>
        </w:rPr>
        <w:lastRenderedPageBreak/>
        <w:t xml:space="preserve">numerical models in the Earth sciences. </w:t>
      </w:r>
      <w:r w:rsidRPr="008A112A">
        <w:rPr>
          <w:i/>
          <w:iCs/>
          <w:noProof/>
        </w:rPr>
        <w:t>Science</w:t>
      </w:r>
      <w:r w:rsidRPr="008A112A">
        <w:rPr>
          <w:noProof/>
        </w:rPr>
        <w:t xml:space="preserve"> </w:t>
      </w:r>
      <w:r w:rsidRPr="008A112A">
        <w:rPr>
          <w:b/>
          <w:bCs/>
          <w:noProof/>
        </w:rPr>
        <w:t>263</w:t>
      </w:r>
      <w:r w:rsidRPr="008A112A">
        <w:rPr>
          <w:noProof/>
        </w:rPr>
        <w:t>: 641–646.</w:t>
      </w:r>
    </w:p>
    <w:p w14:paraId="40BB683D" w14:textId="77777777" w:rsidR="008A112A" w:rsidRPr="008A112A" w:rsidRDefault="008A112A" w:rsidP="008A112A">
      <w:pPr>
        <w:widowControl w:val="0"/>
        <w:autoSpaceDE w:val="0"/>
        <w:autoSpaceDN w:val="0"/>
        <w:adjustRightInd w:val="0"/>
        <w:spacing w:line="360" w:lineRule="auto"/>
        <w:rPr>
          <w:noProof/>
        </w:rPr>
      </w:pPr>
      <w:r w:rsidRPr="008A112A">
        <w:rPr>
          <w:b/>
          <w:bCs/>
          <w:noProof/>
        </w:rPr>
        <w:t>Perkowski EA, Waring EF, Smith NG</w:t>
      </w:r>
      <w:r w:rsidRPr="008A112A">
        <w:rPr>
          <w:noProof/>
        </w:rPr>
        <w:t xml:space="preserve">. </w:t>
      </w:r>
      <w:r w:rsidRPr="008A112A">
        <w:rPr>
          <w:b/>
          <w:bCs/>
          <w:noProof/>
        </w:rPr>
        <w:t>2021</w:t>
      </w:r>
      <w:r w:rsidRPr="008A112A">
        <w:rPr>
          <w:noProof/>
        </w:rPr>
        <w:t xml:space="preserve">. Root mass carbon costs to acquire nitrogen are determined by nitrogen and light availability in two species with different nitrogen acquisition strategies (A Rogers, Ed.). </w:t>
      </w:r>
      <w:r w:rsidRPr="008A112A">
        <w:rPr>
          <w:i/>
          <w:iCs/>
          <w:noProof/>
        </w:rPr>
        <w:t>Journal of Experimental Botany</w:t>
      </w:r>
      <w:r w:rsidRPr="008A112A">
        <w:rPr>
          <w:noProof/>
        </w:rPr>
        <w:t xml:space="preserve"> </w:t>
      </w:r>
      <w:r w:rsidRPr="008A112A">
        <w:rPr>
          <w:b/>
          <w:bCs/>
          <w:noProof/>
        </w:rPr>
        <w:t>72</w:t>
      </w:r>
      <w:r w:rsidRPr="008A112A">
        <w:rPr>
          <w:noProof/>
        </w:rPr>
        <w:t>: 5766–5776.</w:t>
      </w:r>
    </w:p>
    <w:p w14:paraId="709ABF7B" w14:textId="77777777" w:rsidR="008A112A" w:rsidRPr="008A112A" w:rsidRDefault="008A112A" w:rsidP="008A112A">
      <w:pPr>
        <w:widowControl w:val="0"/>
        <w:autoSpaceDE w:val="0"/>
        <w:autoSpaceDN w:val="0"/>
        <w:adjustRightInd w:val="0"/>
        <w:spacing w:line="360" w:lineRule="auto"/>
        <w:rPr>
          <w:noProof/>
        </w:rPr>
      </w:pPr>
      <w:r w:rsidRPr="008A112A">
        <w:rPr>
          <w:b/>
          <w:bCs/>
          <w:noProof/>
        </w:rPr>
        <w:t>Phillips RP, Finzi AC, Bernhardt ES</w:t>
      </w:r>
      <w:r w:rsidRPr="008A112A">
        <w:rPr>
          <w:noProof/>
        </w:rPr>
        <w:t xml:space="preserve">. </w:t>
      </w:r>
      <w:r w:rsidRPr="008A112A">
        <w:rPr>
          <w:b/>
          <w:bCs/>
          <w:noProof/>
        </w:rPr>
        <w:t>2011</w:t>
      </w:r>
      <w:r w:rsidRPr="008A112A">
        <w:rPr>
          <w:noProof/>
        </w:rPr>
        <w:t xml:space="preserve">. Enhanced root exudation induces microbial feedbacks to N cycling in a pine forest under long-term CO2 fumigation. </w:t>
      </w:r>
      <w:r w:rsidRPr="008A112A">
        <w:rPr>
          <w:i/>
          <w:iCs/>
          <w:noProof/>
        </w:rPr>
        <w:t>Ecology Letters</w:t>
      </w:r>
      <w:r w:rsidRPr="008A112A">
        <w:rPr>
          <w:noProof/>
        </w:rPr>
        <w:t xml:space="preserve"> </w:t>
      </w:r>
      <w:r w:rsidRPr="008A112A">
        <w:rPr>
          <w:b/>
          <w:bCs/>
          <w:noProof/>
        </w:rPr>
        <w:t>14</w:t>
      </w:r>
      <w:r w:rsidRPr="008A112A">
        <w:rPr>
          <w:noProof/>
        </w:rPr>
        <w:t>: 187–194.</w:t>
      </w:r>
    </w:p>
    <w:p w14:paraId="7BB0B94E" w14:textId="77777777" w:rsidR="008A112A" w:rsidRPr="008A112A" w:rsidRDefault="008A112A" w:rsidP="008A112A">
      <w:pPr>
        <w:widowControl w:val="0"/>
        <w:autoSpaceDE w:val="0"/>
        <w:autoSpaceDN w:val="0"/>
        <w:adjustRightInd w:val="0"/>
        <w:spacing w:line="360" w:lineRule="auto"/>
        <w:rPr>
          <w:noProof/>
        </w:rPr>
      </w:pPr>
      <w:r w:rsidRPr="008A112A">
        <w:rPr>
          <w:b/>
          <w:bCs/>
          <w:noProof/>
        </w:rPr>
        <w:t>Poorter H, Knopf O, Wright IJ, Temme AA, Hogewoning SW, Graf A, Cernusak LA, Pons TL</w:t>
      </w:r>
      <w:r w:rsidRPr="008A112A">
        <w:rPr>
          <w:noProof/>
        </w:rPr>
        <w:t xml:space="preserve">. </w:t>
      </w:r>
      <w:r w:rsidRPr="008A112A">
        <w:rPr>
          <w:b/>
          <w:bCs/>
          <w:noProof/>
        </w:rPr>
        <w:t>2022</w:t>
      </w:r>
      <w:r w:rsidRPr="008A112A">
        <w:rPr>
          <w:noProof/>
        </w:rPr>
        <w:t>. A meta-analysis of responses of C</w:t>
      </w:r>
      <w:r w:rsidRPr="008A112A">
        <w:rPr>
          <w:noProof/>
          <w:vertAlign w:val="subscript"/>
        </w:rPr>
        <w:t>3</w:t>
      </w:r>
      <w:r w:rsidRPr="008A112A">
        <w:rPr>
          <w:noProof/>
        </w:rPr>
        <w:t xml:space="preserve"> plants to atmospheric CO</w:t>
      </w:r>
      <w:r w:rsidRPr="008A112A">
        <w:rPr>
          <w:noProof/>
          <w:vertAlign w:val="subscript"/>
        </w:rPr>
        <w:t>2</w:t>
      </w:r>
      <w:r w:rsidRPr="008A112A">
        <w:rPr>
          <w:noProof/>
        </w:rPr>
        <w:t xml:space="preserve">: dose–response curves for 85 traits ranging from the molecular to the whole-plant level. </w:t>
      </w:r>
      <w:r w:rsidRPr="008A112A">
        <w:rPr>
          <w:i/>
          <w:iCs/>
          <w:noProof/>
        </w:rPr>
        <w:t>New Phytologist</w:t>
      </w:r>
      <w:r w:rsidRPr="008A112A">
        <w:rPr>
          <w:noProof/>
        </w:rPr>
        <w:t xml:space="preserve"> </w:t>
      </w:r>
      <w:r w:rsidRPr="008A112A">
        <w:rPr>
          <w:b/>
          <w:bCs/>
          <w:noProof/>
        </w:rPr>
        <w:t>233</w:t>
      </w:r>
      <w:r w:rsidRPr="008A112A">
        <w:rPr>
          <w:noProof/>
        </w:rPr>
        <w:t>: 1560–1596.</w:t>
      </w:r>
    </w:p>
    <w:p w14:paraId="45C1EDA1" w14:textId="77777777" w:rsidR="008A112A" w:rsidRPr="008A112A" w:rsidRDefault="008A112A" w:rsidP="008A112A">
      <w:pPr>
        <w:widowControl w:val="0"/>
        <w:autoSpaceDE w:val="0"/>
        <w:autoSpaceDN w:val="0"/>
        <w:adjustRightInd w:val="0"/>
        <w:spacing w:line="360" w:lineRule="auto"/>
        <w:rPr>
          <w:noProof/>
        </w:rPr>
      </w:pPr>
      <w:r w:rsidRPr="008A112A">
        <w:rPr>
          <w:b/>
          <w:bCs/>
          <w:noProof/>
        </w:rPr>
        <w:t>Prentice IC, Dong N, Gleason SM, Maire V, Wright IJ</w:t>
      </w:r>
      <w:r w:rsidRPr="008A112A">
        <w:rPr>
          <w:noProof/>
        </w:rPr>
        <w:t xml:space="preserve">. </w:t>
      </w:r>
      <w:r w:rsidRPr="008A112A">
        <w:rPr>
          <w:b/>
          <w:bCs/>
          <w:noProof/>
        </w:rPr>
        <w:t>2014</w:t>
      </w:r>
      <w:r w:rsidRPr="008A112A">
        <w:rPr>
          <w:noProof/>
        </w:rPr>
        <w:t xml:space="preserve">. Balancing the costs of carbon gain and water transport: testing a new theoretical framework for plant functional ecology. </w:t>
      </w:r>
      <w:r w:rsidRPr="008A112A">
        <w:rPr>
          <w:i/>
          <w:iCs/>
          <w:noProof/>
        </w:rPr>
        <w:t>Ecology Letters</w:t>
      </w:r>
      <w:r w:rsidRPr="008A112A">
        <w:rPr>
          <w:noProof/>
        </w:rPr>
        <w:t xml:space="preserve"> </w:t>
      </w:r>
      <w:r w:rsidRPr="008A112A">
        <w:rPr>
          <w:b/>
          <w:bCs/>
          <w:noProof/>
        </w:rPr>
        <w:t>17</w:t>
      </w:r>
      <w:r w:rsidRPr="008A112A">
        <w:rPr>
          <w:noProof/>
        </w:rPr>
        <w:t>: 82–91.</w:t>
      </w:r>
    </w:p>
    <w:p w14:paraId="3BC622EA" w14:textId="77777777" w:rsidR="008A112A" w:rsidRPr="008A112A" w:rsidRDefault="008A112A" w:rsidP="008A112A">
      <w:pPr>
        <w:widowControl w:val="0"/>
        <w:autoSpaceDE w:val="0"/>
        <w:autoSpaceDN w:val="0"/>
        <w:adjustRightInd w:val="0"/>
        <w:spacing w:line="360" w:lineRule="auto"/>
        <w:rPr>
          <w:noProof/>
        </w:rPr>
      </w:pPr>
      <w:r w:rsidRPr="008A112A">
        <w:rPr>
          <w:b/>
          <w:bCs/>
          <w:noProof/>
        </w:rPr>
        <w:t>Prentice IC, Liang X, Medlyn BE, Wang Y-P</w:t>
      </w:r>
      <w:r w:rsidRPr="008A112A">
        <w:rPr>
          <w:noProof/>
        </w:rPr>
        <w:t xml:space="preserve">. </w:t>
      </w:r>
      <w:r w:rsidRPr="008A112A">
        <w:rPr>
          <w:b/>
          <w:bCs/>
          <w:noProof/>
        </w:rPr>
        <w:t>2015</w:t>
      </w:r>
      <w:r w:rsidRPr="008A112A">
        <w:rPr>
          <w:noProof/>
        </w:rPr>
        <w:t xml:space="preserve">. Reliable, robust and realistic: The three R’s of next-generation land-surface modelling. </w:t>
      </w:r>
      <w:r w:rsidRPr="008A112A">
        <w:rPr>
          <w:i/>
          <w:iCs/>
          <w:noProof/>
        </w:rPr>
        <w:t>Atmospheric Chemistry and Physics</w:t>
      </w:r>
      <w:r w:rsidRPr="008A112A">
        <w:rPr>
          <w:noProof/>
        </w:rPr>
        <w:t xml:space="preserve"> </w:t>
      </w:r>
      <w:r w:rsidRPr="008A112A">
        <w:rPr>
          <w:b/>
          <w:bCs/>
          <w:noProof/>
        </w:rPr>
        <w:t>15</w:t>
      </w:r>
      <w:r w:rsidRPr="008A112A">
        <w:rPr>
          <w:noProof/>
        </w:rPr>
        <w:t>: 5987–6005.</w:t>
      </w:r>
    </w:p>
    <w:p w14:paraId="3B36344A" w14:textId="77777777" w:rsidR="008A112A" w:rsidRPr="008A112A" w:rsidRDefault="008A112A" w:rsidP="008A112A">
      <w:pPr>
        <w:widowControl w:val="0"/>
        <w:autoSpaceDE w:val="0"/>
        <w:autoSpaceDN w:val="0"/>
        <w:adjustRightInd w:val="0"/>
        <w:spacing w:line="360" w:lineRule="auto"/>
        <w:rPr>
          <w:noProof/>
        </w:rPr>
      </w:pPr>
      <w:r w:rsidRPr="008A112A">
        <w:rPr>
          <w:b/>
          <w:bCs/>
          <w:noProof/>
        </w:rPr>
        <w:t>R Core Team</w:t>
      </w:r>
      <w:r w:rsidRPr="008A112A">
        <w:rPr>
          <w:noProof/>
        </w:rPr>
        <w:t xml:space="preserve">. </w:t>
      </w:r>
      <w:r w:rsidRPr="008A112A">
        <w:rPr>
          <w:b/>
          <w:bCs/>
          <w:noProof/>
        </w:rPr>
        <w:t>2021</w:t>
      </w:r>
      <w:r w:rsidRPr="008A112A">
        <w:rPr>
          <w:noProof/>
        </w:rPr>
        <w:t>. R: A language and environment for statistical computing.</w:t>
      </w:r>
    </w:p>
    <w:p w14:paraId="2980C716" w14:textId="77777777" w:rsidR="008A112A" w:rsidRPr="008A112A" w:rsidRDefault="008A112A" w:rsidP="008A112A">
      <w:pPr>
        <w:widowControl w:val="0"/>
        <w:autoSpaceDE w:val="0"/>
        <w:autoSpaceDN w:val="0"/>
        <w:adjustRightInd w:val="0"/>
        <w:spacing w:line="360" w:lineRule="auto"/>
        <w:rPr>
          <w:noProof/>
        </w:rPr>
      </w:pPr>
      <w:r w:rsidRPr="008A112A">
        <w:rPr>
          <w:b/>
          <w:bCs/>
          <w:noProof/>
        </w:rPr>
        <w:t>Rastetter EB, Vitousek PM, Field CB, Shaver GR, Herbert D, Ågren GI</w:t>
      </w:r>
      <w:r w:rsidRPr="008A112A">
        <w:rPr>
          <w:noProof/>
        </w:rPr>
        <w:t xml:space="preserve">. </w:t>
      </w:r>
      <w:r w:rsidRPr="008A112A">
        <w:rPr>
          <w:b/>
          <w:bCs/>
          <w:noProof/>
        </w:rPr>
        <w:t>2001</w:t>
      </w:r>
      <w:r w:rsidRPr="008A112A">
        <w:rPr>
          <w:noProof/>
        </w:rPr>
        <w:t xml:space="preserve">. Resource optimization and symbiotic nitrogen fixation. </w:t>
      </w:r>
      <w:r w:rsidRPr="008A112A">
        <w:rPr>
          <w:i/>
          <w:iCs/>
          <w:noProof/>
        </w:rPr>
        <w:t>Ecosystems</w:t>
      </w:r>
      <w:r w:rsidRPr="008A112A">
        <w:rPr>
          <w:noProof/>
        </w:rPr>
        <w:t xml:space="preserve"> </w:t>
      </w:r>
      <w:r w:rsidRPr="008A112A">
        <w:rPr>
          <w:b/>
          <w:bCs/>
          <w:noProof/>
        </w:rPr>
        <w:t>4</w:t>
      </w:r>
      <w:r w:rsidRPr="008A112A">
        <w:rPr>
          <w:noProof/>
        </w:rPr>
        <w:t>: 369–388.</w:t>
      </w:r>
    </w:p>
    <w:p w14:paraId="4C62666A" w14:textId="77777777" w:rsidR="008A112A" w:rsidRPr="008A112A" w:rsidRDefault="008A112A" w:rsidP="008A112A">
      <w:pPr>
        <w:widowControl w:val="0"/>
        <w:autoSpaceDE w:val="0"/>
        <w:autoSpaceDN w:val="0"/>
        <w:adjustRightInd w:val="0"/>
        <w:spacing w:line="360" w:lineRule="auto"/>
        <w:rPr>
          <w:noProof/>
        </w:rPr>
      </w:pPr>
      <w:r w:rsidRPr="008A112A">
        <w:rPr>
          <w:b/>
          <w:bCs/>
          <w:noProof/>
        </w:rPr>
        <w:t>Reich PB, Hobbie SE, Lee T, Ellsworth DS, West JB, Tilman D, Knops JMH, Naeem S, Trost J</w:t>
      </w:r>
      <w:r w:rsidRPr="008A112A">
        <w:rPr>
          <w:noProof/>
        </w:rPr>
        <w:t xml:space="preserve">. </w:t>
      </w:r>
      <w:r w:rsidRPr="008A112A">
        <w:rPr>
          <w:b/>
          <w:bCs/>
          <w:noProof/>
        </w:rPr>
        <w:t>2006</w:t>
      </w:r>
      <w:r w:rsidRPr="008A112A">
        <w:rPr>
          <w:noProof/>
        </w:rPr>
        <w:t>. Nitrogen limitation constrains sustainability of ecosystem response to CO</w:t>
      </w:r>
      <w:r w:rsidRPr="008A112A">
        <w:rPr>
          <w:noProof/>
          <w:vertAlign w:val="subscript"/>
        </w:rPr>
        <w:t>2</w:t>
      </w:r>
      <w:r w:rsidRPr="008A112A">
        <w:rPr>
          <w:noProof/>
        </w:rPr>
        <w:t xml:space="preserve">. </w:t>
      </w:r>
      <w:r w:rsidRPr="008A112A">
        <w:rPr>
          <w:i/>
          <w:iCs/>
          <w:noProof/>
        </w:rPr>
        <w:t>Nature</w:t>
      </w:r>
      <w:r w:rsidRPr="008A112A">
        <w:rPr>
          <w:noProof/>
        </w:rPr>
        <w:t xml:space="preserve"> </w:t>
      </w:r>
      <w:r w:rsidRPr="008A112A">
        <w:rPr>
          <w:b/>
          <w:bCs/>
          <w:noProof/>
        </w:rPr>
        <w:t>440</w:t>
      </w:r>
      <w:r w:rsidRPr="008A112A">
        <w:rPr>
          <w:noProof/>
        </w:rPr>
        <w:t>: 922–925.</w:t>
      </w:r>
    </w:p>
    <w:p w14:paraId="75FFDF06" w14:textId="77777777" w:rsidR="008A112A" w:rsidRPr="008A112A" w:rsidRDefault="008A112A" w:rsidP="008A112A">
      <w:pPr>
        <w:widowControl w:val="0"/>
        <w:autoSpaceDE w:val="0"/>
        <w:autoSpaceDN w:val="0"/>
        <w:adjustRightInd w:val="0"/>
        <w:spacing w:line="360" w:lineRule="auto"/>
        <w:rPr>
          <w:noProof/>
        </w:rPr>
      </w:pPr>
      <w:r w:rsidRPr="008A112A">
        <w:rPr>
          <w:b/>
          <w:bCs/>
          <w:noProof/>
        </w:rPr>
        <w:t>Rogers A</w:t>
      </w:r>
      <w:r w:rsidRPr="008A112A">
        <w:rPr>
          <w:noProof/>
        </w:rPr>
        <w:t xml:space="preserve">. </w:t>
      </w:r>
      <w:r w:rsidRPr="008A112A">
        <w:rPr>
          <w:b/>
          <w:bCs/>
          <w:noProof/>
        </w:rPr>
        <w:t>2014</w:t>
      </w:r>
      <w:r w:rsidRPr="008A112A">
        <w:rPr>
          <w:noProof/>
        </w:rPr>
        <w:t xml:space="preserve">. The use and misuse of Vc, max in Earth System Models. </w:t>
      </w:r>
      <w:r w:rsidRPr="008A112A">
        <w:rPr>
          <w:i/>
          <w:iCs/>
          <w:noProof/>
        </w:rPr>
        <w:t>Photosynthesis Research</w:t>
      </w:r>
      <w:r w:rsidRPr="008A112A">
        <w:rPr>
          <w:noProof/>
        </w:rPr>
        <w:t xml:space="preserve"> </w:t>
      </w:r>
      <w:r w:rsidRPr="008A112A">
        <w:rPr>
          <w:b/>
          <w:bCs/>
          <w:noProof/>
        </w:rPr>
        <w:t>119</w:t>
      </w:r>
      <w:r w:rsidRPr="008A112A">
        <w:rPr>
          <w:noProof/>
        </w:rPr>
        <w:t>: 15–29.</w:t>
      </w:r>
    </w:p>
    <w:p w14:paraId="741BE64F" w14:textId="77777777" w:rsidR="008A112A" w:rsidRPr="008A112A" w:rsidRDefault="008A112A" w:rsidP="008A112A">
      <w:pPr>
        <w:widowControl w:val="0"/>
        <w:autoSpaceDE w:val="0"/>
        <w:autoSpaceDN w:val="0"/>
        <w:adjustRightInd w:val="0"/>
        <w:spacing w:line="360" w:lineRule="auto"/>
        <w:rPr>
          <w:noProof/>
        </w:rPr>
      </w:pPr>
      <w:r w:rsidRPr="008A112A">
        <w:rPr>
          <w:b/>
          <w:bCs/>
          <w:noProof/>
        </w:rPr>
        <w:t xml:space="preserve">Rogers A, Medlyn BE, Dukes JS, Bonan GB, Caemmerer S, Dietze MC, Kattge J, Leakey ADB, Mercado LM, Niinemets Ü, </w:t>
      </w:r>
      <w:r w:rsidRPr="008A112A">
        <w:rPr>
          <w:b/>
          <w:bCs/>
          <w:i/>
          <w:iCs/>
          <w:noProof/>
        </w:rPr>
        <w:t>et al.</w:t>
      </w:r>
      <w:r w:rsidRPr="008A112A">
        <w:rPr>
          <w:noProof/>
        </w:rPr>
        <w:t xml:space="preserve"> </w:t>
      </w:r>
      <w:r w:rsidRPr="008A112A">
        <w:rPr>
          <w:b/>
          <w:bCs/>
          <w:noProof/>
        </w:rPr>
        <w:t>2017</w:t>
      </w:r>
      <w:r w:rsidRPr="008A112A">
        <w:rPr>
          <w:noProof/>
        </w:rPr>
        <w:t xml:space="preserve">. A roadmap for improving the representation of photosynthesis in Earth system models. </w:t>
      </w:r>
      <w:r w:rsidRPr="008A112A">
        <w:rPr>
          <w:i/>
          <w:iCs/>
          <w:noProof/>
        </w:rPr>
        <w:t>New Phytologist</w:t>
      </w:r>
      <w:r w:rsidRPr="008A112A">
        <w:rPr>
          <w:noProof/>
        </w:rPr>
        <w:t xml:space="preserve"> </w:t>
      </w:r>
      <w:r w:rsidRPr="008A112A">
        <w:rPr>
          <w:b/>
          <w:bCs/>
          <w:noProof/>
        </w:rPr>
        <w:t>213</w:t>
      </w:r>
      <w:r w:rsidRPr="008A112A">
        <w:rPr>
          <w:noProof/>
        </w:rPr>
        <w:t>: 22–42.</w:t>
      </w:r>
    </w:p>
    <w:p w14:paraId="6D5F4BB9" w14:textId="77777777" w:rsidR="008A112A" w:rsidRPr="008A112A" w:rsidRDefault="008A112A" w:rsidP="008A112A">
      <w:pPr>
        <w:widowControl w:val="0"/>
        <w:autoSpaceDE w:val="0"/>
        <w:autoSpaceDN w:val="0"/>
        <w:adjustRightInd w:val="0"/>
        <w:spacing w:line="360" w:lineRule="auto"/>
        <w:rPr>
          <w:noProof/>
        </w:rPr>
      </w:pPr>
      <w:r w:rsidRPr="008A112A">
        <w:rPr>
          <w:b/>
          <w:bCs/>
          <w:noProof/>
        </w:rPr>
        <w:t>Saathoff AJ, Welles J</w:t>
      </w:r>
      <w:r w:rsidRPr="008A112A">
        <w:rPr>
          <w:noProof/>
        </w:rPr>
        <w:t xml:space="preserve">. </w:t>
      </w:r>
      <w:r w:rsidRPr="008A112A">
        <w:rPr>
          <w:b/>
          <w:bCs/>
          <w:noProof/>
        </w:rPr>
        <w:t>2021</w:t>
      </w:r>
      <w:r w:rsidRPr="008A112A">
        <w:rPr>
          <w:noProof/>
        </w:rPr>
        <w:t xml:space="preserve">. Gas exchange measurements in the unsteady state. </w:t>
      </w:r>
      <w:r w:rsidRPr="008A112A">
        <w:rPr>
          <w:i/>
          <w:iCs/>
          <w:noProof/>
        </w:rPr>
        <w:t>Plant Cell and Environment</w:t>
      </w:r>
      <w:r w:rsidRPr="008A112A">
        <w:rPr>
          <w:noProof/>
        </w:rPr>
        <w:t xml:space="preserve"> </w:t>
      </w:r>
      <w:r w:rsidRPr="008A112A">
        <w:rPr>
          <w:b/>
          <w:bCs/>
          <w:noProof/>
        </w:rPr>
        <w:t>44</w:t>
      </w:r>
      <w:r w:rsidRPr="008A112A">
        <w:rPr>
          <w:noProof/>
        </w:rPr>
        <w:t>: 3509–3523.</w:t>
      </w:r>
    </w:p>
    <w:p w14:paraId="7BE8EF1D" w14:textId="77777777" w:rsidR="008A112A" w:rsidRPr="008A112A" w:rsidRDefault="008A112A" w:rsidP="008A112A">
      <w:pPr>
        <w:widowControl w:val="0"/>
        <w:autoSpaceDE w:val="0"/>
        <w:autoSpaceDN w:val="0"/>
        <w:adjustRightInd w:val="0"/>
        <w:spacing w:line="360" w:lineRule="auto"/>
        <w:rPr>
          <w:noProof/>
        </w:rPr>
      </w:pPr>
      <w:r w:rsidRPr="008A112A">
        <w:rPr>
          <w:b/>
          <w:bCs/>
          <w:noProof/>
        </w:rPr>
        <w:t>Sage RF</w:t>
      </w:r>
      <w:r w:rsidRPr="008A112A">
        <w:rPr>
          <w:noProof/>
        </w:rPr>
        <w:t xml:space="preserve">. </w:t>
      </w:r>
      <w:r w:rsidRPr="008A112A">
        <w:rPr>
          <w:b/>
          <w:bCs/>
          <w:noProof/>
        </w:rPr>
        <w:t>1994</w:t>
      </w:r>
      <w:r w:rsidRPr="008A112A">
        <w:rPr>
          <w:noProof/>
        </w:rPr>
        <w:t xml:space="preserve">. Acclimation of photosynthesis to increasing atmospheric CO2: The gas </w:t>
      </w:r>
      <w:r w:rsidRPr="008A112A">
        <w:rPr>
          <w:noProof/>
        </w:rPr>
        <w:lastRenderedPageBreak/>
        <w:t xml:space="preserve">exchange perspective. </w:t>
      </w:r>
      <w:r w:rsidRPr="008A112A">
        <w:rPr>
          <w:i/>
          <w:iCs/>
          <w:noProof/>
        </w:rPr>
        <w:t>Photosynthesis Research</w:t>
      </w:r>
      <w:r w:rsidRPr="008A112A">
        <w:rPr>
          <w:noProof/>
        </w:rPr>
        <w:t xml:space="preserve"> </w:t>
      </w:r>
      <w:r w:rsidRPr="008A112A">
        <w:rPr>
          <w:b/>
          <w:bCs/>
          <w:noProof/>
        </w:rPr>
        <w:t>39</w:t>
      </w:r>
      <w:r w:rsidRPr="008A112A">
        <w:rPr>
          <w:noProof/>
        </w:rPr>
        <w:t>: 351–368.</w:t>
      </w:r>
    </w:p>
    <w:p w14:paraId="322A35EE" w14:textId="77777777" w:rsidR="008A112A" w:rsidRPr="008A112A" w:rsidRDefault="008A112A" w:rsidP="008A112A">
      <w:pPr>
        <w:widowControl w:val="0"/>
        <w:autoSpaceDE w:val="0"/>
        <w:autoSpaceDN w:val="0"/>
        <w:adjustRightInd w:val="0"/>
        <w:spacing w:line="360" w:lineRule="auto"/>
        <w:rPr>
          <w:noProof/>
        </w:rPr>
      </w:pPr>
      <w:r w:rsidRPr="008A112A">
        <w:rPr>
          <w:b/>
          <w:bCs/>
          <w:noProof/>
        </w:rPr>
        <w:t>Schneider CA, Rasband WS, Eliceiri KW</w:t>
      </w:r>
      <w:r w:rsidRPr="008A112A">
        <w:rPr>
          <w:noProof/>
        </w:rPr>
        <w:t xml:space="preserve">. </w:t>
      </w:r>
      <w:r w:rsidRPr="008A112A">
        <w:rPr>
          <w:b/>
          <w:bCs/>
          <w:noProof/>
        </w:rPr>
        <w:t>2012</w:t>
      </w:r>
      <w:r w:rsidRPr="008A112A">
        <w:rPr>
          <w:noProof/>
        </w:rPr>
        <w:t xml:space="preserve">. NIH Image to ImageJ: 25 years of image analysis. </w:t>
      </w:r>
      <w:r w:rsidRPr="008A112A">
        <w:rPr>
          <w:i/>
          <w:iCs/>
          <w:noProof/>
        </w:rPr>
        <w:t>Nature methods</w:t>
      </w:r>
      <w:r w:rsidRPr="008A112A">
        <w:rPr>
          <w:noProof/>
        </w:rPr>
        <w:t xml:space="preserve"> </w:t>
      </w:r>
      <w:r w:rsidRPr="008A112A">
        <w:rPr>
          <w:b/>
          <w:bCs/>
          <w:noProof/>
        </w:rPr>
        <w:t>9</w:t>
      </w:r>
      <w:r w:rsidRPr="008A112A">
        <w:rPr>
          <w:noProof/>
        </w:rPr>
        <w:t>: 671–675.</w:t>
      </w:r>
    </w:p>
    <w:p w14:paraId="1863B1D2" w14:textId="77777777" w:rsidR="008A112A" w:rsidRPr="008A112A" w:rsidRDefault="008A112A" w:rsidP="008A112A">
      <w:pPr>
        <w:widowControl w:val="0"/>
        <w:autoSpaceDE w:val="0"/>
        <w:autoSpaceDN w:val="0"/>
        <w:adjustRightInd w:val="0"/>
        <w:spacing w:line="360" w:lineRule="auto"/>
        <w:rPr>
          <w:noProof/>
        </w:rPr>
      </w:pPr>
      <w:r w:rsidRPr="008A112A">
        <w:rPr>
          <w:b/>
          <w:bCs/>
          <w:noProof/>
        </w:rPr>
        <w:t>Shi M, Fisher JB, Brzostek ER, Phillips RP</w:t>
      </w:r>
      <w:r w:rsidRPr="008A112A">
        <w:rPr>
          <w:noProof/>
        </w:rPr>
        <w:t xml:space="preserve">. </w:t>
      </w:r>
      <w:r w:rsidRPr="008A112A">
        <w:rPr>
          <w:b/>
          <w:bCs/>
          <w:noProof/>
        </w:rPr>
        <w:t>2016</w:t>
      </w:r>
      <w:r w:rsidRPr="008A112A">
        <w:rPr>
          <w:noProof/>
        </w:rPr>
        <w:t xml:space="preserve">. Carbon cost of plant nitrogen acquisition: Global carbon cycle impact from an improved plant nitrogen cycle in the Community Land Model. </w:t>
      </w:r>
      <w:r w:rsidRPr="008A112A">
        <w:rPr>
          <w:i/>
          <w:iCs/>
          <w:noProof/>
        </w:rPr>
        <w:t>Global Change Biology</w:t>
      </w:r>
      <w:r w:rsidRPr="008A112A">
        <w:rPr>
          <w:noProof/>
        </w:rPr>
        <w:t xml:space="preserve"> </w:t>
      </w:r>
      <w:r w:rsidRPr="008A112A">
        <w:rPr>
          <w:b/>
          <w:bCs/>
          <w:noProof/>
        </w:rPr>
        <w:t>22</w:t>
      </w:r>
      <w:r w:rsidRPr="008A112A">
        <w:rPr>
          <w:noProof/>
        </w:rPr>
        <w:t>: 1299–1314.</w:t>
      </w:r>
    </w:p>
    <w:p w14:paraId="43A98E45" w14:textId="77777777" w:rsidR="008A112A" w:rsidRPr="008A112A" w:rsidRDefault="008A112A" w:rsidP="008A112A">
      <w:pPr>
        <w:widowControl w:val="0"/>
        <w:autoSpaceDE w:val="0"/>
        <w:autoSpaceDN w:val="0"/>
        <w:adjustRightInd w:val="0"/>
        <w:spacing w:line="360" w:lineRule="auto"/>
        <w:rPr>
          <w:noProof/>
        </w:rPr>
      </w:pPr>
      <w:r w:rsidRPr="008A112A">
        <w:rPr>
          <w:b/>
          <w:bCs/>
          <w:noProof/>
        </w:rPr>
        <w:t>Smith NG, Dukes JS</w:t>
      </w:r>
      <w:r w:rsidRPr="008A112A">
        <w:rPr>
          <w:noProof/>
        </w:rPr>
        <w:t xml:space="preserve">. </w:t>
      </w:r>
      <w:r w:rsidRPr="008A112A">
        <w:rPr>
          <w:b/>
          <w:bCs/>
          <w:noProof/>
        </w:rPr>
        <w:t>2013</w:t>
      </w:r>
      <w:r w:rsidRPr="008A112A">
        <w:rPr>
          <w:noProof/>
        </w:rPr>
        <w:t xml:space="preserve">. Plant respiration and photosynthesis in global-scale models: incorporating acclimation to temperature and CO 2. </w:t>
      </w:r>
      <w:r w:rsidRPr="008A112A">
        <w:rPr>
          <w:i/>
          <w:iCs/>
          <w:noProof/>
        </w:rPr>
        <w:t>Global Change Biology</w:t>
      </w:r>
      <w:r w:rsidRPr="008A112A">
        <w:rPr>
          <w:noProof/>
        </w:rPr>
        <w:t xml:space="preserve"> </w:t>
      </w:r>
      <w:r w:rsidRPr="008A112A">
        <w:rPr>
          <w:b/>
          <w:bCs/>
          <w:noProof/>
        </w:rPr>
        <w:t>19</w:t>
      </w:r>
      <w:r w:rsidRPr="008A112A">
        <w:rPr>
          <w:noProof/>
        </w:rPr>
        <w:t>: 45–63.</w:t>
      </w:r>
    </w:p>
    <w:p w14:paraId="5AC3C3C2" w14:textId="77777777" w:rsidR="008A112A" w:rsidRPr="008A112A" w:rsidRDefault="008A112A" w:rsidP="008A112A">
      <w:pPr>
        <w:widowControl w:val="0"/>
        <w:autoSpaceDE w:val="0"/>
        <w:autoSpaceDN w:val="0"/>
        <w:adjustRightInd w:val="0"/>
        <w:spacing w:line="360" w:lineRule="auto"/>
        <w:rPr>
          <w:noProof/>
        </w:rPr>
      </w:pPr>
      <w:r w:rsidRPr="008A112A">
        <w:rPr>
          <w:b/>
          <w:bCs/>
          <w:noProof/>
        </w:rPr>
        <w:t>Smith NG, Keenan TF</w:t>
      </w:r>
      <w:r w:rsidRPr="008A112A">
        <w:rPr>
          <w:noProof/>
        </w:rPr>
        <w:t xml:space="preserve">. </w:t>
      </w:r>
      <w:r w:rsidRPr="008A112A">
        <w:rPr>
          <w:b/>
          <w:bCs/>
          <w:noProof/>
        </w:rPr>
        <w:t>2020</w:t>
      </w:r>
      <w:r w:rsidRPr="008A112A">
        <w:rPr>
          <w:noProof/>
        </w:rPr>
        <w:t>. Mechanisms underlying leaf photosynthetic acclimation to warming and elevated CO</w:t>
      </w:r>
      <w:r w:rsidRPr="008A112A">
        <w:rPr>
          <w:noProof/>
          <w:vertAlign w:val="subscript"/>
        </w:rPr>
        <w:t>2</w:t>
      </w:r>
      <w:r w:rsidRPr="008A112A">
        <w:rPr>
          <w:noProof/>
        </w:rPr>
        <w:t xml:space="preserve"> as inferred from least‐cost optimality theory. </w:t>
      </w:r>
      <w:r w:rsidRPr="008A112A">
        <w:rPr>
          <w:i/>
          <w:iCs/>
          <w:noProof/>
        </w:rPr>
        <w:t>Global Change Biology</w:t>
      </w:r>
      <w:r w:rsidRPr="008A112A">
        <w:rPr>
          <w:noProof/>
        </w:rPr>
        <w:t xml:space="preserve"> </w:t>
      </w:r>
      <w:r w:rsidRPr="008A112A">
        <w:rPr>
          <w:b/>
          <w:bCs/>
          <w:noProof/>
        </w:rPr>
        <w:t>26</w:t>
      </w:r>
      <w:r w:rsidRPr="008A112A">
        <w:rPr>
          <w:noProof/>
        </w:rPr>
        <w:t>: 5202–5216.</w:t>
      </w:r>
    </w:p>
    <w:p w14:paraId="2339C963" w14:textId="77777777" w:rsidR="008A112A" w:rsidRPr="008A112A" w:rsidRDefault="008A112A" w:rsidP="008A112A">
      <w:pPr>
        <w:widowControl w:val="0"/>
        <w:autoSpaceDE w:val="0"/>
        <w:autoSpaceDN w:val="0"/>
        <w:adjustRightInd w:val="0"/>
        <w:spacing w:line="360" w:lineRule="auto"/>
        <w:rPr>
          <w:noProof/>
        </w:rPr>
      </w:pPr>
      <w:r w:rsidRPr="008A112A">
        <w:rPr>
          <w:b/>
          <w:bCs/>
          <w:noProof/>
        </w:rPr>
        <w:t xml:space="preserve">Smith NG, Keenan TF, Prentice IC, Wang H, Wright IJ, Niinemets Ü, Crous KY, Domingues TF, Guerrieri R, Ishida F oko, </w:t>
      </w:r>
      <w:r w:rsidRPr="008A112A">
        <w:rPr>
          <w:b/>
          <w:bCs/>
          <w:i/>
          <w:iCs/>
          <w:noProof/>
        </w:rPr>
        <w:t>et al.</w:t>
      </w:r>
      <w:r w:rsidRPr="008A112A">
        <w:rPr>
          <w:noProof/>
        </w:rPr>
        <w:t xml:space="preserve"> </w:t>
      </w:r>
      <w:r w:rsidRPr="008A112A">
        <w:rPr>
          <w:b/>
          <w:bCs/>
          <w:noProof/>
        </w:rPr>
        <w:t>2019</w:t>
      </w:r>
      <w:r w:rsidRPr="008A112A">
        <w:rPr>
          <w:noProof/>
        </w:rPr>
        <w:t xml:space="preserve">. Global photosynthetic capacity is optimized to the environment (S Niu, Ed.). </w:t>
      </w:r>
      <w:r w:rsidRPr="008A112A">
        <w:rPr>
          <w:i/>
          <w:iCs/>
          <w:noProof/>
        </w:rPr>
        <w:t>Ecology Letters</w:t>
      </w:r>
      <w:r w:rsidRPr="008A112A">
        <w:rPr>
          <w:noProof/>
        </w:rPr>
        <w:t xml:space="preserve"> </w:t>
      </w:r>
      <w:r w:rsidRPr="008A112A">
        <w:rPr>
          <w:b/>
          <w:bCs/>
          <w:noProof/>
        </w:rPr>
        <w:t>22</w:t>
      </w:r>
      <w:r w:rsidRPr="008A112A">
        <w:rPr>
          <w:noProof/>
        </w:rPr>
        <w:t>: 506–517.</w:t>
      </w:r>
    </w:p>
    <w:p w14:paraId="7AEFA19E" w14:textId="77777777" w:rsidR="008A112A" w:rsidRPr="008A112A" w:rsidRDefault="008A112A" w:rsidP="008A112A">
      <w:pPr>
        <w:widowControl w:val="0"/>
        <w:autoSpaceDE w:val="0"/>
        <w:autoSpaceDN w:val="0"/>
        <w:adjustRightInd w:val="0"/>
        <w:spacing w:line="360" w:lineRule="auto"/>
        <w:rPr>
          <w:noProof/>
        </w:rPr>
      </w:pPr>
      <w:r w:rsidRPr="008A112A">
        <w:rPr>
          <w:b/>
          <w:bCs/>
          <w:noProof/>
        </w:rPr>
        <w:t>Smith SE, Read DJ</w:t>
      </w:r>
      <w:r w:rsidRPr="008A112A">
        <w:rPr>
          <w:noProof/>
        </w:rPr>
        <w:t xml:space="preserve">. </w:t>
      </w:r>
      <w:r w:rsidRPr="008A112A">
        <w:rPr>
          <w:b/>
          <w:bCs/>
          <w:noProof/>
        </w:rPr>
        <w:t>2008</w:t>
      </w:r>
      <w:r w:rsidRPr="008A112A">
        <w:rPr>
          <w:noProof/>
        </w:rPr>
        <w:t xml:space="preserve">. </w:t>
      </w:r>
      <w:r w:rsidRPr="008A112A">
        <w:rPr>
          <w:i/>
          <w:iCs/>
          <w:noProof/>
        </w:rPr>
        <w:t>Mycorrhizal Symbiosis</w:t>
      </w:r>
      <w:r w:rsidRPr="008A112A">
        <w:rPr>
          <w:noProof/>
        </w:rPr>
        <w:t>.</w:t>
      </w:r>
    </w:p>
    <w:p w14:paraId="5618359D" w14:textId="77777777" w:rsidR="008A112A" w:rsidRPr="008A112A" w:rsidRDefault="008A112A" w:rsidP="008A112A">
      <w:pPr>
        <w:widowControl w:val="0"/>
        <w:autoSpaceDE w:val="0"/>
        <w:autoSpaceDN w:val="0"/>
        <w:adjustRightInd w:val="0"/>
        <w:spacing w:line="360" w:lineRule="auto"/>
        <w:rPr>
          <w:noProof/>
        </w:rPr>
      </w:pPr>
      <w:r w:rsidRPr="008A112A">
        <w:rPr>
          <w:b/>
          <w:bCs/>
          <w:noProof/>
        </w:rPr>
        <w:t>Stocker BD, Wang H, Smith NG, Harrison SP, Keenan TF, Sandoval D, Davis T, Prentice IC</w:t>
      </w:r>
      <w:r w:rsidRPr="008A112A">
        <w:rPr>
          <w:noProof/>
        </w:rPr>
        <w:t xml:space="preserve">. </w:t>
      </w:r>
      <w:r w:rsidRPr="008A112A">
        <w:rPr>
          <w:b/>
          <w:bCs/>
          <w:noProof/>
        </w:rPr>
        <w:t>2020</w:t>
      </w:r>
      <w:r w:rsidRPr="008A112A">
        <w:rPr>
          <w:noProof/>
        </w:rPr>
        <w:t xml:space="preserve">. P-model v1.0: An optimality-based light use efficiency model for simulating ecosystem gross primary production. </w:t>
      </w:r>
      <w:r w:rsidRPr="008A112A">
        <w:rPr>
          <w:i/>
          <w:iCs/>
          <w:noProof/>
        </w:rPr>
        <w:t>Geoscientific Model Development</w:t>
      </w:r>
      <w:r w:rsidRPr="008A112A">
        <w:rPr>
          <w:noProof/>
        </w:rPr>
        <w:t xml:space="preserve"> </w:t>
      </w:r>
      <w:r w:rsidRPr="008A112A">
        <w:rPr>
          <w:b/>
          <w:bCs/>
          <w:noProof/>
        </w:rPr>
        <w:t>13</w:t>
      </w:r>
      <w:r w:rsidRPr="008A112A">
        <w:rPr>
          <w:noProof/>
        </w:rPr>
        <w:t>: 1545–1581.</w:t>
      </w:r>
    </w:p>
    <w:p w14:paraId="79CDB4C1" w14:textId="77777777" w:rsidR="008A112A" w:rsidRPr="008A112A" w:rsidRDefault="008A112A" w:rsidP="008A112A">
      <w:pPr>
        <w:widowControl w:val="0"/>
        <w:autoSpaceDE w:val="0"/>
        <w:autoSpaceDN w:val="0"/>
        <w:adjustRightInd w:val="0"/>
        <w:spacing w:line="360" w:lineRule="auto"/>
        <w:rPr>
          <w:noProof/>
        </w:rPr>
      </w:pPr>
      <w:r w:rsidRPr="008A112A">
        <w:rPr>
          <w:b/>
          <w:bCs/>
          <w:noProof/>
        </w:rPr>
        <w:t>Terrer C, Vicca S, Hungate BA, Phillips RP, Prentice IC</w:t>
      </w:r>
      <w:r w:rsidRPr="008A112A">
        <w:rPr>
          <w:noProof/>
        </w:rPr>
        <w:t xml:space="preserve">. </w:t>
      </w:r>
      <w:r w:rsidRPr="008A112A">
        <w:rPr>
          <w:b/>
          <w:bCs/>
          <w:noProof/>
        </w:rPr>
        <w:t>2016</w:t>
      </w:r>
      <w:r w:rsidRPr="008A112A">
        <w:rPr>
          <w:noProof/>
        </w:rPr>
        <w:t xml:space="preserve">. Mycorrhizal association as a primary control of the CO2 fertilization effect. </w:t>
      </w:r>
      <w:r w:rsidRPr="008A112A">
        <w:rPr>
          <w:i/>
          <w:iCs/>
          <w:noProof/>
        </w:rPr>
        <w:t>Science</w:t>
      </w:r>
      <w:r w:rsidRPr="008A112A">
        <w:rPr>
          <w:noProof/>
        </w:rPr>
        <w:t xml:space="preserve"> </w:t>
      </w:r>
      <w:r w:rsidRPr="008A112A">
        <w:rPr>
          <w:b/>
          <w:bCs/>
          <w:noProof/>
        </w:rPr>
        <w:t>353</w:t>
      </w:r>
      <w:r w:rsidRPr="008A112A">
        <w:rPr>
          <w:noProof/>
        </w:rPr>
        <w:t>: 72–74.</w:t>
      </w:r>
    </w:p>
    <w:p w14:paraId="639C3F74" w14:textId="77777777" w:rsidR="008A112A" w:rsidRPr="008A112A" w:rsidRDefault="008A112A" w:rsidP="008A112A">
      <w:pPr>
        <w:widowControl w:val="0"/>
        <w:autoSpaceDE w:val="0"/>
        <w:autoSpaceDN w:val="0"/>
        <w:adjustRightInd w:val="0"/>
        <w:spacing w:line="360" w:lineRule="auto"/>
        <w:rPr>
          <w:noProof/>
        </w:rPr>
      </w:pPr>
      <w:r w:rsidRPr="008A112A">
        <w:rPr>
          <w:b/>
          <w:bCs/>
          <w:noProof/>
        </w:rPr>
        <w:t>Terrer C, Vicca S, Stocker BD, Hungate BA, Phillips RP, Reich PB, Finzi AC, Prentice IC</w:t>
      </w:r>
      <w:r w:rsidRPr="008A112A">
        <w:rPr>
          <w:noProof/>
        </w:rPr>
        <w:t xml:space="preserve">. </w:t>
      </w:r>
      <w:r w:rsidRPr="008A112A">
        <w:rPr>
          <w:b/>
          <w:bCs/>
          <w:noProof/>
        </w:rPr>
        <w:t>2018</w:t>
      </w:r>
      <w:r w:rsidRPr="008A112A">
        <w:rPr>
          <w:noProof/>
        </w:rPr>
        <w:t>. Ecosystem responses to elevated CO</w:t>
      </w:r>
      <w:r w:rsidRPr="008A112A">
        <w:rPr>
          <w:noProof/>
          <w:vertAlign w:val="subscript"/>
        </w:rPr>
        <w:t>2</w:t>
      </w:r>
      <w:r w:rsidRPr="008A112A">
        <w:rPr>
          <w:noProof/>
        </w:rPr>
        <w:t xml:space="preserve"> governed by plant–soil interactions and the cost of nitrogen acquisition. </w:t>
      </w:r>
      <w:r w:rsidRPr="008A112A">
        <w:rPr>
          <w:i/>
          <w:iCs/>
          <w:noProof/>
        </w:rPr>
        <w:t>New Phytologist</w:t>
      </w:r>
      <w:r w:rsidRPr="008A112A">
        <w:rPr>
          <w:noProof/>
        </w:rPr>
        <w:t xml:space="preserve"> </w:t>
      </w:r>
      <w:r w:rsidRPr="008A112A">
        <w:rPr>
          <w:b/>
          <w:bCs/>
          <w:noProof/>
        </w:rPr>
        <w:t>217</w:t>
      </w:r>
      <w:r w:rsidRPr="008A112A">
        <w:rPr>
          <w:noProof/>
        </w:rPr>
        <w:t>: 507–522.</w:t>
      </w:r>
    </w:p>
    <w:p w14:paraId="7C3B4258" w14:textId="77777777" w:rsidR="008A112A" w:rsidRPr="008A112A" w:rsidRDefault="008A112A" w:rsidP="008A112A">
      <w:pPr>
        <w:widowControl w:val="0"/>
        <w:autoSpaceDE w:val="0"/>
        <w:autoSpaceDN w:val="0"/>
        <w:adjustRightInd w:val="0"/>
        <w:spacing w:line="360" w:lineRule="auto"/>
        <w:rPr>
          <w:noProof/>
        </w:rPr>
      </w:pPr>
      <w:r w:rsidRPr="008A112A">
        <w:rPr>
          <w:b/>
          <w:bCs/>
          <w:noProof/>
        </w:rPr>
        <w:t>Udvardi M, Poole PS</w:t>
      </w:r>
      <w:r w:rsidRPr="008A112A">
        <w:rPr>
          <w:noProof/>
        </w:rPr>
        <w:t xml:space="preserve">. </w:t>
      </w:r>
      <w:r w:rsidRPr="008A112A">
        <w:rPr>
          <w:b/>
          <w:bCs/>
          <w:noProof/>
        </w:rPr>
        <w:t>2013</w:t>
      </w:r>
      <w:r w:rsidRPr="008A112A">
        <w:rPr>
          <w:noProof/>
        </w:rPr>
        <w:t xml:space="preserve">. Transport and metabolism in legume-rhizobia symbioses. </w:t>
      </w:r>
      <w:r w:rsidRPr="008A112A">
        <w:rPr>
          <w:i/>
          <w:iCs/>
          <w:noProof/>
        </w:rPr>
        <w:t>Annual Review of Plant Biology</w:t>
      </w:r>
      <w:r w:rsidRPr="008A112A">
        <w:rPr>
          <w:noProof/>
        </w:rPr>
        <w:t xml:space="preserve"> </w:t>
      </w:r>
      <w:r w:rsidRPr="008A112A">
        <w:rPr>
          <w:b/>
          <w:bCs/>
          <w:noProof/>
        </w:rPr>
        <w:t>64</w:t>
      </w:r>
      <w:r w:rsidRPr="008A112A">
        <w:rPr>
          <w:noProof/>
        </w:rPr>
        <w:t>: 781–805.</w:t>
      </w:r>
    </w:p>
    <w:p w14:paraId="086D17D1" w14:textId="77777777" w:rsidR="008A112A" w:rsidRPr="008A112A" w:rsidRDefault="008A112A" w:rsidP="008A112A">
      <w:pPr>
        <w:widowControl w:val="0"/>
        <w:autoSpaceDE w:val="0"/>
        <w:autoSpaceDN w:val="0"/>
        <w:adjustRightInd w:val="0"/>
        <w:spacing w:line="360" w:lineRule="auto"/>
        <w:rPr>
          <w:noProof/>
        </w:rPr>
      </w:pPr>
      <w:r w:rsidRPr="008A112A">
        <w:rPr>
          <w:b/>
          <w:bCs/>
          <w:noProof/>
        </w:rPr>
        <w:t>Vance CP, Heichel GH</w:t>
      </w:r>
      <w:r w:rsidRPr="008A112A">
        <w:rPr>
          <w:noProof/>
        </w:rPr>
        <w:t xml:space="preserve">. </w:t>
      </w:r>
      <w:r w:rsidRPr="008A112A">
        <w:rPr>
          <w:b/>
          <w:bCs/>
          <w:noProof/>
        </w:rPr>
        <w:t>1991</w:t>
      </w:r>
      <w:r w:rsidRPr="008A112A">
        <w:rPr>
          <w:noProof/>
        </w:rPr>
        <w:t xml:space="preserve">. Carbon in N2 fixation: Limitation or exquisite adaptation. </w:t>
      </w:r>
      <w:r w:rsidRPr="008A112A">
        <w:rPr>
          <w:i/>
          <w:iCs/>
          <w:noProof/>
        </w:rPr>
        <w:t>Annual Review of Plant Physiology and Plant Molecular Biology</w:t>
      </w:r>
      <w:r w:rsidRPr="008A112A">
        <w:rPr>
          <w:noProof/>
        </w:rPr>
        <w:t xml:space="preserve"> </w:t>
      </w:r>
      <w:r w:rsidRPr="008A112A">
        <w:rPr>
          <w:b/>
          <w:bCs/>
          <w:noProof/>
        </w:rPr>
        <w:t>42</w:t>
      </w:r>
      <w:r w:rsidRPr="008A112A">
        <w:rPr>
          <w:noProof/>
        </w:rPr>
        <w:t>: 373–392.</w:t>
      </w:r>
    </w:p>
    <w:p w14:paraId="5C376B7D" w14:textId="77777777" w:rsidR="008A112A" w:rsidRPr="008A112A" w:rsidRDefault="008A112A" w:rsidP="008A112A">
      <w:pPr>
        <w:widowControl w:val="0"/>
        <w:autoSpaceDE w:val="0"/>
        <w:autoSpaceDN w:val="0"/>
        <w:adjustRightInd w:val="0"/>
        <w:spacing w:line="360" w:lineRule="auto"/>
        <w:rPr>
          <w:noProof/>
        </w:rPr>
      </w:pPr>
      <w:r w:rsidRPr="008A112A">
        <w:rPr>
          <w:b/>
          <w:bCs/>
          <w:noProof/>
        </w:rPr>
        <w:t>Walker AP, Beckerman AP, Gu L, Kattge J, Cernusak LA, Domingues TF, Scales JC, Wohlfahrt G, Wullschleger SD, Woodward FI</w:t>
      </w:r>
      <w:r w:rsidRPr="008A112A">
        <w:rPr>
          <w:noProof/>
        </w:rPr>
        <w:t xml:space="preserve">. </w:t>
      </w:r>
      <w:r w:rsidRPr="008A112A">
        <w:rPr>
          <w:b/>
          <w:bCs/>
          <w:noProof/>
        </w:rPr>
        <w:t>2014</w:t>
      </w:r>
      <w:r w:rsidRPr="008A112A">
        <w:rPr>
          <w:noProof/>
        </w:rPr>
        <w:t xml:space="preserve">. The relationship of leaf photosynthetic traits - Vcmax and Jmax - to leaf nitrogen, leaf phosphorus, and specific leaf area: a meta-analysis and modeling study. </w:t>
      </w:r>
      <w:r w:rsidRPr="008A112A">
        <w:rPr>
          <w:i/>
          <w:iCs/>
          <w:noProof/>
        </w:rPr>
        <w:t>Ecology and Evolution</w:t>
      </w:r>
      <w:r w:rsidRPr="008A112A">
        <w:rPr>
          <w:noProof/>
        </w:rPr>
        <w:t xml:space="preserve"> </w:t>
      </w:r>
      <w:r w:rsidRPr="008A112A">
        <w:rPr>
          <w:b/>
          <w:bCs/>
          <w:noProof/>
        </w:rPr>
        <w:t>4</w:t>
      </w:r>
      <w:r w:rsidRPr="008A112A">
        <w:rPr>
          <w:noProof/>
        </w:rPr>
        <w:t>: 3218–3235.</w:t>
      </w:r>
    </w:p>
    <w:p w14:paraId="55238DF3" w14:textId="77777777" w:rsidR="008A112A" w:rsidRPr="008A112A" w:rsidRDefault="008A112A" w:rsidP="008A112A">
      <w:pPr>
        <w:widowControl w:val="0"/>
        <w:autoSpaceDE w:val="0"/>
        <w:autoSpaceDN w:val="0"/>
        <w:adjustRightInd w:val="0"/>
        <w:spacing w:line="360" w:lineRule="auto"/>
        <w:rPr>
          <w:noProof/>
        </w:rPr>
      </w:pPr>
      <w:r w:rsidRPr="008A112A">
        <w:rPr>
          <w:b/>
          <w:bCs/>
          <w:noProof/>
        </w:rPr>
        <w:lastRenderedPageBreak/>
        <w:t>Wang H, Prentice IC, Keenan TF, Davis TW, Wright IJ, Cornwell WK, Evans BJ, Peng C</w:t>
      </w:r>
      <w:r w:rsidRPr="008A112A">
        <w:rPr>
          <w:noProof/>
        </w:rPr>
        <w:t xml:space="preserve">. </w:t>
      </w:r>
      <w:r w:rsidRPr="008A112A">
        <w:rPr>
          <w:b/>
          <w:bCs/>
          <w:noProof/>
        </w:rPr>
        <w:t>2017</w:t>
      </w:r>
      <w:r w:rsidRPr="008A112A">
        <w:rPr>
          <w:noProof/>
        </w:rPr>
        <w:t xml:space="preserve">. Towards a universal model for carbon dioxide uptake by plants. </w:t>
      </w:r>
      <w:r w:rsidRPr="008A112A">
        <w:rPr>
          <w:i/>
          <w:iCs/>
          <w:noProof/>
        </w:rPr>
        <w:t>Nature Plants</w:t>
      </w:r>
      <w:r w:rsidRPr="008A112A">
        <w:rPr>
          <w:noProof/>
        </w:rPr>
        <w:t xml:space="preserve"> </w:t>
      </w:r>
      <w:r w:rsidRPr="008A112A">
        <w:rPr>
          <w:b/>
          <w:bCs/>
          <w:noProof/>
        </w:rPr>
        <w:t>3</w:t>
      </w:r>
      <w:r w:rsidRPr="008A112A">
        <w:rPr>
          <w:noProof/>
        </w:rPr>
        <w:t>: 734–741.</w:t>
      </w:r>
    </w:p>
    <w:p w14:paraId="50098090" w14:textId="77777777" w:rsidR="008A112A" w:rsidRPr="008A112A" w:rsidRDefault="008A112A" w:rsidP="008A112A">
      <w:pPr>
        <w:widowControl w:val="0"/>
        <w:autoSpaceDE w:val="0"/>
        <w:autoSpaceDN w:val="0"/>
        <w:adjustRightInd w:val="0"/>
        <w:spacing w:line="360" w:lineRule="auto"/>
        <w:rPr>
          <w:noProof/>
        </w:rPr>
      </w:pPr>
      <w:r w:rsidRPr="008A112A">
        <w:rPr>
          <w:b/>
          <w:bCs/>
          <w:noProof/>
        </w:rPr>
        <w:t>Wellburn AR</w:t>
      </w:r>
      <w:r w:rsidRPr="008A112A">
        <w:rPr>
          <w:noProof/>
        </w:rPr>
        <w:t xml:space="preserve">. </w:t>
      </w:r>
      <w:r w:rsidRPr="008A112A">
        <w:rPr>
          <w:b/>
          <w:bCs/>
          <w:noProof/>
        </w:rPr>
        <w:t>1994</w:t>
      </w:r>
      <w:r w:rsidRPr="008A112A">
        <w:rPr>
          <w:noProof/>
        </w:rPr>
        <w:t xml:space="preserve">. The spectral determination of chlorophylls a and b, as well as total carotenoids, using various solvents with spectrophotometers of different resolution. </w:t>
      </w:r>
      <w:r w:rsidRPr="008A112A">
        <w:rPr>
          <w:i/>
          <w:iCs/>
          <w:noProof/>
        </w:rPr>
        <w:t>Journal of Plant Physiology</w:t>
      </w:r>
      <w:r w:rsidRPr="008A112A">
        <w:rPr>
          <w:noProof/>
        </w:rPr>
        <w:t xml:space="preserve"> </w:t>
      </w:r>
      <w:r w:rsidRPr="008A112A">
        <w:rPr>
          <w:b/>
          <w:bCs/>
          <w:noProof/>
        </w:rPr>
        <w:t>144</w:t>
      </w:r>
      <w:r w:rsidRPr="008A112A">
        <w:rPr>
          <w:noProof/>
        </w:rPr>
        <w:t>: 307–313.</w:t>
      </w:r>
    </w:p>
    <w:p w14:paraId="1795F3A0" w14:textId="77777777" w:rsidR="008A112A" w:rsidRPr="008A112A" w:rsidRDefault="008A112A" w:rsidP="008A112A">
      <w:pPr>
        <w:widowControl w:val="0"/>
        <w:autoSpaceDE w:val="0"/>
        <w:autoSpaceDN w:val="0"/>
        <w:adjustRightInd w:val="0"/>
        <w:spacing w:line="360" w:lineRule="auto"/>
        <w:rPr>
          <w:noProof/>
        </w:rPr>
      </w:pPr>
      <w:r w:rsidRPr="008A112A">
        <w:rPr>
          <w:b/>
          <w:bCs/>
          <w:noProof/>
        </w:rPr>
        <w:t>Wen Z, White PJ, Shen J, Lambers H</w:t>
      </w:r>
      <w:r w:rsidRPr="008A112A">
        <w:rPr>
          <w:noProof/>
        </w:rPr>
        <w:t xml:space="preserve">. </w:t>
      </w:r>
      <w:r w:rsidRPr="008A112A">
        <w:rPr>
          <w:b/>
          <w:bCs/>
          <w:noProof/>
        </w:rPr>
        <w:t>2022</w:t>
      </w:r>
      <w:r w:rsidRPr="008A112A">
        <w:rPr>
          <w:noProof/>
        </w:rPr>
        <w:t xml:space="preserve">. Linking root exudation to belowground economic traits for resource acquisition. </w:t>
      </w:r>
      <w:r w:rsidRPr="008A112A">
        <w:rPr>
          <w:i/>
          <w:iCs/>
          <w:noProof/>
        </w:rPr>
        <w:t>New Phytologist</w:t>
      </w:r>
      <w:r w:rsidRPr="008A112A">
        <w:rPr>
          <w:noProof/>
        </w:rPr>
        <w:t xml:space="preserve"> </w:t>
      </w:r>
      <w:r w:rsidRPr="008A112A">
        <w:rPr>
          <w:b/>
          <w:bCs/>
          <w:noProof/>
        </w:rPr>
        <w:t>233</w:t>
      </w:r>
      <w:r w:rsidRPr="008A112A">
        <w:rPr>
          <w:noProof/>
        </w:rPr>
        <w:t>: 1620–1635.</w:t>
      </w:r>
    </w:p>
    <w:p w14:paraId="6EAFF666" w14:textId="77777777" w:rsidR="008A112A" w:rsidRPr="008A112A" w:rsidRDefault="008A112A" w:rsidP="008A112A">
      <w:pPr>
        <w:widowControl w:val="0"/>
        <w:autoSpaceDE w:val="0"/>
        <w:autoSpaceDN w:val="0"/>
        <w:adjustRightInd w:val="0"/>
        <w:spacing w:line="360" w:lineRule="auto"/>
        <w:rPr>
          <w:noProof/>
        </w:rPr>
      </w:pPr>
      <w:r w:rsidRPr="008A112A">
        <w:rPr>
          <w:b/>
          <w:bCs/>
          <w:noProof/>
        </w:rPr>
        <w:t>Wieder WR, Cleveland CC, Smith WK, Todd-Brown K</w:t>
      </w:r>
      <w:r w:rsidRPr="008A112A">
        <w:rPr>
          <w:noProof/>
        </w:rPr>
        <w:t xml:space="preserve">. </w:t>
      </w:r>
      <w:r w:rsidRPr="008A112A">
        <w:rPr>
          <w:b/>
          <w:bCs/>
          <w:noProof/>
        </w:rPr>
        <w:t>2015</w:t>
      </w:r>
      <w:r w:rsidRPr="008A112A">
        <w:rPr>
          <w:noProof/>
        </w:rPr>
        <w:t xml:space="preserve">. Future productivity and carbon storage limited by terrestrial nutrient availability. </w:t>
      </w:r>
      <w:r w:rsidRPr="008A112A">
        <w:rPr>
          <w:i/>
          <w:iCs/>
          <w:noProof/>
        </w:rPr>
        <w:t>Nature Geoscience</w:t>
      </w:r>
      <w:r w:rsidRPr="008A112A">
        <w:rPr>
          <w:noProof/>
        </w:rPr>
        <w:t xml:space="preserve"> </w:t>
      </w:r>
      <w:r w:rsidRPr="008A112A">
        <w:rPr>
          <w:b/>
          <w:bCs/>
          <w:noProof/>
        </w:rPr>
        <w:t>8</w:t>
      </w:r>
      <w:r w:rsidRPr="008A112A">
        <w:rPr>
          <w:noProof/>
        </w:rPr>
        <w:t>: 441–444.</w:t>
      </w:r>
    </w:p>
    <w:p w14:paraId="6F8C8683" w14:textId="77777777" w:rsidR="008A112A" w:rsidRPr="008A112A" w:rsidRDefault="008A112A" w:rsidP="008A112A">
      <w:pPr>
        <w:widowControl w:val="0"/>
        <w:autoSpaceDE w:val="0"/>
        <w:autoSpaceDN w:val="0"/>
        <w:adjustRightInd w:val="0"/>
        <w:spacing w:line="360" w:lineRule="auto"/>
        <w:rPr>
          <w:noProof/>
        </w:rPr>
      </w:pPr>
      <w:r w:rsidRPr="008A112A">
        <w:rPr>
          <w:b/>
          <w:bCs/>
          <w:noProof/>
        </w:rPr>
        <w:t>Wright IJ, Reich PB, Westoby M</w:t>
      </w:r>
      <w:r w:rsidRPr="008A112A">
        <w:rPr>
          <w:noProof/>
        </w:rPr>
        <w:t xml:space="preserve">. </w:t>
      </w:r>
      <w:r w:rsidRPr="008A112A">
        <w:rPr>
          <w:b/>
          <w:bCs/>
          <w:noProof/>
        </w:rPr>
        <w:t>2003</w:t>
      </w:r>
      <w:r w:rsidRPr="008A112A">
        <w:rPr>
          <w:noProof/>
        </w:rPr>
        <w:t xml:space="preserve">. Least-cost input mixtures of water and nitrogen for photosynthesis. </w:t>
      </w:r>
      <w:r w:rsidRPr="008A112A">
        <w:rPr>
          <w:i/>
          <w:iCs/>
          <w:noProof/>
        </w:rPr>
        <w:t>The American Naturalist</w:t>
      </w:r>
      <w:r w:rsidRPr="008A112A">
        <w:rPr>
          <w:noProof/>
        </w:rPr>
        <w:t xml:space="preserve"> </w:t>
      </w:r>
      <w:r w:rsidRPr="008A112A">
        <w:rPr>
          <w:b/>
          <w:bCs/>
          <w:noProof/>
        </w:rPr>
        <w:t>161</w:t>
      </w:r>
      <w:r w:rsidRPr="008A112A">
        <w:rPr>
          <w:noProof/>
        </w:rPr>
        <w:t>: 98–111.</w:t>
      </w:r>
    </w:p>
    <w:p w14:paraId="7D11394F" w14:textId="77777777" w:rsidR="008A112A" w:rsidRPr="008A112A" w:rsidRDefault="008A112A" w:rsidP="008A112A">
      <w:pPr>
        <w:widowControl w:val="0"/>
        <w:autoSpaceDE w:val="0"/>
        <w:autoSpaceDN w:val="0"/>
        <w:adjustRightInd w:val="0"/>
        <w:spacing w:line="360" w:lineRule="auto"/>
        <w:rPr>
          <w:noProof/>
        </w:rPr>
      </w:pPr>
      <w:r w:rsidRPr="008A112A">
        <w:rPr>
          <w:b/>
          <w:bCs/>
          <w:noProof/>
        </w:rPr>
        <w:t>Zaehle S, Friedlingstein P, Friend AD</w:t>
      </w:r>
      <w:r w:rsidRPr="008A112A">
        <w:rPr>
          <w:noProof/>
        </w:rPr>
        <w:t xml:space="preserve">. </w:t>
      </w:r>
      <w:r w:rsidRPr="008A112A">
        <w:rPr>
          <w:b/>
          <w:bCs/>
          <w:noProof/>
        </w:rPr>
        <w:t>2010</w:t>
      </w:r>
      <w:r w:rsidRPr="008A112A">
        <w:rPr>
          <w:noProof/>
        </w:rPr>
        <w:t xml:space="preserve">. Terrestrial nitrogen feedbacks may accelerate future climate change. </w:t>
      </w:r>
      <w:r w:rsidRPr="008A112A">
        <w:rPr>
          <w:i/>
          <w:iCs/>
          <w:noProof/>
        </w:rPr>
        <w:t>Geophysical Research Letters</w:t>
      </w:r>
      <w:r w:rsidRPr="008A112A">
        <w:rPr>
          <w:noProof/>
        </w:rPr>
        <w:t xml:space="preserve"> </w:t>
      </w:r>
      <w:r w:rsidRPr="008A112A">
        <w:rPr>
          <w:b/>
          <w:bCs/>
          <w:noProof/>
        </w:rPr>
        <w:t>37</w:t>
      </w:r>
      <w:r w:rsidRPr="008A112A">
        <w:rPr>
          <w:noProof/>
        </w:rPr>
        <w:t>.</w:t>
      </w:r>
    </w:p>
    <w:p w14:paraId="18D0974B" w14:textId="77777777" w:rsidR="008A112A" w:rsidRPr="008A112A" w:rsidRDefault="008A112A" w:rsidP="008A112A">
      <w:pPr>
        <w:widowControl w:val="0"/>
        <w:autoSpaceDE w:val="0"/>
        <w:autoSpaceDN w:val="0"/>
        <w:adjustRightInd w:val="0"/>
        <w:spacing w:line="360" w:lineRule="auto"/>
        <w:rPr>
          <w:noProof/>
        </w:rPr>
      </w:pPr>
      <w:r w:rsidRPr="008A112A">
        <w:rPr>
          <w:b/>
          <w:bCs/>
          <w:noProof/>
        </w:rPr>
        <w:t xml:space="preserve">Zaehle S, Medlyn BE, De Kauwe MG, Walker AP, Dietze MC, Hickler T, Luo Y, Wang YP, El-Masri B, Thornton P, </w:t>
      </w:r>
      <w:r w:rsidRPr="008A112A">
        <w:rPr>
          <w:b/>
          <w:bCs/>
          <w:i/>
          <w:iCs/>
          <w:noProof/>
        </w:rPr>
        <w:t>et al.</w:t>
      </w:r>
      <w:r w:rsidRPr="008A112A">
        <w:rPr>
          <w:noProof/>
        </w:rPr>
        <w:t xml:space="preserve"> </w:t>
      </w:r>
      <w:r w:rsidRPr="008A112A">
        <w:rPr>
          <w:b/>
          <w:bCs/>
          <w:noProof/>
        </w:rPr>
        <w:t>2014</w:t>
      </w:r>
      <w:r w:rsidRPr="008A112A">
        <w:rPr>
          <w:noProof/>
        </w:rPr>
        <w:t xml:space="preserve">. Evaluation of 11 terrestrial carbon-nitrogen cycle models against observations from two temperate Free-Air CO2 Enrichment studies. </w:t>
      </w:r>
      <w:r w:rsidRPr="008A112A">
        <w:rPr>
          <w:i/>
          <w:iCs/>
          <w:noProof/>
        </w:rPr>
        <w:t>New Phytologist</w:t>
      </w:r>
      <w:r w:rsidRPr="008A112A">
        <w:rPr>
          <w:noProof/>
        </w:rPr>
        <w:t xml:space="preserve"> </w:t>
      </w:r>
      <w:r w:rsidRPr="008A112A">
        <w:rPr>
          <w:b/>
          <w:bCs/>
          <w:noProof/>
        </w:rPr>
        <w:t>202</w:t>
      </w:r>
      <w:r w:rsidRPr="008A112A">
        <w:rPr>
          <w:noProof/>
        </w:rPr>
        <w:t>: 803–822.</w:t>
      </w:r>
    </w:p>
    <w:p w14:paraId="59680A8D" w14:textId="1548DB03" w:rsidR="007A3065" w:rsidRPr="007A3065" w:rsidRDefault="007A3065" w:rsidP="008A112A">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mith, Nick" w:date="2023-07-25T14:49:00Z" w:initials="SN">
    <w:p w14:paraId="1CBD9081" w14:textId="2ABB66F0" w:rsidR="00D07CFA" w:rsidRDefault="00D07CFA">
      <w:pPr>
        <w:pStyle w:val="CommentText"/>
      </w:pPr>
      <w:r>
        <w:rPr>
          <w:rStyle w:val="CommentReference"/>
        </w:rPr>
        <w:annotationRef/>
      </w:r>
      <w:r>
        <w:t>Just a suggestion. See note at the end of the Introduction about a subtle reframing to a supply/demand context. This might be simpler and more all encompassing</w:t>
      </w:r>
    </w:p>
  </w:comment>
  <w:comment w:id="1" w:author="Perkowski, Evan A [2]" w:date="2023-08-24T10:46:00Z" w:initials="EP">
    <w:p w14:paraId="0DF22C08" w14:textId="77777777" w:rsidR="00C91DC8" w:rsidRDefault="00C91DC8" w:rsidP="00820E07">
      <w:r>
        <w:rPr>
          <w:rStyle w:val="CommentReference"/>
        </w:rPr>
        <w:annotationRef/>
      </w:r>
      <w:r>
        <w:rPr>
          <w:sz w:val="20"/>
          <w:szCs w:val="20"/>
        </w:rPr>
        <w:t>Added Anet,growth here as it provides additional context for A responses to eCO2</w:t>
      </w:r>
    </w:p>
    <w:p w14:paraId="1E8FD6C5" w14:textId="77777777" w:rsidR="00C91DC8" w:rsidRDefault="00C91DC8" w:rsidP="00820E07"/>
    <w:p w14:paraId="7562F348" w14:textId="77777777" w:rsidR="00C91DC8" w:rsidRDefault="00C91DC8" w:rsidP="00820E07">
      <w:r>
        <w:rPr>
          <w:sz w:val="20"/>
          <w:szCs w:val="20"/>
        </w:rPr>
        <w:t>Could push to supplement if this gets a little too busy (already a lot going on in the manuscript!)</w:t>
      </w:r>
    </w:p>
  </w:comment>
  <w:comment w:id="3" w:author="Perkowski, Evan A [2]" w:date="2023-08-24T10:31:00Z" w:initials="EP">
    <w:p w14:paraId="73340BCD" w14:textId="77777777" w:rsidR="00C1195F" w:rsidRDefault="00C1195F" w:rsidP="00D63164">
      <w:r>
        <w:rPr>
          <w:rStyle w:val="CommentReference"/>
        </w:rPr>
        <w:annotationRef/>
      </w:r>
      <w:r>
        <w:rPr>
          <w:color w:val="000000"/>
          <w:sz w:val="20"/>
          <w:szCs w:val="20"/>
        </w:rPr>
        <w:t xml:space="preserve">Note: removed coefficients from tables. Could perhaps color code </w:t>
      </w:r>
      <w:r>
        <w:rPr>
          <w:i/>
          <w:iCs/>
          <w:color w:val="000000"/>
          <w:sz w:val="20"/>
          <w:szCs w:val="20"/>
        </w:rPr>
        <w:t>p</w:t>
      </w:r>
      <w:r>
        <w:rPr>
          <w:color w:val="000000"/>
          <w:sz w:val="20"/>
          <w:szCs w:val="20"/>
        </w:rPr>
        <w:t>-values to indicate direction of the response?</w:t>
      </w:r>
    </w:p>
  </w:comment>
  <w:comment w:id="4" w:author="Smith, Nick" w:date="2023-07-25T16:30:00Z" w:initials="SN">
    <w:p w14:paraId="0218257F" w14:textId="0ED01C12" w:rsidR="00D07CFA" w:rsidRDefault="00D07CFA">
      <w:pPr>
        <w:pStyle w:val="CommentText"/>
      </w:pPr>
      <w:r>
        <w:rPr>
          <w:rStyle w:val="CommentReference"/>
        </w:rPr>
        <w:annotationRef/>
      </w:r>
      <w:r>
        <w:t>Could it just be that photosynthates were cheaper to produce?</w:t>
      </w:r>
    </w:p>
  </w:comment>
  <w:comment w:id="5" w:author="Smith, Nick" w:date="2023-07-25T16:31:00Z" w:initials="SN">
    <w:p w14:paraId="499C3436" w14:textId="2E0EB04E" w:rsidR="00D07CFA" w:rsidRDefault="00D07CFA">
      <w:pPr>
        <w:pStyle w:val="CommentText"/>
      </w:pPr>
      <w:r>
        <w:rPr>
          <w:rStyle w:val="CommentReference"/>
        </w:rPr>
        <w:annotationRef/>
      </w:r>
      <w:r>
        <w:t>At what scale?</w:t>
      </w:r>
    </w:p>
  </w:comment>
  <w:comment w:id="6" w:author="Smith, Nick" w:date="2023-07-25T16:32:00Z" w:initials="SN">
    <w:p w14:paraId="1E354EA4" w14:textId="7C1A1D51" w:rsidR="00D07CFA" w:rsidRDefault="00D07CFA">
      <w:pPr>
        <w:pStyle w:val="CommentText"/>
      </w:pPr>
      <w:r>
        <w:rPr>
          <w:rStyle w:val="CommentReference"/>
        </w:rPr>
        <w:annotationRef/>
      </w:r>
      <w:r>
        <w:t>This isn’t clear to me, given that the previous sentence was not talking about fertilization. Here and throughout, I would repeat the hypothesis/es and state whether they were supported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BD9081" w15:done="0"/>
  <w15:commentEx w15:paraId="7562F348" w15:done="0"/>
  <w15:commentEx w15:paraId="73340BCD" w15:done="0"/>
  <w15:commentEx w15:paraId="0218257F" w15:done="0"/>
  <w15:commentEx w15:paraId="499C3436" w15:done="0"/>
  <w15:commentEx w15:paraId="1E354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5F7B" w16cex:dateUtc="2023-07-25T19:49:00Z"/>
  <w16cex:commentExtensible w16cex:durableId="71823435" w16cex:dateUtc="2023-08-24T15:46:00Z"/>
  <w16cex:commentExtensible w16cex:durableId="3C0F7244" w16cex:dateUtc="2023-08-24T15:31:00Z"/>
  <w16cex:commentExtensible w16cex:durableId="286A771A" w16cex:dateUtc="2023-07-25T21:30:00Z"/>
  <w16cex:commentExtensible w16cex:durableId="286A775E" w16cex:dateUtc="2023-07-25T21:31:00Z"/>
  <w16cex:commentExtensible w16cex:durableId="286A77B1" w16cex:dateUtc="2023-07-2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BD9081" w16cid:durableId="286A5F7B"/>
  <w16cid:commentId w16cid:paraId="7562F348" w16cid:durableId="71823435"/>
  <w16cid:commentId w16cid:paraId="73340BCD" w16cid:durableId="3C0F7244"/>
  <w16cid:commentId w16cid:paraId="0218257F" w16cid:durableId="286A771A"/>
  <w16cid:commentId w16cid:paraId="499C3436" w16cid:durableId="286A775E"/>
  <w16cid:commentId w16cid:paraId="1E354EA4" w16cid:durableId="286A7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EE5B2" w14:textId="77777777" w:rsidR="00337D70" w:rsidRDefault="00337D70" w:rsidP="00BE0B5B">
      <w:r>
        <w:separator/>
      </w:r>
    </w:p>
  </w:endnote>
  <w:endnote w:type="continuationSeparator" w:id="0">
    <w:p w14:paraId="74FD02E6" w14:textId="77777777" w:rsidR="00337D70" w:rsidRDefault="00337D70" w:rsidP="00BE0B5B">
      <w:r>
        <w:continuationSeparator/>
      </w:r>
    </w:p>
  </w:endnote>
  <w:endnote w:type="continuationNotice" w:id="1">
    <w:p w14:paraId="287DC4E2" w14:textId="77777777" w:rsidR="00337D70" w:rsidRDefault="00337D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D07CFA" w:rsidRDefault="00D07CFA"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D07CFA" w:rsidRDefault="00D07CFA"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D07CFA" w:rsidRDefault="00D07CFA"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D07CFA" w:rsidRDefault="00D07CFA"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D07CFA" w:rsidRDefault="00D07CFA"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B1962" w14:textId="77777777" w:rsidR="00337D70" w:rsidRDefault="00337D70" w:rsidP="00BE0B5B">
      <w:r>
        <w:separator/>
      </w:r>
    </w:p>
  </w:footnote>
  <w:footnote w:type="continuationSeparator" w:id="0">
    <w:p w14:paraId="0232F7F2" w14:textId="77777777" w:rsidR="00337D70" w:rsidRDefault="00337D70" w:rsidP="00BE0B5B">
      <w:r>
        <w:continuationSeparator/>
      </w:r>
    </w:p>
  </w:footnote>
  <w:footnote w:type="continuationNotice" w:id="1">
    <w:p w14:paraId="627BA8AF" w14:textId="77777777" w:rsidR="00337D70" w:rsidRDefault="00337D7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10126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mith, Nick">
    <w15:presenceInfo w15:providerId="None" w15:userId="Smith, Nick"/>
  </w15:person>
  <w15:person w15:author="Perkowski, Evan A [2]">
    <w15:presenceInfo w15:providerId="AD" w15:userId="S::Evan.A.Perkowski@ttu.edu::60f99932-1f8b-47fd-ae71-548bdb6d48d3"/>
  </w15:person>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06317"/>
    <w:rsid w:val="00010153"/>
    <w:rsid w:val="0001120C"/>
    <w:rsid w:val="00020C30"/>
    <w:rsid w:val="000211B3"/>
    <w:rsid w:val="000219AB"/>
    <w:rsid w:val="00026C8C"/>
    <w:rsid w:val="000332A3"/>
    <w:rsid w:val="00034BE9"/>
    <w:rsid w:val="0004189D"/>
    <w:rsid w:val="00041C72"/>
    <w:rsid w:val="000423CB"/>
    <w:rsid w:val="0004272F"/>
    <w:rsid w:val="00045972"/>
    <w:rsid w:val="00045A3C"/>
    <w:rsid w:val="00046738"/>
    <w:rsid w:val="00050001"/>
    <w:rsid w:val="0005043C"/>
    <w:rsid w:val="00051881"/>
    <w:rsid w:val="000547B6"/>
    <w:rsid w:val="00054CA3"/>
    <w:rsid w:val="00055330"/>
    <w:rsid w:val="0005753A"/>
    <w:rsid w:val="00057A94"/>
    <w:rsid w:val="00066136"/>
    <w:rsid w:val="000662B7"/>
    <w:rsid w:val="000669D2"/>
    <w:rsid w:val="00080052"/>
    <w:rsid w:val="000820D8"/>
    <w:rsid w:val="00082C95"/>
    <w:rsid w:val="00084BF6"/>
    <w:rsid w:val="00085CE6"/>
    <w:rsid w:val="00086BD0"/>
    <w:rsid w:val="00091C08"/>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820"/>
    <w:rsid w:val="000E3911"/>
    <w:rsid w:val="000E596A"/>
    <w:rsid w:val="000E7383"/>
    <w:rsid w:val="000F10BF"/>
    <w:rsid w:val="000F1776"/>
    <w:rsid w:val="000F7B4F"/>
    <w:rsid w:val="0010020A"/>
    <w:rsid w:val="0010020B"/>
    <w:rsid w:val="001055F3"/>
    <w:rsid w:val="00106DB4"/>
    <w:rsid w:val="001074C6"/>
    <w:rsid w:val="00121C8E"/>
    <w:rsid w:val="00122B78"/>
    <w:rsid w:val="00123221"/>
    <w:rsid w:val="0012364D"/>
    <w:rsid w:val="0012440D"/>
    <w:rsid w:val="00124B3D"/>
    <w:rsid w:val="00124EC9"/>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48CA"/>
    <w:rsid w:val="00156E39"/>
    <w:rsid w:val="001574F8"/>
    <w:rsid w:val="00157D71"/>
    <w:rsid w:val="0016059D"/>
    <w:rsid w:val="00163151"/>
    <w:rsid w:val="00172DAF"/>
    <w:rsid w:val="0017359D"/>
    <w:rsid w:val="00174799"/>
    <w:rsid w:val="00175025"/>
    <w:rsid w:val="00183498"/>
    <w:rsid w:val="001842B5"/>
    <w:rsid w:val="00184366"/>
    <w:rsid w:val="001861D2"/>
    <w:rsid w:val="001901C7"/>
    <w:rsid w:val="00190698"/>
    <w:rsid w:val="001910D3"/>
    <w:rsid w:val="00195444"/>
    <w:rsid w:val="0019627D"/>
    <w:rsid w:val="001A5315"/>
    <w:rsid w:val="001B30C4"/>
    <w:rsid w:val="001B6725"/>
    <w:rsid w:val="001C077E"/>
    <w:rsid w:val="001C0D32"/>
    <w:rsid w:val="001D2389"/>
    <w:rsid w:val="001D456F"/>
    <w:rsid w:val="001D4A26"/>
    <w:rsid w:val="001D4D48"/>
    <w:rsid w:val="001D7D17"/>
    <w:rsid w:val="001D7FCE"/>
    <w:rsid w:val="001E026E"/>
    <w:rsid w:val="001E2ECB"/>
    <w:rsid w:val="001E5EF9"/>
    <w:rsid w:val="001F25D4"/>
    <w:rsid w:val="001F5181"/>
    <w:rsid w:val="001F5239"/>
    <w:rsid w:val="002034D4"/>
    <w:rsid w:val="002058B5"/>
    <w:rsid w:val="00205A6B"/>
    <w:rsid w:val="0020690A"/>
    <w:rsid w:val="002109ED"/>
    <w:rsid w:val="002141C8"/>
    <w:rsid w:val="00215BF0"/>
    <w:rsid w:val="00216795"/>
    <w:rsid w:val="002228AE"/>
    <w:rsid w:val="002251B8"/>
    <w:rsid w:val="00232D38"/>
    <w:rsid w:val="00242D25"/>
    <w:rsid w:val="00243B3D"/>
    <w:rsid w:val="0024558A"/>
    <w:rsid w:val="00246A88"/>
    <w:rsid w:val="00247CFD"/>
    <w:rsid w:val="00250F92"/>
    <w:rsid w:val="0025296B"/>
    <w:rsid w:val="00256F75"/>
    <w:rsid w:val="00261FAA"/>
    <w:rsid w:val="002635B5"/>
    <w:rsid w:val="0026406F"/>
    <w:rsid w:val="00265007"/>
    <w:rsid w:val="00272CBE"/>
    <w:rsid w:val="00273F0F"/>
    <w:rsid w:val="00275063"/>
    <w:rsid w:val="0027665D"/>
    <w:rsid w:val="00280679"/>
    <w:rsid w:val="00281071"/>
    <w:rsid w:val="00281236"/>
    <w:rsid w:val="002812F5"/>
    <w:rsid w:val="002832C4"/>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4DBF"/>
    <w:rsid w:val="002B6575"/>
    <w:rsid w:val="002B78C1"/>
    <w:rsid w:val="002C0F1F"/>
    <w:rsid w:val="002C30A0"/>
    <w:rsid w:val="002C360E"/>
    <w:rsid w:val="002C5F8C"/>
    <w:rsid w:val="002C6004"/>
    <w:rsid w:val="002C6B27"/>
    <w:rsid w:val="002C7F94"/>
    <w:rsid w:val="002D30AB"/>
    <w:rsid w:val="002D71CB"/>
    <w:rsid w:val="002D7CDA"/>
    <w:rsid w:val="002D7E7F"/>
    <w:rsid w:val="002E00E5"/>
    <w:rsid w:val="002E018C"/>
    <w:rsid w:val="002E1766"/>
    <w:rsid w:val="002E199F"/>
    <w:rsid w:val="002E2834"/>
    <w:rsid w:val="002F24E0"/>
    <w:rsid w:val="002F4382"/>
    <w:rsid w:val="002F63B5"/>
    <w:rsid w:val="00301A93"/>
    <w:rsid w:val="0030200F"/>
    <w:rsid w:val="00302C3B"/>
    <w:rsid w:val="00305ABA"/>
    <w:rsid w:val="00314876"/>
    <w:rsid w:val="00317070"/>
    <w:rsid w:val="00320015"/>
    <w:rsid w:val="00320878"/>
    <w:rsid w:val="0032204D"/>
    <w:rsid w:val="00325067"/>
    <w:rsid w:val="0033090F"/>
    <w:rsid w:val="00331CD4"/>
    <w:rsid w:val="00332B6F"/>
    <w:rsid w:val="003350A2"/>
    <w:rsid w:val="00336994"/>
    <w:rsid w:val="0033783A"/>
    <w:rsid w:val="00337D70"/>
    <w:rsid w:val="003413F5"/>
    <w:rsid w:val="00341F10"/>
    <w:rsid w:val="0034311D"/>
    <w:rsid w:val="00346EE6"/>
    <w:rsid w:val="0034779A"/>
    <w:rsid w:val="00351A3C"/>
    <w:rsid w:val="00351DA7"/>
    <w:rsid w:val="00355F99"/>
    <w:rsid w:val="00356F52"/>
    <w:rsid w:val="00357D8C"/>
    <w:rsid w:val="003620C0"/>
    <w:rsid w:val="003703E2"/>
    <w:rsid w:val="00370533"/>
    <w:rsid w:val="0037141F"/>
    <w:rsid w:val="00371536"/>
    <w:rsid w:val="00372843"/>
    <w:rsid w:val="00373E72"/>
    <w:rsid w:val="00375E1D"/>
    <w:rsid w:val="00376836"/>
    <w:rsid w:val="00376F21"/>
    <w:rsid w:val="00377A13"/>
    <w:rsid w:val="003810C5"/>
    <w:rsid w:val="00381E31"/>
    <w:rsid w:val="00382296"/>
    <w:rsid w:val="00385BDF"/>
    <w:rsid w:val="003866F7"/>
    <w:rsid w:val="00387225"/>
    <w:rsid w:val="0039000C"/>
    <w:rsid w:val="003904E2"/>
    <w:rsid w:val="00391BFD"/>
    <w:rsid w:val="0039373C"/>
    <w:rsid w:val="00394DD5"/>
    <w:rsid w:val="003A0A21"/>
    <w:rsid w:val="003A20C6"/>
    <w:rsid w:val="003A28AA"/>
    <w:rsid w:val="003A66AF"/>
    <w:rsid w:val="003B0521"/>
    <w:rsid w:val="003B4535"/>
    <w:rsid w:val="003B50BD"/>
    <w:rsid w:val="003B540C"/>
    <w:rsid w:val="003B790E"/>
    <w:rsid w:val="003C0382"/>
    <w:rsid w:val="003C1692"/>
    <w:rsid w:val="003C181F"/>
    <w:rsid w:val="003C1A57"/>
    <w:rsid w:val="003C1F67"/>
    <w:rsid w:val="003C6CE0"/>
    <w:rsid w:val="003D4E39"/>
    <w:rsid w:val="003E505B"/>
    <w:rsid w:val="003E5E1E"/>
    <w:rsid w:val="003F07DD"/>
    <w:rsid w:val="003F0E69"/>
    <w:rsid w:val="003F1DED"/>
    <w:rsid w:val="003F3B22"/>
    <w:rsid w:val="003F462B"/>
    <w:rsid w:val="003F48ED"/>
    <w:rsid w:val="003F5359"/>
    <w:rsid w:val="00405D03"/>
    <w:rsid w:val="00405D41"/>
    <w:rsid w:val="0040672C"/>
    <w:rsid w:val="00406F0B"/>
    <w:rsid w:val="00410300"/>
    <w:rsid w:val="004177E2"/>
    <w:rsid w:val="00417DED"/>
    <w:rsid w:val="00421518"/>
    <w:rsid w:val="0043306A"/>
    <w:rsid w:val="00434188"/>
    <w:rsid w:val="00434316"/>
    <w:rsid w:val="00444BB3"/>
    <w:rsid w:val="00451F94"/>
    <w:rsid w:val="00452144"/>
    <w:rsid w:val="00460B65"/>
    <w:rsid w:val="00461CE8"/>
    <w:rsid w:val="00461D5E"/>
    <w:rsid w:val="004651F5"/>
    <w:rsid w:val="00467857"/>
    <w:rsid w:val="00470A8B"/>
    <w:rsid w:val="004722BD"/>
    <w:rsid w:val="00473A0B"/>
    <w:rsid w:val="00475A2D"/>
    <w:rsid w:val="00477DA9"/>
    <w:rsid w:val="004834AB"/>
    <w:rsid w:val="0048595F"/>
    <w:rsid w:val="004859F9"/>
    <w:rsid w:val="00486308"/>
    <w:rsid w:val="00487452"/>
    <w:rsid w:val="004903FB"/>
    <w:rsid w:val="00494087"/>
    <w:rsid w:val="0049650C"/>
    <w:rsid w:val="00496C09"/>
    <w:rsid w:val="00497794"/>
    <w:rsid w:val="004A090D"/>
    <w:rsid w:val="004A1014"/>
    <w:rsid w:val="004A246A"/>
    <w:rsid w:val="004A3596"/>
    <w:rsid w:val="004A5405"/>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107"/>
    <w:rsid w:val="004E14A4"/>
    <w:rsid w:val="004E18EF"/>
    <w:rsid w:val="004E480B"/>
    <w:rsid w:val="004F5BC3"/>
    <w:rsid w:val="004F6BB5"/>
    <w:rsid w:val="004F6F25"/>
    <w:rsid w:val="00500DA3"/>
    <w:rsid w:val="00502333"/>
    <w:rsid w:val="00505254"/>
    <w:rsid w:val="005066B8"/>
    <w:rsid w:val="00507F9F"/>
    <w:rsid w:val="00515179"/>
    <w:rsid w:val="00515251"/>
    <w:rsid w:val="005165DF"/>
    <w:rsid w:val="00516C72"/>
    <w:rsid w:val="0052089E"/>
    <w:rsid w:val="00521148"/>
    <w:rsid w:val="00522989"/>
    <w:rsid w:val="005265AD"/>
    <w:rsid w:val="00526A21"/>
    <w:rsid w:val="00527403"/>
    <w:rsid w:val="005303D8"/>
    <w:rsid w:val="00530F50"/>
    <w:rsid w:val="005353CC"/>
    <w:rsid w:val="0053755A"/>
    <w:rsid w:val="00542E86"/>
    <w:rsid w:val="005459FB"/>
    <w:rsid w:val="005507AE"/>
    <w:rsid w:val="00550C18"/>
    <w:rsid w:val="00550E69"/>
    <w:rsid w:val="00553024"/>
    <w:rsid w:val="00553450"/>
    <w:rsid w:val="0055374C"/>
    <w:rsid w:val="00553FA0"/>
    <w:rsid w:val="00555B50"/>
    <w:rsid w:val="00557DC7"/>
    <w:rsid w:val="00566D07"/>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13AA"/>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3A28"/>
    <w:rsid w:val="005F5CD8"/>
    <w:rsid w:val="005F6310"/>
    <w:rsid w:val="00604604"/>
    <w:rsid w:val="00604DE5"/>
    <w:rsid w:val="00607093"/>
    <w:rsid w:val="00613F7E"/>
    <w:rsid w:val="0061578C"/>
    <w:rsid w:val="00616ADB"/>
    <w:rsid w:val="006223F4"/>
    <w:rsid w:val="006235F7"/>
    <w:rsid w:val="00623A54"/>
    <w:rsid w:val="0062409B"/>
    <w:rsid w:val="00633A9D"/>
    <w:rsid w:val="00634F94"/>
    <w:rsid w:val="006368CD"/>
    <w:rsid w:val="006371F3"/>
    <w:rsid w:val="0063735F"/>
    <w:rsid w:val="006415D1"/>
    <w:rsid w:val="006460A8"/>
    <w:rsid w:val="006564D7"/>
    <w:rsid w:val="006615BE"/>
    <w:rsid w:val="00661657"/>
    <w:rsid w:val="00661F5E"/>
    <w:rsid w:val="00664286"/>
    <w:rsid w:val="00664380"/>
    <w:rsid w:val="0066572C"/>
    <w:rsid w:val="00665887"/>
    <w:rsid w:val="006675DB"/>
    <w:rsid w:val="00670974"/>
    <w:rsid w:val="00672FFC"/>
    <w:rsid w:val="006738D3"/>
    <w:rsid w:val="0067614B"/>
    <w:rsid w:val="0067746E"/>
    <w:rsid w:val="00677713"/>
    <w:rsid w:val="00683E3B"/>
    <w:rsid w:val="00687193"/>
    <w:rsid w:val="0068792E"/>
    <w:rsid w:val="006938AD"/>
    <w:rsid w:val="00693B51"/>
    <w:rsid w:val="0069616B"/>
    <w:rsid w:val="006969E8"/>
    <w:rsid w:val="00696F95"/>
    <w:rsid w:val="006B0B80"/>
    <w:rsid w:val="006B2378"/>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5D27"/>
    <w:rsid w:val="00737D2B"/>
    <w:rsid w:val="00740198"/>
    <w:rsid w:val="007417EA"/>
    <w:rsid w:val="00743689"/>
    <w:rsid w:val="00755ED5"/>
    <w:rsid w:val="00755EEE"/>
    <w:rsid w:val="0075744C"/>
    <w:rsid w:val="00766769"/>
    <w:rsid w:val="00770577"/>
    <w:rsid w:val="00780902"/>
    <w:rsid w:val="007838B4"/>
    <w:rsid w:val="00785CB0"/>
    <w:rsid w:val="007910E7"/>
    <w:rsid w:val="00792211"/>
    <w:rsid w:val="0079452B"/>
    <w:rsid w:val="007954B2"/>
    <w:rsid w:val="007A3065"/>
    <w:rsid w:val="007A39EE"/>
    <w:rsid w:val="007A4021"/>
    <w:rsid w:val="007A4FD5"/>
    <w:rsid w:val="007A539F"/>
    <w:rsid w:val="007A63A2"/>
    <w:rsid w:val="007B230F"/>
    <w:rsid w:val="007B4C3C"/>
    <w:rsid w:val="007B5D9F"/>
    <w:rsid w:val="007B67A6"/>
    <w:rsid w:val="007B7012"/>
    <w:rsid w:val="007C320B"/>
    <w:rsid w:val="007D21EF"/>
    <w:rsid w:val="007D61F4"/>
    <w:rsid w:val="007D627F"/>
    <w:rsid w:val="007F2EA3"/>
    <w:rsid w:val="007F325C"/>
    <w:rsid w:val="007F5545"/>
    <w:rsid w:val="007F6722"/>
    <w:rsid w:val="007F75AE"/>
    <w:rsid w:val="007F7A3D"/>
    <w:rsid w:val="00800EAC"/>
    <w:rsid w:val="008073FA"/>
    <w:rsid w:val="008100A4"/>
    <w:rsid w:val="0081474A"/>
    <w:rsid w:val="00816C54"/>
    <w:rsid w:val="00816CB1"/>
    <w:rsid w:val="00816D9F"/>
    <w:rsid w:val="008200C1"/>
    <w:rsid w:val="008201B4"/>
    <w:rsid w:val="008207A4"/>
    <w:rsid w:val="00820E42"/>
    <w:rsid w:val="00823CBA"/>
    <w:rsid w:val="00823D51"/>
    <w:rsid w:val="0083016C"/>
    <w:rsid w:val="00833876"/>
    <w:rsid w:val="008352DC"/>
    <w:rsid w:val="00835DAF"/>
    <w:rsid w:val="008439F1"/>
    <w:rsid w:val="008447A3"/>
    <w:rsid w:val="00852399"/>
    <w:rsid w:val="00852873"/>
    <w:rsid w:val="00853C83"/>
    <w:rsid w:val="0086376C"/>
    <w:rsid w:val="0086387E"/>
    <w:rsid w:val="00863C2A"/>
    <w:rsid w:val="008659BC"/>
    <w:rsid w:val="00865A1C"/>
    <w:rsid w:val="00867DE7"/>
    <w:rsid w:val="00870551"/>
    <w:rsid w:val="008729A7"/>
    <w:rsid w:val="00875F70"/>
    <w:rsid w:val="00887B00"/>
    <w:rsid w:val="00890610"/>
    <w:rsid w:val="00897146"/>
    <w:rsid w:val="008A112A"/>
    <w:rsid w:val="008A144F"/>
    <w:rsid w:val="008A30D2"/>
    <w:rsid w:val="008A40EC"/>
    <w:rsid w:val="008A6F85"/>
    <w:rsid w:val="008A72C3"/>
    <w:rsid w:val="008B067B"/>
    <w:rsid w:val="008B2EC1"/>
    <w:rsid w:val="008B5D7E"/>
    <w:rsid w:val="008B6132"/>
    <w:rsid w:val="008B66B5"/>
    <w:rsid w:val="008C30BF"/>
    <w:rsid w:val="008C5417"/>
    <w:rsid w:val="008D0949"/>
    <w:rsid w:val="008D224C"/>
    <w:rsid w:val="008D4ED6"/>
    <w:rsid w:val="008E01D4"/>
    <w:rsid w:val="008E2093"/>
    <w:rsid w:val="008E306E"/>
    <w:rsid w:val="008E6ED4"/>
    <w:rsid w:val="008F1A48"/>
    <w:rsid w:val="008F3F02"/>
    <w:rsid w:val="008F3FB9"/>
    <w:rsid w:val="008F475B"/>
    <w:rsid w:val="00901166"/>
    <w:rsid w:val="00902118"/>
    <w:rsid w:val="0090281E"/>
    <w:rsid w:val="00905FE5"/>
    <w:rsid w:val="0091040E"/>
    <w:rsid w:val="00912E94"/>
    <w:rsid w:val="0091564E"/>
    <w:rsid w:val="00923070"/>
    <w:rsid w:val="00924281"/>
    <w:rsid w:val="00925685"/>
    <w:rsid w:val="00930214"/>
    <w:rsid w:val="00930CCC"/>
    <w:rsid w:val="009333E9"/>
    <w:rsid w:val="009337CA"/>
    <w:rsid w:val="00937B7E"/>
    <w:rsid w:val="00937CF8"/>
    <w:rsid w:val="00937E80"/>
    <w:rsid w:val="009412FD"/>
    <w:rsid w:val="00943993"/>
    <w:rsid w:val="009440BC"/>
    <w:rsid w:val="0094665C"/>
    <w:rsid w:val="00947C22"/>
    <w:rsid w:val="00952D7C"/>
    <w:rsid w:val="00954F62"/>
    <w:rsid w:val="00955DC4"/>
    <w:rsid w:val="00956621"/>
    <w:rsid w:val="009574E3"/>
    <w:rsid w:val="00961490"/>
    <w:rsid w:val="00961A01"/>
    <w:rsid w:val="00963F35"/>
    <w:rsid w:val="009667C6"/>
    <w:rsid w:val="00970172"/>
    <w:rsid w:val="00970BD3"/>
    <w:rsid w:val="00971319"/>
    <w:rsid w:val="009778E7"/>
    <w:rsid w:val="00980F05"/>
    <w:rsid w:val="00981DB0"/>
    <w:rsid w:val="009850F3"/>
    <w:rsid w:val="00987F77"/>
    <w:rsid w:val="00991413"/>
    <w:rsid w:val="009914B7"/>
    <w:rsid w:val="00995626"/>
    <w:rsid w:val="00997121"/>
    <w:rsid w:val="009B0345"/>
    <w:rsid w:val="009B053E"/>
    <w:rsid w:val="009B2B3C"/>
    <w:rsid w:val="009B33AE"/>
    <w:rsid w:val="009B4AC9"/>
    <w:rsid w:val="009B70D0"/>
    <w:rsid w:val="009B7C4B"/>
    <w:rsid w:val="009C0896"/>
    <w:rsid w:val="009C1236"/>
    <w:rsid w:val="009C15F7"/>
    <w:rsid w:val="009C3547"/>
    <w:rsid w:val="009C354F"/>
    <w:rsid w:val="009D1592"/>
    <w:rsid w:val="009D28AD"/>
    <w:rsid w:val="009D6030"/>
    <w:rsid w:val="009E41D6"/>
    <w:rsid w:val="009E6F1A"/>
    <w:rsid w:val="009E743C"/>
    <w:rsid w:val="009E7F8B"/>
    <w:rsid w:val="009F20B5"/>
    <w:rsid w:val="009F608B"/>
    <w:rsid w:val="009F7EA9"/>
    <w:rsid w:val="00A03B58"/>
    <w:rsid w:val="00A05AED"/>
    <w:rsid w:val="00A05E8B"/>
    <w:rsid w:val="00A074E8"/>
    <w:rsid w:val="00A075E5"/>
    <w:rsid w:val="00A07D88"/>
    <w:rsid w:val="00A120CC"/>
    <w:rsid w:val="00A13D14"/>
    <w:rsid w:val="00A14A1D"/>
    <w:rsid w:val="00A222F5"/>
    <w:rsid w:val="00A22632"/>
    <w:rsid w:val="00A2354B"/>
    <w:rsid w:val="00A25862"/>
    <w:rsid w:val="00A26874"/>
    <w:rsid w:val="00A32217"/>
    <w:rsid w:val="00A33030"/>
    <w:rsid w:val="00A3384B"/>
    <w:rsid w:val="00A3578E"/>
    <w:rsid w:val="00A37024"/>
    <w:rsid w:val="00A42D68"/>
    <w:rsid w:val="00A444B1"/>
    <w:rsid w:val="00A47808"/>
    <w:rsid w:val="00A50E11"/>
    <w:rsid w:val="00A552FE"/>
    <w:rsid w:val="00A56938"/>
    <w:rsid w:val="00A5727F"/>
    <w:rsid w:val="00A601C7"/>
    <w:rsid w:val="00A618EC"/>
    <w:rsid w:val="00A61AA9"/>
    <w:rsid w:val="00A62C66"/>
    <w:rsid w:val="00A63B5B"/>
    <w:rsid w:val="00A66582"/>
    <w:rsid w:val="00A6737F"/>
    <w:rsid w:val="00A67FF2"/>
    <w:rsid w:val="00A71347"/>
    <w:rsid w:val="00A73915"/>
    <w:rsid w:val="00A742CF"/>
    <w:rsid w:val="00A765F4"/>
    <w:rsid w:val="00A81418"/>
    <w:rsid w:val="00A84320"/>
    <w:rsid w:val="00A87C8A"/>
    <w:rsid w:val="00A92732"/>
    <w:rsid w:val="00A93E41"/>
    <w:rsid w:val="00A949F6"/>
    <w:rsid w:val="00A97A48"/>
    <w:rsid w:val="00AA2C0D"/>
    <w:rsid w:val="00AA3BD4"/>
    <w:rsid w:val="00AA3FD0"/>
    <w:rsid w:val="00AC0888"/>
    <w:rsid w:val="00AC1998"/>
    <w:rsid w:val="00AC4F80"/>
    <w:rsid w:val="00AD3279"/>
    <w:rsid w:val="00AD4FAC"/>
    <w:rsid w:val="00AD5C31"/>
    <w:rsid w:val="00AE4643"/>
    <w:rsid w:val="00AE65CA"/>
    <w:rsid w:val="00AE67B1"/>
    <w:rsid w:val="00AE7E6C"/>
    <w:rsid w:val="00AF072D"/>
    <w:rsid w:val="00AF1373"/>
    <w:rsid w:val="00AF2CCC"/>
    <w:rsid w:val="00AF35EB"/>
    <w:rsid w:val="00AF5222"/>
    <w:rsid w:val="00AF64B8"/>
    <w:rsid w:val="00B01F60"/>
    <w:rsid w:val="00B02E83"/>
    <w:rsid w:val="00B06493"/>
    <w:rsid w:val="00B10813"/>
    <w:rsid w:val="00B1542B"/>
    <w:rsid w:val="00B155C2"/>
    <w:rsid w:val="00B17280"/>
    <w:rsid w:val="00B17316"/>
    <w:rsid w:val="00B216DB"/>
    <w:rsid w:val="00B2438E"/>
    <w:rsid w:val="00B25841"/>
    <w:rsid w:val="00B26AEE"/>
    <w:rsid w:val="00B26FCB"/>
    <w:rsid w:val="00B27FEF"/>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76367"/>
    <w:rsid w:val="00B810B8"/>
    <w:rsid w:val="00B82937"/>
    <w:rsid w:val="00B865D9"/>
    <w:rsid w:val="00B869C1"/>
    <w:rsid w:val="00B90948"/>
    <w:rsid w:val="00B91F60"/>
    <w:rsid w:val="00BA14BF"/>
    <w:rsid w:val="00BA3A8F"/>
    <w:rsid w:val="00BA4317"/>
    <w:rsid w:val="00BA5DF5"/>
    <w:rsid w:val="00BA7638"/>
    <w:rsid w:val="00BA78E8"/>
    <w:rsid w:val="00BB00AD"/>
    <w:rsid w:val="00BB1B0B"/>
    <w:rsid w:val="00BB79CA"/>
    <w:rsid w:val="00BB7BBB"/>
    <w:rsid w:val="00BC0547"/>
    <w:rsid w:val="00BC1339"/>
    <w:rsid w:val="00BC1341"/>
    <w:rsid w:val="00BC4D5A"/>
    <w:rsid w:val="00BC57CC"/>
    <w:rsid w:val="00BC5C34"/>
    <w:rsid w:val="00BC73C6"/>
    <w:rsid w:val="00BC7806"/>
    <w:rsid w:val="00BD1726"/>
    <w:rsid w:val="00BD33C0"/>
    <w:rsid w:val="00BD4C63"/>
    <w:rsid w:val="00BD6A90"/>
    <w:rsid w:val="00BD6EBA"/>
    <w:rsid w:val="00BE0B5B"/>
    <w:rsid w:val="00BE41BE"/>
    <w:rsid w:val="00BE4981"/>
    <w:rsid w:val="00BE7451"/>
    <w:rsid w:val="00BF10D0"/>
    <w:rsid w:val="00BF4EFD"/>
    <w:rsid w:val="00BF6D9A"/>
    <w:rsid w:val="00C01A04"/>
    <w:rsid w:val="00C05A1D"/>
    <w:rsid w:val="00C0699A"/>
    <w:rsid w:val="00C1153D"/>
    <w:rsid w:val="00C1195F"/>
    <w:rsid w:val="00C147D0"/>
    <w:rsid w:val="00C1544C"/>
    <w:rsid w:val="00C155CB"/>
    <w:rsid w:val="00C21007"/>
    <w:rsid w:val="00C21DD2"/>
    <w:rsid w:val="00C234F0"/>
    <w:rsid w:val="00C23E47"/>
    <w:rsid w:val="00C2454B"/>
    <w:rsid w:val="00C2542B"/>
    <w:rsid w:val="00C306F4"/>
    <w:rsid w:val="00C31060"/>
    <w:rsid w:val="00C33F4D"/>
    <w:rsid w:val="00C34C61"/>
    <w:rsid w:val="00C358CC"/>
    <w:rsid w:val="00C36D50"/>
    <w:rsid w:val="00C42E33"/>
    <w:rsid w:val="00C43709"/>
    <w:rsid w:val="00C54EE1"/>
    <w:rsid w:val="00C557BB"/>
    <w:rsid w:val="00C559DA"/>
    <w:rsid w:val="00C602A1"/>
    <w:rsid w:val="00C6230A"/>
    <w:rsid w:val="00C633A2"/>
    <w:rsid w:val="00C63CDB"/>
    <w:rsid w:val="00C6423C"/>
    <w:rsid w:val="00C66EF6"/>
    <w:rsid w:val="00C71098"/>
    <w:rsid w:val="00C73D22"/>
    <w:rsid w:val="00C75827"/>
    <w:rsid w:val="00C7722A"/>
    <w:rsid w:val="00C77766"/>
    <w:rsid w:val="00C7794E"/>
    <w:rsid w:val="00C8074D"/>
    <w:rsid w:val="00C83AE3"/>
    <w:rsid w:val="00C84C35"/>
    <w:rsid w:val="00C84F89"/>
    <w:rsid w:val="00C902FD"/>
    <w:rsid w:val="00C91DC8"/>
    <w:rsid w:val="00C93B64"/>
    <w:rsid w:val="00C94130"/>
    <w:rsid w:val="00CA0B71"/>
    <w:rsid w:val="00CB183B"/>
    <w:rsid w:val="00CB2C5B"/>
    <w:rsid w:val="00CB5C46"/>
    <w:rsid w:val="00CB6CDF"/>
    <w:rsid w:val="00CC07AC"/>
    <w:rsid w:val="00CC2899"/>
    <w:rsid w:val="00CC3C8B"/>
    <w:rsid w:val="00CC4250"/>
    <w:rsid w:val="00CC6AE8"/>
    <w:rsid w:val="00CD368B"/>
    <w:rsid w:val="00CD6CA5"/>
    <w:rsid w:val="00CE02BB"/>
    <w:rsid w:val="00CE087E"/>
    <w:rsid w:val="00CE09F1"/>
    <w:rsid w:val="00CE1F28"/>
    <w:rsid w:val="00CE2816"/>
    <w:rsid w:val="00CE622F"/>
    <w:rsid w:val="00CE7C55"/>
    <w:rsid w:val="00CF12A0"/>
    <w:rsid w:val="00CF1697"/>
    <w:rsid w:val="00CF2A0F"/>
    <w:rsid w:val="00CF3DB6"/>
    <w:rsid w:val="00CF4C98"/>
    <w:rsid w:val="00CF6F88"/>
    <w:rsid w:val="00CF7D47"/>
    <w:rsid w:val="00D0044D"/>
    <w:rsid w:val="00D0395C"/>
    <w:rsid w:val="00D06E10"/>
    <w:rsid w:val="00D07CFA"/>
    <w:rsid w:val="00D11FFD"/>
    <w:rsid w:val="00D13D0F"/>
    <w:rsid w:val="00D17CD5"/>
    <w:rsid w:val="00D23E29"/>
    <w:rsid w:val="00D30311"/>
    <w:rsid w:val="00D33CED"/>
    <w:rsid w:val="00D34D2F"/>
    <w:rsid w:val="00D40F7F"/>
    <w:rsid w:val="00D47386"/>
    <w:rsid w:val="00D4788C"/>
    <w:rsid w:val="00D52184"/>
    <w:rsid w:val="00D52B93"/>
    <w:rsid w:val="00D60D5F"/>
    <w:rsid w:val="00D6180E"/>
    <w:rsid w:val="00D646BA"/>
    <w:rsid w:val="00D67B50"/>
    <w:rsid w:val="00D71956"/>
    <w:rsid w:val="00D71F3A"/>
    <w:rsid w:val="00D73AEB"/>
    <w:rsid w:val="00D74537"/>
    <w:rsid w:val="00D74B1E"/>
    <w:rsid w:val="00D760FB"/>
    <w:rsid w:val="00D765D3"/>
    <w:rsid w:val="00D819F6"/>
    <w:rsid w:val="00D82CDD"/>
    <w:rsid w:val="00D83236"/>
    <w:rsid w:val="00D83A10"/>
    <w:rsid w:val="00D84AD9"/>
    <w:rsid w:val="00D867FF"/>
    <w:rsid w:val="00D87895"/>
    <w:rsid w:val="00D924B1"/>
    <w:rsid w:val="00D96051"/>
    <w:rsid w:val="00D97F62"/>
    <w:rsid w:val="00DA1161"/>
    <w:rsid w:val="00DA1D34"/>
    <w:rsid w:val="00DA2323"/>
    <w:rsid w:val="00DA258F"/>
    <w:rsid w:val="00DA5F83"/>
    <w:rsid w:val="00DA6299"/>
    <w:rsid w:val="00DA6D24"/>
    <w:rsid w:val="00DB1DDA"/>
    <w:rsid w:val="00DB2FF2"/>
    <w:rsid w:val="00DB48AC"/>
    <w:rsid w:val="00DB4AC0"/>
    <w:rsid w:val="00DB7CDA"/>
    <w:rsid w:val="00DC0D36"/>
    <w:rsid w:val="00DC1D72"/>
    <w:rsid w:val="00DD0204"/>
    <w:rsid w:val="00DD269A"/>
    <w:rsid w:val="00DD7652"/>
    <w:rsid w:val="00DD79E2"/>
    <w:rsid w:val="00DE0CDB"/>
    <w:rsid w:val="00DE117E"/>
    <w:rsid w:val="00DE2B27"/>
    <w:rsid w:val="00DE3434"/>
    <w:rsid w:val="00DE75A7"/>
    <w:rsid w:val="00DF14FC"/>
    <w:rsid w:val="00DF4AA8"/>
    <w:rsid w:val="00DF4B2D"/>
    <w:rsid w:val="00DF6D16"/>
    <w:rsid w:val="00DF7D3B"/>
    <w:rsid w:val="00E003AD"/>
    <w:rsid w:val="00E01058"/>
    <w:rsid w:val="00E05308"/>
    <w:rsid w:val="00E06DE0"/>
    <w:rsid w:val="00E070C2"/>
    <w:rsid w:val="00E07307"/>
    <w:rsid w:val="00E15940"/>
    <w:rsid w:val="00E163F9"/>
    <w:rsid w:val="00E22EA1"/>
    <w:rsid w:val="00E249F0"/>
    <w:rsid w:val="00E25436"/>
    <w:rsid w:val="00E260EF"/>
    <w:rsid w:val="00E302CB"/>
    <w:rsid w:val="00E31D2E"/>
    <w:rsid w:val="00E40882"/>
    <w:rsid w:val="00E4124F"/>
    <w:rsid w:val="00E4133D"/>
    <w:rsid w:val="00E435A0"/>
    <w:rsid w:val="00E44B18"/>
    <w:rsid w:val="00E44C70"/>
    <w:rsid w:val="00E4717B"/>
    <w:rsid w:val="00E50380"/>
    <w:rsid w:val="00E549C0"/>
    <w:rsid w:val="00E56CFB"/>
    <w:rsid w:val="00E570BC"/>
    <w:rsid w:val="00E60355"/>
    <w:rsid w:val="00E60BAC"/>
    <w:rsid w:val="00E62AC7"/>
    <w:rsid w:val="00E648B5"/>
    <w:rsid w:val="00E6494C"/>
    <w:rsid w:val="00E6497C"/>
    <w:rsid w:val="00E64D01"/>
    <w:rsid w:val="00E668F0"/>
    <w:rsid w:val="00E71668"/>
    <w:rsid w:val="00E716AF"/>
    <w:rsid w:val="00E7240F"/>
    <w:rsid w:val="00E80627"/>
    <w:rsid w:val="00E842AD"/>
    <w:rsid w:val="00E84DE3"/>
    <w:rsid w:val="00E86DC3"/>
    <w:rsid w:val="00E90F4A"/>
    <w:rsid w:val="00E949C2"/>
    <w:rsid w:val="00E95B59"/>
    <w:rsid w:val="00EA1004"/>
    <w:rsid w:val="00EA3BC7"/>
    <w:rsid w:val="00EA4C01"/>
    <w:rsid w:val="00EA6947"/>
    <w:rsid w:val="00EA79A6"/>
    <w:rsid w:val="00EB18AF"/>
    <w:rsid w:val="00EB416F"/>
    <w:rsid w:val="00EC1B16"/>
    <w:rsid w:val="00EC32C3"/>
    <w:rsid w:val="00ED51AF"/>
    <w:rsid w:val="00EE0719"/>
    <w:rsid w:val="00EE099C"/>
    <w:rsid w:val="00EE1204"/>
    <w:rsid w:val="00EE2EE3"/>
    <w:rsid w:val="00EF408A"/>
    <w:rsid w:val="00EF7B26"/>
    <w:rsid w:val="00F01F5F"/>
    <w:rsid w:val="00F06C56"/>
    <w:rsid w:val="00F10005"/>
    <w:rsid w:val="00F10394"/>
    <w:rsid w:val="00F10E09"/>
    <w:rsid w:val="00F1123A"/>
    <w:rsid w:val="00F1197A"/>
    <w:rsid w:val="00F13DB8"/>
    <w:rsid w:val="00F143DF"/>
    <w:rsid w:val="00F150DD"/>
    <w:rsid w:val="00F20E8E"/>
    <w:rsid w:val="00F2174F"/>
    <w:rsid w:val="00F21916"/>
    <w:rsid w:val="00F24E28"/>
    <w:rsid w:val="00F30FAA"/>
    <w:rsid w:val="00F32084"/>
    <w:rsid w:val="00F34930"/>
    <w:rsid w:val="00F3585E"/>
    <w:rsid w:val="00F360D7"/>
    <w:rsid w:val="00F36270"/>
    <w:rsid w:val="00F41D8E"/>
    <w:rsid w:val="00F42BEB"/>
    <w:rsid w:val="00F44405"/>
    <w:rsid w:val="00F52F42"/>
    <w:rsid w:val="00F53A19"/>
    <w:rsid w:val="00F55823"/>
    <w:rsid w:val="00F56D6E"/>
    <w:rsid w:val="00F60974"/>
    <w:rsid w:val="00F65028"/>
    <w:rsid w:val="00F664F8"/>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3450"/>
    <w:rsid w:val="00FA4910"/>
    <w:rsid w:val="00FA54F5"/>
    <w:rsid w:val="00FA6BCF"/>
    <w:rsid w:val="00FA736A"/>
    <w:rsid w:val="00FA7EF0"/>
    <w:rsid w:val="00FB37A9"/>
    <w:rsid w:val="00FB58C3"/>
    <w:rsid w:val="00FB6C66"/>
    <w:rsid w:val="00FB6D69"/>
    <w:rsid w:val="00FB74AE"/>
    <w:rsid w:val="00FC6B3C"/>
    <w:rsid w:val="00FD27D6"/>
    <w:rsid w:val="00FD32AD"/>
    <w:rsid w:val="00FD6F52"/>
    <w:rsid w:val="00FD7556"/>
    <w:rsid w:val="00FE014F"/>
    <w:rsid w:val="00FE4058"/>
    <w:rsid w:val="00FE6647"/>
    <w:rsid w:val="00FE6EE1"/>
    <w:rsid w:val="00FF177E"/>
    <w:rsid w:val="00FF3996"/>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0D39C4A07D27304782E1EFDCB0822F3C"/>
        <w:category>
          <w:name w:val="General"/>
          <w:gallery w:val="placeholder"/>
        </w:category>
        <w:types>
          <w:type w:val="bbPlcHdr"/>
        </w:types>
        <w:behaviors>
          <w:behavior w:val="content"/>
        </w:behaviors>
        <w:guid w:val="{4738B064-0D80-6141-AE09-3FF1720432AB}"/>
      </w:docPartPr>
      <w:docPartBody>
        <w:p w:rsidR="00011C07" w:rsidRDefault="008928F3" w:rsidP="008928F3">
          <w:pPr>
            <w:pStyle w:val="0D39C4A07D27304782E1EFDCB0822F3C"/>
          </w:pPr>
          <w:r w:rsidRPr="00A55B14">
            <w:rPr>
              <w:rStyle w:val="PlaceholderText"/>
            </w:rPr>
            <w:t>Click or tap here to enter text.</w:t>
          </w:r>
        </w:p>
      </w:docPartBody>
    </w:docPart>
    <w:docPart>
      <w:docPartPr>
        <w:name w:val="7552D2ABC0C22643A349C15CCCF04B9A"/>
        <w:category>
          <w:name w:val="General"/>
          <w:gallery w:val="placeholder"/>
        </w:category>
        <w:types>
          <w:type w:val="bbPlcHdr"/>
        </w:types>
        <w:behaviors>
          <w:behavior w:val="content"/>
        </w:behaviors>
        <w:guid w:val="{7A53661C-AD31-A84D-9000-436307A86C6E}"/>
      </w:docPartPr>
      <w:docPartBody>
        <w:p w:rsidR="000135C4" w:rsidRDefault="005C4577" w:rsidP="005C4577">
          <w:pPr>
            <w:pStyle w:val="7552D2ABC0C22643A349C15CCCF04B9A"/>
          </w:pPr>
          <w:r w:rsidRPr="00A55B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11C07"/>
    <w:rsid w:val="000135C4"/>
    <w:rsid w:val="00015C28"/>
    <w:rsid w:val="00020DBD"/>
    <w:rsid w:val="0003130B"/>
    <w:rsid w:val="000D532F"/>
    <w:rsid w:val="001F6449"/>
    <w:rsid w:val="002E5D7E"/>
    <w:rsid w:val="0030283E"/>
    <w:rsid w:val="00303684"/>
    <w:rsid w:val="003720D7"/>
    <w:rsid w:val="003C64F5"/>
    <w:rsid w:val="00467001"/>
    <w:rsid w:val="005C4577"/>
    <w:rsid w:val="00676738"/>
    <w:rsid w:val="006852F9"/>
    <w:rsid w:val="006B781F"/>
    <w:rsid w:val="006E4784"/>
    <w:rsid w:val="006F2358"/>
    <w:rsid w:val="007E378E"/>
    <w:rsid w:val="008928F3"/>
    <w:rsid w:val="00895F6C"/>
    <w:rsid w:val="00907F23"/>
    <w:rsid w:val="00A70CA4"/>
    <w:rsid w:val="00B077A7"/>
    <w:rsid w:val="00D07D19"/>
    <w:rsid w:val="00D92968"/>
    <w:rsid w:val="00DE7BEB"/>
    <w:rsid w:val="00E20003"/>
    <w:rsid w:val="00E22F87"/>
    <w:rsid w:val="00E52031"/>
    <w:rsid w:val="00F3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64F5"/>
    <w:rPr>
      <w:color w:val="808080"/>
    </w:rPr>
  </w:style>
  <w:style w:type="paragraph" w:customStyle="1" w:styleId="4C771AFAED9EDD4580FC29BFC15B7EAC">
    <w:name w:val="4C771AFAED9EDD4580FC29BFC15B7EAC"/>
    <w:rsid w:val="002E5D7E"/>
  </w:style>
  <w:style w:type="paragraph" w:customStyle="1" w:styleId="F853E8D4779D3D40B3E63F89E30CF00A">
    <w:name w:val="F853E8D4779D3D40B3E63F89E30CF00A"/>
    <w:rsid w:val="008928F3"/>
  </w:style>
  <w:style w:type="paragraph" w:customStyle="1" w:styleId="06D8E239573EBF40860E92792C6D8922">
    <w:name w:val="06D8E239573EBF40860E92792C6D8922"/>
    <w:rsid w:val="008928F3"/>
  </w:style>
  <w:style w:type="paragraph" w:customStyle="1" w:styleId="0D39C4A07D27304782E1EFDCB0822F3C">
    <w:name w:val="0D39C4A07D27304782E1EFDCB0822F3C"/>
    <w:rsid w:val="008928F3"/>
  </w:style>
  <w:style w:type="paragraph" w:customStyle="1" w:styleId="9E93E51A60606549A8F8333B6A4BE36F">
    <w:name w:val="9E93E51A60606549A8F8333B6A4BE36F"/>
    <w:rsid w:val="00907F23"/>
  </w:style>
  <w:style w:type="paragraph" w:customStyle="1" w:styleId="F4D1CB4EE4F1724A912FC2A3B3CDBBE1">
    <w:name w:val="F4D1CB4EE4F1724A912FC2A3B3CDBBE1"/>
    <w:rsid w:val="00B077A7"/>
  </w:style>
  <w:style w:type="paragraph" w:customStyle="1" w:styleId="71C4B5D865023543BC279937F5BD3F8A">
    <w:name w:val="71C4B5D865023543BC279937F5BD3F8A"/>
    <w:rsid w:val="003C64F5"/>
  </w:style>
  <w:style w:type="paragraph" w:customStyle="1" w:styleId="E613B0C158B2BB4ABD2317FC96FF2110">
    <w:name w:val="E613B0C158B2BB4ABD2317FC96FF2110"/>
    <w:rsid w:val="005C4577"/>
  </w:style>
  <w:style w:type="paragraph" w:customStyle="1" w:styleId="7552D2ABC0C22643A349C15CCCF04B9A">
    <w:name w:val="7552D2ABC0C22643A349C15CCCF04B9A"/>
    <w:rsid w:val="005C4577"/>
  </w:style>
  <w:style w:type="paragraph" w:customStyle="1" w:styleId="F4C2945B32D9654BBAFD5B372884A1A7">
    <w:name w:val="F4C2945B32D9654BBAFD5B372884A1A7"/>
    <w:rsid w:val="003C64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39</Pages>
  <Words>49644</Words>
  <Characters>282972</Characters>
  <Application>Microsoft Office Word</Application>
  <DocSecurity>0</DocSecurity>
  <Lines>2358</Lines>
  <Paragraphs>663</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331953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7</cp:revision>
  <cp:lastPrinted>2023-07-14T20:41:00Z</cp:lastPrinted>
  <dcterms:created xsi:type="dcterms:W3CDTF">2023-07-26T18:46:00Z</dcterms:created>
  <dcterms:modified xsi:type="dcterms:W3CDTF">2023-08-24T21:10:00Z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