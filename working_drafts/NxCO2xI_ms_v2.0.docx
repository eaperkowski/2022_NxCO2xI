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31B227C5"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Nitrogen demand, supply, and acquisition strategy</w:t>
      </w:r>
      <w:r>
        <w:t xml:space="preserve"> </w:t>
      </w:r>
      <w:commentRangeEnd w:id="0"/>
      <w:r w:rsidR="000332A3">
        <w:rPr>
          <w:rStyle w:val="CommentReference"/>
        </w:rPr>
        <w:commentReference w:id="0"/>
      </w:r>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FA2D8BB" w:rsidR="009F20B5" w:rsidRPr="00FE014F" w:rsidRDefault="009F20B5" w:rsidP="00DE2B27">
      <w:pPr>
        <w:spacing w:line="360" w:lineRule="auto"/>
        <w:rPr>
          <w:bCs/>
        </w:rPr>
      </w:pPr>
      <w:r w:rsidRPr="00FE014F">
        <w:rPr>
          <w:b/>
        </w:rPr>
        <w:t>Abstract:</w:t>
      </w:r>
      <w:r w:rsidRPr="00FE014F">
        <w:rPr>
          <w:bCs/>
        </w:rPr>
        <w:t xml:space="preserve"> </w:t>
      </w:r>
      <w:r w:rsidR="006B2378">
        <w:rPr>
          <w:bCs/>
        </w:rPr>
        <w:t>296</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71BBEE2D"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w:t>
      </w:r>
      <w:r w:rsidR="004B1A9B">
        <w:rPr>
          <w:bCs/>
        </w:rPr>
        <w:t>47</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0AB3830F" w:rsidR="009F20B5" w:rsidRPr="006664D7" w:rsidRDefault="009F20B5" w:rsidP="00D0044D">
      <w:pPr>
        <w:spacing w:line="360" w:lineRule="auto"/>
        <w:rPr>
          <w:bCs/>
          <w:color w:val="000000"/>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growth rates and total leaf area over short time scales that dampen with time.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 </w:t>
      </w:r>
      <w:r w:rsidR="006664D7">
        <w:rPr>
          <w:bCs/>
          <w:color w:val="000000"/>
        </w:rPr>
        <w:t>determined by nitrogen demand to build and maintain photosynthetic machinery to optimize resource allocation to photosynthetic capacity</w:t>
      </w:r>
      <w:r>
        <w:rPr>
          <w:bCs/>
          <w:color w:val="000000"/>
        </w:rPr>
        <w:t xml:space="preserve">. </w:t>
      </w:r>
      <w:r w:rsidR="006664D7">
        <w:rPr>
          <w:bCs/>
          <w:color w:val="000000"/>
        </w:rPr>
        <w:t>To reconcile whether nitrogen supply or demand controls leaf and whole-plant responses to elevated CO</w:t>
      </w:r>
      <w:r w:rsidR="006664D7">
        <w:rPr>
          <w:bCs/>
          <w:color w:val="000000"/>
          <w:vertAlign w:val="subscript"/>
        </w:rPr>
        <w:t>2</w:t>
      </w:r>
      <w:r w:rsidR="006664D7">
        <w:rPr>
          <w:bCs/>
          <w:color w:val="000000"/>
        </w:rPr>
        <w:t xml:space="preserve"> and how acquisition strategy might modify these responses,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one of</w:t>
      </w:r>
      <w:r w:rsidRPr="00FE014F">
        <w:rPr>
          <w:bCs/>
        </w:rPr>
        <w:t xml:space="preserve">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reduced photosynthetic capacity</w:t>
      </w:r>
      <w:r w:rsidR="006664D7">
        <w:rPr>
          <w:bCs/>
        </w:rPr>
        <w:t xml:space="preserve"> </w:t>
      </w:r>
      <w:r w:rsidR="002B78C1">
        <w:rPr>
          <w:bCs/>
        </w:rPr>
        <w:t xml:space="preserve">independent of fertilization or inoculation treatment. </w:t>
      </w:r>
      <w:r>
        <w:rPr>
          <w:bCs/>
        </w:rPr>
        <w:t xml:space="preserve">However, increasing fertilization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increased the positive effect of e</w:t>
      </w:r>
      <w:r w:rsidR="006B2378">
        <w:rPr>
          <w:bCs/>
        </w:rPr>
        <w:t xml:space="preserve">levated </w:t>
      </w:r>
      <w:r w:rsidR="007D627F">
        <w:rPr>
          <w:bCs/>
        </w:rPr>
        <w:t>CO</w:t>
      </w:r>
      <w:r w:rsidR="007D627F">
        <w:rPr>
          <w:bCs/>
          <w:vertAlign w:val="subscript"/>
        </w:rPr>
        <w:t>2</w:t>
      </w:r>
      <w:r w:rsidR="007D627F">
        <w:rPr>
          <w:bCs/>
        </w:rPr>
        <w:t xml:space="preserve"> on whole</w:t>
      </w:r>
      <w:r w:rsidR="00E22EA1">
        <w:rPr>
          <w:bCs/>
        </w:rPr>
        <w:t>-</w:t>
      </w:r>
      <w:r w:rsidR="007D627F">
        <w:rPr>
          <w:bCs/>
        </w:rPr>
        <w:t>plant growth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nitrogen limitation both explain plant responses to </w:t>
      </w:r>
      <w:r w:rsidR="008A112A">
        <w:rPr>
          <w:bCs/>
          <w:color w:val="000000"/>
        </w:rPr>
        <w:t>CO</w:t>
      </w:r>
      <w:r w:rsidR="008A112A">
        <w:rPr>
          <w:bCs/>
          <w:color w:val="000000"/>
          <w:vertAlign w:val="subscript"/>
        </w:rPr>
        <w:t>2</w:t>
      </w:r>
      <w:r w:rsidR="008A112A">
        <w:rPr>
          <w:bCs/>
          <w:color w:val="000000"/>
        </w:rPr>
        <w:t xml:space="preserve"> but </w:t>
      </w:r>
      <w:r w:rsidR="003F3B22">
        <w:rPr>
          <w:bCs/>
          <w:color w:val="000000"/>
        </w:rPr>
        <w:t>operate on different scales.</w:t>
      </w:r>
      <w:r w:rsidR="00434188">
        <w:rPr>
          <w:bCs/>
          <w:color w:val="000000"/>
        </w:rPr>
        <w:t xml:space="preserve"> </w:t>
      </w:r>
      <w:r w:rsidR="007910E7">
        <w:rPr>
          <w:bCs/>
          <w:color w:val="000000"/>
        </w:rPr>
        <w:t>F</w:t>
      </w:r>
      <w:r w:rsidR="00BD33C0">
        <w:rPr>
          <w:bCs/>
          <w:color w:val="000000"/>
        </w:rPr>
        <w:t xml:space="preserve">indings </w:t>
      </w:r>
      <w:r w:rsidR="008A112A">
        <w:rPr>
          <w:bCs/>
          <w:color w:val="000000"/>
        </w:rPr>
        <w:t xml:space="preserve">from this experiment also </w:t>
      </w:r>
      <w:r w:rsidR="00BD33C0">
        <w:rPr>
          <w:bCs/>
          <w:color w:val="000000"/>
        </w:rPr>
        <w:t>indicate</w:t>
      </w:r>
      <w:r w:rsidR="00434188">
        <w:t xml:space="preserve"> that</w:t>
      </w:r>
      <w:r>
        <w:t xml:space="preserve"> optimal resource allocation under </w:t>
      </w:r>
      <w:r w:rsidR="00890610">
        <w:rPr>
          <w:bCs/>
        </w:rPr>
        <w:t>e</w:t>
      </w:r>
      <w:r w:rsidR="006B2378">
        <w:rPr>
          <w:bCs/>
        </w:rPr>
        <w:t xml:space="preserve">levated </w:t>
      </w:r>
      <w:r w:rsidR="00890610">
        <w:rPr>
          <w:bCs/>
        </w:rPr>
        <w:t>CO</w:t>
      </w:r>
      <w:r w:rsidR="00890610" w:rsidRPr="00890610">
        <w:rPr>
          <w:bCs/>
          <w:vertAlign w:val="subscript"/>
        </w:rPr>
        <w:t>2</w:t>
      </w:r>
      <w:r>
        <w:t xml:space="preserve"> may result in nitrogen savings at the leaf level that could alleviate nitrogen limitation at the whole-plant level.</w:t>
      </w:r>
      <w:r>
        <w:rPr>
          <w:bCs/>
          <w:color w:val="000000"/>
        </w:rPr>
        <w:t xml:space="preserve"> The differential role of soil nitrogen availability on leaf and whole-plant responses to </w:t>
      </w:r>
      <w:r w:rsidR="00890610">
        <w:rPr>
          <w:bCs/>
        </w:rPr>
        <w:t>e</w:t>
      </w:r>
      <w:r w:rsidR="006B2378">
        <w:rPr>
          <w:bCs/>
        </w:rPr>
        <w:t xml:space="preserve">levated </w:t>
      </w:r>
      <w:r w:rsidR="00890610">
        <w:rPr>
          <w:bCs/>
        </w:rPr>
        <w:t>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r w:rsidR="002B07ED">
        <w:rPr>
          <w:bCs/>
          <w:color w:val="000000"/>
        </w:rPr>
        <w:t>,</w:t>
      </w:r>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048EAF64"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3247E">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 xml:space="preserve">While the inclusion of coupled carbon and </w:t>
      </w:r>
      <w:r w:rsidR="00766769" w:rsidRPr="00FE014F">
        <w:rPr>
          <w:bCs/>
        </w:rPr>
        <w:t>n</w:t>
      </w:r>
      <w:r w:rsidR="00766769">
        <w:rPr>
          <w:bCs/>
        </w:rPr>
        <w:t>itrogen</w:t>
      </w:r>
      <w:r w:rsidR="00766769">
        <w:t xml:space="preserve"> cycles was intended to improve model reliability and reduce uncertainty</w:t>
      </w:r>
      <w:r w:rsidR="00AA2C0D">
        <w:t xml:space="preserve">, </w:t>
      </w:r>
      <w:r w:rsidR="00766769">
        <w:t xml:space="preserve">large uncertainty in role of soil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 xml:space="preserve">concentration </w:t>
      </w:r>
      <w:r w:rsidR="00766769">
        <w:t>remains</w:t>
      </w:r>
      <w:r w:rsidR="00AA2C0D">
        <w:t xml:space="preserve"> apparent</w:t>
      </w:r>
      <w:r w:rsidR="00766769">
        <w:t xml:space="preserve"> </w:t>
      </w:r>
      <w:r w:rsidR="00766769">
        <w:fldChar w:fldCharType="begin" w:fldLock="1"/>
      </w:r>
      <w:r w:rsidR="00A3247E">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766769">
        <w:fldChar w:fldCharType="separate"/>
      </w:r>
      <w:r w:rsidR="00A3247E" w:rsidRPr="00A3247E">
        <w:rPr>
          <w:noProof/>
        </w:rPr>
        <w:t xml:space="preserve">(Smith &amp; Dukes, 2013; Terrer </w:t>
      </w:r>
      <w:r w:rsidR="00A3247E" w:rsidRPr="00A3247E">
        <w:rPr>
          <w:i/>
          <w:noProof/>
        </w:rPr>
        <w:t>et al.</w:t>
      </w:r>
      <w:r w:rsidR="00A3247E" w:rsidRPr="00A3247E">
        <w:rPr>
          <w:noProof/>
        </w:rPr>
        <w:t>, 2018; Smith &amp; Keenan, 2020)</w:t>
      </w:r>
      <w:r w:rsidR="00766769">
        <w:fldChar w:fldCharType="end"/>
      </w:r>
      <w:r w:rsidR="002B2015">
        <w:t>. Such uncertainty likely</w:t>
      </w:r>
      <w:r w:rsidR="00AA2C0D">
        <w:t xml:space="preserve"> </w:t>
      </w:r>
      <w:r w:rsidR="00766769">
        <w:t>contribut</w:t>
      </w:r>
      <w:r w:rsidR="002B2015">
        <w:t>es</w:t>
      </w:r>
      <w:r w:rsidR="00766769">
        <w:t xml:space="preserve"> to the 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75C9D02E" w14:textId="16E60FFA" w:rsidR="00585F07" w:rsidRDefault="002B2015" w:rsidP="00604DE5">
      <w:pPr>
        <w:spacing w:line="360" w:lineRule="auto"/>
      </w:pPr>
      <w:r>
        <w:tab/>
        <w:t>Understanding plant responses to elevated atmospheric CO</w:t>
      </w:r>
      <w:r>
        <w:rPr>
          <w:vertAlign w:val="subscript"/>
        </w:rPr>
        <w:t>2</w:t>
      </w:r>
      <w:r>
        <w:t xml:space="preserve"> concentrations ha</w:t>
      </w:r>
      <w:r w:rsidR="008A112A">
        <w:t>s</w:t>
      </w:r>
      <w:r>
        <w:t xml:space="preserve"> been the focus of many studies over the past few decades</w:t>
      </w:r>
      <w:r w:rsidR="00BC5C34">
        <w:t xml:space="preserve">, from which consistent </w:t>
      </w:r>
      <w:r w:rsidR="00283988">
        <w:t xml:space="preserve">leaf and whole-plant </w:t>
      </w:r>
      <w:r w:rsidR="00BC5C34">
        <w:t>patterns have emerged</w:t>
      </w:r>
      <w:r>
        <w:t xml:space="preserve">. </w:t>
      </w:r>
      <w:r w:rsidR="00604DE5">
        <w:t xml:space="preserve">Specifically, </w:t>
      </w:r>
      <w:r w:rsidR="00766769">
        <w:t>C</w:t>
      </w:r>
      <w:r w:rsidR="00766769">
        <w:rPr>
          <w:vertAlign w:val="subscript"/>
        </w:rPr>
        <w:t>3</w:t>
      </w:r>
      <w:r w:rsidR="00766769">
        <w:t xml:space="preserve"> plants grown under </w:t>
      </w:r>
      <w:r w:rsidR="00D71956">
        <w:t>e</w:t>
      </w:r>
      <w:r w:rsidR="006B2378">
        <w:t xml:space="preserve">levated </w:t>
      </w:r>
      <w:r w:rsidR="00D71956">
        <w:t>CO</w:t>
      </w:r>
      <w:r w:rsidR="00D71956">
        <w:rPr>
          <w:vertAlign w:val="subscript"/>
        </w:rPr>
        <w:t>2</w:t>
      </w:r>
      <w:r w:rsidR="00604DE5">
        <w:t xml:space="preserve"> </w:t>
      </w:r>
      <w:r w:rsidR="008A112A">
        <w:t>often</w:t>
      </w:r>
      <w:r w:rsidR="00766769">
        <w:t xml:space="preserve"> have</w:t>
      </w:r>
      <w:r w:rsidR="00766769" w:rsidRPr="00DA258F">
        <w:t xml:space="preserve"> </w:t>
      </w:r>
      <w:r w:rsidR="008A112A">
        <w:t>reduced</w:t>
      </w:r>
      <w:r w:rsidR="00766769" w:rsidRPr="00DA258F">
        <w:t xml:space="preserve"> leaf </w:t>
      </w:r>
      <w:r w:rsidR="00766769" w:rsidRPr="00FE014F">
        <w:rPr>
          <w:bCs/>
        </w:rPr>
        <w:t>n</w:t>
      </w:r>
      <w:r w:rsidR="00766769">
        <w:rPr>
          <w:bCs/>
        </w:rPr>
        <w:t>itrogen</w:t>
      </w:r>
      <w:r w:rsidR="00766769" w:rsidRPr="00DA258F">
        <w:t xml:space="preserve"> content than those grown under ambient CO</w:t>
      </w:r>
      <w:r w:rsidR="00766769" w:rsidRPr="00DA258F">
        <w:rPr>
          <w:vertAlign w:val="subscript"/>
        </w:rPr>
        <w:t>2</w:t>
      </w:r>
      <w:r w:rsidR="00766769">
        <w:t xml:space="preserve">, a response that corresponds with </w:t>
      </w:r>
      <w:r w:rsidR="008A112A">
        <w:t>decreased</w:t>
      </w:r>
      <w:r w:rsidR="00766769">
        <w:t xml:space="preserve"> photosynthetic capacity and stomatal conductance paired with increased light use efficiency, water use efficiency, and nitrogen use efficiency</w:t>
      </w:r>
      <w:r w:rsidR="00585F07">
        <w:t xml:space="preserve"> </w:t>
      </w:r>
      <w:r w:rsidR="00585F07">
        <w:fldChar w:fldCharType="begin" w:fldLock="1"/>
      </w:r>
      <w:r w:rsidR="00585F07">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level","type":"article-journal","volume":"233"},"uris":["http://www.mendeley.com/documents/?uuid=e206fbac-5f81-4b6c-b009-89d7b2066fdb"]}],"mendeley":{"formattedCitation":"(Curtis, 1996; Drake &lt;i&gt;et al.&lt;/i&gt;, 1997; Ainsworth &amp; Long, 2005; Ainsworth &amp; Rogers, 2007; Poorter &lt;i&gt;et al.&lt;/i&gt;, 2022)","plainTextFormattedCitation":"(Curtis, 1996; Drake et al., 1997; Ainsworth &amp; Long, 2005; Ainsworth &amp; Rogers, 2007; Poorter et al., 2022)","previouslyFormattedCitation":"(Curtis, 1996; Drake &lt;i&gt;et al.&lt;/i&gt;, 1997; Ainsworth &amp; Long, 2005;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(Curtis, 1996; Drake </w:t>
      </w:r>
      <w:r w:rsidR="00585F07" w:rsidRPr="00585F07">
        <w:rPr>
          <w:i/>
          <w:noProof/>
        </w:rPr>
        <w:t>et al.</w:t>
      </w:r>
      <w:r w:rsidR="00585F07" w:rsidRPr="00585F07">
        <w:rPr>
          <w:noProof/>
        </w:rPr>
        <w:t xml:space="preserve">, 1997; Ainsworth &amp; Long, 2005; Ainsworth &amp; Rogers, 2007; Poorter </w:t>
      </w:r>
      <w:r w:rsidR="00585F07" w:rsidRPr="00585F07">
        <w:rPr>
          <w:i/>
          <w:noProof/>
        </w:rPr>
        <w:t>et al.</w:t>
      </w:r>
      <w:r w:rsidR="00585F07" w:rsidRPr="00585F07">
        <w:rPr>
          <w:noProof/>
        </w:rPr>
        <w:t>, 2022)</w:t>
      </w:r>
      <w:r w:rsidR="00585F07">
        <w:fldChar w:fldCharType="end"/>
      </w:r>
      <w:r w:rsidR="00585F07">
        <w:t xml:space="preserve">. </w:t>
      </w:r>
      <w:r w:rsidR="00604DE5">
        <w:t>Despite reductions in photosynthetic capacity,</w:t>
      </w:r>
      <w:r w:rsidR="00604DE5" w:rsidRPr="00604DE5">
        <w:t xml:space="preserve"> </w:t>
      </w:r>
      <w:r w:rsidR="00604DE5">
        <w:t>C</w:t>
      </w:r>
      <w:r w:rsidR="00604DE5">
        <w:rPr>
          <w:vertAlign w:val="subscript"/>
        </w:rPr>
        <w:t>3</w:t>
      </w:r>
      <w:r w:rsidR="00604DE5">
        <w:t xml:space="preserve"> plants grown under e</w:t>
      </w:r>
      <w:r w:rsidR="006B2378">
        <w:t xml:space="preserve">levated </w:t>
      </w:r>
      <w:r w:rsidR="00604DE5">
        <w:t>CO</w:t>
      </w:r>
      <w:r w:rsidR="00604DE5">
        <w:rPr>
          <w:vertAlign w:val="subscript"/>
        </w:rPr>
        <w:t>2</w:t>
      </w:r>
      <w:r w:rsidR="00604DE5">
        <w:t xml:space="preserve"> </w:t>
      </w:r>
      <w:r w:rsidR="008A112A">
        <w:t>often</w:t>
      </w:r>
      <w:r w:rsidR="00604DE5">
        <w:t xml:space="preserve"> exhibit increased net photosynthesis rates when quantified at the growth CO</w:t>
      </w:r>
      <w:r w:rsidR="00604DE5">
        <w:rPr>
          <w:vertAlign w:val="subscript"/>
        </w:rPr>
        <w:t>2</w:t>
      </w:r>
      <w:r w:rsidR="00604DE5">
        <w:t xml:space="preserve"> </w:t>
      </w:r>
      <w:r w:rsidR="00AA2C0D">
        <w:t>condition</w:t>
      </w:r>
      <w:r w:rsidR="008A112A">
        <w:t xml:space="preserve"> and decreased </w:t>
      </w:r>
      <w:r w:rsidR="00BC5C34">
        <w:t>net photosynthesis rates when quantified at a common</w:t>
      </w:r>
      <w:r w:rsidR="00283988">
        <w:t xml:space="preserve"> ambient</w:t>
      </w:r>
      <w:r w:rsidR="00BC5C34">
        <w:t xml:space="preserve"> CO</w:t>
      </w:r>
      <w:r w:rsidR="00BC5C34">
        <w:rPr>
          <w:vertAlign w:val="subscript"/>
        </w:rPr>
        <w:t>2</w:t>
      </w:r>
      <w:r w:rsidR="00BC5C34">
        <w:t xml:space="preserve"> concentration</w:t>
      </w:r>
      <w:r w:rsidR="00604DE5">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generally have</w:t>
      </w:r>
      <w:r w:rsidR="00766769">
        <w:t xml:space="preserve"> increased total leaf area, which promotes increased net primary productivity and contributes to greater whole-plant biomass </w:t>
      </w:r>
      <w:r w:rsidR="00604DE5">
        <w:t>compared to 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p>
    <w:p w14:paraId="2A372126" w14:textId="12EEFD1C" w:rsidR="00B17316" w:rsidRPr="00604DE5" w:rsidRDefault="00585F07" w:rsidP="00604DE5">
      <w:pPr>
        <w:spacing w:line="360" w:lineRule="auto"/>
      </w:pPr>
      <w:r>
        <w:tab/>
        <w:t>Despite similar leaf and whole-plant responses to elevated CO</w:t>
      </w:r>
      <w:r>
        <w:rPr>
          <w:vertAlign w:val="subscript"/>
        </w:rPr>
        <w:t>2</w:t>
      </w:r>
      <w:r>
        <w:t xml:space="preserve"> being observed across experiments, mechanisms that drive such responses remain unresolved. </w:t>
      </w:r>
      <w:r w:rsidR="00604DE5">
        <w:t xml:space="preserve">On one hand, </w:t>
      </w:r>
      <w:r w:rsidR="00C234F0">
        <w:t>responses to e</w:t>
      </w:r>
      <w:r w:rsidR="006B2378">
        <w:t xml:space="preserve">levated </w:t>
      </w:r>
      <w:r w:rsidR="00C234F0">
        <w:t>CO</w:t>
      </w:r>
      <w:r w:rsidR="00C234F0">
        <w:rPr>
          <w:vertAlign w:val="subscript"/>
        </w:rPr>
        <w:t>2</w:t>
      </w:r>
      <w:r w:rsidR="00C234F0">
        <w:t xml:space="preserve"> have been hypothesized to be a function of nitrogen supply, </w:t>
      </w:r>
      <w:r w:rsidR="00283988">
        <w:t xml:space="preserve">as </w:t>
      </w:r>
      <w:r w:rsidR="00C234F0">
        <w:t xml:space="preserve">nitrogen </w:t>
      </w:r>
      <w:r w:rsidR="00A074E8">
        <w:t>availability</w:t>
      </w:r>
      <w:r w:rsidR="00C234F0">
        <w:t xml:space="preserve"> limits net primary productivity globally </w:t>
      </w:r>
      <w:r w:rsidR="00C234F0">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2015)","previouslyFormattedCitation":"(LeBauer &amp; Treseder, 2008; Fay &lt;i&gt;et al.&lt;/i&gt;, 2015)"},"properties":{"noteIndex":0},"schema":"https://github.com/citation-style-language/schema/raw/master/csl-citation.json"}</w:instrText>
      </w:r>
      <w:r w:rsidR="00C234F0">
        <w:fldChar w:fldCharType="separate"/>
      </w:r>
      <w:r w:rsidRPr="00585F07">
        <w:rPr>
          <w:noProof/>
        </w:rPr>
        <w:t xml:space="preserve">(Vitousek &amp; Howarth, 1991; LeBauer &amp; </w:t>
      </w:r>
      <w:r w:rsidRPr="00585F07">
        <w:rPr>
          <w:noProof/>
        </w:rPr>
        <w:lastRenderedPageBreak/>
        <w:t xml:space="preserve">Treseder, 2008; Fay </w:t>
      </w:r>
      <w:r w:rsidRPr="00585F07">
        <w:rPr>
          <w:i/>
          <w:noProof/>
        </w:rPr>
        <w:t>et al.</w:t>
      </w:r>
      <w:r w:rsidRPr="00585F07">
        <w:rPr>
          <w:noProof/>
        </w:rPr>
        <w:t>, 2015)</w:t>
      </w:r>
      <w:r w:rsidR="00C234F0">
        <w:fldChar w:fldCharType="end"/>
      </w:r>
      <w:r w:rsidR="005F3A28">
        <w:t xml:space="preserve">. </w:t>
      </w:r>
      <w:r w:rsidR="009F20B5">
        <w:t xml:space="preserve">The </w:t>
      </w:r>
      <w:r w:rsidR="009F20B5" w:rsidRPr="00FE014F">
        <w:rPr>
          <w:bCs/>
        </w:rPr>
        <w:t>n</w:t>
      </w:r>
      <w:r w:rsidR="009F20B5">
        <w:rPr>
          <w:bCs/>
        </w:rPr>
        <w:t>itrogen</w:t>
      </w:r>
      <w:r w:rsidR="009F20B5">
        <w:t xml:space="preserve"> limitation hypothesis predicts that </w:t>
      </w:r>
      <w:r w:rsidR="00275063">
        <w:t>e</w:t>
      </w:r>
      <w:r w:rsidR="006B2378">
        <w:t xml:space="preserve">levated </w:t>
      </w:r>
      <w:r w:rsidR="009F20B5">
        <w:t>CO</w:t>
      </w:r>
      <w:r w:rsidR="009F20B5">
        <w:rPr>
          <w:vertAlign w:val="subscript"/>
        </w:rPr>
        <w:t>2</w:t>
      </w:r>
      <w:r w:rsidR="009F20B5">
        <w:t xml:space="preserve"> will increase plant </w:t>
      </w:r>
      <w:r w:rsidR="009F20B5" w:rsidRPr="00FE014F">
        <w:rPr>
          <w:bCs/>
        </w:rPr>
        <w:t>n</w:t>
      </w:r>
      <w:r w:rsidR="009F20B5">
        <w:rPr>
          <w:bCs/>
        </w:rPr>
        <w:t>itrogen</w:t>
      </w:r>
      <w:r w:rsidR="009F20B5">
        <w:t xml:space="preserve"> </w:t>
      </w:r>
      <w:r w:rsidR="00496C09">
        <w:t xml:space="preserve">uptake to </w:t>
      </w:r>
      <w:r w:rsidR="000C1924">
        <w:t>support greater net primary productivity</w:t>
      </w:r>
      <w:r w:rsidR="009F20B5">
        <w:t xml:space="preserve">, which </w:t>
      </w:r>
      <w:r w:rsidR="00DE2858">
        <w:t>may</w:t>
      </w:r>
      <w:r w:rsidR="009F20B5">
        <w:t xml:space="preserve"> cause </w:t>
      </w:r>
      <w:r w:rsidR="00283988">
        <w:t>nitrogen supply</w:t>
      </w:r>
      <w:r w:rsidR="009F20B5">
        <w:t xml:space="preserve"> to decline</w:t>
      </w:r>
      <w:r w:rsidR="009F20B5">
        <w:rPr>
          <w:bCs/>
        </w:rPr>
        <w:t xml:space="preserve"> over time</w:t>
      </w:r>
      <w:r w:rsidR="00B17316">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predicts that this response should result in strong acute </w:t>
      </w:r>
      <w:r w:rsidR="00B36FAB">
        <w:t>increases</w:t>
      </w:r>
      <w:r w:rsidR="009F20B5">
        <w:t xml:space="preserve"> in growth and </w:t>
      </w:r>
      <w:r w:rsidR="000C1924">
        <w:t xml:space="preserve">net </w:t>
      </w:r>
      <w:r w:rsidR="009F20B5">
        <w:t xml:space="preserve">primary productivity that diminish over time as </w:t>
      </w:r>
      <w:r w:rsidR="009F20B5" w:rsidRPr="00FE014F">
        <w:rPr>
          <w:bCs/>
        </w:rPr>
        <w:t>n</w:t>
      </w:r>
      <w:r w:rsidR="009F20B5">
        <w:rPr>
          <w:bCs/>
        </w:rPr>
        <w:t>itrogen</w:t>
      </w:r>
      <w:r w:rsidR="009F20B5">
        <w:t xml:space="preserve"> becomes more limiting</w:t>
      </w:r>
      <w:r w:rsidR="00BE4981">
        <w:t xml:space="preserve"> and</w:t>
      </w:r>
      <w:r w:rsidR="00D71956">
        <w:t xml:space="preserve"> is</w:t>
      </w:r>
      <w:r w:rsidR="00BE4981">
        <w:t xml:space="preserve"> stored in longer-lived tissues</w:t>
      </w:r>
      <w:r w:rsidR="00275063">
        <w:t xml:space="preserve">. </w:t>
      </w:r>
      <w:r w:rsidR="009F20B5">
        <w:t xml:space="preserve">Assuming positive relationships between soil </w:t>
      </w:r>
      <w:r w:rsidR="009F20B5" w:rsidRPr="00FE014F">
        <w:rPr>
          <w:bCs/>
        </w:rPr>
        <w:t>n</w:t>
      </w:r>
      <w:r w:rsidR="009F20B5">
        <w:rPr>
          <w:bCs/>
        </w:rPr>
        <w:t>itrogen</w:t>
      </w:r>
      <w:r w:rsidR="009F20B5">
        <w:t xml:space="preserve"> availability,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 xml:space="preserve">this hypothesis implies that reductions in soil </w:t>
      </w:r>
      <w:r w:rsidR="009F20B5" w:rsidRPr="00FE014F">
        <w:rPr>
          <w:bCs/>
        </w:rPr>
        <w:t>n</w:t>
      </w:r>
      <w:r w:rsidR="009F20B5">
        <w:rPr>
          <w:bCs/>
        </w:rPr>
        <w:t>itrogen</w:t>
      </w:r>
      <w:r w:rsidR="009F20B5">
        <w:t xml:space="preserve"> availability </w:t>
      </w:r>
      <w:r w:rsidR="00B36FAB">
        <w:t>could</w:t>
      </w:r>
      <w:r w:rsidR="00DE2858">
        <w:t xml:space="preserve"> be the mechanisms that</w:t>
      </w:r>
      <w:r w:rsidR="009F20B5">
        <w:t xml:space="preserve"> explain</w:t>
      </w:r>
      <w:r w:rsidR="00DE2858">
        <w:t xml:space="preserve">s </w:t>
      </w:r>
      <w:r w:rsidR="009F20B5">
        <w:t>why C</w:t>
      </w:r>
      <w:r w:rsidR="009F20B5">
        <w:rPr>
          <w:vertAlign w:val="subscript"/>
        </w:rPr>
        <w:t>3</w:t>
      </w:r>
      <w:r w:rsidR="009F20B5">
        <w:t xml:space="preserve"> plants downregulate leaf nitrogen content and photosynthetic capacity under </w:t>
      </w:r>
      <w:r w:rsidR="00C234F0">
        <w:t>e</w:t>
      </w:r>
      <w:r w:rsidR="006B2378">
        <w:t xml:space="preserve">levated </w:t>
      </w:r>
      <w:r w:rsidR="00C234F0">
        <w:t>CO</w:t>
      </w:r>
      <w:r w:rsidR="00C234F0">
        <w:rPr>
          <w:vertAlign w:val="subscript"/>
        </w:rPr>
        <w:t>2</w:t>
      </w:r>
      <w:r w:rsidR="003B55BE">
        <w:t xml:space="preserve"> </w:t>
      </w:r>
      <w:r w:rsidR="003B55BE">
        <w:fldChar w:fldCharType="begin" w:fldLock="1"/>
      </w:r>
      <w:r>
        <w:instrText>ADDIN CSL_CITATION {"citationItems":[{"id":"ITEM-1","itemData":{"DOI":"10.1007/BF00317671","ISSN":"00298549","abstract":"Plants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A.","non-dropping-particle":"","parse-names":false,"suffix":""}],"container-title":"Oecologia","id":"ITEM-1","issue":"2","issued":{"date-parts":[["1993"]]},"page":"195-200","title":"Elevated CO2 and plant nitrogen-use: is reduced tissue nitrogen concentration size-dependent?","type":"article-journal","volume":"93"},"uris":["http://www.mendeley.com/documents/?uuid=b0c3718e-8123-435a-bf9b-f3ce48eccac4"]}],"mendeley":{"formattedCitation":"(Coleman &lt;i&gt;et al.&lt;/i&gt;, 1993)","plainTextFormattedCitation":"(Coleman et al., 1993)","previouslyFormattedCitation":"(Coleman &lt;i&gt;et al.&lt;/i&gt;, 1993)"},"properties":{"noteIndex":0},"schema":"https://github.com/citation-style-language/schema/raw/master/csl-citation.json"}</w:instrText>
      </w:r>
      <w:r w:rsidR="003B55BE">
        <w:fldChar w:fldCharType="separate"/>
      </w:r>
      <w:r w:rsidR="003B55BE" w:rsidRPr="003B55BE">
        <w:rPr>
          <w:noProof/>
        </w:rPr>
        <w:t xml:space="preserve">(Coleman </w:t>
      </w:r>
      <w:r w:rsidR="003B55BE" w:rsidRPr="003B55BE">
        <w:rPr>
          <w:i/>
          <w:noProof/>
        </w:rPr>
        <w:t>et al.</w:t>
      </w:r>
      <w:r w:rsidR="003B55BE" w:rsidRPr="003B55BE">
        <w:rPr>
          <w:noProof/>
        </w:rPr>
        <w:t>, 1993)</w:t>
      </w:r>
      <w:r w:rsidR="003B55BE">
        <w:fldChar w:fldCharType="end"/>
      </w:r>
      <w:r w:rsidR="009F20B5">
        <w:t xml:space="preserve">. </w:t>
      </w:r>
      <w:r w:rsidR="00D52184">
        <w:t>W</w:t>
      </w:r>
      <w:r w:rsidR="009F20B5">
        <w:t>hole</w:t>
      </w:r>
      <w:r w:rsidR="00BE4981">
        <w:t>-</w:t>
      </w:r>
      <w:r w:rsidR="009F20B5">
        <w:t>plant responses expected from nitrogen limitation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C234F0">
        <w:rPr>
          <w:color w:val="000000"/>
        </w:rPr>
        <w:t>.</w:t>
      </w:r>
    </w:p>
    <w:p w14:paraId="57C2D071" w14:textId="0DF76ABD" w:rsidR="00A074E8" w:rsidRDefault="008A112A" w:rsidP="00A074E8">
      <w:pPr>
        <w:spacing w:line="360" w:lineRule="auto"/>
        <w:ind w:firstLine="720"/>
      </w:pPr>
      <w:r>
        <w:t>On the other hand, a</w:t>
      </w:r>
      <w:r w:rsidR="00A074E8">
        <w:t xml:space="preserve">n alternative hypothesis based </w:t>
      </w:r>
      <w:r>
        <w:t xml:space="preserve">on </w:t>
      </w:r>
      <w:r w:rsidR="009F20B5">
        <w:t>optimal coordination and least-cost theories</w:t>
      </w:r>
      <w:r>
        <w:t xml:space="preserve"> </w:t>
      </w:r>
      <w:r>
        <w:fldChar w:fldCharType="begin" w:fldLock="1"/>
      </w:r>
      <w:r w:rsidR="00A3247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Smith &lt;i&gt;et al.&lt;/i&gt;, 2019; Stocker &lt;i&gt;et al.&lt;/i&gt;, 2020)","plainTextFormattedCitation":"(Wang et al., 2017; Smith et al., 2019; Stocker et al., 2020)","previouslyFormattedCitation":"(Wang &lt;i&gt;et al.&lt;/i&gt;, 2017; Smith &lt;i&gt;et al.&lt;/i&gt;, 2019; Stocker &lt;i&gt;et al.&lt;/i&gt;, 2020)"},"properties":{"noteIndex":0},"schema":"https://github.com/citation-style-language/schema/raw/master/csl-citation.json"}</w:instrText>
      </w:r>
      <w:r>
        <w:fldChar w:fldCharType="separate"/>
      </w:r>
      <w:r w:rsidRPr="008A112A">
        <w:rPr>
          <w:noProof/>
        </w:rPr>
        <w:t xml:space="preserve">(Wang </w:t>
      </w:r>
      <w:r w:rsidRPr="008A112A">
        <w:rPr>
          <w:i/>
          <w:noProof/>
        </w:rPr>
        <w:t>et al.</w:t>
      </w:r>
      <w:r w:rsidRPr="008A112A">
        <w:rPr>
          <w:noProof/>
        </w:rPr>
        <w:t xml:space="preserve">, 2017; Smith </w:t>
      </w:r>
      <w:r w:rsidRPr="008A112A">
        <w:rPr>
          <w:i/>
          <w:noProof/>
        </w:rPr>
        <w:t>et al.</w:t>
      </w:r>
      <w:r w:rsidRPr="008A112A">
        <w:rPr>
          <w:noProof/>
        </w:rPr>
        <w:t xml:space="preserve">, 2019; Stocker </w:t>
      </w:r>
      <w:r w:rsidRPr="008A112A">
        <w:rPr>
          <w:i/>
          <w:noProof/>
        </w:rPr>
        <w:t>et al.</w:t>
      </w:r>
      <w:r w:rsidRPr="008A112A">
        <w:rPr>
          <w:noProof/>
        </w:rPr>
        <w:t>, 2020)</w:t>
      </w:r>
      <w:r>
        <w:fldChar w:fldCharType="end"/>
      </w:r>
      <w:r w:rsidR="009F20B5">
        <w:t xml:space="preserve"> </w:t>
      </w:r>
      <w:r w:rsidR="00283988">
        <w:t>hypothesizes</w:t>
      </w:r>
      <w:r w:rsidR="009F20B5">
        <w:t xml:space="preserve"> that C</w:t>
      </w:r>
      <w:r w:rsidR="009F20B5">
        <w:rPr>
          <w:vertAlign w:val="subscript"/>
        </w:rPr>
        <w:t>3</w:t>
      </w:r>
      <w:r w:rsidR="009F20B5">
        <w:t xml:space="preserve"> leaves acclimate to </w:t>
      </w:r>
      <w:r w:rsidR="009B053E">
        <w:t>e</w:t>
      </w:r>
      <w:r w:rsidR="006B2378">
        <w:t xml:space="preserve">levated </w:t>
      </w:r>
      <w:r w:rsidR="009B053E">
        <w:t>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Rubisco</w:t>
      </w:r>
      <w:r w:rsidR="00DE2858">
        <w:t xml:space="preserve"> in order</w:t>
      </w:r>
      <w:r w:rsidR="009F20B5" w:rsidRPr="005E71A8">
        <w:t xml:space="preserve"> to optimize resource use efficiencies at the leaf level</w:t>
      </w:r>
      <w:r w:rsidR="009F20B5">
        <w:t xml:space="preserve">, </w:t>
      </w:r>
      <w:r w:rsidR="00DE2858">
        <w:t xml:space="preserve">which also </w:t>
      </w:r>
      <w:r w:rsidR="009F20B5">
        <w:t>maximiz</w:t>
      </w:r>
      <w:r w:rsidR="00DE2858">
        <w:t>es</w:t>
      </w:r>
      <w:r w:rsidR="009F20B5">
        <w:t xml:space="preserve"> </w:t>
      </w:r>
      <w:r w:rsidR="009F20B5" w:rsidRPr="005E71A8">
        <w:t>resource allocation to</w:t>
      </w:r>
      <w:r w:rsidR="00292DF1">
        <w:t xml:space="preserve"> </w:t>
      </w:r>
      <w:r w:rsidR="009F20B5" w:rsidRPr="005E71A8">
        <w:t>growth</w:t>
      </w:r>
      <w:r w:rsidR="00B17316">
        <w:t xml:space="preserve"> </w:t>
      </w:r>
      <w:r w:rsidR="00B17316">
        <w:fldChar w:fldCharType="begin" w:fldLock="1"/>
      </w:r>
      <w:r w:rsidR="00A3247E">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Pr="008A112A">
        <w:rPr>
          <w:noProof/>
        </w:rPr>
        <w:t xml:space="preserve">(Drake </w:t>
      </w:r>
      <w:r w:rsidRPr="008A112A">
        <w:rPr>
          <w:i/>
          <w:noProof/>
        </w:rPr>
        <w:t>et al.</w:t>
      </w:r>
      <w:r w:rsidRPr="008A112A">
        <w:rPr>
          <w:noProof/>
        </w:rPr>
        <w:t xml:space="preserve">, 1997; Wright </w:t>
      </w:r>
      <w:r w:rsidRPr="008A112A">
        <w:rPr>
          <w:i/>
          <w:noProof/>
        </w:rPr>
        <w:t>et al.</w:t>
      </w:r>
      <w:r w:rsidRPr="008A112A">
        <w:rPr>
          <w:noProof/>
        </w:rPr>
        <w:t xml:space="preserve">, 2003; Prentice </w:t>
      </w:r>
      <w:r w:rsidRPr="008A112A">
        <w:rPr>
          <w:i/>
          <w:noProof/>
        </w:rPr>
        <w:t>et al.</w:t>
      </w:r>
      <w:r w:rsidRPr="008A112A">
        <w:rPr>
          <w:noProof/>
        </w:rPr>
        <w:t xml:space="preserve">, 2014; Wang </w:t>
      </w:r>
      <w:r w:rsidRPr="008A112A">
        <w:rPr>
          <w:i/>
          <w:noProof/>
        </w:rPr>
        <w:t>et al.</w:t>
      </w:r>
      <w:r w:rsidRPr="008A112A">
        <w:rPr>
          <w:noProof/>
        </w:rPr>
        <w:t xml:space="preserve">, 2017; Smith </w:t>
      </w:r>
      <w:r w:rsidRPr="008A112A">
        <w:rPr>
          <w:i/>
          <w:noProof/>
        </w:rPr>
        <w:t>et al.</w:t>
      </w:r>
      <w:r w:rsidRPr="008A112A">
        <w:rPr>
          <w:noProof/>
        </w:rPr>
        <w:t>, 2019)</w:t>
      </w:r>
      <w:r w:rsidR="00B17316">
        <w:fldChar w:fldCharType="end"/>
      </w:r>
      <w:r w:rsidR="00B17316">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results in 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xml:space="preserve">), which maximizes photosynthetic </w:t>
      </w:r>
      <w:r w:rsidR="00DE2858">
        <w:t xml:space="preserve">nitrogen-use efficiency and water-use efficiency, allowing </w:t>
      </w:r>
      <w:r w:rsidR="009F20B5">
        <w:t>net photosynthesis rates</w:t>
      </w:r>
      <w:r w:rsidR="003B55BE">
        <w:t xml:space="preserve"> </w:t>
      </w:r>
      <w:r w:rsidR="009F20B5">
        <w:t>to be achieved through equal co-limitation of Rubisco carboxylation and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9F20B5">
        <w:t>This response allows plants</w:t>
      </w:r>
      <w:r w:rsidR="003B55BE">
        <w:t xml:space="preserve"> grown under elevated CO</w:t>
      </w:r>
      <w:r w:rsidR="003B55BE">
        <w:rPr>
          <w:vertAlign w:val="subscript"/>
        </w:rPr>
        <w:t>2</w:t>
      </w:r>
      <w:r w:rsidR="009F20B5">
        <w:t xml:space="preserve"> to make more efficient use of available light while avoiding overinvestment in Rubisco, which has high nitrogen and energetic costs of construction and maintenance</w:t>
      </w:r>
      <w:r w:rsidR="00B17316">
        <w:t xml:space="preserv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6507A366" w14:textId="45FDF2AE" w:rsidR="00A074E8" w:rsidRPr="00A074E8" w:rsidRDefault="00A074E8" w:rsidP="00A074E8">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 nitrogen limitation hypothesis by indicating that leaf responses to e</w:t>
      </w:r>
      <w:r w:rsidR="006B2378">
        <w:t xml:space="preserve">levated </w:t>
      </w:r>
      <w:r>
        <w:t>CO</w:t>
      </w:r>
      <w:r>
        <w:rPr>
          <w:vertAlign w:val="subscript"/>
        </w:rPr>
        <w:t>2</w:t>
      </w:r>
      <w:r>
        <w:t xml:space="preserve"> are independent of nitrogen supply. However, the optimality hypothesis does not discount a role of soil nitrogen </w:t>
      </w:r>
      <w:r>
        <w:lastRenderedPageBreak/>
        <w:t>availability on whole-plant response to e</w:t>
      </w:r>
      <w:r w:rsidR="006B2378">
        <w:t xml:space="preserve">levated </w:t>
      </w:r>
      <w:r>
        <w:t>CO</w:t>
      </w:r>
      <w:r>
        <w:rPr>
          <w:vertAlign w:val="subscript"/>
        </w:rPr>
        <w:t>2</w:t>
      </w:r>
      <w:r>
        <w:t>, where the expected optimal response</w:t>
      </w:r>
      <w:r w:rsidR="003B55BE">
        <w:t xml:space="preserve"> to elevated CO</w:t>
      </w:r>
      <w:r w:rsidR="003B55BE">
        <w:rPr>
          <w:vertAlign w:val="subscript"/>
        </w:rPr>
        <w:t>2</w:t>
      </w:r>
      <w:r>
        <w:t xml:space="preserve"> would be to allocate surplus nitrogen not needed to satisfy leaf nitrogen demand to the construction of a greater quantity of optimally coordinated leaves</w:t>
      </w:r>
      <w:r w:rsidR="003B55BE">
        <w:t>. Therefore, the optimality hypothesis predicts the elevated CO</w:t>
      </w:r>
      <w:r w:rsidR="003B55BE">
        <w:rPr>
          <w:vertAlign w:val="subscript"/>
        </w:rPr>
        <w:t>2</w:t>
      </w:r>
      <w:r w:rsidR="003B55BE">
        <w:rPr>
          <w:vertAlign w:val="subscript"/>
        </w:rPr>
        <w:softHyphen/>
        <w:t xml:space="preserve"> </w:t>
      </w:r>
      <w:r w:rsidR="003B55BE">
        <w:t>should increase total leaf area, a response that should be enhanced with greater nitrogen supply</w:t>
      </w:r>
      <w:r>
        <w:t xml:space="preserve">. </w:t>
      </w:r>
      <w:proofErr w:type="spellStart"/>
      <w:r>
        <w:t>The</w:t>
      </w:r>
      <w:proofErr w:type="spellEnd"/>
      <w:r>
        <w:t xml:space="preserve"> expected optimal leaf response to e</w:t>
      </w:r>
      <w:r w:rsidR="006B2378">
        <w:t xml:space="preserve">levated </w:t>
      </w:r>
      <w:r>
        <w:t>CO</w:t>
      </w:r>
      <w:r>
        <w:rPr>
          <w:vertAlign w:val="subscript"/>
        </w:rPr>
        <w:t>2</w:t>
      </w:r>
      <w:r>
        <w:t xml:space="preserve"> has received some empirical support </w:t>
      </w:r>
      <w:r>
        <w:fldChar w:fldCharType="begin" w:fldLock="1"/>
      </w:r>
      <w:r w:rsidR="008A112A">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Dong &lt;i&gt;et al.&lt;/i&gt;, 2022)","plainTextFormattedCitation":"(Smith &amp; Keenan, 2020; Dong et al., 2022)","previouslyFormattedCitation":"(Smith &amp; Keenan, 2020; Dong &lt;i&gt;et al.&lt;/i&gt;, 2022)"},"properties":{"noteIndex":0},"schema":"https://github.com/citation-style-language/schema/raw/master/csl-citation.json"}</w:instrText>
      </w:r>
      <w:r>
        <w:fldChar w:fldCharType="separate"/>
      </w:r>
      <w:r w:rsidR="008A112A" w:rsidRPr="008A112A">
        <w:rPr>
          <w:noProof/>
        </w:rPr>
        <w:t xml:space="preserve">(Smith &amp; Keenan, 2020; Dong </w:t>
      </w:r>
      <w:r w:rsidR="008A112A" w:rsidRPr="008A112A">
        <w:rPr>
          <w:i/>
          <w:noProof/>
        </w:rPr>
        <w:t>et al.</w:t>
      </w:r>
      <w:r w:rsidR="008A112A" w:rsidRPr="008A112A">
        <w:rPr>
          <w:noProof/>
        </w:rPr>
        <w:t>, 2022)</w:t>
      </w:r>
      <w:r>
        <w:fldChar w:fldCharType="end"/>
      </w:r>
      <w:r>
        <w:t>, though no studies have connected these patterns with concurrently measured whole-plant responses.</w:t>
      </w:r>
    </w:p>
    <w:p w14:paraId="4FE6CAED" w14:textId="34F527E3" w:rsidR="00835DAF" w:rsidRDefault="009F20B5" w:rsidP="00D67B50">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symbiotic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r w:rsidR="00D67B50">
        <w:fldChar w:fldCharType="begin" w:fldLock="1"/>
      </w:r>
      <w:r w:rsidR="00835DAF">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Colin","non-dropping-particle":"","parse-names":false,"suffix":""}],"container-title":"Science","id":"ITEM-5","issue":"6294","issued":{"date-parts":[["2016","7","1"]]},"page":"72-74","title":"Mycorrhizal association as a primary control of the CO2 fertilization effect","type":"article-journal","volume":"353"},"uris":["http://www.mendeley.com/documents/?uuid=e1738a48-9551-40a3-a598-8ed20c8cac64"]},{"id":"ITEM-6","itemData":{"DOI":"10.1111/nph.14872","ISBN":"7476820487","ISSN":"0028-646X","abstract":"Land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Phytologist","id":"ITEM-6","issue":"2","issued":{"date-parts":[["2018","1","6"]]},"page":"507-522","title":"Ecosystem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rsidR="00D67B50">
        <w:fldChar w:fldCharType="separate"/>
      </w:r>
      <w:r w:rsidR="00835DAF" w:rsidRPr="00835DAF">
        <w:rPr>
          <w:noProof/>
        </w:rPr>
        <w:t xml:space="preserve">(Brzostek </w:t>
      </w:r>
      <w:r w:rsidR="00835DAF" w:rsidRPr="00835DAF">
        <w:rPr>
          <w:i/>
          <w:noProof/>
        </w:rPr>
        <w:t>et al.</w:t>
      </w:r>
      <w:r w:rsidR="00835DAF" w:rsidRPr="00835DAF">
        <w:rPr>
          <w:noProof/>
        </w:rPr>
        <w:t xml:space="preserve">, 2014; Terrer </w:t>
      </w:r>
      <w:r w:rsidR="00835DAF" w:rsidRPr="00835DAF">
        <w:rPr>
          <w:i/>
          <w:noProof/>
        </w:rPr>
        <w:t>et al.</w:t>
      </w:r>
      <w:r w:rsidR="00835DAF" w:rsidRPr="00835DAF">
        <w:rPr>
          <w:noProof/>
        </w:rPr>
        <w:t xml:space="preserve">, 2016, 2018; Allen </w:t>
      </w:r>
      <w:r w:rsidR="00835DAF" w:rsidRPr="00835DAF">
        <w:rPr>
          <w:i/>
          <w:noProof/>
        </w:rPr>
        <w:t>et al.</w:t>
      </w:r>
      <w:r w:rsidR="00835DAF" w:rsidRPr="00835DAF">
        <w:rPr>
          <w:noProof/>
        </w:rPr>
        <w:t xml:space="preserve">, 2020; Perkowski </w:t>
      </w:r>
      <w:r w:rsidR="00835DAF" w:rsidRPr="00835DAF">
        <w:rPr>
          <w:i/>
          <w:noProof/>
        </w:rPr>
        <w:t>et al.</w:t>
      </w:r>
      <w:r w:rsidR="00835DAF" w:rsidRPr="00835DAF">
        <w:rPr>
          <w:noProof/>
        </w:rPr>
        <w:t xml:space="preserve">, 2021; Lu </w:t>
      </w:r>
      <w:r w:rsidR="00835DAF" w:rsidRPr="00835DAF">
        <w:rPr>
          <w:i/>
          <w:noProof/>
        </w:rPr>
        <w:t>et al.</w:t>
      </w:r>
      <w:r w:rsidR="00835DAF" w:rsidRPr="00835DAF">
        <w:rPr>
          <w:noProof/>
        </w:rPr>
        <w:t>, 2022)</w:t>
      </w:r>
      <w:r w:rsidR="00D67B50">
        <w:fldChar w:fldCharType="end"/>
      </w:r>
      <w:r w:rsidR="00D67B50">
        <w:t xml:space="preserve">. </w:t>
      </w:r>
      <w:r>
        <w:rPr>
          <w:color w:val="000000"/>
        </w:rPr>
        <w:t>Therefore, the role of nitrogen acquisition strategy on plant nitrogen uptake across soil nitrogen 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w:t>
      </w:r>
      <w:r w:rsidR="006B2378">
        <w:t xml:space="preserve">levated </w:t>
      </w:r>
      <w:r w:rsidR="009B053E">
        <w:t>CO</w:t>
      </w:r>
      <w:r w:rsidR="009B053E">
        <w:rPr>
          <w:vertAlign w:val="subscript"/>
        </w:rPr>
        <w:t>2</w:t>
      </w:r>
      <w:r w:rsidR="00275063">
        <w:t>.</w:t>
      </w:r>
      <w:r>
        <w:t xml:space="preserve"> </w:t>
      </w:r>
      <w:r w:rsidR="007234EF">
        <w:t>Additionally, quantifying costs of nutrient acquisition strategy may provide the missing link to understand the role of soil nitrogen availability in modifying leaf and whole plant responses to elevated CO</w:t>
      </w:r>
      <w:r w:rsidR="007234EF">
        <w:rPr>
          <w:vertAlign w:val="subscript"/>
        </w:rPr>
        <w:t>2</w:t>
      </w:r>
      <w:r w:rsidR="007234EF">
        <w:t xml:space="preserve">. </w:t>
      </w:r>
      <w:r w:rsidR="00275063">
        <w:t>To date, f</w:t>
      </w:r>
      <w:r>
        <w:t>ew studies account for nutrient acquisition strategy</w:t>
      </w:r>
      <w:r w:rsidR="007234EF">
        <w:t xml:space="preserve"> or quantify costs of nitrogen  acquisition</w:t>
      </w:r>
      <w:r>
        <w:t xml:space="preserve"> when considering</w:t>
      </w:r>
      <w:r w:rsidR="00275063">
        <w:t xml:space="preserve"> the role of soil nitrogen availability on</w:t>
      </w:r>
      <w:r>
        <w:t xml:space="preserve"> plant responses to </w:t>
      </w:r>
      <w:r w:rsidR="009B053E">
        <w:t>e</w:t>
      </w:r>
      <w:r w:rsidR="006B2378">
        <w:t xml:space="preserve">levated </w:t>
      </w:r>
      <w:r w:rsidR="009B053E">
        <w:t>CO</w:t>
      </w:r>
      <w:r w:rsidR="009B053E">
        <w:rPr>
          <w:vertAlign w:val="subscript"/>
        </w:rPr>
        <w:t>2</w:t>
      </w:r>
      <w:r>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B869C1">
        <w:t xml:space="preserve"> Those studies have found that nitrogen acquisition strategies</w:t>
      </w:r>
      <w:r w:rsidR="007234EF">
        <w:t xml:space="preserve"> with reduced costs of nitrogen acquisition</w:t>
      </w:r>
      <w:r w:rsidR="00B869C1">
        <w:t xml:space="preserve"> </w:t>
      </w:r>
      <w:r w:rsidR="00835DAF">
        <w:t>may</w:t>
      </w:r>
      <w:r w:rsidR="00B869C1">
        <w:t xml:space="preserve"> buffer the effects of nutrient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xml:space="preserve">, but leaf 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2451F894" w14:textId="7BEF5B73" w:rsidR="00680137" w:rsidRPr="00680137" w:rsidRDefault="009F20B5" w:rsidP="007234EF">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C234F0">
        <w:t>e</w:t>
      </w:r>
      <w:r w:rsidR="006B2378">
        <w:t xml:space="preserve">levated </w:t>
      </w:r>
      <w:r w:rsidR="00C234F0">
        <w:t>CO</w:t>
      </w:r>
      <w:r w:rsidR="00C234F0">
        <w:rPr>
          <w:vertAlign w:val="subscript"/>
        </w:rPr>
        <w:t>2</w:t>
      </w:r>
      <w:r>
        <w:t xml:space="preserve">. </w:t>
      </w:r>
      <w:r w:rsidR="003B55BE">
        <w:t xml:space="preserve">Following the optimality hypothesis, we hypothesized that leaf nitrogen demand would drive </w:t>
      </w:r>
      <w:r w:rsidR="00680137">
        <w:t>leaf physiological responses</w:t>
      </w:r>
      <w:r w:rsidR="003B55BE">
        <w:t xml:space="preserve"> to elevated CO</w:t>
      </w:r>
      <w:r w:rsidR="003B55BE">
        <w:rPr>
          <w:vertAlign w:val="subscript"/>
        </w:rPr>
        <w:t>2</w:t>
      </w:r>
      <w:r w:rsidR="00680137">
        <w:t xml:space="preserve">; specifically, that downregulations in leaf </w:t>
      </w:r>
      <w:r w:rsidR="00680137">
        <w:rPr>
          <w:i/>
          <w:iCs/>
        </w:rPr>
        <w:t>C</w:t>
      </w:r>
      <w:r w:rsidR="00680137">
        <w:rPr>
          <w:vertAlign w:val="subscript"/>
        </w:rPr>
        <w:t>i</w:t>
      </w:r>
      <w:r w:rsidR="00680137">
        <w:t>:</w:t>
      </w:r>
      <w:r w:rsidR="00680137">
        <w:rPr>
          <w:i/>
          <w:iCs/>
        </w:rPr>
        <w:t>C</w:t>
      </w:r>
      <w:r w:rsidR="00680137">
        <w:rPr>
          <w:vertAlign w:val="subscript"/>
        </w:rPr>
        <w:t>a</w:t>
      </w:r>
      <w:r w:rsidR="00680137">
        <w:t xml:space="preserve">,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 xml:space="preserve">, and </w:t>
      </w:r>
      <w:proofErr w:type="spellStart"/>
      <w:r w:rsidR="00680137">
        <w:rPr>
          <w:i/>
          <w:iCs/>
        </w:rPr>
        <w:t>J</w:t>
      </w:r>
      <w:r w:rsidR="00680137">
        <w:rPr>
          <w:vertAlign w:val="subscript"/>
        </w:rPr>
        <w:t>max</w:t>
      </w:r>
      <w:r w:rsidR="00680137">
        <w:t>:</w:t>
      </w:r>
      <w:r w:rsidR="00680137">
        <w:rPr>
          <w:i/>
          <w:iCs/>
        </w:rPr>
        <w:t>V</w:t>
      </w:r>
      <w:r w:rsidR="00680137">
        <w:rPr>
          <w:vertAlign w:val="subscript"/>
        </w:rPr>
        <w:t>cmax</w:t>
      </w:r>
      <w:proofErr w:type="spellEnd"/>
      <w:r w:rsidR="00680137">
        <w:t xml:space="preserve"> </w:t>
      </w:r>
      <w:r w:rsidR="007234EF">
        <w:t>under elevated CO</w:t>
      </w:r>
      <w:r w:rsidR="007234EF">
        <w:rPr>
          <w:vertAlign w:val="subscript"/>
        </w:rPr>
        <w:t>2</w:t>
      </w:r>
      <w:r w:rsidR="007234EF">
        <w:t xml:space="preserve"> </w:t>
      </w:r>
      <w:r w:rsidR="00680137">
        <w:t>would each be independent of fertilization and inoculation treatment. Following the nitrogen limitation</w:t>
      </w:r>
      <w:r w:rsidR="007234EF">
        <w:t xml:space="preserve"> and optimality</w:t>
      </w:r>
      <w:r w:rsidR="00680137">
        <w:t xml:space="preserve"> hypothesis, we hypothesized that increased total leaf area and total biomass under elevated CO</w:t>
      </w:r>
      <w:r w:rsidR="00680137">
        <w:rPr>
          <w:vertAlign w:val="subscript"/>
        </w:rPr>
        <w:t>2</w:t>
      </w:r>
      <w:r w:rsidR="00680137">
        <w:t xml:space="preserve"> would be enhanced with increasing soil nitrogen supply. We expected that this pattern would be apparent through stronger positive effects of elevated CO</w:t>
      </w:r>
      <w:r w:rsidR="00680137">
        <w:rPr>
          <w:vertAlign w:val="subscript"/>
        </w:rPr>
        <w:t>2</w:t>
      </w:r>
      <w:r w:rsidR="00680137">
        <w:t xml:space="preserve"> on total leaf area and total biomass with increasing fertilization irrespective of inoculation treatment</w:t>
      </w:r>
      <w:r w:rsidR="007234EF">
        <w:t xml:space="preserve">. We also predicted that </w:t>
      </w:r>
      <w:r w:rsidR="00680137">
        <w:t>inoculation</w:t>
      </w:r>
      <w:r w:rsidR="007234EF">
        <w:t xml:space="preserve"> </w:t>
      </w:r>
      <w:r w:rsidR="00680137">
        <w:t>would</w:t>
      </w:r>
      <w:r w:rsidR="007234EF">
        <w:t xml:space="preserve"> yield greater total leaf area and total biomass under elevated CO</w:t>
      </w:r>
      <w:r w:rsidR="007234EF">
        <w:rPr>
          <w:vertAlign w:val="subscript"/>
        </w:rPr>
        <w:t>2</w:t>
      </w:r>
      <w:r w:rsidR="007234EF">
        <w:t>, though expected that this pattern would only be apparent under low fertilization where individuals were more heavily invested in nutrient acquisition through symbiotic nitrogen fixation.</w:t>
      </w:r>
      <w:r w:rsidR="00680137">
        <w:t xml:space="preserve"> </w:t>
      </w:r>
      <w:r w:rsidR="007234EF">
        <w:t xml:space="preserve">We expected that positive </w:t>
      </w:r>
      <w:r w:rsidR="00680137">
        <w:t>effects of inoculation on whole-plant responses to elevated CO</w:t>
      </w:r>
      <w:r w:rsidR="00680137">
        <w:rPr>
          <w:vertAlign w:val="subscript"/>
        </w:rPr>
        <w:t>2</w:t>
      </w:r>
      <w:r w:rsidR="00680137">
        <w:t xml:space="preserve"> would diminish with increasing fertilization, a pattern that would be driven by a shift away from nitrogen uptake through symbiotic nitrogen fixation and toward direct uptake as costs of nitrogen uptake through direct uptake pathways reduced</w:t>
      </w:r>
      <w:r w:rsidR="007234EF">
        <w:t xml:space="preserve">, as was observed in Perkowski </w:t>
      </w:r>
      <w:r w:rsidR="007234EF">
        <w:rPr>
          <w:i/>
          <w:iCs/>
        </w:rPr>
        <w:t>et al</w:t>
      </w:r>
      <w:r w:rsidR="007234EF">
        <w:t>. (2021)</w:t>
      </w:r>
      <w:r w:rsidR="0068013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AD8403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xml:space="preserve">. </w:t>
      </w:r>
      <w:r w:rsidRPr="00FE014F">
        <w:lastRenderedPageBreak/>
        <w:t>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Nitrogen fertilization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E2C7A16"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 xml:space="preserve">wo iterations were conducted such that one iteration included all </w:t>
      </w:r>
      <w:r w:rsidR="006B2378">
        <w:t xml:space="preserve">plants grown under </w:t>
      </w:r>
      <w:r w:rsidRPr="00FE014F">
        <w:t>e</w:t>
      </w:r>
      <w:r w:rsidR="006B2378">
        <w:t xml:space="preserve">levated </w:t>
      </w:r>
      <w:r w:rsidRPr="00FE014F">
        <w:t>CO</w:t>
      </w:r>
      <w:r w:rsidRPr="00FE014F">
        <w:rPr>
          <w:vertAlign w:val="subscript"/>
        </w:rPr>
        <w:t>2</w:t>
      </w:r>
      <w:r w:rsidRPr="00FE014F">
        <w:t xml:space="preserve"> p</w:t>
      </w:r>
      <w:r>
        <w:t>lants</w:t>
      </w:r>
      <w:r w:rsidRPr="00FE014F">
        <w:t xml:space="preserve"> and the second iteration included all</w:t>
      </w:r>
      <w:r w:rsidR="006B2378">
        <w:t xml:space="preserve"> plants grown under ambient </w:t>
      </w:r>
      <w:r w:rsidRPr="00FE014F">
        <w:t>CO</w:t>
      </w:r>
      <w:r w:rsidRPr="00FE014F">
        <w:rPr>
          <w:vertAlign w:val="subscript"/>
        </w:rPr>
        <w:t>2</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w:t>
      </w:r>
      <w:r w:rsidR="006B2378">
        <w:t xml:space="preserve">mbient </w:t>
      </w:r>
      <w:r w:rsidRPr="00FE014F">
        <w:t>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w:t>
      </w:r>
      <w:r w:rsidR="006B2378">
        <w:t xml:space="preserve">levated </w:t>
      </w:r>
      <w:r w:rsidR="009B053E">
        <w:t>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0C106971"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 xml:space="preserve">C during </w:t>
      </w:r>
      <w:r w:rsidRPr="00FE014F">
        <w:lastRenderedPageBreak/>
        <w:t>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77777777" w:rsidR="00C91DC8" w:rsidRDefault="009F20B5" w:rsidP="00C91DC8">
      <w:pPr>
        <w:spacing w:line="360" w:lineRule="auto"/>
        <w:rPr>
          <w:color w:val="000000"/>
        </w:rPr>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5D9EEA79"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rPr>
        <w:softHyphen/>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1"/>
      <w:r>
        <w:rPr>
          <w:color w:val="000000"/>
        </w:rPr>
        <w:t xml:space="preserve">420 </w:t>
      </w:r>
      <w:r w:rsidRPr="00FE014F">
        <w:rPr>
          <w:color w:val="000000"/>
        </w:rPr>
        <w:t>µmol mol</w:t>
      </w:r>
      <w:r>
        <w:rPr>
          <w:color w:val="000000"/>
          <w:vertAlign w:val="superscript"/>
        </w:rPr>
        <w:t>-1</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1"/>
      <w:r>
        <w:rPr>
          <w:rStyle w:val="CommentReference"/>
        </w:rPr>
        <w:commentReference w:id="1"/>
      </w:r>
      <w:r>
        <w:t>). Snapshot</w:t>
      </w:r>
      <w:r>
        <w:rPr>
          <w:color w:val="000000"/>
        </w:rPr>
        <w:t xml:space="preserve"> 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using the same focal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w:t>
      </w:r>
      <w:r w:rsidR="009F20B5" w:rsidRPr="00FE014F">
        <w:lastRenderedPageBreak/>
        <w:t xml:space="preserve">for 60 seconds after </w:t>
      </w:r>
      <w:r w:rsidR="00FF7D72">
        <w:t xml:space="preserve">the focal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focal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D520A48"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for all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rPr>
          <w:ins w:id="2" w:author="Perkowski, Evan A [2]" w:date="2023-08-14T12:25:00Z"/>
        </w:rPr>
      </w:pPr>
    </w:p>
    <w:p w14:paraId="38163200" w14:textId="77777777" w:rsidR="009F20B5" w:rsidRPr="00FE014F" w:rsidRDefault="009F20B5" w:rsidP="00DE2B27">
      <w:pPr>
        <w:spacing w:line="360" w:lineRule="auto"/>
      </w:pPr>
      <w:r w:rsidRPr="00FE014F">
        <w:rPr>
          <w:i/>
          <w:iCs/>
        </w:rPr>
        <w:t>Leaf trait measurements</w:t>
      </w:r>
    </w:p>
    <w:p w14:paraId="4688F634" w14:textId="3C5B6E99"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w:t>
      </w:r>
      <w:r>
        <w:lastRenderedPageBreak/>
        <w:t xml:space="preserve">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6A1BEFD6" w14:textId="67DF8C20" w:rsidR="007A306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7A3065">
        <w:rPr>
          <w:color w:val="000000"/>
        </w:rPr>
        <w:t xml:space="preserve"> </w:t>
      </w:r>
      <w:r w:rsidR="007A3065">
        <w:rPr>
          <w:color w:val="000000"/>
        </w:rPr>
        <w:fldChar w:fldCharType="begin" w:fldLock="1"/>
      </w:r>
      <w:r w:rsidR="007A306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1989)</w:t>
      </w:r>
      <w:r w:rsidR="007A3065">
        <w:rPr>
          <w:color w:val="000000"/>
        </w:rPr>
        <w:fldChar w:fldCharType="end"/>
      </w:r>
      <w:r w:rsidR="007A3065">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3105F698" w:rsidR="009F20B5"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7A3065">
        <w:rPr>
          <w:color w:val="000000"/>
        </w:rPr>
        <w:t xml:space="preserve"> </w:t>
      </w:r>
      <w:r w:rsidR="007A3065">
        <w:rPr>
          <w:color w:val="000000"/>
        </w:rPr>
        <w:fldChar w:fldCharType="begin" w:fldLock="1"/>
      </w:r>
      <w:r w:rsidR="007A306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sidRPr="007A3065">
        <w:rPr>
          <w:noProof/>
          <w:color w:val="000000"/>
        </w:rPr>
        <w:t>, 1989)</w:t>
      </w:r>
      <w:r w:rsidR="007A3065">
        <w:rPr>
          <w:color w:val="000000"/>
        </w:rPr>
        <w:fldChar w:fldCharType="end"/>
      </w:r>
      <w:r w:rsidR="007A3065">
        <w:rPr>
          <w:color w:val="000000"/>
        </w:rPr>
        <w:t>.</w:t>
      </w:r>
    </w:p>
    <w:p w14:paraId="14401EE6" w14:textId="77777777" w:rsidR="00B76367" w:rsidRPr="00AE7E6C" w:rsidRDefault="00B76367" w:rsidP="00B76367">
      <w:pPr>
        <w:autoSpaceDE w:val="0"/>
        <w:autoSpaceDN w:val="0"/>
        <w:adjustRightInd w:val="0"/>
        <w:spacing w:line="360" w:lineRule="auto"/>
        <w:ind w:firstLine="720"/>
        <w:rPr>
          <w:color w:val="000000"/>
        </w:rPr>
      </w:pPr>
      <w:r>
        <w:rPr>
          <w:color w:val="000000"/>
        </w:rPr>
        <w:t xml:space="preserve">Finally, photosynthetic nitrogen-use efficiency 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Pr>
          <w:color w:val="000000"/>
        </w:rPr>
        <w:t xml:space="preserve">, with </w:t>
      </w:r>
      <w:r>
        <w:rPr>
          <w:i/>
          <w:iCs/>
          <w:color w:val="000000"/>
        </w:rPr>
        <w:t>N</w:t>
      </w:r>
      <w:r>
        <w:rPr>
          <w:color w:val="000000"/>
          <w:vertAlign w:val="subscript"/>
        </w:rPr>
        <w:t>area</w:t>
      </w:r>
      <w:r>
        <w:rPr>
          <w:color w:val="000000"/>
        </w:rPr>
        <w:t xml:space="preserve"> converted to mol N m</w:t>
      </w:r>
      <w:r>
        <w:rPr>
          <w:color w:val="000000"/>
          <w:vertAlign w:val="superscript"/>
        </w:rPr>
        <w:t>-2</w:t>
      </w:r>
      <w:r>
        <w:rPr>
          <w:color w:val="000000"/>
        </w:rPr>
        <w:t xml:space="preserve"> using the molar mass of nitrogen (14 g mol</w:t>
      </w:r>
      <w:r>
        <w:rPr>
          <w:color w:val="000000"/>
          <w:vertAlign w:val="superscript"/>
        </w:rPr>
        <w:t>-1</w:t>
      </w:r>
      <w:r>
        <w:rPr>
          <w:color w:val="000000"/>
        </w:rPr>
        <w:t xml:space="preserve">). We also assessed tradeoffs between nitrogen and water use across treatment combinations by quantifying the ratio of </w:t>
      </w:r>
      <w:r>
        <w:rPr>
          <w:i/>
          <w:iCs/>
          <w:color w:val="000000"/>
        </w:rPr>
        <w:t>N</w:t>
      </w:r>
      <w:r>
        <w:rPr>
          <w:color w:val="000000"/>
          <w:vertAlign w:val="subscript"/>
        </w:rPr>
        <w:t>area</w:t>
      </w:r>
      <w:r>
        <w:rPr>
          <w:color w:val="000000"/>
        </w:rPr>
        <w:t xml:space="preserve"> and </w:t>
      </w:r>
      <w:r>
        <w:rPr>
          <w:i/>
          <w:iCs/>
          <w:color w:val="000000"/>
        </w:rPr>
        <w:t>V</w:t>
      </w:r>
      <w:r>
        <w:rPr>
          <w:color w:val="000000"/>
          <w:vertAlign w:val="subscript"/>
        </w:rPr>
        <w:t>cmax25</w:t>
      </w:r>
      <w:r>
        <w:rPr>
          <w:color w:val="000000"/>
        </w:rPr>
        <w:t xml:space="preserve"> to </w:t>
      </w:r>
      <w:r w:rsidRPr="00EA79A6">
        <w:rPr>
          <w:i/>
          <w:iCs/>
          <w:color w:val="000000"/>
          <w:lang w:val="el-GR"/>
        </w:rPr>
        <w:t>χ</w:t>
      </w:r>
      <w:r>
        <w:rPr>
          <w:color w:val="000000"/>
        </w:rPr>
        <w:t>.</w:t>
      </w:r>
    </w:p>
    <w:p w14:paraId="7A2CBA78" w14:textId="77777777" w:rsidR="00B76367" w:rsidRDefault="00B76367" w:rsidP="00B76367">
      <w:pPr>
        <w:autoSpaceDE w:val="0"/>
        <w:autoSpaceDN w:val="0"/>
        <w:adjustRightInd w:val="0"/>
        <w:spacing w:line="360" w:lineRule="auto"/>
        <w:rPr>
          <w:color w:val="000000"/>
        </w:rPr>
      </w:pPr>
    </w:p>
    <w:p w14:paraId="3F0AB3EB" w14:textId="21BA110C" w:rsidR="00B76367" w:rsidRPr="0067614B" w:rsidRDefault="00B76367" w:rsidP="00B76367">
      <w:pPr>
        <w:autoSpaceDE w:val="0"/>
        <w:autoSpaceDN w:val="0"/>
        <w:adjustRightInd w:val="0"/>
        <w:spacing w:line="360" w:lineRule="auto"/>
        <w:rPr>
          <w:color w:val="000000"/>
        </w:rPr>
      </w:pPr>
      <w:r>
        <w:rPr>
          <w:i/>
          <w:iCs/>
          <w:color w:val="000000"/>
        </w:rPr>
        <w:t>Chlorophyll extractions</w:t>
      </w:r>
    </w:p>
    <w:p w14:paraId="18A51EBB" w14:textId="10A63AB9" w:rsidR="00B76367" w:rsidRPr="0067614B" w:rsidRDefault="00B76367" w:rsidP="00B76367">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007A3065">
        <w:rPr>
          <w:color w:val="000000"/>
        </w:rPr>
        <w:t xml:space="preserve">, similar to above. </w:t>
      </w:r>
      <w:r>
        <w:rPr>
          <w:color w:val="000000"/>
        </w:rPr>
        <w:t>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59261AAF" w14:textId="2EA8F33E" w:rsidR="007A3065" w:rsidRDefault="00B76367" w:rsidP="00B76367">
      <w:pPr>
        <w:autoSpaceDE w:val="0"/>
        <w:autoSpaceDN w:val="0"/>
        <w:adjustRightInd w:val="0"/>
        <w:spacing w:line="360" w:lineRule="auto"/>
        <w:ind w:firstLine="720"/>
        <w:rPr>
          <w:color w:val="000000"/>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7A3065">
        <w:rPr>
          <w:color w:val="000000"/>
        </w:rPr>
        <w:t xml:space="preserve"> </w:t>
      </w:r>
      <w:r w:rsidR="007A3065">
        <w:rPr>
          <w:color w:val="000000"/>
        </w:rPr>
        <w:fldChar w:fldCharType="begin" w:fldLock="1"/>
      </w:r>
      <w:r w:rsidR="007A3065">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sidR="007A3065">
        <w:rPr>
          <w:color w:val="000000"/>
        </w:rPr>
        <w:fldChar w:fldCharType="separate"/>
      </w:r>
      <w:r w:rsidR="007A3065" w:rsidRPr="007A3065">
        <w:rPr>
          <w:noProof/>
          <w:color w:val="000000"/>
        </w:rPr>
        <w:t xml:space="preserve">(Barnes </w:t>
      </w:r>
      <w:r w:rsidR="007A3065" w:rsidRPr="007A3065">
        <w:rPr>
          <w:i/>
          <w:noProof/>
          <w:color w:val="000000"/>
        </w:rPr>
        <w:t>et al.</w:t>
      </w:r>
      <w:r w:rsidR="007A3065" w:rsidRPr="007A3065">
        <w:rPr>
          <w:noProof/>
          <w:color w:val="000000"/>
        </w:rPr>
        <w:t>, 1992)</w:t>
      </w:r>
      <w:r w:rsidR="007A3065">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 xml:space="preserve">L triplicate aliquot and used as a blank. Absorbance measurements </w:t>
      </w:r>
      <w:r>
        <w:rPr>
          <w:color w:val="000000"/>
        </w:rPr>
        <w:lastRenderedPageBreak/>
        <w:t>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7A3065">
        <w:rPr>
          <w:color w:val="000000"/>
        </w:rPr>
        <w:t xml:space="preserve"> </w:t>
      </w:r>
      <w:r w:rsidR="007A3065">
        <w:rPr>
          <w:color w:val="000000"/>
        </w:rPr>
        <w:fldChar w:fldCharType="begin" w:fldLock="1"/>
      </w:r>
      <w:r w:rsidR="007A3065">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7A3065">
        <w:rPr>
          <w:color w:val="000000"/>
        </w:rPr>
        <w:fldChar w:fldCharType="separate"/>
      </w:r>
      <w:r w:rsidR="007A3065" w:rsidRPr="007A3065">
        <w:rPr>
          <w:noProof/>
          <w:color w:val="000000"/>
        </w:rPr>
        <w:t>Wellburn</w:t>
      </w:r>
      <w:r w:rsidR="007A3065">
        <w:rPr>
          <w:noProof/>
          <w:color w:val="000000"/>
        </w:rPr>
        <w:t xml:space="preserve"> (</w:t>
      </w:r>
      <w:r w:rsidR="007A3065" w:rsidRPr="007A3065">
        <w:rPr>
          <w:noProof/>
          <w:color w:val="000000"/>
        </w:rPr>
        <w:t>1994)</w:t>
      </w:r>
      <w:r w:rsidR="007A3065">
        <w:rPr>
          <w:color w:val="000000"/>
        </w:rPr>
        <w:fldChar w:fldCharType="end"/>
      </w:r>
      <w:r w:rsidR="001548CA">
        <w:rPr>
          <w:color w:val="000000"/>
        </w:rPr>
        <w:t>:</w:t>
      </w:r>
    </w:p>
    <w:p w14:paraId="2A8C69C3" w14:textId="77777777" w:rsidR="00B76367" w:rsidRPr="000219AB" w:rsidRDefault="00000000" w:rsidP="00B7636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t>(</w:t>
      </w:r>
      <w:r w:rsidR="00B76367" w:rsidRPr="00355F99">
        <w:rPr>
          <w:color w:val="000000"/>
        </w:rPr>
        <w:t>3</w:t>
      </w:r>
      <w:r w:rsidR="00B76367">
        <w:rPr>
          <w:color w:val="000000"/>
        </w:rPr>
        <w:t>)</w:t>
      </w:r>
    </w:p>
    <w:p w14:paraId="67C2264B" w14:textId="77777777" w:rsidR="00B76367" w:rsidRPr="000219AB" w:rsidRDefault="00B76367" w:rsidP="00B76367">
      <w:pPr>
        <w:autoSpaceDE w:val="0"/>
        <w:autoSpaceDN w:val="0"/>
        <w:adjustRightInd w:val="0"/>
        <w:spacing w:line="360" w:lineRule="auto"/>
        <w:rPr>
          <w:color w:val="000000"/>
        </w:rPr>
      </w:pPr>
      <w:r>
        <w:rPr>
          <w:color w:val="000000"/>
        </w:rPr>
        <w:t>and</w:t>
      </w:r>
    </w:p>
    <w:p w14:paraId="1E43FDE4" w14:textId="77777777" w:rsidR="00B76367" w:rsidRDefault="00000000" w:rsidP="00B7636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t>(</w:t>
      </w:r>
      <w:r w:rsidR="00B76367" w:rsidRPr="00355F99">
        <w:rPr>
          <w:color w:val="000000"/>
        </w:rPr>
        <w:t>4</w:t>
      </w:r>
      <w:r w:rsidR="00B76367">
        <w:rPr>
          <w:color w:val="000000"/>
        </w:rPr>
        <w:t>)</w:t>
      </w:r>
    </w:p>
    <w:p w14:paraId="316FC3DC" w14:textId="24199FE3" w:rsidR="00B76367" w:rsidRDefault="00B76367" w:rsidP="00B76367">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463F1D2F" w:rsidR="009F20B5" w:rsidRPr="00FE014F" w:rsidRDefault="009F20B5" w:rsidP="000A594C">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w:t>
      </w:r>
      <w:r>
        <w:lastRenderedPageBreak/>
        <w:t xml:space="preserve">root carbon biomass and root nodule carbon biomass. Root carbon biomass and root nodule 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as explained in </w:t>
      </w:r>
      <w:r w:rsidR="007A3065">
        <w:fldChar w:fldCharType="begin" w:fldLock="1"/>
      </w:r>
      <w:r w:rsidR="007A3065">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A3065">
        <w:fldChar w:fldCharType="separate"/>
      </w:r>
      <w:r w:rsidR="007A3065" w:rsidRPr="007A3065">
        <w:rPr>
          <w:noProof/>
        </w:rPr>
        <w:t xml:space="preserve">(Perkowski </w:t>
      </w:r>
      <w:r w:rsidR="007A3065" w:rsidRPr="007A3065">
        <w:rPr>
          <w:i/>
          <w:noProof/>
        </w:rPr>
        <w:t>et al.</w:t>
      </w:r>
      <w:r w:rsidR="007A3065" w:rsidRPr="007A3065">
        <w:rPr>
          <w:noProof/>
        </w:rPr>
        <w:t>, 2021)</w:t>
      </w:r>
      <w:r w:rsidR="007A3065">
        <w:fldChar w:fldCharType="end"/>
      </w:r>
      <w:r w:rsidR="007A3065">
        <w:t>.</w:t>
      </w:r>
    </w:p>
    <w:p w14:paraId="5B18815E" w14:textId="3B63B49F" w:rsidR="007A3065" w:rsidRDefault="00FF7D72" w:rsidP="007A3065">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w:t>
      </w:r>
      <w:r w:rsidR="007A3065">
        <w:rPr>
          <w:color w:val="000000"/>
        </w:rPr>
        <w:t xml:space="preserve"> </w:t>
      </w:r>
      <w:r w:rsidR="007A3065">
        <w:rPr>
          <w:color w:val="000000"/>
        </w:rPr>
        <w:fldChar w:fldCharType="begin" w:fldLock="1"/>
      </w:r>
      <w:r w:rsidR="007A3065">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A3065">
        <w:rPr>
          <w:color w:val="000000"/>
        </w:rPr>
        <w:fldChar w:fldCharType="separate"/>
      </w:r>
      <w:r w:rsidR="007A3065" w:rsidRPr="007A3065">
        <w:rPr>
          <w:noProof/>
          <w:color w:val="000000"/>
        </w:rPr>
        <w:t xml:space="preserve">(Dovrat </w:t>
      </w:r>
      <w:r w:rsidR="007A3065" w:rsidRPr="007A3065">
        <w:rPr>
          <w:i/>
          <w:noProof/>
          <w:color w:val="000000"/>
        </w:rPr>
        <w:t>et al.</w:t>
      </w:r>
      <w:r w:rsidR="007A3065" w:rsidRPr="007A3065">
        <w:rPr>
          <w:noProof/>
          <w:color w:val="000000"/>
        </w:rPr>
        <w:t xml:space="preserve">, 2018, 2020; Perkowski </w:t>
      </w:r>
      <w:r w:rsidR="007A3065" w:rsidRPr="007A3065">
        <w:rPr>
          <w:i/>
          <w:noProof/>
          <w:color w:val="000000"/>
        </w:rPr>
        <w:t>et al.</w:t>
      </w:r>
      <w:r w:rsidR="007A3065" w:rsidRPr="007A3065">
        <w:rPr>
          <w:noProof/>
          <w:color w:val="000000"/>
        </w:rPr>
        <w:t>, 2021)</w:t>
      </w:r>
      <w:r w:rsidR="007A3065">
        <w:rPr>
          <w:color w:val="000000"/>
        </w:rPr>
        <w:fldChar w:fldCharType="end"/>
      </w:r>
      <w:r w:rsidR="007A3065">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N and the following equation from</w:t>
      </w:r>
      <w:r w:rsidR="007A3065">
        <w:rPr>
          <w:color w:val="000000"/>
        </w:rPr>
        <w:t xml:space="preserve"> </w:t>
      </w:r>
      <w:r w:rsidR="007A3065">
        <w:rPr>
          <w:color w:val="000000"/>
        </w:rPr>
        <w:fldChar w:fldCharType="begin" w:fldLock="1"/>
      </w:r>
      <w:r w:rsidR="007A306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7A3065">
        <w:rPr>
          <w:color w:val="000000"/>
        </w:rPr>
        <w:fldChar w:fldCharType="separate"/>
      </w:r>
      <w:r w:rsidR="007A3065" w:rsidRPr="007A3065">
        <w:rPr>
          <w:noProof/>
          <w:color w:val="000000"/>
        </w:rPr>
        <w:t xml:space="preserve">Andrews </w:t>
      </w:r>
      <w:r w:rsidR="007A3065" w:rsidRPr="007A3065">
        <w:rPr>
          <w:i/>
          <w:noProof/>
          <w:color w:val="000000"/>
        </w:rPr>
        <w:t>et al.</w:t>
      </w:r>
      <w:r w:rsidR="007A3065">
        <w:rPr>
          <w:noProof/>
          <w:color w:val="000000"/>
        </w:rPr>
        <w:t xml:space="preserve"> (</w:t>
      </w:r>
      <w:r w:rsidR="007A3065" w:rsidRPr="007A3065">
        <w:rPr>
          <w:noProof/>
          <w:color w:val="000000"/>
        </w:rPr>
        <w:t>2011)</w:t>
      </w:r>
      <w:r w:rsidR="007A3065">
        <w:rPr>
          <w:color w:val="000000"/>
        </w:rPr>
        <w:fldChar w:fldCharType="end"/>
      </w:r>
    </w:p>
    <w:p w14:paraId="51CFFB05" w14:textId="7D57412E"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00D52184">
        <w:rPr>
          <w:color w:val="000000"/>
        </w:rPr>
        <w:tab/>
      </w:r>
      <w:r w:rsidR="00D52184">
        <w:rPr>
          <w:color w:val="000000"/>
        </w:rPr>
        <w:tab/>
        <w:t>(</w:t>
      </w:r>
      <w:r w:rsidR="00B76367">
        <w:rPr>
          <w:color w:val="000000"/>
        </w:rPr>
        <w:t>5</w:t>
      </w:r>
      <w:r w:rsidR="00D52184">
        <w:rPr>
          <w:color w:val="000000"/>
        </w:rPr>
        <w:t>)</w:t>
      </w:r>
    </w:p>
    <w:p w14:paraId="32DDD279" w14:textId="04DDF1B5"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w:t>
      </w:r>
      <w:r w:rsidR="007A3065">
        <w:rPr>
          <w:color w:val="000000"/>
        </w:rPr>
        <w:t xml:space="preserve"> </w:t>
      </w:r>
      <w:r w:rsidR="007A3065">
        <w:rPr>
          <w:color w:val="000000"/>
        </w:rPr>
        <w:fldChar w:fldCharType="begin" w:fldLock="1"/>
      </w:r>
      <w:r w:rsidR="007A3065">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A3065">
        <w:rPr>
          <w:color w:val="000000"/>
        </w:rPr>
        <w:fldChar w:fldCharType="separate"/>
      </w:r>
      <w:r w:rsidR="007A3065" w:rsidRPr="007A3065">
        <w:rPr>
          <w:noProof/>
          <w:color w:val="000000"/>
        </w:rPr>
        <w:t xml:space="preserve">(Perkowski </w:t>
      </w:r>
      <w:r w:rsidR="007A3065" w:rsidRPr="007A3065">
        <w:rPr>
          <w:i/>
          <w:noProof/>
          <w:color w:val="000000"/>
        </w:rPr>
        <w:t>et al.</w:t>
      </w:r>
      <w:r w:rsidR="007A3065" w:rsidRPr="007A3065">
        <w:rPr>
          <w:noProof/>
          <w:color w:val="000000"/>
        </w:rPr>
        <w:t>, 2021)</w:t>
      </w:r>
      <w:r w:rsidR="007A3065">
        <w:rPr>
          <w:color w:val="000000"/>
        </w:rPr>
        <w:fldChar w:fldCharType="end"/>
      </w:r>
      <w:r w:rsidR="007A3065">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CE648A"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w:t>
      </w:r>
      <w:r w:rsidR="006B2378">
        <w:t xml:space="preserve">levated </w:t>
      </w:r>
      <w:r w:rsidR="009B053E">
        <w:t>CO</w:t>
      </w:r>
      <w:r w:rsidR="009B053E">
        <w:rPr>
          <w:vertAlign w:val="subscript"/>
        </w:rPr>
        <w:t>2</w:t>
      </w:r>
      <w:r>
        <w:t xml:space="preserve"> treatment that received 35 ppm N, three plants in the </w:t>
      </w:r>
      <w:r w:rsidR="009B053E">
        <w:t>e</w:t>
      </w:r>
      <w:r w:rsidR="006B2378">
        <w:t xml:space="preserve">levated </w:t>
      </w:r>
      <w:r w:rsidR="009B053E">
        <w:t>CO</w:t>
      </w:r>
      <w:r w:rsidR="009B053E">
        <w:rPr>
          <w:vertAlign w:val="subscript"/>
        </w:rPr>
        <w:t>2</w:t>
      </w:r>
      <w:r>
        <w:t xml:space="preserve"> </w:t>
      </w:r>
      <w:r>
        <w:lastRenderedPageBreak/>
        <w:t xml:space="preserve">treatment that received 70 ppm N, one plants in the </w:t>
      </w:r>
      <w:r w:rsidR="009B053E">
        <w:t>e</w:t>
      </w:r>
      <w:r w:rsidR="006B2378">
        <w:t xml:space="preserve">levated </w:t>
      </w:r>
      <w:r w:rsidR="009B053E">
        <w:t>CO</w:t>
      </w:r>
      <w:r w:rsidR="009B053E">
        <w:rPr>
          <w:vertAlign w:val="subscript"/>
        </w:rPr>
        <w:t>2</w:t>
      </w:r>
      <w:r>
        <w:t xml:space="preserve"> treatment that received 210 ppm N, two plants in the </w:t>
      </w:r>
      <w:r w:rsidR="009B053E">
        <w:t>e</w:t>
      </w:r>
      <w:r w:rsidR="006B2378">
        <w:t xml:space="preserve">levated </w:t>
      </w:r>
      <w:r w:rsidR="009B053E">
        <w:t>CO</w:t>
      </w:r>
      <w:r w:rsidR="009B053E">
        <w:rPr>
          <w:vertAlign w:val="subscript"/>
        </w:rPr>
        <w:t>2</w:t>
      </w:r>
      <w:r>
        <w:t xml:space="preserve"> treatment that received 280 ppm N, two plants in the a</w:t>
      </w:r>
      <w:r w:rsidR="006B2378">
        <w:t xml:space="preserve">mbient </w:t>
      </w:r>
      <w:r>
        <w:t>CO</w:t>
      </w:r>
      <w:r>
        <w:rPr>
          <w:vertAlign w:val="subscript"/>
        </w:rPr>
        <w:t>2</w:t>
      </w:r>
      <w:r>
        <w:t xml:space="preserve"> treatment that received 0 ppm N, three plants in the a</w:t>
      </w:r>
      <w:r w:rsidR="006B2378">
        <w:t xml:space="preserve">mbient </w:t>
      </w:r>
      <w:r>
        <w:t>CO</w:t>
      </w:r>
      <w:r>
        <w:rPr>
          <w:vertAlign w:val="subscript"/>
        </w:rPr>
        <w:t>2</w:t>
      </w:r>
      <w:r>
        <w:t xml:space="preserve"> treatment that received 70 ppm N, two plants in the a</w:t>
      </w:r>
      <w:r w:rsidR="006B2378">
        <w:t xml:space="preserve">mbient </w:t>
      </w:r>
      <w:r>
        <w:t>CO</w:t>
      </w:r>
      <w:r>
        <w:rPr>
          <w:vertAlign w:val="subscript"/>
        </w:rPr>
        <w:t>2</w:t>
      </w:r>
      <w:r>
        <w:t xml:space="preserve"> treatment that received 105 ppm N, and one </w:t>
      </w:r>
      <w:r w:rsidR="00693B51">
        <w:t xml:space="preserve">plant </w:t>
      </w:r>
      <w:r>
        <w:t>in the a</w:t>
      </w:r>
      <w:r w:rsidR="006B2378">
        <w:t xml:space="preserve">mbient </w:t>
      </w:r>
      <w:r>
        <w:t>CO</w:t>
      </w:r>
      <w:r>
        <w:rPr>
          <w:vertAlign w:val="subscript"/>
        </w:rPr>
        <w:t>2</w:t>
      </w:r>
      <w:r>
        <w:t xml:space="preserve"> treatment that received 280 ppm N.</w:t>
      </w:r>
    </w:p>
    <w:p w14:paraId="706F0431" w14:textId="6EC1D7AF"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full</w:t>
      </w:r>
      <w:r w:rsidR="009F20B5">
        <w:t xml:space="preserve">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rsidRPr="00FE014F">
        <w:t xml:space="preserve"> </w:t>
      </w:r>
      <w:r w:rsidR="00D52184">
        <w:rPr>
          <w:i/>
          <w:iCs/>
          <w:lang w:val="el-GR"/>
        </w:rPr>
        <w:t>χ</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proofErr w:type="spellEnd"/>
      <w:r w:rsidR="009F20B5">
        <w:t>.</w:t>
      </w:r>
    </w:p>
    <w:p w14:paraId="6E00CD93" w14:textId="55BBE934"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D52184">
        <w:rPr>
          <w:i/>
          <w:iCs/>
          <w:lang w:val="el-GR"/>
        </w:rPr>
        <w:t>χ</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7266DE8F"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 xml:space="preserve">to conduct post-hoc </w:t>
      </w:r>
      <w:r w:rsidRPr="00FE014F">
        <w:lastRenderedPageBreak/>
        <w:t>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72F16F89" w14:textId="38D784AA" w:rsidR="00273F0F" w:rsidRPr="007A3065" w:rsidRDefault="00273F0F" w:rsidP="007A3065">
      <w:pPr>
        <w:spacing w:line="360" w:lineRule="auto"/>
        <w:ind w:firstLine="720"/>
      </w:pPr>
      <w:r>
        <w:rPr>
          <w:b/>
        </w:rPr>
        <w:br w:type="page"/>
      </w:r>
    </w:p>
    <w:p w14:paraId="11AA73C0" w14:textId="6B107F52"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52AEAA54" w14:textId="77777777" w:rsidR="00553450" w:rsidRDefault="009F20B5" w:rsidP="00DE3434">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 xml:space="preserve">&lt;0.001 in all cases; Table 1). </w:t>
      </w:r>
    </w:p>
    <w:p w14:paraId="6B5CCF65" w14:textId="77777777" w:rsidR="00553450" w:rsidRDefault="009F20B5" w:rsidP="00553450">
      <w:pPr>
        <w:spacing w:line="360" w:lineRule="auto"/>
        <w:ind w:firstLine="720"/>
        <w:rPr>
          <w:bCs/>
        </w:rPr>
      </w:pPr>
      <w:r>
        <w:rPr>
          <w:bCs/>
        </w:rPr>
        <w:t>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the positive effect of increasing fertilization (</w:t>
      </w:r>
      <w:r w:rsidRPr="00CC4250">
        <w:rPr>
          <w:bCs/>
          <w:i/>
          <w:iCs/>
        </w:rPr>
        <w:t>p</w:t>
      </w:r>
      <w:r>
        <w:rPr>
          <w:bCs/>
        </w:rPr>
        <w:t>&lt;0.001 in all cases; Table 1) was stronger under a</w:t>
      </w:r>
      <w:r w:rsidR="00DE3434">
        <w:rPr>
          <w:bCs/>
        </w:rPr>
        <w:t xml:space="preserve">mbient </w:t>
      </w:r>
      <w:r>
        <w:rPr>
          <w:bCs/>
        </w:rPr>
        <w:t>CO</w:t>
      </w:r>
      <w:r>
        <w:rPr>
          <w:bCs/>
          <w:vertAlign w:val="subscript"/>
        </w:rPr>
        <w:t>2</w:t>
      </w:r>
      <w:r>
        <w:rPr>
          <w:bCs/>
        </w:rPr>
        <w:t xml:space="preserve"> </w:t>
      </w:r>
      <w:r w:rsidR="008B5D7E">
        <w:rPr>
          <w:bCs/>
        </w:rPr>
        <w:t>than e</w:t>
      </w:r>
      <w:r w:rsidR="00DE3434">
        <w:rPr>
          <w:bCs/>
        </w:rPr>
        <w:t xml:space="preserve">levated </w:t>
      </w:r>
      <w:r w:rsidR="008B5D7E">
        <w:rPr>
          <w:bCs/>
        </w:rPr>
        <w:t>CO</w:t>
      </w:r>
      <w:r w:rsidR="008B5D7E">
        <w:rPr>
          <w:bCs/>
          <w:vertAlign w:val="subscript"/>
        </w:rPr>
        <w:t>2</w:t>
      </w:r>
      <w:r w:rsidR="008B5D7E">
        <w:rPr>
          <w:bCs/>
        </w:rPr>
        <w:t xml:space="preserve"> </w:t>
      </w:r>
      <w:r>
        <w:rPr>
          <w:bCs/>
        </w:rPr>
        <w:t>(Tukey</w:t>
      </w:r>
      <w:r w:rsidR="00980F05">
        <w:rPr>
          <w:bCs/>
        </w:rPr>
        <w:t xml:space="preserve"> test comparing the fertilization-</w:t>
      </w:r>
      <w:r w:rsidR="00980F05">
        <w:rPr>
          <w:bCs/>
          <w:i/>
          <w:iCs/>
        </w:rPr>
        <w:t>N</w:t>
      </w:r>
      <w:r w:rsidR="00980F05">
        <w:rPr>
          <w:bCs/>
          <w:vertAlign w:val="subscript"/>
        </w:rPr>
        <w:t>area</w:t>
      </w:r>
      <w:r w:rsidR="00980F05">
        <w:rPr>
          <w:bCs/>
        </w:rPr>
        <w:t>, fertilization-</w:t>
      </w:r>
      <w:r w:rsidR="00980F05">
        <w:rPr>
          <w:bCs/>
          <w:i/>
          <w:iCs/>
        </w:rPr>
        <w:t>N</w:t>
      </w:r>
      <w:r w:rsidR="00980F05">
        <w:rPr>
          <w:bCs/>
          <w:vertAlign w:val="subscript"/>
        </w:rPr>
        <w:t>mass</w:t>
      </w:r>
      <w:r w:rsidR="00980F05">
        <w:rPr>
          <w:bCs/>
        </w:rPr>
        <w:t>, and fertilization-</w:t>
      </w:r>
      <w:r w:rsidR="00980F05">
        <w:rPr>
          <w:bCs/>
          <w:i/>
          <w:iCs/>
        </w:rPr>
        <w:t>M</w:t>
      </w:r>
      <w:r w:rsidR="00980F05">
        <w:rPr>
          <w:bCs/>
          <w:vertAlign w:val="subscript"/>
        </w:rPr>
        <w:t>area</w:t>
      </w:r>
      <w:r w:rsidR="00980F05">
        <w:rPr>
          <w:bCs/>
        </w:rPr>
        <w:t xml:space="preserve"> slope between CO</w:t>
      </w:r>
      <w:r w:rsidR="00980F05">
        <w:rPr>
          <w:bCs/>
          <w:vertAlign w:val="subscript"/>
        </w:rPr>
        <w:t>2</w:t>
      </w:r>
      <w:r w:rsidR="00980F05">
        <w:rPr>
          <w:bCs/>
        </w:rPr>
        <w:t xml:space="preserve"> treatments </w:t>
      </w:r>
      <w:r>
        <w:rPr>
          <w:bCs/>
        </w:rPr>
        <w:t xml:space="preserve">: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xml:space="preserve">. </w:t>
      </w:r>
    </w:p>
    <w:p w14:paraId="0C543A88" w14:textId="52C5E69C" w:rsidR="00553450" w:rsidRDefault="009F20B5" w:rsidP="00553450">
      <w:pPr>
        <w:spacing w:line="360" w:lineRule="auto"/>
        <w:ind w:firstLine="720"/>
        <w:rPr>
          <w:bCs/>
        </w:rPr>
      </w:pP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w:t>
      </w:r>
      <w:r w:rsidR="00DE3434">
        <w:rPr>
          <w:bCs/>
        </w:rPr>
        <w:t>inoculated plants grown under elevated CO</w:t>
      </w:r>
      <w:r w:rsidR="00DE3434">
        <w:rPr>
          <w:bCs/>
          <w:vertAlign w:val="subscript"/>
        </w:rPr>
        <w:t>2</w:t>
      </w:r>
      <w:r w:rsidR="00DE3434">
        <w:rPr>
          <w:bCs/>
        </w:rPr>
        <w:t xml:space="preserve"> had 45% greater </w:t>
      </w:r>
      <w:r w:rsidR="00DE3434">
        <w:rPr>
          <w:bCs/>
          <w:i/>
          <w:iCs/>
        </w:rPr>
        <w:t>N</w:t>
      </w:r>
      <w:r w:rsidR="00DE3434">
        <w:rPr>
          <w:bCs/>
          <w:vertAlign w:val="subscript"/>
        </w:rPr>
        <w:t>area</w:t>
      </w:r>
      <w:r w:rsidR="00DE3434">
        <w:rPr>
          <w:bCs/>
        </w:rPr>
        <w:t xml:space="preserve"> than uninoculated plants</w:t>
      </w:r>
      <w:r w:rsidR="00553450">
        <w:rPr>
          <w:bCs/>
        </w:rPr>
        <w:t xml:space="preserve"> (Tukey test comparing the CO</w:t>
      </w:r>
      <w:r w:rsidR="00553450">
        <w:rPr>
          <w:bCs/>
          <w:vertAlign w:val="subscript"/>
        </w:rPr>
        <w:t>2</w:t>
      </w:r>
      <w:r w:rsidR="00553450">
        <w:rPr>
          <w:bCs/>
        </w:rPr>
        <w:t xml:space="preserve"> effect on </w:t>
      </w:r>
      <w:r w:rsidR="00553450">
        <w:rPr>
          <w:bCs/>
          <w:i/>
          <w:iCs/>
        </w:rPr>
        <w:t>N</w:t>
      </w:r>
      <w:r w:rsidR="00553450">
        <w:rPr>
          <w:bCs/>
          <w:vertAlign w:val="subscript"/>
        </w:rPr>
        <w:t>area</w:t>
      </w:r>
      <w:r w:rsidR="00553450">
        <w:rPr>
          <w:bCs/>
        </w:rPr>
        <w:t xml:space="preserve"> in uninoculated plants: </w:t>
      </w:r>
      <w:r w:rsidR="00553450">
        <w:rPr>
          <w:bCs/>
          <w:i/>
          <w:iCs/>
        </w:rPr>
        <w:t>p</w:t>
      </w:r>
      <w:r w:rsidR="00553450">
        <w:rPr>
          <w:bCs/>
        </w:rPr>
        <w:t>&lt;0.001)</w:t>
      </w:r>
      <w:r w:rsidR="00DE3434">
        <w:rPr>
          <w:bCs/>
        </w:rPr>
        <w:t>, while inoculated plants grown under ambient CO</w:t>
      </w:r>
      <w:r w:rsidR="00DE3434">
        <w:rPr>
          <w:bCs/>
          <w:vertAlign w:val="subscript"/>
        </w:rPr>
        <w:t>2</w:t>
      </w:r>
      <w:r w:rsidR="00DE3434">
        <w:rPr>
          <w:bCs/>
        </w:rPr>
        <w:t xml:space="preserve"> had 18% greater </w:t>
      </w:r>
      <w:r w:rsidR="00DE3434">
        <w:rPr>
          <w:bCs/>
          <w:i/>
          <w:iCs/>
        </w:rPr>
        <w:t>N</w:t>
      </w:r>
      <w:r w:rsidR="00DE3434">
        <w:rPr>
          <w:bCs/>
          <w:vertAlign w:val="subscript"/>
        </w:rPr>
        <w:t>area</w:t>
      </w:r>
      <w:r w:rsidR="00DE3434">
        <w:rPr>
          <w:bCs/>
        </w:rPr>
        <w:t xml:space="preserve"> compared to uninoculated plants</w:t>
      </w:r>
      <w:r w:rsidR="00553450">
        <w:rPr>
          <w:bCs/>
        </w:rPr>
        <w:t xml:space="preserve"> (Tukey</w:t>
      </w:r>
      <w:r w:rsidR="00553450" w:rsidRPr="00553450">
        <w:rPr>
          <w:bCs/>
        </w:rPr>
        <w:t xml:space="preserve"> </w:t>
      </w:r>
      <w:r w:rsidR="00553450">
        <w:rPr>
          <w:bCs/>
        </w:rPr>
        <w:t>test comparing the CO</w:t>
      </w:r>
      <w:r w:rsidR="00553450">
        <w:rPr>
          <w:bCs/>
          <w:vertAlign w:val="subscript"/>
        </w:rPr>
        <w:t>2</w:t>
      </w:r>
      <w:r w:rsidR="00553450">
        <w:rPr>
          <w:bCs/>
        </w:rPr>
        <w:t xml:space="preserve"> effect on </w:t>
      </w:r>
      <w:r w:rsidR="00553450">
        <w:rPr>
          <w:bCs/>
          <w:i/>
          <w:iCs/>
        </w:rPr>
        <w:t>N</w:t>
      </w:r>
      <w:r w:rsidR="00553450">
        <w:rPr>
          <w:bCs/>
          <w:vertAlign w:val="subscript"/>
        </w:rPr>
        <w:t>area</w:t>
      </w:r>
      <w:r w:rsidR="00553450">
        <w:rPr>
          <w:bCs/>
        </w:rPr>
        <w:t xml:space="preserve"> in inoculated plants: </w:t>
      </w:r>
      <w:r w:rsidR="00553450">
        <w:rPr>
          <w:bCs/>
          <w:i/>
          <w:iCs/>
        </w:rPr>
        <w:t>p</w:t>
      </w:r>
      <w:r w:rsidR="00553450">
        <w:rPr>
          <w:bCs/>
        </w:rPr>
        <w:t>&lt;0.001)</w:t>
      </w:r>
      <w:r w:rsidR="00DE3434">
        <w:rPr>
          <w:bCs/>
        </w:rPr>
        <w:t xml:space="preserve">. Inoculation did not modify the response of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w:t>
      </w:r>
      <w:r w:rsidR="00DE3434">
        <w:rPr>
          <w:bCs/>
        </w:rPr>
        <w:t xml:space="preserve">levated </w:t>
      </w:r>
      <w:r w:rsidR="008B5D7E">
        <w:rPr>
          <w:bCs/>
        </w:rPr>
        <w:t>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p>
    <w:p w14:paraId="1ED6C3F1" w14:textId="6C694B9A" w:rsidR="00980F05" w:rsidRPr="00980F05" w:rsidRDefault="00553450" w:rsidP="00553450">
      <w:pPr>
        <w:spacing w:line="360" w:lineRule="auto"/>
        <w:ind w:firstLine="720"/>
        <w:rPr>
          <w:bCs/>
        </w:rPr>
      </w:pPr>
      <w:r>
        <w:rPr>
          <w:bCs/>
        </w:rPr>
        <w:t xml:space="preserve">Finally, </w:t>
      </w:r>
      <w:r w:rsidR="008B5D7E">
        <w:rPr>
          <w:bCs/>
        </w:rPr>
        <w:t xml:space="preserve">an interaction between </w:t>
      </w:r>
      <w:r w:rsidR="009F20B5">
        <w:rPr>
          <w:bCs/>
        </w:rPr>
        <w:t xml:space="preserve">fertilization and inoculation on </w:t>
      </w:r>
      <w:r w:rsidR="009F20B5">
        <w:rPr>
          <w:bCs/>
          <w:i/>
          <w:iCs/>
        </w:rPr>
        <w:t>N</w:t>
      </w:r>
      <w:r w:rsidR="009F20B5">
        <w:rPr>
          <w:bCs/>
          <w:vertAlign w:val="subscript"/>
        </w:rPr>
        <w:t>area</w:t>
      </w:r>
      <w:r w:rsidR="009F20B5">
        <w:rPr>
          <w:bCs/>
        </w:rPr>
        <w:t xml:space="preserve">, </w:t>
      </w:r>
      <w:r w:rsidR="009F20B5">
        <w:rPr>
          <w:bCs/>
          <w:i/>
          <w:iCs/>
        </w:rPr>
        <w:t>N</w:t>
      </w:r>
      <w:r w:rsidR="009F20B5">
        <w:rPr>
          <w:bCs/>
          <w:vertAlign w:val="subscript"/>
        </w:rPr>
        <w:t>mass</w:t>
      </w:r>
      <w:r w:rsidR="009F20B5">
        <w:rPr>
          <w:bCs/>
        </w:rPr>
        <w:t xml:space="preserve">, </w:t>
      </w:r>
      <w:r w:rsidR="009F20B5">
        <w:rPr>
          <w:bCs/>
          <w:i/>
          <w:iCs/>
        </w:rPr>
        <w:t>M</w:t>
      </w:r>
      <w:r w:rsidR="009F20B5">
        <w:rPr>
          <w:bCs/>
          <w:vertAlign w:val="subscript"/>
        </w:rPr>
        <w:t>area</w:t>
      </w:r>
      <w:r w:rsidR="009F20B5">
        <w:rPr>
          <w:bCs/>
        </w:rPr>
        <w:t xml:space="preserve">, and </w:t>
      </w:r>
      <w:proofErr w:type="spellStart"/>
      <w:r w:rsidR="009F20B5">
        <w:rPr>
          <w:bCs/>
          <w:i/>
          <w:iCs/>
        </w:rPr>
        <w:t>Chl</w:t>
      </w:r>
      <w:r w:rsidR="009F20B5">
        <w:rPr>
          <w:bCs/>
          <w:vertAlign w:val="subscript"/>
        </w:rPr>
        <w:t>area</w:t>
      </w:r>
      <w:proofErr w:type="spellEnd"/>
      <w:r w:rsidR="009F20B5">
        <w:rPr>
          <w:bCs/>
        </w:rPr>
        <w:t xml:space="preserve"> (</w:t>
      </w:r>
      <w:r w:rsidR="009F20B5" w:rsidRPr="005D0864">
        <w:rPr>
          <w:bCs/>
          <w:i/>
          <w:iCs/>
        </w:rPr>
        <w:t>p</w:t>
      </w:r>
      <w:r w:rsidR="009F20B5">
        <w:rPr>
          <w:bCs/>
        </w:rPr>
        <w:t>&lt;0.05</w:t>
      </w:r>
      <w:r w:rsidR="001B6725">
        <w:rPr>
          <w:bCs/>
        </w:rPr>
        <w:t xml:space="preserve"> in all cases</w:t>
      </w:r>
      <w:r w:rsidR="009F20B5">
        <w:rPr>
          <w:bCs/>
        </w:rPr>
        <w:t>; Table 1; Fig</w:t>
      </w:r>
      <w:r w:rsidR="001B6725">
        <w:rPr>
          <w:bCs/>
        </w:rPr>
        <w:t>s</w:t>
      </w:r>
      <w:r w:rsidR="009F20B5">
        <w:rPr>
          <w:bCs/>
        </w:rPr>
        <w:t>. 1</w:t>
      </w:r>
      <w:r w:rsidR="001B6725">
        <w:rPr>
          <w:bCs/>
        </w:rPr>
        <w:t>a-</w:t>
      </w:r>
      <w:r w:rsidR="009F20B5">
        <w:rPr>
          <w:bCs/>
        </w:rPr>
        <w:t>d) indicated that the positive effect of increasing fertilization on each trait</w:t>
      </w:r>
      <w:r>
        <w:rPr>
          <w:bCs/>
        </w:rPr>
        <w:t xml:space="preserve"> (</w:t>
      </w:r>
      <w:r>
        <w:rPr>
          <w:bCs/>
          <w:i/>
          <w:iCs/>
        </w:rPr>
        <w:t>p</w:t>
      </w:r>
      <w:r>
        <w:rPr>
          <w:bCs/>
        </w:rPr>
        <w:t>&lt;0.001 in all cases; Table 1)</w:t>
      </w:r>
      <w:r w:rsidR="009F20B5">
        <w:rPr>
          <w:bCs/>
        </w:rPr>
        <w:t xml:space="preserve"> was stronger in uninoculated plants</w:t>
      </w:r>
      <w:r w:rsidR="008B5D7E">
        <w:rPr>
          <w:bCs/>
        </w:rPr>
        <w:t xml:space="preserve"> than inoculated plants</w:t>
      </w:r>
      <w:r w:rsidR="009F20B5">
        <w:rPr>
          <w:bCs/>
        </w:rPr>
        <w:t xml:space="preserve"> (Tukey</w:t>
      </w:r>
      <w:r w:rsidR="00C1195F">
        <w:rPr>
          <w:bCs/>
        </w:rPr>
        <w:t xml:space="preserve"> test comparing </w:t>
      </w:r>
      <w:r w:rsidR="00980F05">
        <w:rPr>
          <w:bCs/>
        </w:rPr>
        <w:t>the fertilization-</w:t>
      </w:r>
      <w:r w:rsidR="00980F05">
        <w:rPr>
          <w:bCs/>
          <w:i/>
          <w:iCs/>
        </w:rPr>
        <w:t>N</w:t>
      </w:r>
      <w:r w:rsidR="00980F05">
        <w:rPr>
          <w:bCs/>
          <w:vertAlign w:val="subscript"/>
        </w:rPr>
        <w:t>area</w:t>
      </w:r>
      <w:r w:rsidR="00980F05">
        <w:rPr>
          <w:bCs/>
        </w:rPr>
        <w:t>, fertilization-</w:t>
      </w:r>
      <w:r w:rsidR="00980F05">
        <w:rPr>
          <w:bCs/>
          <w:i/>
          <w:iCs/>
        </w:rPr>
        <w:t>N</w:t>
      </w:r>
      <w:r w:rsidR="00980F05">
        <w:rPr>
          <w:bCs/>
          <w:vertAlign w:val="subscript"/>
        </w:rPr>
        <w:t>mass</w:t>
      </w:r>
      <w:r w:rsidR="00980F05">
        <w:rPr>
          <w:bCs/>
        </w:rPr>
        <w:t>, fertilization-</w:t>
      </w:r>
      <w:r w:rsidR="00980F05">
        <w:rPr>
          <w:bCs/>
          <w:i/>
          <w:iCs/>
        </w:rPr>
        <w:t>M</w:t>
      </w:r>
      <w:r w:rsidR="00980F05">
        <w:rPr>
          <w:bCs/>
          <w:vertAlign w:val="subscript"/>
        </w:rPr>
        <w:t>area</w:t>
      </w:r>
      <w:r w:rsidR="00980F05">
        <w:rPr>
          <w:bCs/>
        </w:rPr>
        <w:t>, and fertilization-</w:t>
      </w:r>
      <w:proofErr w:type="spellStart"/>
      <w:r w:rsidR="00980F05">
        <w:rPr>
          <w:bCs/>
          <w:i/>
          <w:iCs/>
        </w:rPr>
        <w:t>Chl</w:t>
      </w:r>
      <w:r w:rsidR="00980F05">
        <w:rPr>
          <w:bCs/>
          <w:vertAlign w:val="subscript"/>
        </w:rPr>
        <w:t>area</w:t>
      </w:r>
      <w:proofErr w:type="spellEnd"/>
      <w:r w:rsidR="00980F05">
        <w:rPr>
          <w:bCs/>
        </w:rPr>
        <w:t xml:space="preserve"> slopes: </w:t>
      </w:r>
      <w:r w:rsidR="00980F05">
        <w:rPr>
          <w:bCs/>
          <w:i/>
          <w:iCs/>
        </w:rPr>
        <w:t>p</w:t>
      </w:r>
      <w:r w:rsidR="00980F05">
        <w:rPr>
          <w:bCs/>
        </w:rPr>
        <w:t>&lt;0.05 in all cases).</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5FB24226" w:rsidR="00C1195F" w:rsidRPr="00C1195F" w:rsidRDefault="009F20B5" w:rsidP="00DE2B27">
      <w:pPr>
        <w:spacing w:line="360" w:lineRule="auto"/>
        <w:rPr>
          <w:bCs/>
        </w:rPr>
      </w:pPr>
      <w:commentRangeStart w:id="3"/>
      <w:r w:rsidRPr="00C71098">
        <w:rPr>
          <w:b/>
        </w:rPr>
        <w:lastRenderedPageBreak/>
        <w:t>T</w:t>
      </w:r>
      <w:commentRangeEnd w:id="3"/>
      <w:r w:rsidR="00C1195F">
        <w:rPr>
          <w:rStyle w:val="CommentReference"/>
        </w:rPr>
        <w:commentReference w:id="3"/>
      </w:r>
      <w:r w:rsidRPr="00C71098">
        <w:rPr>
          <w:b/>
        </w:rPr>
        <w:t xml:space="preserve">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66634232"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614EF4D8"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77777777" w:rsidR="00B76367" w:rsidRPr="00A075E5" w:rsidRDefault="00B76367"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4A7B17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B2378">
        <w:rPr>
          <w:bCs/>
        </w:rPr>
        <w:t>N</w:t>
      </w:r>
      <w:r>
        <w:rPr>
          <w:bCs/>
        </w:rPr>
        <w:t xml:space="preserve">itrogen fertilization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5BA756A9" w14:textId="0A8FEFED" w:rsidR="00195444"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 effect of elevated 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and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553450">
        <w:rPr>
          <w:bCs/>
        </w:rPr>
        <w:t xml:space="preserve"> also</w:t>
      </w:r>
      <w:r w:rsidR="00DE3434">
        <w:rPr>
          <w:bCs/>
        </w:rPr>
        <w:t xml:space="preserve"> did not modify the effect of elevated 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treatment on </w:t>
      </w:r>
      <w:proofErr w:type="spellStart"/>
      <w:r w:rsidR="00ED51AF">
        <w:rPr>
          <w:bCs/>
          <w:i/>
          <w:iCs/>
        </w:rPr>
        <w:t>A</w:t>
      </w:r>
      <w:r w:rsidR="00ED51AF">
        <w:rPr>
          <w:bCs/>
          <w:vertAlign w:val="subscript"/>
        </w:rPr>
        <w:t>net,growth</w:t>
      </w:r>
      <w:proofErr w:type="spellEnd"/>
      <w:r w:rsidR="00ED51AF">
        <w:rPr>
          <w:bCs/>
        </w:rPr>
        <w:t xml:space="preserve"> </w:t>
      </w:r>
      <w:r w:rsidR="001548CA">
        <w:rPr>
          <w:bCs/>
        </w:rPr>
        <w:t xml:space="preserve">indicated that inoculated plants experienced a 38% increase in </w:t>
      </w:r>
      <w:proofErr w:type="spellStart"/>
      <w:r w:rsidR="001548CA">
        <w:rPr>
          <w:bCs/>
          <w:i/>
          <w:iCs/>
        </w:rPr>
        <w:t>A</w:t>
      </w:r>
      <w:r w:rsidR="001548CA">
        <w:rPr>
          <w:bCs/>
          <w:vertAlign w:val="subscript"/>
        </w:rPr>
        <w:t>net,growth</w:t>
      </w:r>
      <w:proofErr w:type="spellEnd"/>
      <w:r w:rsidR="001548CA">
        <w:rPr>
          <w:bCs/>
        </w:rPr>
        <w:t xml:space="preserve"> under elevated CO</w:t>
      </w:r>
      <w:r w:rsidR="001548CA">
        <w:rPr>
          <w:bCs/>
          <w:vertAlign w:val="subscript"/>
        </w:rPr>
        <w:t>2</w:t>
      </w:r>
      <w:r w:rsidR="001548CA">
        <w:rPr>
          <w:bCs/>
        </w:rPr>
        <w:t xml:space="preserve"> </w:t>
      </w:r>
      <w:r w:rsidR="00553450">
        <w:rPr>
          <w:bCs/>
        </w:rPr>
        <w:t>(Tukey test examining the CO</w:t>
      </w:r>
      <w:r w:rsidR="00553450">
        <w:rPr>
          <w:bCs/>
          <w:vertAlign w:val="subscript"/>
        </w:rPr>
        <w:t>2</w:t>
      </w:r>
      <w:r w:rsidR="00553450">
        <w:rPr>
          <w:bCs/>
        </w:rPr>
        <w:t xml:space="preserve"> effect on </w:t>
      </w:r>
      <w:proofErr w:type="spellStart"/>
      <w:r w:rsidR="00553450">
        <w:rPr>
          <w:bCs/>
          <w:i/>
          <w:iCs/>
        </w:rPr>
        <w:t>A</w:t>
      </w:r>
      <w:r w:rsidR="00553450">
        <w:rPr>
          <w:bCs/>
          <w:vertAlign w:val="subscript"/>
        </w:rPr>
        <w:t>net,growth</w:t>
      </w:r>
      <w:proofErr w:type="spellEnd"/>
      <w:r w:rsidR="00553450">
        <w:rPr>
          <w:bCs/>
        </w:rPr>
        <w:t xml:space="preserve"> in uninoculated plants: </w:t>
      </w:r>
      <w:r w:rsidR="00553450">
        <w:rPr>
          <w:bCs/>
          <w:i/>
          <w:iCs/>
        </w:rPr>
        <w:t>p</w:t>
      </w:r>
      <w:r w:rsidR="00553450">
        <w:rPr>
          <w:bCs/>
        </w:rPr>
        <w:t xml:space="preserve">=0.012) </w:t>
      </w:r>
      <w:r w:rsidR="001548CA">
        <w:rPr>
          <w:bCs/>
        </w:rPr>
        <w:t xml:space="preserve">compared to only a 26% increase in </w:t>
      </w:r>
      <w:proofErr w:type="spellStart"/>
      <w:r w:rsidR="001548CA">
        <w:rPr>
          <w:bCs/>
          <w:i/>
          <w:iCs/>
        </w:rPr>
        <w:t>A</w:t>
      </w:r>
      <w:r w:rsidR="001548CA">
        <w:rPr>
          <w:bCs/>
          <w:vertAlign w:val="subscript"/>
        </w:rPr>
        <w:t>net,growth</w:t>
      </w:r>
      <w:proofErr w:type="spellEnd"/>
      <w:r w:rsidR="001548CA">
        <w:rPr>
          <w:bCs/>
        </w:rPr>
        <w:t xml:space="preserve"> under elevated CO</w:t>
      </w:r>
      <w:r w:rsidR="001548CA">
        <w:rPr>
          <w:bCs/>
          <w:vertAlign w:val="subscript"/>
        </w:rPr>
        <w:t>2</w:t>
      </w:r>
      <w:r w:rsidR="001548CA">
        <w:rPr>
          <w:bCs/>
        </w:rPr>
        <w:t xml:space="preserve"> in uninoculated plants</w:t>
      </w:r>
      <w:r w:rsidR="00553450">
        <w:rPr>
          <w:bCs/>
        </w:rPr>
        <w:t xml:space="preserve"> (Tukey test examining the CO</w:t>
      </w:r>
      <w:r w:rsidR="00553450">
        <w:rPr>
          <w:bCs/>
          <w:vertAlign w:val="subscript"/>
        </w:rPr>
        <w:t>2</w:t>
      </w:r>
      <w:r w:rsidR="00553450">
        <w:rPr>
          <w:bCs/>
        </w:rPr>
        <w:t xml:space="preserve"> effect on </w:t>
      </w:r>
      <w:proofErr w:type="spellStart"/>
      <w:r w:rsidR="00553450">
        <w:rPr>
          <w:bCs/>
          <w:i/>
          <w:iCs/>
        </w:rPr>
        <w:t>A</w:t>
      </w:r>
      <w:r w:rsidR="00553450">
        <w:rPr>
          <w:bCs/>
          <w:vertAlign w:val="subscript"/>
        </w:rPr>
        <w:t>net,growth</w:t>
      </w:r>
      <w:proofErr w:type="spellEnd"/>
      <w:r w:rsidR="00553450">
        <w:rPr>
          <w:bCs/>
        </w:rPr>
        <w:t xml:space="preserve"> in uninoculated plants: </w:t>
      </w:r>
      <w:r w:rsidR="00553450">
        <w:rPr>
          <w:bCs/>
          <w:i/>
          <w:iCs/>
        </w:rPr>
        <w:t>p</w:t>
      </w:r>
      <w:r w:rsidR="00553450">
        <w:rPr>
          <w:bCs/>
        </w:rPr>
        <w:t>&lt;0.001)</w:t>
      </w:r>
      <w:r w:rsidR="001548CA">
        <w:rPr>
          <w:bCs/>
        </w:rPr>
        <w:t>. An additional interaction between fertilization and inoculation (</w:t>
      </w:r>
      <w:r w:rsidR="001548CA">
        <w:rPr>
          <w:bCs/>
          <w:i/>
          <w:iCs/>
        </w:rPr>
        <w:t>p</w:t>
      </w:r>
      <w:r w:rsidR="001548CA">
        <w:rPr>
          <w:bCs/>
        </w:rPr>
        <w:t xml:space="preserve">&lt;0.001; Table 2) indicated that the positive effect of increasing fertilization on </w:t>
      </w:r>
      <w:r w:rsidR="001548CA">
        <w:rPr>
          <w:bCs/>
          <w:i/>
          <w:iCs/>
        </w:rPr>
        <w:t>A</w:t>
      </w:r>
      <w:r w:rsidR="001548CA">
        <w:rPr>
          <w:bCs/>
          <w:vertAlign w:val="subscript"/>
        </w:rPr>
        <w:t>net</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xml:space="preserve">) was driven by strong positive effects of increasing fertilization on </w:t>
      </w:r>
      <w:r w:rsidR="001548CA">
        <w:rPr>
          <w:bCs/>
          <w:i/>
          <w:iCs/>
        </w:rPr>
        <w:t>A</w:t>
      </w:r>
      <w:r w:rsidR="001548CA">
        <w:rPr>
          <w:bCs/>
          <w:vertAlign w:val="subscript"/>
        </w:rPr>
        <w:t>net</w:t>
      </w:r>
      <w:r w:rsidR="001548CA">
        <w:rPr>
          <w:bCs/>
        </w:rPr>
        <w:t xml:space="preserve"> and </w:t>
      </w:r>
      <w:proofErr w:type="spellStart"/>
      <w:r w:rsidR="001548CA">
        <w:rPr>
          <w:bCs/>
          <w:i/>
          <w:iCs/>
        </w:rPr>
        <w:t>A</w:t>
      </w:r>
      <w:r w:rsidR="001548CA">
        <w:rPr>
          <w:bCs/>
          <w:vertAlign w:val="subscript"/>
        </w:rPr>
        <w:t>net,growth</w:t>
      </w:r>
      <w:proofErr w:type="spellEnd"/>
      <w:r w:rsidR="001548CA">
        <w:rPr>
          <w:bCs/>
        </w:rPr>
        <w:t xml:space="preserve"> </w:t>
      </w:r>
      <w:r w:rsidR="00980F05">
        <w:rPr>
          <w:bCs/>
        </w:rPr>
        <w:t xml:space="preserve">in uninoculated </w:t>
      </w:r>
      <w:r w:rsidR="001548CA">
        <w:rPr>
          <w:bCs/>
        </w:rPr>
        <w:t>(Tukey test</w:t>
      </w:r>
      <w:r w:rsidR="00553450">
        <w:rPr>
          <w:bCs/>
        </w:rPr>
        <w:t>s</w:t>
      </w:r>
      <w:r w:rsidR="001548CA">
        <w:rPr>
          <w:bCs/>
        </w:rPr>
        <w:t xml:space="preserve"> examining fertilization</w:t>
      </w:r>
      <w:r w:rsidR="00980F05">
        <w:rPr>
          <w:bCs/>
        </w:rPr>
        <w:t>-</w:t>
      </w:r>
      <w:r w:rsidR="00553450">
        <w:rPr>
          <w:bCs/>
          <w:i/>
          <w:iCs/>
        </w:rPr>
        <w:t>A</w:t>
      </w:r>
      <w:r w:rsidR="00553450">
        <w:rPr>
          <w:bCs/>
          <w:vertAlign w:val="subscript"/>
        </w:rPr>
        <w:t>net</w:t>
      </w:r>
      <w:r w:rsidR="00553450">
        <w:rPr>
          <w:bCs/>
        </w:rPr>
        <w:t xml:space="preserve"> and fertilization-</w:t>
      </w:r>
      <w:proofErr w:type="spellStart"/>
      <w:r w:rsidR="00553450">
        <w:rPr>
          <w:bCs/>
          <w:i/>
          <w:iCs/>
        </w:rPr>
        <w:t>A</w:t>
      </w:r>
      <w:r w:rsidR="00553450">
        <w:rPr>
          <w:bCs/>
          <w:vertAlign w:val="subscript"/>
        </w:rPr>
        <w:t>net,growth</w:t>
      </w:r>
      <w:proofErr w:type="spellEnd"/>
      <w:r w:rsidR="00553450">
        <w:rPr>
          <w:bCs/>
        </w:rPr>
        <w:t xml:space="preserve"> </w:t>
      </w:r>
      <w:r w:rsidR="001548CA">
        <w:rPr>
          <w:bCs/>
        </w:rPr>
        <w:t>slope</w:t>
      </w:r>
      <w:r w:rsidR="00980F05">
        <w:rPr>
          <w:bCs/>
        </w:rPr>
        <w:t xml:space="preserve"> in uninoculated plants</w:t>
      </w:r>
      <w:r w:rsidR="001548CA">
        <w:rPr>
          <w:bCs/>
        </w:rPr>
        <w:t xml:space="preserve">: </w:t>
      </w:r>
      <w:r w:rsidR="001548CA">
        <w:rPr>
          <w:bCs/>
          <w:i/>
          <w:iCs/>
        </w:rPr>
        <w:t>p</w:t>
      </w:r>
      <w:r w:rsidR="001548CA">
        <w:rPr>
          <w:bCs/>
        </w:rPr>
        <w:t xml:space="preserve">&lt;0.001 </w:t>
      </w:r>
      <w:r w:rsidR="00553450">
        <w:rPr>
          <w:bCs/>
        </w:rPr>
        <w:t>in both cases</w:t>
      </w:r>
      <w:r w:rsidR="001548CA">
        <w:rPr>
          <w:bCs/>
        </w:rPr>
        <w:t xml:space="preserve">) paired with a weak negative effect of increasing fertilization on </w:t>
      </w:r>
      <w:r w:rsidR="001548CA">
        <w:rPr>
          <w:bCs/>
          <w:i/>
          <w:iCs/>
        </w:rPr>
        <w:t>A</w:t>
      </w:r>
      <w:r w:rsidR="001548CA">
        <w:rPr>
          <w:bCs/>
          <w:vertAlign w:val="subscript"/>
        </w:rPr>
        <w:t>net</w:t>
      </w:r>
      <w:r w:rsidR="001548CA">
        <w:rPr>
          <w:bCs/>
        </w:rPr>
        <w:t xml:space="preserve"> (Tukey test examining fertilization</w:t>
      </w:r>
      <w:r w:rsidR="00980F05">
        <w:rPr>
          <w:bCs/>
        </w:rPr>
        <w:t>-</w:t>
      </w:r>
      <w:r w:rsidR="00980F05">
        <w:rPr>
          <w:bCs/>
          <w:i/>
          <w:iCs/>
        </w:rPr>
        <w:t>A</w:t>
      </w:r>
      <w:r w:rsidR="00980F05">
        <w:rPr>
          <w:bCs/>
          <w:vertAlign w:val="subscript"/>
        </w:rPr>
        <w:t>net</w:t>
      </w:r>
      <w:r w:rsidR="001548CA">
        <w:rPr>
          <w:bCs/>
        </w:rPr>
        <w:t xml:space="preserve"> slope</w:t>
      </w:r>
      <w:r w:rsidR="00980F05">
        <w:rPr>
          <w:bCs/>
        </w:rPr>
        <w:t xml:space="preserve"> in inoculated plants</w:t>
      </w:r>
      <w:r w:rsidR="001548CA">
        <w:rPr>
          <w:bCs/>
        </w:rPr>
        <w:t xml:space="preserve">: </w:t>
      </w:r>
      <w:r w:rsidR="001548CA">
        <w:rPr>
          <w:bCs/>
          <w:i/>
          <w:iCs/>
        </w:rPr>
        <w:t>p</w:t>
      </w:r>
      <w:r w:rsidR="001548CA">
        <w:rPr>
          <w:bCs/>
        </w:rPr>
        <w:t xml:space="preserve">=0.045) and null effect of increasing fertilization on </w:t>
      </w:r>
      <w:proofErr w:type="spellStart"/>
      <w:r w:rsidR="001548CA">
        <w:rPr>
          <w:bCs/>
          <w:i/>
          <w:iCs/>
        </w:rPr>
        <w:t>A</w:t>
      </w:r>
      <w:r w:rsidR="001548CA">
        <w:rPr>
          <w:bCs/>
          <w:vertAlign w:val="subscript"/>
        </w:rPr>
        <w:t>net,growth</w:t>
      </w:r>
      <w:proofErr w:type="spellEnd"/>
      <w:r w:rsidR="001548CA">
        <w:rPr>
          <w:bCs/>
        </w:rPr>
        <w:t xml:space="preserve"> </w:t>
      </w:r>
      <w:r w:rsidR="00980F05">
        <w:rPr>
          <w:bCs/>
        </w:rPr>
        <w:t xml:space="preserve">in uninoculated pots </w:t>
      </w:r>
      <w:r w:rsidR="001548CA">
        <w:rPr>
          <w:bCs/>
        </w:rPr>
        <w:t>(Tukey test examining fertilization</w:t>
      </w:r>
      <w:r w:rsidR="00980F05">
        <w:rPr>
          <w:bCs/>
        </w:rPr>
        <w:t>-</w:t>
      </w:r>
      <w:proofErr w:type="spellStart"/>
      <w:r w:rsidR="00980F05">
        <w:rPr>
          <w:bCs/>
          <w:i/>
          <w:iCs/>
        </w:rPr>
        <w:t>A</w:t>
      </w:r>
      <w:r w:rsidR="00980F05">
        <w:rPr>
          <w:bCs/>
          <w:vertAlign w:val="subscript"/>
        </w:rPr>
        <w:t>net,growth</w:t>
      </w:r>
      <w:proofErr w:type="spellEnd"/>
      <w:r w:rsidR="001548CA">
        <w:rPr>
          <w:bCs/>
        </w:rPr>
        <w:t xml:space="preserve"> slope</w:t>
      </w:r>
      <w:r w:rsidR="00980F05">
        <w:rPr>
          <w:bCs/>
        </w:rPr>
        <w:t xml:space="preserve"> in inoculated plants</w:t>
      </w:r>
      <w:r w:rsidR="001548CA">
        <w:rPr>
          <w:bCs/>
        </w:rPr>
        <w:t xml:space="preserve">: </w:t>
      </w:r>
      <w:r w:rsidR="001548CA">
        <w:rPr>
          <w:bCs/>
          <w:i/>
          <w:iCs/>
        </w:rPr>
        <w:t>p</w:t>
      </w:r>
      <w:r w:rsidR="001548CA">
        <w:rPr>
          <w:bCs/>
        </w:rPr>
        <w:t>&gt;0.05).</w:t>
      </w:r>
    </w:p>
    <w:p w14:paraId="28E085D9" w14:textId="615C73D0" w:rsidR="0039373C"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 was only observed in uninoculated plants (Tukey</w:t>
      </w:r>
      <w:r w:rsidR="00195444">
        <w:rPr>
          <w:bCs/>
        </w:rPr>
        <w:t xml:space="preserve"> test examining the fertilization</w:t>
      </w:r>
      <w:r w:rsidR="00980F05">
        <w:rPr>
          <w:bCs/>
        </w:rPr>
        <w:t>-</w:t>
      </w:r>
      <w:r w:rsidR="00980F05">
        <w:rPr>
          <w:bCs/>
          <w:i/>
          <w:iCs/>
        </w:rPr>
        <w:t>V</w:t>
      </w:r>
      <w:r w:rsidR="00980F05">
        <w:rPr>
          <w:bCs/>
          <w:vertAlign w:val="subscript"/>
        </w:rPr>
        <w:t>cmax25</w:t>
      </w:r>
      <w:r w:rsidR="00980F05">
        <w:rPr>
          <w:bCs/>
        </w:rPr>
        <w:t xml:space="preserve"> and fertilization-</w:t>
      </w:r>
      <w:r w:rsidR="00980F05">
        <w:rPr>
          <w:bCs/>
          <w:i/>
          <w:iCs/>
        </w:rPr>
        <w:t>J</w:t>
      </w:r>
      <w:r w:rsidR="00980F05">
        <w:rPr>
          <w:bCs/>
          <w:vertAlign w:val="subscript"/>
        </w:rPr>
        <w:t>max25</w:t>
      </w:r>
      <w:r w:rsidR="00195444">
        <w:rPr>
          <w:bCs/>
        </w:rPr>
        <w:t xml:space="preserve"> slope</w:t>
      </w:r>
      <w:r>
        <w:rPr>
          <w:bCs/>
        </w:rPr>
        <w:t xml:space="preserve">: </w:t>
      </w:r>
      <w:r w:rsidRPr="005D0864">
        <w:rPr>
          <w:bCs/>
          <w:i/>
          <w:iCs/>
        </w:rPr>
        <w:t>p</w:t>
      </w:r>
      <w:r w:rsidR="001B6725">
        <w:rPr>
          <w:bCs/>
        </w:rPr>
        <w:t>&lt;0.05</w:t>
      </w:r>
      <w:r>
        <w:rPr>
          <w:bCs/>
        </w:rPr>
        <w:t xml:space="preserve"> in both cases; Fig. 2</w:t>
      </w:r>
      <w:r w:rsidR="00292428">
        <w:rPr>
          <w:bCs/>
        </w:rPr>
        <w:t>c-d</w:t>
      </w:r>
      <w:r w:rsidR="00195444">
        <w:rPr>
          <w:bCs/>
        </w:rPr>
        <w:t xml:space="preserve">), with no fertilization effect observed in inoculated plants (Tukey test examining the </w:t>
      </w:r>
      <w:r w:rsidR="00553450">
        <w:rPr>
          <w:bCs/>
        </w:rPr>
        <w:t>fertilization-</w:t>
      </w:r>
      <w:r w:rsidR="00553450">
        <w:rPr>
          <w:bCs/>
          <w:i/>
          <w:iCs/>
        </w:rPr>
        <w:t>V</w:t>
      </w:r>
      <w:r w:rsidR="00553450">
        <w:rPr>
          <w:bCs/>
          <w:vertAlign w:val="subscript"/>
        </w:rPr>
        <w:t>cmax25</w:t>
      </w:r>
      <w:r w:rsidR="00553450">
        <w:rPr>
          <w:bCs/>
        </w:rPr>
        <w:t xml:space="preserve"> and fertilization-</w:t>
      </w:r>
      <w:r w:rsidR="00553450">
        <w:rPr>
          <w:bCs/>
          <w:i/>
          <w:iCs/>
        </w:rPr>
        <w:t>J</w:t>
      </w:r>
      <w:r w:rsidR="00553450">
        <w:rPr>
          <w:bCs/>
          <w:vertAlign w:val="subscript"/>
        </w:rPr>
        <w:t>max25</w:t>
      </w:r>
      <w:r w:rsidR="00553450">
        <w:rPr>
          <w:bCs/>
        </w:rPr>
        <w:t xml:space="preserve"> slope </w:t>
      </w:r>
      <w:r w:rsidR="00195444">
        <w:rPr>
          <w:bCs/>
        </w:rPr>
        <w:t xml:space="preserve">in uninoculated plants: </w:t>
      </w:r>
      <w:r w:rsidR="00195444">
        <w:rPr>
          <w:bCs/>
          <w:i/>
          <w:iCs/>
        </w:rPr>
        <w:t>p</w:t>
      </w:r>
      <w:r w:rsidR="00195444">
        <w:rPr>
          <w:bCs/>
        </w:rPr>
        <w:t>&gt;0.05 in both cases; Fig. 2c-d)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w:t>
      </w:r>
      <w:r w:rsidR="0039373C">
        <w:rPr>
          <w:bCs/>
        </w:rPr>
        <w:lastRenderedPageBreak/>
        <w:t xml:space="preserve">uninoculated plants (Tukey: </w:t>
      </w:r>
      <w:r w:rsidR="0039373C">
        <w:rPr>
          <w:bCs/>
          <w:i/>
          <w:iCs/>
        </w:rPr>
        <w:t>p</w:t>
      </w:r>
      <w:r w:rsidR="0039373C">
        <w:rPr>
          <w:bCs/>
        </w:rPr>
        <w:t>&lt;0.05)</w:t>
      </w:r>
      <w:r w:rsidR="00980F05">
        <w:rPr>
          <w:bCs/>
        </w:rPr>
        <w:t xml:space="preserve">, as there was no fertilization effect on </w:t>
      </w:r>
      <w:r w:rsidR="00980F05">
        <w:rPr>
          <w:bCs/>
          <w:i/>
          <w:iCs/>
        </w:rPr>
        <w:t>J</w:t>
      </w:r>
      <w:r w:rsidR="00980F05">
        <w:rPr>
          <w:bCs/>
          <w:vertAlign w:val="subscript"/>
        </w:rPr>
        <w:t>max25</w:t>
      </w:r>
      <w:r w:rsidR="00980F05">
        <w:rPr>
          <w:bCs/>
        </w:rPr>
        <w:t>:</w:t>
      </w:r>
      <w:r w:rsidR="00980F05">
        <w:rPr>
          <w:bCs/>
          <w:i/>
          <w:iCs/>
        </w:rPr>
        <w:t>V</w:t>
      </w:r>
      <w:r w:rsidR="00980F05">
        <w:rPr>
          <w:bCs/>
          <w:vertAlign w:val="subscript"/>
        </w:rPr>
        <w:t>cmax25</w:t>
      </w:r>
      <w:r w:rsidR="00980F05">
        <w:rPr>
          <w:bCs/>
        </w:rPr>
        <w:t xml:space="preserve"> in inoculated plants (Tukey test examining the fertilization slope in inoculated plants: </w:t>
      </w:r>
      <w:r w:rsidR="00980F05">
        <w:rPr>
          <w:bCs/>
          <w:i/>
          <w:iCs/>
        </w:rPr>
        <w:t>p</w:t>
      </w:r>
      <w:r w:rsidR="00980F05">
        <w:rPr>
          <w:bCs/>
        </w:rPr>
        <w:t>&gt;0.05)</w:t>
      </w:r>
      <w:r w:rsidR="0039373C">
        <w:rPr>
          <w:bCs/>
        </w:rPr>
        <w:t>.</w:t>
      </w:r>
    </w:p>
    <w:p w14:paraId="0BCB0E07" w14:textId="4E205C96" w:rsidR="00980F05" w:rsidRDefault="00980F05" w:rsidP="00980F05">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treatment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 xml:space="preserve">&lt;0.001; Table 2) indicated that the positive effect of increasing fertilization on </w:t>
      </w:r>
      <w:r>
        <w:rPr>
          <w:bCs/>
          <w:i/>
          <w:iCs/>
        </w:rPr>
        <w:t>R</w:t>
      </w:r>
      <w:r>
        <w:rPr>
          <w:bCs/>
          <w:vertAlign w:val="subscript"/>
        </w:rPr>
        <w:t>d25</w:t>
      </w:r>
      <w:r>
        <w:rPr>
          <w:bCs/>
        </w:rPr>
        <w:t xml:space="preserve"> (</w:t>
      </w:r>
      <w:r>
        <w:rPr>
          <w:bCs/>
          <w:i/>
          <w:iCs/>
        </w:rPr>
        <w:t>p</w:t>
      </w:r>
      <w:r>
        <w:rPr>
          <w:bCs/>
        </w:rPr>
        <w:t>=0.015; Table 2) was only observed in uninoculated plants (Tukey test examining the fertilization-</w:t>
      </w:r>
      <w:r>
        <w:rPr>
          <w:bCs/>
          <w:i/>
          <w:iCs/>
        </w:rPr>
        <w:t>R</w:t>
      </w:r>
      <w:r>
        <w:rPr>
          <w:bCs/>
          <w:vertAlign w:val="subscript"/>
        </w:rPr>
        <w:t>d25</w:t>
      </w:r>
      <w:r>
        <w:rPr>
          <w:bCs/>
        </w:rPr>
        <w:t xml:space="preserve"> slope in uninoculated plants: </w:t>
      </w:r>
      <w:r>
        <w:rPr>
          <w:bCs/>
          <w:i/>
          <w:iCs/>
        </w:rPr>
        <w:t>p</w:t>
      </w:r>
      <w:r>
        <w:rPr>
          <w:bCs/>
        </w:rPr>
        <w:t xml:space="preserve">&lt;0.001), as there was no effect of fertilization on </w:t>
      </w:r>
      <w:r>
        <w:rPr>
          <w:bCs/>
          <w:i/>
          <w:iCs/>
        </w:rPr>
        <w:t>R</w:t>
      </w:r>
      <w:r>
        <w:rPr>
          <w:bCs/>
          <w:vertAlign w:val="subscript"/>
        </w:rPr>
        <w:t>d25</w:t>
      </w:r>
      <w:r>
        <w:rPr>
          <w:bCs/>
        </w:rPr>
        <w:t xml:space="preserve"> in inoculated plants (Tukey test examining the fertilization-</w:t>
      </w:r>
      <w:r>
        <w:rPr>
          <w:bCs/>
          <w:i/>
          <w:iCs/>
        </w:rPr>
        <w:t>R</w:t>
      </w:r>
      <w:r>
        <w:rPr>
          <w:bCs/>
          <w:vertAlign w:val="subscript"/>
        </w:rPr>
        <w:t>d25</w:t>
      </w:r>
      <w:r>
        <w:rPr>
          <w:bCs/>
        </w:rPr>
        <w:t xml:space="preserve"> slope in inoculated plants: </w:t>
      </w:r>
      <w:r>
        <w:rPr>
          <w:bCs/>
          <w:i/>
          <w:iCs/>
        </w:rPr>
        <w:t>p</w:t>
      </w:r>
      <w:r>
        <w:rPr>
          <w:bCs/>
        </w:rPr>
        <w:t>&gt;0.05).</w:t>
      </w:r>
    </w:p>
    <w:p w14:paraId="198F1233" w14:textId="77777777" w:rsidR="00980F05" w:rsidRPr="0039373C" w:rsidRDefault="00980F05" w:rsidP="00195444">
      <w:pPr>
        <w:spacing w:line="360" w:lineRule="auto"/>
        <w:ind w:firstLine="720"/>
        <w:rPr>
          <w:bCs/>
        </w:rPr>
      </w:pP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3C05A84C" w:rsidR="00677713" w:rsidRPr="00E570BC" w:rsidRDefault="00677713" w:rsidP="00B76367">
            <w:pPr>
              <w:spacing w:line="276" w:lineRule="auto"/>
              <w:jc w:val="center"/>
              <w:rPr>
                <w:b/>
                <w:bCs/>
                <w:color w:val="000000"/>
              </w:rPr>
            </w:pPr>
            <w:r>
              <w:rPr>
                <w:b/>
                <w:bCs/>
                <w:i/>
                <w:iCs/>
                <w:color w:val="000000"/>
              </w:rPr>
              <w:t>R</w:t>
            </w:r>
            <w:r>
              <w:rPr>
                <w:b/>
                <w:bCs/>
                <w:color w:val="000000"/>
                <w:vertAlign w:val="subscript"/>
              </w:rPr>
              <w:t>d25</w:t>
            </w:r>
          </w:p>
        </w:tc>
        <w:tc>
          <w:tcPr>
            <w:tcW w:w="2080" w:type="dxa"/>
            <w:gridSpan w:val="3"/>
            <w:tcBorders>
              <w:left w:val="nil"/>
              <w:bottom w:val="single" w:sz="4" w:space="0" w:color="auto"/>
              <w:right w:val="nil"/>
            </w:tcBorders>
            <w:vAlign w:val="center"/>
          </w:tcPr>
          <w:p w14:paraId="7F886451" w14:textId="2EE3BBF0" w:rsidR="00677713" w:rsidRPr="00E570BC" w:rsidRDefault="00677713" w:rsidP="00B76367">
            <w:pPr>
              <w:spacing w:line="276" w:lineRule="auto"/>
              <w:jc w:val="center"/>
              <w:rPr>
                <w:b/>
                <w:bCs/>
                <w:color w:val="000000"/>
                <w:vertAlign w:val="superscript"/>
              </w:rPr>
            </w:pPr>
            <w:r w:rsidRPr="00823CBA">
              <w:rPr>
                <w:b/>
                <w:bCs/>
                <w:i/>
                <w:iCs/>
                <w:color w:val="000000"/>
              </w:rPr>
              <w:t>V</w:t>
            </w:r>
            <w:r w:rsidRPr="00823CBA">
              <w:rPr>
                <w:b/>
                <w:bCs/>
                <w:color w:val="000000"/>
                <w:vertAlign w:val="subscript"/>
              </w:rPr>
              <w:t>cmax25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8A72C3"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8A72C3" w:rsidRPr="00A075E5" w:rsidRDefault="008A72C3" w:rsidP="008A72C3">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8A72C3" w:rsidRPr="009412FD" w:rsidRDefault="008A72C3" w:rsidP="008A72C3">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8A72C3" w:rsidRPr="009412FD" w:rsidRDefault="008A72C3" w:rsidP="008A72C3">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1CF23990" w:rsidR="008A72C3" w:rsidRPr="009412FD" w:rsidRDefault="008A72C3" w:rsidP="008A72C3">
            <w:pPr>
              <w:spacing w:line="276" w:lineRule="auto"/>
              <w:jc w:val="right"/>
              <w:rPr>
                <w:color w:val="000000"/>
              </w:rPr>
            </w:pPr>
            <w:r w:rsidRPr="00050001">
              <w:rPr>
                <w:color w:val="000000"/>
              </w:rPr>
              <w:t>0.256</w:t>
            </w:r>
          </w:p>
        </w:tc>
        <w:tc>
          <w:tcPr>
            <w:tcW w:w="1152" w:type="dxa"/>
            <w:gridSpan w:val="2"/>
            <w:tcBorders>
              <w:top w:val="nil"/>
              <w:left w:val="nil"/>
              <w:bottom w:val="nil"/>
              <w:right w:val="nil"/>
            </w:tcBorders>
            <w:shd w:val="clear" w:color="auto" w:fill="auto"/>
            <w:noWrap/>
            <w:vAlign w:val="bottom"/>
            <w:hideMark/>
          </w:tcPr>
          <w:p w14:paraId="32E4E8F9" w14:textId="22F0DD1C" w:rsidR="008A72C3" w:rsidRPr="009412FD" w:rsidRDefault="008A72C3" w:rsidP="008A72C3">
            <w:pPr>
              <w:spacing w:line="276" w:lineRule="auto"/>
              <w:jc w:val="right"/>
              <w:rPr>
                <w:b/>
                <w:bCs/>
                <w:color w:val="000000"/>
              </w:rPr>
            </w:pPr>
            <w:r w:rsidRPr="00050001">
              <w:rPr>
                <w:color w:val="000000"/>
              </w:rPr>
              <w:t>0.613</w:t>
            </w:r>
          </w:p>
        </w:tc>
        <w:tc>
          <w:tcPr>
            <w:tcW w:w="1152" w:type="dxa"/>
            <w:gridSpan w:val="2"/>
            <w:tcBorders>
              <w:top w:val="nil"/>
              <w:left w:val="nil"/>
              <w:bottom w:val="nil"/>
              <w:right w:val="nil"/>
            </w:tcBorders>
            <w:vAlign w:val="bottom"/>
          </w:tcPr>
          <w:p w14:paraId="12CA5B12" w14:textId="5494860B" w:rsidR="008A72C3" w:rsidRPr="009412FD" w:rsidRDefault="008A72C3" w:rsidP="008A72C3">
            <w:pPr>
              <w:spacing w:line="276" w:lineRule="auto"/>
              <w:jc w:val="right"/>
              <w:rPr>
                <w:b/>
                <w:bCs/>
                <w:color w:val="000000"/>
              </w:rPr>
            </w:pPr>
            <w:r w:rsidRPr="00050001">
              <w:rPr>
                <w:color w:val="000000"/>
              </w:rPr>
              <w:t>18.039</w:t>
            </w:r>
          </w:p>
        </w:tc>
        <w:tc>
          <w:tcPr>
            <w:tcW w:w="1152" w:type="dxa"/>
            <w:gridSpan w:val="2"/>
            <w:tcBorders>
              <w:top w:val="nil"/>
              <w:left w:val="nil"/>
              <w:bottom w:val="nil"/>
              <w:right w:val="nil"/>
            </w:tcBorders>
            <w:vAlign w:val="bottom"/>
          </w:tcPr>
          <w:p w14:paraId="7814875E" w14:textId="23F52CF4"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8A72C3" w:rsidRPr="00A075E5" w:rsidRDefault="008A72C3" w:rsidP="008A72C3">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8A72C3" w:rsidRPr="009412FD" w:rsidRDefault="008A72C3" w:rsidP="008A72C3">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8A72C3" w:rsidRPr="009412FD" w:rsidRDefault="008A72C3" w:rsidP="008A72C3">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17D264E0" w:rsidR="008A72C3" w:rsidRPr="009412FD" w:rsidRDefault="008A72C3" w:rsidP="008A72C3">
            <w:pPr>
              <w:spacing w:line="276" w:lineRule="auto"/>
              <w:jc w:val="right"/>
              <w:rPr>
                <w:color w:val="000000"/>
              </w:rPr>
            </w:pPr>
            <w:r w:rsidRPr="00050001">
              <w:rPr>
                <w:color w:val="000000"/>
              </w:rPr>
              <w:t>3.094</w:t>
            </w:r>
          </w:p>
        </w:tc>
        <w:tc>
          <w:tcPr>
            <w:tcW w:w="1152" w:type="dxa"/>
            <w:gridSpan w:val="2"/>
            <w:tcBorders>
              <w:top w:val="nil"/>
              <w:left w:val="nil"/>
              <w:bottom w:val="nil"/>
              <w:right w:val="nil"/>
            </w:tcBorders>
            <w:shd w:val="clear" w:color="auto" w:fill="auto"/>
            <w:noWrap/>
            <w:vAlign w:val="bottom"/>
            <w:hideMark/>
          </w:tcPr>
          <w:p w14:paraId="46CD0C66" w14:textId="7F7459B5" w:rsidR="008A72C3" w:rsidRPr="009412FD" w:rsidRDefault="008A72C3" w:rsidP="008A72C3">
            <w:pPr>
              <w:spacing w:line="276" w:lineRule="auto"/>
              <w:jc w:val="right"/>
              <w:rPr>
                <w:b/>
                <w:bCs/>
                <w:color w:val="000000"/>
              </w:rPr>
            </w:pPr>
            <w:r w:rsidRPr="002C0F1F">
              <w:rPr>
                <w:i/>
                <w:iCs/>
                <w:color w:val="000000"/>
              </w:rPr>
              <w:t>0.079</w:t>
            </w:r>
          </w:p>
        </w:tc>
        <w:tc>
          <w:tcPr>
            <w:tcW w:w="1152" w:type="dxa"/>
            <w:gridSpan w:val="2"/>
            <w:tcBorders>
              <w:top w:val="nil"/>
              <w:left w:val="nil"/>
              <w:bottom w:val="nil"/>
              <w:right w:val="nil"/>
            </w:tcBorders>
            <w:vAlign w:val="bottom"/>
          </w:tcPr>
          <w:p w14:paraId="43616CB0" w14:textId="60494B32" w:rsidR="008A72C3" w:rsidRPr="009412FD" w:rsidRDefault="008A72C3" w:rsidP="008A72C3">
            <w:pPr>
              <w:spacing w:line="276" w:lineRule="auto"/>
              <w:jc w:val="right"/>
              <w:rPr>
                <w:b/>
                <w:bCs/>
                <w:color w:val="000000"/>
              </w:rPr>
            </w:pPr>
            <w:r w:rsidRPr="00050001">
              <w:rPr>
                <w:color w:val="000000"/>
              </w:rPr>
              <w:t>98.579</w:t>
            </w:r>
          </w:p>
        </w:tc>
        <w:tc>
          <w:tcPr>
            <w:tcW w:w="1152" w:type="dxa"/>
            <w:gridSpan w:val="2"/>
            <w:tcBorders>
              <w:top w:val="nil"/>
              <w:left w:val="nil"/>
              <w:bottom w:val="nil"/>
              <w:right w:val="nil"/>
            </w:tcBorders>
            <w:vAlign w:val="bottom"/>
          </w:tcPr>
          <w:p w14:paraId="0B93684B" w14:textId="211876CA"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77777777" w:rsidR="008A72C3" w:rsidRPr="00A075E5" w:rsidRDefault="008A72C3" w:rsidP="008A72C3">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96E9BFD"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8A72C3" w:rsidRPr="009412FD" w:rsidRDefault="008A72C3" w:rsidP="008A72C3">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8A72C3" w:rsidRPr="009412FD" w:rsidRDefault="008A72C3" w:rsidP="008A72C3">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49265283" w:rsidR="008A72C3" w:rsidRPr="009412FD" w:rsidRDefault="008A72C3" w:rsidP="008A72C3">
            <w:pPr>
              <w:spacing w:line="276" w:lineRule="auto"/>
              <w:jc w:val="right"/>
              <w:rPr>
                <w:color w:val="000000"/>
              </w:rPr>
            </w:pPr>
            <w:r w:rsidRPr="00050001">
              <w:rPr>
                <w:color w:val="000000"/>
              </w:rPr>
              <w:t>5.965</w:t>
            </w:r>
          </w:p>
        </w:tc>
        <w:tc>
          <w:tcPr>
            <w:tcW w:w="1152" w:type="dxa"/>
            <w:gridSpan w:val="2"/>
            <w:tcBorders>
              <w:top w:val="nil"/>
              <w:left w:val="nil"/>
              <w:bottom w:val="nil"/>
              <w:right w:val="nil"/>
            </w:tcBorders>
            <w:shd w:val="clear" w:color="auto" w:fill="auto"/>
            <w:noWrap/>
            <w:vAlign w:val="bottom"/>
            <w:hideMark/>
          </w:tcPr>
          <w:p w14:paraId="604E3945" w14:textId="32E2DB12" w:rsidR="008A72C3" w:rsidRPr="009412FD" w:rsidRDefault="008A72C3" w:rsidP="008A72C3">
            <w:pPr>
              <w:spacing w:line="276" w:lineRule="auto"/>
              <w:jc w:val="right"/>
              <w:rPr>
                <w:b/>
                <w:bCs/>
                <w:color w:val="000000"/>
              </w:rPr>
            </w:pPr>
            <w:r w:rsidRPr="00050001">
              <w:rPr>
                <w:b/>
                <w:bCs/>
                <w:color w:val="000000"/>
              </w:rPr>
              <w:t>0.015</w:t>
            </w:r>
          </w:p>
        </w:tc>
        <w:tc>
          <w:tcPr>
            <w:tcW w:w="1152" w:type="dxa"/>
            <w:gridSpan w:val="2"/>
            <w:tcBorders>
              <w:top w:val="nil"/>
              <w:left w:val="nil"/>
              <w:bottom w:val="nil"/>
              <w:right w:val="nil"/>
            </w:tcBorders>
            <w:vAlign w:val="bottom"/>
          </w:tcPr>
          <w:p w14:paraId="33F7E95A" w14:textId="7087C09C" w:rsidR="008A72C3" w:rsidRPr="009412FD" w:rsidRDefault="008A72C3" w:rsidP="008A72C3">
            <w:pPr>
              <w:spacing w:line="276" w:lineRule="auto"/>
              <w:jc w:val="right"/>
              <w:rPr>
                <w:b/>
                <w:bCs/>
                <w:color w:val="000000"/>
              </w:rPr>
            </w:pPr>
            <w:r w:rsidRPr="00050001">
              <w:rPr>
                <w:color w:val="000000"/>
              </w:rPr>
              <w:t>37.053</w:t>
            </w:r>
          </w:p>
        </w:tc>
        <w:tc>
          <w:tcPr>
            <w:tcW w:w="1152" w:type="dxa"/>
            <w:gridSpan w:val="2"/>
            <w:tcBorders>
              <w:top w:val="nil"/>
              <w:left w:val="nil"/>
              <w:bottom w:val="nil"/>
              <w:right w:val="nil"/>
            </w:tcBorders>
            <w:vAlign w:val="bottom"/>
          </w:tcPr>
          <w:p w14:paraId="48C00101" w14:textId="2C4F38EC"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8A72C3" w:rsidRPr="009412FD" w:rsidRDefault="008A72C3" w:rsidP="008A72C3">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8A72C3" w:rsidRPr="009412FD" w:rsidRDefault="008A72C3" w:rsidP="008A72C3">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8A72C3" w:rsidRPr="009412FD" w:rsidRDefault="008A72C3" w:rsidP="008A72C3">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8A72C3" w:rsidRPr="009412FD" w:rsidRDefault="008A72C3" w:rsidP="008A72C3">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1028AE83" w:rsidR="008A72C3" w:rsidRPr="009412FD" w:rsidRDefault="008A72C3" w:rsidP="008A72C3">
            <w:pPr>
              <w:spacing w:line="276" w:lineRule="auto"/>
              <w:jc w:val="right"/>
              <w:rPr>
                <w:color w:val="000000"/>
              </w:rPr>
            </w:pPr>
            <w:r w:rsidRPr="00050001">
              <w:rPr>
                <w:color w:val="000000"/>
              </w:rPr>
              <w:t>2.563</w:t>
            </w:r>
          </w:p>
        </w:tc>
        <w:tc>
          <w:tcPr>
            <w:tcW w:w="1152" w:type="dxa"/>
            <w:gridSpan w:val="2"/>
            <w:tcBorders>
              <w:top w:val="nil"/>
              <w:left w:val="nil"/>
              <w:bottom w:val="nil"/>
              <w:right w:val="nil"/>
            </w:tcBorders>
            <w:shd w:val="clear" w:color="auto" w:fill="auto"/>
            <w:noWrap/>
            <w:vAlign w:val="bottom"/>
            <w:hideMark/>
          </w:tcPr>
          <w:p w14:paraId="308CE78D" w14:textId="4F0EE31C" w:rsidR="008A72C3" w:rsidRPr="009412FD" w:rsidRDefault="008A72C3" w:rsidP="008A72C3">
            <w:pPr>
              <w:spacing w:line="276" w:lineRule="auto"/>
              <w:jc w:val="right"/>
              <w:rPr>
                <w:b/>
                <w:bCs/>
                <w:color w:val="000000"/>
              </w:rPr>
            </w:pPr>
            <w:r w:rsidRPr="00050001">
              <w:rPr>
                <w:color w:val="000000"/>
              </w:rPr>
              <w:t>0.109</w:t>
            </w:r>
          </w:p>
        </w:tc>
        <w:tc>
          <w:tcPr>
            <w:tcW w:w="1152" w:type="dxa"/>
            <w:gridSpan w:val="2"/>
            <w:tcBorders>
              <w:top w:val="nil"/>
              <w:left w:val="nil"/>
              <w:bottom w:val="nil"/>
              <w:right w:val="nil"/>
            </w:tcBorders>
            <w:vAlign w:val="bottom"/>
          </w:tcPr>
          <w:p w14:paraId="289BE58A" w14:textId="3189F584" w:rsidR="008A72C3" w:rsidRPr="009412FD" w:rsidRDefault="008A72C3" w:rsidP="008A72C3">
            <w:pPr>
              <w:spacing w:line="276" w:lineRule="auto"/>
              <w:jc w:val="right"/>
              <w:rPr>
                <w:b/>
                <w:bCs/>
                <w:color w:val="000000"/>
              </w:rPr>
            </w:pPr>
            <w:r w:rsidRPr="00050001">
              <w:rPr>
                <w:color w:val="000000"/>
              </w:rPr>
              <w:t>0.065</w:t>
            </w:r>
          </w:p>
        </w:tc>
        <w:tc>
          <w:tcPr>
            <w:tcW w:w="1152" w:type="dxa"/>
            <w:gridSpan w:val="2"/>
            <w:tcBorders>
              <w:top w:val="nil"/>
              <w:left w:val="nil"/>
              <w:bottom w:val="nil"/>
              <w:right w:val="nil"/>
            </w:tcBorders>
            <w:vAlign w:val="bottom"/>
          </w:tcPr>
          <w:p w14:paraId="7FC1A663" w14:textId="5726E28A" w:rsidR="008A72C3" w:rsidRPr="009412FD" w:rsidRDefault="008A72C3" w:rsidP="008A72C3">
            <w:pPr>
              <w:spacing w:line="276" w:lineRule="auto"/>
              <w:jc w:val="right"/>
              <w:rPr>
                <w:b/>
                <w:bCs/>
                <w:color w:val="000000"/>
              </w:rPr>
            </w:pPr>
            <w:r w:rsidRPr="00050001">
              <w:rPr>
                <w:color w:val="000000"/>
              </w:rPr>
              <w:t>0.799</w:t>
            </w:r>
          </w:p>
        </w:tc>
      </w:tr>
      <w:tr w:rsidR="008A72C3"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8A72C3" w:rsidRPr="009412FD" w:rsidRDefault="008A72C3" w:rsidP="008A72C3">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8A72C3" w:rsidRPr="009412FD" w:rsidRDefault="008A72C3" w:rsidP="008A72C3">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8A72C3" w:rsidRPr="009412FD" w:rsidRDefault="008A72C3" w:rsidP="008A72C3">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8A72C3" w:rsidRPr="008A72C3" w:rsidRDefault="008A72C3" w:rsidP="008A72C3">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68D19348" w:rsidR="008A72C3" w:rsidRPr="009412FD" w:rsidRDefault="008A72C3" w:rsidP="008A72C3">
            <w:pPr>
              <w:spacing w:line="276" w:lineRule="auto"/>
              <w:jc w:val="right"/>
              <w:rPr>
                <w:color w:val="000000"/>
              </w:rPr>
            </w:pPr>
            <w:r w:rsidRPr="00050001">
              <w:rPr>
                <w:color w:val="000000"/>
              </w:rPr>
              <w:t>2.675</w:t>
            </w:r>
          </w:p>
        </w:tc>
        <w:tc>
          <w:tcPr>
            <w:tcW w:w="1152" w:type="dxa"/>
            <w:gridSpan w:val="2"/>
            <w:tcBorders>
              <w:top w:val="nil"/>
              <w:left w:val="nil"/>
              <w:bottom w:val="nil"/>
              <w:right w:val="nil"/>
            </w:tcBorders>
            <w:shd w:val="clear" w:color="auto" w:fill="auto"/>
            <w:noWrap/>
            <w:vAlign w:val="bottom"/>
            <w:hideMark/>
          </w:tcPr>
          <w:p w14:paraId="0D2DC235" w14:textId="2A283220" w:rsidR="008A72C3" w:rsidRPr="009412FD" w:rsidRDefault="008A72C3" w:rsidP="008A72C3">
            <w:pPr>
              <w:spacing w:line="276" w:lineRule="auto"/>
              <w:jc w:val="right"/>
              <w:rPr>
                <w:b/>
                <w:bCs/>
                <w:color w:val="000000"/>
              </w:rPr>
            </w:pPr>
            <w:r w:rsidRPr="00050001">
              <w:rPr>
                <w:color w:val="000000"/>
              </w:rPr>
              <w:t>0.102</w:t>
            </w:r>
          </w:p>
        </w:tc>
        <w:tc>
          <w:tcPr>
            <w:tcW w:w="1152" w:type="dxa"/>
            <w:gridSpan w:val="2"/>
            <w:tcBorders>
              <w:top w:val="nil"/>
              <w:left w:val="nil"/>
              <w:bottom w:val="nil"/>
              <w:right w:val="nil"/>
            </w:tcBorders>
            <w:vAlign w:val="bottom"/>
          </w:tcPr>
          <w:p w14:paraId="2F80160A" w14:textId="32191021" w:rsidR="008A72C3" w:rsidRPr="009412FD" w:rsidRDefault="008A72C3" w:rsidP="008A72C3">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vAlign w:val="bottom"/>
          </w:tcPr>
          <w:p w14:paraId="5FDA4C9B" w14:textId="588B44FC" w:rsidR="008A72C3" w:rsidRPr="009412FD" w:rsidRDefault="008A72C3" w:rsidP="008A72C3">
            <w:pPr>
              <w:spacing w:line="276" w:lineRule="auto"/>
              <w:jc w:val="right"/>
              <w:rPr>
                <w:color w:val="000000"/>
              </w:rPr>
            </w:pPr>
            <w:r w:rsidRPr="00050001">
              <w:rPr>
                <w:color w:val="000000"/>
              </w:rPr>
              <w:t>0.185</w:t>
            </w:r>
          </w:p>
        </w:tc>
      </w:tr>
      <w:tr w:rsidR="008A72C3"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8A72C3" w:rsidRPr="00A075E5" w:rsidRDefault="008A72C3" w:rsidP="008A72C3">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8A72C3" w:rsidRPr="009412FD" w:rsidRDefault="008A72C3" w:rsidP="008A72C3">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8A72C3" w:rsidRPr="009412FD" w:rsidRDefault="008A72C3" w:rsidP="008A72C3">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8A72C3" w:rsidRPr="009412FD" w:rsidRDefault="008A72C3" w:rsidP="008A72C3">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22EC4080" w:rsidR="008A72C3" w:rsidRPr="009412FD" w:rsidRDefault="008A72C3" w:rsidP="008A72C3">
            <w:pPr>
              <w:spacing w:line="276" w:lineRule="auto"/>
              <w:jc w:val="right"/>
              <w:rPr>
                <w:color w:val="000000"/>
              </w:rPr>
            </w:pPr>
            <w:r w:rsidRPr="00050001">
              <w:rPr>
                <w:color w:val="000000"/>
              </w:rPr>
              <w:t>12.083</w:t>
            </w:r>
          </w:p>
        </w:tc>
        <w:tc>
          <w:tcPr>
            <w:tcW w:w="1152" w:type="dxa"/>
            <w:gridSpan w:val="2"/>
            <w:tcBorders>
              <w:top w:val="nil"/>
              <w:left w:val="nil"/>
              <w:right w:val="nil"/>
            </w:tcBorders>
            <w:shd w:val="clear" w:color="auto" w:fill="auto"/>
            <w:noWrap/>
            <w:vAlign w:val="bottom"/>
            <w:hideMark/>
          </w:tcPr>
          <w:p w14:paraId="6D1DF522" w14:textId="4A9A4695" w:rsidR="008A72C3" w:rsidRPr="009412FD" w:rsidRDefault="008A72C3" w:rsidP="008A72C3">
            <w:pPr>
              <w:spacing w:line="276" w:lineRule="auto"/>
              <w:jc w:val="right"/>
              <w:rPr>
                <w:b/>
                <w:bCs/>
                <w:color w:val="000000"/>
              </w:rPr>
            </w:pPr>
            <w:r w:rsidRPr="00050001">
              <w:rPr>
                <w:b/>
                <w:bCs/>
                <w:color w:val="000000"/>
              </w:rPr>
              <w:t>0.001</w:t>
            </w:r>
          </w:p>
        </w:tc>
        <w:tc>
          <w:tcPr>
            <w:tcW w:w="1152" w:type="dxa"/>
            <w:gridSpan w:val="2"/>
            <w:tcBorders>
              <w:top w:val="nil"/>
              <w:left w:val="nil"/>
              <w:right w:val="nil"/>
            </w:tcBorders>
            <w:vAlign w:val="bottom"/>
          </w:tcPr>
          <w:p w14:paraId="31520B78" w14:textId="124215AD" w:rsidR="008A72C3" w:rsidRPr="009412FD" w:rsidRDefault="008A72C3" w:rsidP="008A72C3">
            <w:pPr>
              <w:spacing w:line="276" w:lineRule="auto"/>
              <w:jc w:val="right"/>
              <w:rPr>
                <w:b/>
                <w:bCs/>
                <w:color w:val="000000"/>
              </w:rPr>
            </w:pPr>
            <w:r w:rsidRPr="00050001">
              <w:rPr>
                <w:color w:val="000000"/>
              </w:rPr>
              <w:t>60.394</w:t>
            </w:r>
          </w:p>
        </w:tc>
        <w:tc>
          <w:tcPr>
            <w:tcW w:w="1152" w:type="dxa"/>
            <w:gridSpan w:val="2"/>
            <w:tcBorders>
              <w:top w:val="nil"/>
              <w:left w:val="nil"/>
              <w:right w:val="nil"/>
            </w:tcBorders>
            <w:vAlign w:val="bottom"/>
          </w:tcPr>
          <w:p w14:paraId="338EC6A6" w14:textId="7D6A68A6"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8A72C3" w:rsidRPr="009412FD" w:rsidRDefault="008A72C3" w:rsidP="008A72C3">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8A72C3" w:rsidRPr="009412FD" w:rsidRDefault="008A72C3" w:rsidP="008A72C3">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8A72C3" w:rsidRPr="009412FD" w:rsidRDefault="008A72C3" w:rsidP="008A72C3">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8A72C3" w:rsidRPr="009412FD" w:rsidRDefault="008A72C3" w:rsidP="008A72C3">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644515F1" w:rsidR="008A72C3" w:rsidRPr="009412FD" w:rsidRDefault="008A72C3" w:rsidP="008A72C3">
            <w:pPr>
              <w:spacing w:line="276" w:lineRule="auto"/>
              <w:jc w:val="right"/>
              <w:rPr>
                <w:color w:val="000000"/>
              </w:rPr>
            </w:pPr>
            <w:r w:rsidRPr="00050001">
              <w:rPr>
                <w:color w:val="000000"/>
              </w:rPr>
              <w:t>0.244</w:t>
            </w:r>
          </w:p>
        </w:tc>
        <w:tc>
          <w:tcPr>
            <w:tcW w:w="1152" w:type="dxa"/>
            <w:gridSpan w:val="2"/>
            <w:tcBorders>
              <w:top w:val="nil"/>
              <w:left w:val="nil"/>
              <w:bottom w:val="single" w:sz="2" w:space="0" w:color="auto"/>
              <w:right w:val="nil"/>
            </w:tcBorders>
            <w:shd w:val="clear" w:color="auto" w:fill="auto"/>
            <w:noWrap/>
            <w:vAlign w:val="bottom"/>
            <w:hideMark/>
          </w:tcPr>
          <w:p w14:paraId="0E07FF67" w14:textId="2A4A7817" w:rsidR="008A72C3" w:rsidRPr="009412FD" w:rsidRDefault="008A72C3" w:rsidP="008A72C3">
            <w:pPr>
              <w:spacing w:line="276" w:lineRule="auto"/>
              <w:jc w:val="right"/>
              <w:rPr>
                <w:b/>
                <w:bCs/>
                <w:color w:val="000000"/>
              </w:rPr>
            </w:pPr>
            <w:r w:rsidRPr="00050001">
              <w:rPr>
                <w:color w:val="000000"/>
              </w:rPr>
              <w:t>0.622</w:t>
            </w:r>
          </w:p>
        </w:tc>
        <w:tc>
          <w:tcPr>
            <w:tcW w:w="1152" w:type="dxa"/>
            <w:gridSpan w:val="2"/>
            <w:tcBorders>
              <w:top w:val="nil"/>
              <w:left w:val="nil"/>
              <w:bottom w:val="single" w:sz="2" w:space="0" w:color="auto"/>
              <w:right w:val="nil"/>
            </w:tcBorders>
            <w:vAlign w:val="bottom"/>
          </w:tcPr>
          <w:p w14:paraId="63DDD03B" w14:textId="37568AE3" w:rsidR="008A72C3" w:rsidRPr="009412FD" w:rsidRDefault="008A72C3" w:rsidP="008A72C3">
            <w:pPr>
              <w:spacing w:line="276" w:lineRule="auto"/>
              <w:jc w:val="right"/>
              <w:rPr>
                <w:b/>
                <w:bCs/>
                <w:color w:val="000000"/>
              </w:rPr>
            </w:pPr>
            <w:r w:rsidRPr="00050001">
              <w:rPr>
                <w:color w:val="000000"/>
              </w:rPr>
              <w:t>0.748</w:t>
            </w:r>
          </w:p>
        </w:tc>
        <w:tc>
          <w:tcPr>
            <w:tcW w:w="1152" w:type="dxa"/>
            <w:gridSpan w:val="2"/>
            <w:tcBorders>
              <w:top w:val="nil"/>
              <w:left w:val="nil"/>
              <w:bottom w:val="single" w:sz="2" w:space="0" w:color="auto"/>
              <w:right w:val="nil"/>
            </w:tcBorders>
            <w:vAlign w:val="bottom"/>
          </w:tcPr>
          <w:p w14:paraId="4F8A6204" w14:textId="3BB6CFB8" w:rsidR="008A72C3" w:rsidRPr="009412FD" w:rsidRDefault="008A72C3" w:rsidP="008A72C3">
            <w:pPr>
              <w:spacing w:line="276" w:lineRule="auto"/>
              <w:jc w:val="right"/>
              <w:rPr>
                <w:b/>
                <w:bCs/>
                <w:color w:val="000000"/>
              </w:rPr>
            </w:pPr>
            <w:r w:rsidRPr="00050001">
              <w:rPr>
                <w:color w:val="000000"/>
              </w:rPr>
              <w:t>0.387</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50EECFAB" w:rsidR="00C66EF6" w:rsidRDefault="00C66EF6" w:rsidP="00B76367">
            <w:pPr>
              <w:spacing w:line="276" w:lineRule="auto"/>
              <w:jc w:val="center"/>
              <w:rPr>
                <w:color w:val="000000"/>
              </w:rPr>
            </w:pPr>
            <w:r w:rsidRPr="00823CBA">
              <w:rPr>
                <w:b/>
                <w:bCs/>
                <w:i/>
                <w:iCs/>
                <w:color w:val="000000"/>
              </w:rPr>
              <w:t>J</w:t>
            </w:r>
            <w:r w:rsidRPr="00823CBA">
              <w:rPr>
                <w:b/>
                <w:bCs/>
                <w:color w:val="000000"/>
                <w:vertAlign w:val="subscript"/>
              </w:rPr>
              <w:t>max25</w:t>
            </w:r>
          </w:p>
        </w:tc>
        <w:tc>
          <w:tcPr>
            <w:tcW w:w="2304" w:type="dxa"/>
            <w:gridSpan w:val="2"/>
            <w:tcBorders>
              <w:top w:val="nil"/>
              <w:bottom w:val="single" w:sz="2" w:space="0" w:color="auto"/>
              <w:right w:val="nil"/>
            </w:tcBorders>
            <w:shd w:val="clear" w:color="auto" w:fill="auto"/>
            <w:noWrap/>
            <w:vAlign w:val="center"/>
          </w:tcPr>
          <w:p w14:paraId="3E248B97" w14:textId="74A1B99F" w:rsidR="00C66EF6" w:rsidRPr="009412FD" w:rsidRDefault="00C66EF6"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528" w:type="dxa"/>
            <w:gridSpan w:val="4"/>
            <w:tcBorders>
              <w:top w:val="nil"/>
              <w:left w:val="nil"/>
              <w:right w:val="nil"/>
            </w:tcBorders>
            <w:shd w:val="clear" w:color="auto" w:fill="auto"/>
            <w:noWrap/>
            <w:vAlign w:val="center"/>
          </w:tcPr>
          <w:p w14:paraId="3665889A" w14:textId="4B50F62E" w:rsidR="00C66EF6" w:rsidRPr="00B76367" w:rsidRDefault="00C66EF6" w:rsidP="00B76367">
            <w:pPr>
              <w:spacing w:line="276" w:lineRule="auto"/>
              <w:jc w:val="center"/>
              <w:rPr>
                <w:b/>
                <w:bCs/>
                <w:i/>
                <w:iCs/>
                <w:color w:val="000000"/>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C66EF6" w:rsidRPr="00A075E5" w14:paraId="394267EA" w14:textId="77777777" w:rsidTr="00E86DC3">
        <w:trPr>
          <w:trHeight w:val="320"/>
        </w:trPr>
        <w:tc>
          <w:tcPr>
            <w:tcW w:w="1971" w:type="dxa"/>
            <w:tcBorders>
              <w:left w:val="nil"/>
              <w:bottom w:val="single" w:sz="2" w:space="0" w:color="auto"/>
              <w:right w:val="nil"/>
            </w:tcBorders>
            <w:shd w:val="clear" w:color="auto" w:fill="auto"/>
            <w:noWrap/>
            <w:vAlign w:val="bottom"/>
          </w:tcPr>
          <w:p w14:paraId="154F71B1" w14:textId="77777777" w:rsidR="00C66EF6" w:rsidRDefault="00C66EF6" w:rsidP="00C66EF6">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C66EF6" w:rsidRPr="00A075E5" w:rsidRDefault="00C66EF6" w:rsidP="00C66EF6">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C66EF6" w:rsidRDefault="00C66EF6" w:rsidP="00C66EF6">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C66EF6" w:rsidRDefault="00C66EF6" w:rsidP="00C66EF6">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C66EF6" w:rsidRPr="009412FD" w:rsidRDefault="00C66EF6" w:rsidP="00C66EF6">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C66EF6" w:rsidRPr="009412FD" w:rsidRDefault="00C66EF6" w:rsidP="00C66EF6">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4999D66" w:rsidR="00C66EF6" w:rsidRPr="00050001" w:rsidRDefault="00C66EF6" w:rsidP="00C66EF6">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7C012FF4" w:rsidR="00C66EF6" w:rsidRPr="00050001" w:rsidRDefault="00C66EF6" w:rsidP="00C66EF6">
            <w:pPr>
              <w:spacing w:line="276" w:lineRule="auto"/>
              <w:jc w:val="right"/>
              <w:rPr>
                <w:color w:val="000000"/>
              </w:rPr>
            </w:pPr>
          </w:p>
        </w:tc>
        <w:tc>
          <w:tcPr>
            <w:tcW w:w="1152" w:type="dxa"/>
            <w:gridSpan w:val="2"/>
            <w:tcBorders>
              <w:left w:val="nil"/>
              <w:right w:val="nil"/>
            </w:tcBorders>
            <w:vAlign w:val="center"/>
          </w:tcPr>
          <w:p w14:paraId="255DB8E2" w14:textId="3EFD434F" w:rsidR="00C66EF6" w:rsidRPr="00050001" w:rsidRDefault="00C66EF6" w:rsidP="00C66EF6">
            <w:pPr>
              <w:spacing w:line="276" w:lineRule="auto"/>
              <w:jc w:val="right"/>
              <w:rPr>
                <w:color w:val="000000"/>
              </w:rPr>
            </w:pPr>
          </w:p>
        </w:tc>
        <w:tc>
          <w:tcPr>
            <w:tcW w:w="1152" w:type="dxa"/>
            <w:gridSpan w:val="2"/>
            <w:tcBorders>
              <w:left w:val="nil"/>
              <w:right w:val="nil"/>
            </w:tcBorders>
            <w:vAlign w:val="center"/>
          </w:tcPr>
          <w:p w14:paraId="178A8CA6" w14:textId="23D1B443" w:rsidR="00C66EF6" w:rsidRPr="00050001" w:rsidRDefault="00C66EF6" w:rsidP="00C66EF6">
            <w:pPr>
              <w:spacing w:line="276" w:lineRule="auto"/>
              <w:jc w:val="right"/>
              <w:rPr>
                <w:color w:val="000000"/>
              </w:rPr>
            </w:pPr>
          </w:p>
        </w:tc>
      </w:tr>
      <w:tr w:rsidR="00C66EF6" w:rsidRPr="00A075E5" w14:paraId="64546910"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C66EF6" w:rsidRDefault="00C66EF6" w:rsidP="00C66EF6">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C66EF6" w:rsidRPr="00A075E5" w:rsidRDefault="00C66EF6" w:rsidP="00C66EF6">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3E688D42" w:rsidR="00C66EF6" w:rsidRDefault="00C66EF6" w:rsidP="00C66EF6">
            <w:pPr>
              <w:spacing w:line="276" w:lineRule="auto"/>
              <w:jc w:val="right"/>
              <w:rPr>
                <w:color w:val="000000"/>
              </w:rPr>
            </w:pPr>
            <w:r w:rsidRPr="00050001">
              <w:rPr>
                <w:color w:val="000000"/>
              </w:rPr>
              <w:t>6.042</w:t>
            </w:r>
          </w:p>
        </w:tc>
        <w:tc>
          <w:tcPr>
            <w:tcW w:w="1152" w:type="dxa"/>
            <w:tcBorders>
              <w:top w:val="single" w:sz="2" w:space="0" w:color="auto"/>
              <w:left w:val="nil"/>
              <w:bottom w:val="nil"/>
            </w:tcBorders>
            <w:shd w:val="clear" w:color="auto" w:fill="auto"/>
            <w:noWrap/>
            <w:vAlign w:val="bottom"/>
          </w:tcPr>
          <w:p w14:paraId="3354D677" w14:textId="4BFFF11F" w:rsidR="00C66EF6" w:rsidRDefault="00C66EF6" w:rsidP="00C66EF6">
            <w:pPr>
              <w:spacing w:line="276" w:lineRule="auto"/>
              <w:jc w:val="right"/>
              <w:rPr>
                <w:color w:val="000000"/>
              </w:rPr>
            </w:pPr>
            <w:r w:rsidRPr="00050001">
              <w:rPr>
                <w:b/>
                <w:bCs/>
                <w:color w:val="000000"/>
              </w:rPr>
              <w:t>0.014</w:t>
            </w:r>
          </w:p>
        </w:tc>
        <w:tc>
          <w:tcPr>
            <w:tcW w:w="1152" w:type="dxa"/>
            <w:tcBorders>
              <w:top w:val="single" w:sz="2" w:space="0" w:color="auto"/>
              <w:bottom w:val="nil"/>
              <w:right w:val="nil"/>
            </w:tcBorders>
            <w:shd w:val="clear" w:color="auto" w:fill="auto"/>
            <w:noWrap/>
            <w:vAlign w:val="bottom"/>
          </w:tcPr>
          <w:p w14:paraId="58B46A8A" w14:textId="2813D5C9" w:rsidR="00C66EF6" w:rsidRPr="009412FD" w:rsidRDefault="00C66EF6" w:rsidP="00C66EF6">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right w:val="nil"/>
            </w:tcBorders>
            <w:shd w:val="clear" w:color="auto" w:fill="auto"/>
            <w:noWrap/>
            <w:vAlign w:val="bottom"/>
          </w:tcPr>
          <w:p w14:paraId="1C68198F" w14:textId="72FFDA85" w:rsidR="00C66EF6" w:rsidRPr="009412FD" w:rsidRDefault="00C66EF6" w:rsidP="00C66EF6">
            <w:pPr>
              <w:spacing w:line="276" w:lineRule="auto"/>
              <w:jc w:val="right"/>
              <w:rPr>
                <w:color w:val="000000"/>
              </w:rPr>
            </w:pPr>
            <w:r w:rsidRPr="00050001">
              <w:rPr>
                <w:b/>
                <w:bCs/>
                <w:color w:val="000000"/>
              </w:rPr>
              <w:t>&lt;0.001</w:t>
            </w:r>
          </w:p>
        </w:tc>
        <w:tc>
          <w:tcPr>
            <w:tcW w:w="1152" w:type="dxa"/>
            <w:tcBorders>
              <w:left w:val="nil"/>
              <w:bottom w:val="nil"/>
              <w:right w:val="nil"/>
            </w:tcBorders>
            <w:shd w:val="clear" w:color="auto" w:fill="auto"/>
            <w:noWrap/>
            <w:vAlign w:val="bottom"/>
          </w:tcPr>
          <w:p w14:paraId="60A94C3A" w14:textId="77777777" w:rsidR="00C66EF6" w:rsidRPr="00050001" w:rsidRDefault="00C66EF6" w:rsidP="00C66EF6">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77777777" w:rsidR="00C66EF6" w:rsidRPr="00050001" w:rsidRDefault="00C66EF6" w:rsidP="00C66EF6">
            <w:pPr>
              <w:spacing w:line="276" w:lineRule="auto"/>
              <w:jc w:val="right"/>
              <w:rPr>
                <w:color w:val="000000"/>
              </w:rPr>
            </w:pPr>
          </w:p>
        </w:tc>
        <w:tc>
          <w:tcPr>
            <w:tcW w:w="1152" w:type="dxa"/>
            <w:gridSpan w:val="2"/>
            <w:tcBorders>
              <w:left w:val="nil"/>
              <w:bottom w:val="nil"/>
              <w:right w:val="nil"/>
            </w:tcBorders>
            <w:vAlign w:val="bottom"/>
          </w:tcPr>
          <w:p w14:paraId="3E3C1FA4" w14:textId="096D4C1A" w:rsidR="00C66EF6" w:rsidRPr="00050001" w:rsidRDefault="00C66EF6" w:rsidP="00C66EF6">
            <w:pPr>
              <w:spacing w:line="276" w:lineRule="auto"/>
              <w:jc w:val="right"/>
              <w:rPr>
                <w:color w:val="000000"/>
              </w:rPr>
            </w:pPr>
          </w:p>
        </w:tc>
        <w:tc>
          <w:tcPr>
            <w:tcW w:w="1152" w:type="dxa"/>
            <w:gridSpan w:val="2"/>
            <w:tcBorders>
              <w:left w:val="nil"/>
              <w:bottom w:val="nil"/>
              <w:right w:val="nil"/>
            </w:tcBorders>
            <w:vAlign w:val="bottom"/>
          </w:tcPr>
          <w:p w14:paraId="23969EBC" w14:textId="150C06CB" w:rsidR="00C66EF6" w:rsidRPr="00050001" w:rsidRDefault="00C66EF6" w:rsidP="00C66EF6">
            <w:pPr>
              <w:spacing w:line="276" w:lineRule="auto"/>
              <w:jc w:val="right"/>
              <w:rPr>
                <w:color w:val="000000"/>
              </w:rPr>
            </w:pPr>
          </w:p>
        </w:tc>
      </w:tr>
      <w:tr w:rsidR="00C66EF6"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C66EF6" w:rsidRDefault="00C66EF6" w:rsidP="00C66EF6">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34D20B6D" w:rsidR="00C66EF6" w:rsidRDefault="00C66EF6" w:rsidP="00C66EF6">
            <w:pPr>
              <w:spacing w:line="276" w:lineRule="auto"/>
              <w:jc w:val="right"/>
              <w:rPr>
                <w:color w:val="000000"/>
              </w:rPr>
            </w:pPr>
            <w:r w:rsidRPr="00050001">
              <w:rPr>
                <w:color w:val="000000"/>
              </w:rPr>
              <w:t>85.064</w:t>
            </w:r>
          </w:p>
        </w:tc>
        <w:tc>
          <w:tcPr>
            <w:tcW w:w="1152" w:type="dxa"/>
            <w:tcBorders>
              <w:top w:val="nil"/>
              <w:left w:val="nil"/>
              <w:bottom w:val="nil"/>
            </w:tcBorders>
            <w:shd w:val="clear" w:color="auto" w:fill="auto"/>
            <w:noWrap/>
            <w:vAlign w:val="bottom"/>
          </w:tcPr>
          <w:p w14:paraId="4339C073" w14:textId="790D3447" w:rsidR="00C66EF6" w:rsidRDefault="00C66EF6" w:rsidP="00C66EF6">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C6F02EC" w:rsidR="00C66EF6" w:rsidRPr="009412FD" w:rsidRDefault="00C66EF6" w:rsidP="00C66EF6">
            <w:pPr>
              <w:spacing w:line="276" w:lineRule="auto"/>
              <w:jc w:val="right"/>
              <w:rPr>
                <w:color w:val="000000"/>
              </w:rPr>
            </w:pPr>
            <w:r w:rsidRPr="00050001">
              <w:rPr>
                <w:color w:val="000000"/>
              </w:rPr>
              <w:t>27.768</w:t>
            </w:r>
          </w:p>
        </w:tc>
        <w:tc>
          <w:tcPr>
            <w:tcW w:w="1152" w:type="dxa"/>
            <w:tcBorders>
              <w:top w:val="nil"/>
              <w:left w:val="nil"/>
              <w:bottom w:val="nil"/>
              <w:right w:val="nil"/>
            </w:tcBorders>
            <w:shd w:val="clear" w:color="auto" w:fill="auto"/>
            <w:noWrap/>
            <w:vAlign w:val="bottom"/>
          </w:tcPr>
          <w:p w14:paraId="178CDCF8" w14:textId="29CFFE9D" w:rsidR="00C66EF6" w:rsidRPr="009412FD" w:rsidRDefault="00C66EF6" w:rsidP="00C66EF6">
            <w:pPr>
              <w:spacing w:line="276" w:lineRule="auto"/>
              <w:jc w:val="right"/>
              <w:rPr>
                <w:color w:val="000000"/>
              </w:rPr>
            </w:pPr>
            <w:r w:rsidRPr="00050001">
              <w:rPr>
                <w:b/>
                <w:bCs/>
                <w:color w:val="000000"/>
              </w:rPr>
              <w:t>&lt;0.001</w:t>
            </w:r>
          </w:p>
        </w:tc>
        <w:tc>
          <w:tcPr>
            <w:tcW w:w="1152" w:type="dxa"/>
            <w:tcBorders>
              <w:top w:val="nil"/>
              <w:left w:val="nil"/>
              <w:bottom w:val="nil"/>
              <w:right w:val="nil"/>
            </w:tcBorders>
            <w:shd w:val="clear" w:color="auto" w:fill="auto"/>
            <w:noWrap/>
            <w:vAlign w:val="bottom"/>
          </w:tcPr>
          <w:p w14:paraId="1205D94F"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C66EF6" w:rsidRPr="00050001" w:rsidRDefault="00C66EF6" w:rsidP="00C66EF6">
            <w:pPr>
              <w:spacing w:line="276" w:lineRule="auto"/>
              <w:jc w:val="right"/>
              <w:rPr>
                <w:color w:val="000000"/>
              </w:rPr>
            </w:pPr>
          </w:p>
        </w:tc>
      </w:tr>
      <w:tr w:rsidR="00C66EF6"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1BDE6172" w:rsidR="00C66EF6" w:rsidRDefault="00C66EF6" w:rsidP="00C66EF6">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0A9B8647" w:rsidR="00C66EF6" w:rsidRDefault="00C66EF6" w:rsidP="00C66EF6">
            <w:pPr>
              <w:spacing w:line="276" w:lineRule="auto"/>
              <w:jc w:val="right"/>
              <w:rPr>
                <w:color w:val="000000"/>
              </w:rPr>
            </w:pPr>
            <w:r w:rsidRPr="00050001">
              <w:rPr>
                <w:color w:val="000000"/>
              </w:rPr>
              <w:t>25.356</w:t>
            </w:r>
          </w:p>
        </w:tc>
        <w:tc>
          <w:tcPr>
            <w:tcW w:w="1152" w:type="dxa"/>
            <w:tcBorders>
              <w:top w:val="nil"/>
              <w:left w:val="nil"/>
              <w:bottom w:val="nil"/>
            </w:tcBorders>
            <w:shd w:val="clear" w:color="auto" w:fill="auto"/>
            <w:noWrap/>
            <w:vAlign w:val="bottom"/>
          </w:tcPr>
          <w:p w14:paraId="6BF814B5" w14:textId="0B7AF649" w:rsidR="00C66EF6" w:rsidRDefault="00C66EF6" w:rsidP="00C66EF6">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B678F93" w:rsidR="00C66EF6" w:rsidRPr="009412FD" w:rsidRDefault="00C66EF6" w:rsidP="00C66EF6">
            <w:pPr>
              <w:spacing w:line="276" w:lineRule="auto"/>
              <w:jc w:val="right"/>
              <w:rPr>
                <w:color w:val="000000"/>
              </w:rPr>
            </w:pPr>
            <w:r w:rsidRPr="00050001">
              <w:rPr>
                <w:color w:val="000000"/>
              </w:rPr>
              <w:t>28.147</w:t>
            </w:r>
          </w:p>
        </w:tc>
        <w:tc>
          <w:tcPr>
            <w:tcW w:w="1152" w:type="dxa"/>
            <w:tcBorders>
              <w:top w:val="nil"/>
              <w:left w:val="nil"/>
              <w:bottom w:val="nil"/>
              <w:right w:val="nil"/>
            </w:tcBorders>
            <w:shd w:val="clear" w:color="auto" w:fill="auto"/>
            <w:noWrap/>
            <w:vAlign w:val="bottom"/>
          </w:tcPr>
          <w:p w14:paraId="428666CF" w14:textId="3EFBB944" w:rsidR="00C66EF6" w:rsidRPr="009412FD" w:rsidRDefault="00C66EF6" w:rsidP="00C66EF6">
            <w:pPr>
              <w:spacing w:line="276" w:lineRule="auto"/>
              <w:jc w:val="right"/>
              <w:rPr>
                <w:color w:val="000000"/>
              </w:rPr>
            </w:pPr>
            <w:r w:rsidRPr="00050001">
              <w:rPr>
                <w:b/>
                <w:bCs/>
                <w:color w:val="000000"/>
              </w:rPr>
              <w:t>&lt;0.001</w:t>
            </w:r>
          </w:p>
        </w:tc>
        <w:tc>
          <w:tcPr>
            <w:tcW w:w="1152" w:type="dxa"/>
            <w:tcBorders>
              <w:top w:val="nil"/>
              <w:left w:val="nil"/>
              <w:bottom w:val="nil"/>
              <w:right w:val="nil"/>
            </w:tcBorders>
            <w:shd w:val="clear" w:color="auto" w:fill="auto"/>
            <w:noWrap/>
            <w:vAlign w:val="bottom"/>
          </w:tcPr>
          <w:p w14:paraId="3922DE21"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C66EF6" w:rsidRPr="00050001" w:rsidRDefault="00C66EF6" w:rsidP="00C66EF6">
            <w:pPr>
              <w:spacing w:line="276" w:lineRule="auto"/>
              <w:jc w:val="right"/>
              <w:rPr>
                <w:color w:val="000000"/>
              </w:rPr>
            </w:pPr>
          </w:p>
        </w:tc>
      </w:tr>
      <w:tr w:rsidR="00C66EF6"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C66EF6" w:rsidRDefault="00C66EF6" w:rsidP="00C66EF6">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747139B" w:rsidR="00C66EF6" w:rsidRDefault="00C66EF6" w:rsidP="00C66EF6">
            <w:pPr>
              <w:spacing w:line="276" w:lineRule="auto"/>
              <w:jc w:val="right"/>
              <w:rPr>
                <w:color w:val="000000"/>
              </w:rPr>
            </w:pPr>
            <w:r w:rsidRPr="00050001">
              <w:rPr>
                <w:color w:val="000000"/>
              </w:rPr>
              <w:t>0.667</w:t>
            </w:r>
          </w:p>
        </w:tc>
        <w:tc>
          <w:tcPr>
            <w:tcW w:w="1152" w:type="dxa"/>
            <w:tcBorders>
              <w:top w:val="nil"/>
              <w:left w:val="nil"/>
              <w:bottom w:val="nil"/>
            </w:tcBorders>
            <w:shd w:val="clear" w:color="auto" w:fill="auto"/>
            <w:noWrap/>
            <w:vAlign w:val="bottom"/>
          </w:tcPr>
          <w:p w14:paraId="0345A5F3" w14:textId="4CC7E6EB" w:rsidR="00C66EF6" w:rsidRDefault="00C66EF6" w:rsidP="00C66EF6">
            <w:pPr>
              <w:spacing w:line="276" w:lineRule="auto"/>
              <w:jc w:val="right"/>
              <w:rPr>
                <w:color w:val="000000"/>
              </w:rPr>
            </w:pPr>
            <w:r w:rsidRPr="00050001">
              <w:rPr>
                <w:color w:val="000000"/>
              </w:rPr>
              <w:t>0.414</w:t>
            </w:r>
          </w:p>
        </w:tc>
        <w:tc>
          <w:tcPr>
            <w:tcW w:w="1152" w:type="dxa"/>
            <w:tcBorders>
              <w:top w:val="nil"/>
              <w:bottom w:val="nil"/>
              <w:right w:val="nil"/>
            </w:tcBorders>
            <w:shd w:val="clear" w:color="auto" w:fill="auto"/>
            <w:noWrap/>
            <w:vAlign w:val="bottom"/>
          </w:tcPr>
          <w:p w14:paraId="21FC0FF4" w14:textId="59FF4EC0" w:rsidR="00C66EF6" w:rsidRPr="009412FD" w:rsidRDefault="00C66EF6" w:rsidP="00C66EF6">
            <w:pPr>
              <w:spacing w:line="276" w:lineRule="auto"/>
              <w:jc w:val="right"/>
              <w:rPr>
                <w:color w:val="000000"/>
              </w:rPr>
            </w:pPr>
            <w:r w:rsidRPr="00050001">
              <w:rPr>
                <w:color w:val="000000"/>
              </w:rPr>
              <w:t>2.916</w:t>
            </w:r>
          </w:p>
        </w:tc>
        <w:tc>
          <w:tcPr>
            <w:tcW w:w="1152" w:type="dxa"/>
            <w:tcBorders>
              <w:top w:val="nil"/>
              <w:left w:val="nil"/>
              <w:bottom w:val="nil"/>
              <w:right w:val="nil"/>
            </w:tcBorders>
            <w:shd w:val="clear" w:color="auto" w:fill="auto"/>
            <w:noWrap/>
            <w:vAlign w:val="bottom"/>
          </w:tcPr>
          <w:p w14:paraId="5DFCD1B7" w14:textId="327D0EEA" w:rsidR="00C66EF6" w:rsidRPr="009412FD" w:rsidRDefault="00C66EF6" w:rsidP="00C66EF6">
            <w:pPr>
              <w:spacing w:line="276" w:lineRule="auto"/>
              <w:jc w:val="right"/>
              <w:rPr>
                <w:color w:val="000000"/>
              </w:rPr>
            </w:pPr>
            <w:r w:rsidRPr="00050001">
              <w:rPr>
                <w:i/>
                <w:iCs/>
                <w:color w:val="000000"/>
              </w:rPr>
              <w:t>0.088</w:t>
            </w:r>
          </w:p>
        </w:tc>
        <w:tc>
          <w:tcPr>
            <w:tcW w:w="1152" w:type="dxa"/>
            <w:tcBorders>
              <w:top w:val="nil"/>
              <w:left w:val="nil"/>
              <w:bottom w:val="nil"/>
              <w:right w:val="nil"/>
            </w:tcBorders>
            <w:shd w:val="clear" w:color="auto" w:fill="auto"/>
            <w:noWrap/>
            <w:vAlign w:val="bottom"/>
          </w:tcPr>
          <w:p w14:paraId="470654AA"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C66EF6" w:rsidRPr="00050001" w:rsidRDefault="00C66EF6" w:rsidP="00C66EF6">
            <w:pPr>
              <w:spacing w:line="276" w:lineRule="auto"/>
              <w:jc w:val="right"/>
              <w:rPr>
                <w:color w:val="000000"/>
              </w:rPr>
            </w:pPr>
          </w:p>
        </w:tc>
      </w:tr>
      <w:tr w:rsidR="00C66EF6"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C66EF6" w:rsidRDefault="00C66EF6" w:rsidP="00C66EF6">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2BF29565" w:rsidR="00C66EF6" w:rsidRDefault="00C66EF6" w:rsidP="00C66EF6">
            <w:pPr>
              <w:spacing w:line="276" w:lineRule="auto"/>
              <w:jc w:val="right"/>
              <w:rPr>
                <w:color w:val="000000"/>
              </w:rPr>
            </w:pPr>
            <w:r w:rsidRPr="00050001">
              <w:rPr>
                <w:color w:val="000000"/>
              </w:rPr>
              <w:t>0.742</w:t>
            </w:r>
          </w:p>
        </w:tc>
        <w:tc>
          <w:tcPr>
            <w:tcW w:w="1152" w:type="dxa"/>
            <w:tcBorders>
              <w:top w:val="nil"/>
              <w:left w:val="nil"/>
              <w:bottom w:val="nil"/>
            </w:tcBorders>
            <w:shd w:val="clear" w:color="auto" w:fill="auto"/>
            <w:noWrap/>
            <w:vAlign w:val="bottom"/>
          </w:tcPr>
          <w:p w14:paraId="733BAF07" w14:textId="145A1D3C" w:rsidR="00C66EF6" w:rsidRDefault="00C66EF6" w:rsidP="00C66EF6">
            <w:pPr>
              <w:spacing w:line="276" w:lineRule="auto"/>
              <w:jc w:val="right"/>
              <w:rPr>
                <w:color w:val="000000"/>
              </w:rPr>
            </w:pPr>
            <w:r w:rsidRPr="00050001">
              <w:rPr>
                <w:color w:val="000000"/>
              </w:rPr>
              <w:t>0.389</w:t>
            </w:r>
          </w:p>
        </w:tc>
        <w:tc>
          <w:tcPr>
            <w:tcW w:w="1152" w:type="dxa"/>
            <w:tcBorders>
              <w:top w:val="nil"/>
              <w:bottom w:val="nil"/>
              <w:right w:val="nil"/>
            </w:tcBorders>
            <w:shd w:val="clear" w:color="auto" w:fill="auto"/>
            <w:noWrap/>
            <w:vAlign w:val="bottom"/>
          </w:tcPr>
          <w:p w14:paraId="53B68346" w14:textId="02B207D2" w:rsidR="00C66EF6" w:rsidRPr="009412FD" w:rsidRDefault="00C66EF6" w:rsidP="00C66EF6">
            <w:pPr>
              <w:spacing w:line="276" w:lineRule="auto"/>
              <w:jc w:val="right"/>
              <w:rPr>
                <w:color w:val="000000"/>
              </w:rPr>
            </w:pPr>
            <w:r w:rsidRPr="00050001">
              <w:rPr>
                <w:color w:val="000000"/>
              </w:rPr>
              <w:t>3.21</w:t>
            </w:r>
            <w:r>
              <w:rPr>
                <w:color w:val="000000"/>
              </w:rPr>
              <w:t>0</w:t>
            </w:r>
          </w:p>
        </w:tc>
        <w:tc>
          <w:tcPr>
            <w:tcW w:w="1152" w:type="dxa"/>
            <w:tcBorders>
              <w:top w:val="nil"/>
              <w:left w:val="nil"/>
              <w:bottom w:val="nil"/>
              <w:right w:val="nil"/>
            </w:tcBorders>
            <w:shd w:val="clear" w:color="auto" w:fill="auto"/>
            <w:noWrap/>
            <w:vAlign w:val="bottom"/>
          </w:tcPr>
          <w:p w14:paraId="1BD6E548" w14:textId="02E2AA7B" w:rsidR="00C66EF6" w:rsidRPr="009412FD" w:rsidRDefault="00C66EF6" w:rsidP="00C66EF6">
            <w:pPr>
              <w:spacing w:line="276" w:lineRule="auto"/>
              <w:jc w:val="right"/>
              <w:rPr>
                <w:color w:val="000000"/>
              </w:rPr>
            </w:pPr>
            <w:r w:rsidRPr="00050001">
              <w:rPr>
                <w:i/>
                <w:iCs/>
                <w:color w:val="000000"/>
              </w:rPr>
              <w:t>0.073</w:t>
            </w:r>
          </w:p>
        </w:tc>
        <w:tc>
          <w:tcPr>
            <w:tcW w:w="1152" w:type="dxa"/>
            <w:tcBorders>
              <w:top w:val="nil"/>
              <w:left w:val="nil"/>
              <w:bottom w:val="nil"/>
              <w:right w:val="nil"/>
            </w:tcBorders>
            <w:shd w:val="clear" w:color="auto" w:fill="auto"/>
            <w:noWrap/>
            <w:vAlign w:val="bottom"/>
          </w:tcPr>
          <w:p w14:paraId="1E26AE42"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C66EF6" w:rsidRPr="00050001" w:rsidRDefault="00C66EF6" w:rsidP="00C66EF6">
            <w:pPr>
              <w:spacing w:line="276" w:lineRule="auto"/>
              <w:jc w:val="right"/>
              <w:rPr>
                <w:color w:val="000000"/>
              </w:rPr>
            </w:pPr>
          </w:p>
        </w:tc>
      </w:tr>
      <w:tr w:rsidR="00C66EF6" w:rsidRPr="00A075E5" w14:paraId="5CC6C954" w14:textId="77777777" w:rsidTr="00C66EF6">
        <w:trPr>
          <w:trHeight w:val="320"/>
        </w:trPr>
        <w:tc>
          <w:tcPr>
            <w:tcW w:w="1971" w:type="dxa"/>
            <w:tcBorders>
              <w:top w:val="nil"/>
              <w:left w:val="nil"/>
              <w:right w:val="nil"/>
            </w:tcBorders>
            <w:shd w:val="clear" w:color="auto" w:fill="auto"/>
            <w:noWrap/>
            <w:vAlign w:val="bottom"/>
          </w:tcPr>
          <w:p w14:paraId="19874A74" w14:textId="762D903A" w:rsidR="00C66EF6" w:rsidRDefault="00C66EF6" w:rsidP="00C66EF6">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60203C98" w:rsidR="00C66EF6" w:rsidRDefault="00C66EF6" w:rsidP="00C66EF6">
            <w:pPr>
              <w:spacing w:line="276" w:lineRule="auto"/>
              <w:jc w:val="right"/>
              <w:rPr>
                <w:color w:val="000000"/>
              </w:rPr>
            </w:pPr>
            <w:r w:rsidRPr="00050001">
              <w:rPr>
                <w:color w:val="000000"/>
              </w:rPr>
              <w:t>57.41</w:t>
            </w:r>
          </w:p>
        </w:tc>
        <w:tc>
          <w:tcPr>
            <w:tcW w:w="1152" w:type="dxa"/>
            <w:tcBorders>
              <w:top w:val="nil"/>
              <w:left w:val="nil"/>
            </w:tcBorders>
            <w:shd w:val="clear" w:color="auto" w:fill="auto"/>
            <w:noWrap/>
            <w:vAlign w:val="bottom"/>
          </w:tcPr>
          <w:p w14:paraId="65AB43C3" w14:textId="4FC17D17" w:rsidR="00C66EF6" w:rsidRDefault="00C66EF6" w:rsidP="00C66EF6">
            <w:pPr>
              <w:spacing w:line="276" w:lineRule="auto"/>
              <w:jc w:val="right"/>
              <w:rPr>
                <w:color w:val="000000"/>
              </w:rPr>
            </w:pPr>
            <w:r w:rsidRPr="00050001">
              <w:rPr>
                <w:b/>
                <w:bCs/>
                <w:color w:val="000000"/>
              </w:rPr>
              <w:t>&lt;0.001</w:t>
            </w:r>
          </w:p>
        </w:tc>
        <w:tc>
          <w:tcPr>
            <w:tcW w:w="1152" w:type="dxa"/>
            <w:tcBorders>
              <w:top w:val="nil"/>
              <w:right w:val="nil"/>
            </w:tcBorders>
            <w:shd w:val="clear" w:color="auto" w:fill="auto"/>
            <w:noWrap/>
            <w:vAlign w:val="bottom"/>
          </w:tcPr>
          <w:p w14:paraId="76538792" w14:textId="4CB2E416" w:rsidR="00C66EF6" w:rsidRPr="009412FD" w:rsidRDefault="00C66EF6" w:rsidP="00C66EF6">
            <w:pPr>
              <w:spacing w:line="276" w:lineRule="auto"/>
              <w:jc w:val="right"/>
              <w:rPr>
                <w:color w:val="000000"/>
              </w:rPr>
            </w:pPr>
            <w:r w:rsidRPr="00050001">
              <w:rPr>
                <w:color w:val="000000"/>
              </w:rPr>
              <w:t>9.607</w:t>
            </w:r>
          </w:p>
        </w:tc>
        <w:tc>
          <w:tcPr>
            <w:tcW w:w="1152" w:type="dxa"/>
            <w:tcBorders>
              <w:top w:val="nil"/>
              <w:left w:val="nil"/>
              <w:right w:val="nil"/>
            </w:tcBorders>
            <w:shd w:val="clear" w:color="auto" w:fill="auto"/>
            <w:noWrap/>
            <w:vAlign w:val="bottom"/>
          </w:tcPr>
          <w:p w14:paraId="7D84F647" w14:textId="05E501B3" w:rsidR="00C66EF6" w:rsidRPr="009412FD" w:rsidRDefault="00C66EF6" w:rsidP="00C66EF6">
            <w:pPr>
              <w:spacing w:line="276" w:lineRule="auto"/>
              <w:jc w:val="right"/>
              <w:rPr>
                <w:color w:val="000000"/>
              </w:rPr>
            </w:pPr>
            <w:r w:rsidRPr="00050001">
              <w:rPr>
                <w:b/>
                <w:bCs/>
                <w:color w:val="000000"/>
              </w:rPr>
              <w:t>0.002</w:t>
            </w:r>
          </w:p>
        </w:tc>
        <w:tc>
          <w:tcPr>
            <w:tcW w:w="1152" w:type="dxa"/>
            <w:tcBorders>
              <w:top w:val="nil"/>
              <w:left w:val="nil"/>
              <w:right w:val="nil"/>
            </w:tcBorders>
            <w:shd w:val="clear" w:color="auto" w:fill="auto"/>
            <w:noWrap/>
            <w:vAlign w:val="bottom"/>
          </w:tcPr>
          <w:p w14:paraId="70E906F0"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69AB8DD1" w14:textId="479ADB20"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756C74B9" w14:textId="01A8E661" w:rsidR="00C66EF6" w:rsidRPr="00050001" w:rsidRDefault="00C66EF6" w:rsidP="00C66EF6">
            <w:pPr>
              <w:spacing w:line="276" w:lineRule="auto"/>
              <w:jc w:val="right"/>
              <w:rPr>
                <w:color w:val="000000"/>
              </w:rPr>
            </w:pPr>
          </w:p>
        </w:tc>
      </w:tr>
      <w:tr w:rsidR="00C66EF6" w:rsidRPr="00A075E5" w14:paraId="785E96B4"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C66EF6" w:rsidRDefault="00C66EF6" w:rsidP="00C66EF6">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4CE8CE72" w:rsidR="00C66EF6" w:rsidRDefault="00C66EF6" w:rsidP="00C66EF6">
            <w:pPr>
              <w:spacing w:line="276" w:lineRule="auto"/>
              <w:jc w:val="right"/>
              <w:rPr>
                <w:color w:val="000000"/>
              </w:rPr>
            </w:pPr>
            <w:r w:rsidRPr="00050001">
              <w:rPr>
                <w:color w:val="000000"/>
              </w:rPr>
              <w:t>0.377</w:t>
            </w:r>
          </w:p>
        </w:tc>
        <w:tc>
          <w:tcPr>
            <w:tcW w:w="1152" w:type="dxa"/>
            <w:tcBorders>
              <w:top w:val="nil"/>
              <w:left w:val="nil"/>
              <w:bottom w:val="single" w:sz="2" w:space="0" w:color="auto"/>
            </w:tcBorders>
            <w:shd w:val="clear" w:color="auto" w:fill="auto"/>
            <w:noWrap/>
            <w:vAlign w:val="bottom"/>
          </w:tcPr>
          <w:p w14:paraId="2E4F29BC" w14:textId="1A44C541" w:rsidR="00C66EF6" w:rsidRDefault="00C66EF6" w:rsidP="00C66EF6">
            <w:pPr>
              <w:spacing w:line="276" w:lineRule="auto"/>
              <w:jc w:val="right"/>
              <w:rPr>
                <w:color w:val="000000"/>
              </w:rPr>
            </w:pPr>
            <w:r w:rsidRPr="00050001">
              <w:rPr>
                <w:color w:val="000000"/>
              </w:rPr>
              <w:t>0.539</w:t>
            </w:r>
          </w:p>
        </w:tc>
        <w:tc>
          <w:tcPr>
            <w:tcW w:w="1152" w:type="dxa"/>
            <w:tcBorders>
              <w:top w:val="nil"/>
              <w:bottom w:val="single" w:sz="2" w:space="0" w:color="auto"/>
              <w:right w:val="nil"/>
            </w:tcBorders>
            <w:shd w:val="clear" w:color="auto" w:fill="auto"/>
            <w:noWrap/>
            <w:vAlign w:val="bottom"/>
          </w:tcPr>
          <w:p w14:paraId="2E00D7A8" w14:textId="3D7ED677" w:rsidR="00C66EF6" w:rsidRPr="009412FD" w:rsidRDefault="00C66EF6" w:rsidP="00C66EF6">
            <w:pPr>
              <w:spacing w:line="276" w:lineRule="auto"/>
              <w:jc w:val="right"/>
              <w:rPr>
                <w:color w:val="000000"/>
              </w:rPr>
            </w:pPr>
            <w:r w:rsidRPr="00050001">
              <w:rPr>
                <w:color w:val="000000"/>
              </w:rPr>
              <w:t>1.102</w:t>
            </w:r>
          </w:p>
        </w:tc>
        <w:tc>
          <w:tcPr>
            <w:tcW w:w="1152" w:type="dxa"/>
            <w:tcBorders>
              <w:top w:val="nil"/>
              <w:left w:val="nil"/>
              <w:bottom w:val="single" w:sz="2" w:space="0" w:color="auto"/>
              <w:right w:val="nil"/>
            </w:tcBorders>
            <w:shd w:val="clear" w:color="auto" w:fill="auto"/>
            <w:noWrap/>
            <w:vAlign w:val="bottom"/>
          </w:tcPr>
          <w:p w14:paraId="715E1102" w14:textId="45F6740A" w:rsidR="00C66EF6" w:rsidRPr="009412FD" w:rsidRDefault="00C66EF6" w:rsidP="00C66EF6">
            <w:pPr>
              <w:spacing w:line="276" w:lineRule="auto"/>
              <w:jc w:val="right"/>
              <w:rPr>
                <w:color w:val="000000"/>
              </w:rPr>
            </w:pPr>
            <w:r w:rsidRPr="00050001">
              <w:rPr>
                <w:color w:val="000000"/>
              </w:rPr>
              <w:t>0.294</w:t>
            </w:r>
          </w:p>
        </w:tc>
        <w:tc>
          <w:tcPr>
            <w:tcW w:w="1152" w:type="dxa"/>
            <w:tcBorders>
              <w:top w:val="nil"/>
              <w:left w:val="nil"/>
              <w:right w:val="nil"/>
            </w:tcBorders>
            <w:shd w:val="clear" w:color="auto" w:fill="auto"/>
            <w:noWrap/>
            <w:vAlign w:val="bottom"/>
          </w:tcPr>
          <w:p w14:paraId="40BF76C8"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10377F35" w14:textId="7DCC7313"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3C17CEA0" w14:textId="1AD523D5" w:rsidR="00C66EF6" w:rsidRPr="00050001" w:rsidRDefault="00C66EF6" w:rsidP="00C66EF6">
            <w:pPr>
              <w:spacing w:line="276" w:lineRule="auto"/>
              <w:jc w:val="right"/>
              <w:rPr>
                <w:color w:val="000000"/>
              </w:rPr>
            </w:pPr>
          </w:p>
        </w:tc>
      </w:tr>
    </w:tbl>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5859DACF" w14:textId="77777777" w:rsidR="00955DC4" w:rsidRDefault="009F20B5" w:rsidP="00955DC4">
      <w:pPr>
        <w:spacing w:line="360" w:lineRule="auto"/>
        <w:rPr>
          <w:b/>
        </w:rPr>
      </w:pPr>
      <w:r>
        <w:rPr>
          <w:b/>
        </w:rPr>
        <w:lastRenderedPageBreak/>
        <w:t>Figure 2</w:t>
      </w:r>
    </w:p>
    <w:p w14:paraId="40E16F33" w14:textId="0A69379E" w:rsidR="00955DC4" w:rsidRDefault="002635B5" w:rsidP="00955DC4">
      <w:pPr>
        <w:spacing w:line="360" w:lineRule="auto"/>
        <w:rPr>
          <w:b/>
        </w:rPr>
      </w:pPr>
      <w:r>
        <w:rPr>
          <w:b/>
          <w:noProof/>
        </w:rPr>
        <w:drawing>
          <wp:inline distT="0" distB="0" distL="0" distR="0" wp14:anchorId="01875D9A" wp14:editId="4932DFD1">
            <wp:extent cx="5202820" cy="5202820"/>
            <wp:effectExtent l="0" t="0" r="4445" b="4445"/>
            <wp:docPr id="622579111"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9111" name="Picture 1" descr="A chart of different types of soil fertilization&#10;&#10;Description automatically generated"/>
                    <pic:cNvPicPr/>
                  </pic:nvPicPr>
                  <pic:blipFill>
                    <a:blip r:embed="rId15"/>
                    <a:stretch>
                      <a:fillRect/>
                    </a:stretch>
                  </pic:blipFill>
                  <pic:spPr>
                    <a:xfrm>
                      <a:off x="0" y="0"/>
                      <a:ext cx="5211824" cy="5211824"/>
                    </a:xfrm>
                    <a:prstGeom prst="rect">
                      <a:avLst/>
                    </a:prstGeom>
                  </pic:spPr>
                </pic:pic>
              </a:graphicData>
            </a:graphic>
          </wp:inline>
        </w:drawing>
      </w:r>
    </w:p>
    <w:p w14:paraId="64E387D9" w14:textId="646693B4" w:rsidR="009F20B5" w:rsidRPr="00066136" w:rsidRDefault="009F20B5" w:rsidP="009F7EA9">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xml:space="preserve">. </w:t>
      </w:r>
      <w:r w:rsidR="00066136">
        <w:rPr>
          <w:bCs/>
        </w:rPr>
        <w:t>Nitrogen fertilization is represented on the x-axis in all panels.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Pr>
          <w:b/>
        </w:rPr>
        <w:br w:type="page"/>
      </w:r>
    </w:p>
    <w:p w14:paraId="753BA404" w14:textId="7D045644" w:rsidR="00AE7E6C" w:rsidRDefault="00E86DC3" w:rsidP="00902118">
      <w:pPr>
        <w:spacing w:line="360" w:lineRule="auto"/>
        <w:rPr>
          <w:bCs/>
        </w:rPr>
      </w:pPr>
      <w:r>
        <w:rPr>
          <w:bCs/>
          <w:i/>
          <w:iCs/>
        </w:rPr>
        <w:lastRenderedPageBreak/>
        <w:t>Photosynthetic nitrogen-use efficiency</w:t>
      </w:r>
    </w:p>
    <w:p w14:paraId="6512B8C4" w14:textId="3159C3B6" w:rsidR="00E86DC3" w:rsidRDefault="00AE7E6C" w:rsidP="00902118">
      <w:pPr>
        <w:spacing w:line="360" w:lineRule="auto"/>
        <w:rPr>
          <w:bCs/>
        </w:rPr>
      </w:pPr>
      <w:r>
        <w:rPr>
          <w:bCs/>
        </w:rPr>
        <w:t xml:space="preserve">Elevated </w:t>
      </w:r>
      <w:r w:rsidR="00677713">
        <w:rPr>
          <w:bCs/>
        </w:rPr>
        <w:t>CO</w:t>
      </w:r>
      <w:r w:rsidR="00677713">
        <w:rPr>
          <w:bCs/>
          <w:vertAlign w:val="subscript"/>
        </w:rPr>
        <w:t>2</w:t>
      </w:r>
      <w:r w:rsidR="00677713">
        <w:rPr>
          <w:bCs/>
        </w:rPr>
        <w:t xml:space="preserve"> increased </w:t>
      </w:r>
      <w:r w:rsidR="00677713">
        <w:rPr>
          <w:bCs/>
          <w:i/>
          <w:iCs/>
        </w:rPr>
        <w:t>PNUE</w:t>
      </w:r>
      <w:r w:rsidR="00677713">
        <w:rPr>
          <w:bCs/>
        </w:rPr>
        <w:t xml:space="preserve"> by 90% (</w:t>
      </w:r>
      <w:r w:rsidR="00677713">
        <w:rPr>
          <w:bCs/>
          <w:i/>
          <w:iCs/>
        </w:rPr>
        <w:t>p</w:t>
      </w:r>
      <w:r w:rsidR="00677713">
        <w:rPr>
          <w:bCs/>
        </w:rPr>
        <w:t>&lt;0.001; Table 3</w:t>
      </w:r>
      <w:r w:rsidR="00066136">
        <w:rPr>
          <w:bCs/>
        </w:rPr>
        <w:t>; Fig. 3</w:t>
      </w:r>
      <w:r w:rsidR="00677713">
        <w:rPr>
          <w:bCs/>
        </w:rPr>
        <w:t>). An interaction between CO</w:t>
      </w:r>
      <w:r w:rsidR="00677713">
        <w:rPr>
          <w:bCs/>
          <w:vertAlign w:val="subscript"/>
        </w:rPr>
        <w:t>2</w:t>
      </w:r>
      <w:r w:rsidR="00677713">
        <w:rPr>
          <w:bCs/>
        </w:rPr>
        <w:t xml:space="preserve"> and fertilization (</w:t>
      </w:r>
      <w:r w:rsidR="00677713">
        <w:rPr>
          <w:bCs/>
          <w:i/>
          <w:iCs/>
        </w:rPr>
        <w:t>p</w:t>
      </w:r>
      <w:r w:rsidR="00677713">
        <w:rPr>
          <w:bCs/>
        </w:rPr>
        <w:t xml:space="preserve">=0.021; Table 3) indicated that the negative effect of increasing fertilization on </w:t>
      </w:r>
      <w:r w:rsidR="00677713">
        <w:rPr>
          <w:bCs/>
          <w:i/>
          <w:iCs/>
        </w:rPr>
        <w:t>PNUE</w:t>
      </w:r>
      <w:r w:rsidR="00677713">
        <w:rPr>
          <w:bCs/>
        </w:rPr>
        <w:t xml:space="preserve"> (</w:t>
      </w:r>
      <w:r w:rsidR="00677713">
        <w:rPr>
          <w:bCs/>
          <w:i/>
          <w:iCs/>
        </w:rPr>
        <w:t>p</w:t>
      </w:r>
      <w:r w:rsidR="00677713">
        <w:rPr>
          <w:bCs/>
        </w:rPr>
        <w:t>&lt;0.001; Table 3) was stronger under elevated CO</w:t>
      </w:r>
      <w:r w:rsidR="00677713">
        <w:rPr>
          <w:bCs/>
          <w:vertAlign w:val="subscript"/>
        </w:rPr>
        <w:t>2</w:t>
      </w:r>
      <w:r w:rsidR="00677713">
        <w:rPr>
          <w:bCs/>
        </w:rPr>
        <w:t xml:space="preserve"> (Tukey test comparing the fertilization effect on </w:t>
      </w:r>
      <w:r w:rsidR="00677713">
        <w:rPr>
          <w:bCs/>
          <w:i/>
          <w:iCs/>
        </w:rPr>
        <w:t>PNUE</w:t>
      </w:r>
      <w:r w:rsidR="00677713">
        <w:rPr>
          <w:bCs/>
        </w:rPr>
        <w:t xml:space="preserve"> between CO</w:t>
      </w:r>
      <w:r w:rsidR="00677713">
        <w:rPr>
          <w:bCs/>
          <w:vertAlign w:val="subscript"/>
        </w:rPr>
        <w:t>2</w:t>
      </w:r>
      <w:r w:rsidR="00677713">
        <w:rPr>
          <w:bCs/>
        </w:rPr>
        <w:t xml:space="preserve"> treatments: </w:t>
      </w:r>
      <w:r w:rsidR="00677713">
        <w:rPr>
          <w:bCs/>
          <w:i/>
          <w:iCs/>
        </w:rPr>
        <w:t>p</w:t>
      </w:r>
      <w:r w:rsidR="00677713">
        <w:rPr>
          <w:bCs/>
        </w:rPr>
        <w:t>&lt;0.001). This interaction decreased the positive effect of elevated CO</w:t>
      </w:r>
      <w:r w:rsidR="00677713">
        <w:rPr>
          <w:bCs/>
          <w:vertAlign w:val="subscript"/>
        </w:rPr>
        <w:t>2</w:t>
      </w:r>
      <w:r w:rsidR="00677713">
        <w:rPr>
          <w:bCs/>
        </w:rPr>
        <w:t xml:space="preserve"> on </w:t>
      </w:r>
      <w:r w:rsidR="00677713">
        <w:rPr>
          <w:bCs/>
          <w:i/>
          <w:iCs/>
        </w:rPr>
        <w:t>PNUE</w:t>
      </w:r>
      <w:r w:rsidR="00677713">
        <w:rPr>
          <w:bCs/>
        </w:rPr>
        <w:t xml:space="preserve"> with increasing fertilization (</w:t>
      </w:r>
      <w:r w:rsidR="00677713" w:rsidRPr="00677713">
        <w:rPr>
          <w:bCs/>
          <w:highlight w:val="yellow"/>
        </w:rPr>
        <w:t>Fig SX</w:t>
      </w:r>
      <w:r w:rsidR="00677713">
        <w:rPr>
          <w:bCs/>
        </w:rPr>
        <w:t>). Inoculation treatment did not modify the positive effect of elevated CO</w:t>
      </w:r>
      <w:r w:rsidR="00677713">
        <w:rPr>
          <w:bCs/>
          <w:vertAlign w:val="subscript"/>
        </w:rPr>
        <w:t>2</w:t>
      </w:r>
      <w:r w:rsidR="00677713">
        <w:rPr>
          <w:bCs/>
        </w:rPr>
        <w:t xml:space="preserve"> on </w:t>
      </w:r>
      <w:r w:rsidR="00677713">
        <w:rPr>
          <w:bCs/>
          <w:i/>
          <w:iCs/>
        </w:rPr>
        <w:t>PNUE</w:t>
      </w:r>
      <w:r w:rsidR="00677713">
        <w:rPr>
          <w:bCs/>
        </w:rPr>
        <w:t xml:space="preserve"> (CO</w:t>
      </w:r>
      <w:r w:rsidR="00677713">
        <w:rPr>
          <w:bCs/>
          <w:vertAlign w:val="subscript"/>
        </w:rPr>
        <w:t>2</w:t>
      </w:r>
      <w:r w:rsidR="00677713">
        <w:rPr>
          <w:bCs/>
        </w:rPr>
        <w:t xml:space="preserve">-by-inoculation interaction: </w:t>
      </w:r>
      <w:r w:rsidR="00677713">
        <w:rPr>
          <w:bCs/>
          <w:i/>
          <w:iCs/>
        </w:rPr>
        <w:t>p</w:t>
      </w:r>
      <w:r w:rsidR="00677713">
        <w:rPr>
          <w:bCs/>
        </w:rPr>
        <w:t>=0.331; Table 3). Finally, an interaction between fertilization and inoculation (</w:t>
      </w:r>
      <w:r w:rsidR="00677713">
        <w:rPr>
          <w:bCs/>
          <w:i/>
          <w:iCs/>
        </w:rPr>
        <w:t>p</w:t>
      </w:r>
      <w:r w:rsidR="00677713">
        <w:rPr>
          <w:bCs/>
        </w:rPr>
        <w:t>&lt;0.001; Table 3</w:t>
      </w:r>
      <w:r w:rsidR="00066136">
        <w:rPr>
          <w:bCs/>
        </w:rPr>
        <w:t>; Fig. 3</w:t>
      </w:r>
      <w:r w:rsidR="00677713">
        <w:rPr>
          <w:bCs/>
        </w:rPr>
        <w:t xml:space="preserve">) indicated that the negative effect of increasing fertilization on </w:t>
      </w:r>
      <w:r w:rsidR="00677713">
        <w:rPr>
          <w:bCs/>
          <w:i/>
          <w:iCs/>
        </w:rPr>
        <w:t>PNUE</w:t>
      </w:r>
      <w:r w:rsidR="00677713">
        <w:rPr>
          <w:bCs/>
        </w:rPr>
        <w:t xml:space="preserve"> was stronger in uninoculated plants (Tukey test comparing the fertilization effect on </w:t>
      </w:r>
      <w:r w:rsidR="00677713">
        <w:rPr>
          <w:bCs/>
          <w:i/>
          <w:iCs/>
        </w:rPr>
        <w:t>PNUE</w:t>
      </w:r>
      <w:r w:rsidR="00677713">
        <w:rPr>
          <w:bCs/>
        </w:rPr>
        <w:t xml:space="preserve"> between inoculation treatments: </w:t>
      </w:r>
      <w:r w:rsidR="00677713">
        <w:rPr>
          <w:bCs/>
          <w:i/>
          <w:iCs/>
        </w:rPr>
        <w:t>p</w:t>
      </w:r>
      <w:r w:rsidR="00677713">
        <w:rPr>
          <w:bCs/>
        </w:rPr>
        <w:t>=0.002).</w:t>
      </w:r>
    </w:p>
    <w:p w14:paraId="05E12A7B" w14:textId="40B37AB7" w:rsidR="00E86DC3" w:rsidRDefault="00E86DC3">
      <w:pPr>
        <w:rPr>
          <w:bCs/>
        </w:rPr>
      </w:pPr>
      <w:r>
        <w:rPr>
          <w:bCs/>
        </w:rPr>
        <w:br w:type="page"/>
      </w:r>
    </w:p>
    <w:p w14:paraId="4077A32F" w14:textId="27599BBC" w:rsidR="00E86DC3" w:rsidRPr="00066136" w:rsidRDefault="00E86DC3" w:rsidP="00902118">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photosynthetic nitrogen-use efficiency</w:t>
      </w:r>
      <w:r>
        <w:rPr>
          <w:bCs/>
          <w:vertAlign w:val="superscript"/>
        </w:rPr>
        <w:t>*</w:t>
      </w:r>
    </w:p>
    <w:tbl>
      <w:tblPr>
        <w:tblW w:w="4713" w:type="dxa"/>
        <w:jc w:val="center"/>
        <w:tblLook w:val="04A0" w:firstRow="1" w:lastRow="0" w:firstColumn="1" w:lastColumn="0" w:noHBand="0" w:noVBand="1"/>
      </w:tblPr>
      <w:tblGrid>
        <w:gridCol w:w="1971"/>
        <w:gridCol w:w="438"/>
        <w:gridCol w:w="1152"/>
        <w:gridCol w:w="1152"/>
      </w:tblGrid>
      <w:tr w:rsidR="00E86DC3" w:rsidRPr="00A075E5" w14:paraId="5FBD081D" w14:textId="77777777" w:rsidTr="00E86DC3">
        <w:trPr>
          <w:trHeight w:val="320"/>
          <w:jc w:val="center"/>
        </w:trPr>
        <w:tc>
          <w:tcPr>
            <w:tcW w:w="1971" w:type="dxa"/>
            <w:tcBorders>
              <w:left w:val="nil"/>
              <w:bottom w:val="single" w:sz="4" w:space="0" w:color="auto"/>
              <w:right w:val="nil"/>
            </w:tcBorders>
            <w:shd w:val="clear" w:color="auto" w:fill="auto"/>
            <w:noWrap/>
            <w:vAlign w:val="bottom"/>
          </w:tcPr>
          <w:p w14:paraId="03C51054" w14:textId="77777777" w:rsidR="00E86DC3" w:rsidRPr="00A075E5" w:rsidRDefault="00E86DC3" w:rsidP="00971349">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100610" w14:textId="77777777" w:rsidR="00E86DC3" w:rsidRPr="00A075E5" w:rsidRDefault="00E86DC3" w:rsidP="00971349">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13C55959" w14:textId="73B9B429" w:rsidR="00E86DC3" w:rsidRPr="00677713" w:rsidRDefault="00E86DC3" w:rsidP="00971349">
            <w:pPr>
              <w:spacing w:line="276" w:lineRule="auto"/>
              <w:jc w:val="center"/>
              <w:rPr>
                <w:b/>
                <w:bCs/>
                <w:color w:val="000000"/>
                <w:vertAlign w:val="subscript"/>
              </w:rPr>
            </w:pPr>
            <w:r>
              <w:rPr>
                <w:b/>
                <w:bCs/>
                <w:i/>
                <w:iCs/>
                <w:color w:val="000000"/>
              </w:rPr>
              <w:t>PNUE</w:t>
            </w:r>
          </w:p>
        </w:tc>
      </w:tr>
      <w:tr w:rsidR="00E86DC3" w:rsidRPr="00A075E5" w14:paraId="728C0FF9" w14:textId="77777777" w:rsidTr="00E86DC3">
        <w:trPr>
          <w:trHeight w:val="320"/>
          <w:jc w:val="center"/>
        </w:trPr>
        <w:tc>
          <w:tcPr>
            <w:tcW w:w="1971" w:type="dxa"/>
            <w:tcBorders>
              <w:top w:val="single" w:sz="4" w:space="0" w:color="auto"/>
              <w:left w:val="nil"/>
              <w:bottom w:val="single" w:sz="4" w:space="0" w:color="auto"/>
              <w:right w:val="nil"/>
            </w:tcBorders>
            <w:shd w:val="clear" w:color="auto" w:fill="auto"/>
            <w:noWrap/>
            <w:vAlign w:val="bottom"/>
            <w:hideMark/>
          </w:tcPr>
          <w:p w14:paraId="71ED28D5" w14:textId="77777777" w:rsidR="00E86DC3" w:rsidRPr="00A075E5" w:rsidRDefault="00E86DC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32446D97" w14:textId="77777777" w:rsidR="00E86DC3" w:rsidRPr="00A075E5" w:rsidRDefault="00E86DC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062CF73A" w14:textId="77777777" w:rsidR="00E86DC3" w:rsidRPr="00A075E5" w:rsidRDefault="00E86DC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615167C" w14:textId="77777777" w:rsidR="00E86DC3" w:rsidRPr="00A075E5" w:rsidRDefault="00E86DC3" w:rsidP="00971349">
            <w:pPr>
              <w:spacing w:line="276" w:lineRule="auto"/>
              <w:jc w:val="right"/>
              <w:rPr>
                <w:color w:val="000000"/>
              </w:rPr>
            </w:pPr>
            <w:r w:rsidRPr="00E4133D">
              <w:rPr>
                <w:i/>
                <w:iCs/>
                <w:color w:val="000000"/>
              </w:rPr>
              <w:t>p</w:t>
            </w:r>
          </w:p>
        </w:tc>
      </w:tr>
      <w:tr w:rsidR="00E86DC3" w:rsidRPr="00A075E5" w14:paraId="0A385309"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024DBE58" w14:textId="77777777" w:rsidR="00E86DC3" w:rsidRPr="00A075E5" w:rsidRDefault="00E86DC3" w:rsidP="00971349">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7B8BE53F"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0E69355" w14:textId="4856A4EB" w:rsidR="00E86DC3" w:rsidRPr="009412FD" w:rsidRDefault="00066136" w:rsidP="00971349">
            <w:pPr>
              <w:spacing w:line="276" w:lineRule="auto"/>
              <w:jc w:val="right"/>
              <w:rPr>
                <w:color w:val="000000"/>
              </w:rPr>
            </w:pPr>
            <w:r>
              <w:rPr>
                <w:color w:val="000000"/>
              </w:rPr>
              <w:t>300.197</w:t>
            </w:r>
          </w:p>
        </w:tc>
        <w:tc>
          <w:tcPr>
            <w:tcW w:w="1152" w:type="dxa"/>
            <w:tcBorders>
              <w:top w:val="nil"/>
              <w:left w:val="nil"/>
              <w:bottom w:val="nil"/>
            </w:tcBorders>
            <w:shd w:val="clear" w:color="auto" w:fill="auto"/>
            <w:noWrap/>
            <w:vAlign w:val="bottom"/>
          </w:tcPr>
          <w:p w14:paraId="68AEEE95" w14:textId="6CE789AC"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765ACE7E"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2DD641FC" w14:textId="77777777" w:rsidR="00E86DC3" w:rsidRPr="00A075E5" w:rsidRDefault="00E86DC3" w:rsidP="00971349">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0FAE1F7D"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25FAC811" w14:textId="25F77BDC" w:rsidR="00E86DC3" w:rsidRPr="009412FD" w:rsidRDefault="00066136" w:rsidP="00971349">
            <w:pPr>
              <w:spacing w:line="276" w:lineRule="auto"/>
              <w:jc w:val="right"/>
              <w:rPr>
                <w:color w:val="000000"/>
              </w:rPr>
            </w:pPr>
            <w:r>
              <w:rPr>
                <w:color w:val="000000"/>
              </w:rPr>
              <w:t>9.897</w:t>
            </w:r>
          </w:p>
        </w:tc>
        <w:tc>
          <w:tcPr>
            <w:tcW w:w="1152" w:type="dxa"/>
            <w:tcBorders>
              <w:top w:val="nil"/>
              <w:left w:val="nil"/>
              <w:bottom w:val="nil"/>
            </w:tcBorders>
            <w:shd w:val="clear" w:color="auto" w:fill="auto"/>
            <w:noWrap/>
            <w:vAlign w:val="bottom"/>
          </w:tcPr>
          <w:p w14:paraId="20D9FCDC" w14:textId="43F1414B" w:rsidR="00E86DC3" w:rsidRPr="00066136" w:rsidRDefault="00066136" w:rsidP="00971349">
            <w:pPr>
              <w:spacing w:line="276" w:lineRule="auto"/>
              <w:jc w:val="right"/>
              <w:rPr>
                <w:b/>
                <w:bCs/>
                <w:color w:val="000000"/>
              </w:rPr>
            </w:pPr>
            <w:r w:rsidRPr="00066136">
              <w:rPr>
                <w:b/>
                <w:bCs/>
                <w:color w:val="000000"/>
              </w:rPr>
              <w:t>0.002</w:t>
            </w:r>
          </w:p>
        </w:tc>
      </w:tr>
      <w:tr w:rsidR="00E86DC3" w:rsidRPr="00A075E5" w14:paraId="3AFEE2B7"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14B0B163" w14:textId="77777777" w:rsidR="00E86DC3" w:rsidRPr="00A075E5" w:rsidRDefault="00E86DC3" w:rsidP="00971349">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991CEF2"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9BD0BA8" w14:textId="31606986" w:rsidR="00E86DC3" w:rsidRPr="009412FD" w:rsidRDefault="00066136" w:rsidP="00971349">
            <w:pPr>
              <w:spacing w:line="276" w:lineRule="auto"/>
              <w:jc w:val="right"/>
              <w:rPr>
                <w:color w:val="000000"/>
              </w:rPr>
            </w:pPr>
            <w:r>
              <w:rPr>
                <w:color w:val="000000"/>
              </w:rPr>
              <w:t>29.695</w:t>
            </w:r>
          </w:p>
        </w:tc>
        <w:tc>
          <w:tcPr>
            <w:tcW w:w="1152" w:type="dxa"/>
            <w:tcBorders>
              <w:top w:val="nil"/>
              <w:left w:val="nil"/>
              <w:bottom w:val="nil"/>
            </w:tcBorders>
            <w:shd w:val="clear" w:color="auto" w:fill="auto"/>
            <w:noWrap/>
            <w:vAlign w:val="bottom"/>
          </w:tcPr>
          <w:p w14:paraId="7474FB87" w14:textId="71B1923B"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412F2366"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5F4C6C4E"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1E3E6C6"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8E5C3" w14:textId="4FE853D9" w:rsidR="00E86DC3" w:rsidRPr="009412FD" w:rsidRDefault="00066136" w:rsidP="00971349">
            <w:pPr>
              <w:spacing w:line="276" w:lineRule="auto"/>
              <w:jc w:val="right"/>
              <w:rPr>
                <w:color w:val="000000"/>
              </w:rPr>
            </w:pPr>
            <w:r>
              <w:rPr>
                <w:color w:val="000000"/>
              </w:rPr>
              <w:t>0.944</w:t>
            </w:r>
          </w:p>
        </w:tc>
        <w:tc>
          <w:tcPr>
            <w:tcW w:w="1152" w:type="dxa"/>
            <w:tcBorders>
              <w:top w:val="nil"/>
              <w:left w:val="nil"/>
              <w:bottom w:val="nil"/>
            </w:tcBorders>
            <w:shd w:val="clear" w:color="auto" w:fill="auto"/>
            <w:noWrap/>
            <w:vAlign w:val="bottom"/>
          </w:tcPr>
          <w:p w14:paraId="29334DA5" w14:textId="7A8070F6" w:rsidR="00E86DC3" w:rsidRPr="00066136" w:rsidRDefault="00066136" w:rsidP="00971349">
            <w:pPr>
              <w:spacing w:line="276" w:lineRule="auto"/>
              <w:jc w:val="right"/>
              <w:rPr>
                <w:color w:val="000000"/>
              </w:rPr>
            </w:pPr>
            <w:r>
              <w:rPr>
                <w:color w:val="000000"/>
              </w:rPr>
              <w:t>0.331</w:t>
            </w:r>
          </w:p>
        </w:tc>
      </w:tr>
      <w:tr w:rsidR="00E86DC3" w:rsidRPr="00A075E5" w14:paraId="08DEA558"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486DD1BA"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813A5F6"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4D29C97" w14:textId="22141CEE" w:rsidR="00E86DC3" w:rsidRPr="009412FD" w:rsidRDefault="00066136" w:rsidP="00971349">
            <w:pPr>
              <w:spacing w:line="276" w:lineRule="auto"/>
              <w:jc w:val="right"/>
              <w:rPr>
                <w:color w:val="000000"/>
              </w:rPr>
            </w:pPr>
            <w:r>
              <w:rPr>
                <w:color w:val="000000"/>
              </w:rPr>
              <w:t>5.359</w:t>
            </w:r>
          </w:p>
        </w:tc>
        <w:tc>
          <w:tcPr>
            <w:tcW w:w="1152" w:type="dxa"/>
            <w:tcBorders>
              <w:top w:val="nil"/>
              <w:left w:val="nil"/>
              <w:bottom w:val="nil"/>
            </w:tcBorders>
            <w:shd w:val="clear" w:color="auto" w:fill="auto"/>
            <w:noWrap/>
            <w:vAlign w:val="bottom"/>
          </w:tcPr>
          <w:p w14:paraId="7ECE3EF8" w14:textId="76667B2F" w:rsidR="00E86DC3" w:rsidRPr="00066136" w:rsidRDefault="00066136" w:rsidP="00971349">
            <w:pPr>
              <w:spacing w:line="276" w:lineRule="auto"/>
              <w:jc w:val="right"/>
              <w:rPr>
                <w:b/>
                <w:bCs/>
                <w:color w:val="000000"/>
              </w:rPr>
            </w:pPr>
            <w:r w:rsidRPr="00066136">
              <w:rPr>
                <w:b/>
                <w:bCs/>
                <w:color w:val="000000"/>
              </w:rPr>
              <w:t>0.021</w:t>
            </w:r>
          </w:p>
        </w:tc>
      </w:tr>
      <w:tr w:rsidR="00E86DC3" w:rsidRPr="00A075E5" w14:paraId="7283582E" w14:textId="77777777" w:rsidTr="00E86DC3">
        <w:trPr>
          <w:trHeight w:val="320"/>
          <w:jc w:val="center"/>
        </w:trPr>
        <w:tc>
          <w:tcPr>
            <w:tcW w:w="1971" w:type="dxa"/>
            <w:tcBorders>
              <w:top w:val="nil"/>
              <w:left w:val="nil"/>
              <w:right w:val="nil"/>
            </w:tcBorders>
            <w:shd w:val="clear" w:color="auto" w:fill="auto"/>
            <w:noWrap/>
            <w:vAlign w:val="bottom"/>
            <w:hideMark/>
          </w:tcPr>
          <w:p w14:paraId="6079CF6C" w14:textId="77777777" w:rsidR="00E86DC3" w:rsidRPr="00A075E5" w:rsidRDefault="00E86DC3" w:rsidP="00971349">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C1753C0"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5F4CDB5" w14:textId="4D299661" w:rsidR="00E86DC3" w:rsidRPr="009412FD" w:rsidRDefault="00066136" w:rsidP="00971349">
            <w:pPr>
              <w:spacing w:line="276" w:lineRule="auto"/>
              <w:jc w:val="right"/>
              <w:rPr>
                <w:color w:val="000000"/>
              </w:rPr>
            </w:pPr>
            <w:r>
              <w:rPr>
                <w:color w:val="000000"/>
              </w:rPr>
              <w:t>10.883</w:t>
            </w:r>
          </w:p>
        </w:tc>
        <w:tc>
          <w:tcPr>
            <w:tcW w:w="1152" w:type="dxa"/>
            <w:tcBorders>
              <w:top w:val="nil"/>
              <w:left w:val="nil"/>
            </w:tcBorders>
            <w:shd w:val="clear" w:color="auto" w:fill="auto"/>
            <w:noWrap/>
            <w:vAlign w:val="bottom"/>
          </w:tcPr>
          <w:p w14:paraId="7B84743D" w14:textId="2B0327BA"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5E6C67CD" w14:textId="77777777" w:rsidTr="00E86DC3">
        <w:trPr>
          <w:trHeight w:val="320"/>
          <w:jc w:val="center"/>
        </w:trPr>
        <w:tc>
          <w:tcPr>
            <w:tcW w:w="1971" w:type="dxa"/>
            <w:tcBorders>
              <w:top w:val="nil"/>
              <w:left w:val="nil"/>
              <w:bottom w:val="single" w:sz="2" w:space="0" w:color="auto"/>
              <w:right w:val="nil"/>
            </w:tcBorders>
            <w:shd w:val="clear" w:color="auto" w:fill="auto"/>
            <w:noWrap/>
            <w:vAlign w:val="bottom"/>
            <w:hideMark/>
          </w:tcPr>
          <w:p w14:paraId="33DAD592"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6D401B6D"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4F69192F" w14:textId="280A9673" w:rsidR="00E86DC3" w:rsidRPr="009412FD" w:rsidRDefault="00066136" w:rsidP="00971349">
            <w:pPr>
              <w:spacing w:line="276" w:lineRule="auto"/>
              <w:jc w:val="right"/>
              <w:rPr>
                <w:color w:val="000000"/>
              </w:rPr>
            </w:pPr>
            <w:r>
              <w:rPr>
                <w:color w:val="000000"/>
              </w:rPr>
              <w:t>0.369</w:t>
            </w:r>
          </w:p>
        </w:tc>
        <w:tc>
          <w:tcPr>
            <w:tcW w:w="1152" w:type="dxa"/>
            <w:tcBorders>
              <w:top w:val="nil"/>
              <w:left w:val="nil"/>
              <w:bottom w:val="single" w:sz="2" w:space="0" w:color="auto"/>
            </w:tcBorders>
            <w:shd w:val="clear" w:color="auto" w:fill="auto"/>
            <w:noWrap/>
            <w:vAlign w:val="bottom"/>
          </w:tcPr>
          <w:p w14:paraId="0DF81232" w14:textId="210380D2" w:rsidR="00E86DC3" w:rsidRPr="00066136" w:rsidRDefault="00066136" w:rsidP="00971349">
            <w:pPr>
              <w:spacing w:line="276" w:lineRule="auto"/>
              <w:jc w:val="right"/>
              <w:rPr>
                <w:color w:val="000000"/>
              </w:rPr>
            </w:pPr>
            <w:r w:rsidRPr="00066136">
              <w:rPr>
                <w:color w:val="000000"/>
              </w:rPr>
              <w:t>0.544</w:t>
            </w:r>
          </w:p>
        </w:tc>
      </w:tr>
    </w:tbl>
    <w:p w14:paraId="0B26DCEB" w14:textId="77777777" w:rsidR="00AE7E6C" w:rsidRDefault="00AE7E6C" w:rsidP="00902118">
      <w:pPr>
        <w:spacing w:line="360" w:lineRule="auto"/>
        <w:rPr>
          <w:bCs/>
        </w:rPr>
      </w:pPr>
    </w:p>
    <w:p w14:paraId="55D8F92A" w14:textId="7B1C6C89" w:rsidR="00066136" w:rsidRDefault="00066136" w:rsidP="00902118">
      <w:pPr>
        <w:spacing w:line="360" w:lineRule="auto"/>
        <w:rPr>
          <w:bCs/>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noted in bold.</w:t>
      </w:r>
    </w:p>
    <w:p w14:paraId="7436C85F" w14:textId="36B3A10B" w:rsidR="00066136" w:rsidRDefault="00066136">
      <w:pPr>
        <w:rPr>
          <w:bCs/>
        </w:rPr>
      </w:pPr>
      <w:r>
        <w:rPr>
          <w:bCs/>
        </w:rPr>
        <w:br w:type="page"/>
      </w:r>
    </w:p>
    <w:p w14:paraId="728182B7" w14:textId="4C56C5EC" w:rsidR="00066136" w:rsidRPr="00066136" w:rsidRDefault="00066136" w:rsidP="00066136">
      <w:pPr>
        <w:spacing w:line="480" w:lineRule="auto"/>
        <w:rPr>
          <w:b/>
        </w:rPr>
      </w:pPr>
      <w:r w:rsidRPr="00066136">
        <w:rPr>
          <w:b/>
        </w:rPr>
        <w:lastRenderedPageBreak/>
        <w:t>Figure 3</w:t>
      </w:r>
    </w:p>
    <w:p w14:paraId="2943B11B" w14:textId="3D66B7E3" w:rsidR="00066136" w:rsidRDefault="00066136" w:rsidP="00066136">
      <w:pPr>
        <w:spacing w:line="480" w:lineRule="auto"/>
        <w:rPr>
          <w:bCs/>
        </w:rPr>
      </w:pPr>
      <w:r>
        <w:rPr>
          <w:bCs/>
          <w:noProof/>
        </w:rPr>
        <w:drawing>
          <wp:inline distT="0" distB="0" distL="0" distR="0" wp14:anchorId="28A95170" wp14:editId="583E04D6">
            <wp:extent cx="5943600" cy="2971800"/>
            <wp:effectExtent l="0" t="0" r="0" b="0"/>
            <wp:docPr id="43936087"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087" name="Picture 3" descr="A graph showing different stages of treatment&#10;&#10;Description automatically generated"/>
                    <pic:cNvPicPr/>
                  </pic:nvPicPr>
                  <pic:blipFill>
                    <a:blip r:embed="rId16"/>
                    <a:stretch>
                      <a:fillRect/>
                    </a:stretch>
                  </pic:blipFill>
                  <pic:spPr>
                    <a:xfrm>
                      <a:off x="0" y="0"/>
                      <a:ext cx="5943600" cy="2971800"/>
                    </a:xfrm>
                    <a:prstGeom prst="rect">
                      <a:avLst/>
                    </a:prstGeom>
                  </pic:spPr>
                </pic:pic>
              </a:graphicData>
            </a:graphic>
          </wp:inline>
        </w:drawing>
      </w:r>
    </w:p>
    <w:p w14:paraId="3CE71FC4" w14:textId="44DD2B5C" w:rsidR="00066136" w:rsidRDefault="00066136" w:rsidP="00066136">
      <w:pPr>
        <w:spacing w:line="360" w:lineRule="auto"/>
        <w:rPr>
          <w:bCs/>
        </w:rPr>
      </w:pPr>
      <w:r>
        <w:rPr>
          <w:b/>
        </w:rPr>
        <w:t xml:space="preserve">Figure 3 </w:t>
      </w:r>
      <w:r>
        <w:rPr>
          <w:bCs/>
        </w:rPr>
        <w:t>Effects of CO</w:t>
      </w:r>
      <w:r>
        <w:rPr>
          <w:bCs/>
          <w:vertAlign w:val="subscript"/>
        </w:rPr>
        <w:t>2</w:t>
      </w:r>
      <w:r>
        <w:rPr>
          <w:bCs/>
        </w:rPr>
        <w:t>, fertilization, and inoculation on photosynthetic nitrogen-use efficiency Nitrogen 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435E3A9" w14:textId="01E50700" w:rsidR="00066136" w:rsidRDefault="00066136">
      <w:pPr>
        <w:rPr>
          <w:bCs/>
        </w:rPr>
      </w:pPr>
      <w:r>
        <w:rPr>
          <w:bCs/>
        </w:rPr>
        <w:br w:type="page"/>
      </w:r>
    </w:p>
    <w:p w14:paraId="07DF809A" w14:textId="70F81C5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2B9D7E4F"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&lt;0.001 in both cases; Table 4) indicated a stronger positive effect of increasing fertilization</w:t>
      </w:r>
      <w:r w:rsidR="00E570BC">
        <w:rPr>
          <w:bCs/>
        </w:rPr>
        <w:t xml:space="preserve"> on total leaf area and total biomass</w:t>
      </w:r>
      <w:r w:rsidR="007F6722">
        <w:rPr>
          <w:bCs/>
        </w:rPr>
        <w:t xml:space="preserve"> in uninoculated pots </w:t>
      </w:r>
      <w:r w:rsidR="00E570BC">
        <w:rPr>
          <w:bCs/>
        </w:rPr>
        <w:t>compared to inoculated (Tukey test comparing fertilization</w:t>
      </w:r>
      <w:r w:rsidR="00066136">
        <w:rPr>
          <w:bCs/>
        </w:rPr>
        <w:t>-total leaf area and fertilization-total biomass slope</w:t>
      </w:r>
      <w:r w:rsidR="00E570BC">
        <w:rPr>
          <w:bCs/>
        </w:rPr>
        <w:t xml:space="preserve"> between inoculation treatments: </w:t>
      </w:r>
      <w:r w:rsidR="00E570BC">
        <w:rPr>
          <w:bCs/>
          <w:i/>
          <w:iCs/>
        </w:rPr>
        <w:t>p</w:t>
      </w:r>
      <w:r w:rsidR="00E570BC">
        <w:rPr>
          <w:bCs/>
        </w:rPr>
        <w:t>&lt;0.05 in both cases).</w:t>
      </w:r>
    </w:p>
    <w:p w14:paraId="08FF3730" w14:textId="5C96A586"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proofErr w:type="spellStart"/>
      <w:r>
        <w:rPr>
          <w:bCs/>
          <w:i/>
          <w:iCs/>
        </w:rPr>
        <w:t>N</w:t>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that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sidR="00502333">
        <w:rPr>
          <w:bCs/>
        </w:rPr>
        <w:t xml:space="preserve"> as indicated by significantly different slopes in this treatment than all others</w:t>
      </w:r>
      <w:r w:rsidR="009F20B5">
        <w:rPr>
          <w:bCs/>
        </w:rPr>
        <w:t xml:space="preserve"> (Tukey: </w:t>
      </w:r>
      <w:r w:rsidR="009F20B5" w:rsidRPr="00D83A10">
        <w:rPr>
          <w:bCs/>
          <w:i/>
          <w:iCs/>
        </w:rPr>
        <w:t>p</w:t>
      </w:r>
      <w:r w:rsidR="00FF3996">
        <w:rPr>
          <w:bCs/>
        </w:rPr>
        <w:t>&lt;</w:t>
      </w:r>
      <w:r w:rsidR="009F20B5">
        <w:rPr>
          <w:bCs/>
        </w:rPr>
        <w:t>0.01</w:t>
      </w:r>
      <w:r w:rsidR="00502333">
        <w:rPr>
          <w:bCs/>
        </w:rPr>
        <w:t xml:space="preserve"> in all cases</w:t>
      </w:r>
      <w:r w:rsidR="009F20B5">
        <w:rPr>
          <w:bCs/>
        </w:rPr>
        <w:t>)</w:t>
      </w:r>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w:t>
      </w:r>
      <w:r w:rsidR="002228AE">
        <w:rPr>
          <w:bCs/>
        </w:rPr>
        <w:t xml:space="preserve">mbient </w:t>
      </w:r>
      <w:r w:rsidR="002C5F8C">
        <w:rPr>
          <w:bCs/>
        </w:rPr>
        <w:t>CO</w:t>
      </w:r>
      <w:r w:rsidR="002C5F8C">
        <w:rPr>
          <w:bCs/>
          <w:vertAlign w:val="subscript"/>
        </w:rPr>
        <w:t>2</w:t>
      </w:r>
      <w:r w:rsidR="002C5F8C">
        <w:rPr>
          <w:bCs/>
        </w:rPr>
        <w:t xml:space="preserve"> </w:t>
      </w:r>
      <w:r w:rsidR="009F20B5">
        <w:rPr>
          <w:bCs/>
        </w:rPr>
        <w:t xml:space="preserve">than inoculated plants grown under </w:t>
      </w:r>
      <w:r w:rsidR="009B053E">
        <w:t>e</w:t>
      </w:r>
      <w:r w:rsidR="002228AE">
        <w:t xml:space="preserve">levated </w:t>
      </w:r>
      <w:r w:rsidR="009B053E">
        <w:t>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but</w:t>
      </w:r>
      <w:r w:rsidR="008A112A">
        <w:rPr>
          <w:bCs/>
        </w:rPr>
        <w:t xml:space="preserve"> also that this relationship was not different between </w:t>
      </w:r>
      <w:r w:rsidR="009F20B5">
        <w:rPr>
          <w:bCs/>
        </w:rPr>
        <w:t>inoculated plants grown under a</w:t>
      </w:r>
      <w:r w:rsidR="002228AE">
        <w:rPr>
          <w:bCs/>
        </w:rPr>
        <w:t xml:space="preserve">mbient </w:t>
      </w:r>
      <w:r w:rsidR="009F20B5">
        <w:rPr>
          <w:bCs/>
        </w:rPr>
        <w:t>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w:t>
      </w:r>
      <w:r w:rsidR="002228AE">
        <w:rPr>
          <w:bCs/>
        </w:rPr>
        <w:t xml:space="preserve">levated </w:t>
      </w:r>
      <w:r>
        <w:rPr>
          <w:bCs/>
        </w:rPr>
        <w:t>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54CABBB2" w:rsidR="00F10E09"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There was no effect of CO</w:t>
      </w:r>
      <w:r>
        <w:rPr>
          <w:bCs/>
          <w:vertAlign w:val="subscript"/>
        </w:rPr>
        <w:t>2</w:t>
      </w:r>
      <w:r>
        <w:rPr>
          <w:bCs/>
        </w:rPr>
        <w:t xml:space="preserve"> </w:t>
      </w:r>
      <w:r w:rsidR="002228AE">
        <w:rPr>
          <w:bCs/>
        </w:rPr>
        <w:t xml:space="preserve">concentration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w:t>
      </w:r>
      <w:r w:rsidR="00292428">
        <w:rPr>
          <w:bCs/>
        </w:rPr>
        <w:lastRenderedPageBreak/>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was only observed in inoculated plants (Tukey</w:t>
      </w:r>
      <w:r w:rsidR="00066136">
        <w:rPr>
          <w:bCs/>
        </w:rPr>
        <w:t xml:space="preserve"> test examining fertilization-%</w:t>
      </w:r>
      <w:proofErr w:type="spellStart"/>
      <w:r w:rsidR="00066136">
        <w:rPr>
          <w:bCs/>
          <w:i/>
          <w:iCs/>
        </w:rPr>
        <w:t>N</w:t>
      </w:r>
      <w:r w:rsidR="00066136">
        <w:rPr>
          <w:bCs/>
          <w:vertAlign w:val="subscript"/>
        </w:rPr>
        <w:t>dfa</w:t>
      </w:r>
      <w:proofErr w:type="spellEnd"/>
      <w:r w:rsidR="00066136">
        <w:rPr>
          <w:bCs/>
        </w:rPr>
        <w:t xml:space="preserve"> slope in inoculated plants</w:t>
      </w:r>
      <w:r>
        <w:rPr>
          <w:bCs/>
        </w:rPr>
        <w:t xml:space="preserve">: </w:t>
      </w:r>
      <w:r>
        <w:rPr>
          <w:bCs/>
          <w:i/>
          <w:iCs/>
        </w:rPr>
        <w:t>p</w:t>
      </w:r>
      <w:r>
        <w:rPr>
          <w:bCs/>
        </w:rPr>
        <w:t>&lt;0.001)</w:t>
      </w:r>
      <w:r w:rsidR="00557DC7">
        <w:rPr>
          <w:bCs/>
        </w:rPr>
        <w:t>.</w:t>
      </w:r>
    </w:p>
    <w:p w14:paraId="29E66048" w14:textId="77777777" w:rsidR="008A112A" w:rsidRPr="00E4124F" w:rsidRDefault="008A112A" w:rsidP="00F10E09">
      <w:pPr>
        <w:spacing w:line="360" w:lineRule="auto"/>
        <w:rPr>
          <w:bCs/>
        </w:rPr>
      </w:pP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381255AE" w14:textId="4235573B" w:rsidR="005F3A28" w:rsidRPr="008A112A" w:rsidRDefault="009F20B5" w:rsidP="00DE2B27">
      <w:pPr>
        <w:spacing w:line="360" w:lineRule="auto"/>
        <w:rPr>
          <w:bCs/>
          <w:vertAlign w:val="superscript"/>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77777777" w:rsidR="005F3A28" w:rsidRPr="00A075E5" w:rsidRDefault="005F3A28"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0AA97B35"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8A112A">
        <w:rPr>
          <w:bCs/>
        </w:rPr>
        <w:t>Nitrogen fertilization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32F58A4A" w14:textId="76E7C664" w:rsidR="007417EA" w:rsidRDefault="009F20B5" w:rsidP="0004189D">
      <w:pPr>
        <w:spacing w:line="360" w:lineRule="auto"/>
        <w:rPr>
          <w:bCs/>
        </w:rPr>
      </w:pPr>
      <w:r>
        <w:rPr>
          <w:bCs/>
        </w:rPr>
        <w:t>In this study, leaf and whole</w:t>
      </w:r>
      <w:r w:rsidR="00BE4981">
        <w:rPr>
          <w:bCs/>
        </w:rPr>
        <w:t>-</w:t>
      </w:r>
      <w:r>
        <w:rPr>
          <w:bCs/>
        </w:rPr>
        <w:t xml:space="preserve">plant responses to </w:t>
      </w:r>
      <w:r w:rsidR="009B053E">
        <w:t>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w:t>
      </w:r>
      <w:r w:rsidR="002228AE">
        <w:rPr>
          <w:bCs/>
        </w:rPr>
        <w:t xml:space="preserve">levated </w:t>
      </w:r>
      <w:r w:rsidR="0004189D">
        <w:rPr>
          <w:bCs/>
        </w:rPr>
        <w:t>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sidR="0004189D">
        <w:rPr>
          <w:bCs/>
        </w:rPr>
        <w:t xml:space="preserve"> </w:t>
      </w:r>
      <w:r w:rsidR="002228AE">
        <w:rPr>
          <w:bCs/>
        </w:rPr>
        <w:t>under elevated CO</w:t>
      </w:r>
      <w:r w:rsidR="002228AE">
        <w:rPr>
          <w:bCs/>
          <w:vertAlign w:val="subscript"/>
        </w:rPr>
        <w:t>2</w:t>
      </w:r>
      <w:r w:rsidR="002228AE">
        <w:rPr>
          <w:bCs/>
        </w:rPr>
        <w:t xml:space="preserve"> </w:t>
      </w:r>
      <w:r w:rsidR="0004189D">
        <w:rPr>
          <w:bCs/>
        </w:rPr>
        <w:t xml:space="preserve">increased </w:t>
      </w:r>
      <w:r w:rsidR="002228AE">
        <w:rPr>
          <w:bCs/>
        </w:rPr>
        <w:t>photosynthetic nitrogen-use efficiency</w:t>
      </w:r>
      <w:r w:rsidR="0004189D">
        <w:rPr>
          <w:bCs/>
        </w:rPr>
        <w:t>. These responses are consistent with previous studies that have investigated or reviewed leaf responses to e</w:t>
      </w:r>
      <w:r w:rsidR="002228AE">
        <w:rPr>
          <w:bCs/>
        </w:rPr>
        <w:t xml:space="preserve">levated </w:t>
      </w:r>
      <w:r w:rsidR="0004189D">
        <w:rPr>
          <w:bCs/>
        </w:rPr>
        <w:t>CO</w:t>
      </w:r>
      <w:r w:rsidR="0004189D">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417EA">
        <w:rPr>
          <w:bCs/>
        </w:rPr>
        <w:t xml:space="preserve">, and follow patterns expected from photosynthetic least-cost theory </w:t>
      </w:r>
      <w:r w:rsidR="007417EA">
        <w:rPr>
          <w:bCs/>
        </w:rPr>
        <w:fldChar w:fldCharType="begin" w:fldLock="1"/>
      </w:r>
      <w:r w:rsidR="007417EA">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7417EA">
        <w:rPr>
          <w:bCs/>
        </w:rPr>
        <w:fldChar w:fldCharType="separate"/>
      </w:r>
      <w:r w:rsidR="007417EA" w:rsidRPr="007417EA">
        <w:rPr>
          <w:bCs/>
          <w:noProof/>
        </w:rPr>
        <w:t xml:space="preserve">(Wright </w:t>
      </w:r>
      <w:r w:rsidR="007417EA" w:rsidRPr="007417EA">
        <w:rPr>
          <w:bCs/>
          <w:i/>
          <w:noProof/>
        </w:rPr>
        <w:t>et al.</w:t>
      </w:r>
      <w:r w:rsidR="007417EA" w:rsidRPr="007417EA">
        <w:rPr>
          <w:bCs/>
          <w:noProof/>
        </w:rPr>
        <w:t xml:space="preserve">, 2003; Prentice </w:t>
      </w:r>
      <w:r w:rsidR="007417EA" w:rsidRPr="007417EA">
        <w:rPr>
          <w:bCs/>
          <w:i/>
          <w:noProof/>
        </w:rPr>
        <w:t>et al.</w:t>
      </w:r>
      <w:r w:rsidR="007417EA" w:rsidRPr="007417EA">
        <w:rPr>
          <w:bCs/>
          <w:noProof/>
        </w:rPr>
        <w:t xml:space="preserve">, 2014; Smith </w:t>
      </w:r>
      <w:r w:rsidR="007417EA" w:rsidRPr="007417EA">
        <w:rPr>
          <w:bCs/>
          <w:i/>
          <w:noProof/>
        </w:rPr>
        <w:t>et al.</w:t>
      </w:r>
      <w:r w:rsidR="007417EA" w:rsidRPr="007417EA">
        <w:rPr>
          <w:bCs/>
          <w:noProof/>
        </w:rPr>
        <w:t>, 2019; Smith &amp; Keenan, 2020)</w:t>
      </w:r>
      <w:r w:rsidR="007417EA">
        <w:rPr>
          <w:bCs/>
        </w:rPr>
        <w:fldChar w:fldCharType="end"/>
      </w:r>
      <w:r w:rsidR="007417EA">
        <w:rPr>
          <w:bCs/>
        </w:rPr>
        <w:t xml:space="preserve">. </w:t>
      </w:r>
      <w:r w:rsidR="0004189D">
        <w:rPr>
          <w:bCs/>
        </w:rPr>
        <w:t xml:space="preserve">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w:t>
      </w:r>
      <w:r w:rsidR="002228AE">
        <w:rPr>
          <w:bCs/>
        </w:rPr>
        <w:t xml:space="preserve">levated </w:t>
      </w:r>
      <w:r w:rsidR="0004189D">
        <w:rPr>
          <w:bCs/>
        </w:rPr>
        <w:t>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p>
    <w:p w14:paraId="18C2E315" w14:textId="4E2CB44D"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4"/>
      <w:r>
        <w:rPr>
          <w:bCs/>
        </w:rPr>
        <w:t>.</w:t>
      </w:r>
      <w:commentRangeEnd w:id="4"/>
      <w:r w:rsidR="00341F10">
        <w:rPr>
          <w:rStyle w:val="CommentReference"/>
        </w:rPr>
        <w:commentReference w:id="4"/>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xml:space="preserve">),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w:t>
      </w:r>
      <w:r>
        <w:rPr>
          <w:bCs/>
        </w:rPr>
        <w:lastRenderedPageBreak/>
        <w:t xml:space="preserve">nitrogen </w:t>
      </w:r>
      <w:commentRangeStart w:id="5"/>
      <w:r>
        <w:rPr>
          <w:bCs/>
        </w:rPr>
        <w:t xml:space="preserve">demand </w:t>
      </w:r>
      <w:commentRangeEnd w:id="5"/>
      <w:r w:rsidR="00341F10">
        <w:rPr>
          <w:rStyle w:val="CommentReference"/>
        </w:rPr>
        <w:commentReference w:id="5"/>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6"/>
      <w:r w:rsidR="0004189D">
        <w:rPr>
          <w:bCs/>
        </w:rPr>
        <w:t xml:space="preserve">This response could have been due to </w:t>
      </w:r>
      <w:r w:rsidR="00332B6F">
        <w:rPr>
          <w:bCs/>
        </w:rPr>
        <w:t xml:space="preserve">a </w:t>
      </w:r>
      <w:r w:rsidR="0004189D">
        <w:rPr>
          <w:bCs/>
        </w:rPr>
        <w:t>negative effect of increasing fertilization on nodulation</w:t>
      </w:r>
      <w:commentRangeEnd w:id="6"/>
      <w:r w:rsidR="00341F10">
        <w:rPr>
          <w:rStyle w:val="CommentReference"/>
        </w:rPr>
        <w:commentReference w:id="6"/>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our hypothesis that positive effects of inoculation on growth would decrease with increasing fertilization.</w:t>
      </w:r>
    </w:p>
    <w:p w14:paraId="7A2DE745" w14:textId="115D760C"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soil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lastRenderedPageBreak/>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29BA07E7"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6A8F34B1" w:rsidR="0004189D" w:rsidRDefault="0004189D" w:rsidP="0004189D">
      <w:pPr>
        <w:spacing w:line="360" w:lineRule="auto"/>
        <w:ind w:firstLine="720"/>
        <w:rPr>
          <w:bCs/>
        </w:rPr>
      </w:pPr>
      <w:r>
        <w:rPr>
          <w:bCs/>
        </w:rPr>
        <w:lastRenderedPageBreak/>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5821F542"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xml:space="preserve">, where leaf responses to </w:t>
      </w:r>
      <w:r w:rsidR="002228AE">
        <w:t>elevated CO</w:t>
      </w:r>
      <w:r w:rsidR="002228AE">
        <w:rPr>
          <w:vertAlign w:val="subscript"/>
        </w:rPr>
        <w:t>2</w:t>
      </w:r>
      <w:r w:rsidR="00372843">
        <w:rPr>
          <w:bCs/>
        </w:rPr>
        <w:t xml:space="preserve"> are driven by optimal resource allocation to photosynthetic capacity and whole-plant responses to </w:t>
      </w:r>
      <w:r w:rsidR="002228AE">
        <w:t>elevated CO</w:t>
      </w:r>
      <w:r w:rsidR="002228AE">
        <w:rPr>
          <w:vertAlign w:val="subscript"/>
        </w:rPr>
        <w:t>2</w:t>
      </w:r>
      <w:r w:rsidR="00372843">
        <w:rPr>
          <w:bCs/>
        </w:rPr>
        <w:t xml:space="preserve"> are constrained by soil resource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soil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09F2841C" w14:textId="35E1F7B7" w:rsidR="00585F07" w:rsidRPr="00585F07" w:rsidRDefault="007A3065" w:rsidP="00585F07">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585F07" w:rsidRPr="00585F07">
        <w:rPr>
          <w:b/>
          <w:bCs/>
          <w:noProof/>
        </w:rPr>
        <w:t xml:space="preserve">Ainsworth EA, Davey PA, Bernacchi CJ, Dermody OC, Heaton EA, Moore DJ, Morgan PB, Naidu SL, Ra HSY, Zhu XG, </w:t>
      </w:r>
      <w:r w:rsidR="00585F07" w:rsidRPr="00585F07">
        <w:rPr>
          <w:b/>
          <w:bCs/>
          <w:i/>
          <w:iCs/>
          <w:noProof/>
        </w:rPr>
        <w:t>et al.</w:t>
      </w:r>
      <w:r w:rsidR="00585F07" w:rsidRPr="00585F07">
        <w:rPr>
          <w:noProof/>
        </w:rPr>
        <w:t xml:space="preserve"> </w:t>
      </w:r>
      <w:r w:rsidR="00585F07" w:rsidRPr="00585F07">
        <w:rPr>
          <w:b/>
          <w:bCs/>
          <w:noProof/>
        </w:rPr>
        <w:t>2002</w:t>
      </w:r>
      <w:r w:rsidR="00585F07" w:rsidRPr="00585F07">
        <w:rPr>
          <w:noProof/>
        </w:rPr>
        <w:t>. A meta-analysis of elevated [CO</w:t>
      </w:r>
      <w:r w:rsidR="00585F07" w:rsidRPr="00585F07">
        <w:rPr>
          <w:noProof/>
          <w:vertAlign w:val="subscript"/>
        </w:rPr>
        <w:t>2</w:t>
      </w:r>
      <w:r w:rsidR="00585F07" w:rsidRPr="00585F07">
        <w:rPr>
          <w:noProof/>
        </w:rPr>
        <w:t>] effects on soybean (</w:t>
      </w:r>
      <w:r w:rsidR="00585F07" w:rsidRPr="00585F07">
        <w:rPr>
          <w:i/>
          <w:iCs/>
          <w:noProof/>
        </w:rPr>
        <w:t>Glycine max</w:t>
      </w:r>
      <w:r w:rsidR="00585F07" w:rsidRPr="00585F07">
        <w:rPr>
          <w:noProof/>
        </w:rPr>
        <w:t xml:space="preserve">) physiology, growth and yield. </w:t>
      </w:r>
      <w:r w:rsidR="00585F07" w:rsidRPr="00585F07">
        <w:rPr>
          <w:i/>
          <w:iCs/>
          <w:noProof/>
        </w:rPr>
        <w:t>Global Change Biology</w:t>
      </w:r>
      <w:r w:rsidR="00585F07" w:rsidRPr="00585F07">
        <w:rPr>
          <w:noProof/>
        </w:rPr>
        <w:t xml:space="preserve"> </w:t>
      </w:r>
      <w:r w:rsidR="00585F07" w:rsidRPr="00585F07">
        <w:rPr>
          <w:b/>
          <w:bCs/>
          <w:noProof/>
        </w:rPr>
        <w:t>8</w:t>
      </w:r>
      <w:r w:rsidR="00585F07" w:rsidRPr="00585F07">
        <w:rPr>
          <w:noProof/>
        </w:rPr>
        <w:t>: 695–709.</w:t>
      </w:r>
    </w:p>
    <w:p w14:paraId="37C2EC9B" w14:textId="77777777" w:rsidR="00585F07" w:rsidRPr="00585F07" w:rsidRDefault="00585F07" w:rsidP="00585F07">
      <w:pPr>
        <w:widowControl w:val="0"/>
        <w:autoSpaceDE w:val="0"/>
        <w:autoSpaceDN w:val="0"/>
        <w:adjustRightInd w:val="0"/>
        <w:spacing w:line="360" w:lineRule="auto"/>
        <w:rPr>
          <w:noProof/>
        </w:rPr>
      </w:pPr>
      <w:r w:rsidRPr="00585F07">
        <w:rPr>
          <w:b/>
          <w:bCs/>
          <w:noProof/>
        </w:rPr>
        <w:t>Ainsworth EA, Long SP</w:t>
      </w:r>
      <w:r w:rsidRPr="00585F07">
        <w:rPr>
          <w:noProof/>
        </w:rPr>
        <w:t xml:space="preserve">. </w:t>
      </w:r>
      <w:r w:rsidRPr="00585F07">
        <w:rPr>
          <w:b/>
          <w:bCs/>
          <w:noProof/>
        </w:rPr>
        <w:t>2005</w:t>
      </w:r>
      <w:r w:rsidRPr="00585F07">
        <w:rPr>
          <w:noProof/>
        </w:rPr>
        <w:t>. What have we learned from 15 years of free-air CO</w:t>
      </w:r>
      <w:r w:rsidRPr="00585F07">
        <w:rPr>
          <w:noProof/>
          <w:vertAlign w:val="subscript"/>
        </w:rPr>
        <w:t>2</w:t>
      </w:r>
      <w:r w:rsidRPr="00585F07">
        <w:rPr>
          <w:noProof/>
        </w:rPr>
        <w:t xml:space="preserve"> enrichment (FACE)? A meta-analytic review of the responses of photosynthesis, canopy properties and plant production to rising CO</w:t>
      </w:r>
      <w:r w:rsidRPr="00585F07">
        <w:rPr>
          <w:noProof/>
          <w:vertAlign w:val="subscript"/>
        </w:rPr>
        <w:t>2</w:t>
      </w:r>
      <w:r w:rsidRPr="00585F07">
        <w:rPr>
          <w:noProof/>
        </w:rPr>
        <w:t xml:space="preserve">. </w:t>
      </w:r>
      <w:r w:rsidRPr="00585F07">
        <w:rPr>
          <w:i/>
          <w:iCs/>
          <w:noProof/>
        </w:rPr>
        <w:t>New Phytologist</w:t>
      </w:r>
      <w:r w:rsidRPr="00585F07">
        <w:rPr>
          <w:noProof/>
        </w:rPr>
        <w:t xml:space="preserve"> </w:t>
      </w:r>
      <w:r w:rsidRPr="00585F07">
        <w:rPr>
          <w:b/>
          <w:bCs/>
          <w:noProof/>
        </w:rPr>
        <w:t>165</w:t>
      </w:r>
      <w:r w:rsidRPr="00585F07">
        <w:rPr>
          <w:noProof/>
        </w:rPr>
        <w:t>: 351–372.</w:t>
      </w:r>
    </w:p>
    <w:p w14:paraId="4BFBC642" w14:textId="77777777" w:rsidR="00585F07" w:rsidRPr="00585F07" w:rsidRDefault="00585F07" w:rsidP="00585F07">
      <w:pPr>
        <w:widowControl w:val="0"/>
        <w:autoSpaceDE w:val="0"/>
        <w:autoSpaceDN w:val="0"/>
        <w:adjustRightInd w:val="0"/>
        <w:spacing w:line="360" w:lineRule="auto"/>
        <w:rPr>
          <w:noProof/>
        </w:rPr>
      </w:pPr>
      <w:r w:rsidRPr="00585F07">
        <w:rPr>
          <w:b/>
          <w:bCs/>
          <w:noProof/>
        </w:rPr>
        <w:t>Ainsworth EA, Rogers A</w:t>
      </w:r>
      <w:r w:rsidRPr="00585F07">
        <w:rPr>
          <w:noProof/>
        </w:rPr>
        <w:t xml:space="preserve">. </w:t>
      </w:r>
      <w:r w:rsidRPr="00585F07">
        <w:rPr>
          <w:b/>
          <w:bCs/>
          <w:noProof/>
        </w:rPr>
        <w:t>2007</w:t>
      </w:r>
      <w:r w:rsidRPr="00585F07">
        <w:rPr>
          <w:noProof/>
        </w:rPr>
        <w:t>. The response of photosynthesis and stomatal conductance to rising [CO</w:t>
      </w:r>
      <w:r w:rsidRPr="00585F07">
        <w:rPr>
          <w:noProof/>
          <w:vertAlign w:val="subscript"/>
        </w:rPr>
        <w:t>2</w:t>
      </w:r>
      <w:r w:rsidRPr="00585F07">
        <w:rPr>
          <w:noProof/>
        </w:rPr>
        <w:t xml:space="preserve">]: mechanisms and environmental interactions. </w:t>
      </w:r>
      <w:r w:rsidRPr="00585F07">
        <w:rPr>
          <w:i/>
          <w:iCs/>
          <w:noProof/>
        </w:rPr>
        <w:t>Plant, Cell &amp; Environment</w:t>
      </w:r>
      <w:r w:rsidRPr="00585F07">
        <w:rPr>
          <w:noProof/>
        </w:rPr>
        <w:t xml:space="preserve"> </w:t>
      </w:r>
      <w:r w:rsidRPr="00585F07">
        <w:rPr>
          <w:b/>
          <w:bCs/>
          <w:noProof/>
        </w:rPr>
        <w:t>30</w:t>
      </w:r>
      <w:r w:rsidRPr="00585F07">
        <w:rPr>
          <w:noProof/>
        </w:rPr>
        <w:t>: 258–270.</w:t>
      </w:r>
    </w:p>
    <w:p w14:paraId="14F1A48D" w14:textId="77777777" w:rsidR="00585F07" w:rsidRPr="00585F07" w:rsidRDefault="00585F07" w:rsidP="00585F07">
      <w:pPr>
        <w:widowControl w:val="0"/>
        <w:autoSpaceDE w:val="0"/>
        <w:autoSpaceDN w:val="0"/>
        <w:adjustRightInd w:val="0"/>
        <w:spacing w:line="360" w:lineRule="auto"/>
        <w:rPr>
          <w:noProof/>
        </w:rPr>
      </w:pPr>
      <w:r w:rsidRPr="00585F07">
        <w:rPr>
          <w:b/>
          <w:bCs/>
          <w:noProof/>
        </w:rPr>
        <w:t>Allen K, Fisher JB, Phillips RP, Powers JS, Brzostek ER</w:t>
      </w:r>
      <w:r w:rsidRPr="00585F07">
        <w:rPr>
          <w:noProof/>
        </w:rPr>
        <w:t xml:space="preserve">. </w:t>
      </w:r>
      <w:r w:rsidRPr="00585F07">
        <w:rPr>
          <w:b/>
          <w:bCs/>
          <w:noProof/>
        </w:rPr>
        <w:t>2020</w:t>
      </w:r>
      <w:r w:rsidRPr="00585F07">
        <w:rPr>
          <w:noProof/>
        </w:rPr>
        <w:t xml:space="preserve">. Modeling the carbon cost of plant nitrogen and phosphorus uptake across temperate and tropical forests. </w:t>
      </w:r>
      <w:r w:rsidRPr="00585F07">
        <w:rPr>
          <w:i/>
          <w:iCs/>
          <w:noProof/>
        </w:rPr>
        <w:t>Frontiers in Forests and Global Change</w:t>
      </w:r>
      <w:r w:rsidRPr="00585F07">
        <w:rPr>
          <w:noProof/>
        </w:rPr>
        <w:t xml:space="preserve"> </w:t>
      </w:r>
      <w:r w:rsidRPr="00585F07">
        <w:rPr>
          <w:b/>
          <w:bCs/>
          <w:noProof/>
        </w:rPr>
        <w:t>3</w:t>
      </w:r>
      <w:r w:rsidRPr="00585F07">
        <w:rPr>
          <w:noProof/>
        </w:rPr>
        <w:t>: 1–12.</w:t>
      </w:r>
    </w:p>
    <w:p w14:paraId="15426F25" w14:textId="77777777" w:rsidR="00585F07" w:rsidRPr="00585F07" w:rsidRDefault="00585F07" w:rsidP="00585F07">
      <w:pPr>
        <w:widowControl w:val="0"/>
        <w:autoSpaceDE w:val="0"/>
        <w:autoSpaceDN w:val="0"/>
        <w:adjustRightInd w:val="0"/>
        <w:spacing w:line="360" w:lineRule="auto"/>
        <w:rPr>
          <w:noProof/>
        </w:rPr>
      </w:pPr>
      <w:r w:rsidRPr="00585F07">
        <w:rPr>
          <w:b/>
          <w:bCs/>
          <w:noProof/>
        </w:rPr>
        <w:t>Andrews M, James EK, Sprent JI, Boddey RM, Gross E, dos Reis FB</w:t>
      </w:r>
      <w:r w:rsidRPr="00585F07">
        <w:rPr>
          <w:noProof/>
        </w:rPr>
        <w:t xml:space="preserve">. </w:t>
      </w:r>
      <w:r w:rsidRPr="00585F07">
        <w:rPr>
          <w:b/>
          <w:bCs/>
          <w:noProof/>
        </w:rPr>
        <w:t>2011</w:t>
      </w:r>
      <w:r w:rsidRPr="00585F07">
        <w:rPr>
          <w:noProof/>
        </w:rPr>
        <w:t xml:space="preserve">. Nitrogen fixation in legumes and actinorhizal plants in natural ecosystems: Values obtained using 15N natural abundance. </w:t>
      </w:r>
      <w:r w:rsidRPr="00585F07">
        <w:rPr>
          <w:i/>
          <w:iCs/>
          <w:noProof/>
        </w:rPr>
        <w:t>Plant Ecology and Diversity</w:t>
      </w:r>
      <w:r w:rsidRPr="00585F07">
        <w:rPr>
          <w:noProof/>
        </w:rPr>
        <w:t xml:space="preserve"> </w:t>
      </w:r>
      <w:r w:rsidRPr="00585F07">
        <w:rPr>
          <w:b/>
          <w:bCs/>
          <w:noProof/>
        </w:rPr>
        <w:t>4</w:t>
      </w:r>
      <w:r w:rsidRPr="00585F07">
        <w:rPr>
          <w:noProof/>
        </w:rPr>
        <w:t>: 117–130.</w:t>
      </w:r>
    </w:p>
    <w:p w14:paraId="30AEA194" w14:textId="77777777" w:rsidR="00585F07" w:rsidRPr="00585F07" w:rsidRDefault="00585F07" w:rsidP="00585F07">
      <w:pPr>
        <w:widowControl w:val="0"/>
        <w:autoSpaceDE w:val="0"/>
        <w:autoSpaceDN w:val="0"/>
        <w:adjustRightInd w:val="0"/>
        <w:spacing w:line="360" w:lineRule="auto"/>
        <w:rPr>
          <w:noProof/>
        </w:rPr>
      </w:pPr>
      <w:r w:rsidRPr="00585F07">
        <w:rPr>
          <w:b/>
          <w:bCs/>
          <w:noProof/>
        </w:rPr>
        <w:t>Barber SA</w:t>
      </w:r>
      <w:r w:rsidRPr="00585F07">
        <w:rPr>
          <w:noProof/>
        </w:rPr>
        <w:t xml:space="preserve">. </w:t>
      </w:r>
      <w:r w:rsidRPr="00585F07">
        <w:rPr>
          <w:b/>
          <w:bCs/>
          <w:noProof/>
        </w:rPr>
        <w:t>1962</w:t>
      </w:r>
      <w:r w:rsidRPr="00585F07">
        <w:rPr>
          <w:noProof/>
        </w:rPr>
        <w:t xml:space="preserve">. A diffusion and mass-flow concept of soil nutrient availability. </w:t>
      </w:r>
      <w:r w:rsidRPr="00585F07">
        <w:rPr>
          <w:i/>
          <w:iCs/>
          <w:noProof/>
        </w:rPr>
        <w:t>Soil Science</w:t>
      </w:r>
      <w:r w:rsidRPr="00585F07">
        <w:rPr>
          <w:noProof/>
        </w:rPr>
        <w:t xml:space="preserve"> </w:t>
      </w:r>
      <w:r w:rsidRPr="00585F07">
        <w:rPr>
          <w:b/>
          <w:bCs/>
          <w:noProof/>
        </w:rPr>
        <w:t>93</w:t>
      </w:r>
      <w:r w:rsidRPr="00585F07">
        <w:rPr>
          <w:noProof/>
        </w:rPr>
        <w:t>: 39–49.</w:t>
      </w:r>
    </w:p>
    <w:p w14:paraId="36797B04" w14:textId="77777777" w:rsidR="00585F07" w:rsidRPr="00585F07" w:rsidRDefault="00585F07" w:rsidP="00585F07">
      <w:pPr>
        <w:widowControl w:val="0"/>
        <w:autoSpaceDE w:val="0"/>
        <w:autoSpaceDN w:val="0"/>
        <w:adjustRightInd w:val="0"/>
        <w:spacing w:line="360" w:lineRule="auto"/>
        <w:rPr>
          <w:noProof/>
        </w:rPr>
      </w:pPr>
      <w:r w:rsidRPr="00585F07">
        <w:rPr>
          <w:b/>
          <w:bCs/>
          <w:noProof/>
        </w:rPr>
        <w:t>Barnes JD, Balaguer L, Manrique E, Elvira S, Davison AW</w:t>
      </w:r>
      <w:r w:rsidRPr="00585F07">
        <w:rPr>
          <w:noProof/>
        </w:rPr>
        <w:t xml:space="preserve">. </w:t>
      </w:r>
      <w:r w:rsidRPr="00585F07">
        <w:rPr>
          <w:b/>
          <w:bCs/>
          <w:noProof/>
        </w:rPr>
        <w:t>1992</w:t>
      </w:r>
      <w:r w:rsidRPr="00585F07">
        <w:rPr>
          <w:noProof/>
        </w:rPr>
        <w:t xml:space="preserve">. A reappraisal of the use of DMSO for the extraction and determination of chlorophylls a and b in lichens and higher plants. </w:t>
      </w:r>
      <w:r w:rsidRPr="00585F07">
        <w:rPr>
          <w:i/>
          <w:iCs/>
          <w:noProof/>
        </w:rPr>
        <w:t>Environmental and Experimental Botany</w:t>
      </w:r>
      <w:r w:rsidRPr="00585F07">
        <w:rPr>
          <w:noProof/>
        </w:rPr>
        <w:t xml:space="preserve"> </w:t>
      </w:r>
      <w:r w:rsidRPr="00585F07">
        <w:rPr>
          <w:b/>
          <w:bCs/>
          <w:noProof/>
        </w:rPr>
        <w:t>32</w:t>
      </w:r>
      <w:r w:rsidRPr="00585F07">
        <w:rPr>
          <w:noProof/>
        </w:rPr>
        <w:t>: 85–100.</w:t>
      </w:r>
    </w:p>
    <w:p w14:paraId="6D711088" w14:textId="77777777" w:rsidR="00585F07" w:rsidRPr="00585F07" w:rsidRDefault="00585F07" w:rsidP="00585F07">
      <w:pPr>
        <w:widowControl w:val="0"/>
        <w:autoSpaceDE w:val="0"/>
        <w:autoSpaceDN w:val="0"/>
        <w:adjustRightInd w:val="0"/>
        <w:spacing w:line="360" w:lineRule="auto"/>
        <w:rPr>
          <w:noProof/>
        </w:rPr>
      </w:pPr>
      <w:r w:rsidRPr="00585F07">
        <w:rPr>
          <w:b/>
          <w:bCs/>
          <w:noProof/>
        </w:rPr>
        <w:t>Bates D, Mächler M, Bolker B, Walker S</w:t>
      </w:r>
      <w:r w:rsidRPr="00585F07">
        <w:rPr>
          <w:noProof/>
        </w:rPr>
        <w:t xml:space="preserve">. </w:t>
      </w:r>
      <w:r w:rsidRPr="00585F07">
        <w:rPr>
          <w:b/>
          <w:bCs/>
          <w:noProof/>
        </w:rPr>
        <w:t>2015</w:t>
      </w:r>
      <w:r w:rsidRPr="00585F07">
        <w:rPr>
          <w:noProof/>
        </w:rPr>
        <w:t xml:space="preserve">. Fitting linear mixed-effects models using lme4. </w:t>
      </w:r>
      <w:r w:rsidRPr="00585F07">
        <w:rPr>
          <w:i/>
          <w:iCs/>
          <w:noProof/>
        </w:rPr>
        <w:t>Journal of Statistical Software</w:t>
      </w:r>
      <w:r w:rsidRPr="00585F07">
        <w:rPr>
          <w:noProof/>
        </w:rPr>
        <w:t xml:space="preserve"> </w:t>
      </w:r>
      <w:r w:rsidRPr="00585F07">
        <w:rPr>
          <w:b/>
          <w:bCs/>
          <w:noProof/>
        </w:rPr>
        <w:t>67</w:t>
      </w:r>
      <w:r w:rsidRPr="00585F07">
        <w:rPr>
          <w:noProof/>
        </w:rPr>
        <w:t>: 1–48.</w:t>
      </w:r>
    </w:p>
    <w:p w14:paraId="25942792" w14:textId="77777777" w:rsidR="00585F07" w:rsidRPr="00585F07" w:rsidRDefault="00585F07" w:rsidP="00585F07">
      <w:pPr>
        <w:widowControl w:val="0"/>
        <w:autoSpaceDE w:val="0"/>
        <w:autoSpaceDN w:val="0"/>
        <w:adjustRightInd w:val="0"/>
        <w:spacing w:line="360" w:lineRule="auto"/>
        <w:rPr>
          <w:noProof/>
        </w:rPr>
      </w:pPr>
      <w:r w:rsidRPr="00585F07">
        <w:rPr>
          <w:b/>
          <w:bCs/>
          <w:noProof/>
        </w:rPr>
        <w:t>Bernacchi CJ, Singsaas EL, Pimentel C, Portis AR, Long SP</w:t>
      </w:r>
      <w:r w:rsidRPr="00585F07">
        <w:rPr>
          <w:noProof/>
        </w:rPr>
        <w:t xml:space="preserve">. </w:t>
      </w:r>
      <w:r w:rsidRPr="00585F07">
        <w:rPr>
          <w:b/>
          <w:bCs/>
          <w:noProof/>
        </w:rPr>
        <w:t>2001</w:t>
      </w:r>
      <w:r w:rsidRPr="00585F07">
        <w:rPr>
          <w:noProof/>
        </w:rPr>
        <w:t xml:space="preserve">. Improved temperature response functions for models of Rubisco-limited photosynthesis. </w:t>
      </w:r>
      <w:r w:rsidRPr="00585F07">
        <w:rPr>
          <w:i/>
          <w:iCs/>
          <w:noProof/>
        </w:rPr>
        <w:t>Plant, Cell and Environment</w:t>
      </w:r>
      <w:r w:rsidRPr="00585F07">
        <w:rPr>
          <w:noProof/>
        </w:rPr>
        <w:t xml:space="preserve"> </w:t>
      </w:r>
      <w:r w:rsidRPr="00585F07">
        <w:rPr>
          <w:b/>
          <w:bCs/>
          <w:noProof/>
        </w:rPr>
        <w:t>24</w:t>
      </w:r>
      <w:r w:rsidRPr="00585F07">
        <w:rPr>
          <w:noProof/>
        </w:rPr>
        <w:t>: 253–259.</w:t>
      </w:r>
    </w:p>
    <w:p w14:paraId="3FBED0C0" w14:textId="77777777" w:rsidR="00585F07" w:rsidRPr="00585F07" w:rsidRDefault="00585F07" w:rsidP="00585F07">
      <w:pPr>
        <w:widowControl w:val="0"/>
        <w:autoSpaceDE w:val="0"/>
        <w:autoSpaceDN w:val="0"/>
        <w:adjustRightInd w:val="0"/>
        <w:spacing w:line="360" w:lineRule="auto"/>
        <w:rPr>
          <w:noProof/>
        </w:rPr>
      </w:pPr>
      <w:r w:rsidRPr="00585F07">
        <w:rPr>
          <w:b/>
          <w:bCs/>
          <w:noProof/>
        </w:rPr>
        <w:t>Braghiere RK, Fisher JB, Allen K, Brzostek E, Shi M, Yang X, Ricciuto DM, Fisher RA, Zhu Q, Phillips RP</w:t>
      </w:r>
      <w:r w:rsidRPr="00585F07">
        <w:rPr>
          <w:noProof/>
        </w:rPr>
        <w:t xml:space="preserve">. </w:t>
      </w:r>
      <w:r w:rsidRPr="00585F07">
        <w:rPr>
          <w:b/>
          <w:bCs/>
          <w:noProof/>
        </w:rPr>
        <w:t>2022</w:t>
      </w:r>
      <w:r w:rsidRPr="00585F07">
        <w:rPr>
          <w:noProof/>
        </w:rPr>
        <w:t xml:space="preserve">. Modeling global carbon costs of plant nitrogen and phosphorus acquisition. </w:t>
      </w:r>
      <w:r w:rsidRPr="00585F07">
        <w:rPr>
          <w:i/>
          <w:iCs/>
          <w:noProof/>
        </w:rPr>
        <w:t>Journal of advances in modeling earth systems</w:t>
      </w:r>
      <w:r w:rsidRPr="00585F07">
        <w:rPr>
          <w:noProof/>
        </w:rPr>
        <w:t xml:space="preserve"> </w:t>
      </w:r>
      <w:r w:rsidRPr="00585F07">
        <w:rPr>
          <w:b/>
          <w:bCs/>
          <w:noProof/>
        </w:rPr>
        <w:t>14</w:t>
      </w:r>
      <w:r w:rsidRPr="00585F07">
        <w:rPr>
          <w:noProof/>
        </w:rPr>
        <w:t>: e2022MS003204.</w:t>
      </w:r>
    </w:p>
    <w:p w14:paraId="165B1EE2" w14:textId="77777777" w:rsidR="00585F07" w:rsidRPr="00585F07" w:rsidRDefault="00585F07" w:rsidP="00585F07">
      <w:pPr>
        <w:widowControl w:val="0"/>
        <w:autoSpaceDE w:val="0"/>
        <w:autoSpaceDN w:val="0"/>
        <w:adjustRightInd w:val="0"/>
        <w:spacing w:line="360" w:lineRule="auto"/>
        <w:rPr>
          <w:noProof/>
        </w:rPr>
      </w:pPr>
      <w:r w:rsidRPr="00585F07">
        <w:rPr>
          <w:b/>
          <w:bCs/>
          <w:noProof/>
        </w:rPr>
        <w:t>Brzostek ER, Fisher JB, Phillips RP</w:t>
      </w:r>
      <w:r w:rsidRPr="00585F07">
        <w:rPr>
          <w:noProof/>
        </w:rPr>
        <w:t xml:space="preserve">. </w:t>
      </w:r>
      <w:r w:rsidRPr="00585F07">
        <w:rPr>
          <w:b/>
          <w:bCs/>
          <w:noProof/>
        </w:rPr>
        <w:t>2014</w:t>
      </w:r>
      <w:r w:rsidRPr="00585F07">
        <w:rPr>
          <w:noProof/>
        </w:rPr>
        <w:t xml:space="preserve">. Modeling the carbon cost of plant nitrogen acquisition: Mycorrhizal trade-offs and multipath resistance uptake improve predictions of </w:t>
      </w:r>
      <w:r w:rsidRPr="00585F07">
        <w:rPr>
          <w:noProof/>
        </w:rPr>
        <w:lastRenderedPageBreak/>
        <w:t xml:space="preserve">retranslocation. </w:t>
      </w:r>
      <w:r w:rsidRPr="00585F07">
        <w:rPr>
          <w:i/>
          <w:iCs/>
          <w:noProof/>
        </w:rPr>
        <w:t>Journal of Geophysical Research: Biogeosciences</w:t>
      </w:r>
      <w:r w:rsidRPr="00585F07">
        <w:rPr>
          <w:noProof/>
        </w:rPr>
        <w:t xml:space="preserve"> </w:t>
      </w:r>
      <w:r w:rsidRPr="00585F07">
        <w:rPr>
          <w:b/>
          <w:bCs/>
          <w:noProof/>
        </w:rPr>
        <w:t>119</w:t>
      </w:r>
      <w:r w:rsidRPr="00585F07">
        <w:rPr>
          <w:noProof/>
        </w:rPr>
        <w:t>: 1684–1697.</w:t>
      </w:r>
    </w:p>
    <w:p w14:paraId="40BC825E" w14:textId="77777777" w:rsidR="00585F07" w:rsidRPr="00585F07" w:rsidRDefault="00585F07" w:rsidP="00585F07">
      <w:pPr>
        <w:widowControl w:val="0"/>
        <w:autoSpaceDE w:val="0"/>
        <w:autoSpaceDN w:val="0"/>
        <w:adjustRightInd w:val="0"/>
        <w:spacing w:line="360" w:lineRule="auto"/>
        <w:rPr>
          <w:noProof/>
        </w:rPr>
      </w:pPr>
      <w:r w:rsidRPr="00585F07">
        <w:rPr>
          <w:b/>
          <w:bCs/>
          <w:noProof/>
        </w:rPr>
        <w:t>Chen J-L, Reynolds JF, Harley PC, Tenhunen JD</w:t>
      </w:r>
      <w:r w:rsidRPr="00585F07">
        <w:rPr>
          <w:noProof/>
        </w:rPr>
        <w:t xml:space="preserve">. </w:t>
      </w:r>
      <w:r w:rsidRPr="00585F07">
        <w:rPr>
          <w:b/>
          <w:bCs/>
          <w:noProof/>
        </w:rPr>
        <w:t>1993</w:t>
      </w:r>
      <w:r w:rsidRPr="00585F07">
        <w:rPr>
          <w:noProof/>
        </w:rPr>
        <w:t xml:space="preserve">. Coordination theory of leaf nitrogen distribution in a canopy. </w:t>
      </w:r>
      <w:r w:rsidRPr="00585F07">
        <w:rPr>
          <w:i/>
          <w:iCs/>
          <w:noProof/>
        </w:rPr>
        <w:t>Oecologia</w:t>
      </w:r>
      <w:r w:rsidRPr="00585F07">
        <w:rPr>
          <w:noProof/>
        </w:rPr>
        <w:t xml:space="preserve"> </w:t>
      </w:r>
      <w:r w:rsidRPr="00585F07">
        <w:rPr>
          <w:b/>
          <w:bCs/>
          <w:noProof/>
        </w:rPr>
        <w:t>93</w:t>
      </w:r>
      <w:r w:rsidRPr="00585F07">
        <w:rPr>
          <w:noProof/>
        </w:rPr>
        <w:t>: 63–69.</w:t>
      </w:r>
    </w:p>
    <w:p w14:paraId="1AE227D1" w14:textId="77777777" w:rsidR="00585F07" w:rsidRPr="00585F07" w:rsidRDefault="00585F07" w:rsidP="00585F07">
      <w:pPr>
        <w:widowControl w:val="0"/>
        <w:autoSpaceDE w:val="0"/>
        <w:autoSpaceDN w:val="0"/>
        <w:adjustRightInd w:val="0"/>
        <w:spacing w:line="360" w:lineRule="auto"/>
        <w:rPr>
          <w:noProof/>
        </w:rPr>
      </w:pPr>
      <w:r w:rsidRPr="00585F07">
        <w:rPr>
          <w:b/>
          <w:bCs/>
          <w:noProof/>
        </w:rPr>
        <w:t>Coleman JS, McConnaughay KDM, Bazzaz FA</w:t>
      </w:r>
      <w:r w:rsidRPr="00585F07">
        <w:rPr>
          <w:noProof/>
        </w:rPr>
        <w:t xml:space="preserve">. </w:t>
      </w:r>
      <w:r w:rsidRPr="00585F07">
        <w:rPr>
          <w:b/>
          <w:bCs/>
          <w:noProof/>
        </w:rPr>
        <w:t>1993</w:t>
      </w:r>
      <w:r w:rsidRPr="00585F07">
        <w:rPr>
          <w:noProof/>
        </w:rPr>
        <w:t xml:space="preserve">. Elevated CO2 and plant nitrogen-use: is reduced tissue nitrogen concentration size-dependent? </w:t>
      </w:r>
      <w:r w:rsidRPr="00585F07">
        <w:rPr>
          <w:i/>
          <w:iCs/>
          <w:noProof/>
        </w:rPr>
        <w:t>Oecologia</w:t>
      </w:r>
      <w:r w:rsidRPr="00585F07">
        <w:rPr>
          <w:noProof/>
        </w:rPr>
        <w:t xml:space="preserve"> </w:t>
      </w:r>
      <w:r w:rsidRPr="00585F07">
        <w:rPr>
          <w:b/>
          <w:bCs/>
          <w:noProof/>
        </w:rPr>
        <w:t>93</w:t>
      </w:r>
      <w:r w:rsidRPr="00585F07">
        <w:rPr>
          <w:noProof/>
        </w:rPr>
        <w:t>: 195–200.</w:t>
      </w:r>
    </w:p>
    <w:p w14:paraId="711E4454" w14:textId="77777777" w:rsidR="00585F07" w:rsidRPr="00585F07" w:rsidRDefault="00585F07" w:rsidP="00585F07">
      <w:pPr>
        <w:widowControl w:val="0"/>
        <w:autoSpaceDE w:val="0"/>
        <w:autoSpaceDN w:val="0"/>
        <w:adjustRightInd w:val="0"/>
        <w:spacing w:line="360" w:lineRule="auto"/>
        <w:rPr>
          <w:noProof/>
        </w:rPr>
      </w:pPr>
      <w:r w:rsidRPr="00585F07">
        <w:rPr>
          <w:b/>
          <w:bCs/>
          <w:noProof/>
        </w:rPr>
        <w:t>Curtis PS</w:t>
      </w:r>
      <w:r w:rsidRPr="00585F07">
        <w:rPr>
          <w:noProof/>
        </w:rPr>
        <w:t xml:space="preserve">. </w:t>
      </w:r>
      <w:r w:rsidRPr="00585F07">
        <w:rPr>
          <w:b/>
          <w:bCs/>
          <w:noProof/>
        </w:rPr>
        <w:t>1996</w:t>
      </w:r>
      <w:r w:rsidRPr="00585F07">
        <w:rPr>
          <w:noProof/>
        </w:rPr>
        <w:t xml:space="preserve">. A meta-analysis of leaf gas exchange and nitrogen in trees grown under elevated carbon dioxide. </w:t>
      </w:r>
      <w:r w:rsidRPr="00585F07">
        <w:rPr>
          <w:i/>
          <w:iCs/>
          <w:noProof/>
        </w:rPr>
        <w:t>Plant, Cell and Environment</w:t>
      </w:r>
      <w:r w:rsidRPr="00585F07">
        <w:rPr>
          <w:noProof/>
        </w:rPr>
        <w:t xml:space="preserve"> </w:t>
      </w:r>
      <w:r w:rsidRPr="00585F07">
        <w:rPr>
          <w:b/>
          <w:bCs/>
          <w:noProof/>
        </w:rPr>
        <w:t>19</w:t>
      </w:r>
      <w:r w:rsidRPr="00585F07">
        <w:rPr>
          <w:noProof/>
        </w:rPr>
        <w:t>: 127–137.</w:t>
      </w:r>
    </w:p>
    <w:p w14:paraId="31304EB1"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Davies-Barnard T, Meyerholt J, Zaehle S, Friedlingstein P, Brovkin V, Fan Y, Fisher RA, Jones CD, Lee H, Peano D, </w:t>
      </w:r>
      <w:r w:rsidRPr="00585F07">
        <w:rPr>
          <w:b/>
          <w:bCs/>
          <w:i/>
          <w:iCs/>
          <w:noProof/>
        </w:rPr>
        <w:t>et al.</w:t>
      </w:r>
      <w:r w:rsidRPr="00585F07">
        <w:rPr>
          <w:noProof/>
        </w:rPr>
        <w:t xml:space="preserve"> </w:t>
      </w:r>
      <w:r w:rsidRPr="00585F07">
        <w:rPr>
          <w:b/>
          <w:bCs/>
          <w:noProof/>
        </w:rPr>
        <w:t>2020</w:t>
      </w:r>
      <w:r w:rsidRPr="00585F07">
        <w:rPr>
          <w:noProof/>
        </w:rPr>
        <w:t xml:space="preserve">. Nitrogen cycling in CMIP6 land surface models: progress and limitations. </w:t>
      </w:r>
      <w:r w:rsidRPr="00585F07">
        <w:rPr>
          <w:i/>
          <w:iCs/>
          <w:noProof/>
        </w:rPr>
        <w:t>Biogeosciences</w:t>
      </w:r>
      <w:r w:rsidRPr="00585F07">
        <w:rPr>
          <w:noProof/>
        </w:rPr>
        <w:t xml:space="preserve"> </w:t>
      </w:r>
      <w:r w:rsidRPr="00585F07">
        <w:rPr>
          <w:b/>
          <w:bCs/>
          <w:noProof/>
        </w:rPr>
        <w:t>17</w:t>
      </w:r>
      <w:r w:rsidRPr="00585F07">
        <w:rPr>
          <w:noProof/>
        </w:rPr>
        <w:t>: 5129–5148.</w:t>
      </w:r>
    </w:p>
    <w:p w14:paraId="25479FAA" w14:textId="77777777" w:rsidR="00585F07" w:rsidRPr="00585F07" w:rsidRDefault="00585F07" w:rsidP="00585F07">
      <w:pPr>
        <w:widowControl w:val="0"/>
        <w:autoSpaceDE w:val="0"/>
        <w:autoSpaceDN w:val="0"/>
        <w:adjustRightInd w:val="0"/>
        <w:spacing w:line="360" w:lineRule="auto"/>
        <w:rPr>
          <w:noProof/>
        </w:rPr>
      </w:pPr>
      <w:r w:rsidRPr="00585F07">
        <w:rPr>
          <w:b/>
          <w:bCs/>
          <w:noProof/>
        </w:rPr>
        <w:t>Dong N, Wright IJ, Chen JM, Luo X, Wang H, Keenan TF, Smith NG, Prentice IC</w:t>
      </w:r>
      <w:r w:rsidRPr="00585F07">
        <w:rPr>
          <w:noProof/>
        </w:rPr>
        <w:t xml:space="preserve">. </w:t>
      </w:r>
      <w:r w:rsidRPr="00585F07">
        <w:rPr>
          <w:b/>
          <w:bCs/>
          <w:noProof/>
        </w:rPr>
        <w:t>2022</w:t>
      </w:r>
      <w:r w:rsidRPr="00585F07">
        <w:rPr>
          <w:noProof/>
        </w:rPr>
        <w:t>. Rising CO</w:t>
      </w:r>
      <w:r w:rsidRPr="00585F07">
        <w:rPr>
          <w:noProof/>
          <w:vertAlign w:val="subscript"/>
        </w:rPr>
        <w:t>2</w:t>
      </w:r>
      <w:r w:rsidRPr="00585F07">
        <w:rPr>
          <w:noProof/>
        </w:rPr>
        <w:t xml:space="preserve"> and warming reduce global canopy demand for nitrogen. </w:t>
      </w:r>
      <w:r w:rsidRPr="00585F07">
        <w:rPr>
          <w:i/>
          <w:iCs/>
          <w:noProof/>
        </w:rPr>
        <w:t>New Phytologist</w:t>
      </w:r>
      <w:r w:rsidRPr="00585F07">
        <w:rPr>
          <w:noProof/>
        </w:rPr>
        <w:t xml:space="preserve"> </w:t>
      </w:r>
      <w:r w:rsidRPr="00585F07">
        <w:rPr>
          <w:b/>
          <w:bCs/>
          <w:noProof/>
        </w:rPr>
        <w:t>235</w:t>
      </w:r>
      <w:r w:rsidRPr="00585F07">
        <w:rPr>
          <w:noProof/>
        </w:rPr>
        <w:t>: 1692–1700.</w:t>
      </w:r>
    </w:p>
    <w:p w14:paraId="47C4FB8C" w14:textId="77777777" w:rsidR="00585F07" w:rsidRPr="00585F07" w:rsidRDefault="00585F07" w:rsidP="00585F07">
      <w:pPr>
        <w:widowControl w:val="0"/>
        <w:autoSpaceDE w:val="0"/>
        <w:autoSpaceDN w:val="0"/>
        <w:adjustRightInd w:val="0"/>
        <w:spacing w:line="360" w:lineRule="auto"/>
        <w:rPr>
          <w:noProof/>
        </w:rPr>
      </w:pPr>
      <w:r w:rsidRPr="00585F07">
        <w:rPr>
          <w:b/>
          <w:bCs/>
          <w:noProof/>
        </w:rPr>
        <w:t>Dovrat G, Bakhshian H, Masci T, Sheffer E</w:t>
      </w:r>
      <w:r w:rsidRPr="00585F07">
        <w:rPr>
          <w:noProof/>
        </w:rPr>
        <w:t xml:space="preserve">. </w:t>
      </w:r>
      <w:r w:rsidRPr="00585F07">
        <w:rPr>
          <w:b/>
          <w:bCs/>
          <w:noProof/>
        </w:rPr>
        <w:t>2020</w:t>
      </w:r>
      <w:r w:rsidRPr="00585F07">
        <w:rPr>
          <w:noProof/>
        </w:rPr>
        <w:t xml:space="preserve">. The nitrogen economic spectrum of legume stoichiometry and fixation strategy. </w:t>
      </w:r>
      <w:r w:rsidRPr="00585F07">
        <w:rPr>
          <w:i/>
          <w:iCs/>
          <w:noProof/>
        </w:rPr>
        <w:t>New Phytologist</w:t>
      </w:r>
      <w:r w:rsidRPr="00585F07">
        <w:rPr>
          <w:noProof/>
        </w:rPr>
        <w:t xml:space="preserve"> </w:t>
      </w:r>
      <w:r w:rsidRPr="00585F07">
        <w:rPr>
          <w:b/>
          <w:bCs/>
          <w:noProof/>
        </w:rPr>
        <w:t>227</w:t>
      </w:r>
      <w:r w:rsidRPr="00585F07">
        <w:rPr>
          <w:noProof/>
        </w:rPr>
        <w:t>: 365–375.</w:t>
      </w:r>
    </w:p>
    <w:p w14:paraId="6AF30BF0" w14:textId="77777777" w:rsidR="00585F07" w:rsidRPr="00585F07" w:rsidRDefault="00585F07" w:rsidP="00585F07">
      <w:pPr>
        <w:widowControl w:val="0"/>
        <w:autoSpaceDE w:val="0"/>
        <w:autoSpaceDN w:val="0"/>
        <w:adjustRightInd w:val="0"/>
        <w:spacing w:line="360" w:lineRule="auto"/>
        <w:rPr>
          <w:noProof/>
        </w:rPr>
      </w:pPr>
      <w:r w:rsidRPr="00585F07">
        <w:rPr>
          <w:b/>
          <w:bCs/>
          <w:noProof/>
        </w:rPr>
        <w:t>Dovrat G, Masci T, Bakhshian H, Mayzlish Gati E, Golan S, Sheffer E</w:t>
      </w:r>
      <w:r w:rsidRPr="00585F07">
        <w:rPr>
          <w:noProof/>
        </w:rPr>
        <w:t xml:space="preserve">. </w:t>
      </w:r>
      <w:r w:rsidRPr="00585F07">
        <w:rPr>
          <w:b/>
          <w:bCs/>
          <w:noProof/>
        </w:rPr>
        <w:t>2018</w:t>
      </w:r>
      <w:r w:rsidRPr="00585F07">
        <w:rPr>
          <w:noProof/>
        </w:rPr>
        <w:t xml:space="preserve">. Drought-adapted plants dramatically downregulate dinitrogen fixation: Evidences from Mediterranean legume shrubs. </w:t>
      </w:r>
      <w:r w:rsidRPr="00585F07">
        <w:rPr>
          <w:i/>
          <w:iCs/>
          <w:noProof/>
        </w:rPr>
        <w:t>Journal of Ecology</w:t>
      </w:r>
      <w:r w:rsidRPr="00585F07">
        <w:rPr>
          <w:noProof/>
        </w:rPr>
        <w:t xml:space="preserve"> </w:t>
      </w:r>
      <w:r w:rsidRPr="00585F07">
        <w:rPr>
          <w:b/>
          <w:bCs/>
          <w:noProof/>
        </w:rPr>
        <w:t>106</w:t>
      </w:r>
      <w:r w:rsidRPr="00585F07">
        <w:rPr>
          <w:noProof/>
        </w:rPr>
        <w:t>: 1534–1544.</w:t>
      </w:r>
    </w:p>
    <w:p w14:paraId="091DED7A" w14:textId="77777777" w:rsidR="00585F07" w:rsidRPr="00585F07" w:rsidRDefault="00585F07" w:rsidP="00585F07">
      <w:pPr>
        <w:widowControl w:val="0"/>
        <w:autoSpaceDE w:val="0"/>
        <w:autoSpaceDN w:val="0"/>
        <w:adjustRightInd w:val="0"/>
        <w:spacing w:line="360" w:lineRule="auto"/>
        <w:rPr>
          <w:noProof/>
        </w:rPr>
      </w:pPr>
      <w:r w:rsidRPr="00585F07">
        <w:rPr>
          <w:b/>
          <w:bCs/>
          <w:noProof/>
        </w:rPr>
        <w:t>Drake BG, Gonzàlez-Meler MA, Long SP</w:t>
      </w:r>
      <w:r w:rsidRPr="00585F07">
        <w:rPr>
          <w:noProof/>
        </w:rPr>
        <w:t xml:space="preserve">. </w:t>
      </w:r>
      <w:r w:rsidRPr="00585F07">
        <w:rPr>
          <w:b/>
          <w:bCs/>
          <w:noProof/>
        </w:rPr>
        <w:t>1997</w:t>
      </w:r>
      <w:r w:rsidRPr="00585F07">
        <w:rPr>
          <w:noProof/>
        </w:rPr>
        <w:t xml:space="preserve">. More efficient plants: A Consequence of Rising Atmospheric CO2? </w:t>
      </w:r>
      <w:r w:rsidRPr="00585F07">
        <w:rPr>
          <w:i/>
          <w:iCs/>
          <w:noProof/>
        </w:rPr>
        <w:t>Annual Review of Plant Biology</w:t>
      </w:r>
      <w:r w:rsidRPr="00585F07">
        <w:rPr>
          <w:noProof/>
        </w:rPr>
        <w:t xml:space="preserve"> </w:t>
      </w:r>
      <w:r w:rsidRPr="00585F07">
        <w:rPr>
          <w:b/>
          <w:bCs/>
          <w:noProof/>
        </w:rPr>
        <w:t>48</w:t>
      </w:r>
      <w:r w:rsidRPr="00585F07">
        <w:rPr>
          <w:noProof/>
        </w:rPr>
        <w:t>: 609–639.</w:t>
      </w:r>
    </w:p>
    <w:p w14:paraId="5C2C1B63" w14:textId="77777777" w:rsidR="00585F07" w:rsidRPr="00585F07" w:rsidRDefault="00585F07" w:rsidP="00585F07">
      <w:pPr>
        <w:widowControl w:val="0"/>
        <w:autoSpaceDE w:val="0"/>
        <w:autoSpaceDN w:val="0"/>
        <w:adjustRightInd w:val="0"/>
        <w:spacing w:line="360" w:lineRule="auto"/>
        <w:rPr>
          <w:noProof/>
        </w:rPr>
      </w:pPr>
      <w:r w:rsidRPr="00585F07">
        <w:rPr>
          <w:b/>
          <w:bCs/>
          <w:noProof/>
        </w:rPr>
        <w:t>Dusenge ME, Duarte AG, Way DA</w:t>
      </w:r>
      <w:r w:rsidRPr="00585F07">
        <w:rPr>
          <w:noProof/>
        </w:rPr>
        <w:t xml:space="preserve">. </w:t>
      </w:r>
      <w:r w:rsidRPr="00585F07">
        <w:rPr>
          <w:b/>
          <w:bCs/>
          <w:noProof/>
        </w:rPr>
        <w:t>2019</w:t>
      </w:r>
      <w:r w:rsidRPr="00585F07">
        <w:rPr>
          <w:noProof/>
        </w:rPr>
        <w:t xml:space="preserve">. Plant carbon metabolism and climate change: elevated CO2 and temperature impacts on photosynthesis, photorespiration and respiration. </w:t>
      </w:r>
      <w:r w:rsidRPr="00585F07">
        <w:rPr>
          <w:i/>
          <w:iCs/>
          <w:noProof/>
        </w:rPr>
        <w:t>New Phytologist</w:t>
      </w:r>
      <w:r w:rsidRPr="00585F07">
        <w:rPr>
          <w:noProof/>
        </w:rPr>
        <w:t xml:space="preserve"> </w:t>
      </w:r>
      <w:r w:rsidRPr="00585F07">
        <w:rPr>
          <w:b/>
          <w:bCs/>
          <w:noProof/>
        </w:rPr>
        <w:t>221</w:t>
      </w:r>
      <w:r w:rsidRPr="00585F07">
        <w:rPr>
          <w:noProof/>
        </w:rPr>
        <w:t>: 32–49.</w:t>
      </w:r>
    </w:p>
    <w:p w14:paraId="23239C67" w14:textId="77777777" w:rsidR="00585F07" w:rsidRPr="00585F07" w:rsidRDefault="00585F07" w:rsidP="00585F07">
      <w:pPr>
        <w:widowControl w:val="0"/>
        <w:autoSpaceDE w:val="0"/>
        <w:autoSpaceDN w:val="0"/>
        <w:adjustRightInd w:val="0"/>
        <w:spacing w:line="360" w:lineRule="auto"/>
        <w:rPr>
          <w:noProof/>
        </w:rPr>
      </w:pPr>
      <w:r w:rsidRPr="00585F07">
        <w:rPr>
          <w:b/>
          <w:bCs/>
          <w:noProof/>
        </w:rPr>
        <w:t>Duursma RA</w:t>
      </w:r>
      <w:r w:rsidRPr="00585F07">
        <w:rPr>
          <w:noProof/>
        </w:rPr>
        <w:t xml:space="preserve">. </w:t>
      </w:r>
      <w:r w:rsidRPr="00585F07">
        <w:rPr>
          <w:b/>
          <w:bCs/>
          <w:noProof/>
        </w:rPr>
        <w:t>2015</w:t>
      </w:r>
      <w:r w:rsidRPr="00585F07">
        <w:rPr>
          <w:noProof/>
        </w:rPr>
        <w:t xml:space="preserve">. Plantecophys - An R Package for Analysing and Modelling Leaf Gas Exchange Data (PC Struik, Ed.). </w:t>
      </w:r>
      <w:r w:rsidRPr="00585F07">
        <w:rPr>
          <w:i/>
          <w:iCs/>
          <w:noProof/>
        </w:rPr>
        <w:t>PLOS ONE</w:t>
      </w:r>
      <w:r w:rsidRPr="00585F07">
        <w:rPr>
          <w:noProof/>
        </w:rPr>
        <w:t xml:space="preserve"> </w:t>
      </w:r>
      <w:r w:rsidRPr="00585F07">
        <w:rPr>
          <w:b/>
          <w:bCs/>
          <w:noProof/>
        </w:rPr>
        <w:t>10</w:t>
      </w:r>
      <w:r w:rsidRPr="00585F07">
        <w:rPr>
          <w:noProof/>
        </w:rPr>
        <w:t>: e0143346.</w:t>
      </w:r>
    </w:p>
    <w:p w14:paraId="2833E36D" w14:textId="77777777" w:rsidR="00585F07" w:rsidRPr="00585F07" w:rsidRDefault="00585F07" w:rsidP="00585F07">
      <w:pPr>
        <w:widowControl w:val="0"/>
        <w:autoSpaceDE w:val="0"/>
        <w:autoSpaceDN w:val="0"/>
        <w:adjustRightInd w:val="0"/>
        <w:spacing w:line="360" w:lineRule="auto"/>
        <w:rPr>
          <w:noProof/>
        </w:rPr>
      </w:pPr>
      <w:r w:rsidRPr="00585F07">
        <w:rPr>
          <w:b/>
          <w:bCs/>
          <w:noProof/>
        </w:rPr>
        <w:t>Evans JR</w:t>
      </w:r>
      <w:r w:rsidRPr="00585F07">
        <w:rPr>
          <w:noProof/>
        </w:rPr>
        <w:t xml:space="preserve">. </w:t>
      </w:r>
      <w:r w:rsidRPr="00585F07">
        <w:rPr>
          <w:b/>
          <w:bCs/>
          <w:noProof/>
        </w:rPr>
        <w:t>1989</w:t>
      </w:r>
      <w:r w:rsidRPr="00585F07">
        <w:rPr>
          <w:noProof/>
        </w:rPr>
        <w:t>. Photosynthesis and nitrogen relationships in leaves of C</w:t>
      </w:r>
      <w:r w:rsidRPr="00585F07">
        <w:rPr>
          <w:noProof/>
          <w:vertAlign w:val="subscript"/>
        </w:rPr>
        <w:t>3</w:t>
      </w:r>
      <w:r w:rsidRPr="00585F07">
        <w:rPr>
          <w:noProof/>
        </w:rPr>
        <w:t xml:space="preserve"> plants. </w:t>
      </w:r>
      <w:r w:rsidRPr="00585F07">
        <w:rPr>
          <w:i/>
          <w:iCs/>
          <w:noProof/>
        </w:rPr>
        <w:t>Oecologia</w:t>
      </w:r>
      <w:r w:rsidRPr="00585F07">
        <w:rPr>
          <w:noProof/>
        </w:rPr>
        <w:t xml:space="preserve"> </w:t>
      </w:r>
      <w:r w:rsidRPr="00585F07">
        <w:rPr>
          <w:b/>
          <w:bCs/>
          <w:noProof/>
        </w:rPr>
        <w:t>78</w:t>
      </w:r>
      <w:r w:rsidRPr="00585F07">
        <w:rPr>
          <w:noProof/>
        </w:rPr>
        <w:t>: 9–19.</w:t>
      </w:r>
    </w:p>
    <w:p w14:paraId="69A8956D" w14:textId="77777777" w:rsidR="00585F07" w:rsidRPr="00585F07" w:rsidRDefault="00585F07" w:rsidP="00585F07">
      <w:pPr>
        <w:widowControl w:val="0"/>
        <w:autoSpaceDE w:val="0"/>
        <w:autoSpaceDN w:val="0"/>
        <w:adjustRightInd w:val="0"/>
        <w:spacing w:line="360" w:lineRule="auto"/>
        <w:rPr>
          <w:noProof/>
        </w:rPr>
      </w:pPr>
      <w:r w:rsidRPr="00585F07">
        <w:rPr>
          <w:b/>
          <w:bCs/>
          <w:noProof/>
        </w:rPr>
        <w:t>Evans JR, Clarke VC</w:t>
      </w:r>
      <w:r w:rsidRPr="00585F07">
        <w:rPr>
          <w:noProof/>
        </w:rPr>
        <w:t xml:space="preserve">. </w:t>
      </w:r>
      <w:r w:rsidRPr="00585F07">
        <w:rPr>
          <w:b/>
          <w:bCs/>
          <w:noProof/>
        </w:rPr>
        <w:t>2019</w:t>
      </w:r>
      <w:r w:rsidRPr="00585F07">
        <w:rPr>
          <w:noProof/>
        </w:rPr>
        <w:t xml:space="preserve">. The nitrogen cost of photosynthesis. </w:t>
      </w:r>
      <w:r w:rsidRPr="00585F07">
        <w:rPr>
          <w:i/>
          <w:iCs/>
          <w:noProof/>
        </w:rPr>
        <w:t>Journal of Experimental Botany</w:t>
      </w:r>
      <w:r w:rsidRPr="00585F07">
        <w:rPr>
          <w:noProof/>
        </w:rPr>
        <w:t xml:space="preserve"> </w:t>
      </w:r>
      <w:r w:rsidRPr="00585F07">
        <w:rPr>
          <w:b/>
          <w:bCs/>
          <w:noProof/>
        </w:rPr>
        <w:t>70</w:t>
      </w:r>
      <w:r w:rsidRPr="00585F07">
        <w:rPr>
          <w:noProof/>
        </w:rPr>
        <w:t>: 7–15.</w:t>
      </w:r>
    </w:p>
    <w:p w14:paraId="037965B8" w14:textId="77777777" w:rsidR="00585F07" w:rsidRPr="00585F07" w:rsidRDefault="00585F07" w:rsidP="00585F07">
      <w:pPr>
        <w:widowControl w:val="0"/>
        <w:autoSpaceDE w:val="0"/>
        <w:autoSpaceDN w:val="0"/>
        <w:adjustRightInd w:val="0"/>
        <w:spacing w:line="360" w:lineRule="auto"/>
        <w:rPr>
          <w:noProof/>
        </w:rPr>
      </w:pPr>
      <w:r w:rsidRPr="00585F07">
        <w:rPr>
          <w:b/>
          <w:bCs/>
          <w:noProof/>
        </w:rPr>
        <w:t>Evans JR, Seemann JR</w:t>
      </w:r>
      <w:r w:rsidRPr="00585F07">
        <w:rPr>
          <w:noProof/>
        </w:rPr>
        <w:t xml:space="preserve">. </w:t>
      </w:r>
      <w:r w:rsidRPr="00585F07">
        <w:rPr>
          <w:b/>
          <w:bCs/>
          <w:noProof/>
        </w:rPr>
        <w:t>1989</w:t>
      </w:r>
      <w:r w:rsidRPr="00585F07">
        <w:rPr>
          <w:noProof/>
        </w:rPr>
        <w:t xml:space="preserve">. The allocation of protein nitrogen in the photosynthetic apparatus: costs, consequences, and control. </w:t>
      </w:r>
      <w:r w:rsidRPr="00585F07">
        <w:rPr>
          <w:i/>
          <w:iCs/>
          <w:noProof/>
        </w:rPr>
        <w:t>Photosynthesis</w:t>
      </w:r>
      <w:r w:rsidRPr="00585F07">
        <w:rPr>
          <w:noProof/>
        </w:rPr>
        <w:t xml:space="preserve"> </w:t>
      </w:r>
      <w:r w:rsidRPr="00585F07">
        <w:rPr>
          <w:b/>
          <w:bCs/>
          <w:noProof/>
        </w:rPr>
        <w:t>8</w:t>
      </w:r>
      <w:r w:rsidRPr="00585F07">
        <w:rPr>
          <w:noProof/>
        </w:rPr>
        <w:t>: 183–205.</w:t>
      </w:r>
    </w:p>
    <w:p w14:paraId="634005A1" w14:textId="77777777" w:rsidR="00585F07" w:rsidRPr="00585F07" w:rsidRDefault="00585F07" w:rsidP="00585F07">
      <w:pPr>
        <w:widowControl w:val="0"/>
        <w:autoSpaceDE w:val="0"/>
        <w:autoSpaceDN w:val="0"/>
        <w:adjustRightInd w:val="0"/>
        <w:spacing w:line="360" w:lineRule="auto"/>
        <w:rPr>
          <w:noProof/>
        </w:rPr>
      </w:pPr>
      <w:r w:rsidRPr="00585F07">
        <w:rPr>
          <w:b/>
          <w:bCs/>
          <w:noProof/>
        </w:rPr>
        <w:lastRenderedPageBreak/>
        <w:t>Farquhar GD, von Caemmerer S, Berry JA</w:t>
      </w:r>
      <w:r w:rsidRPr="00585F07">
        <w:rPr>
          <w:noProof/>
        </w:rPr>
        <w:t xml:space="preserve">. </w:t>
      </w:r>
      <w:r w:rsidRPr="00585F07">
        <w:rPr>
          <w:b/>
          <w:bCs/>
          <w:noProof/>
        </w:rPr>
        <w:t>1980</w:t>
      </w:r>
      <w:r w:rsidRPr="00585F07">
        <w:rPr>
          <w:noProof/>
        </w:rPr>
        <w:t xml:space="preserve">. A biochemical model of photosynthetic CO2 assimilation in leaves of C3 species. </w:t>
      </w:r>
      <w:r w:rsidRPr="00585F07">
        <w:rPr>
          <w:i/>
          <w:iCs/>
          <w:noProof/>
        </w:rPr>
        <w:t>Planta</w:t>
      </w:r>
      <w:r w:rsidRPr="00585F07">
        <w:rPr>
          <w:noProof/>
        </w:rPr>
        <w:t xml:space="preserve"> </w:t>
      </w:r>
      <w:r w:rsidRPr="00585F07">
        <w:rPr>
          <w:b/>
          <w:bCs/>
          <w:noProof/>
        </w:rPr>
        <w:t>149</w:t>
      </w:r>
      <w:r w:rsidRPr="00585F07">
        <w:rPr>
          <w:noProof/>
        </w:rPr>
        <w:t>: 78–90.</w:t>
      </w:r>
    </w:p>
    <w:p w14:paraId="2A24DDC3" w14:textId="77777777" w:rsidR="00585F07" w:rsidRPr="00585F07" w:rsidRDefault="00585F07" w:rsidP="00585F07">
      <w:pPr>
        <w:widowControl w:val="0"/>
        <w:autoSpaceDE w:val="0"/>
        <w:autoSpaceDN w:val="0"/>
        <w:adjustRightInd w:val="0"/>
        <w:spacing w:line="360" w:lineRule="auto"/>
        <w:rPr>
          <w:noProof/>
        </w:rPr>
      </w:pPr>
      <w:r w:rsidRPr="00585F07">
        <w:rPr>
          <w:b/>
          <w:bCs/>
          <w:noProof/>
        </w:rPr>
        <w:t>Farquhar GD, Ehleringer JR, Hubick KT</w:t>
      </w:r>
      <w:r w:rsidRPr="00585F07">
        <w:rPr>
          <w:noProof/>
        </w:rPr>
        <w:t xml:space="preserve">. </w:t>
      </w:r>
      <w:r w:rsidRPr="00585F07">
        <w:rPr>
          <w:b/>
          <w:bCs/>
          <w:noProof/>
        </w:rPr>
        <w:t>1989</w:t>
      </w:r>
      <w:r w:rsidRPr="00585F07">
        <w:rPr>
          <w:noProof/>
        </w:rPr>
        <w:t xml:space="preserve">. Carbon Isotope Discrimination and Photosynthesis. </w:t>
      </w:r>
      <w:r w:rsidRPr="00585F07">
        <w:rPr>
          <w:i/>
          <w:iCs/>
          <w:noProof/>
        </w:rPr>
        <w:t>Annual Review of Plant Physiology and Plant Molecular Biology</w:t>
      </w:r>
      <w:r w:rsidRPr="00585F07">
        <w:rPr>
          <w:noProof/>
        </w:rPr>
        <w:t xml:space="preserve"> </w:t>
      </w:r>
      <w:r w:rsidRPr="00585F07">
        <w:rPr>
          <w:b/>
          <w:bCs/>
          <w:noProof/>
        </w:rPr>
        <w:t>40</w:t>
      </w:r>
      <w:r w:rsidRPr="00585F07">
        <w:rPr>
          <w:noProof/>
        </w:rPr>
        <w:t>: 503–537.</w:t>
      </w:r>
    </w:p>
    <w:p w14:paraId="635C475F"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Fay PA, Prober SM, Harpole WS, Knops JMH, Bakker JD, Borer ET, Lind EM, MacDougall AS, Seabloom EW, Wragg PD, </w:t>
      </w:r>
      <w:r w:rsidRPr="00585F07">
        <w:rPr>
          <w:b/>
          <w:bCs/>
          <w:i/>
          <w:iCs/>
          <w:noProof/>
        </w:rPr>
        <w:t>et al.</w:t>
      </w:r>
      <w:r w:rsidRPr="00585F07">
        <w:rPr>
          <w:noProof/>
        </w:rPr>
        <w:t xml:space="preserve"> </w:t>
      </w:r>
      <w:r w:rsidRPr="00585F07">
        <w:rPr>
          <w:b/>
          <w:bCs/>
          <w:noProof/>
        </w:rPr>
        <w:t>2015</w:t>
      </w:r>
      <w:r w:rsidRPr="00585F07">
        <w:rPr>
          <w:noProof/>
        </w:rPr>
        <w:t xml:space="preserve">. Grassland productivity limited by multiple nutrients. </w:t>
      </w:r>
      <w:r w:rsidRPr="00585F07">
        <w:rPr>
          <w:i/>
          <w:iCs/>
          <w:noProof/>
        </w:rPr>
        <w:t>Nature Plants</w:t>
      </w:r>
      <w:r w:rsidRPr="00585F07">
        <w:rPr>
          <w:noProof/>
        </w:rPr>
        <w:t xml:space="preserve"> </w:t>
      </w:r>
      <w:r w:rsidRPr="00585F07">
        <w:rPr>
          <w:b/>
          <w:bCs/>
          <w:noProof/>
        </w:rPr>
        <w:t>1</w:t>
      </w:r>
      <w:r w:rsidRPr="00585F07">
        <w:rPr>
          <w:noProof/>
        </w:rPr>
        <w:t>: 15080.</w:t>
      </w:r>
    </w:p>
    <w:p w14:paraId="662AF6EE" w14:textId="77777777" w:rsidR="00585F07" w:rsidRPr="00585F07" w:rsidRDefault="00585F07" w:rsidP="00585F07">
      <w:pPr>
        <w:widowControl w:val="0"/>
        <w:autoSpaceDE w:val="0"/>
        <w:autoSpaceDN w:val="0"/>
        <w:adjustRightInd w:val="0"/>
        <w:spacing w:line="360" w:lineRule="auto"/>
        <w:rPr>
          <w:noProof/>
        </w:rPr>
      </w:pPr>
      <w:r w:rsidRPr="00585F07">
        <w:rPr>
          <w:b/>
          <w:bCs/>
          <w:noProof/>
        </w:rPr>
        <w:t>Field CB, Mooney HA</w:t>
      </w:r>
      <w:r w:rsidRPr="00585F07">
        <w:rPr>
          <w:noProof/>
        </w:rPr>
        <w:t xml:space="preserve">. </w:t>
      </w:r>
      <w:r w:rsidRPr="00585F07">
        <w:rPr>
          <w:b/>
          <w:bCs/>
          <w:noProof/>
        </w:rPr>
        <w:t>1986</w:t>
      </w:r>
      <w:r w:rsidRPr="00585F07">
        <w:rPr>
          <w:noProof/>
        </w:rPr>
        <w:t>. The photosynthesis-nitrogen relationship in wild plants. In: Givnish TJ, ed. On the Economy of Plant Form and Function. Cambridge: Cambridge University Press, 25–55.</w:t>
      </w:r>
    </w:p>
    <w:p w14:paraId="194FE620"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Finzi AC, Moore DJP, DeLucia EH, Lichter J, Hofmockel KS, Jackson RB, Kim HS, Matamala R, McCarthy HR, Oren R, </w:t>
      </w:r>
      <w:r w:rsidRPr="00585F07">
        <w:rPr>
          <w:b/>
          <w:bCs/>
          <w:i/>
          <w:iCs/>
          <w:noProof/>
        </w:rPr>
        <w:t>et al.</w:t>
      </w:r>
      <w:r w:rsidRPr="00585F07">
        <w:rPr>
          <w:noProof/>
        </w:rPr>
        <w:t xml:space="preserve"> </w:t>
      </w:r>
      <w:r w:rsidRPr="00585F07">
        <w:rPr>
          <w:b/>
          <w:bCs/>
          <w:noProof/>
        </w:rPr>
        <w:t>2006</w:t>
      </w:r>
      <w:r w:rsidRPr="00585F07">
        <w:rPr>
          <w:noProof/>
        </w:rPr>
        <w:t>. Progressive nitrogen limitation of ecosystem processes under elevated CO</w:t>
      </w:r>
      <w:r w:rsidRPr="00585F07">
        <w:rPr>
          <w:noProof/>
          <w:vertAlign w:val="subscript"/>
        </w:rPr>
        <w:t>2</w:t>
      </w:r>
      <w:r w:rsidRPr="00585F07">
        <w:rPr>
          <w:noProof/>
        </w:rPr>
        <w:t xml:space="preserve"> in a warm-temperate forest. </w:t>
      </w:r>
      <w:r w:rsidRPr="00585F07">
        <w:rPr>
          <w:i/>
          <w:iCs/>
          <w:noProof/>
        </w:rPr>
        <w:t>Ecology</w:t>
      </w:r>
      <w:r w:rsidRPr="00585F07">
        <w:rPr>
          <w:noProof/>
        </w:rPr>
        <w:t xml:space="preserve"> </w:t>
      </w:r>
      <w:r w:rsidRPr="00585F07">
        <w:rPr>
          <w:b/>
          <w:bCs/>
          <w:noProof/>
        </w:rPr>
        <w:t>87</w:t>
      </w:r>
      <w:r w:rsidRPr="00585F07">
        <w:rPr>
          <w:noProof/>
        </w:rPr>
        <w:t>: 15–25.</w:t>
      </w:r>
    </w:p>
    <w:p w14:paraId="293C0F0D"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Finzi AC, Norby RJ, Calfapietra C, Gallet-Budynek A, Gielen B, Holmes WE, Hoosbeek MR, Iversen CM, Jackson RB, Kubiske ME, </w:t>
      </w:r>
      <w:r w:rsidRPr="00585F07">
        <w:rPr>
          <w:b/>
          <w:bCs/>
          <w:i/>
          <w:iCs/>
          <w:noProof/>
        </w:rPr>
        <w:t>et al.</w:t>
      </w:r>
      <w:r w:rsidRPr="00585F07">
        <w:rPr>
          <w:noProof/>
        </w:rPr>
        <w:t xml:space="preserve"> </w:t>
      </w:r>
      <w:r w:rsidRPr="00585F07">
        <w:rPr>
          <w:b/>
          <w:bCs/>
          <w:noProof/>
        </w:rPr>
        <w:t>2007</w:t>
      </w:r>
      <w:r w:rsidRPr="00585F07">
        <w:rPr>
          <w:noProof/>
        </w:rPr>
        <w:t xml:space="preserve">. Increases in nitrogen uptake rather than nitrogen-use efficiency support higher rates of temperate forest productivity under elevated CO2. </w:t>
      </w:r>
      <w:r w:rsidRPr="00585F07">
        <w:rPr>
          <w:i/>
          <w:iCs/>
          <w:noProof/>
        </w:rPr>
        <w:t>Proceedings of the National Academy of Sciences</w:t>
      </w:r>
      <w:r w:rsidRPr="00585F07">
        <w:rPr>
          <w:noProof/>
        </w:rPr>
        <w:t xml:space="preserve"> </w:t>
      </w:r>
      <w:r w:rsidRPr="00585F07">
        <w:rPr>
          <w:b/>
          <w:bCs/>
          <w:noProof/>
        </w:rPr>
        <w:t>104</w:t>
      </w:r>
      <w:r w:rsidRPr="00585F07">
        <w:rPr>
          <w:noProof/>
        </w:rPr>
        <w:t>: 14014–14019.</w:t>
      </w:r>
    </w:p>
    <w:p w14:paraId="001A2CC2"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Firn J, McGree JM, Harvey E, Flores-Moreno H, Schütz M, Buckley YM, Borer ET, Seabloom EW, La Pierre KJ, MacDougall AM, </w:t>
      </w:r>
      <w:r w:rsidRPr="00585F07">
        <w:rPr>
          <w:b/>
          <w:bCs/>
          <w:i/>
          <w:iCs/>
          <w:noProof/>
        </w:rPr>
        <w:t>et al.</w:t>
      </w:r>
      <w:r w:rsidRPr="00585F07">
        <w:rPr>
          <w:noProof/>
        </w:rPr>
        <w:t xml:space="preserve"> </w:t>
      </w:r>
      <w:r w:rsidRPr="00585F07">
        <w:rPr>
          <w:b/>
          <w:bCs/>
          <w:noProof/>
        </w:rPr>
        <w:t>2019</w:t>
      </w:r>
      <w:r w:rsidRPr="00585F07">
        <w:rPr>
          <w:noProof/>
        </w:rPr>
        <w:t xml:space="preserve">. Leaf nutrients, not specific leaf area, are consistent indicators of elevated nutrient inputs. </w:t>
      </w:r>
      <w:r w:rsidRPr="00585F07">
        <w:rPr>
          <w:i/>
          <w:iCs/>
          <w:noProof/>
        </w:rPr>
        <w:t>Nature Ecology &amp; Evolution</w:t>
      </w:r>
      <w:r w:rsidRPr="00585F07">
        <w:rPr>
          <w:noProof/>
        </w:rPr>
        <w:t xml:space="preserve"> </w:t>
      </w:r>
      <w:r w:rsidRPr="00585F07">
        <w:rPr>
          <w:b/>
          <w:bCs/>
          <w:noProof/>
        </w:rPr>
        <w:t>3</w:t>
      </w:r>
      <w:r w:rsidRPr="00585F07">
        <w:rPr>
          <w:noProof/>
        </w:rPr>
        <w:t>: 400–406.</w:t>
      </w:r>
    </w:p>
    <w:p w14:paraId="0733C973" w14:textId="77777777" w:rsidR="00585F07" w:rsidRPr="00585F07" w:rsidRDefault="00585F07" w:rsidP="00585F07">
      <w:pPr>
        <w:widowControl w:val="0"/>
        <w:autoSpaceDE w:val="0"/>
        <w:autoSpaceDN w:val="0"/>
        <w:adjustRightInd w:val="0"/>
        <w:spacing w:line="360" w:lineRule="auto"/>
        <w:rPr>
          <w:noProof/>
        </w:rPr>
      </w:pPr>
      <w:r w:rsidRPr="00585F07">
        <w:rPr>
          <w:b/>
          <w:bCs/>
          <w:noProof/>
        </w:rPr>
        <w:t>Fox J, Weisberg S</w:t>
      </w:r>
      <w:r w:rsidRPr="00585F07">
        <w:rPr>
          <w:noProof/>
        </w:rPr>
        <w:t xml:space="preserve">. </w:t>
      </w:r>
      <w:r w:rsidRPr="00585F07">
        <w:rPr>
          <w:b/>
          <w:bCs/>
          <w:noProof/>
        </w:rPr>
        <w:t>2019</w:t>
      </w:r>
      <w:r w:rsidRPr="00585F07">
        <w:rPr>
          <w:noProof/>
        </w:rPr>
        <w:t xml:space="preserve">. </w:t>
      </w:r>
      <w:r w:rsidRPr="00585F07">
        <w:rPr>
          <w:i/>
          <w:iCs/>
          <w:noProof/>
        </w:rPr>
        <w:t>An R companion to applied regression</w:t>
      </w:r>
      <w:r w:rsidRPr="00585F07">
        <w:rPr>
          <w:noProof/>
        </w:rPr>
        <w:t>. Thousand Oaks, California: Sage.</w:t>
      </w:r>
    </w:p>
    <w:p w14:paraId="68C3F261" w14:textId="77777777" w:rsidR="00585F07" w:rsidRPr="00585F07" w:rsidRDefault="00585F07" w:rsidP="00585F07">
      <w:pPr>
        <w:widowControl w:val="0"/>
        <w:autoSpaceDE w:val="0"/>
        <w:autoSpaceDN w:val="0"/>
        <w:adjustRightInd w:val="0"/>
        <w:spacing w:line="360" w:lineRule="auto"/>
        <w:rPr>
          <w:noProof/>
        </w:rPr>
      </w:pPr>
      <w:r w:rsidRPr="00585F07">
        <w:rPr>
          <w:b/>
          <w:bCs/>
          <w:noProof/>
        </w:rPr>
        <w:t>Friedlingstein P, Meinshausen M, Arora VK, Jones CD, Anav A, Liddicoat SK, Knutti R</w:t>
      </w:r>
      <w:r w:rsidRPr="00585F07">
        <w:rPr>
          <w:noProof/>
        </w:rPr>
        <w:t xml:space="preserve">. </w:t>
      </w:r>
      <w:r w:rsidRPr="00585F07">
        <w:rPr>
          <w:b/>
          <w:bCs/>
          <w:noProof/>
        </w:rPr>
        <w:t>2014</w:t>
      </w:r>
      <w:r w:rsidRPr="00585F07">
        <w:rPr>
          <w:noProof/>
        </w:rPr>
        <w:t xml:space="preserve">. Uncertainties in CMIP5 climate projections due to carbon cycle feedbacks. </w:t>
      </w:r>
      <w:r w:rsidRPr="00585F07">
        <w:rPr>
          <w:i/>
          <w:iCs/>
          <w:noProof/>
        </w:rPr>
        <w:t>Journal of Climate</w:t>
      </w:r>
      <w:r w:rsidRPr="00585F07">
        <w:rPr>
          <w:noProof/>
        </w:rPr>
        <w:t xml:space="preserve"> </w:t>
      </w:r>
      <w:r w:rsidRPr="00585F07">
        <w:rPr>
          <w:b/>
          <w:bCs/>
          <w:noProof/>
        </w:rPr>
        <w:t>27</w:t>
      </w:r>
      <w:r w:rsidRPr="00585F07">
        <w:rPr>
          <w:noProof/>
        </w:rPr>
        <w:t>: 511–526.</w:t>
      </w:r>
    </w:p>
    <w:p w14:paraId="403664E5" w14:textId="77777777" w:rsidR="00585F07" w:rsidRPr="00585F07" w:rsidRDefault="00585F07" w:rsidP="00585F07">
      <w:pPr>
        <w:widowControl w:val="0"/>
        <w:autoSpaceDE w:val="0"/>
        <w:autoSpaceDN w:val="0"/>
        <w:adjustRightInd w:val="0"/>
        <w:spacing w:line="360" w:lineRule="auto"/>
        <w:rPr>
          <w:noProof/>
        </w:rPr>
      </w:pPr>
      <w:r w:rsidRPr="00585F07">
        <w:rPr>
          <w:b/>
          <w:bCs/>
          <w:noProof/>
        </w:rPr>
        <w:t>Gibson AH, Harper JE</w:t>
      </w:r>
      <w:r w:rsidRPr="00585F07">
        <w:rPr>
          <w:noProof/>
        </w:rPr>
        <w:t xml:space="preserve">. </w:t>
      </w:r>
      <w:r w:rsidRPr="00585F07">
        <w:rPr>
          <w:b/>
          <w:bCs/>
          <w:noProof/>
        </w:rPr>
        <w:t>1985</w:t>
      </w:r>
      <w:r w:rsidRPr="00585F07">
        <w:rPr>
          <w:noProof/>
        </w:rPr>
        <w:t xml:space="preserve">. Nitrate effect on nodulation of soybean by </w:t>
      </w:r>
      <w:r w:rsidRPr="00585F07">
        <w:rPr>
          <w:i/>
          <w:iCs/>
          <w:noProof/>
        </w:rPr>
        <w:t>Bradyrhizobium japonicum</w:t>
      </w:r>
      <w:r w:rsidRPr="00585F07">
        <w:rPr>
          <w:noProof/>
        </w:rPr>
        <w:t xml:space="preserve">. </w:t>
      </w:r>
      <w:r w:rsidRPr="00585F07">
        <w:rPr>
          <w:i/>
          <w:iCs/>
          <w:noProof/>
        </w:rPr>
        <w:t>Crop Science</w:t>
      </w:r>
      <w:r w:rsidRPr="00585F07">
        <w:rPr>
          <w:noProof/>
        </w:rPr>
        <w:t xml:space="preserve"> </w:t>
      </w:r>
      <w:r w:rsidRPr="00585F07">
        <w:rPr>
          <w:b/>
          <w:bCs/>
          <w:noProof/>
        </w:rPr>
        <w:t>25</w:t>
      </w:r>
      <w:r w:rsidRPr="00585F07">
        <w:rPr>
          <w:noProof/>
        </w:rPr>
        <w:t>: 497–501.</w:t>
      </w:r>
    </w:p>
    <w:p w14:paraId="01C984CE" w14:textId="77777777" w:rsidR="00585F07" w:rsidRPr="00585F07" w:rsidRDefault="00585F07" w:rsidP="00585F07">
      <w:pPr>
        <w:widowControl w:val="0"/>
        <w:autoSpaceDE w:val="0"/>
        <w:autoSpaceDN w:val="0"/>
        <w:adjustRightInd w:val="0"/>
        <w:spacing w:line="360" w:lineRule="auto"/>
        <w:rPr>
          <w:noProof/>
        </w:rPr>
      </w:pPr>
      <w:r w:rsidRPr="00585F07">
        <w:rPr>
          <w:b/>
          <w:bCs/>
          <w:noProof/>
        </w:rPr>
        <w:t>Hoagland DR, Arnon DI</w:t>
      </w:r>
      <w:r w:rsidRPr="00585F07">
        <w:rPr>
          <w:noProof/>
        </w:rPr>
        <w:t xml:space="preserve">. </w:t>
      </w:r>
      <w:r w:rsidRPr="00585F07">
        <w:rPr>
          <w:b/>
          <w:bCs/>
          <w:noProof/>
        </w:rPr>
        <w:t>1950</w:t>
      </w:r>
      <w:r w:rsidRPr="00585F07">
        <w:rPr>
          <w:noProof/>
        </w:rPr>
        <w:t xml:space="preserve">. The water-culture method for growing plants without soil. </w:t>
      </w:r>
      <w:r w:rsidRPr="00585F07">
        <w:rPr>
          <w:i/>
          <w:iCs/>
          <w:noProof/>
        </w:rPr>
        <w:t>Circular. California agricultural experiment station</w:t>
      </w:r>
      <w:r w:rsidRPr="00585F07">
        <w:rPr>
          <w:noProof/>
        </w:rPr>
        <w:t xml:space="preserve"> </w:t>
      </w:r>
      <w:r w:rsidRPr="00585F07">
        <w:rPr>
          <w:b/>
          <w:bCs/>
          <w:noProof/>
        </w:rPr>
        <w:t>347</w:t>
      </w:r>
      <w:r w:rsidRPr="00585F07">
        <w:rPr>
          <w:noProof/>
        </w:rPr>
        <w:t>.</w:t>
      </w:r>
    </w:p>
    <w:p w14:paraId="2AF87D9F" w14:textId="77777777" w:rsidR="00585F07" w:rsidRPr="00585F07" w:rsidRDefault="00585F07" w:rsidP="00585F07">
      <w:pPr>
        <w:widowControl w:val="0"/>
        <w:autoSpaceDE w:val="0"/>
        <w:autoSpaceDN w:val="0"/>
        <w:adjustRightInd w:val="0"/>
        <w:spacing w:line="360" w:lineRule="auto"/>
        <w:rPr>
          <w:noProof/>
        </w:rPr>
      </w:pPr>
      <w:r w:rsidRPr="00585F07">
        <w:rPr>
          <w:b/>
          <w:bCs/>
          <w:noProof/>
        </w:rPr>
        <w:t>Hungate BA, Dukes JS, Shaw MR, Luo Y, Field CB</w:t>
      </w:r>
      <w:r w:rsidRPr="00585F07">
        <w:rPr>
          <w:noProof/>
        </w:rPr>
        <w:t xml:space="preserve">. </w:t>
      </w:r>
      <w:r w:rsidRPr="00585F07">
        <w:rPr>
          <w:b/>
          <w:bCs/>
          <w:noProof/>
        </w:rPr>
        <w:t>2003</w:t>
      </w:r>
      <w:r w:rsidRPr="00585F07">
        <w:rPr>
          <w:noProof/>
        </w:rPr>
        <w:t xml:space="preserve">. Nitrogen and climate change. </w:t>
      </w:r>
      <w:r w:rsidRPr="00585F07">
        <w:rPr>
          <w:i/>
          <w:iCs/>
          <w:noProof/>
        </w:rPr>
        <w:lastRenderedPageBreak/>
        <w:t>Science</w:t>
      </w:r>
      <w:r w:rsidRPr="00585F07">
        <w:rPr>
          <w:noProof/>
        </w:rPr>
        <w:t xml:space="preserve"> </w:t>
      </w:r>
      <w:r w:rsidRPr="00585F07">
        <w:rPr>
          <w:b/>
          <w:bCs/>
          <w:noProof/>
        </w:rPr>
        <w:t>302</w:t>
      </w:r>
      <w:r w:rsidRPr="00585F07">
        <w:rPr>
          <w:noProof/>
        </w:rPr>
        <w:t>: 1512–1513.</w:t>
      </w:r>
    </w:p>
    <w:p w14:paraId="19F80BBE" w14:textId="77777777" w:rsidR="00585F07" w:rsidRPr="00585F07" w:rsidRDefault="00585F07" w:rsidP="00585F07">
      <w:pPr>
        <w:widowControl w:val="0"/>
        <w:autoSpaceDE w:val="0"/>
        <w:autoSpaceDN w:val="0"/>
        <w:adjustRightInd w:val="0"/>
        <w:spacing w:line="360" w:lineRule="auto"/>
        <w:rPr>
          <w:noProof/>
        </w:rPr>
      </w:pPr>
      <w:r w:rsidRPr="00585F07">
        <w:rPr>
          <w:b/>
          <w:bCs/>
          <w:noProof/>
        </w:rPr>
        <w:t>Katabuchi M</w:t>
      </w:r>
      <w:r w:rsidRPr="00585F07">
        <w:rPr>
          <w:noProof/>
        </w:rPr>
        <w:t xml:space="preserve">. </w:t>
      </w:r>
      <w:r w:rsidRPr="00585F07">
        <w:rPr>
          <w:b/>
          <w:bCs/>
          <w:noProof/>
        </w:rPr>
        <w:t>2015</w:t>
      </w:r>
      <w:r w:rsidRPr="00585F07">
        <w:rPr>
          <w:noProof/>
        </w:rPr>
        <w:t xml:space="preserve">. LeafArea: An R package for rapid digital analysis of leaf area. </w:t>
      </w:r>
      <w:r w:rsidRPr="00585F07">
        <w:rPr>
          <w:i/>
          <w:iCs/>
          <w:noProof/>
        </w:rPr>
        <w:t>Ecological Research</w:t>
      </w:r>
      <w:r w:rsidRPr="00585F07">
        <w:rPr>
          <w:noProof/>
        </w:rPr>
        <w:t xml:space="preserve"> </w:t>
      </w:r>
      <w:r w:rsidRPr="00585F07">
        <w:rPr>
          <w:b/>
          <w:bCs/>
          <w:noProof/>
        </w:rPr>
        <w:t>30</w:t>
      </w:r>
      <w:r w:rsidRPr="00585F07">
        <w:rPr>
          <w:noProof/>
        </w:rPr>
        <w:t>: 1073–1077.</w:t>
      </w:r>
    </w:p>
    <w:p w14:paraId="5BE72D5F" w14:textId="77777777" w:rsidR="00585F07" w:rsidRPr="00585F07" w:rsidRDefault="00585F07" w:rsidP="00585F07">
      <w:pPr>
        <w:widowControl w:val="0"/>
        <w:autoSpaceDE w:val="0"/>
        <w:autoSpaceDN w:val="0"/>
        <w:adjustRightInd w:val="0"/>
        <w:spacing w:line="360" w:lineRule="auto"/>
        <w:rPr>
          <w:noProof/>
        </w:rPr>
      </w:pPr>
      <w:r w:rsidRPr="00585F07">
        <w:rPr>
          <w:b/>
          <w:bCs/>
          <w:noProof/>
        </w:rPr>
        <w:t>Kenward MG, Roger JH</w:t>
      </w:r>
      <w:r w:rsidRPr="00585F07">
        <w:rPr>
          <w:noProof/>
        </w:rPr>
        <w:t xml:space="preserve">. </w:t>
      </w:r>
      <w:r w:rsidRPr="00585F07">
        <w:rPr>
          <w:b/>
          <w:bCs/>
          <w:noProof/>
        </w:rPr>
        <w:t>1997</w:t>
      </w:r>
      <w:r w:rsidRPr="00585F07">
        <w:rPr>
          <w:noProof/>
        </w:rPr>
        <w:t xml:space="preserve">. Small Sample Inference for Fixed Effects from Restricted Maximum Likelihood. </w:t>
      </w:r>
      <w:r w:rsidRPr="00585F07">
        <w:rPr>
          <w:i/>
          <w:iCs/>
          <w:noProof/>
        </w:rPr>
        <w:t>Biometrics</w:t>
      </w:r>
      <w:r w:rsidRPr="00585F07">
        <w:rPr>
          <w:noProof/>
        </w:rPr>
        <w:t xml:space="preserve"> </w:t>
      </w:r>
      <w:r w:rsidRPr="00585F07">
        <w:rPr>
          <w:b/>
          <w:bCs/>
          <w:noProof/>
        </w:rPr>
        <w:t>53</w:t>
      </w:r>
      <w:r w:rsidRPr="00585F07">
        <w:rPr>
          <w:noProof/>
        </w:rPr>
        <w:t>: 983.</w:t>
      </w:r>
    </w:p>
    <w:p w14:paraId="4EC47BF0" w14:textId="77777777" w:rsidR="00585F07" w:rsidRPr="00585F07" w:rsidRDefault="00585F07" w:rsidP="00585F07">
      <w:pPr>
        <w:widowControl w:val="0"/>
        <w:autoSpaceDE w:val="0"/>
        <w:autoSpaceDN w:val="0"/>
        <w:adjustRightInd w:val="0"/>
        <w:spacing w:line="360" w:lineRule="auto"/>
        <w:rPr>
          <w:noProof/>
        </w:rPr>
      </w:pPr>
      <w:r w:rsidRPr="00585F07">
        <w:rPr>
          <w:b/>
          <w:bCs/>
          <w:noProof/>
        </w:rPr>
        <w:t>LeBauer DS, Treseder K</w:t>
      </w:r>
      <w:r w:rsidRPr="00585F07">
        <w:rPr>
          <w:noProof/>
        </w:rPr>
        <w:t xml:space="preserve">. </w:t>
      </w:r>
      <w:r w:rsidRPr="00585F07">
        <w:rPr>
          <w:b/>
          <w:bCs/>
          <w:noProof/>
        </w:rPr>
        <w:t>2008</w:t>
      </w:r>
      <w:r w:rsidRPr="00585F07">
        <w:rPr>
          <w:noProof/>
        </w:rPr>
        <w:t xml:space="preserve">. Nitrogen limitation of net primary productivity in terrestrial ecosystems is globally distributed. </w:t>
      </w:r>
      <w:r w:rsidRPr="00585F07">
        <w:rPr>
          <w:i/>
          <w:iCs/>
          <w:noProof/>
        </w:rPr>
        <w:t>Ecology</w:t>
      </w:r>
      <w:r w:rsidRPr="00585F07">
        <w:rPr>
          <w:noProof/>
        </w:rPr>
        <w:t xml:space="preserve"> </w:t>
      </w:r>
      <w:r w:rsidRPr="00585F07">
        <w:rPr>
          <w:b/>
          <w:bCs/>
          <w:noProof/>
        </w:rPr>
        <w:t>89</w:t>
      </w:r>
      <w:r w:rsidRPr="00585F07">
        <w:rPr>
          <w:noProof/>
        </w:rPr>
        <w:t>: 371–379.</w:t>
      </w:r>
    </w:p>
    <w:p w14:paraId="62D38BA3" w14:textId="77777777" w:rsidR="00585F07" w:rsidRPr="00585F07" w:rsidRDefault="00585F07" w:rsidP="00585F07">
      <w:pPr>
        <w:widowControl w:val="0"/>
        <w:autoSpaceDE w:val="0"/>
        <w:autoSpaceDN w:val="0"/>
        <w:adjustRightInd w:val="0"/>
        <w:spacing w:line="360" w:lineRule="auto"/>
        <w:rPr>
          <w:noProof/>
        </w:rPr>
      </w:pPr>
      <w:r w:rsidRPr="00585F07">
        <w:rPr>
          <w:b/>
          <w:bCs/>
          <w:noProof/>
        </w:rPr>
        <w:t>Lenth R</w:t>
      </w:r>
      <w:r w:rsidRPr="00585F07">
        <w:rPr>
          <w:noProof/>
        </w:rPr>
        <w:t xml:space="preserve">. </w:t>
      </w:r>
      <w:r w:rsidRPr="00585F07">
        <w:rPr>
          <w:b/>
          <w:bCs/>
          <w:noProof/>
        </w:rPr>
        <w:t>2019</w:t>
      </w:r>
      <w:r w:rsidRPr="00585F07">
        <w:rPr>
          <w:noProof/>
        </w:rPr>
        <w:t>. emmeans: estimated marginal means, aka least-squares means.</w:t>
      </w:r>
    </w:p>
    <w:p w14:paraId="68A0EA2B" w14:textId="77777777" w:rsidR="00585F07" w:rsidRPr="00585F07" w:rsidRDefault="00585F07" w:rsidP="00585F07">
      <w:pPr>
        <w:widowControl w:val="0"/>
        <w:autoSpaceDE w:val="0"/>
        <w:autoSpaceDN w:val="0"/>
        <w:adjustRightInd w:val="0"/>
        <w:spacing w:line="360" w:lineRule="auto"/>
        <w:rPr>
          <w:noProof/>
        </w:rPr>
      </w:pPr>
      <w:r w:rsidRPr="00585F07">
        <w:rPr>
          <w:b/>
          <w:bCs/>
          <w:noProof/>
        </w:rPr>
        <w:t>Liang J, Qi X, Souza L, Luo Y</w:t>
      </w:r>
      <w:r w:rsidRPr="00585F07">
        <w:rPr>
          <w:noProof/>
        </w:rPr>
        <w:t xml:space="preserve">. </w:t>
      </w:r>
      <w:r w:rsidRPr="00585F07">
        <w:rPr>
          <w:b/>
          <w:bCs/>
          <w:noProof/>
        </w:rPr>
        <w:t>2016</w:t>
      </w:r>
      <w:r w:rsidRPr="00585F07">
        <w:rPr>
          <w:noProof/>
        </w:rPr>
        <w:t xml:space="preserve">. Processes regulating progressive nitrogen limitation under elevated carbon dioxide: a meta-analysis. </w:t>
      </w:r>
      <w:r w:rsidRPr="00585F07">
        <w:rPr>
          <w:i/>
          <w:iCs/>
          <w:noProof/>
        </w:rPr>
        <w:t>Biogeosciences</w:t>
      </w:r>
      <w:r w:rsidRPr="00585F07">
        <w:rPr>
          <w:noProof/>
        </w:rPr>
        <w:t xml:space="preserve"> </w:t>
      </w:r>
      <w:r w:rsidRPr="00585F07">
        <w:rPr>
          <w:b/>
          <w:bCs/>
          <w:noProof/>
        </w:rPr>
        <w:t>13</w:t>
      </w:r>
      <w:r w:rsidRPr="00585F07">
        <w:rPr>
          <w:noProof/>
        </w:rPr>
        <w:t>: 2689–2699.</w:t>
      </w:r>
    </w:p>
    <w:p w14:paraId="00445A6D"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Liang X, Zhang T, Lu X, Ellsworth DS, BassiriRad H, You C, Wang D, He P, Deng Q, Liu H, </w:t>
      </w:r>
      <w:r w:rsidRPr="00585F07">
        <w:rPr>
          <w:b/>
          <w:bCs/>
          <w:i/>
          <w:iCs/>
          <w:noProof/>
        </w:rPr>
        <w:t>et al.</w:t>
      </w:r>
      <w:r w:rsidRPr="00585F07">
        <w:rPr>
          <w:noProof/>
        </w:rPr>
        <w:t xml:space="preserve"> </w:t>
      </w:r>
      <w:r w:rsidRPr="00585F07">
        <w:rPr>
          <w:b/>
          <w:bCs/>
          <w:noProof/>
        </w:rPr>
        <w:t>2020</w:t>
      </w:r>
      <w:r w:rsidRPr="00585F07">
        <w:rPr>
          <w:noProof/>
        </w:rPr>
        <w:t xml:space="preserve">. Global response patterns of plant photosynthesis to nitrogen addition: A meta‐analysis. </w:t>
      </w:r>
      <w:r w:rsidRPr="00585F07">
        <w:rPr>
          <w:i/>
          <w:iCs/>
          <w:noProof/>
        </w:rPr>
        <w:t>Global Change Biology</w:t>
      </w:r>
      <w:r w:rsidRPr="00585F07">
        <w:rPr>
          <w:noProof/>
        </w:rPr>
        <w:t xml:space="preserve"> </w:t>
      </w:r>
      <w:r w:rsidRPr="00585F07">
        <w:rPr>
          <w:b/>
          <w:bCs/>
          <w:noProof/>
        </w:rPr>
        <w:t>26</w:t>
      </w:r>
      <w:r w:rsidRPr="00585F07">
        <w:rPr>
          <w:noProof/>
        </w:rPr>
        <w:t>: 3585–3600.</w:t>
      </w:r>
    </w:p>
    <w:p w14:paraId="594DC32A" w14:textId="77777777" w:rsidR="00585F07" w:rsidRPr="00585F07" w:rsidRDefault="00585F07" w:rsidP="00585F07">
      <w:pPr>
        <w:widowControl w:val="0"/>
        <w:autoSpaceDE w:val="0"/>
        <w:autoSpaceDN w:val="0"/>
        <w:adjustRightInd w:val="0"/>
        <w:spacing w:line="360" w:lineRule="auto"/>
        <w:rPr>
          <w:noProof/>
        </w:rPr>
      </w:pPr>
      <w:r w:rsidRPr="00585F07">
        <w:rPr>
          <w:b/>
          <w:bCs/>
          <w:noProof/>
        </w:rPr>
        <w:t>Lu J, Yang J, Keitel C, Yin L, Wang P, Cheng W, Dijkstra FA</w:t>
      </w:r>
      <w:r w:rsidRPr="00585F07">
        <w:rPr>
          <w:noProof/>
        </w:rPr>
        <w:t xml:space="preserve">. </w:t>
      </w:r>
      <w:r w:rsidRPr="00585F07">
        <w:rPr>
          <w:b/>
          <w:bCs/>
          <w:noProof/>
        </w:rPr>
        <w:t>2022</w:t>
      </w:r>
      <w:r w:rsidRPr="00585F07">
        <w:rPr>
          <w:noProof/>
        </w:rPr>
        <w:t xml:space="preserve">. Belowground Carbon Efficiency for Nitrogen and Phosphorus Acquisition Varies Between Lolium perenne and Trifolium repens and Depends on Phosphorus Fertilization. </w:t>
      </w:r>
      <w:r w:rsidRPr="00585F07">
        <w:rPr>
          <w:i/>
          <w:iCs/>
          <w:noProof/>
        </w:rPr>
        <w:t>Frontiers in Plant Science</w:t>
      </w:r>
      <w:r w:rsidRPr="00585F07">
        <w:rPr>
          <w:noProof/>
        </w:rPr>
        <w:t xml:space="preserve"> </w:t>
      </w:r>
      <w:r w:rsidRPr="00585F07">
        <w:rPr>
          <w:b/>
          <w:bCs/>
          <w:noProof/>
        </w:rPr>
        <w:t>13</w:t>
      </w:r>
      <w:r w:rsidRPr="00585F07">
        <w:rPr>
          <w:noProof/>
        </w:rPr>
        <w:t>: 1–9.</w:t>
      </w:r>
    </w:p>
    <w:p w14:paraId="17450B9C"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Luo Y, Currie WS, Dukes JS, Finzi AC, Hartwig UA, Hungate BA, McMurtrie RE, Oren R, Parton WJ, Pataki DE, </w:t>
      </w:r>
      <w:r w:rsidRPr="00585F07">
        <w:rPr>
          <w:b/>
          <w:bCs/>
          <w:i/>
          <w:iCs/>
          <w:noProof/>
        </w:rPr>
        <w:t>et al.</w:t>
      </w:r>
      <w:r w:rsidRPr="00585F07">
        <w:rPr>
          <w:noProof/>
        </w:rPr>
        <w:t xml:space="preserve"> </w:t>
      </w:r>
      <w:r w:rsidRPr="00585F07">
        <w:rPr>
          <w:b/>
          <w:bCs/>
          <w:noProof/>
        </w:rPr>
        <w:t>2004</w:t>
      </w:r>
      <w:r w:rsidRPr="00585F07">
        <w:rPr>
          <w:noProof/>
        </w:rPr>
        <w:t xml:space="preserve">. Progressive nitrogen limitation of ecosystem responses to rising atmospheric carbon dioxide. </w:t>
      </w:r>
      <w:r w:rsidRPr="00585F07">
        <w:rPr>
          <w:i/>
          <w:iCs/>
          <w:noProof/>
        </w:rPr>
        <w:t>BioScience</w:t>
      </w:r>
      <w:r w:rsidRPr="00585F07">
        <w:rPr>
          <w:noProof/>
        </w:rPr>
        <w:t xml:space="preserve"> </w:t>
      </w:r>
      <w:r w:rsidRPr="00585F07">
        <w:rPr>
          <w:b/>
          <w:bCs/>
          <w:noProof/>
        </w:rPr>
        <w:t>54</w:t>
      </w:r>
      <w:r w:rsidRPr="00585F07">
        <w:rPr>
          <w:noProof/>
        </w:rPr>
        <w:t>: 731–739.</w:t>
      </w:r>
    </w:p>
    <w:p w14:paraId="4EDB305E" w14:textId="77777777" w:rsidR="00585F07" w:rsidRPr="00585F07" w:rsidRDefault="00585F07" w:rsidP="00585F07">
      <w:pPr>
        <w:widowControl w:val="0"/>
        <w:autoSpaceDE w:val="0"/>
        <w:autoSpaceDN w:val="0"/>
        <w:adjustRightInd w:val="0"/>
        <w:spacing w:line="360" w:lineRule="auto"/>
        <w:rPr>
          <w:noProof/>
        </w:rPr>
      </w:pPr>
      <w:r w:rsidRPr="00585F07">
        <w:rPr>
          <w:b/>
          <w:bCs/>
          <w:noProof/>
        </w:rPr>
        <w:t>Maire V, Martre P, Kattge J, Gastal F, Esser G, Fontaine S, Soussana J-F</w:t>
      </w:r>
      <w:r w:rsidRPr="00585F07">
        <w:rPr>
          <w:noProof/>
        </w:rPr>
        <w:t xml:space="preserve">. </w:t>
      </w:r>
      <w:r w:rsidRPr="00585F07">
        <w:rPr>
          <w:b/>
          <w:bCs/>
          <w:noProof/>
        </w:rPr>
        <w:t>2012</w:t>
      </w:r>
      <w:r w:rsidRPr="00585F07">
        <w:rPr>
          <w:noProof/>
        </w:rPr>
        <w:t>. The coordination of leaf photosynthesis links C and N fluxes in C</w:t>
      </w:r>
      <w:r w:rsidRPr="00585F07">
        <w:rPr>
          <w:noProof/>
          <w:vertAlign w:val="subscript"/>
        </w:rPr>
        <w:t>3</w:t>
      </w:r>
      <w:r w:rsidRPr="00585F07">
        <w:rPr>
          <w:noProof/>
        </w:rPr>
        <w:t xml:space="preserve"> plant species (B Bond-Lamberty, Ed.). </w:t>
      </w:r>
      <w:r w:rsidRPr="00585F07">
        <w:rPr>
          <w:i/>
          <w:iCs/>
          <w:noProof/>
        </w:rPr>
        <w:t>PLoS ONE</w:t>
      </w:r>
      <w:r w:rsidRPr="00585F07">
        <w:rPr>
          <w:noProof/>
        </w:rPr>
        <w:t xml:space="preserve"> </w:t>
      </w:r>
      <w:r w:rsidRPr="00585F07">
        <w:rPr>
          <w:b/>
          <w:bCs/>
          <w:noProof/>
        </w:rPr>
        <w:t>7</w:t>
      </w:r>
      <w:r w:rsidRPr="00585F07">
        <w:rPr>
          <w:noProof/>
        </w:rPr>
        <w:t>: e38345.</w:t>
      </w:r>
    </w:p>
    <w:p w14:paraId="49DB780A" w14:textId="77777777" w:rsidR="00585F07" w:rsidRPr="00585F07" w:rsidRDefault="00585F07" w:rsidP="00585F07">
      <w:pPr>
        <w:widowControl w:val="0"/>
        <w:autoSpaceDE w:val="0"/>
        <w:autoSpaceDN w:val="0"/>
        <w:adjustRightInd w:val="0"/>
        <w:spacing w:line="360" w:lineRule="auto"/>
        <w:rPr>
          <w:noProof/>
        </w:rPr>
      </w:pPr>
      <w:r w:rsidRPr="00585F07">
        <w:rPr>
          <w:b/>
          <w:bCs/>
          <w:noProof/>
        </w:rPr>
        <w:t>Makino A, Harada M, Sato T, Nakano H, Mae T</w:t>
      </w:r>
      <w:r w:rsidRPr="00585F07">
        <w:rPr>
          <w:noProof/>
        </w:rPr>
        <w:t xml:space="preserve">. </w:t>
      </w:r>
      <w:r w:rsidRPr="00585F07">
        <w:rPr>
          <w:b/>
          <w:bCs/>
          <w:noProof/>
        </w:rPr>
        <w:t>1997</w:t>
      </w:r>
      <w:r w:rsidRPr="00585F07">
        <w:rPr>
          <w:noProof/>
        </w:rPr>
        <w:t xml:space="preserve">. Growth and N Allocation in Rice Plants under CO2 Enrichment. </w:t>
      </w:r>
      <w:r w:rsidRPr="00585F07">
        <w:rPr>
          <w:i/>
          <w:iCs/>
          <w:noProof/>
        </w:rPr>
        <w:t>Plant Physiology</w:t>
      </w:r>
      <w:r w:rsidRPr="00585F07">
        <w:rPr>
          <w:noProof/>
        </w:rPr>
        <w:t xml:space="preserve"> </w:t>
      </w:r>
      <w:r w:rsidRPr="00585F07">
        <w:rPr>
          <w:b/>
          <w:bCs/>
          <w:noProof/>
        </w:rPr>
        <w:t>115</w:t>
      </w:r>
      <w:r w:rsidRPr="00585F07">
        <w:rPr>
          <w:noProof/>
        </w:rPr>
        <w:t>: 199–203.</w:t>
      </w:r>
    </w:p>
    <w:p w14:paraId="0398F513" w14:textId="77777777" w:rsidR="00585F07" w:rsidRPr="00585F07" w:rsidRDefault="00585F07" w:rsidP="00585F07">
      <w:pPr>
        <w:widowControl w:val="0"/>
        <w:autoSpaceDE w:val="0"/>
        <w:autoSpaceDN w:val="0"/>
        <w:adjustRightInd w:val="0"/>
        <w:spacing w:line="360" w:lineRule="auto"/>
        <w:rPr>
          <w:noProof/>
        </w:rPr>
      </w:pPr>
      <w:r w:rsidRPr="00585F07">
        <w:rPr>
          <w:b/>
          <w:bCs/>
          <w:noProof/>
        </w:rPr>
        <w:t>Marschner H, Dell B</w:t>
      </w:r>
      <w:r w:rsidRPr="00585F07">
        <w:rPr>
          <w:noProof/>
        </w:rPr>
        <w:t xml:space="preserve">. </w:t>
      </w:r>
      <w:r w:rsidRPr="00585F07">
        <w:rPr>
          <w:b/>
          <w:bCs/>
          <w:noProof/>
        </w:rPr>
        <w:t>1994</w:t>
      </w:r>
      <w:r w:rsidRPr="00585F07">
        <w:rPr>
          <w:noProof/>
        </w:rPr>
        <w:t xml:space="preserve">. Nutrient uptake in mycorrhizal symbiosis. </w:t>
      </w:r>
      <w:r w:rsidRPr="00585F07">
        <w:rPr>
          <w:i/>
          <w:iCs/>
          <w:noProof/>
        </w:rPr>
        <w:t>Plant and Soil</w:t>
      </w:r>
      <w:r w:rsidRPr="00585F07">
        <w:rPr>
          <w:noProof/>
        </w:rPr>
        <w:t xml:space="preserve"> </w:t>
      </w:r>
      <w:r w:rsidRPr="00585F07">
        <w:rPr>
          <w:b/>
          <w:bCs/>
          <w:noProof/>
        </w:rPr>
        <w:t>159</w:t>
      </w:r>
      <w:r w:rsidRPr="00585F07">
        <w:rPr>
          <w:noProof/>
        </w:rPr>
        <w:t>: 89–102.</w:t>
      </w:r>
    </w:p>
    <w:p w14:paraId="1DFE7A6C" w14:textId="77777777" w:rsidR="00585F07" w:rsidRPr="00585F07" w:rsidRDefault="00585F07" w:rsidP="00585F07">
      <w:pPr>
        <w:widowControl w:val="0"/>
        <w:autoSpaceDE w:val="0"/>
        <w:autoSpaceDN w:val="0"/>
        <w:adjustRightInd w:val="0"/>
        <w:spacing w:line="360" w:lineRule="auto"/>
        <w:rPr>
          <w:noProof/>
        </w:rPr>
      </w:pPr>
      <w:r w:rsidRPr="00585F07">
        <w:rPr>
          <w:b/>
          <w:bCs/>
          <w:noProof/>
        </w:rPr>
        <w:t>Meyerholt J, Sickel K, Zaehle S</w:t>
      </w:r>
      <w:r w:rsidRPr="00585F07">
        <w:rPr>
          <w:noProof/>
        </w:rPr>
        <w:t xml:space="preserve">. </w:t>
      </w:r>
      <w:r w:rsidRPr="00585F07">
        <w:rPr>
          <w:b/>
          <w:bCs/>
          <w:noProof/>
        </w:rPr>
        <w:t>2020</w:t>
      </w:r>
      <w:r w:rsidRPr="00585F07">
        <w:rPr>
          <w:noProof/>
        </w:rPr>
        <w:t xml:space="preserve">. Ensemble projections elucidate effects of uncertainty in terrestrial nitrogen limitation on future carbon uptake. </w:t>
      </w:r>
      <w:r w:rsidRPr="00585F07">
        <w:rPr>
          <w:i/>
          <w:iCs/>
          <w:noProof/>
        </w:rPr>
        <w:t>Global Change Biology</w:t>
      </w:r>
      <w:r w:rsidRPr="00585F07">
        <w:rPr>
          <w:noProof/>
        </w:rPr>
        <w:t xml:space="preserve"> </w:t>
      </w:r>
      <w:r w:rsidRPr="00585F07">
        <w:rPr>
          <w:b/>
          <w:bCs/>
          <w:noProof/>
        </w:rPr>
        <w:t>26</w:t>
      </w:r>
      <w:r w:rsidRPr="00585F07">
        <w:rPr>
          <w:noProof/>
        </w:rPr>
        <w:t>: 3978–3996.</w:t>
      </w:r>
    </w:p>
    <w:p w14:paraId="46AB54A1" w14:textId="77777777" w:rsidR="00585F07" w:rsidRPr="00585F07" w:rsidRDefault="00585F07" w:rsidP="00585F07">
      <w:pPr>
        <w:widowControl w:val="0"/>
        <w:autoSpaceDE w:val="0"/>
        <w:autoSpaceDN w:val="0"/>
        <w:adjustRightInd w:val="0"/>
        <w:spacing w:line="360" w:lineRule="auto"/>
        <w:rPr>
          <w:noProof/>
        </w:rPr>
      </w:pPr>
      <w:r w:rsidRPr="00585F07">
        <w:rPr>
          <w:b/>
          <w:bCs/>
          <w:noProof/>
        </w:rPr>
        <w:t>Moore DJP, Aref S, Ho RM, Pippen JS, Hamilton JG, De Lucia EH</w:t>
      </w:r>
      <w:r w:rsidRPr="00585F07">
        <w:rPr>
          <w:noProof/>
        </w:rPr>
        <w:t xml:space="preserve">. </w:t>
      </w:r>
      <w:r w:rsidRPr="00585F07">
        <w:rPr>
          <w:b/>
          <w:bCs/>
          <w:noProof/>
        </w:rPr>
        <w:t>2006</w:t>
      </w:r>
      <w:r w:rsidRPr="00585F07">
        <w:rPr>
          <w:noProof/>
        </w:rPr>
        <w:t xml:space="preserve">. Annual basal area increment and growth duration of Pinus taeda in response to eight years of free-air carbon dioxide enrichment. </w:t>
      </w:r>
      <w:r w:rsidRPr="00585F07">
        <w:rPr>
          <w:i/>
          <w:iCs/>
          <w:noProof/>
        </w:rPr>
        <w:t>Global Change Biology</w:t>
      </w:r>
      <w:r w:rsidRPr="00585F07">
        <w:rPr>
          <w:noProof/>
        </w:rPr>
        <w:t xml:space="preserve"> </w:t>
      </w:r>
      <w:r w:rsidRPr="00585F07">
        <w:rPr>
          <w:b/>
          <w:bCs/>
          <w:noProof/>
        </w:rPr>
        <w:t>12</w:t>
      </w:r>
      <w:r w:rsidRPr="00585F07">
        <w:rPr>
          <w:noProof/>
        </w:rPr>
        <w:t>: 1367–1377.</w:t>
      </w:r>
    </w:p>
    <w:p w14:paraId="35DA84B2" w14:textId="77777777" w:rsidR="00585F07" w:rsidRPr="00585F07" w:rsidRDefault="00585F07" w:rsidP="00585F07">
      <w:pPr>
        <w:widowControl w:val="0"/>
        <w:autoSpaceDE w:val="0"/>
        <w:autoSpaceDN w:val="0"/>
        <w:adjustRightInd w:val="0"/>
        <w:spacing w:line="360" w:lineRule="auto"/>
        <w:rPr>
          <w:noProof/>
        </w:rPr>
      </w:pPr>
      <w:r w:rsidRPr="00585F07">
        <w:rPr>
          <w:b/>
          <w:bCs/>
          <w:noProof/>
        </w:rPr>
        <w:lastRenderedPageBreak/>
        <w:t>Norby RJ, Warren JM, Iversen CM, Medlyn BE, McMurtrie RE</w:t>
      </w:r>
      <w:r w:rsidRPr="00585F07">
        <w:rPr>
          <w:noProof/>
        </w:rPr>
        <w:t xml:space="preserve">. </w:t>
      </w:r>
      <w:r w:rsidRPr="00585F07">
        <w:rPr>
          <w:b/>
          <w:bCs/>
          <w:noProof/>
        </w:rPr>
        <w:t>2010</w:t>
      </w:r>
      <w:r w:rsidRPr="00585F07">
        <w:rPr>
          <w:noProof/>
        </w:rPr>
        <w:t xml:space="preserve">. CO2 enhancement of forest productivity constrained by limited nitrogen availability. </w:t>
      </w:r>
      <w:r w:rsidRPr="00585F07">
        <w:rPr>
          <w:i/>
          <w:iCs/>
          <w:noProof/>
        </w:rPr>
        <w:t>Proceedings of the National Academy of Sciences</w:t>
      </w:r>
      <w:r w:rsidRPr="00585F07">
        <w:rPr>
          <w:noProof/>
        </w:rPr>
        <w:t xml:space="preserve"> </w:t>
      </w:r>
      <w:r w:rsidRPr="00585F07">
        <w:rPr>
          <w:b/>
          <w:bCs/>
          <w:noProof/>
        </w:rPr>
        <w:t>107</w:t>
      </w:r>
      <w:r w:rsidRPr="00585F07">
        <w:rPr>
          <w:noProof/>
        </w:rPr>
        <w:t>: 19368–19373.</w:t>
      </w:r>
    </w:p>
    <w:p w14:paraId="1B218333" w14:textId="77777777" w:rsidR="00585F07" w:rsidRPr="00585F07" w:rsidRDefault="00585F07" w:rsidP="00585F07">
      <w:pPr>
        <w:widowControl w:val="0"/>
        <w:autoSpaceDE w:val="0"/>
        <w:autoSpaceDN w:val="0"/>
        <w:adjustRightInd w:val="0"/>
        <w:spacing w:line="360" w:lineRule="auto"/>
        <w:rPr>
          <w:noProof/>
        </w:rPr>
      </w:pPr>
      <w:r w:rsidRPr="00585F07">
        <w:rPr>
          <w:b/>
          <w:bCs/>
          <w:noProof/>
        </w:rPr>
        <w:t>Oreskes N, Shrader-Frechette K, Belitz K</w:t>
      </w:r>
      <w:r w:rsidRPr="00585F07">
        <w:rPr>
          <w:noProof/>
        </w:rPr>
        <w:t xml:space="preserve">. </w:t>
      </w:r>
      <w:r w:rsidRPr="00585F07">
        <w:rPr>
          <w:b/>
          <w:bCs/>
          <w:noProof/>
        </w:rPr>
        <w:t>1994</w:t>
      </w:r>
      <w:r w:rsidRPr="00585F07">
        <w:rPr>
          <w:noProof/>
        </w:rPr>
        <w:t xml:space="preserve">. Verification, validation, and confirmation of numerical models in the Earth sciences. </w:t>
      </w:r>
      <w:r w:rsidRPr="00585F07">
        <w:rPr>
          <w:i/>
          <w:iCs/>
          <w:noProof/>
        </w:rPr>
        <w:t>Science</w:t>
      </w:r>
      <w:r w:rsidRPr="00585F07">
        <w:rPr>
          <w:noProof/>
        </w:rPr>
        <w:t xml:space="preserve"> </w:t>
      </w:r>
      <w:r w:rsidRPr="00585F07">
        <w:rPr>
          <w:b/>
          <w:bCs/>
          <w:noProof/>
        </w:rPr>
        <w:t>263</w:t>
      </w:r>
      <w:r w:rsidRPr="00585F07">
        <w:rPr>
          <w:noProof/>
        </w:rPr>
        <w:t>: 641–646.</w:t>
      </w:r>
    </w:p>
    <w:p w14:paraId="6FB2E988" w14:textId="77777777" w:rsidR="00585F07" w:rsidRPr="00585F07" w:rsidRDefault="00585F07" w:rsidP="00585F07">
      <w:pPr>
        <w:widowControl w:val="0"/>
        <w:autoSpaceDE w:val="0"/>
        <w:autoSpaceDN w:val="0"/>
        <w:adjustRightInd w:val="0"/>
        <w:spacing w:line="360" w:lineRule="auto"/>
        <w:rPr>
          <w:noProof/>
        </w:rPr>
      </w:pPr>
      <w:r w:rsidRPr="00585F07">
        <w:rPr>
          <w:b/>
          <w:bCs/>
          <w:noProof/>
        </w:rPr>
        <w:t>Perkowski EA, Waring EF, Smith NG</w:t>
      </w:r>
      <w:r w:rsidRPr="00585F07">
        <w:rPr>
          <w:noProof/>
        </w:rPr>
        <w:t xml:space="preserve">. </w:t>
      </w:r>
      <w:r w:rsidRPr="00585F07">
        <w:rPr>
          <w:b/>
          <w:bCs/>
          <w:noProof/>
        </w:rPr>
        <w:t>2021</w:t>
      </w:r>
      <w:r w:rsidRPr="00585F07">
        <w:rPr>
          <w:noProof/>
        </w:rPr>
        <w:t xml:space="preserve">. Root mass carbon costs to acquire nitrogen are determined by nitrogen and light availability in two species with different nitrogen acquisition strategies (A Rogers, Ed.). </w:t>
      </w:r>
      <w:r w:rsidRPr="00585F07">
        <w:rPr>
          <w:i/>
          <w:iCs/>
          <w:noProof/>
        </w:rPr>
        <w:t>Journal of Experimental Botany</w:t>
      </w:r>
      <w:r w:rsidRPr="00585F07">
        <w:rPr>
          <w:noProof/>
        </w:rPr>
        <w:t xml:space="preserve"> </w:t>
      </w:r>
      <w:r w:rsidRPr="00585F07">
        <w:rPr>
          <w:b/>
          <w:bCs/>
          <w:noProof/>
        </w:rPr>
        <w:t>72</w:t>
      </w:r>
      <w:r w:rsidRPr="00585F07">
        <w:rPr>
          <w:noProof/>
        </w:rPr>
        <w:t>: 5766–5776.</w:t>
      </w:r>
    </w:p>
    <w:p w14:paraId="3DB5F47A" w14:textId="77777777" w:rsidR="00585F07" w:rsidRPr="00585F07" w:rsidRDefault="00585F07" w:rsidP="00585F07">
      <w:pPr>
        <w:widowControl w:val="0"/>
        <w:autoSpaceDE w:val="0"/>
        <w:autoSpaceDN w:val="0"/>
        <w:adjustRightInd w:val="0"/>
        <w:spacing w:line="360" w:lineRule="auto"/>
        <w:rPr>
          <w:noProof/>
        </w:rPr>
      </w:pPr>
      <w:r w:rsidRPr="00585F07">
        <w:rPr>
          <w:b/>
          <w:bCs/>
          <w:noProof/>
        </w:rPr>
        <w:t>Phillips RP, Finzi AC, Bernhardt ES</w:t>
      </w:r>
      <w:r w:rsidRPr="00585F07">
        <w:rPr>
          <w:noProof/>
        </w:rPr>
        <w:t xml:space="preserve">. </w:t>
      </w:r>
      <w:r w:rsidRPr="00585F07">
        <w:rPr>
          <w:b/>
          <w:bCs/>
          <w:noProof/>
        </w:rPr>
        <w:t>2011</w:t>
      </w:r>
      <w:r w:rsidRPr="00585F07">
        <w:rPr>
          <w:noProof/>
        </w:rPr>
        <w:t xml:space="preserve">. Enhanced root exudation induces microbial feedbacks to N cycling in a pine forest under long-term CO2 fumigation. </w:t>
      </w:r>
      <w:r w:rsidRPr="00585F07">
        <w:rPr>
          <w:i/>
          <w:iCs/>
          <w:noProof/>
        </w:rPr>
        <w:t>Ecology Letters</w:t>
      </w:r>
      <w:r w:rsidRPr="00585F07">
        <w:rPr>
          <w:noProof/>
        </w:rPr>
        <w:t xml:space="preserve"> </w:t>
      </w:r>
      <w:r w:rsidRPr="00585F07">
        <w:rPr>
          <w:b/>
          <w:bCs/>
          <w:noProof/>
        </w:rPr>
        <w:t>14</w:t>
      </w:r>
      <w:r w:rsidRPr="00585F07">
        <w:rPr>
          <w:noProof/>
        </w:rPr>
        <w:t>: 187–194.</w:t>
      </w:r>
    </w:p>
    <w:p w14:paraId="0870BFB8" w14:textId="77777777" w:rsidR="00585F07" w:rsidRPr="00585F07" w:rsidRDefault="00585F07" w:rsidP="00585F07">
      <w:pPr>
        <w:widowControl w:val="0"/>
        <w:autoSpaceDE w:val="0"/>
        <w:autoSpaceDN w:val="0"/>
        <w:adjustRightInd w:val="0"/>
        <w:spacing w:line="360" w:lineRule="auto"/>
        <w:rPr>
          <w:noProof/>
        </w:rPr>
      </w:pPr>
      <w:r w:rsidRPr="00585F07">
        <w:rPr>
          <w:b/>
          <w:bCs/>
          <w:noProof/>
        </w:rPr>
        <w:t>Poorter H, Knopf O, Wright IJ, Temme AA, Hogewoning SW, Graf A, Cernusak LA, Pons TL</w:t>
      </w:r>
      <w:r w:rsidRPr="00585F07">
        <w:rPr>
          <w:noProof/>
        </w:rPr>
        <w:t xml:space="preserve">. </w:t>
      </w:r>
      <w:r w:rsidRPr="00585F07">
        <w:rPr>
          <w:b/>
          <w:bCs/>
          <w:noProof/>
        </w:rPr>
        <w:t>2022</w:t>
      </w:r>
      <w:r w:rsidRPr="00585F07">
        <w:rPr>
          <w:noProof/>
        </w:rPr>
        <w:t>. A meta-analysis of responses of C</w:t>
      </w:r>
      <w:r w:rsidRPr="00585F07">
        <w:rPr>
          <w:noProof/>
          <w:vertAlign w:val="subscript"/>
        </w:rPr>
        <w:t>3</w:t>
      </w:r>
      <w:r w:rsidRPr="00585F07">
        <w:rPr>
          <w:noProof/>
        </w:rPr>
        <w:t xml:space="preserve"> plants to atmospheric CO</w:t>
      </w:r>
      <w:r w:rsidRPr="00585F07">
        <w:rPr>
          <w:noProof/>
          <w:vertAlign w:val="subscript"/>
        </w:rPr>
        <w:t>2</w:t>
      </w:r>
      <w:r w:rsidRPr="00585F07">
        <w:rPr>
          <w:noProof/>
        </w:rPr>
        <w:t xml:space="preserve">: dose–response curves for 85 traits ranging from the molecular to the whole-plant level. </w:t>
      </w:r>
      <w:r w:rsidRPr="00585F07">
        <w:rPr>
          <w:i/>
          <w:iCs/>
          <w:noProof/>
        </w:rPr>
        <w:t>New Phytologist</w:t>
      </w:r>
      <w:r w:rsidRPr="00585F07">
        <w:rPr>
          <w:noProof/>
        </w:rPr>
        <w:t xml:space="preserve"> </w:t>
      </w:r>
      <w:r w:rsidRPr="00585F07">
        <w:rPr>
          <w:b/>
          <w:bCs/>
          <w:noProof/>
        </w:rPr>
        <w:t>233</w:t>
      </w:r>
      <w:r w:rsidRPr="00585F07">
        <w:rPr>
          <w:noProof/>
        </w:rPr>
        <w:t>: 1560–1596.</w:t>
      </w:r>
    </w:p>
    <w:p w14:paraId="6877AFB0" w14:textId="77777777" w:rsidR="00585F07" w:rsidRPr="00585F07" w:rsidRDefault="00585F07" w:rsidP="00585F07">
      <w:pPr>
        <w:widowControl w:val="0"/>
        <w:autoSpaceDE w:val="0"/>
        <w:autoSpaceDN w:val="0"/>
        <w:adjustRightInd w:val="0"/>
        <w:spacing w:line="360" w:lineRule="auto"/>
        <w:rPr>
          <w:noProof/>
        </w:rPr>
      </w:pPr>
      <w:r w:rsidRPr="00585F07">
        <w:rPr>
          <w:b/>
          <w:bCs/>
          <w:noProof/>
        </w:rPr>
        <w:t>Prentice IC, Dong N, Gleason SM, Maire V, Wright IJ</w:t>
      </w:r>
      <w:r w:rsidRPr="00585F07">
        <w:rPr>
          <w:noProof/>
        </w:rPr>
        <w:t xml:space="preserve">. </w:t>
      </w:r>
      <w:r w:rsidRPr="00585F07">
        <w:rPr>
          <w:b/>
          <w:bCs/>
          <w:noProof/>
        </w:rPr>
        <w:t>2014</w:t>
      </w:r>
      <w:r w:rsidRPr="00585F07">
        <w:rPr>
          <w:noProof/>
        </w:rPr>
        <w:t xml:space="preserve">. Balancing the costs of carbon gain and water transport: testing a new theoretical framework for plant functional ecology. </w:t>
      </w:r>
      <w:r w:rsidRPr="00585F07">
        <w:rPr>
          <w:i/>
          <w:iCs/>
          <w:noProof/>
        </w:rPr>
        <w:t>Ecology Letters</w:t>
      </w:r>
      <w:r w:rsidRPr="00585F07">
        <w:rPr>
          <w:noProof/>
        </w:rPr>
        <w:t xml:space="preserve"> </w:t>
      </w:r>
      <w:r w:rsidRPr="00585F07">
        <w:rPr>
          <w:b/>
          <w:bCs/>
          <w:noProof/>
        </w:rPr>
        <w:t>17</w:t>
      </w:r>
      <w:r w:rsidRPr="00585F07">
        <w:rPr>
          <w:noProof/>
        </w:rPr>
        <w:t>: 82–91.</w:t>
      </w:r>
    </w:p>
    <w:p w14:paraId="529BD578" w14:textId="77777777" w:rsidR="00585F07" w:rsidRPr="00585F07" w:rsidRDefault="00585F07" w:rsidP="00585F07">
      <w:pPr>
        <w:widowControl w:val="0"/>
        <w:autoSpaceDE w:val="0"/>
        <w:autoSpaceDN w:val="0"/>
        <w:adjustRightInd w:val="0"/>
        <w:spacing w:line="360" w:lineRule="auto"/>
        <w:rPr>
          <w:noProof/>
        </w:rPr>
      </w:pPr>
      <w:r w:rsidRPr="00585F07">
        <w:rPr>
          <w:b/>
          <w:bCs/>
          <w:noProof/>
        </w:rPr>
        <w:t>Prentice IC, Liang X, Medlyn BE, Wang Y-P</w:t>
      </w:r>
      <w:r w:rsidRPr="00585F07">
        <w:rPr>
          <w:noProof/>
        </w:rPr>
        <w:t xml:space="preserve">. </w:t>
      </w:r>
      <w:r w:rsidRPr="00585F07">
        <w:rPr>
          <w:b/>
          <w:bCs/>
          <w:noProof/>
        </w:rPr>
        <w:t>2015</w:t>
      </w:r>
      <w:r w:rsidRPr="00585F07">
        <w:rPr>
          <w:noProof/>
        </w:rPr>
        <w:t xml:space="preserve">. Reliable, robust and realistic: The three R’s of next-generation land-surface modelling. </w:t>
      </w:r>
      <w:r w:rsidRPr="00585F07">
        <w:rPr>
          <w:i/>
          <w:iCs/>
          <w:noProof/>
        </w:rPr>
        <w:t>Atmospheric Chemistry and Physics</w:t>
      </w:r>
      <w:r w:rsidRPr="00585F07">
        <w:rPr>
          <w:noProof/>
        </w:rPr>
        <w:t xml:space="preserve"> </w:t>
      </w:r>
      <w:r w:rsidRPr="00585F07">
        <w:rPr>
          <w:b/>
          <w:bCs/>
          <w:noProof/>
        </w:rPr>
        <w:t>15</w:t>
      </w:r>
      <w:r w:rsidRPr="00585F07">
        <w:rPr>
          <w:noProof/>
        </w:rPr>
        <w:t>: 5987–6005.</w:t>
      </w:r>
    </w:p>
    <w:p w14:paraId="3F5930F7" w14:textId="77777777" w:rsidR="00585F07" w:rsidRPr="00585F07" w:rsidRDefault="00585F07" w:rsidP="00585F07">
      <w:pPr>
        <w:widowControl w:val="0"/>
        <w:autoSpaceDE w:val="0"/>
        <w:autoSpaceDN w:val="0"/>
        <w:adjustRightInd w:val="0"/>
        <w:spacing w:line="360" w:lineRule="auto"/>
        <w:rPr>
          <w:noProof/>
        </w:rPr>
      </w:pPr>
      <w:r w:rsidRPr="00585F07">
        <w:rPr>
          <w:b/>
          <w:bCs/>
          <w:noProof/>
        </w:rPr>
        <w:t>R Core Team</w:t>
      </w:r>
      <w:r w:rsidRPr="00585F07">
        <w:rPr>
          <w:noProof/>
        </w:rPr>
        <w:t xml:space="preserve">. </w:t>
      </w:r>
      <w:r w:rsidRPr="00585F07">
        <w:rPr>
          <w:b/>
          <w:bCs/>
          <w:noProof/>
        </w:rPr>
        <w:t>2021</w:t>
      </w:r>
      <w:r w:rsidRPr="00585F07">
        <w:rPr>
          <w:noProof/>
        </w:rPr>
        <w:t>. R: A language and environment for statistical computing.</w:t>
      </w:r>
    </w:p>
    <w:p w14:paraId="5BB83B6F" w14:textId="77777777" w:rsidR="00585F07" w:rsidRPr="00585F07" w:rsidRDefault="00585F07" w:rsidP="00585F07">
      <w:pPr>
        <w:widowControl w:val="0"/>
        <w:autoSpaceDE w:val="0"/>
        <w:autoSpaceDN w:val="0"/>
        <w:adjustRightInd w:val="0"/>
        <w:spacing w:line="360" w:lineRule="auto"/>
        <w:rPr>
          <w:noProof/>
        </w:rPr>
      </w:pPr>
      <w:r w:rsidRPr="00585F07">
        <w:rPr>
          <w:b/>
          <w:bCs/>
          <w:noProof/>
        </w:rPr>
        <w:t>Rastetter EB, Vitousek PM, Field CB, Shaver GR, Herbert D, Ågren GI</w:t>
      </w:r>
      <w:r w:rsidRPr="00585F07">
        <w:rPr>
          <w:noProof/>
        </w:rPr>
        <w:t xml:space="preserve">. </w:t>
      </w:r>
      <w:r w:rsidRPr="00585F07">
        <w:rPr>
          <w:b/>
          <w:bCs/>
          <w:noProof/>
        </w:rPr>
        <w:t>2001</w:t>
      </w:r>
      <w:r w:rsidRPr="00585F07">
        <w:rPr>
          <w:noProof/>
        </w:rPr>
        <w:t xml:space="preserve">. Resource optimization and symbiotic nitrogen fixation. </w:t>
      </w:r>
      <w:r w:rsidRPr="00585F07">
        <w:rPr>
          <w:i/>
          <w:iCs/>
          <w:noProof/>
        </w:rPr>
        <w:t>Ecosystems</w:t>
      </w:r>
      <w:r w:rsidRPr="00585F07">
        <w:rPr>
          <w:noProof/>
        </w:rPr>
        <w:t xml:space="preserve"> </w:t>
      </w:r>
      <w:r w:rsidRPr="00585F07">
        <w:rPr>
          <w:b/>
          <w:bCs/>
          <w:noProof/>
        </w:rPr>
        <w:t>4</w:t>
      </w:r>
      <w:r w:rsidRPr="00585F07">
        <w:rPr>
          <w:noProof/>
        </w:rPr>
        <w:t>: 369–388.</w:t>
      </w:r>
    </w:p>
    <w:p w14:paraId="45CD0B02" w14:textId="77777777" w:rsidR="00585F07" w:rsidRPr="00585F07" w:rsidRDefault="00585F07" w:rsidP="00585F07">
      <w:pPr>
        <w:widowControl w:val="0"/>
        <w:autoSpaceDE w:val="0"/>
        <w:autoSpaceDN w:val="0"/>
        <w:adjustRightInd w:val="0"/>
        <w:spacing w:line="360" w:lineRule="auto"/>
        <w:rPr>
          <w:noProof/>
        </w:rPr>
      </w:pPr>
      <w:r w:rsidRPr="00585F07">
        <w:rPr>
          <w:b/>
          <w:bCs/>
          <w:noProof/>
        </w:rPr>
        <w:t>Reich PB, Hobbie SE, Lee T, Ellsworth DS, West JB, Tilman D, Knops JMH, Naeem S, Trost J</w:t>
      </w:r>
      <w:r w:rsidRPr="00585F07">
        <w:rPr>
          <w:noProof/>
        </w:rPr>
        <w:t xml:space="preserve">. </w:t>
      </w:r>
      <w:r w:rsidRPr="00585F07">
        <w:rPr>
          <w:b/>
          <w:bCs/>
          <w:noProof/>
        </w:rPr>
        <w:t>2006</w:t>
      </w:r>
      <w:r w:rsidRPr="00585F07">
        <w:rPr>
          <w:noProof/>
        </w:rPr>
        <w:t>. Nitrogen limitation constrains sustainability of ecosystem response to CO</w:t>
      </w:r>
      <w:r w:rsidRPr="00585F07">
        <w:rPr>
          <w:noProof/>
          <w:vertAlign w:val="subscript"/>
        </w:rPr>
        <w:t>2</w:t>
      </w:r>
      <w:r w:rsidRPr="00585F07">
        <w:rPr>
          <w:noProof/>
        </w:rPr>
        <w:t xml:space="preserve">. </w:t>
      </w:r>
      <w:r w:rsidRPr="00585F07">
        <w:rPr>
          <w:i/>
          <w:iCs/>
          <w:noProof/>
        </w:rPr>
        <w:t>Nature</w:t>
      </w:r>
      <w:r w:rsidRPr="00585F07">
        <w:rPr>
          <w:noProof/>
        </w:rPr>
        <w:t xml:space="preserve"> </w:t>
      </w:r>
      <w:r w:rsidRPr="00585F07">
        <w:rPr>
          <w:b/>
          <w:bCs/>
          <w:noProof/>
        </w:rPr>
        <w:t>440</w:t>
      </w:r>
      <w:r w:rsidRPr="00585F07">
        <w:rPr>
          <w:noProof/>
        </w:rPr>
        <w:t>: 922–925.</w:t>
      </w:r>
    </w:p>
    <w:p w14:paraId="662C24F7" w14:textId="77777777" w:rsidR="00585F07" w:rsidRPr="00585F07" w:rsidRDefault="00585F07" w:rsidP="00585F07">
      <w:pPr>
        <w:widowControl w:val="0"/>
        <w:autoSpaceDE w:val="0"/>
        <w:autoSpaceDN w:val="0"/>
        <w:adjustRightInd w:val="0"/>
        <w:spacing w:line="360" w:lineRule="auto"/>
        <w:rPr>
          <w:noProof/>
        </w:rPr>
      </w:pPr>
      <w:r w:rsidRPr="00585F07">
        <w:rPr>
          <w:b/>
          <w:bCs/>
          <w:noProof/>
        </w:rPr>
        <w:t>Rogers A</w:t>
      </w:r>
      <w:r w:rsidRPr="00585F07">
        <w:rPr>
          <w:noProof/>
        </w:rPr>
        <w:t xml:space="preserve">. </w:t>
      </w:r>
      <w:r w:rsidRPr="00585F07">
        <w:rPr>
          <w:b/>
          <w:bCs/>
          <w:noProof/>
        </w:rPr>
        <w:t>2014</w:t>
      </w:r>
      <w:r w:rsidRPr="00585F07">
        <w:rPr>
          <w:noProof/>
        </w:rPr>
        <w:t xml:space="preserve">. The use and misuse of Vc, max in Earth System Models. </w:t>
      </w:r>
      <w:r w:rsidRPr="00585F07">
        <w:rPr>
          <w:i/>
          <w:iCs/>
          <w:noProof/>
        </w:rPr>
        <w:t>Photosynthesis Research</w:t>
      </w:r>
      <w:r w:rsidRPr="00585F07">
        <w:rPr>
          <w:noProof/>
        </w:rPr>
        <w:t xml:space="preserve"> </w:t>
      </w:r>
      <w:r w:rsidRPr="00585F07">
        <w:rPr>
          <w:b/>
          <w:bCs/>
          <w:noProof/>
        </w:rPr>
        <w:t>119</w:t>
      </w:r>
      <w:r w:rsidRPr="00585F07">
        <w:rPr>
          <w:noProof/>
        </w:rPr>
        <w:t>: 15–29.</w:t>
      </w:r>
    </w:p>
    <w:p w14:paraId="4692FE62"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Rogers A, Medlyn BE, Dukes JS, Bonan GB, Caemmerer S, Dietze MC, Kattge J, Leakey ADB, Mercado LM, Niinemets Ü, </w:t>
      </w:r>
      <w:r w:rsidRPr="00585F07">
        <w:rPr>
          <w:b/>
          <w:bCs/>
          <w:i/>
          <w:iCs/>
          <w:noProof/>
        </w:rPr>
        <w:t>et al.</w:t>
      </w:r>
      <w:r w:rsidRPr="00585F07">
        <w:rPr>
          <w:noProof/>
        </w:rPr>
        <w:t xml:space="preserve"> </w:t>
      </w:r>
      <w:r w:rsidRPr="00585F07">
        <w:rPr>
          <w:b/>
          <w:bCs/>
          <w:noProof/>
        </w:rPr>
        <w:t>2017</w:t>
      </w:r>
      <w:r w:rsidRPr="00585F07">
        <w:rPr>
          <w:noProof/>
        </w:rPr>
        <w:t xml:space="preserve">. A roadmap for improving the representation of </w:t>
      </w:r>
      <w:r w:rsidRPr="00585F07">
        <w:rPr>
          <w:noProof/>
        </w:rPr>
        <w:lastRenderedPageBreak/>
        <w:t xml:space="preserve">photosynthesis in Earth system models. </w:t>
      </w:r>
      <w:r w:rsidRPr="00585F07">
        <w:rPr>
          <w:i/>
          <w:iCs/>
          <w:noProof/>
        </w:rPr>
        <w:t>New Phytologist</w:t>
      </w:r>
      <w:r w:rsidRPr="00585F07">
        <w:rPr>
          <w:noProof/>
        </w:rPr>
        <w:t xml:space="preserve"> </w:t>
      </w:r>
      <w:r w:rsidRPr="00585F07">
        <w:rPr>
          <w:b/>
          <w:bCs/>
          <w:noProof/>
        </w:rPr>
        <w:t>213</w:t>
      </w:r>
      <w:r w:rsidRPr="00585F07">
        <w:rPr>
          <w:noProof/>
        </w:rPr>
        <w:t>: 22–42.</w:t>
      </w:r>
    </w:p>
    <w:p w14:paraId="1035C999" w14:textId="77777777" w:rsidR="00585F07" w:rsidRPr="00585F07" w:rsidRDefault="00585F07" w:rsidP="00585F07">
      <w:pPr>
        <w:widowControl w:val="0"/>
        <w:autoSpaceDE w:val="0"/>
        <w:autoSpaceDN w:val="0"/>
        <w:adjustRightInd w:val="0"/>
        <w:spacing w:line="360" w:lineRule="auto"/>
        <w:rPr>
          <w:noProof/>
        </w:rPr>
      </w:pPr>
      <w:r w:rsidRPr="00585F07">
        <w:rPr>
          <w:b/>
          <w:bCs/>
          <w:noProof/>
        </w:rPr>
        <w:t>Saathoff AJ, Welles J</w:t>
      </w:r>
      <w:r w:rsidRPr="00585F07">
        <w:rPr>
          <w:noProof/>
        </w:rPr>
        <w:t xml:space="preserve">. </w:t>
      </w:r>
      <w:r w:rsidRPr="00585F07">
        <w:rPr>
          <w:b/>
          <w:bCs/>
          <w:noProof/>
        </w:rPr>
        <w:t>2021</w:t>
      </w:r>
      <w:r w:rsidRPr="00585F07">
        <w:rPr>
          <w:noProof/>
        </w:rPr>
        <w:t xml:space="preserve">. Gas exchange measurements in the unsteady state. </w:t>
      </w:r>
      <w:r w:rsidRPr="00585F07">
        <w:rPr>
          <w:i/>
          <w:iCs/>
          <w:noProof/>
        </w:rPr>
        <w:t>Plant Cell and Environment</w:t>
      </w:r>
      <w:r w:rsidRPr="00585F07">
        <w:rPr>
          <w:noProof/>
        </w:rPr>
        <w:t xml:space="preserve"> </w:t>
      </w:r>
      <w:r w:rsidRPr="00585F07">
        <w:rPr>
          <w:b/>
          <w:bCs/>
          <w:noProof/>
        </w:rPr>
        <w:t>44</w:t>
      </w:r>
      <w:r w:rsidRPr="00585F07">
        <w:rPr>
          <w:noProof/>
        </w:rPr>
        <w:t>: 3509–3523.</w:t>
      </w:r>
    </w:p>
    <w:p w14:paraId="7A83BDCF" w14:textId="77777777" w:rsidR="00585F07" w:rsidRPr="00585F07" w:rsidRDefault="00585F07" w:rsidP="00585F07">
      <w:pPr>
        <w:widowControl w:val="0"/>
        <w:autoSpaceDE w:val="0"/>
        <w:autoSpaceDN w:val="0"/>
        <w:adjustRightInd w:val="0"/>
        <w:spacing w:line="360" w:lineRule="auto"/>
        <w:rPr>
          <w:noProof/>
        </w:rPr>
      </w:pPr>
      <w:r w:rsidRPr="00585F07">
        <w:rPr>
          <w:b/>
          <w:bCs/>
          <w:noProof/>
        </w:rPr>
        <w:t>Sage RF</w:t>
      </w:r>
      <w:r w:rsidRPr="00585F07">
        <w:rPr>
          <w:noProof/>
        </w:rPr>
        <w:t xml:space="preserve">. </w:t>
      </w:r>
      <w:r w:rsidRPr="00585F07">
        <w:rPr>
          <w:b/>
          <w:bCs/>
          <w:noProof/>
        </w:rPr>
        <w:t>1994</w:t>
      </w:r>
      <w:r w:rsidRPr="00585F07">
        <w:rPr>
          <w:noProof/>
        </w:rPr>
        <w:t xml:space="preserve">. Acclimation of photosynthesis to increasing atmospheric CO2: The gas exchange perspective. </w:t>
      </w:r>
      <w:r w:rsidRPr="00585F07">
        <w:rPr>
          <w:i/>
          <w:iCs/>
          <w:noProof/>
        </w:rPr>
        <w:t>Photosynthesis Research</w:t>
      </w:r>
      <w:r w:rsidRPr="00585F07">
        <w:rPr>
          <w:noProof/>
        </w:rPr>
        <w:t xml:space="preserve"> </w:t>
      </w:r>
      <w:r w:rsidRPr="00585F07">
        <w:rPr>
          <w:b/>
          <w:bCs/>
          <w:noProof/>
        </w:rPr>
        <w:t>39</w:t>
      </w:r>
      <w:r w:rsidRPr="00585F07">
        <w:rPr>
          <w:noProof/>
        </w:rPr>
        <w:t>: 351–368.</w:t>
      </w:r>
    </w:p>
    <w:p w14:paraId="2B159620" w14:textId="77777777" w:rsidR="00585F07" w:rsidRPr="00585F07" w:rsidRDefault="00585F07" w:rsidP="00585F07">
      <w:pPr>
        <w:widowControl w:val="0"/>
        <w:autoSpaceDE w:val="0"/>
        <w:autoSpaceDN w:val="0"/>
        <w:adjustRightInd w:val="0"/>
        <w:spacing w:line="360" w:lineRule="auto"/>
        <w:rPr>
          <w:noProof/>
        </w:rPr>
      </w:pPr>
      <w:r w:rsidRPr="00585F07">
        <w:rPr>
          <w:b/>
          <w:bCs/>
          <w:noProof/>
        </w:rPr>
        <w:t>Schneider CA, Rasband WS, Eliceiri KW</w:t>
      </w:r>
      <w:r w:rsidRPr="00585F07">
        <w:rPr>
          <w:noProof/>
        </w:rPr>
        <w:t xml:space="preserve">. </w:t>
      </w:r>
      <w:r w:rsidRPr="00585F07">
        <w:rPr>
          <w:b/>
          <w:bCs/>
          <w:noProof/>
        </w:rPr>
        <w:t>2012</w:t>
      </w:r>
      <w:r w:rsidRPr="00585F07">
        <w:rPr>
          <w:noProof/>
        </w:rPr>
        <w:t xml:space="preserve">. NIH Image to ImageJ: 25 years of image analysis. </w:t>
      </w:r>
      <w:r w:rsidRPr="00585F07">
        <w:rPr>
          <w:i/>
          <w:iCs/>
          <w:noProof/>
        </w:rPr>
        <w:t>Nature methods</w:t>
      </w:r>
      <w:r w:rsidRPr="00585F07">
        <w:rPr>
          <w:noProof/>
        </w:rPr>
        <w:t xml:space="preserve"> </w:t>
      </w:r>
      <w:r w:rsidRPr="00585F07">
        <w:rPr>
          <w:b/>
          <w:bCs/>
          <w:noProof/>
        </w:rPr>
        <w:t>9</w:t>
      </w:r>
      <w:r w:rsidRPr="00585F07">
        <w:rPr>
          <w:noProof/>
        </w:rPr>
        <w:t>: 671–675.</w:t>
      </w:r>
    </w:p>
    <w:p w14:paraId="762D2110" w14:textId="77777777" w:rsidR="00585F07" w:rsidRPr="00585F07" w:rsidRDefault="00585F07" w:rsidP="00585F07">
      <w:pPr>
        <w:widowControl w:val="0"/>
        <w:autoSpaceDE w:val="0"/>
        <w:autoSpaceDN w:val="0"/>
        <w:adjustRightInd w:val="0"/>
        <w:spacing w:line="360" w:lineRule="auto"/>
        <w:rPr>
          <w:noProof/>
        </w:rPr>
      </w:pPr>
      <w:r w:rsidRPr="00585F07">
        <w:rPr>
          <w:b/>
          <w:bCs/>
          <w:noProof/>
        </w:rPr>
        <w:t>Shi M, Fisher JB, Brzostek ER, Phillips RP</w:t>
      </w:r>
      <w:r w:rsidRPr="00585F07">
        <w:rPr>
          <w:noProof/>
        </w:rPr>
        <w:t xml:space="preserve">. </w:t>
      </w:r>
      <w:r w:rsidRPr="00585F07">
        <w:rPr>
          <w:b/>
          <w:bCs/>
          <w:noProof/>
        </w:rPr>
        <w:t>2016</w:t>
      </w:r>
      <w:r w:rsidRPr="00585F07">
        <w:rPr>
          <w:noProof/>
        </w:rPr>
        <w:t xml:space="preserve">. Carbon cost of plant nitrogen acquisition: Global carbon cycle impact from an improved plant nitrogen cycle in the Community Land Model. </w:t>
      </w:r>
      <w:r w:rsidRPr="00585F07">
        <w:rPr>
          <w:i/>
          <w:iCs/>
          <w:noProof/>
        </w:rPr>
        <w:t>Global Change Biology</w:t>
      </w:r>
      <w:r w:rsidRPr="00585F07">
        <w:rPr>
          <w:noProof/>
        </w:rPr>
        <w:t xml:space="preserve"> </w:t>
      </w:r>
      <w:r w:rsidRPr="00585F07">
        <w:rPr>
          <w:b/>
          <w:bCs/>
          <w:noProof/>
        </w:rPr>
        <w:t>22</w:t>
      </w:r>
      <w:r w:rsidRPr="00585F07">
        <w:rPr>
          <w:noProof/>
        </w:rPr>
        <w:t>: 1299–1314.</w:t>
      </w:r>
    </w:p>
    <w:p w14:paraId="3C5A620B" w14:textId="77777777" w:rsidR="00585F07" w:rsidRPr="00585F07" w:rsidRDefault="00585F07" w:rsidP="00585F07">
      <w:pPr>
        <w:widowControl w:val="0"/>
        <w:autoSpaceDE w:val="0"/>
        <w:autoSpaceDN w:val="0"/>
        <w:adjustRightInd w:val="0"/>
        <w:spacing w:line="360" w:lineRule="auto"/>
        <w:rPr>
          <w:noProof/>
        </w:rPr>
      </w:pPr>
      <w:r w:rsidRPr="00585F07">
        <w:rPr>
          <w:b/>
          <w:bCs/>
          <w:noProof/>
        </w:rPr>
        <w:t>Smith NG, Dukes JS</w:t>
      </w:r>
      <w:r w:rsidRPr="00585F07">
        <w:rPr>
          <w:noProof/>
        </w:rPr>
        <w:t xml:space="preserve">. </w:t>
      </w:r>
      <w:r w:rsidRPr="00585F07">
        <w:rPr>
          <w:b/>
          <w:bCs/>
          <w:noProof/>
        </w:rPr>
        <w:t>2013</w:t>
      </w:r>
      <w:r w:rsidRPr="00585F07">
        <w:rPr>
          <w:noProof/>
        </w:rPr>
        <w:t xml:space="preserve">. Plant respiration and photosynthesis in global-scale models: incorporating acclimation to temperature and CO 2. </w:t>
      </w:r>
      <w:r w:rsidRPr="00585F07">
        <w:rPr>
          <w:i/>
          <w:iCs/>
          <w:noProof/>
        </w:rPr>
        <w:t>Global Change Biology</w:t>
      </w:r>
      <w:r w:rsidRPr="00585F07">
        <w:rPr>
          <w:noProof/>
        </w:rPr>
        <w:t xml:space="preserve"> </w:t>
      </w:r>
      <w:r w:rsidRPr="00585F07">
        <w:rPr>
          <w:b/>
          <w:bCs/>
          <w:noProof/>
        </w:rPr>
        <w:t>19</w:t>
      </w:r>
      <w:r w:rsidRPr="00585F07">
        <w:rPr>
          <w:noProof/>
        </w:rPr>
        <w:t>: 45–63.</w:t>
      </w:r>
    </w:p>
    <w:p w14:paraId="727003F4" w14:textId="77777777" w:rsidR="00585F07" w:rsidRPr="00585F07" w:rsidRDefault="00585F07" w:rsidP="00585F07">
      <w:pPr>
        <w:widowControl w:val="0"/>
        <w:autoSpaceDE w:val="0"/>
        <w:autoSpaceDN w:val="0"/>
        <w:adjustRightInd w:val="0"/>
        <w:spacing w:line="360" w:lineRule="auto"/>
        <w:rPr>
          <w:noProof/>
        </w:rPr>
      </w:pPr>
      <w:r w:rsidRPr="00585F07">
        <w:rPr>
          <w:b/>
          <w:bCs/>
          <w:noProof/>
        </w:rPr>
        <w:t>Smith NG, Keenan TF</w:t>
      </w:r>
      <w:r w:rsidRPr="00585F07">
        <w:rPr>
          <w:noProof/>
        </w:rPr>
        <w:t xml:space="preserve">. </w:t>
      </w:r>
      <w:r w:rsidRPr="00585F07">
        <w:rPr>
          <w:b/>
          <w:bCs/>
          <w:noProof/>
        </w:rPr>
        <w:t>2020</w:t>
      </w:r>
      <w:r w:rsidRPr="00585F07">
        <w:rPr>
          <w:noProof/>
        </w:rPr>
        <w:t>. Mechanisms underlying leaf photosynthetic acclimation to warming and elevated CO</w:t>
      </w:r>
      <w:r w:rsidRPr="00585F07">
        <w:rPr>
          <w:noProof/>
          <w:vertAlign w:val="subscript"/>
        </w:rPr>
        <w:t>2</w:t>
      </w:r>
      <w:r w:rsidRPr="00585F07">
        <w:rPr>
          <w:noProof/>
        </w:rPr>
        <w:t xml:space="preserve"> as inferred from least‐cost optimality theory. </w:t>
      </w:r>
      <w:r w:rsidRPr="00585F07">
        <w:rPr>
          <w:i/>
          <w:iCs/>
          <w:noProof/>
        </w:rPr>
        <w:t>Global Change Biology</w:t>
      </w:r>
      <w:r w:rsidRPr="00585F07">
        <w:rPr>
          <w:noProof/>
        </w:rPr>
        <w:t xml:space="preserve"> </w:t>
      </w:r>
      <w:r w:rsidRPr="00585F07">
        <w:rPr>
          <w:b/>
          <w:bCs/>
          <w:noProof/>
        </w:rPr>
        <w:t>26</w:t>
      </w:r>
      <w:r w:rsidRPr="00585F07">
        <w:rPr>
          <w:noProof/>
        </w:rPr>
        <w:t>: 5202–5216.</w:t>
      </w:r>
    </w:p>
    <w:p w14:paraId="4E549E2D"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Smith NG, Keenan TF, Prentice IC, Wang H, Wright IJ, Niinemets Ü, Crous KY, Domingues TF, Guerrieri R, Ishida F oko, </w:t>
      </w:r>
      <w:r w:rsidRPr="00585F07">
        <w:rPr>
          <w:b/>
          <w:bCs/>
          <w:i/>
          <w:iCs/>
          <w:noProof/>
        </w:rPr>
        <w:t>et al.</w:t>
      </w:r>
      <w:r w:rsidRPr="00585F07">
        <w:rPr>
          <w:noProof/>
        </w:rPr>
        <w:t xml:space="preserve"> </w:t>
      </w:r>
      <w:r w:rsidRPr="00585F07">
        <w:rPr>
          <w:b/>
          <w:bCs/>
          <w:noProof/>
        </w:rPr>
        <w:t>2019</w:t>
      </w:r>
      <w:r w:rsidRPr="00585F07">
        <w:rPr>
          <w:noProof/>
        </w:rPr>
        <w:t xml:space="preserve">. Global photosynthetic capacity is optimized to the environment (S Niu, Ed.). </w:t>
      </w:r>
      <w:r w:rsidRPr="00585F07">
        <w:rPr>
          <w:i/>
          <w:iCs/>
          <w:noProof/>
        </w:rPr>
        <w:t>Ecology Letters</w:t>
      </w:r>
      <w:r w:rsidRPr="00585F07">
        <w:rPr>
          <w:noProof/>
        </w:rPr>
        <w:t xml:space="preserve"> </w:t>
      </w:r>
      <w:r w:rsidRPr="00585F07">
        <w:rPr>
          <w:b/>
          <w:bCs/>
          <w:noProof/>
        </w:rPr>
        <w:t>22</w:t>
      </w:r>
      <w:r w:rsidRPr="00585F07">
        <w:rPr>
          <w:noProof/>
        </w:rPr>
        <w:t>: 506–517.</w:t>
      </w:r>
    </w:p>
    <w:p w14:paraId="1F450BFA" w14:textId="77777777" w:rsidR="00585F07" w:rsidRPr="00585F07" w:rsidRDefault="00585F07" w:rsidP="00585F07">
      <w:pPr>
        <w:widowControl w:val="0"/>
        <w:autoSpaceDE w:val="0"/>
        <w:autoSpaceDN w:val="0"/>
        <w:adjustRightInd w:val="0"/>
        <w:spacing w:line="360" w:lineRule="auto"/>
        <w:rPr>
          <w:noProof/>
        </w:rPr>
      </w:pPr>
      <w:r w:rsidRPr="00585F07">
        <w:rPr>
          <w:b/>
          <w:bCs/>
          <w:noProof/>
        </w:rPr>
        <w:t>Smith SE, Read DJ</w:t>
      </w:r>
      <w:r w:rsidRPr="00585F07">
        <w:rPr>
          <w:noProof/>
        </w:rPr>
        <w:t xml:space="preserve">. </w:t>
      </w:r>
      <w:r w:rsidRPr="00585F07">
        <w:rPr>
          <w:b/>
          <w:bCs/>
          <w:noProof/>
        </w:rPr>
        <w:t>2008</w:t>
      </w:r>
      <w:r w:rsidRPr="00585F07">
        <w:rPr>
          <w:noProof/>
        </w:rPr>
        <w:t xml:space="preserve">. </w:t>
      </w:r>
      <w:r w:rsidRPr="00585F07">
        <w:rPr>
          <w:i/>
          <w:iCs/>
          <w:noProof/>
        </w:rPr>
        <w:t>Mycorrhizal Symbiosis</w:t>
      </w:r>
      <w:r w:rsidRPr="00585F07">
        <w:rPr>
          <w:noProof/>
        </w:rPr>
        <w:t>.</w:t>
      </w:r>
    </w:p>
    <w:p w14:paraId="36E93150" w14:textId="77777777" w:rsidR="00585F07" w:rsidRPr="00585F07" w:rsidRDefault="00585F07" w:rsidP="00585F07">
      <w:pPr>
        <w:widowControl w:val="0"/>
        <w:autoSpaceDE w:val="0"/>
        <w:autoSpaceDN w:val="0"/>
        <w:adjustRightInd w:val="0"/>
        <w:spacing w:line="360" w:lineRule="auto"/>
        <w:rPr>
          <w:noProof/>
        </w:rPr>
      </w:pPr>
      <w:r w:rsidRPr="00585F07">
        <w:rPr>
          <w:b/>
          <w:bCs/>
          <w:noProof/>
        </w:rPr>
        <w:t>Stocker BD, Wang H, Smith NG, Harrison SP, Keenan TF, Sandoval D, Davis T, Prentice IC</w:t>
      </w:r>
      <w:r w:rsidRPr="00585F07">
        <w:rPr>
          <w:noProof/>
        </w:rPr>
        <w:t xml:space="preserve">. </w:t>
      </w:r>
      <w:r w:rsidRPr="00585F07">
        <w:rPr>
          <w:b/>
          <w:bCs/>
          <w:noProof/>
        </w:rPr>
        <w:t>2020</w:t>
      </w:r>
      <w:r w:rsidRPr="00585F07">
        <w:rPr>
          <w:noProof/>
        </w:rPr>
        <w:t xml:space="preserve">. P-model v1.0: An optimality-based light use efficiency model for simulating ecosystem gross primary production. </w:t>
      </w:r>
      <w:r w:rsidRPr="00585F07">
        <w:rPr>
          <w:i/>
          <w:iCs/>
          <w:noProof/>
        </w:rPr>
        <w:t>Geoscientific Model Development</w:t>
      </w:r>
      <w:r w:rsidRPr="00585F07">
        <w:rPr>
          <w:noProof/>
        </w:rPr>
        <w:t xml:space="preserve"> </w:t>
      </w:r>
      <w:r w:rsidRPr="00585F07">
        <w:rPr>
          <w:b/>
          <w:bCs/>
          <w:noProof/>
        </w:rPr>
        <w:t>13</w:t>
      </w:r>
      <w:r w:rsidRPr="00585F07">
        <w:rPr>
          <w:noProof/>
        </w:rPr>
        <w:t>: 1545–1581.</w:t>
      </w:r>
    </w:p>
    <w:p w14:paraId="2B15AC72" w14:textId="77777777" w:rsidR="00585F07" w:rsidRPr="00585F07" w:rsidRDefault="00585F07" w:rsidP="00585F07">
      <w:pPr>
        <w:widowControl w:val="0"/>
        <w:autoSpaceDE w:val="0"/>
        <w:autoSpaceDN w:val="0"/>
        <w:adjustRightInd w:val="0"/>
        <w:spacing w:line="360" w:lineRule="auto"/>
        <w:rPr>
          <w:noProof/>
        </w:rPr>
      </w:pPr>
      <w:r w:rsidRPr="00585F07">
        <w:rPr>
          <w:b/>
          <w:bCs/>
          <w:noProof/>
        </w:rPr>
        <w:t>Terrer C, Vicca S, Hungate BA, Phillips RP, Prentice IC</w:t>
      </w:r>
      <w:r w:rsidRPr="00585F07">
        <w:rPr>
          <w:noProof/>
        </w:rPr>
        <w:t xml:space="preserve">. </w:t>
      </w:r>
      <w:r w:rsidRPr="00585F07">
        <w:rPr>
          <w:b/>
          <w:bCs/>
          <w:noProof/>
        </w:rPr>
        <w:t>2016</w:t>
      </w:r>
      <w:r w:rsidRPr="00585F07">
        <w:rPr>
          <w:noProof/>
        </w:rPr>
        <w:t xml:space="preserve">. Mycorrhizal association as a primary control of the CO2 fertilization effect. </w:t>
      </w:r>
      <w:r w:rsidRPr="00585F07">
        <w:rPr>
          <w:i/>
          <w:iCs/>
          <w:noProof/>
        </w:rPr>
        <w:t>Science</w:t>
      </w:r>
      <w:r w:rsidRPr="00585F07">
        <w:rPr>
          <w:noProof/>
        </w:rPr>
        <w:t xml:space="preserve"> </w:t>
      </w:r>
      <w:r w:rsidRPr="00585F07">
        <w:rPr>
          <w:b/>
          <w:bCs/>
          <w:noProof/>
        </w:rPr>
        <w:t>353</w:t>
      </w:r>
      <w:r w:rsidRPr="00585F07">
        <w:rPr>
          <w:noProof/>
        </w:rPr>
        <w:t>: 72–74.</w:t>
      </w:r>
    </w:p>
    <w:p w14:paraId="798557D8" w14:textId="77777777" w:rsidR="00585F07" w:rsidRPr="00585F07" w:rsidRDefault="00585F07" w:rsidP="00585F07">
      <w:pPr>
        <w:widowControl w:val="0"/>
        <w:autoSpaceDE w:val="0"/>
        <w:autoSpaceDN w:val="0"/>
        <w:adjustRightInd w:val="0"/>
        <w:spacing w:line="360" w:lineRule="auto"/>
        <w:rPr>
          <w:noProof/>
        </w:rPr>
      </w:pPr>
      <w:r w:rsidRPr="00585F07">
        <w:rPr>
          <w:b/>
          <w:bCs/>
          <w:noProof/>
        </w:rPr>
        <w:t>Terrer C, Vicca S, Stocker BD, Hungate BA, Phillips RP, Reich PB, Finzi AC, Prentice IC</w:t>
      </w:r>
      <w:r w:rsidRPr="00585F07">
        <w:rPr>
          <w:noProof/>
        </w:rPr>
        <w:t xml:space="preserve">. </w:t>
      </w:r>
      <w:r w:rsidRPr="00585F07">
        <w:rPr>
          <w:b/>
          <w:bCs/>
          <w:noProof/>
        </w:rPr>
        <w:t>2018</w:t>
      </w:r>
      <w:r w:rsidRPr="00585F07">
        <w:rPr>
          <w:noProof/>
        </w:rPr>
        <w:t>. Ecosystem responses to elevated CO</w:t>
      </w:r>
      <w:r w:rsidRPr="00585F07">
        <w:rPr>
          <w:noProof/>
          <w:vertAlign w:val="subscript"/>
        </w:rPr>
        <w:t>2</w:t>
      </w:r>
      <w:r w:rsidRPr="00585F07">
        <w:rPr>
          <w:noProof/>
        </w:rPr>
        <w:t xml:space="preserve"> governed by plant–soil interactions and the cost of nitrogen acquisition. </w:t>
      </w:r>
      <w:r w:rsidRPr="00585F07">
        <w:rPr>
          <w:i/>
          <w:iCs/>
          <w:noProof/>
        </w:rPr>
        <w:t>New Phytologist</w:t>
      </w:r>
      <w:r w:rsidRPr="00585F07">
        <w:rPr>
          <w:noProof/>
        </w:rPr>
        <w:t xml:space="preserve"> </w:t>
      </w:r>
      <w:r w:rsidRPr="00585F07">
        <w:rPr>
          <w:b/>
          <w:bCs/>
          <w:noProof/>
        </w:rPr>
        <w:t>217</w:t>
      </w:r>
      <w:r w:rsidRPr="00585F07">
        <w:rPr>
          <w:noProof/>
        </w:rPr>
        <w:t>: 507–522.</w:t>
      </w:r>
    </w:p>
    <w:p w14:paraId="0B87EFC9" w14:textId="77777777" w:rsidR="00585F07" w:rsidRPr="00585F07" w:rsidRDefault="00585F07" w:rsidP="00585F07">
      <w:pPr>
        <w:widowControl w:val="0"/>
        <w:autoSpaceDE w:val="0"/>
        <w:autoSpaceDN w:val="0"/>
        <w:adjustRightInd w:val="0"/>
        <w:spacing w:line="360" w:lineRule="auto"/>
        <w:rPr>
          <w:noProof/>
        </w:rPr>
      </w:pPr>
      <w:r w:rsidRPr="00585F07">
        <w:rPr>
          <w:b/>
          <w:bCs/>
          <w:noProof/>
        </w:rPr>
        <w:t>Udvardi M, Poole PS</w:t>
      </w:r>
      <w:r w:rsidRPr="00585F07">
        <w:rPr>
          <w:noProof/>
        </w:rPr>
        <w:t xml:space="preserve">. </w:t>
      </w:r>
      <w:r w:rsidRPr="00585F07">
        <w:rPr>
          <w:b/>
          <w:bCs/>
          <w:noProof/>
        </w:rPr>
        <w:t>2013</w:t>
      </w:r>
      <w:r w:rsidRPr="00585F07">
        <w:rPr>
          <w:noProof/>
        </w:rPr>
        <w:t xml:space="preserve">. Transport and metabolism in legume-rhizobia symbioses. </w:t>
      </w:r>
      <w:r w:rsidRPr="00585F07">
        <w:rPr>
          <w:i/>
          <w:iCs/>
          <w:noProof/>
        </w:rPr>
        <w:t>Annual Review of Plant Biology</w:t>
      </w:r>
      <w:r w:rsidRPr="00585F07">
        <w:rPr>
          <w:noProof/>
        </w:rPr>
        <w:t xml:space="preserve"> </w:t>
      </w:r>
      <w:r w:rsidRPr="00585F07">
        <w:rPr>
          <w:b/>
          <w:bCs/>
          <w:noProof/>
        </w:rPr>
        <w:t>64</w:t>
      </w:r>
      <w:r w:rsidRPr="00585F07">
        <w:rPr>
          <w:noProof/>
        </w:rPr>
        <w:t>: 781–805.</w:t>
      </w:r>
    </w:p>
    <w:p w14:paraId="79069E4D" w14:textId="77777777" w:rsidR="00585F07" w:rsidRPr="00585F07" w:rsidRDefault="00585F07" w:rsidP="00585F07">
      <w:pPr>
        <w:widowControl w:val="0"/>
        <w:autoSpaceDE w:val="0"/>
        <w:autoSpaceDN w:val="0"/>
        <w:adjustRightInd w:val="0"/>
        <w:spacing w:line="360" w:lineRule="auto"/>
        <w:rPr>
          <w:noProof/>
        </w:rPr>
      </w:pPr>
      <w:r w:rsidRPr="00585F07">
        <w:rPr>
          <w:b/>
          <w:bCs/>
          <w:noProof/>
        </w:rPr>
        <w:t>Vance CP, Heichel GH</w:t>
      </w:r>
      <w:r w:rsidRPr="00585F07">
        <w:rPr>
          <w:noProof/>
        </w:rPr>
        <w:t xml:space="preserve">. </w:t>
      </w:r>
      <w:r w:rsidRPr="00585F07">
        <w:rPr>
          <w:b/>
          <w:bCs/>
          <w:noProof/>
        </w:rPr>
        <w:t>1991</w:t>
      </w:r>
      <w:r w:rsidRPr="00585F07">
        <w:rPr>
          <w:noProof/>
        </w:rPr>
        <w:t xml:space="preserve">. Carbon in N2 fixation: Limitation or exquisite adaptation. </w:t>
      </w:r>
      <w:r w:rsidRPr="00585F07">
        <w:rPr>
          <w:i/>
          <w:iCs/>
          <w:noProof/>
        </w:rPr>
        <w:t>Annual Review of Plant Physiology and Plant Molecular Biology</w:t>
      </w:r>
      <w:r w:rsidRPr="00585F07">
        <w:rPr>
          <w:noProof/>
        </w:rPr>
        <w:t xml:space="preserve"> </w:t>
      </w:r>
      <w:r w:rsidRPr="00585F07">
        <w:rPr>
          <w:b/>
          <w:bCs/>
          <w:noProof/>
        </w:rPr>
        <w:t>42</w:t>
      </w:r>
      <w:r w:rsidRPr="00585F07">
        <w:rPr>
          <w:noProof/>
        </w:rPr>
        <w:t>: 373–392.</w:t>
      </w:r>
    </w:p>
    <w:p w14:paraId="0DF3D73A" w14:textId="77777777" w:rsidR="00585F07" w:rsidRPr="00585F07" w:rsidRDefault="00585F07" w:rsidP="00585F07">
      <w:pPr>
        <w:widowControl w:val="0"/>
        <w:autoSpaceDE w:val="0"/>
        <w:autoSpaceDN w:val="0"/>
        <w:adjustRightInd w:val="0"/>
        <w:spacing w:line="360" w:lineRule="auto"/>
        <w:rPr>
          <w:noProof/>
        </w:rPr>
      </w:pPr>
      <w:r w:rsidRPr="00585F07">
        <w:rPr>
          <w:b/>
          <w:bCs/>
          <w:noProof/>
        </w:rPr>
        <w:lastRenderedPageBreak/>
        <w:t>Vitousek PM, Howarth RW</w:t>
      </w:r>
      <w:r w:rsidRPr="00585F07">
        <w:rPr>
          <w:noProof/>
        </w:rPr>
        <w:t xml:space="preserve">. </w:t>
      </w:r>
      <w:r w:rsidRPr="00585F07">
        <w:rPr>
          <w:b/>
          <w:bCs/>
          <w:noProof/>
        </w:rPr>
        <w:t>1991</w:t>
      </w:r>
      <w:r w:rsidRPr="00585F07">
        <w:rPr>
          <w:noProof/>
        </w:rPr>
        <w:t xml:space="preserve">. Nitrogen limitation on land and in the sea: How can it occur? </w:t>
      </w:r>
      <w:r w:rsidRPr="00585F07">
        <w:rPr>
          <w:i/>
          <w:iCs/>
          <w:noProof/>
        </w:rPr>
        <w:t>Biogeochemistry</w:t>
      </w:r>
      <w:r w:rsidRPr="00585F07">
        <w:rPr>
          <w:noProof/>
        </w:rPr>
        <w:t xml:space="preserve"> </w:t>
      </w:r>
      <w:r w:rsidRPr="00585F07">
        <w:rPr>
          <w:b/>
          <w:bCs/>
          <w:noProof/>
        </w:rPr>
        <w:t>13</w:t>
      </w:r>
      <w:r w:rsidRPr="00585F07">
        <w:rPr>
          <w:noProof/>
        </w:rPr>
        <w:t>: 87–115.</w:t>
      </w:r>
    </w:p>
    <w:p w14:paraId="5E948B3C" w14:textId="77777777" w:rsidR="00585F07" w:rsidRPr="00585F07" w:rsidRDefault="00585F07" w:rsidP="00585F07">
      <w:pPr>
        <w:widowControl w:val="0"/>
        <w:autoSpaceDE w:val="0"/>
        <w:autoSpaceDN w:val="0"/>
        <w:adjustRightInd w:val="0"/>
        <w:spacing w:line="360" w:lineRule="auto"/>
        <w:rPr>
          <w:noProof/>
        </w:rPr>
      </w:pPr>
      <w:r w:rsidRPr="00585F07">
        <w:rPr>
          <w:b/>
          <w:bCs/>
          <w:noProof/>
        </w:rPr>
        <w:t>Walker AP, Beckerman AP, Gu L, Kattge J, Cernusak LA, Domingues TF, Scales JC, Wohlfahrt G, Wullschleger SD, Woodward FI</w:t>
      </w:r>
      <w:r w:rsidRPr="00585F07">
        <w:rPr>
          <w:noProof/>
        </w:rPr>
        <w:t xml:space="preserve">. </w:t>
      </w:r>
      <w:r w:rsidRPr="00585F07">
        <w:rPr>
          <w:b/>
          <w:bCs/>
          <w:noProof/>
        </w:rPr>
        <w:t>2014</w:t>
      </w:r>
      <w:r w:rsidRPr="00585F07">
        <w:rPr>
          <w:noProof/>
        </w:rPr>
        <w:t xml:space="preserve">. The relationship of leaf photosynthetic traits - Vcmax and Jmax - to leaf nitrogen, leaf phosphorus, and specific leaf area: a meta-analysis and modeling study. </w:t>
      </w:r>
      <w:r w:rsidRPr="00585F07">
        <w:rPr>
          <w:i/>
          <w:iCs/>
          <w:noProof/>
        </w:rPr>
        <w:t>Ecology and Evolution</w:t>
      </w:r>
      <w:r w:rsidRPr="00585F07">
        <w:rPr>
          <w:noProof/>
        </w:rPr>
        <w:t xml:space="preserve"> </w:t>
      </w:r>
      <w:r w:rsidRPr="00585F07">
        <w:rPr>
          <w:b/>
          <w:bCs/>
          <w:noProof/>
        </w:rPr>
        <w:t>4</w:t>
      </w:r>
      <w:r w:rsidRPr="00585F07">
        <w:rPr>
          <w:noProof/>
        </w:rPr>
        <w:t>: 3218–3235.</w:t>
      </w:r>
    </w:p>
    <w:p w14:paraId="03AE5B5C" w14:textId="77777777" w:rsidR="00585F07" w:rsidRPr="00585F07" w:rsidRDefault="00585F07" w:rsidP="00585F07">
      <w:pPr>
        <w:widowControl w:val="0"/>
        <w:autoSpaceDE w:val="0"/>
        <w:autoSpaceDN w:val="0"/>
        <w:adjustRightInd w:val="0"/>
        <w:spacing w:line="360" w:lineRule="auto"/>
        <w:rPr>
          <w:noProof/>
        </w:rPr>
      </w:pPr>
      <w:r w:rsidRPr="00585F07">
        <w:rPr>
          <w:b/>
          <w:bCs/>
          <w:noProof/>
        </w:rPr>
        <w:t>Wang H, Prentice IC, Keenan TF, Davis TW, Wright IJ, Cornwell WK, Evans BJ, Peng C</w:t>
      </w:r>
      <w:r w:rsidRPr="00585F07">
        <w:rPr>
          <w:noProof/>
        </w:rPr>
        <w:t xml:space="preserve">. </w:t>
      </w:r>
      <w:r w:rsidRPr="00585F07">
        <w:rPr>
          <w:b/>
          <w:bCs/>
          <w:noProof/>
        </w:rPr>
        <w:t>2017</w:t>
      </w:r>
      <w:r w:rsidRPr="00585F07">
        <w:rPr>
          <w:noProof/>
        </w:rPr>
        <w:t xml:space="preserve">. Towards a universal model for carbon dioxide uptake by plants. </w:t>
      </w:r>
      <w:r w:rsidRPr="00585F07">
        <w:rPr>
          <w:i/>
          <w:iCs/>
          <w:noProof/>
        </w:rPr>
        <w:t>Nature Plants</w:t>
      </w:r>
      <w:r w:rsidRPr="00585F07">
        <w:rPr>
          <w:noProof/>
        </w:rPr>
        <w:t xml:space="preserve"> </w:t>
      </w:r>
      <w:r w:rsidRPr="00585F07">
        <w:rPr>
          <w:b/>
          <w:bCs/>
          <w:noProof/>
        </w:rPr>
        <w:t>3</w:t>
      </w:r>
      <w:r w:rsidRPr="00585F07">
        <w:rPr>
          <w:noProof/>
        </w:rPr>
        <w:t>: 734–741.</w:t>
      </w:r>
    </w:p>
    <w:p w14:paraId="52F394BD" w14:textId="77777777" w:rsidR="00585F07" w:rsidRPr="00585F07" w:rsidRDefault="00585F07" w:rsidP="00585F07">
      <w:pPr>
        <w:widowControl w:val="0"/>
        <w:autoSpaceDE w:val="0"/>
        <w:autoSpaceDN w:val="0"/>
        <w:adjustRightInd w:val="0"/>
        <w:spacing w:line="360" w:lineRule="auto"/>
        <w:rPr>
          <w:noProof/>
        </w:rPr>
      </w:pPr>
      <w:r w:rsidRPr="00585F07">
        <w:rPr>
          <w:b/>
          <w:bCs/>
          <w:noProof/>
        </w:rPr>
        <w:t>Wellburn AR</w:t>
      </w:r>
      <w:r w:rsidRPr="00585F07">
        <w:rPr>
          <w:noProof/>
        </w:rPr>
        <w:t xml:space="preserve">. </w:t>
      </w:r>
      <w:r w:rsidRPr="00585F07">
        <w:rPr>
          <w:b/>
          <w:bCs/>
          <w:noProof/>
        </w:rPr>
        <w:t>1994</w:t>
      </w:r>
      <w:r w:rsidRPr="00585F07">
        <w:rPr>
          <w:noProof/>
        </w:rPr>
        <w:t xml:space="preserve">. The spectral determination of chlorophylls a and b, as well as total carotenoids, using various solvents with spectrophotometers of different resolution. </w:t>
      </w:r>
      <w:r w:rsidRPr="00585F07">
        <w:rPr>
          <w:i/>
          <w:iCs/>
          <w:noProof/>
        </w:rPr>
        <w:t>Journal of Plant Physiology</w:t>
      </w:r>
      <w:r w:rsidRPr="00585F07">
        <w:rPr>
          <w:noProof/>
        </w:rPr>
        <w:t xml:space="preserve"> </w:t>
      </w:r>
      <w:r w:rsidRPr="00585F07">
        <w:rPr>
          <w:b/>
          <w:bCs/>
          <w:noProof/>
        </w:rPr>
        <w:t>144</w:t>
      </w:r>
      <w:r w:rsidRPr="00585F07">
        <w:rPr>
          <w:noProof/>
        </w:rPr>
        <w:t>: 307–313.</w:t>
      </w:r>
    </w:p>
    <w:p w14:paraId="659DF8F7" w14:textId="77777777" w:rsidR="00585F07" w:rsidRPr="00585F07" w:rsidRDefault="00585F07" w:rsidP="00585F07">
      <w:pPr>
        <w:widowControl w:val="0"/>
        <w:autoSpaceDE w:val="0"/>
        <w:autoSpaceDN w:val="0"/>
        <w:adjustRightInd w:val="0"/>
        <w:spacing w:line="360" w:lineRule="auto"/>
        <w:rPr>
          <w:noProof/>
        </w:rPr>
      </w:pPr>
      <w:r w:rsidRPr="00585F07">
        <w:rPr>
          <w:b/>
          <w:bCs/>
          <w:noProof/>
        </w:rPr>
        <w:t>Wen Z, White PJ, Shen J, Lambers H</w:t>
      </w:r>
      <w:r w:rsidRPr="00585F07">
        <w:rPr>
          <w:noProof/>
        </w:rPr>
        <w:t xml:space="preserve">. </w:t>
      </w:r>
      <w:r w:rsidRPr="00585F07">
        <w:rPr>
          <w:b/>
          <w:bCs/>
          <w:noProof/>
        </w:rPr>
        <w:t>2022</w:t>
      </w:r>
      <w:r w:rsidRPr="00585F07">
        <w:rPr>
          <w:noProof/>
        </w:rPr>
        <w:t xml:space="preserve">. Linking root exudation to belowground economic traits for resource acquisition. </w:t>
      </w:r>
      <w:r w:rsidRPr="00585F07">
        <w:rPr>
          <w:i/>
          <w:iCs/>
          <w:noProof/>
        </w:rPr>
        <w:t>New Phytologist</w:t>
      </w:r>
      <w:r w:rsidRPr="00585F07">
        <w:rPr>
          <w:noProof/>
        </w:rPr>
        <w:t xml:space="preserve"> </w:t>
      </w:r>
      <w:r w:rsidRPr="00585F07">
        <w:rPr>
          <w:b/>
          <w:bCs/>
          <w:noProof/>
        </w:rPr>
        <w:t>233</w:t>
      </w:r>
      <w:r w:rsidRPr="00585F07">
        <w:rPr>
          <w:noProof/>
        </w:rPr>
        <w:t>: 1620–1635.</w:t>
      </w:r>
    </w:p>
    <w:p w14:paraId="7865018E" w14:textId="77777777" w:rsidR="00585F07" w:rsidRPr="00585F07" w:rsidRDefault="00585F07" w:rsidP="00585F07">
      <w:pPr>
        <w:widowControl w:val="0"/>
        <w:autoSpaceDE w:val="0"/>
        <w:autoSpaceDN w:val="0"/>
        <w:adjustRightInd w:val="0"/>
        <w:spacing w:line="360" w:lineRule="auto"/>
        <w:rPr>
          <w:noProof/>
        </w:rPr>
      </w:pPr>
      <w:r w:rsidRPr="00585F07">
        <w:rPr>
          <w:b/>
          <w:bCs/>
          <w:noProof/>
        </w:rPr>
        <w:t>Wieder WR, Cleveland CC, Smith WK, Todd-Brown K</w:t>
      </w:r>
      <w:r w:rsidRPr="00585F07">
        <w:rPr>
          <w:noProof/>
        </w:rPr>
        <w:t xml:space="preserve">. </w:t>
      </w:r>
      <w:r w:rsidRPr="00585F07">
        <w:rPr>
          <w:b/>
          <w:bCs/>
          <w:noProof/>
        </w:rPr>
        <w:t>2015</w:t>
      </w:r>
      <w:r w:rsidRPr="00585F07">
        <w:rPr>
          <w:noProof/>
        </w:rPr>
        <w:t xml:space="preserve">. Future productivity and carbon storage limited by terrestrial nutrient availability. </w:t>
      </w:r>
      <w:r w:rsidRPr="00585F07">
        <w:rPr>
          <w:i/>
          <w:iCs/>
          <w:noProof/>
        </w:rPr>
        <w:t>Nature Geoscience</w:t>
      </w:r>
      <w:r w:rsidRPr="00585F07">
        <w:rPr>
          <w:noProof/>
        </w:rPr>
        <w:t xml:space="preserve"> </w:t>
      </w:r>
      <w:r w:rsidRPr="00585F07">
        <w:rPr>
          <w:b/>
          <w:bCs/>
          <w:noProof/>
        </w:rPr>
        <w:t>8</w:t>
      </w:r>
      <w:r w:rsidRPr="00585F07">
        <w:rPr>
          <w:noProof/>
        </w:rPr>
        <w:t>: 441–444.</w:t>
      </w:r>
    </w:p>
    <w:p w14:paraId="55F99F05" w14:textId="77777777" w:rsidR="00585F07" w:rsidRPr="00585F07" w:rsidRDefault="00585F07" w:rsidP="00585F07">
      <w:pPr>
        <w:widowControl w:val="0"/>
        <w:autoSpaceDE w:val="0"/>
        <w:autoSpaceDN w:val="0"/>
        <w:adjustRightInd w:val="0"/>
        <w:spacing w:line="360" w:lineRule="auto"/>
        <w:rPr>
          <w:noProof/>
        </w:rPr>
      </w:pPr>
      <w:r w:rsidRPr="00585F07">
        <w:rPr>
          <w:b/>
          <w:bCs/>
          <w:noProof/>
        </w:rPr>
        <w:t>Wright IJ, Reich PB, Westoby M</w:t>
      </w:r>
      <w:r w:rsidRPr="00585F07">
        <w:rPr>
          <w:noProof/>
        </w:rPr>
        <w:t xml:space="preserve">. </w:t>
      </w:r>
      <w:r w:rsidRPr="00585F07">
        <w:rPr>
          <w:b/>
          <w:bCs/>
          <w:noProof/>
        </w:rPr>
        <w:t>2003</w:t>
      </w:r>
      <w:r w:rsidRPr="00585F07">
        <w:rPr>
          <w:noProof/>
        </w:rPr>
        <w:t xml:space="preserve">. Least-cost input mixtures of water and nitrogen for photosynthesis. </w:t>
      </w:r>
      <w:r w:rsidRPr="00585F07">
        <w:rPr>
          <w:i/>
          <w:iCs/>
          <w:noProof/>
        </w:rPr>
        <w:t>The American Naturalist</w:t>
      </w:r>
      <w:r w:rsidRPr="00585F07">
        <w:rPr>
          <w:noProof/>
        </w:rPr>
        <w:t xml:space="preserve"> </w:t>
      </w:r>
      <w:r w:rsidRPr="00585F07">
        <w:rPr>
          <w:b/>
          <w:bCs/>
          <w:noProof/>
        </w:rPr>
        <w:t>161</w:t>
      </w:r>
      <w:r w:rsidRPr="00585F07">
        <w:rPr>
          <w:noProof/>
        </w:rPr>
        <w:t>: 98–111.</w:t>
      </w:r>
    </w:p>
    <w:p w14:paraId="64565529" w14:textId="77777777" w:rsidR="00585F07" w:rsidRPr="00585F07" w:rsidRDefault="00585F07" w:rsidP="00585F07">
      <w:pPr>
        <w:widowControl w:val="0"/>
        <w:autoSpaceDE w:val="0"/>
        <w:autoSpaceDN w:val="0"/>
        <w:adjustRightInd w:val="0"/>
        <w:spacing w:line="360" w:lineRule="auto"/>
        <w:rPr>
          <w:noProof/>
        </w:rPr>
      </w:pPr>
      <w:r w:rsidRPr="00585F07">
        <w:rPr>
          <w:b/>
          <w:bCs/>
          <w:noProof/>
        </w:rPr>
        <w:t xml:space="preserve">Zaehle S, Medlyn BE, De Kauwe MG, Walker AP, Dietze MC, Hickler T, Luo Y, Wang YP, El-Masri B, Thornton P, </w:t>
      </w:r>
      <w:r w:rsidRPr="00585F07">
        <w:rPr>
          <w:b/>
          <w:bCs/>
          <w:i/>
          <w:iCs/>
          <w:noProof/>
        </w:rPr>
        <w:t>et al.</w:t>
      </w:r>
      <w:r w:rsidRPr="00585F07">
        <w:rPr>
          <w:noProof/>
        </w:rPr>
        <w:t xml:space="preserve"> </w:t>
      </w:r>
      <w:r w:rsidRPr="00585F07">
        <w:rPr>
          <w:b/>
          <w:bCs/>
          <w:noProof/>
        </w:rPr>
        <w:t>2014</w:t>
      </w:r>
      <w:r w:rsidRPr="00585F07">
        <w:rPr>
          <w:noProof/>
        </w:rPr>
        <w:t xml:space="preserve">. Evaluation of 11 terrestrial carbon-nitrogen cycle models against observations from two temperate Free-Air CO2 Enrichment studies. </w:t>
      </w:r>
      <w:r w:rsidRPr="00585F07">
        <w:rPr>
          <w:i/>
          <w:iCs/>
          <w:noProof/>
        </w:rPr>
        <w:t>New Phytologist</w:t>
      </w:r>
      <w:r w:rsidRPr="00585F07">
        <w:rPr>
          <w:noProof/>
        </w:rPr>
        <w:t xml:space="preserve"> </w:t>
      </w:r>
      <w:r w:rsidRPr="00585F07">
        <w:rPr>
          <w:b/>
          <w:bCs/>
          <w:noProof/>
        </w:rPr>
        <w:t>202</w:t>
      </w:r>
      <w:r w:rsidRPr="00585F07">
        <w:rPr>
          <w:noProof/>
        </w:rPr>
        <w:t>: 803–822.</w:t>
      </w:r>
    </w:p>
    <w:p w14:paraId="59680A8D" w14:textId="5F0DF7A2" w:rsidR="007A3065" w:rsidRPr="007A3065" w:rsidRDefault="007A3065" w:rsidP="00585F07">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D07CFA" w:rsidRDefault="00D07CFA">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1" w:author="Perkowski, Evan A" w:date="2023-08-24T10:46:00Z" w:initials="EP">
    <w:p w14:paraId="0DF22C08" w14:textId="77777777" w:rsidR="00C91DC8" w:rsidRDefault="00C91DC8" w:rsidP="00820E07">
      <w:r>
        <w:rPr>
          <w:rStyle w:val="CommentReference"/>
        </w:rPr>
        <w:annotationRef/>
      </w:r>
      <w:r>
        <w:rPr>
          <w:sz w:val="20"/>
          <w:szCs w:val="20"/>
        </w:rPr>
        <w:t>Added Anet,growth here as it provides additional context for A responses to eCO2</w:t>
      </w:r>
    </w:p>
    <w:p w14:paraId="1E8FD6C5" w14:textId="77777777" w:rsidR="00C91DC8" w:rsidRDefault="00C91DC8" w:rsidP="00820E07"/>
    <w:p w14:paraId="7562F348" w14:textId="77777777" w:rsidR="00C91DC8" w:rsidRDefault="00C91DC8" w:rsidP="00820E07">
      <w:r>
        <w:rPr>
          <w:sz w:val="20"/>
          <w:szCs w:val="20"/>
        </w:rPr>
        <w:t>Could push to supplement if this gets a little too busy (already a lot going on in the manuscript!)</w:t>
      </w:r>
    </w:p>
  </w:comment>
  <w:comment w:id="3" w:author="Perkowski, Evan A" w:date="2023-08-24T10:31:00Z" w:initials="EP">
    <w:p w14:paraId="73340BCD" w14:textId="77777777" w:rsidR="00C1195F" w:rsidRDefault="00C1195F" w:rsidP="00D63164">
      <w:r>
        <w:rPr>
          <w:rStyle w:val="CommentReference"/>
        </w:rPr>
        <w:annotationRef/>
      </w:r>
      <w:r>
        <w:rPr>
          <w:color w:val="000000"/>
          <w:sz w:val="20"/>
          <w:szCs w:val="20"/>
        </w:rPr>
        <w:t xml:space="preserve">Note: removed coefficients from tables. Could perhaps color code </w:t>
      </w:r>
      <w:r>
        <w:rPr>
          <w:i/>
          <w:iCs/>
          <w:color w:val="000000"/>
          <w:sz w:val="20"/>
          <w:szCs w:val="20"/>
        </w:rPr>
        <w:t>p</w:t>
      </w:r>
      <w:r>
        <w:rPr>
          <w:color w:val="000000"/>
          <w:sz w:val="20"/>
          <w:szCs w:val="20"/>
        </w:rPr>
        <w:t>-values to indicate direction of the response?</w:t>
      </w:r>
    </w:p>
  </w:comment>
  <w:comment w:id="4" w:author="Smith, Nick" w:date="2023-07-25T16:30:00Z" w:initials="SN">
    <w:p w14:paraId="0218257F" w14:textId="0ED01C12" w:rsidR="00D07CFA" w:rsidRDefault="00D07CFA">
      <w:pPr>
        <w:pStyle w:val="CommentText"/>
      </w:pPr>
      <w:r>
        <w:rPr>
          <w:rStyle w:val="CommentReference"/>
        </w:rPr>
        <w:annotationRef/>
      </w:r>
      <w:r>
        <w:t>Could it just be that photosynthates were cheaper to produce?</w:t>
      </w:r>
    </w:p>
  </w:comment>
  <w:comment w:id="5" w:author="Smith, Nick" w:date="2023-07-25T16:31:00Z" w:initials="SN">
    <w:p w14:paraId="499C3436" w14:textId="2E0EB04E" w:rsidR="00D07CFA" w:rsidRDefault="00D07CFA">
      <w:pPr>
        <w:pStyle w:val="CommentText"/>
      </w:pPr>
      <w:r>
        <w:rPr>
          <w:rStyle w:val="CommentReference"/>
        </w:rPr>
        <w:annotationRef/>
      </w:r>
      <w:r>
        <w:t>At what scale?</w:t>
      </w:r>
    </w:p>
  </w:comment>
  <w:comment w:id="6"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B3211" w14:textId="77777777" w:rsidR="008528B4" w:rsidRDefault="008528B4" w:rsidP="00BE0B5B">
      <w:r>
        <w:separator/>
      </w:r>
    </w:p>
  </w:endnote>
  <w:endnote w:type="continuationSeparator" w:id="0">
    <w:p w14:paraId="502E692A" w14:textId="77777777" w:rsidR="008528B4" w:rsidRDefault="008528B4" w:rsidP="00BE0B5B">
      <w:r>
        <w:continuationSeparator/>
      </w:r>
    </w:p>
  </w:endnote>
  <w:endnote w:type="continuationNotice" w:id="1">
    <w:p w14:paraId="58CBA37E" w14:textId="77777777" w:rsidR="008528B4" w:rsidRDefault="008528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88527" w14:textId="77777777" w:rsidR="008528B4" w:rsidRDefault="008528B4" w:rsidP="00BE0B5B">
      <w:r>
        <w:separator/>
      </w:r>
    </w:p>
  </w:footnote>
  <w:footnote w:type="continuationSeparator" w:id="0">
    <w:p w14:paraId="1A65A761" w14:textId="77777777" w:rsidR="008528B4" w:rsidRDefault="008528B4" w:rsidP="00BE0B5B">
      <w:r>
        <w:continuationSeparator/>
      </w:r>
    </w:p>
  </w:footnote>
  <w:footnote w:type="continuationNotice" w:id="1">
    <w:p w14:paraId="5D9D2E53" w14:textId="77777777" w:rsidR="008528B4" w:rsidRDefault="008528B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91C08"/>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596A"/>
    <w:rsid w:val="000E7383"/>
    <w:rsid w:val="000F10BF"/>
    <w:rsid w:val="000F1776"/>
    <w:rsid w:val="000F7B4F"/>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5ABA"/>
    <w:rsid w:val="00314876"/>
    <w:rsid w:val="00317070"/>
    <w:rsid w:val="00320015"/>
    <w:rsid w:val="00320878"/>
    <w:rsid w:val="0032204D"/>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67857"/>
    <w:rsid w:val="00470A8B"/>
    <w:rsid w:val="004722BD"/>
    <w:rsid w:val="00473A0B"/>
    <w:rsid w:val="00475A2D"/>
    <w:rsid w:val="00477DA9"/>
    <w:rsid w:val="004834AB"/>
    <w:rsid w:val="0048595F"/>
    <w:rsid w:val="004859F9"/>
    <w:rsid w:val="00486308"/>
    <w:rsid w:val="00487452"/>
    <w:rsid w:val="004903FB"/>
    <w:rsid w:val="00494087"/>
    <w:rsid w:val="0049650C"/>
    <w:rsid w:val="00496C09"/>
    <w:rsid w:val="00497794"/>
    <w:rsid w:val="004A090D"/>
    <w:rsid w:val="004A1014"/>
    <w:rsid w:val="004A246A"/>
    <w:rsid w:val="004A3596"/>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D18"/>
    <w:rsid w:val="004E1107"/>
    <w:rsid w:val="004E14A4"/>
    <w:rsid w:val="004E18EF"/>
    <w:rsid w:val="004E480B"/>
    <w:rsid w:val="004F5BC3"/>
    <w:rsid w:val="004F6BB5"/>
    <w:rsid w:val="004F6F25"/>
    <w:rsid w:val="00500DA3"/>
    <w:rsid w:val="00502333"/>
    <w:rsid w:val="00505254"/>
    <w:rsid w:val="005066B8"/>
    <w:rsid w:val="00507F9F"/>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3A28"/>
    <w:rsid w:val="005F5CD8"/>
    <w:rsid w:val="005F6310"/>
    <w:rsid w:val="00604604"/>
    <w:rsid w:val="00604DE5"/>
    <w:rsid w:val="00607093"/>
    <w:rsid w:val="00613F7E"/>
    <w:rsid w:val="0061578C"/>
    <w:rsid w:val="00616ADB"/>
    <w:rsid w:val="006223F4"/>
    <w:rsid w:val="006235F7"/>
    <w:rsid w:val="00623A54"/>
    <w:rsid w:val="0062409B"/>
    <w:rsid w:val="00633A9D"/>
    <w:rsid w:val="00634F94"/>
    <w:rsid w:val="006368CD"/>
    <w:rsid w:val="006371F3"/>
    <w:rsid w:val="0063735F"/>
    <w:rsid w:val="006415D1"/>
    <w:rsid w:val="006460A8"/>
    <w:rsid w:val="006564D7"/>
    <w:rsid w:val="006615BE"/>
    <w:rsid w:val="00661657"/>
    <w:rsid w:val="00661F5E"/>
    <w:rsid w:val="00664286"/>
    <w:rsid w:val="00664380"/>
    <w:rsid w:val="0066572C"/>
    <w:rsid w:val="00665887"/>
    <w:rsid w:val="006664D7"/>
    <w:rsid w:val="006675DB"/>
    <w:rsid w:val="00670974"/>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D21EF"/>
    <w:rsid w:val="007D61F4"/>
    <w:rsid w:val="007D627F"/>
    <w:rsid w:val="007F2EA3"/>
    <w:rsid w:val="007F325C"/>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35DAF"/>
    <w:rsid w:val="008439F1"/>
    <w:rsid w:val="008447A3"/>
    <w:rsid w:val="008475A3"/>
    <w:rsid w:val="00852399"/>
    <w:rsid w:val="00852873"/>
    <w:rsid w:val="008528B4"/>
    <w:rsid w:val="00853C83"/>
    <w:rsid w:val="0086376C"/>
    <w:rsid w:val="0086387E"/>
    <w:rsid w:val="00863C2A"/>
    <w:rsid w:val="008659BC"/>
    <w:rsid w:val="00865A1C"/>
    <w:rsid w:val="00867DE7"/>
    <w:rsid w:val="00870551"/>
    <w:rsid w:val="008729A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20CC"/>
    <w:rsid w:val="00A13D14"/>
    <w:rsid w:val="00A14A1D"/>
    <w:rsid w:val="00A222F5"/>
    <w:rsid w:val="00A22632"/>
    <w:rsid w:val="00A2354B"/>
    <w:rsid w:val="00A25862"/>
    <w:rsid w:val="00A26874"/>
    <w:rsid w:val="00A32217"/>
    <w:rsid w:val="00A3247E"/>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1418"/>
    <w:rsid w:val="00A84320"/>
    <w:rsid w:val="00A87C8A"/>
    <w:rsid w:val="00A92732"/>
    <w:rsid w:val="00A93E41"/>
    <w:rsid w:val="00A949F6"/>
    <w:rsid w:val="00A97A48"/>
    <w:rsid w:val="00AA2C0D"/>
    <w:rsid w:val="00AA3BD4"/>
    <w:rsid w:val="00AA3FD0"/>
    <w:rsid w:val="00AC0888"/>
    <w:rsid w:val="00AC1998"/>
    <w:rsid w:val="00AC4F80"/>
    <w:rsid w:val="00AD3279"/>
    <w:rsid w:val="00AD4FAC"/>
    <w:rsid w:val="00AD5C31"/>
    <w:rsid w:val="00AE4643"/>
    <w:rsid w:val="00AE65CA"/>
    <w:rsid w:val="00AE67B1"/>
    <w:rsid w:val="00AE7E6C"/>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76367"/>
    <w:rsid w:val="00B810B8"/>
    <w:rsid w:val="00B82937"/>
    <w:rsid w:val="00B865D9"/>
    <w:rsid w:val="00B869C1"/>
    <w:rsid w:val="00B90948"/>
    <w:rsid w:val="00B91F60"/>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4EFD"/>
    <w:rsid w:val="00BF6D9A"/>
    <w:rsid w:val="00C01A04"/>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74D"/>
    <w:rsid w:val="00C83AE3"/>
    <w:rsid w:val="00C84C35"/>
    <w:rsid w:val="00C84F89"/>
    <w:rsid w:val="00C902FD"/>
    <w:rsid w:val="00C91DC8"/>
    <w:rsid w:val="00C93B64"/>
    <w:rsid w:val="00C94130"/>
    <w:rsid w:val="00CA0B71"/>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7CD5"/>
    <w:rsid w:val="00D23E29"/>
    <w:rsid w:val="00D30311"/>
    <w:rsid w:val="00D33CED"/>
    <w:rsid w:val="00D34D2F"/>
    <w:rsid w:val="00D40F7F"/>
    <w:rsid w:val="00D47386"/>
    <w:rsid w:val="00D4788C"/>
    <w:rsid w:val="00D52184"/>
    <w:rsid w:val="00D52B93"/>
    <w:rsid w:val="00D60D5F"/>
    <w:rsid w:val="00D6180E"/>
    <w:rsid w:val="00D646BA"/>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0AE"/>
    <w:rsid w:val="00E62AC7"/>
    <w:rsid w:val="00E648B5"/>
    <w:rsid w:val="00E6494C"/>
    <w:rsid w:val="00E6497C"/>
    <w:rsid w:val="00E64D01"/>
    <w:rsid w:val="00E668F0"/>
    <w:rsid w:val="00E71668"/>
    <w:rsid w:val="00E716AF"/>
    <w:rsid w:val="00E7240F"/>
    <w:rsid w:val="00E80627"/>
    <w:rsid w:val="00E842AD"/>
    <w:rsid w:val="00E84DE3"/>
    <w:rsid w:val="00E86DC3"/>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4F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3450"/>
    <w:rsid w:val="00FA4910"/>
    <w:rsid w:val="00FA54F5"/>
    <w:rsid w:val="00FA6BCF"/>
    <w:rsid w:val="00FA736A"/>
    <w:rsid w:val="00FA7EF0"/>
    <w:rsid w:val="00FB37A9"/>
    <w:rsid w:val="00FB58C3"/>
    <w:rsid w:val="00FB6C66"/>
    <w:rsid w:val="00FB6D69"/>
    <w:rsid w:val="00FB74AE"/>
    <w:rsid w:val="00FC6B3C"/>
    <w:rsid w:val="00FD27D6"/>
    <w:rsid w:val="00FD32AD"/>
    <w:rsid w:val="00FD6F52"/>
    <w:rsid w:val="00FD7556"/>
    <w:rsid w:val="00FE014F"/>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D532F"/>
    <w:rsid w:val="001F6449"/>
    <w:rsid w:val="002E5D7E"/>
    <w:rsid w:val="0030283E"/>
    <w:rsid w:val="00303684"/>
    <w:rsid w:val="003720D7"/>
    <w:rsid w:val="003C64F5"/>
    <w:rsid w:val="00467001"/>
    <w:rsid w:val="005C4577"/>
    <w:rsid w:val="0061427F"/>
    <w:rsid w:val="00676738"/>
    <w:rsid w:val="006852F9"/>
    <w:rsid w:val="006B781F"/>
    <w:rsid w:val="006E4784"/>
    <w:rsid w:val="006F2358"/>
    <w:rsid w:val="007232B8"/>
    <w:rsid w:val="007E378E"/>
    <w:rsid w:val="008928F3"/>
    <w:rsid w:val="00895F6C"/>
    <w:rsid w:val="00907F23"/>
    <w:rsid w:val="00A70CA4"/>
    <w:rsid w:val="00B077A7"/>
    <w:rsid w:val="00D07D19"/>
    <w:rsid w:val="00D92968"/>
    <w:rsid w:val="00DE7BEB"/>
    <w:rsid w:val="00E20003"/>
    <w:rsid w:val="00E22F87"/>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0D39C4A07D27304782E1EFDCB0822F3C">
    <w:name w:val="0D39C4A07D27304782E1EFDCB0822F3C"/>
    <w:rsid w:val="008928F3"/>
  </w:style>
  <w:style w:type="paragraph" w:customStyle="1" w:styleId="7552D2ABC0C22643A349C15CCCF04B9A">
    <w:name w:val="7552D2ABC0C22643A349C15CCCF04B9A"/>
    <w:rsid w:val="005C4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39</Pages>
  <Words>53971</Words>
  <Characters>307638</Characters>
  <Application>Microsoft Office Word</Application>
  <DocSecurity>0</DocSecurity>
  <Lines>2563</Lines>
  <Paragraphs>721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360888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cp:lastPrinted>2023-07-14T20:41:00Z</cp:lastPrinted>
  <dcterms:created xsi:type="dcterms:W3CDTF">2023-07-26T18:46:00Z</dcterms:created>
  <dcterms:modified xsi:type="dcterms:W3CDTF">2023-08-25T20:52:00Z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