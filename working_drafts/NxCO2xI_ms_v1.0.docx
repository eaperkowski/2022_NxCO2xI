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commentRangeStart w:id="0"/>
      <w:commentRangeStart w:id="1"/>
      <w:r w:rsidRPr="00FE014F">
        <w:rPr>
          <w:b/>
          <w:bCs/>
        </w:rPr>
        <w:t>T</w:t>
      </w:r>
      <w:commentRangeEnd w:id="0"/>
      <w:r w:rsidR="00585FD9">
        <w:rPr>
          <w:rStyle w:val="CommentReference"/>
        </w:rPr>
        <w:commentReference w:id="0"/>
      </w:r>
      <w:commentRangeEnd w:id="1"/>
      <w:r w:rsidR="00377A13">
        <w:rPr>
          <w:rStyle w:val="CommentReference"/>
        </w:rPr>
        <w:commentReference w:id="1"/>
      </w:r>
      <w:r w:rsidRPr="00FE014F">
        <w:rPr>
          <w:b/>
          <w:bCs/>
        </w:rPr>
        <w:t>arget Journals:</w:t>
      </w:r>
    </w:p>
    <w:p w14:paraId="5045D38B" w14:textId="77777777" w:rsidR="00E60BAC" w:rsidRPr="00FE014F" w:rsidRDefault="00E60BAC" w:rsidP="00DE2B27">
      <w:pPr>
        <w:spacing w:line="360" w:lineRule="auto"/>
        <w:rPr>
          <w:b/>
          <w:bCs/>
        </w:rPr>
      </w:pPr>
    </w:p>
    <w:p w14:paraId="09891248" w14:textId="5D5B89FB" w:rsidR="002812F5" w:rsidRDefault="00E60BAC" w:rsidP="00DE2B27">
      <w:pPr>
        <w:spacing w:line="360" w:lineRule="auto"/>
      </w:pPr>
      <w:r w:rsidRPr="00FE014F">
        <w:rPr>
          <w:b/>
          <w:bCs/>
        </w:rPr>
        <w:t>Title</w:t>
      </w:r>
      <w:r w:rsidRPr="00FE014F">
        <w:t>:</w:t>
      </w:r>
      <w:r w:rsidRPr="00FE014F">
        <w:rPr>
          <w:b/>
          <w:bCs/>
        </w:rPr>
        <w:t xml:space="preserve"> </w:t>
      </w:r>
      <w:commentRangeStart w:id="2"/>
      <w:commentRangeStart w:id="3"/>
      <w:commentRangeStart w:id="4"/>
      <w:r w:rsidR="002812F5">
        <w:t>Leaf acclimation to elevated CO</w:t>
      </w:r>
      <w:r w:rsidR="002812F5">
        <w:rPr>
          <w:vertAlign w:val="subscript"/>
        </w:rPr>
        <w:t>2</w:t>
      </w:r>
      <w:r w:rsidR="002812F5">
        <w:t xml:space="preserve"> </w:t>
      </w:r>
      <w:r w:rsidR="00EC1B16">
        <w:t>is</w:t>
      </w:r>
      <w:r w:rsidR="002812F5">
        <w:t xml:space="preserve"> independent of soil nitrogen fertilization and </w:t>
      </w:r>
      <w:proofErr w:type="spellStart"/>
      <w:r w:rsidR="00DE2B27">
        <w:t>rhizobial</w:t>
      </w:r>
      <w:proofErr w:type="spellEnd"/>
      <w:r w:rsidR="002812F5">
        <w:t xml:space="preserve"> inoculation</w:t>
      </w:r>
      <w:commentRangeEnd w:id="2"/>
      <w:r w:rsidR="00F143DF">
        <w:rPr>
          <w:rStyle w:val="CommentReference"/>
        </w:rPr>
        <w:commentReference w:id="2"/>
      </w:r>
      <w:commentRangeEnd w:id="3"/>
      <w:r w:rsidR="004722BD">
        <w:rPr>
          <w:rStyle w:val="CommentReference"/>
        </w:rPr>
        <w:commentReference w:id="3"/>
      </w:r>
      <w:commentRangeEnd w:id="4"/>
      <w:r w:rsidR="008447A3">
        <w:rPr>
          <w:rStyle w:val="CommentReference"/>
        </w:rPr>
        <w:commentReference w:id="4"/>
      </w:r>
    </w:p>
    <w:p w14:paraId="74E38B82" w14:textId="77777777" w:rsidR="00E60BAC" w:rsidRPr="00FE014F" w:rsidRDefault="00E60BAC" w:rsidP="00DE2B27">
      <w:pPr>
        <w:spacing w:line="360" w:lineRule="auto"/>
        <w:rPr>
          <w:b/>
          <w:bCs/>
        </w:rPr>
      </w:pPr>
    </w:p>
    <w:p w14:paraId="586BF7A8" w14:textId="2E31CB4B" w:rsidR="00E60BAC" w:rsidRPr="00970BD3" w:rsidRDefault="00E60BAC" w:rsidP="00DE2B27">
      <w:pPr>
        <w:spacing w:line="360" w:lineRule="auto"/>
      </w:pPr>
      <w:r w:rsidRPr="00FE014F">
        <w:rPr>
          <w:b/>
          <w:bCs/>
        </w:rPr>
        <w:t>Running Head:</w:t>
      </w:r>
      <w:r w:rsidR="00970BD3">
        <w:rPr>
          <w:b/>
          <w:bCs/>
        </w:rPr>
        <w:t xml:space="preserve"> </w:t>
      </w:r>
      <w:r w:rsidR="00970BD3">
        <w:t>Leaf acclimation to CO</w:t>
      </w:r>
      <w:r w:rsidR="00970BD3">
        <w:rPr>
          <w:vertAlign w:val="subscript"/>
        </w:rPr>
        <w:t>2</w:t>
      </w:r>
      <w:r w:rsidR="00970BD3">
        <w:t xml:space="preserve"> is independent of fertilization</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6983B6B2" w:rsidR="00E60BAC" w:rsidRPr="00FE014F" w:rsidRDefault="00E60BAC" w:rsidP="00DE2B27">
      <w:pPr>
        <w:spacing w:line="360" w:lineRule="auto"/>
        <w:rPr>
          <w:bCs/>
        </w:rPr>
      </w:pPr>
      <w:r w:rsidRPr="00FE014F">
        <w:rPr>
          <w:b/>
        </w:rPr>
        <w:t>Abstract:</w:t>
      </w:r>
      <w:r w:rsidRPr="00FE014F">
        <w:rPr>
          <w:bCs/>
        </w:rPr>
        <w:t xml:space="preserve"> </w:t>
      </w:r>
      <w:r w:rsidR="00377A13">
        <w:rPr>
          <w:bCs/>
        </w:rPr>
        <w:t>333</w:t>
      </w:r>
      <w:r w:rsidRPr="00FE014F">
        <w:rPr>
          <w:bCs/>
        </w:rPr>
        <w:t xml:space="preserve"> words</w:t>
      </w:r>
    </w:p>
    <w:p w14:paraId="5EF92C95" w14:textId="6FB3FF78" w:rsidR="00E60BAC" w:rsidRPr="00FE014F" w:rsidRDefault="00E60BAC" w:rsidP="00DE2B27">
      <w:pPr>
        <w:spacing w:line="360" w:lineRule="auto"/>
        <w:rPr>
          <w:bCs/>
        </w:rPr>
      </w:pPr>
      <w:r w:rsidRPr="00FE014F">
        <w:rPr>
          <w:b/>
        </w:rPr>
        <w:t>Main text word count</w:t>
      </w:r>
      <w:r w:rsidRPr="00FE014F">
        <w:rPr>
          <w:bCs/>
        </w:rPr>
        <w:t xml:space="preserve">: </w:t>
      </w:r>
      <w:r w:rsidR="00585FD9">
        <w:rPr>
          <w:bCs/>
        </w:rPr>
        <w:t>10059</w:t>
      </w:r>
      <w:r w:rsidRPr="00FE014F">
        <w:rPr>
          <w:bCs/>
        </w:rPr>
        <w:t xml:space="preserve"> words </w:t>
      </w:r>
    </w:p>
    <w:p w14:paraId="183036EF" w14:textId="5B0E2654" w:rsidR="00E60BAC" w:rsidRPr="00FE014F" w:rsidRDefault="00E60BAC" w:rsidP="00DE2B27">
      <w:pPr>
        <w:spacing w:line="360" w:lineRule="auto"/>
        <w:ind w:firstLine="720"/>
        <w:rPr>
          <w:bCs/>
        </w:rPr>
      </w:pPr>
      <w:r w:rsidRPr="00FE014F">
        <w:rPr>
          <w:bCs/>
        </w:rPr>
        <w:t xml:space="preserve">Introduction: </w:t>
      </w:r>
      <w:r w:rsidR="00391BFD">
        <w:rPr>
          <w:bCs/>
        </w:rPr>
        <w:t>1</w:t>
      </w:r>
      <w:r w:rsidR="00A93E41">
        <w:rPr>
          <w:bCs/>
        </w:rPr>
        <w:t>498</w:t>
      </w:r>
      <w:r w:rsidRPr="00FE014F">
        <w:rPr>
          <w:bCs/>
        </w:rPr>
        <w:t xml:space="preserve"> words</w:t>
      </w:r>
    </w:p>
    <w:p w14:paraId="0CB82A65" w14:textId="223F4DB5" w:rsidR="00E60BAC" w:rsidRPr="00FE014F" w:rsidRDefault="00E60BAC" w:rsidP="00DE2B27">
      <w:pPr>
        <w:spacing w:line="360" w:lineRule="auto"/>
        <w:ind w:firstLine="720"/>
        <w:rPr>
          <w:bCs/>
        </w:rPr>
      </w:pPr>
      <w:r w:rsidRPr="00FE014F">
        <w:rPr>
          <w:bCs/>
        </w:rPr>
        <w:t xml:space="preserve">Methods: </w:t>
      </w:r>
      <w:r w:rsidR="00D83236">
        <w:rPr>
          <w:bCs/>
        </w:rPr>
        <w:t>3</w:t>
      </w:r>
      <w:r w:rsidR="006C797A">
        <w:rPr>
          <w:bCs/>
        </w:rPr>
        <w:t>5</w:t>
      </w:r>
      <w:r w:rsidR="00585FD9">
        <w:rPr>
          <w:bCs/>
        </w:rPr>
        <w:t>75</w:t>
      </w:r>
      <w:r w:rsidRPr="00FE014F">
        <w:rPr>
          <w:bCs/>
        </w:rPr>
        <w:t xml:space="preserve"> words</w:t>
      </w:r>
    </w:p>
    <w:p w14:paraId="103F27AE" w14:textId="34C9C100" w:rsidR="00E60BAC" w:rsidRPr="00FE014F" w:rsidRDefault="00E60BAC" w:rsidP="00DE2B27">
      <w:pPr>
        <w:spacing w:line="360" w:lineRule="auto"/>
        <w:ind w:firstLine="720"/>
        <w:rPr>
          <w:bCs/>
        </w:rPr>
      </w:pPr>
      <w:r w:rsidRPr="00FE014F">
        <w:rPr>
          <w:bCs/>
        </w:rPr>
        <w:t xml:space="preserve">Results: </w:t>
      </w:r>
      <w:r w:rsidR="00585FD9">
        <w:rPr>
          <w:bCs/>
        </w:rPr>
        <w:t>2174</w:t>
      </w:r>
      <w:r w:rsidRPr="00FE014F">
        <w:rPr>
          <w:bCs/>
        </w:rPr>
        <w:t xml:space="preserve"> words (not including text in figures or tables)</w:t>
      </w:r>
    </w:p>
    <w:p w14:paraId="61E20085" w14:textId="210DCFC0" w:rsidR="00E60BAC" w:rsidRPr="00FE014F" w:rsidRDefault="00E60BAC" w:rsidP="00DE2B27">
      <w:pPr>
        <w:spacing w:line="360" w:lineRule="auto"/>
        <w:ind w:firstLine="720"/>
        <w:rPr>
          <w:bCs/>
        </w:rPr>
      </w:pPr>
      <w:r w:rsidRPr="00FE014F">
        <w:rPr>
          <w:bCs/>
        </w:rPr>
        <w:t xml:space="preserve">Discussion: </w:t>
      </w:r>
      <w:r w:rsidR="00585FD9">
        <w:rPr>
          <w:bCs/>
        </w:rPr>
        <w:t>2812</w:t>
      </w:r>
      <w:r w:rsidRPr="00FE014F">
        <w:rPr>
          <w:bCs/>
        </w:rPr>
        <w:t xml:space="preserve"> words</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30FB384B" w:rsidR="00E60BAC" w:rsidRPr="00FE014F" w:rsidRDefault="00E60BAC" w:rsidP="00DE2B27">
      <w:pPr>
        <w:spacing w:line="360" w:lineRule="auto"/>
        <w:rPr>
          <w:b/>
          <w:bCs/>
        </w:rPr>
      </w:pPr>
      <w:r w:rsidRPr="00FE014F">
        <w:rPr>
          <w:b/>
        </w:rPr>
        <w:t>Supplemental Information</w:t>
      </w:r>
      <w:r w:rsidRPr="00FE014F">
        <w:rPr>
          <w:bCs/>
        </w:rPr>
        <w:t>:</w:t>
      </w:r>
      <w:r w:rsidR="00585FD9">
        <w:rPr>
          <w:bCs/>
        </w:rPr>
        <w:t xml:space="preserve"> 2 supplemental tables, no figures</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E485292" w:rsidR="006C797A" w:rsidRPr="00080052"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w:t>
      </w:r>
      <w:r w:rsidR="008447A3">
        <w:rPr>
          <w:bCs/>
        </w:rPr>
        <w:t>itrogen</w:t>
      </w:r>
      <w:r w:rsidRPr="00FE014F">
        <w:rPr>
          <w:bCs/>
        </w:rPr>
        <w:t xml:space="preserve"> allocation and photosynthetic capacity at the leaf level, a response that often occurs alongside growth stimulation at the whole plant level. N</w:t>
      </w:r>
      <w:r w:rsidR="008447A3">
        <w:rPr>
          <w:bCs/>
        </w:rPr>
        <w:t>itrogen</w:t>
      </w:r>
      <w:r w:rsidRPr="00FE014F">
        <w:rPr>
          <w:bCs/>
        </w:rPr>
        <w:t xml:space="preserve"> limitation has been hypothesized to be the</w:t>
      </w:r>
      <w:r>
        <w:rPr>
          <w:bCs/>
        </w:rPr>
        <w:t xml:space="preserve"> primary mechanism driving leaf and whole plant acclimation responses to</w:t>
      </w:r>
      <w:r w:rsidR="00124B3D">
        <w:rPr>
          <w:bCs/>
        </w:rPr>
        <w:t xml:space="preserve"> elevated</w:t>
      </w:r>
      <w:r>
        <w:rPr>
          <w:bCs/>
        </w:rPr>
        <w:t xml:space="preserve">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w:t>
      </w:r>
      <w:r w:rsidR="008447A3" w:rsidRPr="00FE014F">
        <w:rPr>
          <w:bCs/>
        </w:rPr>
        <w:t>n</w:t>
      </w:r>
      <w:r w:rsidR="008447A3">
        <w:rPr>
          <w:bCs/>
        </w:rPr>
        <w:t>itrogen</w:t>
      </w:r>
      <w:r w:rsidR="008447A3" w:rsidRPr="008447A3">
        <w:rPr>
          <w:bCs/>
        </w:rPr>
        <w:t xml:space="preserve"> </w:t>
      </w:r>
      <w:r w:rsidRPr="00FE014F">
        <w:rPr>
          <w:bCs/>
        </w:rPr>
        <w:t>allocation to whole plant growth.</w:t>
      </w:r>
      <w:r>
        <w:rPr>
          <w:bCs/>
        </w:rPr>
        <w:t xml:space="preserve"> Acclimation responses to CO</w:t>
      </w:r>
      <w:r>
        <w:rPr>
          <w:bCs/>
          <w:vertAlign w:val="subscript"/>
        </w:rPr>
        <w:t>2</w:t>
      </w:r>
      <w:r>
        <w:rPr>
          <w:bCs/>
        </w:rPr>
        <w:t xml:space="preserve"> may also vary in species with different </w:t>
      </w:r>
      <w:r w:rsidR="00F672E5" w:rsidRPr="00FE014F">
        <w:rPr>
          <w:bCs/>
        </w:rPr>
        <w:t>n</w:t>
      </w:r>
      <w:r w:rsidR="00F672E5">
        <w:rPr>
          <w:bCs/>
        </w:rPr>
        <w:t>itrogen</w:t>
      </w:r>
      <w:r w:rsidR="00F672E5">
        <w:rPr>
          <w:bCs/>
        </w:rPr>
        <w:t xml:space="preserve"> </w:t>
      </w:r>
      <w:r>
        <w:rPr>
          <w:bCs/>
        </w:rPr>
        <w:t>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w:t>
      </w:r>
      <w:r w:rsidR="008447A3" w:rsidRPr="00FE014F">
        <w:rPr>
          <w:bCs/>
        </w:rPr>
        <w:t>n</w:t>
      </w:r>
      <w:r w:rsidR="008447A3">
        <w:rPr>
          <w:bCs/>
        </w:rPr>
        <w:t>itrogen</w:t>
      </w:r>
      <w:r w:rsidR="00515251">
        <w:rPr>
          <w:bCs/>
        </w:rPr>
        <w:t xml:space="preserve"> availability thresholds in </w:t>
      </w:r>
      <w:r w:rsidR="00124B3D">
        <w:rPr>
          <w:bCs/>
        </w:rPr>
        <w:t xml:space="preserve">individuals </w:t>
      </w:r>
      <w:r w:rsidR="00515251">
        <w:rPr>
          <w:bCs/>
        </w:rPr>
        <w:t>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proofErr w:type="spellStart"/>
      <w:r>
        <w:rPr>
          <w:bCs/>
          <w:i/>
          <w:iCs/>
        </w:rPr>
        <w:t>Bradyrhizobium</w:t>
      </w:r>
      <w:proofErr w:type="spellEnd"/>
      <w:r>
        <w:rPr>
          <w:bCs/>
          <w:i/>
          <w:iCs/>
        </w:rPr>
        <w:t xml:space="preserve">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w:t>
      </w:r>
      <w:r w:rsidR="00D84AD9">
        <w:rPr>
          <w:bCs/>
        </w:rPr>
        <w:t>independent of</w:t>
      </w:r>
      <w:r>
        <w:rPr>
          <w:bCs/>
        </w:rPr>
        <w:t xml:space="preserve">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w:t>
      </w:r>
      <w:r w:rsidR="00080052">
        <w:rPr>
          <w:bCs/>
        </w:rPr>
        <w:t>, but was not modified by inoculation treatment</w:t>
      </w:r>
      <w:r>
        <w:rPr>
          <w:bCs/>
        </w:rPr>
        <w:t>.</w:t>
      </w:r>
      <w:r w:rsidR="00080052">
        <w:rPr>
          <w:bCs/>
        </w:rPr>
        <w:t xml:space="preserve"> </w:t>
      </w:r>
      <w:r>
        <w:rPr>
          <w:bCs/>
        </w:rPr>
        <w:t>Whole plant acclimation responses to CO</w:t>
      </w:r>
      <w:r>
        <w:rPr>
          <w:bCs/>
          <w:vertAlign w:val="subscript"/>
        </w:rPr>
        <w:t>2</w:t>
      </w:r>
      <w:r>
        <w:rPr>
          <w:bCs/>
        </w:rPr>
        <w:t xml:space="preserve"> were driven by reductions in the cost of acquiring nitrogen with increasing fertilization. Overall, results provide strong support for patterns expected from theory, showing that optimal resource investment is the primary mechanism governing </w:t>
      </w:r>
      <w:r>
        <w:rPr>
          <w:bCs/>
          <w:i/>
          <w:iCs/>
        </w:rPr>
        <w:t>G. max</w:t>
      </w:r>
      <w:r>
        <w:rPr>
          <w:bCs/>
        </w:rPr>
        <w:t xml:space="preserve"> acclimation responses to CO</w:t>
      </w:r>
      <w:r>
        <w:rPr>
          <w:bCs/>
          <w:vertAlign w:val="subscript"/>
        </w:rPr>
        <w:t>2</w:t>
      </w:r>
      <w:r w:rsidR="00080052">
        <w:rPr>
          <w:bCs/>
        </w:rPr>
        <w:t>. Results also indicate that fertilization played a relatively more important role in modifying whole plant responses to CO</w:t>
      </w:r>
      <w:r w:rsidR="00080052">
        <w:rPr>
          <w:bCs/>
          <w:vertAlign w:val="subscript"/>
        </w:rPr>
        <w:t>2</w:t>
      </w:r>
      <w:r w:rsidR="00F672E5">
        <w:rPr>
          <w:bCs/>
        </w:rPr>
        <w:t xml:space="preserve"> than inoculation treatment</w:t>
      </w:r>
      <w:r w:rsidR="00080052">
        <w:rPr>
          <w:bCs/>
        </w:rPr>
        <w:t>, perhaps due to a reduction in nodulation across the fertilization gradient.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46E3EE6F" w14:textId="0BF806EB" w:rsidR="00080052" w:rsidRDefault="00080052" w:rsidP="00080052">
      <w:pPr>
        <w:spacing w:line="360" w:lineRule="auto"/>
        <w:rPr>
          <w:bCs/>
        </w:rPr>
      </w:pPr>
      <w:r>
        <w:rPr>
          <w:bCs/>
        </w:rPr>
        <w:lastRenderedPageBreak/>
        <w:t>photosynthesis, whole plant growth</w:t>
      </w:r>
      <w:r w:rsidR="00E60BAC" w:rsidRPr="00FE014F">
        <w:rPr>
          <w:bCs/>
        </w:rPr>
        <w:t>,</w:t>
      </w:r>
      <w:r w:rsidR="00BB79CA">
        <w:rPr>
          <w:bCs/>
        </w:rPr>
        <w:t xml:space="preserve"> </w:t>
      </w:r>
      <w:r w:rsidR="00F672E5" w:rsidRPr="00FE014F">
        <w:rPr>
          <w:bCs/>
        </w:rPr>
        <w:t>n</w:t>
      </w:r>
      <w:r w:rsidR="00F672E5">
        <w:rPr>
          <w:bCs/>
        </w:rPr>
        <w:t>itrogen</w:t>
      </w:r>
      <w:r w:rsidR="00F672E5">
        <w:rPr>
          <w:bCs/>
        </w:rPr>
        <w:t xml:space="preserve"> </w:t>
      </w:r>
      <w:r w:rsidR="00BB79CA">
        <w:rPr>
          <w:bCs/>
        </w:rPr>
        <w:t>-water use tradeoffs,</w:t>
      </w:r>
      <w:r w:rsidR="00E60BAC" w:rsidRPr="00FE014F">
        <w:rPr>
          <w:bCs/>
        </w:rPr>
        <w:t xml:space="preserve"> </w:t>
      </w:r>
      <w:r w:rsidR="00F672E5" w:rsidRPr="00FE014F">
        <w:rPr>
          <w:bCs/>
        </w:rPr>
        <w:t>n</w:t>
      </w:r>
      <w:r w:rsidR="00F672E5">
        <w:rPr>
          <w:bCs/>
        </w:rPr>
        <w:t>itrogen</w:t>
      </w:r>
      <w:r w:rsidR="00F672E5" w:rsidRPr="00FE014F">
        <w:rPr>
          <w:bCs/>
        </w:rPr>
        <w:t xml:space="preserve"> </w:t>
      </w:r>
      <w:r w:rsidR="00E60BAC" w:rsidRPr="00FE014F">
        <w:rPr>
          <w:bCs/>
        </w:rPr>
        <w:t>acquisition</w:t>
      </w:r>
      <w:r w:rsidR="006C797A">
        <w:rPr>
          <w:bCs/>
        </w:rPr>
        <w:t xml:space="preserve"> strategy, </w:t>
      </w:r>
      <w:r w:rsidR="00E60BAC" w:rsidRPr="00FE014F">
        <w:rPr>
          <w:bCs/>
        </w:rPr>
        <w:t>global change</w:t>
      </w:r>
      <w:r>
        <w:rPr>
          <w:bCs/>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052993AC" w:rsidR="00EC32C3" w:rsidRDefault="002D7E7F" w:rsidP="001D4A26">
      <w:pPr>
        <w:spacing w:line="360" w:lineRule="auto"/>
      </w:pPr>
      <w:r>
        <w:t xml:space="preserve">Terrestrial ecosystems are regulated by complex carbon and </w:t>
      </w:r>
      <w:r w:rsidR="00D84AD9">
        <w:t>n</w:t>
      </w:r>
      <w:r w:rsidR="008447A3">
        <w:t>itrogen</w:t>
      </w:r>
      <w:r w:rsidR="00D84AD9">
        <w:t xml:space="preserve"> </w:t>
      </w:r>
      <w:r>
        <w:t>cycles</w:t>
      </w:r>
      <w:r w:rsidR="008352DC">
        <w:t>.</w:t>
      </w:r>
      <w:r>
        <w:t xml:space="preserve"> As a result, terrestrial biosphere models, which are beginning to include coupled carbon and n</w:t>
      </w:r>
      <w:r w:rsidR="008447A3">
        <w:t>itrogen</w:t>
      </w:r>
      <w:r>
        <w:t xml:space="preserve"> cycles </w:t>
      </w:r>
      <w:r>
        <w:fldChar w:fldCharType="begin" w:fldLock="1"/>
      </w:r>
      <w:r w:rsidR="00046738">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fldChar w:fldCharType="separate"/>
      </w:r>
      <w:r w:rsidR="00145DC4" w:rsidRPr="00145DC4">
        <w:rPr>
          <w:noProof/>
        </w:rPr>
        <w:t xml:space="preserve">(Shi </w:t>
      </w:r>
      <w:r w:rsidR="00145DC4" w:rsidRPr="00145DC4">
        <w:rPr>
          <w:i/>
          <w:noProof/>
        </w:rPr>
        <w:t>et al.</w:t>
      </w:r>
      <w:r w:rsidR="00145DC4" w:rsidRPr="00145DC4">
        <w:rPr>
          <w:noProof/>
        </w:rPr>
        <w:t xml:space="preserve">, 2016; Davies-Barnard </w:t>
      </w:r>
      <w:r w:rsidR="00145DC4" w:rsidRPr="00145DC4">
        <w:rPr>
          <w:i/>
          <w:noProof/>
        </w:rPr>
        <w:t>et al.</w:t>
      </w:r>
      <w:r w:rsidR="00145DC4" w:rsidRPr="00145DC4">
        <w:rPr>
          <w:noProof/>
        </w:rPr>
        <w:t xml:space="preserve">, 2020; Braghiere </w:t>
      </w:r>
      <w:r w:rsidR="00145DC4" w:rsidRPr="00145DC4">
        <w:rPr>
          <w:i/>
          <w:noProof/>
        </w:rPr>
        <w:t>et al.</w:t>
      </w:r>
      <w:r w:rsidR="00145DC4" w:rsidRPr="00145DC4">
        <w:rPr>
          <w:noProof/>
        </w:rPr>
        <w:t>, 2022)</w:t>
      </w:r>
      <w:r>
        <w:fldChar w:fldCharType="end"/>
      </w:r>
      <w:r>
        <w:t xml:space="preserve">, must accurately represent these cycles under different environmental scenarios to reliably simulate carbon and </w:t>
      </w:r>
      <w:r w:rsidR="00F672E5" w:rsidRPr="00FE014F">
        <w:rPr>
          <w:bCs/>
        </w:rPr>
        <w:t>n</w:t>
      </w:r>
      <w:r w:rsidR="00F672E5">
        <w:rPr>
          <w:bCs/>
        </w:rPr>
        <w:t>itrogen</w:t>
      </w:r>
      <w:r>
        <w:t xml:space="preserve"> atmosphere-biosphere fluxes </w:t>
      </w:r>
      <w:r>
        <w:fldChar w:fldCharType="begin" w:fldLock="1"/>
      </w:r>
      <w:r w:rsidR="00046738">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fldChar w:fldCharType="separate"/>
      </w:r>
      <w:r w:rsidR="00145DC4" w:rsidRPr="00145DC4">
        <w:rPr>
          <w:noProof/>
        </w:rPr>
        <w:t xml:space="preserve">(Oreskes </w:t>
      </w:r>
      <w:r w:rsidR="00145DC4" w:rsidRPr="00145DC4">
        <w:rPr>
          <w:i/>
          <w:noProof/>
        </w:rPr>
        <w:t>et al.</w:t>
      </w:r>
      <w:r w:rsidR="00145DC4" w:rsidRPr="00145DC4">
        <w:rPr>
          <w:noProof/>
        </w:rPr>
        <w:t xml:space="preserve">, 1994; Hungate </w:t>
      </w:r>
      <w:r w:rsidR="00145DC4" w:rsidRPr="00145DC4">
        <w:rPr>
          <w:i/>
          <w:noProof/>
        </w:rPr>
        <w:t>et al.</w:t>
      </w:r>
      <w:r w:rsidR="00145DC4" w:rsidRPr="00145DC4">
        <w:rPr>
          <w:noProof/>
        </w:rPr>
        <w:t xml:space="preserve">, 2003; Prentice </w:t>
      </w:r>
      <w:r w:rsidR="00145DC4" w:rsidRPr="00145DC4">
        <w:rPr>
          <w:i/>
          <w:noProof/>
        </w:rPr>
        <w:t>et al.</w:t>
      </w:r>
      <w:r w:rsidR="00145DC4" w:rsidRPr="00145DC4">
        <w:rPr>
          <w:noProof/>
        </w:rPr>
        <w:t>, 2015)</w:t>
      </w:r>
      <w:r>
        <w:fldChar w:fldCharType="end"/>
      </w:r>
      <w:r>
        <w:t xml:space="preserve">. </w:t>
      </w:r>
      <w:r w:rsidR="00D13D0F">
        <w:t xml:space="preserve">While the inclusion of coupled carbon and </w:t>
      </w:r>
      <w:r w:rsidR="00F672E5" w:rsidRPr="00FE014F">
        <w:rPr>
          <w:bCs/>
        </w:rPr>
        <w:t>n</w:t>
      </w:r>
      <w:r w:rsidR="00F672E5">
        <w:rPr>
          <w:bCs/>
        </w:rPr>
        <w:t>itrogen</w:t>
      </w:r>
      <w:r w:rsidR="00D13D0F">
        <w:t xml:space="preserve"> cycles </w:t>
      </w:r>
      <w:r w:rsidR="00EC32C3">
        <w:t xml:space="preserve">tends to </w:t>
      </w:r>
      <w:r w:rsidR="00D13D0F">
        <w:t xml:space="preserve">reduce model uncertainty </w:t>
      </w:r>
      <w:r w:rsidR="00250F92">
        <w:fldChar w:fldCharType="begin" w:fldLock="1"/>
      </w:r>
      <w:r w:rsidR="00046738">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&lt;i&gt;et al.&lt;/i&gt;, 2020)","plainTextFormattedCitation":"(Arora et al., 2020)","previouslyFormattedCitation":"(Arora &lt;i&gt;et al.&lt;/i&gt;, 2020)"},"properties":{"noteIndex":0},"schema":"https://github.com/citation-style-language/schema/raw/master/csl-citation.json"}</w:instrText>
      </w:r>
      <w:r w:rsidR="00250F92">
        <w:fldChar w:fldCharType="separate"/>
      </w:r>
      <w:r w:rsidR="00145DC4" w:rsidRPr="00145DC4">
        <w:rPr>
          <w:noProof/>
        </w:rPr>
        <w:t xml:space="preserve">(Arora </w:t>
      </w:r>
      <w:r w:rsidR="00145DC4" w:rsidRPr="00145DC4">
        <w:rPr>
          <w:i/>
          <w:noProof/>
        </w:rPr>
        <w:t>et al.</w:t>
      </w:r>
      <w:r w:rsidR="00145DC4" w:rsidRPr="00145DC4">
        <w:rPr>
          <w:noProof/>
        </w:rPr>
        <w:t>, 2020)</w:t>
      </w:r>
      <w:r w:rsidR="00250F92">
        <w:fldChar w:fldCharType="end"/>
      </w:r>
      <w:r w:rsidR="00D13D0F">
        <w:t xml:space="preserve">, </w:t>
      </w:r>
      <w:r w:rsidR="00A13D14">
        <w:t>large uncertainty in</w:t>
      </w:r>
      <w:r w:rsidR="009C0896">
        <w:t xml:space="preserve"> role of soil </w:t>
      </w:r>
      <w:r w:rsidR="00F672E5" w:rsidRPr="00FE014F">
        <w:rPr>
          <w:bCs/>
        </w:rPr>
        <w:t>n</w:t>
      </w:r>
      <w:r w:rsidR="00F672E5">
        <w:rPr>
          <w:bCs/>
        </w:rPr>
        <w:t>itrogen</w:t>
      </w:r>
      <w:r w:rsidR="009C0896">
        <w:t xml:space="preserve"> availability and </w:t>
      </w:r>
      <w:r w:rsidR="00F672E5" w:rsidRPr="00FE014F">
        <w:rPr>
          <w:bCs/>
        </w:rPr>
        <w:t>n</w:t>
      </w:r>
      <w:r w:rsidR="00F672E5">
        <w:rPr>
          <w:bCs/>
        </w:rPr>
        <w:t>itrogen</w:t>
      </w:r>
      <w:r w:rsidR="009C0896">
        <w:t xml:space="preserve"> acquisition strategy on leaf and whole plant acclimation responses to CO</w:t>
      </w:r>
      <w:r w:rsidR="009C0896">
        <w:rPr>
          <w:vertAlign w:val="subscript"/>
        </w:rPr>
        <w:t>2</w:t>
      </w:r>
      <w:r w:rsidR="009C0896">
        <w:t xml:space="preserve"> remains </w:t>
      </w:r>
      <w:r w:rsidR="009C0896">
        <w:fldChar w:fldCharType="begin" w:fldLock="1"/>
      </w:r>
      <w:r w:rsidR="0004673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9C0896">
        <w:fldChar w:fldCharType="separate"/>
      </w:r>
      <w:r w:rsidR="00145DC4" w:rsidRPr="00145DC4">
        <w:rPr>
          <w:noProof/>
        </w:rPr>
        <w:t xml:space="preserve">(Smith &amp; Dukes, 2013; Terrer </w:t>
      </w:r>
      <w:r w:rsidR="00145DC4" w:rsidRPr="00145DC4">
        <w:rPr>
          <w:i/>
          <w:noProof/>
        </w:rPr>
        <w:t>et al.</w:t>
      </w:r>
      <w:r w:rsidR="00145DC4" w:rsidRPr="00145DC4">
        <w:rPr>
          <w:noProof/>
        </w:rPr>
        <w:t>, 2018; Smith &amp; Keenan, 2020)</w:t>
      </w:r>
      <w:r w:rsidR="009C0896">
        <w:fldChar w:fldCharType="end"/>
      </w:r>
      <w:r w:rsidR="009C0896">
        <w:t>.</w:t>
      </w:r>
      <w:r w:rsidR="0086376C">
        <w:t xml:space="preserve"> </w:t>
      </w:r>
      <w:r w:rsidR="009C0896">
        <w:t xml:space="preserve">This source of uncertainty likely contributes to the widespread divergence in future carbon and </w:t>
      </w:r>
      <w:r w:rsidR="00F672E5" w:rsidRPr="00FE014F">
        <w:rPr>
          <w:bCs/>
        </w:rPr>
        <w:t>n</w:t>
      </w:r>
      <w:r w:rsidR="00F672E5">
        <w:rPr>
          <w:bCs/>
        </w:rPr>
        <w:t>itrogen</w:t>
      </w:r>
      <w:r w:rsidR="009C0896">
        <w:t xml:space="preserve"> flux simulations across terrestrial biosphere models </w:t>
      </w:r>
      <w:r w:rsidR="009C0896" w:rsidRPr="00CB183B">
        <w:fldChar w:fldCharType="begin" w:fldLock="1"/>
      </w:r>
      <w:r w:rsidR="00046738">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Meyerholt &lt;i&gt;et al.&lt;/i&gt;, 2020)","plainTextFormattedCitation":"(Friedlingstein et al., 2014; Zaehle et al., 2014; Meyerholt et al., 2020)","previouslyFormattedCitation":"(Friedlingstein &lt;i&gt;et al.&lt;/i&gt;, 2014; Zaehle &lt;i&gt;et al.&lt;/i&gt;, 2014; Meyerholt &lt;i&gt;et al.&lt;/i&gt;, 2020)"},"properties":{"noteIndex":0},"schema":"https://github.com/citation-style-language/schema/raw/master/csl-citation.json"}</w:instrText>
      </w:r>
      <w:r w:rsidR="009C0896" w:rsidRPr="00CB183B">
        <w:fldChar w:fldCharType="separate"/>
      </w:r>
      <w:r w:rsidR="00145DC4" w:rsidRPr="00145DC4">
        <w:rPr>
          <w:noProof/>
        </w:rPr>
        <w:t xml:space="preserve">(Friedlingstein </w:t>
      </w:r>
      <w:r w:rsidR="00145DC4" w:rsidRPr="00145DC4">
        <w:rPr>
          <w:i/>
          <w:noProof/>
        </w:rPr>
        <w:t>et al.</w:t>
      </w:r>
      <w:r w:rsidR="00145DC4" w:rsidRPr="00145DC4">
        <w:rPr>
          <w:noProof/>
        </w:rPr>
        <w:t xml:space="preserve">, 2014; Zaehle </w:t>
      </w:r>
      <w:r w:rsidR="00145DC4" w:rsidRPr="00145DC4">
        <w:rPr>
          <w:i/>
          <w:noProof/>
        </w:rPr>
        <w:t>et al.</w:t>
      </w:r>
      <w:r w:rsidR="00145DC4" w:rsidRPr="00145DC4">
        <w:rPr>
          <w:noProof/>
        </w:rPr>
        <w:t xml:space="preserve">, 2014; Meyerholt </w:t>
      </w:r>
      <w:r w:rsidR="00145DC4" w:rsidRPr="00145DC4">
        <w:rPr>
          <w:i/>
          <w:noProof/>
        </w:rPr>
        <w:t>et al.</w:t>
      </w:r>
      <w:r w:rsidR="00145DC4" w:rsidRPr="00145DC4">
        <w:rPr>
          <w:noProof/>
        </w:rPr>
        <w:t>, 2020)</w:t>
      </w:r>
      <w:r w:rsidR="009C0896" w:rsidRPr="00CB183B">
        <w:fldChar w:fldCharType="end"/>
      </w:r>
      <w:r w:rsidR="00970BD3">
        <w:t>.</w:t>
      </w:r>
    </w:p>
    <w:p w14:paraId="1E388110" w14:textId="1B3D63B0"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w:t>
      </w:r>
      <w:r w:rsidR="00F672E5" w:rsidRPr="00FE014F">
        <w:rPr>
          <w:bCs/>
        </w:rPr>
        <w:t>n</w:t>
      </w:r>
      <w:r w:rsidR="00F672E5">
        <w:rPr>
          <w:bCs/>
        </w:rPr>
        <w:t>itrogen</w:t>
      </w:r>
      <w:r w:rsidRPr="00DA258F">
        <w:t xml:space="preserve">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52089E">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CO2?","type":"article-journal","volume":"48"},"uris":["http://www.mendeley.com/documents/?uuid=757851cb-6769-4e6d-9343-b421d776e208"]}],"mendeley":{"formattedCitation":"(Curtis, 1996; Drake &lt;i&gt;et al.&lt;/i&gt;, 1997; Ainsworth &lt;i&gt;et al.&lt;/i&gt;, 2002; Makino, 2003; Morgan &lt;i&gt;et al.&lt;/i&gt;, 2004; Ainsworth &amp; Long, 2005; Ainsworth &amp; Rogers, 2007; Smith &amp; Dukes, 2013; Poorter &lt;i&gt;et al.&lt;/i&gt;, 2022)","plainTextFormattedCitation":"(Curtis, 1996; Drake et al., 1997; Ainsworth et al., 2002; Makino, 2003; Morgan et al., 2004; Ainsworth &amp; Long, 2005; Ainsworth &amp; Rogers, 2007; Smith &amp; Dukes, 2013; Poorter et al., 2022)","previouslyFormattedCitation":"(Curtis, 1996; Drake &lt;i&gt;et al.&lt;/i&gt;, 1997; Ainsworth &lt;i&gt;et al.&lt;/i&gt;, 2002; Makino, 2003; Morgan &lt;i&gt;et al.&lt;/i&gt;, 2004; Ainsworth &amp; Long, 2005; Ainsworth &amp; Rogers, 2007; Smith &amp; Dukes, 2013; Poorter &lt;i&gt;et al.&lt;/i&gt;, 2022)"},"properties":{"noteIndex":0},"schema":"https://github.com/citation-style-language/schema/raw/master/csl-citation.json"}</w:instrText>
      </w:r>
      <w:r w:rsidR="005E2D78" w:rsidRPr="00FE014F">
        <w:fldChar w:fldCharType="separate"/>
      </w:r>
      <w:r w:rsidR="0052089E" w:rsidRPr="0052089E">
        <w:rPr>
          <w:noProof/>
        </w:rPr>
        <w:t xml:space="preserve">(Curtis, 1996; Drake </w:t>
      </w:r>
      <w:r w:rsidR="0052089E" w:rsidRPr="0052089E">
        <w:rPr>
          <w:i/>
          <w:noProof/>
        </w:rPr>
        <w:t>et al.</w:t>
      </w:r>
      <w:r w:rsidR="0052089E" w:rsidRPr="0052089E">
        <w:rPr>
          <w:noProof/>
        </w:rPr>
        <w:t xml:space="preserve">, 1997; Ainsworth </w:t>
      </w:r>
      <w:r w:rsidR="0052089E" w:rsidRPr="0052089E">
        <w:rPr>
          <w:i/>
          <w:noProof/>
        </w:rPr>
        <w:t>et al.</w:t>
      </w:r>
      <w:r w:rsidR="0052089E" w:rsidRPr="0052089E">
        <w:rPr>
          <w:noProof/>
        </w:rPr>
        <w:t xml:space="preserve">, 2002; Makino, 2003; Morgan </w:t>
      </w:r>
      <w:r w:rsidR="0052089E" w:rsidRPr="0052089E">
        <w:rPr>
          <w:i/>
          <w:noProof/>
        </w:rPr>
        <w:t>et al.</w:t>
      </w:r>
      <w:r w:rsidR="0052089E" w:rsidRPr="0052089E">
        <w:rPr>
          <w:noProof/>
        </w:rPr>
        <w:t xml:space="preserve">, 2004; Ainsworth &amp; Long, 2005; Ainsworth &amp; Rogers, 2007; Smith &amp; Dukes, 2013; Poorter </w:t>
      </w:r>
      <w:r w:rsidR="0052089E" w:rsidRPr="0052089E">
        <w:rPr>
          <w:i/>
          <w:noProof/>
        </w:rPr>
        <w:t>et al.</w:t>
      </w:r>
      <w:r w:rsidR="0052089E" w:rsidRPr="0052089E">
        <w:rPr>
          <w:noProof/>
        </w:rPr>
        <w:t>, 2022)</w:t>
      </w:r>
      <w:r w:rsidR="005E2D78" w:rsidRPr="00FE014F">
        <w:fldChar w:fldCharType="end"/>
      </w:r>
      <w:r w:rsidR="005E2D78">
        <w:t xml:space="preserve">. As net primary productivity is generally limited by </w:t>
      </w:r>
      <w:r w:rsidR="00F672E5" w:rsidRPr="00FE014F">
        <w:rPr>
          <w:bCs/>
        </w:rPr>
        <w:t>n</w:t>
      </w:r>
      <w:r w:rsidR="00F672E5">
        <w:rPr>
          <w:bCs/>
        </w:rPr>
        <w:t>itrogen</w:t>
      </w:r>
      <w:r w:rsidR="005E2D78">
        <w:t xml:space="preserve"> availability </w:t>
      </w:r>
      <w:r w:rsidR="005E2D78">
        <w:fldChar w:fldCharType="begin" w:fldLock="1"/>
      </w:r>
      <w:r w:rsidR="00125923">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occur?","type":"article-journal","volume":"13"},"uris":["http://www.mendeley.com/documents/?uuid=01cb02bb-a4a5-415e-97ad-054691ee1928"]}],"mendeley":{"formattedCitation":"(Vitousek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5E2D78">
        <w:fldChar w:fldCharType="separate"/>
      </w:r>
      <w:r w:rsidR="00145DC4" w:rsidRPr="00145DC4">
        <w:rPr>
          <w:noProof/>
        </w:rPr>
        <w:t xml:space="preserve">(Vitousek &amp; Howarth, 1991; LeBauer &amp; Treseder, 2008; Fay </w:t>
      </w:r>
      <w:r w:rsidR="00145DC4" w:rsidRPr="00145DC4">
        <w:rPr>
          <w:i/>
          <w:noProof/>
        </w:rPr>
        <w:t>et al.</w:t>
      </w:r>
      <w:r w:rsidR="00145DC4" w:rsidRPr="00145DC4">
        <w:rPr>
          <w:noProof/>
        </w:rPr>
        <w:t>, 2015)</w:t>
      </w:r>
      <w:r w:rsidR="005E2D78">
        <w:fldChar w:fldCharType="end"/>
      </w:r>
      <w:r w:rsidR="005E2D78">
        <w:t xml:space="preserve">, and soil </w:t>
      </w:r>
      <w:r w:rsidR="00F672E5" w:rsidRPr="00FE014F">
        <w:rPr>
          <w:bCs/>
        </w:rPr>
        <w:t>n</w:t>
      </w:r>
      <w:r w:rsidR="00F672E5">
        <w:rPr>
          <w:bCs/>
        </w:rPr>
        <w:t>itrogen</w:t>
      </w:r>
      <w:r w:rsidR="005E2D78">
        <w:t xml:space="preserve"> </w:t>
      </w:r>
      <w:r w:rsidR="00F672E5">
        <w:t>availability is</w:t>
      </w:r>
      <w:r w:rsidR="005E2D78">
        <w:t xml:space="preserve"> often positively correlated with leaf </w:t>
      </w:r>
      <w:r w:rsidR="00F672E5" w:rsidRPr="00FE014F">
        <w:rPr>
          <w:bCs/>
        </w:rPr>
        <w:t>n</w:t>
      </w:r>
      <w:r w:rsidR="00F672E5">
        <w:rPr>
          <w:bCs/>
        </w:rPr>
        <w:t>itrogen</w:t>
      </w:r>
      <w:r w:rsidR="005E2D78">
        <w:t xml:space="preserve"> content and photosynthetic capacity </w:t>
      </w:r>
      <w:r w:rsidR="00B25841">
        <w:fldChar w:fldCharType="begin" w:fldLock="1"/>
      </w:r>
      <w:r w:rsidR="008447A3">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control","type":"article-journal","volume":"8"},"uris":["http://www.mendeley.com/documents/?uuid=b85d6cb6-b3cb-471b-9b1b-d018e804566a"]},{"id":"ITEM-6","itemData":{"author":[{"dropping-particle":"","family":"Field","given":"Christopher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J","non-dropping-particle":"","parse-names":false,"suffix":""}],"id":"ITEM-6","issued":{"date-parts":[["1986"]]},"page":"25-55","publisher":"Cambridge University Press","publisher-place":"Cambridge","title":"The photosynthesis-nitrogen relationship in wild plants","type":"chapter"},"uris":["http://www.mendeley.com/documents/?uuid=2875bd6d-174c-40cd-9bcf-a7be722bf21a"]}],"mendeley":{"formattedCitation":"(Field &amp; Mooney, 1986; Evans &amp; Seemann, 1989; Evans, 1989; Walker &lt;i&gt;et al.&lt;/i&gt;, 2014; Firn &lt;i&gt;et al.&lt;/i&gt;, 2019; Liang &lt;i&gt;et al.&lt;/i&gt;, 2020)","plainTextFormattedCitation":"(Field &amp; Mooney, 1986; Evans &amp; Seemann, 1989; Evans, 1989; Walker et al., 2014; Firn et al., 2019; Liang et al., 2020)","previouslyFormattedCitation":"(Field &amp; Mooney, 1986; Evans &amp; Seemann, 1989; Evans, 1989; Walker &lt;i&gt;et al.&lt;/i&gt;, 2014; Firn &lt;i&gt;et al.&lt;/i&gt;, 2019; Liang &lt;i&gt;et al.&lt;/i&gt;, 2020)"},"properties":{"noteIndex":0},"schema":"https://github.com/citation-style-language/schema/raw/master/csl-citation.json"}</w:instrText>
      </w:r>
      <w:r w:rsidR="00B25841">
        <w:fldChar w:fldCharType="separate"/>
      </w:r>
      <w:r w:rsidR="00125923" w:rsidRPr="00125923">
        <w:rPr>
          <w:noProof/>
        </w:rPr>
        <w:t xml:space="preserve">(Field &amp; Mooney, 1986; Evans &amp; Seemann, 1989; Evans, 1989; Walker </w:t>
      </w:r>
      <w:r w:rsidR="00125923" w:rsidRPr="00125923">
        <w:rPr>
          <w:i/>
          <w:noProof/>
        </w:rPr>
        <w:t>et al.</w:t>
      </w:r>
      <w:r w:rsidR="00125923" w:rsidRPr="00125923">
        <w:rPr>
          <w:noProof/>
        </w:rPr>
        <w:t xml:space="preserve">, 2014; Firn </w:t>
      </w:r>
      <w:r w:rsidR="00125923" w:rsidRPr="00125923">
        <w:rPr>
          <w:i/>
          <w:noProof/>
        </w:rPr>
        <w:t>et al.</w:t>
      </w:r>
      <w:r w:rsidR="00125923" w:rsidRPr="00125923">
        <w:rPr>
          <w:noProof/>
        </w:rPr>
        <w:t xml:space="preserve">, 2019; Liang </w:t>
      </w:r>
      <w:r w:rsidR="00125923" w:rsidRPr="00125923">
        <w:rPr>
          <w:i/>
          <w:noProof/>
        </w:rPr>
        <w:t>et al.</w:t>
      </w:r>
      <w:r w:rsidR="00125923" w:rsidRPr="00125923">
        <w:rPr>
          <w:noProof/>
        </w:rPr>
        <w:t>, 2020)</w:t>
      </w:r>
      <w:r w:rsidR="00B25841">
        <w:fldChar w:fldCharType="end"/>
      </w:r>
      <w:r w:rsidR="005E2D78">
        <w:t>, some have hypothesized that leaf and whole plant acclimation responses to CO</w:t>
      </w:r>
      <w:r w:rsidR="005E2D78">
        <w:rPr>
          <w:vertAlign w:val="subscript"/>
        </w:rPr>
        <w:t>2</w:t>
      </w:r>
      <w:r w:rsidR="005E2D78">
        <w:t xml:space="preserve"> are </w:t>
      </w:r>
      <w:r w:rsidR="0052089E">
        <w:t>constrained by</w:t>
      </w:r>
      <w:r w:rsidR="005E2D78">
        <w:t xml:space="preserve"> soil </w:t>
      </w:r>
      <w:r w:rsidR="00F672E5" w:rsidRPr="00FE014F">
        <w:rPr>
          <w:bCs/>
        </w:rPr>
        <w:t>n</w:t>
      </w:r>
      <w:r w:rsidR="00F672E5">
        <w:rPr>
          <w:bCs/>
        </w:rPr>
        <w:t>itrogen</w:t>
      </w:r>
      <w:r w:rsidR="005E2D78">
        <w:t xml:space="preserve"> availability. The </w:t>
      </w:r>
      <w:r w:rsidR="00B25841">
        <w:t xml:space="preserve">progressive </w:t>
      </w:r>
      <w:r w:rsidR="00F672E5" w:rsidRPr="00FE014F">
        <w:rPr>
          <w:bCs/>
        </w:rPr>
        <w:t>n</w:t>
      </w:r>
      <w:r w:rsidR="00F672E5">
        <w:rPr>
          <w:bCs/>
        </w:rPr>
        <w:t>itrogen</w:t>
      </w:r>
      <w:r w:rsidR="005E2D78">
        <w:t xml:space="preserve"> limitation hypothesis predicts that </w:t>
      </w:r>
      <w:r w:rsidR="000A6A68">
        <w:t>elevated CO</w:t>
      </w:r>
      <w:r w:rsidR="000A6A68">
        <w:rPr>
          <w:vertAlign w:val="subscript"/>
        </w:rPr>
        <w:t>2</w:t>
      </w:r>
      <w:r w:rsidR="000A6A68">
        <w:t xml:space="preserve"> will increase plant </w:t>
      </w:r>
      <w:r w:rsidR="00F672E5" w:rsidRPr="00FE014F">
        <w:rPr>
          <w:bCs/>
        </w:rPr>
        <w:t>n</w:t>
      </w:r>
      <w:r w:rsidR="00F672E5">
        <w:rPr>
          <w:bCs/>
        </w:rPr>
        <w:t>itrogen</w:t>
      </w:r>
      <w:r w:rsidR="000A6A68">
        <w:t xml:space="preserve"> demand, which will increase plant </w:t>
      </w:r>
      <w:r w:rsidR="00F672E5" w:rsidRPr="00FE014F">
        <w:rPr>
          <w:bCs/>
        </w:rPr>
        <w:t>n</w:t>
      </w:r>
      <w:r w:rsidR="00F672E5">
        <w:rPr>
          <w:bCs/>
        </w:rPr>
        <w:t>itrogen</w:t>
      </w:r>
      <w:r w:rsidR="000A6A68">
        <w:t xml:space="preserve"> uptake and </w:t>
      </w:r>
      <w:r w:rsidR="00EC1B16">
        <w:t xml:space="preserve">progressively deplete soil </w:t>
      </w:r>
      <w:r w:rsidR="00F672E5" w:rsidRPr="00FE014F">
        <w:rPr>
          <w:bCs/>
        </w:rPr>
        <w:t>n</w:t>
      </w:r>
      <w:r w:rsidR="00F672E5">
        <w:rPr>
          <w:bCs/>
        </w:rPr>
        <w:t>itrogen</w:t>
      </w:r>
      <w:r w:rsidR="00EC1B16">
        <w:t xml:space="preserve"> </w:t>
      </w:r>
      <w:r w:rsidR="00B25841">
        <w:t xml:space="preserve">if soil </w:t>
      </w:r>
      <w:r w:rsidR="00F672E5" w:rsidRPr="00FE014F">
        <w:rPr>
          <w:bCs/>
        </w:rPr>
        <w:t>n</w:t>
      </w:r>
      <w:r w:rsidR="00F672E5">
        <w:rPr>
          <w:bCs/>
        </w:rPr>
        <w:t>itrogen</w:t>
      </w:r>
      <w:r w:rsidR="00B25841">
        <w:t xml:space="preserve"> supply </w:t>
      </w:r>
      <w:r w:rsidR="00887B00">
        <w:t>does</w:t>
      </w:r>
      <w:r w:rsidR="00B25841">
        <w:t xml:space="preserve"> not </w:t>
      </w:r>
      <w:r w:rsidR="00EC1B16">
        <w:t>exceed</w:t>
      </w:r>
      <w:r w:rsidR="00B25841">
        <w:t xml:space="preserve"> plant </w:t>
      </w:r>
      <w:r w:rsidR="00F672E5" w:rsidRPr="00FE014F">
        <w:rPr>
          <w:bCs/>
        </w:rPr>
        <w:t>n</w:t>
      </w:r>
      <w:r w:rsidR="00F672E5">
        <w:rPr>
          <w:bCs/>
        </w:rPr>
        <w:t>itrogen</w:t>
      </w:r>
      <w:r w:rsidR="00B25841">
        <w:t xml:space="preserve"> demand </w:t>
      </w:r>
      <w:r w:rsidR="00B25841">
        <w:fldChar w:fldCharType="begin" w:fldLock="1"/>
      </w:r>
      <w:r w:rsidR="0004673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25841">
        <w:fldChar w:fldCharType="separate"/>
      </w:r>
      <w:r w:rsidR="00145DC4" w:rsidRPr="00145DC4">
        <w:rPr>
          <w:noProof/>
        </w:rPr>
        <w:t xml:space="preserve">(Luo </w:t>
      </w:r>
      <w:r w:rsidR="00145DC4" w:rsidRPr="00145DC4">
        <w:rPr>
          <w:i/>
          <w:noProof/>
        </w:rPr>
        <w:t>et al.</w:t>
      </w:r>
      <w:r w:rsidR="00145DC4" w:rsidRPr="00145DC4">
        <w:rPr>
          <w:noProof/>
        </w:rPr>
        <w:t>,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w:t>
      </w:r>
      <w:r w:rsidR="00F672E5" w:rsidRPr="00FE014F">
        <w:rPr>
          <w:bCs/>
        </w:rPr>
        <w:t>n</w:t>
      </w:r>
      <w:r w:rsidR="00F672E5">
        <w:rPr>
          <w:bCs/>
        </w:rPr>
        <w:t>itrogen</w:t>
      </w:r>
      <w:r w:rsidR="00970BD3">
        <w:t xml:space="preserve"> become</w:t>
      </w:r>
      <w:r w:rsidR="00F672E5">
        <w:t>s</w:t>
      </w:r>
      <w:r w:rsidR="00970BD3">
        <w:t xml:space="preserve"> more limiting. </w:t>
      </w:r>
      <w:r w:rsidR="00EC1B16">
        <w:t xml:space="preserve">Assuming a positive relationship between soil </w:t>
      </w:r>
      <w:r w:rsidR="00F672E5" w:rsidRPr="00FE014F">
        <w:rPr>
          <w:bCs/>
        </w:rPr>
        <w:t>n</w:t>
      </w:r>
      <w:r w:rsidR="00F672E5">
        <w:rPr>
          <w:bCs/>
        </w:rPr>
        <w:t>itrogen</w:t>
      </w:r>
      <w:r w:rsidR="00EC1B16">
        <w:t xml:space="preserve"> availability, leaf </w:t>
      </w:r>
      <w:r w:rsidR="00F672E5" w:rsidRPr="00FE014F">
        <w:rPr>
          <w:bCs/>
        </w:rPr>
        <w:t>n</w:t>
      </w:r>
      <w:r w:rsidR="00F672E5">
        <w:rPr>
          <w:bCs/>
        </w:rPr>
        <w:t>itrogen</w:t>
      </w:r>
      <w:r w:rsidR="00EC1B16">
        <w:t xml:space="preserve"> content, and photosynthetic capacity, this hypothesis </w:t>
      </w:r>
      <w:r w:rsidR="00970BD3">
        <w:t xml:space="preserve">also </w:t>
      </w:r>
      <w:r w:rsidR="00EC1B16">
        <w:t xml:space="preserve">implies that progressive reductions in soil </w:t>
      </w:r>
      <w:r w:rsidR="00F672E5" w:rsidRPr="00FE014F">
        <w:rPr>
          <w:bCs/>
        </w:rPr>
        <w:t>n</w:t>
      </w:r>
      <w:r w:rsidR="00F672E5">
        <w:rPr>
          <w:bCs/>
        </w:rPr>
        <w:t>itrogen</w:t>
      </w:r>
      <w:r w:rsidR="00EC1B16">
        <w:t xml:space="preserve"> availability should be the mechanism that drives the downregulation in leaf </w:t>
      </w:r>
      <w:r w:rsidR="00F672E5" w:rsidRPr="00FE014F">
        <w:rPr>
          <w:bCs/>
        </w:rPr>
        <w:t>n</w:t>
      </w:r>
      <w:r w:rsidR="00F672E5">
        <w:rPr>
          <w:bCs/>
        </w:rPr>
        <w:t>itrogen</w:t>
      </w:r>
      <w:r w:rsidR="00EC1B16">
        <w:t xml:space="preserve"> content and </w:t>
      </w:r>
      <w:r w:rsidR="00EC1B16">
        <w:lastRenderedPageBreak/>
        <w:t>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046738">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3810C5">
        <w:fldChar w:fldCharType="separate"/>
      </w:r>
      <w:r w:rsidR="00145DC4" w:rsidRPr="00145DC4">
        <w:rPr>
          <w:noProof/>
        </w:rPr>
        <w:t xml:space="preserve">(Reich </w:t>
      </w:r>
      <w:r w:rsidR="00145DC4" w:rsidRPr="00145DC4">
        <w:rPr>
          <w:i/>
          <w:noProof/>
        </w:rPr>
        <w:t>et al.</w:t>
      </w:r>
      <w:r w:rsidR="00145DC4" w:rsidRPr="00145DC4">
        <w:rPr>
          <w:noProof/>
        </w:rPr>
        <w:t xml:space="preserve">, 2006; Norby </w:t>
      </w:r>
      <w:r w:rsidR="00145DC4" w:rsidRPr="00145DC4">
        <w:rPr>
          <w:i/>
          <w:noProof/>
        </w:rPr>
        <w:t>et al.</w:t>
      </w:r>
      <w:r w:rsidR="00145DC4" w:rsidRPr="00145DC4">
        <w:rPr>
          <w:noProof/>
        </w:rPr>
        <w:t>, 2010)</w:t>
      </w:r>
      <w:r w:rsidR="003810C5">
        <w:fldChar w:fldCharType="end"/>
      </w:r>
      <w:r w:rsidR="003810C5">
        <w:t xml:space="preserve">, </w:t>
      </w:r>
      <w:r w:rsidR="000A6A68">
        <w:t xml:space="preserve">although is not consistently observed across experiments </w:t>
      </w:r>
      <w:r w:rsidR="000A6A68">
        <w:fldChar w:fldCharType="begin" w:fldLock="1"/>
      </w:r>
      <w:r w:rsidR="00B34DD7">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0A6A68">
        <w:fldChar w:fldCharType="separate"/>
      </w:r>
      <w:r w:rsidR="00B34DD7" w:rsidRPr="00B34DD7">
        <w:rPr>
          <w:noProof/>
        </w:rPr>
        <w:t xml:space="preserve">(Finzi </w:t>
      </w:r>
      <w:r w:rsidR="00B34DD7" w:rsidRPr="00B34DD7">
        <w:rPr>
          <w:i/>
          <w:noProof/>
        </w:rPr>
        <w:t>et al.</w:t>
      </w:r>
      <w:r w:rsidR="00B34DD7" w:rsidRPr="00B34DD7">
        <w:rPr>
          <w:noProof/>
        </w:rPr>
        <w:t xml:space="preserve">, 2006; Moore </w:t>
      </w:r>
      <w:r w:rsidR="00B34DD7" w:rsidRPr="00B34DD7">
        <w:rPr>
          <w:i/>
          <w:noProof/>
        </w:rPr>
        <w:t>et al.</w:t>
      </w:r>
      <w:r w:rsidR="00B34DD7" w:rsidRPr="00B34DD7">
        <w:rPr>
          <w:noProof/>
        </w:rPr>
        <w:t xml:space="preserve">, 2006; Liang </w:t>
      </w:r>
      <w:r w:rsidR="00B34DD7" w:rsidRPr="00B34DD7">
        <w:rPr>
          <w:i/>
          <w:noProof/>
        </w:rPr>
        <w:t>et al.</w:t>
      </w:r>
      <w:r w:rsidR="00B34DD7" w:rsidRPr="00B34DD7">
        <w:rPr>
          <w:noProof/>
        </w:rPr>
        <w:t>, 2016)</w:t>
      </w:r>
      <w:r w:rsidR="000A6A68">
        <w:fldChar w:fldCharType="end"/>
      </w:r>
      <w:r w:rsidR="000A6A68">
        <w:t>.</w:t>
      </w:r>
    </w:p>
    <w:p w14:paraId="56207EAF" w14:textId="673FAAD0" w:rsidR="000669D2" w:rsidRDefault="00E60355" w:rsidP="001D4A26">
      <w:pPr>
        <w:spacing w:line="360" w:lineRule="auto"/>
        <w:ind w:firstLine="720"/>
      </w:pPr>
      <w:r>
        <w:t xml:space="preserve">While possible that progressive </w:t>
      </w:r>
      <w:r w:rsidR="00F672E5" w:rsidRPr="00FE014F">
        <w:rPr>
          <w:bCs/>
        </w:rPr>
        <w:t>n</w:t>
      </w:r>
      <w:r w:rsidR="00F672E5">
        <w:rPr>
          <w:bCs/>
        </w:rPr>
        <w:t>itrogen</w:t>
      </w:r>
      <w:r>
        <w:t xml:space="preserve"> limitation may</w:t>
      </w:r>
      <w:r w:rsidR="00EA6947">
        <w:t xml:space="preserve"> </w:t>
      </w:r>
      <w:r w:rsidR="00DF6D16">
        <w:t>determine</w:t>
      </w:r>
      <w:r w:rsidR="00EA6947">
        <w:t xml:space="preserve"> </w:t>
      </w:r>
      <w:r>
        <w:t>leaf and whole plant acclimation responses to CO</w:t>
      </w:r>
      <w:r>
        <w:rPr>
          <w:vertAlign w:val="subscript"/>
        </w:rPr>
        <w:t>2</w:t>
      </w:r>
      <w:r>
        <w:t xml:space="preserve">, growing evidence indicates that </w:t>
      </w:r>
      <w:r w:rsidR="00713D98">
        <w:t xml:space="preserve">leaf </w:t>
      </w:r>
      <w:r w:rsidR="00F672E5" w:rsidRPr="00FE014F">
        <w:rPr>
          <w:bCs/>
        </w:rPr>
        <w:t>n</w:t>
      </w:r>
      <w:r w:rsidR="00F672E5">
        <w:rPr>
          <w:bCs/>
        </w:rPr>
        <w:t>itrogen</w:t>
      </w:r>
      <w:r w:rsidR="00713D98">
        <w:t xml:space="preserve"> and photosynthetic capacity </w:t>
      </w:r>
      <w:r w:rsidR="00F672E5">
        <w:t>are</w:t>
      </w:r>
      <w:r w:rsidR="00713D98">
        <w:t xml:space="preserve"> more strongly determined through aboveground growing conditions than by soil resource availability </w:t>
      </w:r>
      <w:r w:rsidR="00713D98">
        <w:fldChar w:fldCharType="begin" w:fldLock="1"/>
      </w:r>
      <w:r w:rsidR="008447A3">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Biology","id":"ITEM-6","issued":{"date-parts":[["2022","11","16"]]},"page":"1-29","title":"Coordination of photosynthetic traits across soil and climate gradients","type":"article-journal"},"uris":["http://www.mendeley.com/documents/?uuid=21ffc03c-3e82-40b0-846f-1638da6585e7"]},{"id":"ITEM-7","itemData":{"DOI":"10.1111/nph.16702","ISSN":"0028-646X","abstract":"\u000f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&lt;i&gt;et al.&lt;/i&gt;, 2017; Smith &lt;i&gt;et al.&lt;/i&gt;, 2019; Smith &amp; Keenan, 2020; Paillassa &lt;i&gt;et al.&lt;/i&gt;, 2020; Dong &lt;i&gt;et al.&lt;/i&gt;, 2020; Peng &lt;i&gt;et al.&lt;/i&gt;, 2021; Querejeta &lt;i&gt;et al.&lt;/i&gt;, 2022; Dong &lt;i&gt;et al.&lt;/i&gt;, 2022a; Westerband &lt;i&gt;et al.&lt;/i&gt;, 2022)","plainTextFormattedCitation":"(Dong et al., 2017; Smith et al., 2019; Smith &amp; Keenan, 2020; Paillassa et al., 2020; Dong et al., 2020; Peng et al., 2021; Querejeta et al., 2022; Dong et al., 2022a; Westerband et al., 2022)","previouslyFormattedCitation":"(Dong &lt;i&gt;et al.&lt;/i&gt;, 2017; Smith &lt;i&gt;et al.&lt;/i&gt;, 2019; Smith &amp; Keenan, 2020; Paillassa &lt;i&gt;et al.&lt;/i&gt;, 2020; Dong &lt;i&gt;et al.&lt;/i&gt;, 2020; Peng &lt;i&gt;et al.&lt;/i&gt;, 2021; Querejeta &lt;i&gt;et al.&lt;/i&gt;, 2022; Dong &lt;i&gt;et al.&lt;/i&gt;, 2022a; Westerband &lt;i&gt;et al.&lt;/i&gt;, 2022)"},"properties":{"noteIndex":0},"schema":"https://github.com/citation-style-language/schema/raw/master/csl-citation.json"}</w:instrText>
      </w:r>
      <w:r w:rsidR="00713D98">
        <w:fldChar w:fldCharType="separate"/>
      </w:r>
      <w:r w:rsidR="008447A3" w:rsidRPr="008447A3">
        <w:rPr>
          <w:noProof/>
        </w:rPr>
        <w:t xml:space="preserve">(Dong </w:t>
      </w:r>
      <w:r w:rsidR="008447A3" w:rsidRPr="008447A3">
        <w:rPr>
          <w:i/>
          <w:noProof/>
        </w:rPr>
        <w:t>et al.</w:t>
      </w:r>
      <w:r w:rsidR="008447A3" w:rsidRPr="008447A3">
        <w:rPr>
          <w:noProof/>
        </w:rPr>
        <w:t xml:space="preserve">, 2017; Smith </w:t>
      </w:r>
      <w:r w:rsidR="008447A3" w:rsidRPr="008447A3">
        <w:rPr>
          <w:i/>
          <w:noProof/>
        </w:rPr>
        <w:t>et al.</w:t>
      </w:r>
      <w:r w:rsidR="008447A3" w:rsidRPr="008447A3">
        <w:rPr>
          <w:noProof/>
        </w:rPr>
        <w:t xml:space="preserve">, 2019; Smith &amp; Keenan, 2020; Paillassa </w:t>
      </w:r>
      <w:r w:rsidR="008447A3" w:rsidRPr="008447A3">
        <w:rPr>
          <w:i/>
          <w:noProof/>
        </w:rPr>
        <w:t>et al.</w:t>
      </w:r>
      <w:r w:rsidR="008447A3" w:rsidRPr="008447A3">
        <w:rPr>
          <w:noProof/>
        </w:rPr>
        <w:t xml:space="preserve">, 2020; Dong </w:t>
      </w:r>
      <w:r w:rsidR="008447A3" w:rsidRPr="008447A3">
        <w:rPr>
          <w:i/>
          <w:noProof/>
        </w:rPr>
        <w:t>et al.</w:t>
      </w:r>
      <w:r w:rsidR="008447A3" w:rsidRPr="008447A3">
        <w:rPr>
          <w:noProof/>
        </w:rPr>
        <w:t xml:space="preserve">, 2020; Peng </w:t>
      </w:r>
      <w:r w:rsidR="008447A3" w:rsidRPr="008447A3">
        <w:rPr>
          <w:i/>
          <w:noProof/>
        </w:rPr>
        <w:t>et al.</w:t>
      </w:r>
      <w:r w:rsidR="008447A3" w:rsidRPr="008447A3">
        <w:rPr>
          <w:noProof/>
        </w:rPr>
        <w:t xml:space="preserve">, 2021; Querejeta </w:t>
      </w:r>
      <w:r w:rsidR="008447A3" w:rsidRPr="008447A3">
        <w:rPr>
          <w:i/>
          <w:noProof/>
        </w:rPr>
        <w:t>et al.</w:t>
      </w:r>
      <w:r w:rsidR="008447A3" w:rsidRPr="008447A3">
        <w:rPr>
          <w:noProof/>
        </w:rPr>
        <w:t xml:space="preserve">, 2022; Dong </w:t>
      </w:r>
      <w:r w:rsidR="008447A3" w:rsidRPr="008447A3">
        <w:rPr>
          <w:i/>
          <w:noProof/>
        </w:rPr>
        <w:t>et al.</w:t>
      </w:r>
      <w:r w:rsidR="008447A3" w:rsidRPr="008447A3">
        <w:rPr>
          <w:noProof/>
        </w:rPr>
        <w:t xml:space="preserve">, 2022a; Westerband </w:t>
      </w:r>
      <w:r w:rsidR="008447A3" w:rsidRPr="008447A3">
        <w:rPr>
          <w:i/>
          <w:noProof/>
        </w:rPr>
        <w:t>et al.</w:t>
      </w:r>
      <w:r w:rsidR="008447A3" w:rsidRPr="008447A3">
        <w:rPr>
          <w:noProof/>
        </w:rPr>
        <w:t>, 2022)</w:t>
      </w:r>
      <w:r w:rsidR="00713D98">
        <w:fldChar w:fldCharType="end"/>
      </w:r>
      <w:r w:rsidR="000A6A68">
        <w:t>, and satellite-derived chlorophyll fluorescence data indicate that increasing atmospheric CO</w:t>
      </w:r>
      <w:r w:rsidR="000A6A68">
        <w:rPr>
          <w:vertAlign w:val="subscript"/>
        </w:rPr>
        <w:t>2</w:t>
      </w:r>
      <w:r w:rsidR="000A6A68">
        <w:t xml:space="preserve"> may decrease</w:t>
      </w:r>
      <w:r w:rsidR="000669D2">
        <w:t xml:space="preserve"> leaf and</w:t>
      </w:r>
      <w:r w:rsidR="000A6A68">
        <w:t xml:space="preserve"> canopy demand</w:t>
      </w:r>
      <w:r w:rsidR="008A30D2">
        <w:t xml:space="preserve"> for </w:t>
      </w:r>
      <w:r w:rsidR="00F672E5" w:rsidRPr="00FE014F">
        <w:rPr>
          <w:bCs/>
        </w:rPr>
        <w:t>n</w:t>
      </w:r>
      <w:r w:rsidR="00F672E5">
        <w:rPr>
          <w:bCs/>
        </w:rPr>
        <w:t>itrogen</w:t>
      </w:r>
      <w:r w:rsidR="000A6A68">
        <w:t xml:space="preserve"> </w:t>
      </w:r>
      <w:r w:rsidR="000A6A68">
        <w:fldChar w:fldCharType="begin" w:fldLock="1"/>
      </w:r>
      <w:r w:rsidR="00046738">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0A6A68">
        <w:fldChar w:fldCharType="separate"/>
      </w:r>
      <w:r w:rsidR="00145DC4" w:rsidRPr="00145DC4">
        <w:rPr>
          <w:noProof/>
        </w:rPr>
        <w:t xml:space="preserve">(Dong </w:t>
      </w:r>
      <w:r w:rsidR="00145DC4" w:rsidRPr="00145DC4">
        <w:rPr>
          <w:i/>
          <w:noProof/>
        </w:rPr>
        <w:t>et al.</w:t>
      </w:r>
      <w:r w:rsidR="00145DC4" w:rsidRPr="00145DC4">
        <w:rPr>
          <w:noProof/>
        </w:rPr>
        <w:t>, 2022b)</w:t>
      </w:r>
      <w:r w:rsidR="000A6A68">
        <w:fldChar w:fldCharType="end"/>
      </w:r>
      <w:r w:rsidR="000A6A68">
        <w:t xml:space="preserve">. Together, </w:t>
      </w:r>
      <w:r w:rsidR="00EA6947">
        <w:t>results</w:t>
      </w:r>
      <w:r w:rsidR="00284815">
        <w:t xml:space="preserve"> from these studies </w:t>
      </w:r>
      <w:r w:rsidR="00EA6947">
        <w:t xml:space="preserve">suggest that the downregulation in leaf </w:t>
      </w:r>
      <w:r w:rsidR="00F672E5" w:rsidRPr="00FE014F">
        <w:rPr>
          <w:bCs/>
        </w:rPr>
        <w:t>n</w:t>
      </w:r>
      <w:r w:rsidR="00F672E5">
        <w:rPr>
          <w:bCs/>
        </w:rPr>
        <w:t>itrogen</w:t>
      </w:r>
      <w:r w:rsidR="00EA6947">
        <w:t xml:space="preserve">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 xml:space="preserve">to progressive </w:t>
      </w:r>
      <w:r w:rsidR="00F672E5" w:rsidRPr="00FE014F">
        <w:rPr>
          <w:bCs/>
        </w:rPr>
        <w:t>n</w:t>
      </w:r>
      <w:r w:rsidR="00F672E5">
        <w:rPr>
          <w:bCs/>
        </w:rPr>
        <w:t>itrogen</w:t>
      </w:r>
      <w:r w:rsidR="00DF6D16">
        <w:t xml:space="preserve"> limitation as</w:t>
      </w:r>
      <w:r w:rsidR="00CB5C46">
        <w:t xml:space="preserve"> previously </w:t>
      </w:r>
      <w:r w:rsidR="008A30D2">
        <w:t>hypothesized</w:t>
      </w:r>
      <w:r w:rsidR="00CB5C46">
        <w:t>.</w:t>
      </w:r>
    </w:p>
    <w:p w14:paraId="317B9D7F" w14:textId="4D746A84" w:rsidR="008A30D2" w:rsidRPr="008A30D2"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w:t>
      </w:r>
      <w:r w:rsidR="00F672E5" w:rsidRPr="00FE014F">
        <w:rPr>
          <w:bCs/>
        </w:rPr>
        <w:t>n</w:t>
      </w:r>
      <w:r w:rsidR="00F672E5">
        <w:rPr>
          <w:bCs/>
        </w:rPr>
        <w:t>itrogen</w:t>
      </w:r>
      <w:r w:rsidR="00DF6D16" w:rsidRPr="005E71A8">
        <w:t xml:space="preserve">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D84AD9">
        <w:t>allows for greater</w:t>
      </w:r>
      <w:r w:rsidR="00D84AD9">
        <w:t xml:space="preserve"> </w:t>
      </w:r>
      <w:r w:rsidR="00DF6D16" w:rsidRPr="005E71A8">
        <w:t>resource allocation to whole plant growth</w:t>
      </w:r>
      <w:r w:rsidR="00DF6D16">
        <w:t xml:space="preserve"> </w:t>
      </w:r>
      <w:r w:rsidR="000669D2">
        <w:fldChar w:fldCharType="begin" w:fldLock="1"/>
      </w:r>
      <w:r w:rsidR="0052089E">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CO2?","type":"article-journal","volume":"48"},"uris":["http://www.mendeley.com/documents/?uuid=757851cb-6769-4e6d-9343-b421d776e208"]}],"mendeley":{"formattedCitation":"(Drake &lt;i&gt;et al.&lt;/i&gt;, 1997; Wright &lt;i&gt;et al.&lt;/i&gt;, 2003; Prentice &lt;i&gt;et al.&lt;/i&gt;, 2014; Smith &lt;i&gt;et al.&lt;/i&gt;, 2019)","plainTextFormattedCitation":"(Drake et al., 1997; Wright et al., 2003; Prentice et al., 2014; Smith et al., 2019)","previouslyFormattedCitation":"(Drake &lt;i&gt;et al.&lt;/i&gt;, 1997; Wright &lt;i&gt;et al.&lt;/i&gt;, 2003; Prentice &lt;i&gt;et al.&lt;/i&gt;, 2014; Smith &lt;i&gt;et al.&lt;/i&gt;, 2019)"},"properties":{"noteIndex":0},"schema":"https://github.com/citation-style-language/schema/raw/master/csl-citation.json"}</w:instrText>
      </w:r>
      <w:r w:rsidR="000669D2">
        <w:fldChar w:fldCharType="separate"/>
      </w:r>
      <w:r w:rsidR="0052089E" w:rsidRPr="0052089E">
        <w:rPr>
          <w:noProof/>
        </w:rPr>
        <w:t xml:space="preserve">(Drake </w:t>
      </w:r>
      <w:r w:rsidR="0052089E" w:rsidRPr="0052089E">
        <w:rPr>
          <w:i/>
          <w:noProof/>
        </w:rPr>
        <w:t>et al.</w:t>
      </w:r>
      <w:r w:rsidR="0052089E" w:rsidRPr="0052089E">
        <w:rPr>
          <w:noProof/>
        </w:rPr>
        <w:t xml:space="preserve">, 1997; Wright </w:t>
      </w:r>
      <w:r w:rsidR="0052089E" w:rsidRPr="0052089E">
        <w:rPr>
          <w:i/>
          <w:noProof/>
        </w:rPr>
        <w:t>et al.</w:t>
      </w:r>
      <w:r w:rsidR="0052089E" w:rsidRPr="0052089E">
        <w:rPr>
          <w:noProof/>
        </w:rPr>
        <w:t xml:space="preserve">, 2003; Prentice </w:t>
      </w:r>
      <w:r w:rsidR="0052089E" w:rsidRPr="0052089E">
        <w:rPr>
          <w:i/>
          <w:noProof/>
        </w:rPr>
        <w:t>et al.</w:t>
      </w:r>
      <w:r w:rsidR="0052089E" w:rsidRPr="0052089E">
        <w:rPr>
          <w:noProof/>
        </w:rPr>
        <w:t xml:space="preserve">, 2014; Smith </w:t>
      </w:r>
      <w:r w:rsidR="0052089E" w:rsidRPr="0052089E">
        <w:rPr>
          <w:i/>
          <w:noProof/>
        </w:rPr>
        <w:t>et al.</w:t>
      </w:r>
      <w:r w:rsidR="0052089E" w:rsidRPr="0052089E">
        <w:rPr>
          <w:noProof/>
        </w:rPr>
        <w:t>, 2019)</w:t>
      </w:r>
      <w:r w:rsidR="000669D2">
        <w:fldChar w:fldCharType="end"/>
      </w:r>
      <w:r w:rsidR="00DF6D16">
        <w:t xml:space="preserve">. </w:t>
      </w:r>
      <w:r w:rsidR="00CB5C46">
        <w:t xml:space="preserve">The theory predicts that the downregulation in </w:t>
      </w:r>
      <w:r w:rsidR="00F672E5" w:rsidRPr="00FE014F">
        <w:rPr>
          <w:bCs/>
        </w:rPr>
        <w:t>n</w:t>
      </w:r>
      <w:r w:rsidR="00F672E5">
        <w:rPr>
          <w:bCs/>
        </w:rPr>
        <w:t>itrogen</w:t>
      </w:r>
      <w:r w:rsidR="00CB5C46">
        <w:t xml:space="preserve">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046738">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E4717B">
        <w:fldChar w:fldCharType="separate"/>
      </w:r>
      <w:r w:rsidR="00145DC4" w:rsidRPr="00145DC4">
        <w:rPr>
          <w:noProof/>
        </w:rPr>
        <w:t xml:space="preserve">(Chen </w:t>
      </w:r>
      <w:r w:rsidR="00145DC4" w:rsidRPr="00145DC4">
        <w:rPr>
          <w:i/>
          <w:noProof/>
        </w:rPr>
        <w:t>et al.</w:t>
      </w:r>
      <w:r w:rsidR="00145DC4" w:rsidRPr="00145DC4">
        <w:rPr>
          <w:noProof/>
        </w:rPr>
        <w:t xml:space="preserve">, 1993; Maire </w:t>
      </w:r>
      <w:r w:rsidR="00145DC4" w:rsidRPr="00145DC4">
        <w:rPr>
          <w:i/>
          <w:noProof/>
        </w:rPr>
        <w:t>et al.</w:t>
      </w:r>
      <w:r w:rsidR="00145DC4" w:rsidRPr="00145DC4">
        <w:rPr>
          <w:noProof/>
        </w:rPr>
        <w:t>,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D84AD9">
        <w:t xml:space="preserve"> or processes not related to leaf photosynthesis or growth </w:t>
      </w:r>
      <w:r w:rsidR="00F672E5">
        <w:t>such as</w:t>
      </w:r>
      <w:r w:rsidR="00D84AD9">
        <w:t xml:space="preserve"> plant defense mechanisms, leaf structural tissue, etc.). Regardless, optimized resource allocation at the leaf level should allow for greater </w:t>
      </w:r>
      <w:r w:rsidR="000D7431">
        <w:t xml:space="preserve">resource allocation to whole plant growth. The theory </w:t>
      </w:r>
      <w:r w:rsidR="00284815">
        <w:t xml:space="preserve">indicates that leaf acclimation </w:t>
      </w:r>
      <w:r w:rsidR="00284815">
        <w:lastRenderedPageBreak/>
        <w:t>responses to CO</w:t>
      </w:r>
      <w:r w:rsidR="00284815">
        <w:rPr>
          <w:vertAlign w:val="subscript"/>
        </w:rPr>
        <w:t>2</w:t>
      </w:r>
      <w:r w:rsidR="00284815">
        <w:t xml:space="preserve"> should be independent of changes in soil </w:t>
      </w:r>
      <w:r w:rsidR="00F672E5" w:rsidRPr="00FE014F">
        <w:rPr>
          <w:bCs/>
        </w:rPr>
        <w:t>n</w:t>
      </w:r>
      <w:r w:rsidR="00F672E5">
        <w:rPr>
          <w:bCs/>
        </w:rPr>
        <w:t>itrogen</w:t>
      </w:r>
      <w:r w:rsidR="00284815">
        <w:t xml:space="preserve"> availability</w:t>
      </w:r>
      <w:r w:rsidR="000D7431">
        <w:t>. While this leaf acclimation response maximize</w:t>
      </w:r>
      <w:r w:rsidR="008A30D2">
        <w:t>s</w:t>
      </w:r>
      <w:r w:rsidR="000D7431">
        <w:t xml:space="preserve"> </w:t>
      </w:r>
      <w:r w:rsidR="00F672E5" w:rsidRPr="00FE014F">
        <w:rPr>
          <w:bCs/>
        </w:rPr>
        <w:t>n</w:t>
      </w:r>
      <w:r w:rsidR="00F672E5">
        <w:rPr>
          <w:bCs/>
        </w:rPr>
        <w:t>itrogen</w:t>
      </w:r>
      <w:r w:rsidR="000D7431">
        <w:t xml:space="preserve"> allocation to structures that support whole plant growth, the theory suggests that </w:t>
      </w:r>
      <w:r w:rsidR="008A30D2">
        <w:t>the positive effect of elevated CO</w:t>
      </w:r>
      <w:r w:rsidR="008A30D2">
        <w:rPr>
          <w:vertAlign w:val="subscript"/>
        </w:rPr>
        <w:t>2</w:t>
      </w:r>
      <w:r w:rsidR="008A30D2">
        <w:t xml:space="preserve"> on whole plant growth may be further stimulated by soil </w:t>
      </w:r>
      <w:r w:rsidR="00F672E5" w:rsidRPr="00FE014F">
        <w:rPr>
          <w:bCs/>
        </w:rPr>
        <w:t>n</w:t>
      </w:r>
      <w:r w:rsidR="00F672E5">
        <w:rPr>
          <w:bCs/>
        </w:rPr>
        <w:t>itrogen</w:t>
      </w:r>
      <w:r w:rsidR="008A30D2">
        <w:t xml:space="preserve"> availability</w:t>
      </w:r>
      <w:r w:rsidR="006D749C">
        <w:t xml:space="preserve"> through a reduction in the cost of acquiring </w:t>
      </w:r>
      <w:r w:rsidR="00F672E5" w:rsidRPr="00FE014F">
        <w:rPr>
          <w:bCs/>
        </w:rPr>
        <w:t>n</w:t>
      </w:r>
      <w:r w:rsidR="00F672E5">
        <w:rPr>
          <w:bCs/>
        </w:rPr>
        <w:t>itrogen</w:t>
      </w:r>
      <w:r w:rsidR="006D749C">
        <w:t xml:space="preserve"> </w:t>
      </w:r>
      <w:r w:rsidR="006D749C">
        <w:fldChar w:fldCharType="begin" w:fldLock="1"/>
      </w:r>
      <w:r w:rsidR="00125923">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6D749C">
        <w:fldChar w:fldCharType="separate"/>
      </w:r>
      <w:r w:rsidR="006D749C" w:rsidRPr="006D749C">
        <w:rPr>
          <w:noProof/>
        </w:rPr>
        <w:t xml:space="preserve">(Bae </w:t>
      </w:r>
      <w:r w:rsidR="006D749C" w:rsidRPr="006D749C">
        <w:rPr>
          <w:i/>
          <w:noProof/>
        </w:rPr>
        <w:t>et al.</w:t>
      </w:r>
      <w:r w:rsidR="006D749C" w:rsidRPr="006D749C">
        <w:rPr>
          <w:noProof/>
        </w:rPr>
        <w:t xml:space="preserve">, 2015; Perkowski </w:t>
      </w:r>
      <w:r w:rsidR="006D749C" w:rsidRPr="006D749C">
        <w:rPr>
          <w:i/>
          <w:noProof/>
        </w:rPr>
        <w:t>et al.</w:t>
      </w:r>
      <w:r w:rsidR="006D749C" w:rsidRPr="006D749C">
        <w:rPr>
          <w:noProof/>
        </w:rPr>
        <w:t xml:space="preserve">, 2021; Lu </w:t>
      </w:r>
      <w:r w:rsidR="006D749C" w:rsidRPr="006D749C">
        <w:rPr>
          <w:i/>
          <w:noProof/>
        </w:rPr>
        <w:t>et al.</w:t>
      </w:r>
      <w:r w:rsidR="006D749C" w:rsidRPr="006D749C">
        <w:rPr>
          <w:noProof/>
        </w:rPr>
        <w:t>, 2022)</w:t>
      </w:r>
      <w:r w:rsidR="006D749C">
        <w:fldChar w:fldCharType="end"/>
      </w:r>
      <w:r w:rsidR="006D749C">
        <w:t>.</w:t>
      </w:r>
    </w:p>
    <w:p w14:paraId="1E883B48" w14:textId="29C554CC" w:rsidR="00452144" w:rsidRDefault="0049650C" w:rsidP="00452144">
      <w:pPr>
        <w:spacing w:line="360" w:lineRule="auto"/>
        <w:ind w:firstLine="720"/>
      </w:pPr>
      <w:r>
        <w:t xml:space="preserve">Plants acquire </w:t>
      </w:r>
      <w:r w:rsidR="00F672E5" w:rsidRPr="00FE014F">
        <w:rPr>
          <w:bCs/>
        </w:rPr>
        <w:t>n</w:t>
      </w:r>
      <w:r w:rsidR="00F672E5">
        <w:rPr>
          <w:bCs/>
        </w:rPr>
        <w:t>itrogen</w:t>
      </w:r>
      <w:r>
        <w:t xml:space="preserve"> by allocating photosynthetically derived carbon belowground in exchange for </w:t>
      </w:r>
      <w:r w:rsidR="00F672E5" w:rsidRPr="00FE014F">
        <w:rPr>
          <w:bCs/>
        </w:rPr>
        <w:t>n</w:t>
      </w:r>
      <w:r w:rsidR="00F672E5">
        <w:rPr>
          <w:bCs/>
        </w:rPr>
        <w:t>itrogen</w:t>
      </w:r>
      <w:r>
        <w:t xml:space="preserve"> through different </w:t>
      </w:r>
      <w:r w:rsidR="00F672E5" w:rsidRPr="00FE014F">
        <w:rPr>
          <w:bCs/>
        </w:rPr>
        <w:t>n</w:t>
      </w:r>
      <w:r w:rsidR="00F672E5">
        <w:rPr>
          <w:bCs/>
        </w:rPr>
        <w:t>itrogen</w:t>
      </w:r>
      <w:r>
        <w:t xml:space="preserve"> acquisition strategies. These </w:t>
      </w:r>
      <w:r w:rsidR="00F672E5" w:rsidRPr="00FE014F">
        <w:rPr>
          <w:bCs/>
        </w:rPr>
        <w:t>n</w:t>
      </w:r>
      <w:r w:rsidR="00F672E5">
        <w:rPr>
          <w:bCs/>
        </w:rPr>
        <w:t>itrogen</w:t>
      </w:r>
      <w:r>
        <w:t xml:space="preserve">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rsidR="00046738">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fldChar w:fldCharType="separate"/>
      </w:r>
      <w:r w:rsidR="00145DC4" w:rsidRPr="00145DC4">
        <w:rPr>
          <w:noProof/>
        </w:rPr>
        <w:t>(Vance &amp; Heichel, 1991; Marschner &amp; Dell, 1994; Smith &amp; Read, 2008; Udvardi &amp; Poole, 2013)</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rsidR="00046738">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fldChar w:fldCharType="separate"/>
      </w:r>
      <w:r w:rsidR="00145DC4" w:rsidRPr="00145DC4">
        <w:rPr>
          <w:noProof/>
        </w:rPr>
        <w:t xml:space="preserve">(Phillips </w:t>
      </w:r>
      <w:r w:rsidR="00145DC4" w:rsidRPr="00145DC4">
        <w:rPr>
          <w:i/>
          <w:noProof/>
        </w:rPr>
        <w:t>et al.</w:t>
      </w:r>
      <w:r w:rsidR="00145DC4" w:rsidRPr="00145DC4">
        <w:rPr>
          <w:noProof/>
        </w:rPr>
        <w:t xml:space="preserve">, 2011; Wen </w:t>
      </w:r>
      <w:r w:rsidR="00145DC4" w:rsidRPr="00145DC4">
        <w:rPr>
          <w:i/>
          <w:noProof/>
        </w:rPr>
        <w:t>et al.</w:t>
      </w:r>
      <w:r w:rsidR="00145DC4" w:rsidRPr="00145DC4">
        <w:rPr>
          <w:noProof/>
        </w:rPr>
        <w:t>, 2022)</w:t>
      </w:r>
      <w:r>
        <w:fldChar w:fldCharType="end"/>
      </w:r>
      <w:r>
        <w:t xml:space="preserve">. </w:t>
      </w:r>
      <w:r w:rsidR="0052089E">
        <w:t>P</w:t>
      </w:r>
      <w:r>
        <w:t>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w:t>
      </w:r>
      <w:r w:rsidR="00F672E5" w:rsidRPr="00FE014F">
        <w:rPr>
          <w:bCs/>
        </w:rPr>
        <w:t>n</w:t>
      </w:r>
      <w:r w:rsidR="00F672E5">
        <w:rPr>
          <w:bCs/>
        </w:rPr>
        <w:t>itrogen</w:t>
      </w:r>
      <w:r>
        <w:t xml:space="preserve"> availability </w:t>
      </w:r>
      <w:r>
        <w:fldChar w:fldCharType="begin" w:fldLock="1"/>
      </w:r>
      <w:r w:rsidR="00046738">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fldChar w:fldCharType="separate"/>
      </w:r>
      <w:r w:rsidR="00145DC4" w:rsidRPr="00145DC4">
        <w:rPr>
          <w:noProof/>
        </w:rPr>
        <w:t xml:space="preserve">(Brzostek </w:t>
      </w:r>
      <w:r w:rsidR="00145DC4" w:rsidRPr="00145DC4">
        <w:rPr>
          <w:i/>
          <w:noProof/>
        </w:rPr>
        <w:t>et al.</w:t>
      </w:r>
      <w:r w:rsidR="00145DC4" w:rsidRPr="00145DC4">
        <w:rPr>
          <w:noProof/>
        </w:rPr>
        <w:t xml:space="preserve">, 2014; Terrer </w:t>
      </w:r>
      <w:r w:rsidR="00145DC4" w:rsidRPr="00145DC4">
        <w:rPr>
          <w:i/>
          <w:noProof/>
        </w:rPr>
        <w:t>et al.</w:t>
      </w:r>
      <w:r w:rsidR="00145DC4" w:rsidRPr="00145DC4">
        <w:rPr>
          <w:noProof/>
        </w:rPr>
        <w:t xml:space="preserve">, 2016, 2018; Allen </w:t>
      </w:r>
      <w:r w:rsidR="00145DC4" w:rsidRPr="00145DC4">
        <w:rPr>
          <w:i/>
          <w:noProof/>
        </w:rPr>
        <w:t>et al.</w:t>
      </w:r>
      <w:r w:rsidR="00145DC4" w:rsidRPr="00145DC4">
        <w:rPr>
          <w:noProof/>
        </w:rPr>
        <w:t xml:space="preserve">, 2020; Perkowski </w:t>
      </w:r>
      <w:r w:rsidR="00145DC4" w:rsidRPr="00145DC4">
        <w:rPr>
          <w:i/>
          <w:noProof/>
        </w:rPr>
        <w:t>et al.</w:t>
      </w:r>
      <w:r w:rsidR="00145DC4" w:rsidRPr="00145DC4">
        <w:rPr>
          <w:noProof/>
        </w:rPr>
        <w:t xml:space="preserve">, 2021; Lu </w:t>
      </w:r>
      <w:r w:rsidR="00145DC4" w:rsidRPr="00145DC4">
        <w:rPr>
          <w:i/>
          <w:noProof/>
        </w:rPr>
        <w:t>et al.</w:t>
      </w:r>
      <w:r w:rsidR="00145DC4" w:rsidRPr="00145DC4">
        <w:rPr>
          <w:noProof/>
        </w:rPr>
        <w:t>, 2022)</w:t>
      </w:r>
      <w:r>
        <w:fldChar w:fldCharType="end"/>
      </w:r>
      <w:r w:rsidR="009E743C">
        <w:t xml:space="preserve">, which suggests that acquisition strategy may be an important factor in determining effects of soil </w:t>
      </w:r>
      <w:r w:rsidR="00F672E5" w:rsidRPr="00FE014F">
        <w:rPr>
          <w:bCs/>
        </w:rPr>
        <w:t>n</w:t>
      </w:r>
      <w:r w:rsidR="00F672E5">
        <w:rPr>
          <w:bCs/>
        </w:rPr>
        <w:t>itrogen</w:t>
      </w:r>
      <w:r w:rsidR="009E743C">
        <w:t xml:space="preserve"> availability on leaf and whole plant acclimation responses to elevated CO</w:t>
      </w:r>
      <w:r w:rsidR="009E743C">
        <w:rPr>
          <w:vertAlign w:val="subscript"/>
        </w:rPr>
        <w:t>2</w:t>
      </w:r>
      <w:r w:rsidR="009E743C">
        <w:t>.</w:t>
      </w:r>
      <w:r w:rsidR="00452144">
        <w:t xml:space="preserve"> </w:t>
      </w:r>
    </w:p>
    <w:p w14:paraId="7509F99F" w14:textId="364C6238" w:rsidR="00331CD4" w:rsidRPr="00331CD4" w:rsidRDefault="00452144" w:rsidP="00A93E41">
      <w:pPr>
        <w:spacing w:line="360" w:lineRule="auto"/>
        <w:ind w:firstLine="720"/>
      </w:pPr>
      <w:r>
        <w:t xml:space="preserve">A recent meta-analysis using data across 20 grassland and forest </w:t>
      </w:r>
      <w:r w:rsidR="009E743C">
        <w:t>CO</w:t>
      </w:r>
      <w:r w:rsidR="009E743C">
        <w:rPr>
          <w:vertAlign w:val="subscript"/>
        </w:rPr>
        <w:t>2</w:t>
      </w:r>
      <w:r w:rsidR="009E743C">
        <w:t xml:space="preserve"> enrichment experiments suggested that species which acquire nitrogen from symbiotic nitrogen-fixing bacteria had reduced costs of nitrogen acquisition under elevated CO</w:t>
      </w:r>
      <w:r w:rsidR="009E743C">
        <w:rPr>
          <w:vertAlign w:val="subscript"/>
        </w:rPr>
        <w:t>2</w:t>
      </w:r>
      <w:r w:rsidR="009E743C">
        <w:t xml:space="preserve">, </w:t>
      </w:r>
      <w:commentRangeStart w:id="5"/>
      <w:r w:rsidR="009E743C">
        <w:t xml:space="preserve">which resulted in a downregulation in </w:t>
      </w:r>
      <w:r w:rsidR="009E743C">
        <w:rPr>
          <w:i/>
          <w:iCs/>
        </w:rPr>
        <w:t>V</w:t>
      </w:r>
      <w:r w:rsidR="009E743C">
        <w:rPr>
          <w:vertAlign w:val="subscript"/>
        </w:rPr>
        <w:t>cmax</w:t>
      </w:r>
      <w:commentRangeEnd w:id="5"/>
      <w:r w:rsidR="000C327A">
        <w:rPr>
          <w:rStyle w:val="CommentReference"/>
        </w:rPr>
        <w:commentReference w:id="5"/>
      </w:r>
      <w:r w:rsidR="009E743C">
        <w:t xml:space="preserve"> and stimulation in whole plant growth </w:t>
      </w:r>
      <w:r w:rsidR="009E743C">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9E743C">
        <w:fldChar w:fldCharType="separate"/>
      </w:r>
      <w:r w:rsidR="009E743C" w:rsidRPr="009E743C">
        <w:rPr>
          <w:noProof/>
        </w:rPr>
        <w:t xml:space="preserve">(Terrer </w:t>
      </w:r>
      <w:r w:rsidR="009E743C" w:rsidRPr="009E743C">
        <w:rPr>
          <w:i/>
          <w:noProof/>
        </w:rPr>
        <w:t>et al.</w:t>
      </w:r>
      <w:r w:rsidR="009E743C" w:rsidRPr="009E743C">
        <w:rPr>
          <w:noProof/>
        </w:rPr>
        <w:t>, 2018)</w:t>
      </w:r>
      <w:r w:rsidR="009E743C">
        <w:fldChar w:fldCharType="end"/>
      </w:r>
      <w:r w:rsidR="00FF769B">
        <w:t xml:space="preserve">. Findings from this meta-analysis </w:t>
      </w:r>
      <w:r w:rsidR="00331CD4">
        <w:t xml:space="preserve">indicate that reductions in costs of nitrogen acquisition in species that form associations with symbiotic nitrogen-fixing bacteria may drive stronger stimulations in whole plant growth and downregulations in </w:t>
      </w:r>
      <w:r w:rsidR="00331CD4">
        <w:rPr>
          <w:i/>
          <w:iCs/>
        </w:rPr>
        <w:t>V</w:t>
      </w:r>
      <w:r w:rsidR="00331CD4">
        <w:rPr>
          <w:vertAlign w:val="subscript"/>
        </w:rPr>
        <w:t>cmax</w:t>
      </w:r>
      <w:r w:rsidR="00331CD4">
        <w:t xml:space="preserve"> than species that associate with arbuscular mycorrhizal fungi </w:t>
      </w:r>
      <w:r w:rsidR="00331CD4">
        <w:fldChar w:fldCharType="begin" w:fldLock="1"/>
      </w:r>
      <w:r w:rsidR="00331CD4">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331CD4">
        <w:fldChar w:fldCharType="separate"/>
      </w:r>
      <w:r w:rsidR="00331CD4" w:rsidRPr="00331CD4">
        <w:rPr>
          <w:noProof/>
        </w:rPr>
        <w:t>(Smith &amp; Keenan, 2020)</w:t>
      </w:r>
      <w:r w:rsidR="00331CD4">
        <w:fldChar w:fldCharType="end"/>
      </w:r>
      <w:r w:rsidR="00331CD4">
        <w:t>, which generally have higher costs of nitrogen acquisition under elevated CO</w:t>
      </w:r>
      <w:r w:rsidR="00331CD4">
        <w:rPr>
          <w:vertAlign w:val="subscript"/>
        </w:rPr>
        <w:t>2</w:t>
      </w:r>
      <w:r w:rsidR="00331CD4">
        <w:t xml:space="preserve"> </w:t>
      </w:r>
      <w:r w:rsidR="00331CD4">
        <w:fldChar w:fldCharType="begin" w:fldLock="1"/>
      </w:r>
      <w:r w:rsidR="00A93E41">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331CD4">
        <w:fldChar w:fldCharType="separate"/>
      </w:r>
      <w:r w:rsidR="00331CD4" w:rsidRPr="00331CD4">
        <w:rPr>
          <w:noProof/>
        </w:rPr>
        <w:t xml:space="preserve">(Terrer </w:t>
      </w:r>
      <w:r w:rsidR="00331CD4" w:rsidRPr="00331CD4">
        <w:rPr>
          <w:i/>
          <w:noProof/>
        </w:rPr>
        <w:t>et al.</w:t>
      </w:r>
      <w:r w:rsidR="00331CD4" w:rsidRPr="00331CD4">
        <w:rPr>
          <w:noProof/>
        </w:rPr>
        <w:t>, 2018)</w:t>
      </w:r>
      <w:r w:rsidR="00331CD4">
        <w:fldChar w:fldCharType="end"/>
      </w:r>
      <w:r w:rsidR="00331CD4">
        <w:t xml:space="preserve">. </w:t>
      </w:r>
      <w:r>
        <w:t>However</w:t>
      </w:r>
      <w:r w:rsidR="00FF769B">
        <w:t xml:space="preserve">, </w:t>
      </w:r>
      <w:r w:rsidR="00331CD4">
        <w:t xml:space="preserve">plant investments in symbiotic nitrogen fixation </w:t>
      </w:r>
      <w:r w:rsidR="00A93E41">
        <w:t xml:space="preserve">generally </w:t>
      </w:r>
      <w:r w:rsidR="00331CD4">
        <w:t xml:space="preserve">decline with increasing </w:t>
      </w:r>
      <w:r w:rsidR="00F672E5" w:rsidRPr="00FE014F">
        <w:rPr>
          <w:bCs/>
        </w:rPr>
        <w:t>n</w:t>
      </w:r>
      <w:r w:rsidR="00F672E5">
        <w:rPr>
          <w:bCs/>
        </w:rPr>
        <w:t>itrogen</w:t>
      </w:r>
      <w:r w:rsidR="00331CD4">
        <w:t xml:space="preserve"> availability </w:t>
      </w:r>
      <w:r w:rsidR="00331CD4">
        <w:fldChar w:fldCharType="begin" w:fldLock="1"/>
      </w:r>
      <w:r w:rsidR="00331CD4">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Perkowski &lt;i&gt;et al.&lt;/i&gt;, 2021)","plainTextFormattedCitation":"(Dovrat et al., 2018; Perkowski et al., 2021)","previouslyFormattedCitation":"(Dovrat &lt;i&gt;et al.&lt;/i&gt;, 2018; Perkowski &lt;i&gt;et al.&lt;/i&gt;, 2021)"},"properties":{"noteIndex":0},"schema":"https://github.com/citation-style-language/schema/raw/master/csl-citation.json"}</w:instrText>
      </w:r>
      <w:r w:rsidR="00331CD4">
        <w:fldChar w:fldCharType="separate"/>
      </w:r>
      <w:r w:rsidR="00331CD4" w:rsidRPr="00331CD4">
        <w:rPr>
          <w:noProof/>
        </w:rPr>
        <w:t xml:space="preserve">(Dovrat </w:t>
      </w:r>
      <w:r w:rsidR="00331CD4" w:rsidRPr="00331CD4">
        <w:rPr>
          <w:i/>
          <w:noProof/>
        </w:rPr>
        <w:t>et al.</w:t>
      </w:r>
      <w:r w:rsidR="00331CD4" w:rsidRPr="00331CD4">
        <w:rPr>
          <w:noProof/>
        </w:rPr>
        <w:t xml:space="preserve">, 2018; Perkowski </w:t>
      </w:r>
      <w:r w:rsidR="00331CD4" w:rsidRPr="00331CD4">
        <w:rPr>
          <w:i/>
          <w:noProof/>
        </w:rPr>
        <w:t>et al.</w:t>
      </w:r>
      <w:r w:rsidR="00331CD4" w:rsidRPr="00331CD4">
        <w:rPr>
          <w:noProof/>
        </w:rPr>
        <w:t>, 2021)</w:t>
      </w:r>
      <w:r w:rsidR="00331CD4">
        <w:fldChar w:fldCharType="end"/>
      </w:r>
      <w:r w:rsidR="00A93E41">
        <w:t>, a response that has been</w:t>
      </w:r>
      <w:r w:rsidR="00BB79CA">
        <w:t xml:space="preserve"> previously</w:t>
      </w:r>
      <w:r w:rsidR="00A93E41">
        <w:t xml:space="preserve"> inferred to be the result of a shift in the dominant mode of </w:t>
      </w:r>
      <w:r w:rsidR="00F672E5" w:rsidRPr="00FE014F">
        <w:rPr>
          <w:bCs/>
        </w:rPr>
        <w:t>n</w:t>
      </w:r>
      <w:r w:rsidR="00F672E5">
        <w:rPr>
          <w:bCs/>
        </w:rPr>
        <w:t>itrogen</w:t>
      </w:r>
      <w:r w:rsidR="00A93E41">
        <w:t xml:space="preserve"> acquisition to direct uptake pathways as costs of direct uptake </w:t>
      </w:r>
      <w:r w:rsidR="00A93E41">
        <w:lastRenderedPageBreak/>
        <w:t xml:space="preserve">decrease with increasing </w:t>
      </w:r>
      <w:r w:rsidR="0063735F">
        <w:t xml:space="preserve">soil </w:t>
      </w:r>
      <w:r w:rsidR="00D84AD9">
        <w:t>n</w:t>
      </w:r>
      <w:r w:rsidR="00D84AD9">
        <w:t>itrogen</w:t>
      </w:r>
      <w:r w:rsidR="00D84AD9">
        <w:t xml:space="preserve"> </w:t>
      </w:r>
      <w:r w:rsidR="00A93E41">
        <w:t xml:space="preserve">availability </w:t>
      </w:r>
      <w:r w:rsidR="00A93E41">
        <w:fldChar w:fldCharType="begin" w:fldLock="1"/>
      </w:r>
      <w:r w:rsidR="0000566D">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strategies","type":"article-journal","volume":"72"},"uris":["http://www.mendeley.com/documents/?uuid=233b0f00-9a30-4c3a-a2bb-5e67ae9c0e5f"]}],"mendeley":{"formattedCitation":"(Rastetter &lt;i&gt;et al.&lt;/i&gt;, 2001; Perkowski &lt;i&gt;et al.&lt;/i&gt;, 2021)","plainTextFormattedCitation":"(Rastetter et al., 2001; Perkowski et al., 2021)","previouslyFormattedCitation":"(Rastetter &lt;i&gt;et al.&lt;/i&gt;, 2001; Perkowski &lt;i&gt;et al.&lt;/i&gt;, 2021)"},"properties":{"noteIndex":0},"schema":"https://github.com/citation-style-language/schema/raw/master/csl-citation.json"}</w:instrText>
      </w:r>
      <w:r w:rsidR="00A93E41">
        <w:fldChar w:fldCharType="separate"/>
      </w:r>
      <w:r w:rsidR="00A93E41" w:rsidRPr="00A93E41">
        <w:rPr>
          <w:noProof/>
        </w:rPr>
        <w:t xml:space="preserve">(Rastetter </w:t>
      </w:r>
      <w:r w:rsidR="00A93E41" w:rsidRPr="00A93E41">
        <w:rPr>
          <w:i/>
          <w:noProof/>
        </w:rPr>
        <w:t>et al.</w:t>
      </w:r>
      <w:r w:rsidR="00A93E41" w:rsidRPr="00A93E41">
        <w:rPr>
          <w:noProof/>
        </w:rPr>
        <w:t xml:space="preserve">, 2001; Perkowski </w:t>
      </w:r>
      <w:r w:rsidR="00A93E41" w:rsidRPr="00A93E41">
        <w:rPr>
          <w:i/>
          <w:noProof/>
        </w:rPr>
        <w:t>et al.</w:t>
      </w:r>
      <w:r w:rsidR="00A93E41" w:rsidRPr="00A93E41">
        <w:rPr>
          <w:noProof/>
        </w:rPr>
        <w:t>, 2021)</w:t>
      </w:r>
      <w:r w:rsidR="00A93E41">
        <w:fldChar w:fldCharType="end"/>
      </w:r>
      <w:r w:rsidR="00A93E41">
        <w:t xml:space="preserve">. </w:t>
      </w:r>
      <w:r w:rsidR="00331CD4">
        <w:t>Thus, effect</w:t>
      </w:r>
      <w:r w:rsidR="00A93E41">
        <w:t>s</w:t>
      </w:r>
      <w:r w:rsidR="00331CD4">
        <w:t xml:space="preserve"> of symbiotic nitrogen fixation on plant acclimation responses to CO</w:t>
      </w:r>
      <w:r w:rsidR="00331CD4">
        <w:rPr>
          <w:vertAlign w:val="subscript"/>
        </w:rPr>
        <w:t>2</w:t>
      </w:r>
      <w:r w:rsidR="00331CD4">
        <w:t xml:space="preserve"> should</w:t>
      </w:r>
      <w:r w:rsidR="00A93E41">
        <w:t xml:space="preserve"> decline with increasing soil </w:t>
      </w:r>
      <w:r w:rsidR="00F672E5" w:rsidRPr="00FE014F">
        <w:rPr>
          <w:bCs/>
        </w:rPr>
        <w:t>n</w:t>
      </w:r>
      <w:r w:rsidR="00F672E5">
        <w:rPr>
          <w:bCs/>
        </w:rPr>
        <w:t>itrogen</w:t>
      </w:r>
      <w:r w:rsidR="00A93E41">
        <w:t xml:space="preserve"> availability, although manipulative experiments that directly test these patterns are rare.</w:t>
      </w:r>
    </w:p>
    <w:p w14:paraId="6777BC3B" w14:textId="75D6D97C" w:rsidR="0086376C" w:rsidRDefault="00500DA3" w:rsidP="0086376C">
      <w:pPr>
        <w:spacing w:line="360" w:lineRule="auto"/>
        <w:ind w:firstLine="720"/>
      </w:pPr>
      <w:r>
        <w:t xml:space="preserve">Here, we conducted a 7-week growth chamber experiment using </w:t>
      </w:r>
      <w:r>
        <w:rPr>
          <w:i/>
          <w:iCs/>
        </w:rPr>
        <w:t>Glycine max</w:t>
      </w:r>
      <w:r>
        <w:t xml:space="preserve"> L. (</w:t>
      </w:r>
      <w:proofErr w:type="spellStart"/>
      <w:r>
        <w:t>Merr</w:t>
      </w:r>
      <w:proofErr w:type="spellEnd"/>
      <w:r>
        <w:t xml:space="preserve">.)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photosynthetic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w:t>
      </w:r>
      <w:r w:rsidR="0086376C">
        <w:t>however,</w:t>
      </w:r>
      <w:r w:rsidR="0063735F">
        <w:t xml:space="preserve"> we</w:t>
      </w:r>
      <w:r w:rsidR="0086376C">
        <w:t xml:space="preserve"> </w:t>
      </w:r>
      <w:r w:rsidR="009D1592">
        <w:t xml:space="preserve">expected that increasing soil nitrogen fertilization would increase the positive effect of </w:t>
      </w:r>
      <w:r>
        <w:t>elevated CO</w:t>
      </w:r>
      <w:r>
        <w:rPr>
          <w:vertAlign w:val="subscript"/>
        </w:rPr>
        <w:t>2</w:t>
      </w:r>
      <w:r>
        <w:t xml:space="preserve"> on measures of whole plant growth</w:t>
      </w:r>
      <w:r w:rsidR="0086376C">
        <w:t xml:space="preserve"> due to a stronger reduction in the cost of acquiring nitrogen under elevated CO</w:t>
      </w:r>
      <w:r w:rsidR="0086376C">
        <w:rPr>
          <w:vertAlign w:val="subscript"/>
        </w:rPr>
        <w:t xml:space="preserve">2 </w:t>
      </w:r>
      <w:r w:rsidR="0086376C">
        <w:t>with increasing fertilization. We also expected stronger stimulations in whole plant growth due to inoculation, but that this effect would only be apparent under low fertilization due to a reduction in root nodulation with increasing fertilization.</w:t>
      </w:r>
    </w:p>
    <w:p w14:paraId="26702EA0" w14:textId="77777777" w:rsidR="00500DA3" w:rsidRPr="00500DA3" w:rsidRDefault="00500DA3" w:rsidP="00DE2B27">
      <w:pPr>
        <w:spacing w:line="360" w:lineRule="auto"/>
      </w:pPr>
    </w:p>
    <w:p w14:paraId="0DD088AC" w14:textId="77777777" w:rsidR="00585FD9" w:rsidRDefault="00585FD9">
      <w:pPr>
        <w:rPr>
          <w:b/>
        </w:rPr>
      </w:pPr>
      <w:r>
        <w:rPr>
          <w:b/>
        </w:rPr>
        <w:br w:type="page"/>
      </w:r>
    </w:p>
    <w:p w14:paraId="03921B0D" w14:textId="77583405" w:rsidR="00F42BEB" w:rsidRPr="00FE014F" w:rsidRDefault="00F42BEB" w:rsidP="00DE2B27">
      <w:pPr>
        <w:spacing w:line="360" w:lineRule="auto"/>
        <w:rPr>
          <w:b/>
        </w:rPr>
      </w:pPr>
      <w:r w:rsidRPr="00FE014F">
        <w:rPr>
          <w:b/>
        </w:rPr>
        <w:lastRenderedPageBreak/>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5B96E613"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experiment, which </w:t>
      </w:r>
      <w:r w:rsidR="00C6423C" w:rsidRPr="00FE014F">
        <w:t>were applied twice per week in 150</w:t>
      </w:r>
      <w:r w:rsidR="00121C8E">
        <w:t xml:space="preserve"> </w:t>
      </w:r>
      <w:r w:rsidR="00C6423C" w:rsidRPr="00FE014F">
        <w:t>mL doses</w:t>
      </w:r>
      <w:r w:rsidR="004A672D">
        <w:t xml:space="preserve"> </w:t>
      </w:r>
      <w:r w:rsidR="00C6423C" w:rsidRPr="00FE014F">
        <w:t>as topical agents to the soil surface</w:t>
      </w:r>
      <w:r w:rsidRPr="00FE014F">
        <w:t xml:space="preserve"> throughout the duration of the experiment</w:t>
      </w:r>
      <w:r w:rsidR="00C6423C" w:rsidRPr="00FE014F">
        <w:t>.</w:t>
      </w:r>
      <w:r w:rsidR="00E62AC7">
        <w:t xml:space="preserve"> This experimental design yielded a </w:t>
      </w:r>
      <w:r w:rsidR="004A672D">
        <w:t>fully 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6F736873"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336994" w:rsidRPr="00FE014F">
        <w:t>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w:t>
      </w:r>
      <w:r w:rsidR="00F41D8E" w:rsidRPr="00FE014F">
        <w:lastRenderedPageBreak/>
        <w:t>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0BF3177" w:rsidR="00055330" w:rsidRPr="00FE014F" w:rsidRDefault="00AD5C31" w:rsidP="00DE2B27">
      <w:pPr>
        <w:spacing w:line="360" w:lineRule="auto"/>
        <w:ind w:firstLine="720"/>
      </w:pPr>
      <w:r w:rsidRPr="00FE014F">
        <w:t>Including the two</w:t>
      </w:r>
      <w:ins w:id="6" w:author="Nick Smith" w:date="2023-01-12T15:29:00Z">
        <w:r w:rsidR="00121C8E">
          <w:t>,</w:t>
        </w:r>
      </w:ins>
      <w:r w:rsidRPr="00FE014F">
        <w:t xml:space="preserve">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4054AB60" w:rsidR="00E71668" w:rsidRPr="00970BD3" w:rsidRDefault="00970BD3" w:rsidP="00970BD3">
      <w:pPr>
        <w:spacing w:line="360" w:lineRule="auto"/>
        <w:ind w:firstLine="720"/>
      </w:pPr>
      <w:r>
        <w:t xml:space="preserve">Gas exchange measurements were collected for all </w:t>
      </w:r>
      <w:r w:rsidR="004F6BB5">
        <w:t>individuals</w:t>
      </w:r>
      <w:r>
        <w:t xml:space="preserve"> on the seventh week of development</w:t>
      </w:r>
      <w:r w:rsidR="00D23E29">
        <w:t>. All gas exchange measurements were collected on</w:t>
      </w:r>
      <w:r>
        <w:t xml:space="preserve"> the center leaf of the most recent fully expanded trifoliate leaf set. </w:t>
      </w:r>
      <w:r w:rsidR="00487452" w:rsidRPr="00FE014F">
        <w:t>Specifically, we measured net photosynthesis (</w:t>
      </w:r>
      <w:r w:rsidR="00487452" w:rsidRPr="00FE014F">
        <w:rPr>
          <w:i/>
          <w:iCs/>
        </w:rPr>
        <w:t>A</w:t>
      </w:r>
      <w:r w:rsidR="00487452" w:rsidRPr="00FE014F">
        <w:rPr>
          <w:vertAlign w:val="subscript"/>
        </w:rPr>
        <w:t>net</w:t>
      </w:r>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3C0382">
        <w:rPr>
          <w:vertAlign w:val="subscript"/>
        </w:rPr>
        <w:t>w</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w:t>
      </w:r>
      <w:r w:rsidR="005F5CD8">
        <w:t>,</w:t>
      </w:r>
      <w:r w:rsidR="00487452" w:rsidRPr="00FE014F">
        <w:t xml:space="preserve"> an </w:t>
      </w:r>
      <w:r w:rsidR="00487452" w:rsidRPr="00FE014F">
        <w:rPr>
          <w:i/>
          <w:iCs/>
        </w:rPr>
        <w:t>A</w:t>
      </w:r>
      <w:r w:rsidR="00487452" w:rsidRPr="00FE014F">
        <w:rPr>
          <w:vertAlign w:val="subscript"/>
        </w:rPr>
        <w:t>net</w:t>
      </w:r>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r w:rsidR="00405D03" w:rsidRPr="00FE014F">
        <w:rPr>
          <w:i/>
          <w:iCs/>
        </w:rPr>
        <w:t>A</w:t>
      </w:r>
      <w:r w:rsidR="00405D03" w:rsidRPr="00FE014F">
        <w:rPr>
          <w:vertAlign w:val="subscript"/>
        </w:rPr>
        <w:t>net</w:t>
      </w:r>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w:t>
      </w:r>
      <w:r w:rsidR="00C31060" w:rsidRPr="00FE014F">
        <w:rPr>
          <w:color w:val="000000"/>
        </w:rPr>
        <w:lastRenderedPageBreak/>
        <w:t xml:space="preserve">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r w:rsidR="00F854A8" w:rsidRPr="00FE014F">
        <w:rPr>
          <w:i/>
          <w:iCs/>
        </w:rPr>
        <w:t>A</w:t>
      </w:r>
      <w:r w:rsidR="00F854A8" w:rsidRPr="00FE014F">
        <w:rPr>
          <w:vertAlign w:val="subscript"/>
        </w:rPr>
        <w:t>net</w:t>
      </w:r>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r w:rsidR="00E71668" w:rsidRPr="00FE014F">
        <w:rPr>
          <w:i/>
          <w:iCs/>
        </w:rPr>
        <w:t>A</w:t>
      </w:r>
      <w:r w:rsidR="00E71668" w:rsidRPr="00FE014F">
        <w:rPr>
          <w:vertAlign w:val="subscript"/>
        </w:rPr>
        <w:t>net</w:t>
      </w:r>
      <w:r w:rsidR="00E71668">
        <w:rPr>
          <w:color w:val="000000"/>
        </w:rPr>
        <w:t xml:space="preserve"> and </w:t>
      </w:r>
      <w:r w:rsidR="00E71668" w:rsidRPr="00FE014F">
        <w:rPr>
          <w:i/>
          <w:iCs/>
        </w:rPr>
        <w:t>g</w:t>
      </w:r>
      <w:r w:rsidR="00E71668" w:rsidRPr="00FE014F">
        <w:rPr>
          <w:vertAlign w:val="subscript"/>
        </w:rPr>
        <w:t>s</w:t>
      </w:r>
      <w:r w:rsidR="003703E2">
        <w:rPr>
          <w:vertAlign w:val="subscript"/>
        </w:rPr>
        <w:t>w</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40E3F55F" w:rsidR="00487452" w:rsidRPr="00D96051" w:rsidRDefault="00D23E29" w:rsidP="00DE2B27">
      <w:pPr>
        <w:spacing w:line="360" w:lineRule="auto"/>
        <w:ind w:firstLine="720"/>
        <w:rPr>
          <w:color w:val="000000"/>
        </w:rPr>
      </w:pPr>
      <w:r>
        <w:t>With</w:t>
      </w:r>
      <w:r w:rsidR="00D96051">
        <w:t xml:space="preserve"> the same focal leaf used to generate </w:t>
      </w:r>
      <w:r w:rsidR="00D96051" w:rsidRPr="00FE014F">
        <w:rPr>
          <w:i/>
          <w:iCs/>
        </w:rPr>
        <w:t>A</w:t>
      </w:r>
      <w:r w:rsidR="00D96051" w:rsidRPr="00FE014F">
        <w:rPr>
          <w:vertAlign w:val="subscript"/>
        </w:rPr>
        <w:t>net</w:t>
      </w:r>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commentRangeStart w:id="7"/>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concentration</w:t>
      </w:r>
      <w:commentRangeEnd w:id="7"/>
      <w:r w:rsidR="005F5CD8">
        <w:rPr>
          <w:rStyle w:val="CommentReference"/>
        </w:rPr>
        <w:commentReference w:id="7"/>
      </w:r>
      <w:r w:rsidR="00E71668">
        <w:t xml:space="preserve">,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r w:rsidR="00E71668">
        <w:rPr>
          <w:i/>
          <w:iCs/>
        </w:rPr>
        <w:t>A</w:t>
      </w:r>
      <w:r w:rsidR="00E71668">
        <w:rPr>
          <w:vertAlign w:val="subscript"/>
        </w:rPr>
        <w:t>net</w:t>
      </w:r>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463F0C3D" w:rsidR="002034D4" w:rsidRPr="00E71668" w:rsidRDefault="00E71668" w:rsidP="00DE2B27">
      <w:pPr>
        <w:autoSpaceDE w:val="0"/>
        <w:autoSpaceDN w:val="0"/>
        <w:adjustRightInd w:val="0"/>
        <w:spacing w:line="360" w:lineRule="auto"/>
        <w:ind w:firstLine="720"/>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046738">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034D4" w:rsidRPr="00FE014F">
        <w:rPr>
          <w:color w:val="000000"/>
        </w:rPr>
        <w:fldChar w:fldCharType="separate"/>
      </w:r>
      <w:r w:rsidR="00145DC4" w:rsidRPr="00145DC4">
        <w:rPr>
          <w:noProof/>
          <w:color w:val="000000"/>
        </w:rPr>
        <w:t xml:space="preserve">(Schneider </w:t>
      </w:r>
      <w:r w:rsidR="00145DC4" w:rsidRPr="00145DC4">
        <w:rPr>
          <w:i/>
          <w:noProof/>
          <w:color w:val="000000"/>
        </w:rPr>
        <w:t>et al.</w:t>
      </w:r>
      <w:r w:rsidR="00145DC4" w:rsidRPr="00145DC4">
        <w:rPr>
          <w:noProof/>
          <w:color w:val="000000"/>
        </w:rPr>
        <w:t>,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w:t>
      </w:r>
      <w:r w:rsidR="004A1014">
        <w:rPr>
          <w:color w:val="000000"/>
        </w:rPr>
        <w:t>tissue</w:t>
      </w:r>
      <w:r w:rsidR="002034D4" w:rsidRPr="00FE014F">
        <w:rPr>
          <w:color w:val="000000"/>
        </w:rPr>
        <w:t xml:space="preserve">,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Inc., Valencia, CA, USA) and sent samples to the University of California-Davis Stable Isotope Facility to determine </w:t>
      </w:r>
      <w:commentRangeStart w:id="8"/>
      <w:r w:rsidR="002034D4" w:rsidRPr="00FE014F">
        <w:rPr>
          <w:color w:val="000000"/>
        </w:rPr>
        <w:t xml:space="preserve">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commentRangeEnd w:id="8"/>
      <w:r w:rsidR="001E2ECB">
        <w:rPr>
          <w:rStyle w:val="CommentReference"/>
        </w:rPr>
        <w:commentReference w:id="8"/>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xml:space="preserve">; </w:t>
      </w:r>
      <w:proofErr w:type="spellStart"/>
      <w:r w:rsidR="002034D4" w:rsidRPr="00FE014F">
        <w:rPr>
          <w:color w:val="000000"/>
        </w:rPr>
        <w:t>g</w:t>
      </w:r>
      <w:r w:rsidR="00DB7CDA"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6C9E572A" w:rsidR="00BA3A8F" w:rsidRPr="007355FD" w:rsidRDefault="00BA3A8F" w:rsidP="00DE2B27">
      <w:pPr>
        <w:autoSpaceDE w:val="0"/>
        <w:autoSpaceDN w:val="0"/>
        <w:adjustRightInd w:val="0"/>
        <w:spacing w:line="360" w:lineRule="auto"/>
        <w:ind w:firstLine="720"/>
        <w:rPr>
          <w:color w:val="000000"/>
          <w:highlight w:val="yellow"/>
        </w:rPr>
      </w:pPr>
      <w:r w:rsidRPr="007355FD">
        <w:rPr>
          <w:color w:val="000000"/>
          <w:highlight w:val="yellow"/>
        </w:rPr>
        <w:t xml:space="preserve">We used leaf </w:t>
      </w:r>
      <w:r w:rsidRPr="007355FD">
        <w:rPr>
          <w:i/>
          <w:iCs/>
          <w:color w:val="000000"/>
          <w:highlight w:val="yellow"/>
          <w:lang w:val="el-GR"/>
        </w:rPr>
        <w:t>δ</w:t>
      </w:r>
      <w:r w:rsidRPr="007355FD">
        <w:rPr>
          <w:color w:val="000000"/>
          <w:highlight w:val="yellow"/>
          <w:vertAlign w:val="superscript"/>
        </w:rPr>
        <w:t>13</w:t>
      </w:r>
      <w:r w:rsidRPr="007355FD">
        <w:rPr>
          <w:color w:val="000000"/>
          <w:highlight w:val="yellow"/>
        </w:rPr>
        <w:t>C values to estimate the ratio of intercellular (</w:t>
      </w:r>
      <w:r w:rsidRPr="007355FD">
        <w:rPr>
          <w:i/>
          <w:color w:val="000000"/>
          <w:highlight w:val="yellow"/>
        </w:rPr>
        <w:t>C</w:t>
      </w:r>
      <w:r w:rsidRPr="007355FD">
        <w:rPr>
          <w:color w:val="000000"/>
          <w:highlight w:val="yellow"/>
          <w:vertAlign w:val="subscript"/>
        </w:rPr>
        <w:t>i</w:t>
      </w:r>
      <w:r w:rsidRPr="007355FD">
        <w:rPr>
          <w:color w:val="000000"/>
          <w:highlight w:val="yellow"/>
        </w:rPr>
        <w:t>) to extracellular (</w:t>
      </w:r>
      <w:r w:rsidRPr="007355FD">
        <w:rPr>
          <w:i/>
          <w:color w:val="000000"/>
          <w:highlight w:val="yellow"/>
        </w:rPr>
        <w:t>C</w:t>
      </w:r>
      <w:r w:rsidRPr="007355FD">
        <w:rPr>
          <w:color w:val="000000"/>
          <w:highlight w:val="yellow"/>
          <w:vertAlign w:val="subscript"/>
        </w:rPr>
        <w:t>a</w:t>
      </w:r>
      <w:r w:rsidRPr="007355FD">
        <w:rPr>
          <w:color w:val="000000"/>
          <w:highlight w:val="yellow"/>
        </w:rPr>
        <w:t>) CO</w:t>
      </w:r>
      <w:r w:rsidRPr="007355FD">
        <w:rPr>
          <w:color w:val="000000"/>
          <w:highlight w:val="yellow"/>
          <w:vertAlign w:val="subscript"/>
        </w:rPr>
        <w:t>2</w:t>
      </w:r>
      <w:r w:rsidRPr="007355FD">
        <w:rPr>
          <w:color w:val="000000"/>
          <w:highlight w:val="yellow"/>
        </w:rPr>
        <w:t xml:space="preserve"> (</w:t>
      </w:r>
      <w:r w:rsidRPr="007355FD">
        <w:rPr>
          <w:color w:val="000000"/>
          <w:highlight w:val="yellow"/>
          <w:lang w:val="el-GR"/>
        </w:rPr>
        <w:t>χ</w:t>
      </w:r>
      <w:r w:rsidRPr="007355FD">
        <w:rPr>
          <w:color w:val="000000"/>
          <w:highlight w:val="yellow"/>
        </w:rPr>
        <w:t xml:space="preserve">; </w:t>
      </w:r>
      <w:r w:rsidR="00D96051" w:rsidRPr="007355FD">
        <w:rPr>
          <w:color w:val="000000"/>
          <w:highlight w:val="yellow"/>
        </w:rPr>
        <w:t>unitless</w:t>
      </w:r>
      <w:r w:rsidRPr="007355FD">
        <w:rPr>
          <w:color w:val="000000"/>
          <w:highlight w:val="yellow"/>
        </w:rPr>
        <w:t xml:space="preserve">) following the approach of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Farquhar </w:t>
      </w:r>
      <w:r w:rsidRPr="007355FD">
        <w:rPr>
          <w:i/>
          <w:noProof/>
          <w:color w:val="000000"/>
          <w:highlight w:val="yellow"/>
        </w:rPr>
        <w:t>et al.</w:t>
      </w:r>
      <w:r w:rsidRPr="007355FD">
        <w:rPr>
          <w:noProof/>
          <w:color w:val="000000"/>
          <w:highlight w:val="yellow"/>
        </w:rPr>
        <w:t xml:space="preserve"> (1989)</w:t>
      </w:r>
      <w:r w:rsidRPr="007355FD">
        <w:rPr>
          <w:color w:val="000000"/>
          <w:highlight w:val="yellow"/>
        </w:rPr>
        <w:fldChar w:fldCharType="end"/>
      </w:r>
      <w:r w:rsidRPr="007355FD">
        <w:rPr>
          <w:color w:val="000000"/>
          <w:highlight w:val="yellow"/>
        </w:rPr>
        <w:t xml:space="preserve"> described in </w:t>
      </w:r>
      <w:r w:rsidRPr="007355FD">
        <w:rPr>
          <w:color w:val="000000"/>
          <w:highlight w:val="yellow"/>
        </w:rPr>
        <w:fldChar w:fldCharType="begin" w:fldLock="1"/>
      </w:r>
      <w:r w:rsidR="00046738">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Cernusak </w:t>
      </w:r>
      <w:r w:rsidRPr="007355FD">
        <w:rPr>
          <w:i/>
          <w:noProof/>
          <w:color w:val="000000"/>
          <w:highlight w:val="yellow"/>
        </w:rPr>
        <w:t>et al.</w:t>
      </w:r>
      <w:r w:rsidRPr="007355FD">
        <w:rPr>
          <w:noProof/>
          <w:color w:val="000000"/>
          <w:highlight w:val="yellow"/>
        </w:rPr>
        <w:t xml:space="preserve"> (2013</w:t>
      </w:r>
      <w:r w:rsidRPr="007355FD">
        <w:rPr>
          <w:color w:val="000000"/>
          <w:highlight w:val="yellow"/>
        </w:rPr>
        <w:fldChar w:fldCharType="end"/>
      </w:r>
      <w:r w:rsidRPr="007355FD">
        <w:rPr>
          <w:color w:val="000000"/>
          <w:highlight w:val="yellow"/>
        </w:rPr>
        <w:t>).</w:t>
      </w:r>
      <w:r w:rsidRPr="007355FD">
        <w:rPr>
          <w:color w:val="000000" w:themeColor="text1"/>
          <w:highlight w:val="yellow"/>
        </w:rPr>
        <w:t xml:space="preserve"> While intercellular and extracellular CO</w:t>
      </w:r>
      <w:r w:rsidRPr="007355FD">
        <w:rPr>
          <w:color w:val="000000" w:themeColor="text1"/>
          <w:highlight w:val="yellow"/>
          <w:vertAlign w:val="subscript"/>
        </w:rPr>
        <w:t>2</w:t>
      </w:r>
      <w:r w:rsidRPr="007355FD">
        <w:rPr>
          <w:color w:val="000000" w:themeColor="text1"/>
          <w:highlight w:val="yellow"/>
        </w:rPr>
        <w:t xml:space="preserve"> concentrations were directly measured during each </w:t>
      </w:r>
      <w:r w:rsidRPr="007355FD">
        <w:rPr>
          <w:color w:val="000000"/>
          <w:highlight w:val="yellow"/>
        </w:rPr>
        <w:t>CO</w:t>
      </w:r>
      <w:r w:rsidRPr="007355FD">
        <w:rPr>
          <w:color w:val="000000"/>
          <w:highlight w:val="yellow"/>
          <w:vertAlign w:val="subscript"/>
        </w:rPr>
        <w:t>2</w:t>
      </w:r>
      <w:r w:rsidRPr="007355FD">
        <w:rPr>
          <w:color w:val="000000"/>
          <w:highlight w:val="yellow"/>
        </w:rPr>
        <w:t xml:space="preserve"> response curve, deriving </w:t>
      </w:r>
      <w:r w:rsidRPr="007355FD">
        <w:rPr>
          <w:color w:val="000000"/>
          <w:highlight w:val="yellow"/>
          <w:lang w:val="el-GR"/>
        </w:rPr>
        <w:t>χ</w:t>
      </w:r>
      <w:r w:rsidRPr="007355FD">
        <w:rPr>
          <w:color w:val="000000"/>
          <w:highlight w:val="yellow"/>
        </w:rPr>
        <w:t xml:space="preserve"> from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 xml:space="preserve">C provides a more integrative estimate of the </w:t>
      </w:r>
      <w:proofErr w:type="gramStart"/>
      <w:r w:rsidRPr="007355FD">
        <w:rPr>
          <w:i/>
          <w:color w:val="000000"/>
          <w:highlight w:val="yellow"/>
        </w:rPr>
        <w:t>C</w:t>
      </w:r>
      <w:r w:rsidRPr="007355FD">
        <w:rPr>
          <w:color w:val="000000"/>
          <w:highlight w:val="yellow"/>
          <w:vertAlign w:val="subscript"/>
        </w:rPr>
        <w:t>i</w:t>
      </w:r>
      <w:r w:rsidRPr="007355FD">
        <w:rPr>
          <w:color w:val="000000"/>
          <w:highlight w:val="yellow"/>
        </w:rPr>
        <w:t>:</w:t>
      </w:r>
      <w:r w:rsidRPr="007355FD">
        <w:rPr>
          <w:i/>
          <w:color w:val="000000"/>
          <w:highlight w:val="yellow"/>
        </w:rPr>
        <w:t>C</w:t>
      </w:r>
      <w:r w:rsidRPr="007355FD">
        <w:rPr>
          <w:color w:val="000000"/>
          <w:highlight w:val="yellow"/>
          <w:vertAlign w:val="subscript"/>
        </w:rPr>
        <w:t>a</w:t>
      </w:r>
      <w:proofErr w:type="gramEnd"/>
      <w:r w:rsidRPr="007355FD">
        <w:rPr>
          <w:color w:val="000000"/>
          <w:highlight w:val="yellow"/>
        </w:rPr>
        <w:t xml:space="preserve"> over an individual leaf’s lifespan. We derived </w:t>
      </w:r>
      <w:r w:rsidRPr="007355FD">
        <w:rPr>
          <w:color w:val="000000"/>
          <w:highlight w:val="yellow"/>
          <w:lang w:val="el-GR"/>
        </w:rPr>
        <w:t>χ</w:t>
      </w:r>
      <w:r w:rsidRPr="007355FD">
        <w:rPr>
          <w:color w:val="000000"/>
          <w:highlight w:val="yellow"/>
        </w:rPr>
        <w:t xml:space="preserve"> as:</w:t>
      </w:r>
    </w:p>
    <w:p w14:paraId="6F88C5BC" w14:textId="69078824" w:rsidR="00BA3A8F" w:rsidRPr="007355FD" w:rsidRDefault="00BA3A8F" w:rsidP="00DE2B27">
      <w:pPr>
        <w:autoSpaceDE w:val="0"/>
        <w:autoSpaceDN w:val="0"/>
        <w:adjustRightInd w:val="0"/>
        <w:spacing w:line="360" w:lineRule="auto"/>
        <w:rPr>
          <w:color w:val="000000"/>
          <w:highlight w:val="yellow"/>
        </w:rPr>
      </w:pPr>
      <m:oMath>
        <m:r>
          <w:rPr>
            <w:rFonts w:ascii="Cambria Math" w:hAnsi="Cambria Math"/>
            <w:color w:val="000000"/>
            <w:highlight w:val="yellow"/>
          </w:rPr>
          <w:lastRenderedPageBreak/>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004B2C0F" w:rsidRPr="007355FD">
        <w:rPr>
          <w:color w:val="000000"/>
          <w:highlight w:val="yellow"/>
        </w:rPr>
        <w:tab/>
      </w:r>
      <w:r w:rsidRPr="007355FD">
        <w:rPr>
          <w:color w:val="000000"/>
          <w:highlight w:val="yellow"/>
        </w:rPr>
        <w:t>(1)</w:t>
      </w:r>
    </w:p>
    <w:p w14:paraId="1B3FF6F5" w14:textId="064FC1ED" w:rsidR="00BA3A8F" w:rsidRPr="007355FD" w:rsidRDefault="00BA3A8F" w:rsidP="00DE2B27">
      <w:pPr>
        <w:autoSpaceDE w:val="0"/>
        <w:autoSpaceDN w:val="0"/>
        <w:adjustRightInd w:val="0"/>
        <w:spacing w:line="360" w:lineRule="auto"/>
        <w:rPr>
          <w:color w:val="000000"/>
          <w:highlight w:val="yellow"/>
        </w:rPr>
      </w:pPr>
      <w:r w:rsidRPr="007355FD">
        <w:rPr>
          <w:color w:val="000000"/>
          <w:highlight w:val="yellow"/>
          <w:lang w:val="el-GR"/>
        </w:rPr>
        <w:t>Δ</w:t>
      </w:r>
      <w:r w:rsidRPr="007355FD">
        <w:rPr>
          <w:color w:val="000000"/>
          <w:highlight w:val="yellow"/>
          <w:vertAlign w:val="superscript"/>
        </w:rPr>
        <w:t>13</w:t>
      </w:r>
      <w:r w:rsidRPr="007355FD">
        <w:rPr>
          <w:color w:val="000000"/>
          <w:highlight w:val="yellow"/>
        </w:rPr>
        <w:t>C represents the relative difference between leaf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leaf</w:t>
      </w:r>
      <w:r w:rsidR="00D96051" w:rsidRPr="007355FD">
        <w:rPr>
          <w:color w:val="000000"/>
          <w:highlight w:val="yellow"/>
        </w:rPr>
        <w:t xml:space="preserve">; </w:t>
      </w:r>
      <w:r w:rsidRPr="007355FD">
        <w:rPr>
          <w:color w:val="000000"/>
          <w:highlight w:val="yellow"/>
        </w:rPr>
        <w:t>‰) and air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air</w:t>
      </w:r>
      <w:r w:rsidR="00D96051" w:rsidRPr="007355FD">
        <w:rPr>
          <w:color w:val="000000"/>
          <w:highlight w:val="yellow"/>
        </w:rPr>
        <w:t xml:space="preserve">; </w:t>
      </w:r>
      <w:r w:rsidRPr="007355FD">
        <w:rPr>
          <w:color w:val="000000"/>
          <w:highlight w:val="yellow"/>
        </w:rPr>
        <w:t>‰), and is calculated from the following equation:</w:t>
      </w:r>
    </w:p>
    <w:p w14:paraId="7CDB035D" w14:textId="1C8E7D21" w:rsidR="00BA3A8F" w:rsidRPr="007355FD" w:rsidRDefault="00000000" w:rsidP="00DE2B27">
      <w:pPr>
        <w:autoSpaceDE w:val="0"/>
        <w:autoSpaceDN w:val="0"/>
        <w:adjustRightInd w:val="0"/>
        <w:spacing w:line="36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4B2C0F" w:rsidRPr="007355FD">
        <w:rPr>
          <w:iCs/>
          <w:color w:val="000000"/>
          <w:highlight w:val="yellow"/>
        </w:rPr>
        <w:tab/>
      </w:r>
      <w:r w:rsidR="00BA3A8F" w:rsidRPr="007355FD">
        <w:rPr>
          <w:iCs/>
          <w:color w:val="000000"/>
          <w:highlight w:val="yellow"/>
        </w:rPr>
        <w:t>(2)</w:t>
      </w:r>
    </w:p>
    <w:p w14:paraId="34979A56" w14:textId="74BC8C73" w:rsidR="00D96051" w:rsidRDefault="00D96051" w:rsidP="00DE2B27">
      <w:pPr>
        <w:autoSpaceDE w:val="0"/>
        <w:autoSpaceDN w:val="0"/>
        <w:adjustRightInd w:val="0"/>
        <w:spacing w:line="360" w:lineRule="auto"/>
        <w:rPr>
          <w:color w:val="000000"/>
        </w:rPr>
      </w:pPr>
      <w:r w:rsidRPr="007355FD">
        <w:rPr>
          <w:color w:val="000000"/>
          <w:highlight w:val="yellow"/>
        </w:rPr>
        <w:t xml:space="preserve">In Equation 1, </w:t>
      </w:r>
      <w:r w:rsidRPr="007355FD">
        <w:rPr>
          <w:i/>
          <w:iCs/>
          <w:color w:val="000000"/>
          <w:highlight w:val="yellow"/>
        </w:rPr>
        <w:t>a</w:t>
      </w:r>
      <w:r w:rsidRPr="007355FD">
        <w:rPr>
          <w:color w:val="000000"/>
          <w:highlight w:val="yellow"/>
        </w:rPr>
        <w:t xml:space="preserve"> represents the fractionation between </w:t>
      </w:r>
      <w:r w:rsidRPr="007355FD">
        <w:rPr>
          <w:color w:val="000000"/>
          <w:highlight w:val="yellow"/>
          <w:vertAlign w:val="superscript"/>
        </w:rPr>
        <w:t>12</w:t>
      </w:r>
      <w:r w:rsidRPr="007355FD">
        <w:rPr>
          <w:color w:val="000000"/>
          <w:highlight w:val="yellow"/>
        </w:rPr>
        <w:t xml:space="preserve">C and </w:t>
      </w:r>
      <w:r w:rsidRPr="007355FD">
        <w:rPr>
          <w:color w:val="000000"/>
          <w:highlight w:val="yellow"/>
          <w:vertAlign w:val="superscript"/>
        </w:rPr>
        <w:t>13</w:t>
      </w:r>
      <w:r w:rsidRPr="007355FD">
        <w:rPr>
          <w:color w:val="000000"/>
          <w:highlight w:val="yellow"/>
        </w:rPr>
        <w:t xml:space="preserve">C due to diffusion in air, assumed to be 4.4‰, and </w:t>
      </w:r>
      <w:r w:rsidRPr="007355FD">
        <w:rPr>
          <w:i/>
          <w:iCs/>
          <w:color w:val="000000"/>
          <w:highlight w:val="yellow"/>
        </w:rPr>
        <w:t>b</w:t>
      </w:r>
      <w:r w:rsidRPr="007355FD">
        <w:rPr>
          <w:color w:val="000000"/>
          <w:highlight w:val="yellow"/>
        </w:rPr>
        <w:t xml:space="preserve"> represents the fractionation caused by Rubisco carboxylation, assumed to be 27‰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00145DC4" w:rsidRPr="00145DC4">
        <w:rPr>
          <w:noProof/>
          <w:color w:val="000000"/>
          <w:highlight w:val="yellow"/>
        </w:rPr>
        <w:t xml:space="preserve">(Farquhar </w:t>
      </w:r>
      <w:r w:rsidR="00145DC4" w:rsidRPr="00145DC4">
        <w:rPr>
          <w:i/>
          <w:noProof/>
          <w:color w:val="000000"/>
          <w:highlight w:val="yellow"/>
        </w:rPr>
        <w:t>et al.</w:t>
      </w:r>
      <w:r w:rsidR="00145DC4" w:rsidRPr="00145DC4">
        <w:rPr>
          <w:noProof/>
          <w:color w:val="000000"/>
          <w:highlight w:val="yellow"/>
        </w:rPr>
        <w:t>, 1989)</w:t>
      </w:r>
      <w:r w:rsidRPr="007355FD">
        <w:rPr>
          <w:color w:val="000000"/>
          <w:highlight w:val="yellow"/>
        </w:rPr>
        <w:fldChar w:fldCharType="end"/>
      </w:r>
      <w:r w:rsidRPr="007355FD">
        <w:rPr>
          <w:color w:val="000000"/>
          <w:highlight w:val="yellow"/>
        </w:rPr>
        <w:t xml:space="preserve">. We expected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differ </w:t>
      </w:r>
      <w:r w:rsidR="00320878" w:rsidRPr="007355FD">
        <w:rPr>
          <w:color w:val="000000"/>
          <w:highlight w:val="yellow"/>
        </w:rPr>
        <w:t xml:space="preserve">across chambers and </w:t>
      </w:r>
      <w:r w:rsidRPr="007355FD">
        <w:rPr>
          <w:color w:val="000000"/>
          <w:highlight w:val="yellow"/>
        </w:rPr>
        <w:t>by atmospheric CO</w:t>
      </w:r>
      <w:r w:rsidRPr="007355FD">
        <w:rPr>
          <w:color w:val="000000"/>
          <w:highlight w:val="yellow"/>
          <w:vertAlign w:val="subscript"/>
        </w:rPr>
        <w:t>2</w:t>
      </w:r>
      <w:r w:rsidRPr="007355FD">
        <w:rPr>
          <w:color w:val="000000"/>
          <w:highlight w:val="yellow"/>
        </w:rPr>
        <w:t xml:space="preserve"> concentration, </w:t>
      </w:r>
      <w:r w:rsidR="00E71668" w:rsidRPr="007355FD">
        <w:rPr>
          <w:color w:val="000000"/>
          <w:highlight w:val="yellow"/>
        </w:rPr>
        <w:t xml:space="preserve">which would limit our ability to detect if changes in </w:t>
      </w:r>
      <w:r w:rsidR="00E71668" w:rsidRPr="007355FD">
        <w:rPr>
          <w:color w:val="000000"/>
          <w:highlight w:val="yellow"/>
          <w:lang w:val="el-GR"/>
        </w:rPr>
        <w:t>χ</w:t>
      </w:r>
      <w:r w:rsidR="00E71668" w:rsidRPr="007355FD">
        <w:rPr>
          <w:color w:val="000000"/>
          <w:highlight w:val="yellow"/>
        </w:rPr>
        <w:t xml:space="preserve"> were driven by changes in the partial pressure of atmospheric CO</w:t>
      </w:r>
      <w:r w:rsidR="00E71668" w:rsidRPr="007355FD">
        <w:rPr>
          <w:color w:val="000000"/>
          <w:highlight w:val="yellow"/>
          <w:vertAlign w:val="subscript"/>
        </w:rPr>
        <w:t>2</w:t>
      </w:r>
      <w:r w:rsidR="00E71668" w:rsidRPr="007355FD">
        <w:rPr>
          <w:color w:val="000000"/>
          <w:highlight w:val="yellow"/>
        </w:rPr>
        <w:t xml:space="preserve"> or a change in water use efficiency and stomatal conductance</w:t>
      </w:r>
      <w:r w:rsidR="00D23E29">
        <w:rPr>
          <w:color w:val="000000"/>
          <w:highlight w:val="yellow"/>
        </w:rPr>
        <w:t xml:space="preserve"> </w:t>
      </w:r>
      <w:r w:rsidR="00D23E29">
        <w:rPr>
          <w:color w:val="000000"/>
          <w:highlight w:val="yellow"/>
        </w:rPr>
        <w:fldChar w:fldCharType="begin" w:fldLock="1"/>
      </w:r>
      <w:r w:rsidR="00046738">
        <w:rPr>
          <w:color w:val="000000"/>
          <w:highlight w:val="yellow"/>
        </w:rPr>
        <w:instrText>ADDIN CSL_CITATION {"citationItems":[{"id":"ITEM-1","itemData":{"author":[{"dropping-particle":"","family":"Pedicino","given":"Lisa C","non-dropping-particle":"","parse-names":false,"suffix":""},{"dropping-particle":"","family":"Leavitt","given":"Steven W","non-dropping-particle":"","parse-names":false,"suffix":""},{"dropping-particle":"","family":"Betancourt","given":"Julio L","non-dropping-particle":"","parse-names":false,"suffix":""},{"dropping-particle":"Van","family":"De","given":"Peter K","non-dropping-particle":"","parse-names":false,"suffix":""}],"container-title":"Western North American Naturalist","id":"ITEM-1","issue":"3","issued":{"date-parts":[["2002"]]},"page":"348-359","title":"Historical variations in &lt;delta&gt;&lt;sup&gt;13&lt;/sup&gt; leaf of herbarium specimens in the southwestern U.S.","type":"article-journal","volume":"62"},"uris":["http://www.mendeley.com/documents/?uuid=adb25fa5-d845-4d0d-a3ea-6324f4c4bc6e"]}],"mendeley":{"formattedCitation":"(Pedicino &lt;i&gt;et al.&lt;/i&gt;, 2002)","plainTextFormattedCitation":"(Pedicino et al., 2002)","previouslyFormattedCitation":"(Pedicino &lt;i&gt;et al.&lt;/i&gt;, 2002)"},"properties":{"noteIndex":0},"schema":"https://github.com/citation-style-language/schema/raw/master/csl-citation.json"}</w:instrText>
      </w:r>
      <w:r w:rsidR="00D23E29">
        <w:rPr>
          <w:color w:val="000000"/>
          <w:highlight w:val="yellow"/>
        </w:rPr>
        <w:fldChar w:fldCharType="separate"/>
      </w:r>
      <w:r w:rsidR="00145DC4" w:rsidRPr="00145DC4">
        <w:rPr>
          <w:noProof/>
          <w:color w:val="000000"/>
          <w:highlight w:val="yellow"/>
        </w:rPr>
        <w:t xml:space="preserve">(Pedicino </w:t>
      </w:r>
      <w:r w:rsidR="00145DC4" w:rsidRPr="00145DC4">
        <w:rPr>
          <w:i/>
          <w:noProof/>
          <w:color w:val="000000"/>
          <w:highlight w:val="yellow"/>
        </w:rPr>
        <w:t>et al.</w:t>
      </w:r>
      <w:r w:rsidR="00145DC4" w:rsidRPr="00145DC4">
        <w:rPr>
          <w:noProof/>
          <w:color w:val="000000"/>
          <w:highlight w:val="yellow"/>
        </w:rPr>
        <w:t>, 2002)</w:t>
      </w:r>
      <w:r w:rsidR="00D23E29">
        <w:rPr>
          <w:color w:val="000000"/>
          <w:highlight w:val="yellow"/>
        </w:rPr>
        <w:fldChar w:fldCharType="end"/>
      </w:r>
      <w:r w:rsidR="00E71668" w:rsidRPr="007355FD">
        <w:rPr>
          <w:color w:val="000000"/>
          <w:highlight w:val="yellow"/>
        </w:rPr>
        <w:t>.</w:t>
      </w:r>
      <w:r w:rsidR="0067614B" w:rsidRPr="007355FD">
        <w:rPr>
          <w:color w:val="000000"/>
          <w:highlight w:val="yellow"/>
        </w:rPr>
        <w:t xml:space="preserve"> Therefore, we sent sealed </w:t>
      </w:r>
      <w:r w:rsidRPr="007355FD">
        <w:rPr>
          <w:color w:val="000000"/>
          <w:highlight w:val="yellow"/>
        </w:rPr>
        <w:t xml:space="preserve">chamber gas samples to the University of California-Davis Stable Isotope Facility to determine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w:t>
      </w:r>
      <w:r w:rsidR="0067614B" w:rsidRPr="007355FD">
        <w:rPr>
          <w:color w:val="000000"/>
          <w:highlight w:val="yellow"/>
        </w:rPr>
        <w:t>Three separate gas samples from each chamber at each CO</w:t>
      </w:r>
      <w:r w:rsidR="0067614B" w:rsidRPr="007355FD">
        <w:rPr>
          <w:color w:val="000000"/>
          <w:highlight w:val="yellow"/>
          <w:vertAlign w:val="subscript"/>
        </w:rPr>
        <w:t>2</w:t>
      </w:r>
      <w:r w:rsidR="0067614B" w:rsidRPr="007355FD">
        <w:rPr>
          <w:color w:val="000000"/>
          <w:highlight w:val="yellow"/>
        </w:rPr>
        <w:t xml:space="preserve"> treatment were collected using a </w:t>
      </w:r>
      <w:r w:rsidR="00E71668" w:rsidRPr="007355FD">
        <w:rPr>
          <w:color w:val="000000"/>
          <w:highlight w:val="yellow"/>
        </w:rPr>
        <w:t>20mL syringe and inserted into a</w:t>
      </w:r>
      <w:r w:rsidR="00D23E29">
        <w:rPr>
          <w:color w:val="000000"/>
          <w:highlight w:val="yellow"/>
        </w:rPr>
        <w:t>n</w:t>
      </w:r>
      <w:r w:rsidR="00E71668" w:rsidRPr="007355FD">
        <w:rPr>
          <w:color w:val="000000"/>
          <w:highlight w:val="yellow"/>
        </w:rPr>
        <w:t xml:space="preserve"> evacuated 12 mL Exetainer® (</w:t>
      </w:r>
      <w:proofErr w:type="spellStart"/>
      <w:r w:rsidR="00E71668" w:rsidRPr="007355FD">
        <w:rPr>
          <w:color w:val="000000"/>
          <w:highlight w:val="yellow"/>
        </w:rPr>
        <w:t>Labco</w:t>
      </w:r>
      <w:proofErr w:type="spellEnd"/>
      <w:r w:rsidR="00E71668" w:rsidRPr="007355FD">
        <w:rPr>
          <w:color w:val="000000"/>
          <w:highlight w:val="yellow"/>
        </w:rPr>
        <w:t>., Lampeter, Wales, UK)</w:t>
      </w:r>
      <w:r w:rsidR="0067614B" w:rsidRPr="007355FD">
        <w:rPr>
          <w:color w:val="000000"/>
          <w:highlight w:val="yellow"/>
        </w:rPr>
        <w:t xml:space="preserve">. Using the average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we set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XX‰ for the elevated CO</w:t>
      </w:r>
      <w:r w:rsidRPr="007355FD">
        <w:rPr>
          <w:color w:val="000000"/>
          <w:highlight w:val="yellow"/>
          <w:vertAlign w:val="subscript"/>
        </w:rPr>
        <w:t>2</w:t>
      </w:r>
      <w:r w:rsidRPr="007355FD">
        <w:rPr>
          <w:color w:val="000000"/>
          <w:highlight w:val="yellow"/>
        </w:rPr>
        <w:t xml:space="preserve"> treatment and XX‰ for the ambient CO</w:t>
      </w:r>
      <w:r w:rsidRPr="007355FD">
        <w:rPr>
          <w:color w:val="000000"/>
          <w:highlight w:val="yellow"/>
          <w:vertAlign w:val="subscript"/>
        </w:rPr>
        <w:t>2</w:t>
      </w:r>
      <w:r w:rsidRPr="007355FD">
        <w:rPr>
          <w:color w:val="000000"/>
          <w:highlight w:val="yellow"/>
        </w:rPr>
        <w:t xml:space="preserve"> treatment.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659E344A"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046738">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&lt;i&gt;et al.&lt;/i&gt;, 1992)","plainTextFormattedCitation":"(Barnes et al., 1992)","previouslyFormattedCitation":"(Barnes &lt;i&gt;et al.&lt;/i&gt;, 1992)"},"properties":{"noteIndex":0},"schema":"https://github.com/citation-style-language/schema/raw/master/csl-citation.json"}</w:instrText>
      </w:r>
      <w:r w:rsidR="00B02E83">
        <w:rPr>
          <w:color w:val="000000"/>
        </w:rPr>
        <w:fldChar w:fldCharType="separate"/>
      </w:r>
      <w:r w:rsidR="00145DC4" w:rsidRPr="00145DC4">
        <w:rPr>
          <w:noProof/>
          <w:color w:val="000000"/>
        </w:rPr>
        <w:t xml:space="preserve">(Barnes </w:t>
      </w:r>
      <w:r w:rsidR="00145DC4" w:rsidRPr="00145DC4">
        <w:rPr>
          <w:i/>
          <w:noProof/>
          <w:color w:val="000000"/>
        </w:rPr>
        <w:t>et al.</w:t>
      </w:r>
      <w:r w:rsidR="00145DC4" w:rsidRPr="00145DC4">
        <w:rPr>
          <w:noProof/>
          <w:color w:val="000000"/>
        </w:rPr>
        <w:t>,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w:t>
      </w:r>
      <w:r w:rsidR="00553FA0">
        <w:rPr>
          <w:color w:val="000000" w:themeColor="text1"/>
        </w:rPr>
        <w:lastRenderedPageBreak/>
        <w:t>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13B7041D" w:rsidR="00E842AD" w:rsidRPr="003703E2" w:rsidRDefault="00BA3A8F" w:rsidP="003703E2">
      <w:pPr>
        <w:spacing w:line="360" w:lineRule="auto"/>
        <w:ind w:firstLine="720"/>
        <w:rPr>
          <w:color w:val="000000"/>
        </w:rPr>
      </w:pPr>
      <w:r w:rsidRPr="00FE014F">
        <w:rPr>
          <w:color w:val="000000"/>
        </w:rPr>
        <w:t>We fit</w:t>
      </w:r>
      <w:r w:rsidR="00DB7CDA" w:rsidRPr="00FE014F">
        <w:rPr>
          <w:color w:val="000000"/>
        </w:rPr>
        <w:t xml:space="preserv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046738">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145DC4" w:rsidRPr="00145DC4">
        <w:rPr>
          <w:noProof/>
          <w:color w:val="000000"/>
        </w:rPr>
        <w:t xml:space="preserve">(Farquhar </w:t>
      </w:r>
      <w:r w:rsidR="00145DC4" w:rsidRPr="00145DC4">
        <w:rPr>
          <w:i/>
          <w:noProof/>
          <w:color w:val="000000"/>
        </w:rPr>
        <w:t>et al.</w:t>
      </w:r>
      <w:r w:rsidR="00145DC4" w:rsidRPr="00145DC4">
        <w:rPr>
          <w:noProof/>
          <w:color w:val="000000"/>
        </w:rPr>
        <w:t>, 1980)</w:t>
      </w:r>
      <w:r w:rsidR="008F1A48" w:rsidRPr="00FE014F">
        <w:rPr>
          <w:color w:val="000000"/>
        </w:rPr>
        <w:fldChar w:fldCharType="end"/>
      </w:r>
      <w:r w:rsidRPr="00FE014F">
        <w:rPr>
          <w:color w:val="000000"/>
        </w:rPr>
        <w:t xml:space="preserve">. </w:t>
      </w:r>
      <w:r w:rsidR="003703E2">
        <w:rPr>
          <w:color w:val="000000"/>
        </w:rPr>
        <w:t xml:space="preserve">Triose phosphate utilization (TPU) limitation was included in all curve fits, and all curve fits included measured </w:t>
      </w:r>
      <w:r w:rsidR="008F1A48" w:rsidRPr="00FE014F">
        <w:rPr>
          <w:color w:val="000000"/>
        </w:rPr>
        <w:t>dark respiration</w:t>
      </w:r>
      <w:r w:rsidR="003703E2">
        <w:rPr>
          <w:color w:val="000000"/>
        </w:rPr>
        <w:t xml:space="preserve"> values</w:t>
      </w:r>
      <w:r w:rsidR="008F1A48" w:rsidRPr="00FE014F">
        <w:rPr>
          <w:color w:val="000000"/>
        </w:rPr>
        <w:t>.</w:t>
      </w:r>
      <w:r w:rsidR="00E842AD" w:rsidRPr="00FE014F">
        <w:rPr>
          <w:color w:val="000000"/>
        </w:rPr>
        <w:t xml:space="preserve"> </w:t>
      </w:r>
      <w:r w:rsidR="00B865D9">
        <w:rPr>
          <w:color w:val="000000"/>
        </w:rPr>
        <w:t xml:space="preserve">As </w:t>
      </w:r>
      <w:r w:rsidR="00B865D9" w:rsidRPr="00FE014F">
        <w:rPr>
          <w:i/>
          <w:iCs/>
          <w:color w:val="000000"/>
        </w:rPr>
        <w:t>A</w:t>
      </w:r>
      <w:r w:rsidR="00B865D9" w:rsidRPr="00FE014F">
        <w:rPr>
          <w:color w:val="000000"/>
          <w:vertAlign w:val="subscript"/>
        </w:rPr>
        <w:t>net</w:t>
      </w:r>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w:t>
      </w:r>
      <w:commentRangeStart w:id="9"/>
      <w:r w:rsidR="00B865D9">
        <w:t xml:space="preserve">The use of a common leaf temperature across curves and dark respiration measurements also eliminated the need to manually </w:t>
      </w:r>
      <w:r w:rsidR="007355FD">
        <w:t xml:space="preserve">temperature </w:t>
      </w:r>
      <w:r w:rsidR="00B865D9">
        <w:t>standardize rate estimates.</w:t>
      </w:r>
      <w:commentRangeEnd w:id="9"/>
      <w:r w:rsidR="004A1014">
        <w:rPr>
          <w:rStyle w:val="CommentReference"/>
        </w:rPr>
        <w:commentReference w:id="9"/>
      </w:r>
      <w:r w:rsidR="00B865D9">
        <w:t xml:space="preserve">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commentRangeStart w:id="10"/>
      <w:commentRangeStart w:id="11"/>
      <w:r w:rsidRPr="00FE014F">
        <w:rPr>
          <w:i/>
          <w:iCs/>
          <w:color w:val="000000"/>
        </w:rPr>
        <w:t>S</w:t>
      </w:r>
      <w:commentRangeEnd w:id="10"/>
      <w:r w:rsidR="003A0A21">
        <w:rPr>
          <w:rStyle w:val="CommentReference"/>
        </w:rPr>
        <w:commentReference w:id="10"/>
      </w:r>
      <w:commentRangeEnd w:id="11"/>
      <w:r w:rsidR="009C15F7">
        <w:rPr>
          <w:rStyle w:val="CommentReference"/>
        </w:rPr>
        <w:commentReference w:id="11"/>
      </w:r>
      <w:r w:rsidRPr="00FE014F">
        <w:rPr>
          <w:i/>
          <w:iCs/>
          <w:color w:val="000000"/>
        </w:rPr>
        <w:t>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lastRenderedPageBreak/>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2189BEE5"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1E2ECB">
        <w:rPr>
          <w:color w:val="000000"/>
        </w:rPr>
        <w:t>5</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r w:rsidRPr="00FE014F">
        <w:rPr>
          <w:i/>
          <w:iCs/>
          <w:color w:val="000000"/>
        </w:rPr>
        <w:t>A</w:t>
      </w:r>
      <w:r w:rsidRPr="00FE014F">
        <w:rPr>
          <w:color w:val="000000"/>
          <w:vertAlign w:val="subscript"/>
        </w:rPr>
        <w:t>net</w:t>
      </w:r>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20391577"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1E2ECB">
        <w:rPr>
          <w:iCs/>
          <w:color w:val="000000"/>
        </w:rPr>
        <w:t>6</w:t>
      </w:r>
      <w:r w:rsidR="00BA3A8F" w:rsidRPr="00FE014F">
        <w:rPr>
          <w:iCs/>
          <w:color w:val="000000"/>
        </w:rPr>
        <w:t>)</w:t>
      </w:r>
    </w:p>
    <w:p w14:paraId="19862513" w14:textId="374D1D5A" w:rsidR="00BA3A8F" w:rsidRPr="004B2C0F" w:rsidRDefault="00BA3A8F" w:rsidP="00DE2B27">
      <w:pPr>
        <w:spacing w:line="36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0C56F57"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1E2ECB">
        <w:rPr>
          <w:iCs/>
          <w:color w:val="000000"/>
        </w:rPr>
        <w:t>7</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6B279622"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1E2ECB">
        <w:t>8</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D5AC6BF"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1E2ECB">
        <w:t>9</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w:t>
      </w:r>
      <w:r>
        <w:lastRenderedPageBreak/>
        <w:t xml:space="preserve">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34BCA24E"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w:t>
      </w:r>
      <w:r w:rsidR="001E2ECB">
        <w:rPr>
          <w:color w:val="000000"/>
        </w:rPr>
        <w:t>0</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3BB04EA0" w14:textId="5ADA8580" w:rsidR="007A4021"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p>
    <w:p w14:paraId="5B837103" w14:textId="77777777" w:rsidR="003703E2" w:rsidRDefault="00351A3C" w:rsidP="003703E2">
      <w:pPr>
        <w:spacing w:line="360" w:lineRule="auto"/>
        <w:ind w:firstLine="720"/>
      </w:pPr>
      <w:r>
        <w:t>Finally, the proportion of leaf nitrogen content allocated to structural tissue (</w:t>
      </w:r>
      <w:r>
        <w:rPr>
          <w:i/>
          <w:iCs/>
          <w:lang w:val="el-GR"/>
        </w:rPr>
        <w:t>ρ</w:t>
      </w:r>
      <w:r>
        <w:rPr>
          <w:vertAlign w:val="subscript"/>
        </w:rPr>
        <w:t>structure</w:t>
      </w:r>
      <w:r>
        <w:t xml:space="preserve">; </w:t>
      </w:r>
      <w:proofErr w:type="spellStart"/>
      <w:r>
        <w:t>gN</w:t>
      </w:r>
      <w:proofErr w:type="spellEnd"/>
      <w:r>
        <w:t xml:space="preserve"> gN</w:t>
      </w:r>
      <w:r>
        <w:rPr>
          <w:vertAlign w:val="superscript"/>
        </w:rPr>
        <w:t>-1</w:t>
      </w:r>
      <w:r>
        <w:t xml:space="preserve">) </w:t>
      </w:r>
      <w:r w:rsidR="009574E3">
        <w:t xml:space="preserve">was estimated </w:t>
      </w:r>
      <w:r w:rsidR="003703E2">
        <w:t>as:</w:t>
      </w:r>
    </w:p>
    <w:p w14:paraId="3821929F" w14:textId="2717C989" w:rsidR="003703E2" w:rsidRPr="003703E2" w:rsidRDefault="003703E2"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tab/>
      </w:r>
      <w:r>
        <w:tab/>
      </w:r>
      <w:r>
        <w:tab/>
      </w:r>
      <w:r>
        <w:tab/>
      </w:r>
      <w:r>
        <w:tab/>
      </w:r>
      <w:r>
        <w:tab/>
      </w:r>
      <w:r>
        <w:tab/>
      </w:r>
      <w:r>
        <w:tab/>
      </w:r>
      <w:r>
        <w:tab/>
      </w:r>
      <w:r>
        <w:tab/>
        <w:t>(11)</w:t>
      </w:r>
    </w:p>
    <w:p w14:paraId="525B941F" w14:textId="3714A654" w:rsidR="00351A3C" w:rsidRDefault="003703E2"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is the leaf nitrogen content allocated to cell walls</w:t>
      </w:r>
      <w:r>
        <w:t xml:space="preserve">, calculated as a function of </w:t>
      </w:r>
      <w:r>
        <w:rPr>
          <w:i/>
          <w:iCs/>
        </w:rPr>
        <w:t>M</w:t>
      </w:r>
      <w:r>
        <w:rPr>
          <w:vertAlign w:val="subscript"/>
        </w:rPr>
        <w:t>area</w:t>
      </w:r>
      <w:r>
        <w:t xml:space="preserve"> </w:t>
      </w:r>
      <w:r w:rsidR="00351A3C">
        <w:t xml:space="preserve">using an empirical equation from </w:t>
      </w:r>
      <w:r w:rsidR="00351A3C">
        <w:fldChar w:fldCharType="begin" w:fldLock="1"/>
      </w:r>
      <w:r w:rsidR="0004673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733EDFDE"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1E2ECB">
        <w:t>1</w:t>
      </w:r>
      <w:r w:rsidR="003703E2">
        <w:t>2</w:t>
      </w:r>
      <w:r w:rsidR="00351A3C">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63D93ADA"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r w:rsidR="00351A3C" w:rsidRPr="00FE014F">
        <w:rPr>
          <w:i/>
          <w:iCs/>
        </w:rPr>
        <w:t>A</w:t>
      </w:r>
      <w:r w:rsidR="00351A3C">
        <w:rPr>
          <w:vertAlign w:val="subscript"/>
        </w:rPr>
        <w:t>net</w:t>
      </w:r>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w:t>
      </w:r>
      <w:r w:rsidR="00BC73C6" w:rsidRPr="00FE014F">
        <w:lastRenderedPageBreak/>
        <w:t xml:space="preserve">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p>
    <w:p w14:paraId="5264FE1E" w14:textId="542F2301" w:rsidR="00BC73C6" w:rsidRPr="00FE014F" w:rsidRDefault="00BC73C6" w:rsidP="00DE2B27">
      <w:pPr>
        <w:autoSpaceDE w:val="0"/>
        <w:autoSpaceDN w:val="0"/>
        <w:adjustRightInd w:val="0"/>
        <w:spacing w:line="360" w:lineRule="auto"/>
        <w:ind w:firstLine="720"/>
      </w:pPr>
      <w:r w:rsidRPr="00FE014F">
        <w:t xml:space="preserve">Following the approach explained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r w:rsidR="009574E3" w:rsidRPr="00FE014F">
        <w:rPr>
          <w:i/>
          <w:iCs/>
        </w:rPr>
        <w:t>A</w:t>
      </w:r>
      <w:r w:rsidR="009574E3">
        <w:rPr>
          <w:vertAlign w:val="subscript"/>
        </w:rPr>
        <w:t>net</w:t>
      </w:r>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046738">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DE2B27">
      <w:pPr>
        <w:autoSpaceDE w:val="0"/>
        <w:autoSpaceDN w:val="0"/>
        <w:adjustRightInd w:val="0"/>
        <w:spacing w:line="360" w:lineRule="auto"/>
      </w:pPr>
    </w:p>
    <w:p w14:paraId="3019A001" w14:textId="1EFF47A3" w:rsidR="00BC73C6" w:rsidRPr="00FE014F" w:rsidRDefault="00BC73C6" w:rsidP="00DE2B27">
      <w:pPr>
        <w:autoSpaceDE w:val="0"/>
        <w:autoSpaceDN w:val="0"/>
        <w:adjustRightInd w:val="0"/>
        <w:spacing w:line="360" w:lineRule="auto"/>
        <w:rPr>
          <w:i/>
          <w:iCs/>
        </w:rPr>
      </w:pPr>
      <w:r w:rsidRPr="00FE014F">
        <w:rPr>
          <w:i/>
          <w:iCs/>
        </w:rPr>
        <w:t>Nitrogen fixation</w:t>
      </w:r>
    </w:p>
    <w:p w14:paraId="5C480B6A" w14:textId="2D4C91D4"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046738">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B67A6" w:rsidRPr="00FE014F">
        <w:rPr>
          <w:color w:val="000000"/>
        </w:rPr>
        <w:fldChar w:fldCharType="separate"/>
      </w:r>
      <w:r w:rsidR="00145DC4" w:rsidRPr="00145DC4">
        <w:rPr>
          <w:noProof/>
          <w:color w:val="000000"/>
        </w:rPr>
        <w:t xml:space="preserve">(Dovrat </w:t>
      </w:r>
      <w:r w:rsidR="00145DC4" w:rsidRPr="00145DC4">
        <w:rPr>
          <w:i/>
          <w:noProof/>
          <w:color w:val="000000"/>
        </w:rPr>
        <w:t>et al.</w:t>
      </w:r>
      <w:r w:rsidR="00145DC4" w:rsidRPr="00145DC4">
        <w:rPr>
          <w:noProof/>
          <w:color w:val="000000"/>
        </w:rPr>
        <w:t xml:space="preserve">, 2018, 2020; Perkowski </w:t>
      </w:r>
      <w:r w:rsidR="00145DC4" w:rsidRPr="00145DC4">
        <w:rPr>
          <w:i/>
          <w:noProof/>
          <w:color w:val="000000"/>
        </w:rPr>
        <w:t>et al.</w:t>
      </w:r>
      <w:r w:rsidR="00145DC4" w:rsidRPr="00145DC4">
        <w:rPr>
          <w:noProof/>
          <w:color w:val="000000"/>
        </w:rPr>
        <w:t>,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046738">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6EA4B59"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w:t>
      </w:r>
      <w:r w:rsidR="00F672E5" w:rsidRPr="00FE014F">
        <w:rPr>
          <w:bCs/>
        </w:rPr>
        <w:t>n</w:t>
      </w:r>
      <w:r w:rsidR="00F672E5">
        <w:rPr>
          <w:bCs/>
        </w:rPr>
        <w:t>itrogen</w:t>
      </w:r>
      <w:r w:rsidRPr="00F91834">
        <w:rPr>
          <w:color w:val="000000"/>
          <w:highlight w:val="yellow"/>
        </w:rPr>
        <w:t xml:space="preserve">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02D041B9"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046738">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lastRenderedPageBreak/>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046738">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14A1D" w:rsidRPr="00F91834">
        <w:rPr>
          <w:color w:val="000000"/>
          <w:highlight w:val="yellow"/>
        </w:rPr>
        <w:fldChar w:fldCharType="separate"/>
      </w:r>
      <w:r w:rsidR="00145DC4" w:rsidRPr="00145DC4">
        <w:rPr>
          <w:noProof/>
          <w:color w:val="000000"/>
          <w:highlight w:val="yellow"/>
        </w:rPr>
        <w:t xml:space="preserve">(Perkowski </w:t>
      </w:r>
      <w:r w:rsidR="00145DC4" w:rsidRPr="00145DC4">
        <w:rPr>
          <w:i/>
          <w:noProof/>
          <w:color w:val="000000"/>
          <w:highlight w:val="yellow"/>
        </w:rPr>
        <w:t>et al.</w:t>
      </w:r>
      <w:r w:rsidR="00145DC4" w:rsidRPr="00145DC4">
        <w:rPr>
          <w:noProof/>
          <w:color w:val="000000"/>
          <w:highlight w:val="yellow"/>
        </w:rPr>
        <w:t>,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241F600B" w:rsidR="00F91834" w:rsidRDefault="003A28AA" w:rsidP="004F6F25">
      <w:pPr>
        <w:autoSpaceDE w:val="0"/>
        <w:autoSpaceDN w:val="0"/>
        <w:adjustRightInd w:val="0"/>
        <w:spacing w:line="360" w:lineRule="auto"/>
        <w:ind w:firstLine="720"/>
      </w:pPr>
      <w:commentRangeStart w:id="12"/>
      <w:r>
        <w:t>Any uninoculated pots that had substantial root nodule formation</w:t>
      </w:r>
      <w:r w:rsidR="00683E3B">
        <w:t xml:space="preserve"> (</w:t>
      </w:r>
      <w:r w:rsidR="004F6F25">
        <w:t xml:space="preserve">nodule biomass: root biomass </w:t>
      </w:r>
      <w:r w:rsidR="009E7F8B">
        <w:t xml:space="preserve">values </w:t>
      </w:r>
      <w:r w:rsidR="004F6F25">
        <w:t>greater than 0.05</w:t>
      </w:r>
      <w:r w:rsidR="00FD27D6">
        <w:t xml:space="preserve"> g g</w:t>
      </w:r>
      <w:r w:rsidR="00FD27D6">
        <w:rPr>
          <w:vertAlign w:val="superscript"/>
        </w:rPr>
        <w:t>-1</w:t>
      </w:r>
      <w:r w:rsidR="004F6F25">
        <w:t xml:space="preserve">) </w:t>
      </w:r>
      <w:r>
        <w:t xml:space="preserve">were removed </w:t>
      </w:r>
      <w:r w:rsidR="00683E3B">
        <w:t>from our analyses</w:t>
      </w:r>
      <w:commentRangeEnd w:id="12"/>
      <w:r w:rsidR="003703E2">
        <w:t xml:space="preserve"> because they were assumed to have been colonized by symbiotic nitrogen-fixing bacteria from outside sources</w:t>
      </w:r>
      <w:r w:rsidR="00A61AA9">
        <w:rPr>
          <w:rStyle w:val="CommentReference"/>
        </w:rPr>
        <w:commentReference w:id="12"/>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26DE2980"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soil nitrogen fertilization as a continuous fixed effect, with interaction terms between all three fixed effects. All models also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r w:rsidR="00870551" w:rsidRPr="00FE014F">
        <w:rPr>
          <w:i/>
          <w:iCs/>
        </w:rPr>
        <w:t>g</w:t>
      </w:r>
      <w:r w:rsidR="00870551" w:rsidRPr="00FE014F">
        <w:rPr>
          <w:vertAlign w:val="subscript"/>
        </w:rPr>
        <w:t>s</w:t>
      </w:r>
      <w:r w:rsidR="00870551">
        <w:rPr>
          <w:vertAlign w:val="subscript"/>
        </w:rPr>
        <w:t>w</w:t>
      </w:r>
      <w:r w:rsidR="00870551" w:rsidRPr="00FE014F">
        <w:t>,</w:t>
      </w:r>
      <w:r w:rsidR="00870551">
        <w:t xml:space="preserve"> </w:t>
      </w:r>
      <w:proofErr w:type="gramStart"/>
      <w:r w:rsidR="00870551">
        <w:rPr>
          <w:i/>
          <w:iCs/>
        </w:rPr>
        <w:t>C</w:t>
      </w:r>
      <w:r w:rsidR="00870551">
        <w:rPr>
          <w:vertAlign w:val="subscript"/>
        </w:rPr>
        <w:t>i</w:t>
      </w:r>
      <w:r w:rsidR="00870551">
        <w:t>:</w:t>
      </w:r>
      <w:r w:rsidR="00870551">
        <w:rPr>
          <w:i/>
          <w:iCs/>
        </w:rPr>
        <w:t>C</w:t>
      </w:r>
      <w:r w:rsidR="00870551">
        <w:rPr>
          <w:vertAlign w:val="subscript"/>
        </w:rPr>
        <w:t>a</w:t>
      </w:r>
      <w:proofErr w:type="gramEnd"/>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0FD17739" w:rsidR="008B6132" w:rsidRDefault="005B0115" w:rsidP="003703E2">
      <w:pPr>
        <w:spacing w:line="360" w:lineRule="auto"/>
        <w:ind w:firstLine="720"/>
      </w:pPr>
      <w:r w:rsidRPr="00FE014F">
        <w:lastRenderedPageBreak/>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r w:rsidR="005D1ED2">
        <w:rPr>
          <w:i/>
          <w:iCs/>
        </w:rPr>
        <w:t>g</w:t>
      </w:r>
      <w:r w:rsidR="005D1ED2">
        <w:rPr>
          <w:vertAlign w:val="subscript"/>
        </w:rPr>
        <w:t>sw</w:t>
      </w:r>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3703E2">
        <w:t xml:space="preserve">and </w:t>
      </w:r>
      <w:r w:rsidR="005D1ED2" w:rsidRPr="00664380">
        <w:rPr>
          <w:i/>
          <w:iCs/>
          <w:lang w:val="el-GR"/>
        </w:rPr>
        <w:t>ρ</w:t>
      </w:r>
      <w:r w:rsidR="005D1ED2">
        <w:rPr>
          <w:vertAlign w:val="subscript"/>
        </w:rPr>
        <w:t>light</w:t>
      </w:r>
      <w:r w:rsidR="00BC0547">
        <w:t xml:space="preserve"> </w:t>
      </w:r>
      <w:r w:rsidR="008B6132" w:rsidRPr="001C077E">
        <w:t>satisfied</w:t>
      </w:r>
      <w:r w:rsidR="008B6132">
        <w:t xml:space="preserve"> residual normality assumptions without data transformation. Models for</w:t>
      </w:r>
      <w:r w:rsidR="003703E2">
        <w:t xml:space="preserve"> </w:t>
      </w:r>
      <w:r w:rsidR="003703E2">
        <w:rPr>
          <w:i/>
          <w:iCs/>
        </w:rPr>
        <w:t>M</w:t>
      </w:r>
      <w:r w:rsidR="003703E2">
        <w:rPr>
          <w:vertAlign w:val="subscript"/>
        </w:rPr>
        <w:t>area</w:t>
      </w:r>
      <w:r w:rsidR="003703E2">
        <w:t>,</w:t>
      </w:r>
      <w:r w:rsidR="003703E2" w:rsidRPr="003703E2">
        <w:rPr>
          <w:i/>
          <w:iCs/>
        </w:rPr>
        <w:t xml:space="preserve"> </w:t>
      </w:r>
      <w:r w:rsidR="003703E2" w:rsidRPr="00664380">
        <w:rPr>
          <w:i/>
          <w:iCs/>
          <w:lang w:val="el-GR"/>
        </w:rPr>
        <w:t>ρ</w:t>
      </w:r>
      <w:r w:rsidR="003703E2">
        <w:rPr>
          <w:vertAlign w:val="subscript"/>
        </w:rPr>
        <w:t>structure</w:t>
      </w:r>
      <w:r w:rsidR="003703E2">
        <w:t>,</w:t>
      </w:r>
      <w:r w:rsidR="008B6132">
        <w:t xml:space="preserve">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w:t>
      </w:r>
      <w:r w:rsidR="003703E2">
        <w:t xml:space="preserve">and </w:t>
      </w:r>
      <w:r w:rsidR="00E249F0">
        <w:t>total biomass</w:t>
      </w:r>
      <w:r w:rsidR="003703E2">
        <w:t xml:space="preserve"> </w:t>
      </w:r>
      <w:r w:rsidR="008B6132">
        <w:t>satisfied residual normality assumptions with a natural log data transformation</w:t>
      </w:r>
      <w:r w:rsidR="00954F62">
        <w:t>, while models for nodule biomass and nodule biomass:</w:t>
      </w:r>
      <w:r w:rsidR="001D7FCE">
        <w:t xml:space="preserve"> </w:t>
      </w:r>
      <w:r w:rsidR="00954F62">
        <w:t>root biomass satisfied residual normality assumptions with a square root data transformation</w:t>
      </w:r>
      <w:r w:rsidR="008B6132">
        <w:t>.</w:t>
      </w:r>
    </w:p>
    <w:p w14:paraId="7BAD7FBF" w14:textId="7496C14F" w:rsidR="003A0A21" w:rsidRDefault="005B0115"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046738">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FE014F">
        <w:fldChar w:fldCharType="separate"/>
      </w:r>
      <w:r w:rsidR="00145DC4" w:rsidRPr="00145DC4">
        <w:rPr>
          <w:noProof/>
        </w:rPr>
        <w:t xml:space="preserve">(Bates </w:t>
      </w:r>
      <w:r w:rsidR="00145DC4" w:rsidRPr="00145DC4">
        <w:rPr>
          <w:i/>
          <w:noProof/>
        </w:rPr>
        <w:t>et al.</w:t>
      </w:r>
      <w:r w:rsidR="00145DC4" w:rsidRPr="00145DC4">
        <w:rPr>
          <w:noProof/>
        </w:rPr>
        <w:t>,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20D76C3D" w14:textId="77777777" w:rsidR="003C0382" w:rsidRDefault="003C0382">
      <w:pPr>
        <w:rPr>
          <w:b/>
        </w:rPr>
      </w:pPr>
      <w:r>
        <w:rPr>
          <w:b/>
        </w:rPr>
        <w:br w:type="page"/>
      </w:r>
    </w:p>
    <w:p w14:paraId="1F533E9D" w14:textId="68A1C38A" w:rsidR="003A0A21" w:rsidRPr="003A0A21" w:rsidRDefault="003A0A21" w:rsidP="00DE2B27">
      <w:pPr>
        <w:spacing w:line="360" w:lineRule="auto"/>
        <w:rPr>
          <w:b/>
        </w:rPr>
      </w:pPr>
      <w:r>
        <w:rPr>
          <w:b/>
        </w:rPr>
        <w:lastRenderedPageBreak/>
        <w:t>Results</w:t>
      </w:r>
    </w:p>
    <w:p w14:paraId="2BB9080C" w14:textId="684ED619" w:rsidR="003A66AF" w:rsidRPr="00970172" w:rsidRDefault="003A66AF" w:rsidP="00DE2B27">
      <w:pPr>
        <w:spacing w:line="360" w:lineRule="auto"/>
        <w:rPr>
          <w:b/>
        </w:rPr>
      </w:pPr>
      <w:r>
        <w:rPr>
          <w:bCs/>
          <w:i/>
          <w:iCs/>
        </w:rPr>
        <w:t>Leaf nitrogen</w:t>
      </w:r>
      <w:r w:rsidR="00C6230A">
        <w:rPr>
          <w:bCs/>
          <w:i/>
          <w:iCs/>
        </w:rPr>
        <w:t xml:space="preserve"> content, chlorophyll</w:t>
      </w:r>
      <w:r>
        <w:rPr>
          <w:bCs/>
          <w:i/>
          <w:iCs/>
        </w:rPr>
        <w:t xml:space="preserve"> content</w:t>
      </w:r>
      <w:r w:rsidR="00C6230A">
        <w:rPr>
          <w:bCs/>
          <w:i/>
          <w:iCs/>
        </w:rPr>
        <w:t>, and mass per area</w:t>
      </w:r>
    </w:p>
    <w:p w14:paraId="15A299A6" w14:textId="37D78680" w:rsidR="00272CBE" w:rsidRPr="00F669C6" w:rsidRDefault="001D7FCE" w:rsidP="0017359D">
      <w:pPr>
        <w:spacing w:line="360" w:lineRule="auto"/>
        <w:ind w:firstLine="720"/>
        <w:rPr>
          <w:bCs/>
        </w:rPr>
      </w:pPr>
      <w:r>
        <w:rPr>
          <w:bCs/>
        </w:rPr>
        <w:t>Elevated CO</w:t>
      </w:r>
      <w:r>
        <w:rPr>
          <w:bCs/>
          <w:vertAlign w:val="subscript"/>
        </w:rPr>
        <w:t>2</w:t>
      </w:r>
      <w:r>
        <w:rPr>
          <w:bCs/>
        </w:rPr>
        <w:t xml:space="preserve"> </w:t>
      </w:r>
      <w:r w:rsidR="003703E2">
        <w:rPr>
          <w:bCs/>
        </w:rPr>
        <w:t>reduced</w:t>
      </w:r>
      <w:r>
        <w:rPr>
          <w:bCs/>
        </w:rPr>
        <w:t xml:space="preserve"> </w:t>
      </w:r>
      <w:r>
        <w:rPr>
          <w:bCs/>
          <w:i/>
          <w:iCs/>
        </w:rPr>
        <w:t>N</w:t>
      </w:r>
      <w:r>
        <w:rPr>
          <w:bCs/>
          <w:vertAlign w:val="subscript"/>
        </w:rPr>
        <w:t>area</w:t>
      </w:r>
      <w:r w:rsidR="00D34D2F">
        <w:rPr>
          <w:bCs/>
        </w:rPr>
        <w:t xml:space="preserve">, </w:t>
      </w:r>
      <w:r>
        <w:rPr>
          <w:bCs/>
          <w:i/>
          <w:iCs/>
        </w:rPr>
        <w:t>N</w:t>
      </w:r>
      <w:r>
        <w:rPr>
          <w:bCs/>
          <w:vertAlign w:val="subscript"/>
        </w:rPr>
        <w:t>mass</w:t>
      </w:r>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sidRPr="00CC4250">
        <w:rPr>
          <w:bCs/>
          <w:i/>
          <w:iCs/>
        </w:rPr>
        <w:t>p</w:t>
      </w:r>
      <w:r w:rsidR="009F7EA9">
        <w:rPr>
          <w:bCs/>
        </w:rPr>
        <w:t xml:space="preserve"> </w:t>
      </w:r>
      <w:r w:rsidR="00D34D2F">
        <w:rPr>
          <w:bCs/>
        </w:rPr>
        <w:t>&lt;</w:t>
      </w:r>
      <w:r w:rsidR="009F7EA9">
        <w:rPr>
          <w:bCs/>
        </w:rPr>
        <w:t xml:space="preserve"> </w:t>
      </w:r>
      <w:r w:rsidR="00D34D2F">
        <w:rPr>
          <w:bCs/>
        </w:rPr>
        <w:t xml:space="preserve">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r w:rsidR="00CC4250">
        <w:rPr>
          <w:bCs/>
        </w:rPr>
        <w:t>CO</w:t>
      </w:r>
      <w:r w:rsidR="00CC4250">
        <w:rPr>
          <w:bCs/>
          <w:vertAlign w:val="subscript"/>
        </w:rPr>
        <w:t>2</w:t>
      </w:r>
      <w:r w:rsidR="00CC4250">
        <w:rPr>
          <w:bCs/>
        </w:rPr>
        <w:t xml:space="preserve">-by-fertilization interaction: </w:t>
      </w:r>
      <w:proofErr w:type="spellStart"/>
      <w:r w:rsidR="00D34D2F" w:rsidRPr="00CC4250">
        <w:rPr>
          <w:bCs/>
          <w:i/>
          <w:iCs/>
        </w:rPr>
        <w:t>p</w:t>
      </w:r>
      <w:r w:rsidR="00D34D2F" w:rsidRPr="00D34D2F">
        <w:rPr>
          <w:bCs/>
          <w:i/>
          <w:iCs/>
          <w:vertAlign w:val="subscript"/>
        </w:rPr>
        <w:t>N</w:t>
      </w:r>
      <w:r w:rsidR="00D34D2F">
        <w:rPr>
          <w:bCs/>
          <w:vertAlign w:val="subscript"/>
        </w:rPr>
        <w:t>area</w:t>
      </w:r>
      <w:proofErr w:type="spellEnd"/>
      <w:r w:rsidR="009F7EA9" w:rsidRPr="009F7EA9">
        <w:rPr>
          <w:bCs/>
        </w:rPr>
        <w:t xml:space="preserve"> </w:t>
      </w:r>
      <w:r w:rsidR="00D34D2F">
        <w:rPr>
          <w:bCs/>
        </w:rPr>
        <w:t>=</w:t>
      </w:r>
      <w:r w:rsidR="009F7EA9">
        <w:rPr>
          <w:bCs/>
        </w:rPr>
        <w:t xml:space="preserve"> </w:t>
      </w:r>
      <w:r w:rsidR="00D34D2F">
        <w:rPr>
          <w:bCs/>
        </w:rPr>
        <w:t>0.0</w:t>
      </w:r>
      <w:r w:rsidR="009E7F8B">
        <w:rPr>
          <w:bCs/>
        </w:rPr>
        <w:t>17</w:t>
      </w:r>
      <w:r w:rsidR="00D34D2F">
        <w:rPr>
          <w:bCs/>
        </w:rPr>
        <w:t xml:space="preserve">, </w:t>
      </w:r>
      <w:proofErr w:type="spellStart"/>
      <w:r w:rsidR="00D34D2F" w:rsidRPr="00CC4250">
        <w:rPr>
          <w:bCs/>
          <w:i/>
          <w:iCs/>
        </w:rPr>
        <w:t>p</w:t>
      </w:r>
      <w:r w:rsidR="00D34D2F" w:rsidRPr="00D34D2F">
        <w:rPr>
          <w:bCs/>
          <w:i/>
          <w:iCs/>
          <w:vertAlign w:val="subscript"/>
        </w:rPr>
        <w:t>N</w:t>
      </w:r>
      <w:r w:rsidR="00D34D2F">
        <w:rPr>
          <w:bCs/>
          <w:vertAlign w:val="subscript"/>
        </w:rPr>
        <w:t>mass</w:t>
      </w:r>
      <w:proofErr w:type="spellEnd"/>
      <w:r w:rsidR="009F7EA9" w:rsidRPr="009F7EA9">
        <w:rPr>
          <w:bCs/>
        </w:rPr>
        <w:t xml:space="preserve"> </w:t>
      </w:r>
      <w:r w:rsidR="00D34D2F">
        <w:rPr>
          <w:bCs/>
        </w:rPr>
        <w:t>&lt;</w:t>
      </w:r>
      <w:r w:rsidR="009F7EA9">
        <w:rPr>
          <w:bCs/>
        </w:rPr>
        <w:t xml:space="preserve"> </w:t>
      </w:r>
      <w:r w:rsidR="00D34D2F">
        <w:rPr>
          <w:bCs/>
        </w:rPr>
        <w:t>0.001,</w:t>
      </w:r>
      <w:r w:rsidR="009E7F8B">
        <w:rPr>
          <w:bCs/>
        </w:rPr>
        <w:t xml:space="preserve"> </w:t>
      </w:r>
      <w:proofErr w:type="spellStart"/>
      <w:r w:rsidR="009E7F8B" w:rsidRPr="00CC4250">
        <w:rPr>
          <w:bCs/>
          <w:i/>
          <w:iCs/>
        </w:rPr>
        <w:t>p</w:t>
      </w:r>
      <w:r w:rsidR="009E7F8B">
        <w:rPr>
          <w:bCs/>
          <w:i/>
          <w:iCs/>
          <w:vertAlign w:val="subscript"/>
        </w:rPr>
        <w:t>M</w:t>
      </w:r>
      <w:r w:rsidR="009E7F8B">
        <w:rPr>
          <w:bCs/>
          <w:vertAlign w:val="subscript"/>
        </w:rPr>
        <w:t>area</w:t>
      </w:r>
      <w:proofErr w:type="spellEnd"/>
      <w:r w:rsidR="009F7EA9" w:rsidRPr="009F7EA9">
        <w:rPr>
          <w:bCs/>
        </w:rPr>
        <w:t xml:space="preserve"> </w:t>
      </w:r>
      <w:r w:rsidR="009E7F8B">
        <w:rPr>
          <w:bCs/>
        </w:rPr>
        <w:t>=</w:t>
      </w:r>
      <w:r w:rsidR="009F7EA9">
        <w:rPr>
          <w:bCs/>
        </w:rPr>
        <w:t xml:space="preserve"> </w:t>
      </w:r>
      <w:r w:rsidR="009E7F8B">
        <w:rPr>
          <w:bCs/>
        </w:rPr>
        <w:t>0.006,</w:t>
      </w:r>
      <w:r w:rsidR="00D34D2F">
        <w:rPr>
          <w:bCs/>
        </w:rPr>
        <w:t xml:space="preserve"> </w:t>
      </w:r>
      <w:proofErr w:type="spellStart"/>
      <w:r w:rsidR="00E435A0" w:rsidRPr="00CC4250">
        <w:rPr>
          <w:bCs/>
          <w:i/>
          <w:iCs/>
        </w:rPr>
        <w:t>p</w:t>
      </w:r>
      <w:r w:rsidR="00E435A0" w:rsidRPr="00E435A0">
        <w:rPr>
          <w:bCs/>
          <w:i/>
          <w:iCs/>
          <w:vertAlign w:val="subscript"/>
        </w:rPr>
        <w:t>Chl</w:t>
      </w:r>
      <w:r w:rsidR="00E435A0">
        <w:rPr>
          <w:bCs/>
          <w:vertAlign w:val="subscript"/>
        </w:rPr>
        <w:t>area</w:t>
      </w:r>
      <w:proofErr w:type="spellEnd"/>
      <w:r w:rsidR="009F7EA9" w:rsidRPr="009F7EA9">
        <w:rPr>
          <w:bCs/>
        </w:rPr>
        <w:t xml:space="preserve"> </w:t>
      </w:r>
      <w:r w:rsidR="00E435A0">
        <w:rPr>
          <w:bCs/>
        </w:rPr>
        <w:t>=</w:t>
      </w:r>
      <w:r w:rsidR="009F7EA9">
        <w:rPr>
          <w:bCs/>
        </w:rPr>
        <w:t xml:space="preserve"> </w:t>
      </w:r>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w:t>
      </w:r>
      <w:r w:rsidR="002B4DBF">
        <w:rPr>
          <w:bCs/>
          <w:i/>
          <w:iCs/>
        </w:rPr>
        <w:t>M</w:t>
      </w:r>
      <w:r w:rsidR="002B4DBF">
        <w:rPr>
          <w:bCs/>
          <w:vertAlign w:val="subscript"/>
        </w:rPr>
        <w:t>area</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w:t>
      </w:r>
      <w:r w:rsidR="002B4DBF" w:rsidRPr="00CC4250">
        <w:rPr>
          <w:bCs/>
          <w:i/>
          <w:iCs/>
        </w:rPr>
        <w:t>p</w:t>
      </w:r>
      <w:r w:rsidR="009F7EA9">
        <w:rPr>
          <w:bCs/>
        </w:rPr>
        <w:t xml:space="preserve"> </w:t>
      </w:r>
      <w:r w:rsidR="002B4DBF">
        <w:rPr>
          <w:bCs/>
        </w:rPr>
        <w:t>&lt;</w:t>
      </w:r>
      <w:r w:rsidR="009F7EA9">
        <w:rPr>
          <w:bCs/>
        </w:rPr>
        <w:t xml:space="preserve"> </w:t>
      </w:r>
      <w:r w:rsidR="002B4DBF">
        <w:rPr>
          <w:bCs/>
        </w:rPr>
        <w:t xml:space="preserve">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w:t>
      </w:r>
      <w:r w:rsidR="002B4DBF" w:rsidRPr="00CC4250">
        <w:rPr>
          <w:bCs/>
          <w:i/>
          <w:iCs/>
        </w:rPr>
        <w:t>p</w:t>
      </w:r>
      <w:r w:rsidR="009F7EA9">
        <w:rPr>
          <w:bCs/>
        </w:rPr>
        <w:t xml:space="preserve"> </w:t>
      </w:r>
      <w:r w:rsidR="002B4DBF">
        <w:rPr>
          <w:bCs/>
        </w:rPr>
        <w:t>&lt;</w:t>
      </w:r>
      <w:r w:rsidR="009F7EA9">
        <w:rPr>
          <w:bCs/>
        </w:rPr>
        <w:t xml:space="preserve"> </w:t>
      </w:r>
      <w:r w:rsidR="002B4DBF">
        <w:rPr>
          <w:bCs/>
        </w:rPr>
        <w:t xml:space="preserve">0.001; </w:t>
      </w:r>
      <w:proofErr w:type="spellStart"/>
      <w:r w:rsidR="002B4DBF">
        <w:rPr>
          <w:bCs/>
        </w:rPr>
        <w:t>Tukey</w:t>
      </w:r>
      <w:r w:rsidR="002B4DBF">
        <w:rPr>
          <w:bCs/>
          <w:vertAlign w:val="subscript"/>
        </w:rPr>
        <w:t>Marea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17359D">
        <w:rPr>
          <w:bCs/>
        </w:rPr>
        <w:t>65</w:t>
      </w:r>
      <w:r w:rsidR="002B4DBF">
        <w:rPr>
          <w:bCs/>
        </w:rPr>
        <w:t>; Table 1; Figs. 1A, 1C, 1G)</w:t>
      </w:r>
      <w:r w:rsidR="00377A13">
        <w:rPr>
          <w:bCs/>
        </w:rPr>
        <w:t xml:space="preserve">. This pattern resulted </w:t>
      </w:r>
      <w:r w:rsidR="002B4DBF">
        <w:rPr>
          <w:bCs/>
        </w:rPr>
        <w:t xml:space="preserve">in a stronger </w:t>
      </w:r>
      <w:r w:rsidR="003703E2">
        <w:rPr>
          <w:bCs/>
        </w:rPr>
        <w:t>reduction</w:t>
      </w:r>
      <w:r w:rsidR="002B4DBF">
        <w:rPr>
          <w:bCs/>
        </w:rPr>
        <w:t xml:space="preserve"> in </w:t>
      </w:r>
      <w:r w:rsidR="002B4DBF">
        <w:rPr>
          <w:bCs/>
          <w:i/>
          <w:iCs/>
        </w:rPr>
        <w:t>N</w:t>
      </w:r>
      <w:r w:rsidR="002B4DB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w:t>
      </w:r>
      <w:r w:rsidR="00CC4250">
        <w:rPr>
          <w:bCs/>
        </w:rPr>
        <w:t>CO</w:t>
      </w:r>
      <w:r w:rsidR="00CC4250">
        <w:rPr>
          <w:bCs/>
          <w:vertAlign w:val="subscript"/>
        </w:rPr>
        <w:t>2</w:t>
      </w:r>
      <w:r w:rsidR="00CC4250">
        <w:rPr>
          <w:bCs/>
        </w:rPr>
        <w:t xml:space="preserve">-by-inoculation interaction: </w:t>
      </w:r>
      <w:r w:rsidR="00FA54F5" w:rsidRPr="005D0864">
        <w:rPr>
          <w:bCs/>
          <w:i/>
          <w:iCs/>
        </w:rPr>
        <w:t>p</w:t>
      </w:r>
      <w:r w:rsidR="009F7EA9">
        <w:rPr>
          <w:bCs/>
        </w:rPr>
        <w:t xml:space="preserve"> </w:t>
      </w:r>
      <w:r w:rsidR="00FA54F5">
        <w:rPr>
          <w:bCs/>
        </w:rPr>
        <w:t>=</w:t>
      </w:r>
      <w:r w:rsidR="009F7EA9">
        <w:rPr>
          <w:bCs/>
        </w:rPr>
        <w:t xml:space="preserve"> </w:t>
      </w:r>
      <w:r w:rsidR="00FA54F5">
        <w:rPr>
          <w:bCs/>
        </w:rPr>
        <w:t>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w:t>
      </w:r>
      <w:r w:rsidR="00272CBE" w:rsidRPr="005D0864">
        <w:rPr>
          <w:bCs/>
          <w:i/>
          <w:iCs/>
        </w:rPr>
        <w:t>p</w:t>
      </w:r>
      <w:r w:rsidR="009F7EA9">
        <w:rPr>
          <w:bCs/>
        </w:rPr>
        <w:t xml:space="preserve"> </w:t>
      </w:r>
      <w:r w:rsidR="00272CBE">
        <w:rPr>
          <w:bCs/>
        </w:rPr>
        <w:t>&lt;</w:t>
      </w:r>
      <w:r w:rsidR="009F7EA9">
        <w:rPr>
          <w:bCs/>
        </w:rPr>
        <w:t xml:space="preserve"> </w:t>
      </w:r>
      <w:r w:rsidR="00272CBE">
        <w:rPr>
          <w:bCs/>
        </w:rPr>
        <w:t>0.001; Table 1) was stronger under elevated CO</w:t>
      </w:r>
      <w:r w:rsidR="00272CBE">
        <w:rPr>
          <w:bCs/>
          <w:vertAlign w:val="subscript"/>
        </w:rPr>
        <w:t>2</w:t>
      </w:r>
      <w:r w:rsidR="00272CBE">
        <w:rPr>
          <w:bCs/>
        </w:rPr>
        <w:t xml:space="preserve"> (45% increase; Tukey: </w:t>
      </w:r>
      <w:r w:rsidR="00272CBE" w:rsidRPr="005D0864">
        <w:rPr>
          <w:bCs/>
          <w:i/>
          <w:iCs/>
        </w:rPr>
        <w:t>p</w:t>
      </w:r>
      <w:r w:rsidR="009F7EA9">
        <w:rPr>
          <w:bCs/>
        </w:rPr>
        <w:t xml:space="preserve"> </w:t>
      </w:r>
      <w:r w:rsidR="00272CBE">
        <w:rPr>
          <w:bCs/>
        </w:rPr>
        <w:t>&lt;</w:t>
      </w:r>
      <w:r w:rsidR="009F7EA9">
        <w:rPr>
          <w:bCs/>
        </w:rPr>
        <w:t xml:space="preserve"> </w:t>
      </w:r>
      <w:r w:rsidR="00272CBE">
        <w:rPr>
          <w:bCs/>
        </w:rPr>
        <w:t xml:space="preserve">0.001) than </w:t>
      </w:r>
      <w:r w:rsidR="00377A13">
        <w:rPr>
          <w:bCs/>
        </w:rPr>
        <w:t xml:space="preserve">under </w:t>
      </w:r>
      <w:r w:rsidR="00272CBE">
        <w:rPr>
          <w:bCs/>
        </w:rPr>
        <w:t>ambient CO</w:t>
      </w:r>
      <w:r w:rsidR="00272CBE">
        <w:rPr>
          <w:bCs/>
          <w:vertAlign w:val="subscript"/>
        </w:rPr>
        <w:t>2</w:t>
      </w:r>
      <w:r w:rsidR="00272CBE">
        <w:rPr>
          <w:bCs/>
        </w:rPr>
        <w:t xml:space="preserve"> (1</w:t>
      </w:r>
      <w:r w:rsidR="0017359D">
        <w:rPr>
          <w:bCs/>
        </w:rPr>
        <w:t>8</w:t>
      </w:r>
      <w:r w:rsidR="00272CBE">
        <w:rPr>
          <w:bCs/>
        </w:rPr>
        <w:t xml:space="preserve">% increase; Tukey: </w:t>
      </w:r>
      <w:r w:rsidR="00272CBE" w:rsidRPr="005D0864">
        <w:rPr>
          <w:bCs/>
          <w:i/>
          <w:iCs/>
        </w:rPr>
        <w:t>p</w:t>
      </w:r>
      <w:r w:rsidR="009F7EA9">
        <w:rPr>
          <w:bCs/>
        </w:rPr>
        <w:t xml:space="preserve"> </w:t>
      </w:r>
      <w:r w:rsidR="00272CBE">
        <w:rPr>
          <w:bCs/>
        </w:rPr>
        <w:t>&lt;</w:t>
      </w:r>
      <w:r w:rsidR="009F7EA9">
        <w:rPr>
          <w:bCs/>
        </w:rPr>
        <w:t xml:space="preserve"> </w:t>
      </w:r>
      <w:r w:rsidR="00272CBE">
        <w:rPr>
          <w:bCs/>
        </w:rPr>
        <w:t>0.001)</w:t>
      </w:r>
      <w:r w:rsidR="0017359D">
        <w:rPr>
          <w:bCs/>
        </w:rPr>
        <w:t xml:space="preserve">, </w:t>
      </w:r>
      <w:r w:rsidR="00377A13">
        <w:rPr>
          <w:bCs/>
        </w:rPr>
        <w:t xml:space="preserve">a result that </w:t>
      </w:r>
      <w:r w:rsidR="0017359D">
        <w:rPr>
          <w:bCs/>
        </w:rPr>
        <w:t>increas</w:t>
      </w:r>
      <w:r w:rsidR="00377A13">
        <w:rPr>
          <w:bCs/>
        </w:rPr>
        <w:t>ed</w:t>
      </w:r>
      <w:r w:rsidR="0017359D">
        <w:rPr>
          <w:bCs/>
        </w:rPr>
        <w:t xml:space="preserve"> the </w:t>
      </w:r>
      <w:r w:rsidR="003703E2">
        <w:rPr>
          <w:bCs/>
        </w:rPr>
        <w:t>reduction</w:t>
      </w:r>
      <w:r w:rsidR="0017359D">
        <w:rPr>
          <w:bCs/>
        </w:rPr>
        <w:t xml:space="preserve">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w:t>
      </w:r>
      <w:r w:rsidR="00CC4250">
        <w:rPr>
          <w:bCs/>
        </w:rPr>
        <w:t>CO</w:t>
      </w:r>
      <w:r w:rsidR="00CC4250">
        <w:rPr>
          <w:bCs/>
          <w:vertAlign w:val="subscript"/>
        </w:rPr>
        <w:t>2</w:t>
      </w:r>
      <w:r w:rsidR="00CC4250">
        <w:rPr>
          <w:bCs/>
        </w:rPr>
        <w:t xml:space="preserve">-by-inoculation interaction: </w:t>
      </w:r>
      <w:r w:rsidR="00665887" w:rsidRPr="005D0864">
        <w:rPr>
          <w:bCs/>
          <w:i/>
          <w:iCs/>
        </w:rPr>
        <w:t>p</w:t>
      </w:r>
      <w:r w:rsidR="009F7EA9">
        <w:rPr>
          <w:bCs/>
        </w:rPr>
        <w:t xml:space="preserve"> </w:t>
      </w:r>
      <w:r w:rsidR="00665887">
        <w:rPr>
          <w:bCs/>
        </w:rPr>
        <w:t>=</w:t>
      </w:r>
      <w:r w:rsidR="009F7EA9">
        <w:rPr>
          <w:bCs/>
        </w:rPr>
        <w:t xml:space="preserve"> </w:t>
      </w:r>
      <w:r w:rsidR="00665887">
        <w:rPr>
          <w:bCs/>
        </w:rPr>
        <w:t>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w:t>
      </w:r>
      <w:r w:rsidR="0017359D" w:rsidRPr="005D0864">
        <w:rPr>
          <w:bCs/>
          <w:i/>
          <w:iCs/>
        </w:rPr>
        <w:t>p</w:t>
      </w:r>
      <w:r w:rsidR="009F7EA9">
        <w:rPr>
          <w:bCs/>
        </w:rPr>
        <w:t xml:space="preserve"> </w:t>
      </w:r>
      <w:r w:rsidR="0017359D">
        <w:rPr>
          <w:bCs/>
        </w:rPr>
        <w:t>=</w:t>
      </w:r>
      <w:r w:rsidR="009F7EA9">
        <w:rPr>
          <w:bCs/>
        </w:rPr>
        <w:t xml:space="preserve"> </w:t>
      </w:r>
      <w:r w:rsidR="0017359D">
        <w:rPr>
          <w:bCs/>
        </w:rPr>
        <w:t>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w:t>
      </w:r>
      <w:r w:rsidR="0017359D" w:rsidRPr="005D0864">
        <w:rPr>
          <w:bCs/>
          <w:i/>
          <w:iCs/>
        </w:rPr>
        <w:t>p</w:t>
      </w:r>
      <w:r w:rsidR="009F7EA9">
        <w:rPr>
          <w:bCs/>
        </w:rPr>
        <w:t xml:space="preserve"> </w:t>
      </w:r>
      <w:r w:rsidR="0017359D">
        <w:rPr>
          <w:bCs/>
        </w:rPr>
        <w:t>=</w:t>
      </w:r>
      <w:r w:rsidR="009F7EA9">
        <w:rPr>
          <w:bCs/>
        </w:rPr>
        <w:t xml:space="preserve"> </w:t>
      </w:r>
      <w:r w:rsidR="0017359D">
        <w:rPr>
          <w:bCs/>
        </w:rPr>
        <w:t>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w:t>
      </w:r>
      <w:r w:rsidR="00CC4250">
        <w:rPr>
          <w:bCs/>
        </w:rPr>
        <w:t xml:space="preserve">fertilization-by-inoculation interaction: </w:t>
      </w:r>
      <w:r w:rsidR="00272CBE" w:rsidRPr="005D0864">
        <w:rPr>
          <w:bCs/>
          <w:i/>
          <w:iCs/>
        </w:rPr>
        <w:t>p</w:t>
      </w:r>
      <w:r w:rsidR="009F7EA9">
        <w:rPr>
          <w:bCs/>
        </w:rPr>
        <w:t xml:space="preserve"> </w:t>
      </w:r>
      <w:r w:rsidR="00272CBE">
        <w:rPr>
          <w:bCs/>
        </w:rPr>
        <w:t>&lt;</w:t>
      </w:r>
      <w:r w:rsidR="009F7EA9">
        <w:rPr>
          <w:bCs/>
        </w:rPr>
        <w:t xml:space="preserve"> </w:t>
      </w:r>
      <w:r w:rsidR="00272CBE">
        <w:rPr>
          <w:bCs/>
        </w:rPr>
        <w:t xml:space="preserve">0.001; Table 1; Fig. 1B), </w:t>
      </w:r>
      <w:r w:rsidR="00272CBE">
        <w:rPr>
          <w:bCs/>
          <w:i/>
          <w:iCs/>
        </w:rPr>
        <w:t>N</w:t>
      </w:r>
      <w:r w:rsidR="00272CBE">
        <w:rPr>
          <w:bCs/>
          <w:vertAlign w:val="subscript"/>
        </w:rPr>
        <w:t>mass</w:t>
      </w:r>
      <w:r w:rsidR="00FA54F5">
        <w:rPr>
          <w:bCs/>
        </w:rPr>
        <w:t xml:space="preserve"> (</w:t>
      </w:r>
      <w:r w:rsidR="00FA54F5" w:rsidRPr="005D0864">
        <w:rPr>
          <w:bCs/>
          <w:i/>
          <w:iCs/>
        </w:rPr>
        <w:t>p</w:t>
      </w:r>
      <w:r w:rsidR="009F7EA9">
        <w:rPr>
          <w:bCs/>
        </w:rPr>
        <w:t xml:space="preserve"> </w:t>
      </w:r>
      <w:r w:rsidR="00FA54F5">
        <w:rPr>
          <w:bCs/>
        </w:rPr>
        <w:t>=</w:t>
      </w:r>
      <w:r w:rsidR="009F7EA9">
        <w:rPr>
          <w:bCs/>
        </w:rPr>
        <w:t xml:space="preserve"> </w:t>
      </w:r>
      <w:r w:rsidR="00FA54F5">
        <w:rPr>
          <w:bCs/>
        </w:rPr>
        <w:t>0.001</w:t>
      </w:r>
      <w:r w:rsidR="00272CBE">
        <w:rPr>
          <w:bCs/>
        </w:rPr>
        <w:t>; Table 1; Fig. 1D)</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sidRPr="005D0864">
        <w:rPr>
          <w:bCs/>
          <w:i/>
          <w:iCs/>
        </w:rPr>
        <w:t>p</w:t>
      </w:r>
      <w:r w:rsidR="009F7EA9">
        <w:rPr>
          <w:bCs/>
        </w:rPr>
        <w:t xml:space="preserve"> </w:t>
      </w:r>
      <w:r w:rsidR="00FA54F5">
        <w:rPr>
          <w:bCs/>
        </w:rPr>
        <w:t>=</w:t>
      </w:r>
      <w:r w:rsidR="009F7EA9">
        <w:rPr>
          <w:bCs/>
        </w:rPr>
        <w:t xml:space="preserve"> </w:t>
      </w:r>
      <w:r w:rsidR="00FA54F5">
        <w:rPr>
          <w:bCs/>
        </w:rPr>
        <w:t>0.0</w:t>
      </w:r>
      <w:r w:rsidR="0017359D">
        <w:rPr>
          <w:bCs/>
        </w:rPr>
        <w:t>25</w:t>
      </w:r>
      <w:r w:rsidR="00272CBE">
        <w:rPr>
          <w:bCs/>
        </w:rPr>
        <w:t xml:space="preserve">; Table 1; Fig. 1F), and </w:t>
      </w:r>
      <w:proofErr w:type="spellStart"/>
      <w:r w:rsidR="00272CBE">
        <w:rPr>
          <w:bCs/>
          <w:i/>
          <w:iCs/>
        </w:rPr>
        <w:t>Chl</w:t>
      </w:r>
      <w:r w:rsidR="00272CBE">
        <w:rPr>
          <w:bCs/>
          <w:vertAlign w:val="subscript"/>
        </w:rPr>
        <w:t>area</w:t>
      </w:r>
      <w:proofErr w:type="spellEnd"/>
      <w:r w:rsidR="00272CBE">
        <w:rPr>
          <w:bCs/>
        </w:rPr>
        <w:t xml:space="preserve"> (</w:t>
      </w:r>
      <w:r w:rsidR="00FA54F5" w:rsidRPr="005D0864">
        <w:rPr>
          <w:bCs/>
          <w:i/>
          <w:iCs/>
        </w:rPr>
        <w:t>p</w:t>
      </w:r>
      <w:r w:rsidR="009F7EA9">
        <w:rPr>
          <w:bCs/>
        </w:rPr>
        <w:t xml:space="preserve"> </w:t>
      </w:r>
      <w:r w:rsidR="00FA54F5">
        <w:rPr>
          <w:bCs/>
        </w:rPr>
        <w:t>&lt;</w:t>
      </w:r>
      <w:r w:rsidR="009F7EA9">
        <w:rPr>
          <w:bCs/>
        </w:rPr>
        <w:t xml:space="preserve"> </w:t>
      </w:r>
      <w:r w:rsidR="00FA54F5">
        <w:rPr>
          <w:bCs/>
        </w:rPr>
        <w:t>0.001; Table 1</w:t>
      </w:r>
      <w:r w:rsidR="00272CBE">
        <w:rPr>
          <w:bCs/>
        </w:rPr>
        <w:t>; Fig. 1H</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xml:space="preserve">: </w:t>
      </w:r>
      <w:r w:rsidR="00272CBE" w:rsidRPr="005D0864">
        <w:rPr>
          <w:bCs/>
          <w:i/>
          <w:iCs/>
        </w:rPr>
        <w:t>p</w:t>
      </w:r>
      <w:r w:rsidR="009F7EA9">
        <w:rPr>
          <w:bCs/>
        </w:rPr>
        <w:t xml:space="preserve"> </w:t>
      </w:r>
      <w:r w:rsidR="00272CBE">
        <w:rPr>
          <w:bCs/>
        </w:rPr>
        <w:t>&lt;</w:t>
      </w:r>
      <w:r w:rsidR="009F7EA9">
        <w:rPr>
          <w:bCs/>
        </w:rPr>
        <w:t xml:space="preserve"> </w:t>
      </w:r>
      <w:r w:rsidR="00272CBE">
        <w:rPr>
          <w:bCs/>
        </w:rPr>
        <w: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xml:space="preserve">: </w:t>
      </w:r>
      <w:r w:rsidR="00F669C6" w:rsidRPr="005D0864">
        <w:rPr>
          <w:bCs/>
          <w:i/>
          <w:iCs/>
        </w:rPr>
        <w:t>p</w:t>
      </w:r>
      <w:r w:rsidR="009F7EA9">
        <w:rPr>
          <w:bCs/>
        </w:rPr>
        <w:t xml:space="preserve"> </w:t>
      </w:r>
      <w:r w:rsidR="0017359D">
        <w:rPr>
          <w:bCs/>
        </w:rPr>
        <w:t>=</w:t>
      </w:r>
      <w:r w:rsidR="009F7EA9">
        <w:rPr>
          <w:bCs/>
        </w:rPr>
        <w:t xml:space="preserve"> </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xml:space="preserve">: </w:t>
      </w:r>
      <w:r w:rsidR="00F669C6" w:rsidRPr="005D0864">
        <w:rPr>
          <w:bCs/>
          <w:i/>
          <w:iCs/>
        </w:rPr>
        <w:t>p</w:t>
      </w:r>
      <w:r w:rsidR="009F7EA9">
        <w:rPr>
          <w:bCs/>
        </w:rPr>
        <w:t xml:space="preserve"> </w:t>
      </w:r>
      <w:r w:rsidR="00F669C6">
        <w:rPr>
          <w:bCs/>
        </w:rPr>
        <w:t>=</w:t>
      </w:r>
      <w:r w:rsidR="009F7EA9">
        <w:rPr>
          <w:bCs/>
        </w:rPr>
        <w:t xml:space="preserve"> </w:t>
      </w:r>
      <w:r w:rsidR="00F669C6">
        <w:rPr>
          <w:bCs/>
        </w:rPr>
        <w:t>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xml:space="preserve">: </w:t>
      </w:r>
      <w:r w:rsidR="00F669C6" w:rsidRPr="005D0864">
        <w:rPr>
          <w:bCs/>
          <w:i/>
          <w:iCs/>
        </w:rPr>
        <w:t>p</w:t>
      </w:r>
      <w:r w:rsidR="005D0864">
        <w:rPr>
          <w:bCs/>
        </w:rPr>
        <w:t xml:space="preserve"> </w:t>
      </w:r>
      <w:r w:rsidR="00F669C6">
        <w:rPr>
          <w:bCs/>
        </w:rPr>
        <w:t>&lt;</w:t>
      </w:r>
      <w:r w:rsidR="005D0864">
        <w:rPr>
          <w:bCs/>
        </w:rPr>
        <w:t xml:space="preserve"> </w:t>
      </w:r>
      <w:r w:rsidR="00F669C6">
        <w:rPr>
          <w:bCs/>
        </w:rPr>
        <w: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0BC0C6C7" w:rsidR="00870551" w:rsidRPr="005D0864" w:rsidRDefault="005D0864"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09EDF7B4" w:rsidR="00870551" w:rsidRPr="00C71098" w:rsidRDefault="005D0864"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228AA7B7" w:rsidR="00870551" w:rsidRPr="00C71098" w:rsidRDefault="005D0864" w:rsidP="005D0864">
            <w:pPr>
              <w:jc w:val="right"/>
              <w:rPr>
                <w:color w:val="000000"/>
              </w:rPr>
            </w:pPr>
            <w:r w:rsidRPr="005D0864">
              <w:rPr>
                <w:i/>
                <w:iCs/>
                <w:color w:val="000000"/>
              </w:rPr>
              <w:t>p</w:t>
            </w:r>
          </w:p>
        </w:tc>
      </w:tr>
      <w:tr w:rsidR="009E7F8B" w14:paraId="310C5F99"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5165DF">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5165DF">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5165DF">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5165DF">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5165DF">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5165DF">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5165DF">
            <w:pPr>
              <w:jc w:val="right"/>
              <w:rPr>
                <w:color w:val="000000"/>
              </w:rPr>
            </w:pPr>
          </w:p>
        </w:tc>
      </w:tr>
      <w:tr w:rsidR="00870551" w14:paraId="5AC40F25"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5165DF">
            <w:pPr>
              <w:jc w:val="right"/>
              <w:rPr>
                <w:color w:val="000000"/>
              </w:rPr>
            </w:pPr>
          </w:p>
        </w:tc>
      </w:tr>
      <w:tr w:rsidR="00870551" w14:paraId="122D33A4"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06A8BB16" w:rsidR="00870551" w:rsidRPr="00C71098" w:rsidRDefault="005D0864"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5165DF">
            <w:pPr>
              <w:jc w:val="right"/>
              <w:rPr>
                <w:color w:val="000000"/>
              </w:rPr>
            </w:pPr>
          </w:p>
        </w:tc>
      </w:tr>
      <w:tr w:rsidR="009E7F8B" w14:paraId="5E8240C1"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5165DF">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5165DF">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5165DF">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5165DF">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5165DF">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5165DF">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053F9CFE" w:rsidR="001861D2" w:rsidRDefault="00A120CC" w:rsidP="00DE2B27">
      <w:pPr>
        <w:spacing w:line="360" w:lineRule="auto"/>
        <w:rPr>
          <w:b/>
        </w:rPr>
      </w:pPr>
      <w:r>
        <w:rPr>
          <w:b/>
          <w:noProof/>
        </w:rPr>
        <w:drawing>
          <wp:inline distT="0" distB="0" distL="0" distR="0" wp14:anchorId="74766807" wp14:editId="6B5A0569">
            <wp:extent cx="5943600" cy="7924800"/>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14"/>
                    <a:stretch>
                      <a:fillRect/>
                    </a:stretch>
                  </pic:blipFill>
                  <pic:spPr>
                    <a:xfrm>
                      <a:off x="0" y="0"/>
                      <a:ext cx="5943600" cy="7924800"/>
                    </a:xfrm>
                    <a:prstGeom prst="rect">
                      <a:avLst/>
                    </a:prstGeom>
                  </pic:spPr>
                </pic:pic>
              </a:graphicData>
            </a:graphic>
          </wp:inline>
        </w:drawing>
      </w:r>
    </w:p>
    <w:p w14:paraId="7A23FF23" w14:textId="67F685AB" w:rsidR="00F06C56" w:rsidRDefault="00CD6CA5" w:rsidP="00DE2B27">
      <w:pPr>
        <w:spacing w:line="360" w:lineRule="auto"/>
        <w:rPr>
          <w:bCs/>
        </w:rPr>
      </w:pPr>
      <w:r>
        <w:rPr>
          <w:b/>
        </w:rPr>
        <w:lastRenderedPageBreak/>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(panel</w:t>
      </w:r>
      <w:r w:rsidR="00AD3279">
        <w:rPr>
          <w:bCs/>
        </w:rPr>
        <w:t>s</w:t>
      </w:r>
      <w:r w:rsidR="00F06C56">
        <w:rPr>
          <w:bCs/>
        </w:rPr>
        <w:t xml:space="preserve"> A</w:t>
      </w:r>
      <w:r w:rsidR="00AD3279">
        <w:rPr>
          <w:bCs/>
        </w:rPr>
        <w:t xml:space="preserve"> and B</w:t>
      </w:r>
      <w:r w:rsidR="00F06C56">
        <w:rPr>
          <w:bCs/>
        </w:rPr>
        <w:t>), leaf nitrogen content (panel</w:t>
      </w:r>
      <w:r w:rsidR="00AD3279">
        <w:rPr>
          <w:bCs/>
        </w:rPr>
        <w:t>s</w:t>
      </w:r>
      <w:r w:rsidR="00F06C56">
        <w:rPr>
          <w:bCs/>
        </w:rPr>
        <w:t xml:space="preserve"> </w:t>
      </w:r>
      <w:r w:rsidR="00AD3279">
        <w:rPr>
          <w:bCs/>
        </w:rPr>
        <w:t>C and D</w:t>
      </w:r>
      <w:r w:rsidR="00F06C56">
        <w:rPr>
          <w:bCs/>
        </w:rPr>
        <w:t>), leaf mass per unit leaf area (panel</w:t>
      </w:r>
      <w:r w:rsidR="00AD3279">
        <w:rPr>
          <w:bCs/>
        </w:rPr>
        <w:t>s</w:t>
      </w:r>
      <w:r w:rsidR="00F06C56">
        <w:rPr>
          <w:bCs/>
        </w:rPr>
        <w:t xml:space="preserve"> </w:t>
      </w:r>
      <w:r w:rsidR="00AD3279">
        <w:rPr>
          <w:bCs/>
        </w:rPr>
        <w:t>E and F</w:t>
      </w:r>
      <w:r w:rsidR="00F06C56">
        <w:rPr>
          <w:bCs/>
        </w:rPr>
        <w:t>), and chlorophyll content per unit leaf area (panel</w:t>
      </w:r>
      <w:r w:rsidR="00AD3279">
        <w:rPr>
          <w:bCs/>
        </w:rPr>
        <w:t>s G and H</w:t>
      </w:r>
      <w:r w:rsidR="00F06C56">
        <w:rPr>
          <w:bCs/>
        </w:rPr>
        <w:t>). Soil nitrogen fertilization is represented continuously on the x-axis</w:t>
      </w:r>
      <w:r w:rsidR="00AD3279">
        <w:rPr>
          <w:bCs/>
        </w:rPr>
        <w:t xml:space="preserve"> in all panels. </w:t>
      </w:r>
      <w:r w:rsidR="002A3A1F">
        <w:rPr>
          <w:bCs/>
        </w:rPr>
        <w:t>In the left column of panels, blue points and trendlines indicate the effect of increasing fertilization under ambient CO</w:t>
      </w:r>
      <w:r w:rsidR="002A3A1F">
        <w:rPr>
          <w:bCs/>
          <w:vertAlign w:val="subscript"/>
        </w:rPr>
        <w:t>2</w:t>
      </w:r>
      <w:r w:rsidR="002A3A1F">
        <w:rPr>
          <w:bCs/>
        </w:rPr>
        <w:t>, while red points and trendlines indicate the effect of increasing fertilization under elevated CO</w:t>
      </w:r>
      <w:r w:rsidR="002A3A1F">
        <w:rPr>
          <w:bCs/>
          <w:vertAlign w:val="subscript"/>
        </w:rPr>
        <w:t>2</w:t>
      </w:r>
      <w:r w:rsidR="002A3A1F">
        <w:rPr>
          <w:bCs/>
        </w:rPr>
        <w:t>.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w:t>
      </w:r>
      <w:r w:rsidR="002A3A1F" w:rsidRPr="005D0864">
        <w:rPr>
          <w:bCs/>
          <w:i/>
          <w:iCs/>
        </w:rPr>
        <w:t>p</w:t>
      </w:r>
      <w:r w:rsidR="009F7EA9">
        <w:rPr>
          <w:bCs/>
        </w:rPr>
        <w:t xml:space="preserve"> </w:t>
      </w:r>
      <w:r w:rsidR="002A3A1F">
        <w:rPr>
          <w:bCs/>
        </w:rPr>
        <w:t>&lt;</w:t>
      </w:r>
      <w:r w:rsidR="009F7EA9">
        <w:rPr>
          <w:bCs/>
        </w:rPr>
        <w:t xml:space="preserve"> </w:t>
      </w:r>
      <w:r w:rsidR="002A3A1F">
        <w:rPr>
          <w:bCs/>
        </w:rPr>
        <w:t>0.05), while dashed trendlines indicate slopes that are not distinguishable from zero (</w:t>
      </w:r>
      <w:r w:rsidR="002A3A1F" w:rsidRPr="005D0864">
        <w:rPr>
          <w:bCs/>
          <w:i/>
          <w:iCs/>
        </w:rPr>
        <w:t>p</w:t>
      </w:r>
      <w:r w:rsidR="009F7EA9">
        <w:rPr>
          <w:bCs/>
        </w:rPr>
        <w:t xml:space="preserve"> </w:t>
      </w:r>
      <w:r w:rsidR="002A3A1F">
        <w:rPr>
          <w:bCs/>
        </w:rPr>
        <w:t>&gt;</w:t>
      </w:r>
      <w:r w:rsidR="009F7EA9">
        <w:rPr>
          <w:bCs/>
        </w:rPr>
        <w:t xml:space="preserve"> </w:t>
      </w:r>
      <w:r w:rsidR="002A3A1F">
        <w:rPr>
          <w:bCs/>
        </w:rPr>
        <w:t xml:space="preserve">0.05). </w:t>
      </w:r>
      <w:r w:rsidR="00F06C56">
        <w:rPr>
          <w:bCs/>
        </w:rPr>
        <w:t xml:space="preserve">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386D8F0" w:rsidR="00B66115" w:rsidRPr="000E7383" w:rsidRDefault="002D71CB" w:rsidP="00DE2B27">
      <w:pPr>
        <w:spacing w:line="360" w:lineRule="auto"/>
        <w:rPr>
          <w:bCs/>
          <w:i/>
          <w:iCs/>
        </w:rPr>
      </w:pPr>
      <w:r>
        <w:rPr>
          <w:bCs/>
          <w:i/>
          <w:iCs/>
        </w:rPr>
        <w:lastRenderedPageBreak/>
        <w:t>Leaf biochemistry and stomatal conductance</w:t>
      </w:r>
    </w:p>
    <w:p w14:paraId="330B86C9" w14:textId="0452557B" w:rsidR="00833876" w:rsidRDefault="002A3A1F" w:rsidP="008729A7">
      <w:pPr>
        <w:spacing w:line="360" w:lineRule="auto"/>
        <w:ind w:firstLine="720"/>
        <w:rPr>
          <w:bCs/>
        </w:rPr>
      </w:pPr>
      <w:r>
        <w:rPr>
          <w:bCs/>
        </w:rPr>
        <w:t>Elevated CO</w:t>
      </w:r>
      <w:r>
        <w:rPr>
          <w:bCs/>
          <w:vertAlign w:val="subscript"/>
        </w:rPr>
        <w:t>2</w:t>
      </w:r>
      <w:r>
        <w:rPr>
          <w:bCs/>
        </w:rPr>
        <w:t xml:space="preserve"> </w:t>
      </w:r>
      <w:commentRangeStart w:id="13"/>
      <w:r w:rsidR="00382296">
        <w:rPr>
          <w:bCs/>
        </w:rPr>
        <w:t>resulted in</w:t>
      </w:r>
      <w:r w:rsidR="000211B3">
        <w:rPr>
          <w:bCs/>
        </w:rPr>
        <w:t xml:space="preserve"> plants with 16%</w:t>
      </w:r>
      <w:r w:rsidR="00382296">
        <w:rPr>
          <w:bCs/>
        </w:rPr>
        <w:t xml:space="preserve"> lower </w:t>
      </w:r>
      <w:commentRangeEnd w:id="13"/>
      <w:r w:rsidR="00382296">
        <w:rPr>
          <w:rStyle w:val="CommentReference"/>
        </w:rPr>
        <w:commentReference w:id="13"/>
      </w:r>
      <w:r>
        <w:rPr>
          <w:bCs/>
          <w:i/>
          <w:iCs/>
        </w:rPr>
        <w:t>V</w:t>
      </w:r>
      <w:r>
        <w:rPr>
          <w:bCs/>
          <w:vertAlign w:val="subscript"/>
        </w:rPr>
        <w:t>cmax25</w:t>
      </w:r>
      <w:r>
        <w:rPr>
          <w:bCs/>
        </w:rPr>
        <w:t xml:space="preserve"> </w:t>
      </w:r>
      <w:r w:rsidR="008B2EC1">
        <w:rPr>
          <w:bCs/>
        </w:rPr>
        <w:t>(</w:t>
      </w:r>
      <w:r w:rsidR="008B2EC1" w:rsidRPr="005D0864">
        <w:rPr>
          <w:bCs/>
          <w:i/>
          <w:iCs/>
        </w:rPr>
        <w:t>p</w:t>
      </w:r>
      <w:r w:rsidR="009F7EA9">
        <w:rPr>
          <w:bCs/>
        </w:rPr>
        <w:t xml:space="preserve"> </w:t>
      </w:r>
      <w:r w:rsidR="008B2EC1">
        <w:rPr>
          <w:bCs/>
        </w:rPr>
        <w:t>&lt;</w:t>
      </w:r>
      <w:r w:rsidR="009F7EA9">
        <w:rPr>
          <w:bCs/>
        </w:rPr>
        <w:t xml:space="preserve"> </w:t>
      </w:r>
      <w:r w:rsidR="008B2EC1">
        <w:rPr>
          <w:bCs/>
        </w:rPr>
        <w:t>0.001; Table 2) and</w:t>
      </w:r>
      <w:r w:rsidR="000211B3">
        <w:rPr>
          <w:bCs/>
        </w:rPr>
        <w:t xml:space="preserve"> 10% lower</w:t>
      </w:r>
      <w:r w:rsidR="008B2EC1">
        <w:rPr>
          <w:bCs/>
        </w:rPr>
        <w:t xml:space="preserve"> </w:t>
      </w:r>
      <w:r>
        <w:rPr>
          <w:bCs/>
          <w:i/>
          <w:iCs/>
        </w:rPr>
        <w:t>J</w:t>
      </w:r>
      <w:r>
        <w:rPr>
          <w:bCs/>
          <w:vertAlign w:val="subscript"/>
        </w:rPr>
        <w:t>max25</w:t>
      </w:r>
      <w:r>
        <w:rPr>
          <w:bCs/>
        </w:rPr>
        <w:t xml:space="preserve"> (</w:t>
      </w:r>
      <w:r w:rsidRPr="005D0864">
        <w:rPr>
          <w:bCs/>
          <w:i/>
          <w:iCs/>
        </w:rPr>
        <w:t>p</w:t>
      </w:r>
      <w:r w:rsidR="009F7EA9">
        <w:rPr>
          <w:bCs/>
        </w:rPr>
        <w:t xml:space="preserve"> </w:t>
      </w:r>
      <w:r w:rsidR="008B2EC1">
        <w:rPr>
          <w:bCs/>
        </w:rPr>
        <w:t>=</w:t>
      </w:r>
      <w:r w:rsidR="009F7EA9">
        <w:rPr>
          <w:bCs/>
        </w:rPr>
        <w:t xml:space="preserve"> </w:t>
      </w:r>
      <w:r>
        <w:rPr>
          <w:bCs/>
        </w:rPr>
        <w:t>0.0</w:t>
      </w:r>
      <w:r w:rsidR="00050001">
        <w:rPr>
          <w:bCs/>
        </w:rPr>
        <w:t>14</w:t>
      </w:r>
      <w:r>
        <w:rPr>
          <w:bCs/>
        </w:rPr>
        <w:t>; Table 2)</w:t>
      </w:r>
      <w:r w:rsidR="009D28AD">
        <w:rPr>
          <w:bCs/>
        </w:rPr>
        <w:t xml:space="preserve"> </w:t>
      </w:r>
      <w:r w:rsidR="000211B3">
        <w:rPr>
          <w:bCs/>
        </w:rPr>
        <w:t xml:space="preserve">as compared to those grown under ambient </w:t>
      </w:r>
      <w:proofErr w:type="gramStart"/>
      <w:r w:rsidR="000211B3">
        <w:rPr>
          <w:bCs/>
        </w:rPr>
        <w:t>CO</w:t>
      </w:r>
      <w:r w:rsidR="000211B3">
        <w:rPr>
          <w:bCs/>
          <w:vertAlign w:val="subscript"/>
        </w:rPr>
        <w:t>2</w:t>
      </w:r>
      <w:r>
        <w:rPr>
          <w:bCs/>
        </w:rPr>
        <w:t>, but</w:t>
      </w:r>
      <w:proofErr w:type="gramEnd"/>
      <w:r>
        <w:rPr>
          <w:bCs/>
        </w:rPr>
        <w:t xml:space="preserve"> did not influence </w:t>
      </w:r>
      <w:r>
        <w:rPr>
          <w:bCs/>
          <w:i/>
          <w:iCs/>
        </w:rPr>
        <w:t>R</w:t>
      </w:r>
      <w:r>
        <w:rPr>
          <w:bCs/>
          <w:vertAlign w:val="subscript"/>
        </w:rPr>
        <w:t>d25</w:t>
      </w:r>
      <w:r>
        <w:rPr>
          <w:bCs/>
        </w:rPr>
        <w:t xml:space="preserve"> (</w:t>
      </w:r>
      <w:r w:rsidR="009F7EA9" w:rsidRPr="005D0864">
        <w:rPr>
          <w:bCs/>
          <w:i/>
          <w:iCs/>
        </w:rPr>
        <w:t>p</w:t>
      </w:r>
      <w:r w:rsidR="009F7EA9">
        <w:rPr>
          <w:bCs/>
        </w:rPr>
        <w:t xml:space="preserve"> </w:t>
      </w:r>
      <w:r>
        <w:rPr>
          <w:bCs/>
        </w:rPr>
        <w:t>=</w:t>
      </w:r>
      <w:r w:rsidR="009F7EA9">
        <w:rPr>
          <w:bCs/>
        </w:rPr>
        <w:t xml:space="preserve"> </w:t>
      </w:r>
      <w:r>
        <w:rPr>
          <w:bCs/>
        </w:rPr>
        <w:t>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w:t>
      </w:r>
      <w:r w:rsidR="008B2EC1" w:rsidRPr="005D0864">
        <w:rPr>
          <w:bCs/>
          <w:i/>
          <w:iCs/>
        </w:rPr>
        <w:t>p</w:t>
      </w:r>
      <w:r w:rsidR="009F7EA9">
        <w:rPr>
          <w:bCs/>
        </w:rPr>
        <w:t xml:space="preserve"> </w:t>
      </w:r>
      <w:r w:rsidR="008B2EC1">
        <w:rPr>
          <w:bCs/>
        </w:rPr>
        <w:t>&lt;</w:t>
      </w:r>
      <w:r w:rsidR="009F7EA9">
        <w:rPr>
          <w:bCs/>
        </w:rPr>
        <w:t xml:space="preserve"> </w:t>
      </w:r>
      <w:r w:rsidR="008B2EC1">
        <w:rPr>
          <w:bCs/>
        </w:rPr>
        <w:t>0.001; Table 2; Fig. 2E).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w:t>
      </w:r>
      <w:r w:rsidR="008729A7">
        <w:rPr>
          <w:color w:val="000000"/>
        </w:rPr>
        <w:t>CO</w:t>
      </w:r>
      <w:r w:rsidR="008729A7">
        <w:rPr>
          <w:color w:val="000000"/>
          <w:vertAlign w:val="subscript"/>
        </w:rPr>
        <w:t>2</w:t>
      </w:r>
      <w:r w:rsidR="008729A7">
        <w:rPr>
          <w:color w:val="000000"/>
        </w:rPr>
        <w:t>-by-fertilization interaction</w:t>
      </w:r>
      <w:r w:rsidR="008729A7">
        <w:rPr>
          <w:bCs/>
        </w:rPr>
        <w:t xml:space="preserve">: </w:t>
      </w:r>
      <w:r w:rsidR="008B2EC1" w:rsidRPr="005D0864">
        <w:rPr>
          <w:bCs/>
          <w:i/>
          <w:iCs/>
        </w:rPr>
        <w:t>p</w:t>
      </w:r>
      <w:r w:rsidR="009F7EA9">
        <w:rPr>
          <w:bCs/>
        </w:rPr>
        <w:t xml:space="preserve"> </w:t>
      </w:r>
      <w:r w:rsidR="008B2EC1">
        <w:rPr>
          <w:bCs/>
        </w:rPr>
        <w:t>=</w:t>
      </w:r>
      <w:r w:rsidR="009F7EA9">
        <w:rPr>
          <w:bCs/>
        </w:rPr>
        <w:t xml:space="preserve"> </w:t>
      </w:r>
      <w:r w:rsidR="008B2EC1">
        <w:rPr>
          <w:bCs/>
        </w:rPr>
        <w:t>0.1</w:t>
      </w:r>
      <w:r w:rsidR="00050001">
        <w:rPr>
          <w:bCs/>
        </w:rPr>
        <w:t>85</w:t>
      </w:r>
      <w:r w:rsidR="008B2EC1">
        <w:rPr>
          <w:bCs/>
        </w:rPr>
        <w:t xml:space="preserve">, </w:t>
      </w:r>
      <w:r w:rsidR="008B2EC1" w:rsidRPr="005D0864">
        <w:rPr>
          <w:bCs/>
          <w:i/>
          <w:iCs/>
        </w:rPr>
        <w:t>p</w:t>
      </w:r>
      <w:r w:rsidR="009F7EA9">
        <w:rPr>
          <w:bCs/>
        </w:rPr>
        <w:t xml:space="preserve"> </w:t>
      </w:r>
      <w:r w:rsidR="008B2EC1">
        <w:rPr>
          <w:bCs/>
        </w:rPr>
        <w:t>=</w:t>
      </w:r>
      <w:r w:rsidR="009F7EA9">
        <w:rPr>
          <w:bCs/>
        </w:rPr>
        <w:t xml:space="preserve"> </w:t>
      </w:r>
      <w:r w:rsidR="008B2EC1">
        <w:rPr>
          <w:bCs/>
        </w:rPr>
        <w:t>0.3</w:t>
      </w:r>
      <w:r w:rsidR="00833876">
        <w:rPr>
          <w:bCs/>
        </w:rPr>
        <w:t>89</w:t>
      </w:r>
      <w:r w:rsidR="000211B3">
        <w:rPr>
          <w:bCs/>
        </w:rPr>
        <w:t xml:space="preserve"> for </w:t>
      </w:r>
      <w:r w:rsidR="000211B3" w:rsidRPr="003703E2">
        <w:rPr>
          <w:bCs/>
          <w:i/>
          <w:iCs/>
        </w:rPr>
        <w:t>V</w:t>
      </w:r>
      <w:r w:rsidR="000211B3">
        <w:rPr>
          <w:bCs/>
          <w:vertAlign w:val="subscript"/>
        </w:rPr>
        <w:t>c</w:t>
      </w:r>
      <w:r w:rsidR="003703E2">
        <w:rPr>
          <w:bCs/>
          <w:vertAlign w:val="subscript"/>
        </w:rPr>
        <w:t>ma</w:t>
      </w:r>
      <w:r w:rsidR="000211B3">
        <w:rPr>
          <w:bCs/>
          <w:vertAlign w:val="subscript"/>
        </w:rPr>
        <w:t>x25</w:t>
      </w:r>
      <w:r w:rsidR="000211B3">
        <w:rPr>
          <w:bCs/>
        </w:rPr>
        <w:t xml:space="preserve"> and </w:t>
      </w:r>
      <w:r w:rsidR="000211B3" w:rsidRPr="003703E2">
        <w:rPr>
          <w:bCs/>
          <w:i/>
          <w:iCs/>
        </w:rPr>
        <w:t>J</w:t>
      </w:r>
      <w:r w:rsidR="000211B3">
        <w:rPr>
          <w:bCs/>
          <w:vertAlign w:val="subscript"/>
        </w:rPr>
        <w:t>max25</w:t>
      </w:r>
      <w:r w:rsidR="000211B3">
        <w:rPr>
          <w:bCs/>
        </w:rPr>
        <w:t>, respectively</w:t>
      </w:r>
      <w:r w:rsidR="008B2EC1">
        <w:rPr>
          <w:bCs/>
        </w:rPr>
        <w:t xml:space="preserve">; Table 2; Fig. 2A, 2C) </w:t>
      </w:r>
      <w:r w:rsidR="00665887">
        <w:rPr>
          <w:bCs/>
        </w:rPr>
        <w:t xml:space="preserve">or between inoculation treatments </w:t>
      </w:r>
      <w:r w:rsidR="008B2EC1">
        <w:rPr>
          <w:bCs/>
        </w:rPr>
        <w:t>(</w:t>
      </w:r>
      <w:r w:rsidR="008729A7">
        <w:rPr>
          <w:color w:val="000000"/>
        </w:rPr>
        <w:t>CO</w:t>
      </w:r>
      <w:r w:rsidR="008729A7">
        <w:rPr>
          <w:color w:val="000000"/>
          <w:vertAlign w:val="subscript"/>
        </w:rPr>
        <w:t>2</w:t>
      </w:r>
      <w:r w:rsidR="008729A7">
        <w:rPr>
          <w:color w:val="000000"/>
        </w:rPr>
        <w:t>-by-</w:t>
      </w:r>
      <w:r w:rsidR="008729A7">
        <w:rPr>
          <w:color w:val="000000"/>
        </w:rPr>
        <w:t>inoculation</w:t>
      </w:r>
      <w:r w:rsidR="008729A7">
        <w:rPr>
          <w:color w:val="000000"/>
        </w:rPr>
        <w:t xml:space="preserve"> interaction</w:t>
      </w:r>
      <w:r w:rsidR="008729A7">
        <w:rPr>
          <w:bCs/>
        </w:rPr>
        <w:t>:</w:t>
      </w:r>
      <w:r w:rsidR="008729A7">
        <w:rPr>
          <w:bCs/>
        </w:rPr>
        <w:t xml:space="preserve"> </w:t>
      </w:r>
      <w:r w:rsidR="008729A7" w:rsidRPr="005D0864">
        <w:rPr>
          <w:bCs/>
          <w:i/>
          <w:iCs/>
        </w:rPr>
        <w:t>p</w:t>
      </w:r>
      <w:r w:rsidR="008729A7">
        <w:rPr>
          <w:bCs/>
        </w:rPr>
        <w:t xml:space="preserve"> = 0.799 and </w:t>
      </w:r>
      <w:r w:rsidR="008729A7" w:rsidRPr="005D0864">
        <w:rPr>
          <w:bCs/>
          <w:i/>
          <w:iCs/>
        </w:rPr>
        <w:t>p</w:t>
      </w:r>
      <w:r w:rsidR="008729A7">
        <w:rPr>
          <w:bCs/>
        </w:rPr>
        <w:t xml:space="preserve"> = 0.714 for </w:t>
      </w:r>
      <w:r w:rsidR="008729A7">
        <w:rPr>
          <w:bCs/>
          <w:i/>
          <w:iCs/>
        </w:rPr>
        <w:t>V</w:t>
      </w:r>
      <w:r w:rsidR="008729A7">
        <w:rPr>
          <w:bCs/>
          <w:vertAlign w:val="subscript"/>
        </w:rPr>
        <w:t>cmax25</w:t>
      </w:r>
      <w:r w:rsidR="008729A7">
        <w:rPr>
          <w:bCs/>
        </w:rPr>
        <w:t xml:space="preserve"> and </w:t>
      </w:r>
      <w:r w:rsidR="008729A7">
        <w:rPr>
          <w:bCs/>
          <w:i/>
          <w:iCs/>
        </w:rPr>
        <w:t>J</w:t>
      </w:r>
      <w:r w:rsidR="008729A7">
        <w:rPr>
          <w:bCs/>
          <w:vertAlign w:val="subscript"/>
        </w:rPr>
        <w:t>max25</w:t>
      </w:r>
      <w:r w:rsidR="008729A7">
        <w:rPr>
          <w:bCs/>
        </w:rPr>
        <w:t>, respectively; Table 2</w:t>
      </w:r>
      <w:r w:rsidR="008B2EC1">
        <w:rPr>
          <w:bCs/>
        </w:rPr>
        <w:t>)</w:t>
      </w:r>
      <w:r w:rsidR="004E14A4">
        <w:rPr>
          <w:bCs/>
        </w:rPr>
        <w:t>.</w:t>
      </w:r>
      <w:r w:rsidR="008B2EC1">
        <w:rPr>
          <w:bCs/>
        </w:rPr>
        <w:t xml:space="preserve"> </w:t>
      </w:r>
      <w:r w:rsidR="00BC7806">
        <w:rPr>
          <w:bCs/>
        </w:rPr>
        <w:t>However, a</w:t>
      </w:r>
      <w:r w:rsidR="008B2EC1">
        <w:rPr>
          <w:bCs/>
        </w:rPr>
        <w:t xml:space="preserve"> strong interaction between fertilization and inoculation (</w:t>
      </w:r>
      <w:r w:rsidR="00CC4250">
        <w:rPr>
          <w:bCs/>
        </w:rPr>
        <w:t xml:space="preserve">fertilization-by-inoculation interaction: </w:t>
      </w:r>
      <w:r w:rsidR="008B2EC1" w:rsidRPr="005D0864">
        <w:rPr>
          <w:bCs/>
          <w:i/>
          <w:iCs/>
        </w:rPr>
        <w:t>p</w:t>
      </w:r>
      <w:r w:rsidR="009F7EA9">
        <w:rPr>
          <w:bCs/>
        </w:rPr>
        <w:t xml:space="preserve"> </w:t>
      </w:r>
      <w:r w:rsidR="00833876">
        <w:rPr>
          <w:bCs/>
        </w:rPr>
        <w:t>≤</w:t>
      </w:r>
      <w:r w:rsidR="009F7EA9">
        <w:rPr>
          <w:bCs/>
        </w:rPr>
        <w:t xml:space="preserve"> </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w:t>
      </w:r>
      <w:r w:rsidR="00833876" w:rsidRPr="005D0864">
        <w:rPr>
          <w:bCs/>
          <w:i/>
          <w:iCs/>
        </w:rPr>
        <w:t>p</w:t>
      </w:r>
      <w:r w:rsidR="009F7EA9">
        <w:rPr>
          <w:bCs/>
        </w:rPr>
        <w:t xml:space="preserve"> </w:t>
      </w:r>
      <w:r w:rsidR="00833876">
        <w:rPr>
          <w:bCs/>
        </w:rPr>
        <w:t>&lt;</w:t>
      </w:r>
      <w:r w:rsidR="009F7EA9">
        <w:rPr>
          <w:bCs/>
        </w:rPr>
        <w:t xml:space="preserve"> </w:t>
      </w:r>
      <w:r w:rsidR="00833876">
        <w:rPr>
          <w:bCs/>
        </w:rPr>
        <w:t>0.001; Table 2)</w:t>
      </w:r>
      <w:r w:rsidR="008B2EC1">
        <w:rPr>
          <w:bCs/>
        </w:rPr>
        <w:t xml:space="preserve">, </w:t>
      </w:r>
      <w:r w:rsidR="008B2EC1">
        <w:rPr>
          <w:bCs/>
          <w:i/>
          <w:iCs/>
        </w:rPr>
        <w:t>J</w:t>
      </w:r>
      <w:r w:rsidR="008B2EC1">
        <w:rPr>
          <w:bCs/>
          <w:vertAlign w:val="subscript"/>
        </w:rPr>
        <w:t>max25</w:t>
      </w:r>
      <w:r w:rsidR="00833876">
        <w:rPr>
          <w:bCs/>
        </w:rPr>
        <w:t xml:space="preserve"> (</w:t>
      </w:r>
      <w:r w:rsidR="00833876" w:rsidRPr="005D0864">
        <w:rPr>
          <w:bCs/>
          <w:i/>
          <w:iCs/>
        </w:rPr>
        <w:t>p</w:t>
      </w:r>
      <w:r w:rsidR="009F7EA9">
        <w:rPr>
          <w:bCs/>
        </w:rPr>
        <w:t xml:space="preserve"> </w:t>
      </w:r>
      <w:r w:rsidR="00833876">
        <w:rPr>
          <w:bCs/>
        </w:rPr>
        <w:t>&lt;</w:t>
      </w:r>
      <w:r w:rsidR="009F7EA9">
        <w:rPr>
          <w:bCs/>
        </w:rPr>
        <w:t xml:space="preserve"> </w:t>
      </w:r>
      <w:r w:rsidR="00833876">
        <w:rPr>
          <w:bCs/>
        </w:rPr>
        <w:t>0.001; Table 2)</w:t>
      </w:r>
      <w:r w:rsidR="008B2EC1">
        <w:rPr>
          <w:bCs/>
        </w:rPr>
        <w:t xml:space="preserve">, and </w:t>
      </w:r>
      <w:r w:rsidR="008B2EC1">
        <w:rPr>
          <w:bCs/>
          <w:i/>
          <w:iCs/>
        </w:rPr>
        <w:t>R</w:t>
      </w:r>
      <w:r w:rsidR="008B2EC1">
        <w:rPr>
          <w:bCs/>
          <w:vertAlign w:val="subscript"/>
        </w:rPr>
        <w:t>d25</w:t>
      </w:r>
      <w:r w:rsidR="008B2EC1">
        <w:rPr>
          <w:bCs/>
        </w:rPr>
        <w:t xml:space="preserve"> (</w:t>
      </w:r>
      <w:r w:rsidR="008B2EC1" w:rsidRPr="005D0864">
        <w:rPr>
          <w:bCs/>
          <w:i/>
          <w:iCs/>
        </w:rPr>
        <w:t>p</w:t>
      </w:r>
      <w:r w:rsidR="009F7EA9">
        <w:rPr>
          <w:bCs/>
        </w:rPr>
        <w:t xml:space="preserve"> </w:t>
      </w:r>
      <w:r w:rsidR="00833876">
        <w:rPr>
          <w:bCs/>
        </w:rPr>
        <w:t>=</w:t>
      </w:r>
      <w:r w:rsidR="009F7EA9">
        <w:rPr>
          <w:bCs/>
        </w:rPr>
        <w:t xml:space="preserve"> </w:t>
      </w:r>
      <w:r w:rsidR="008B2EC1">
        <w:rPr>
          <w:bCs/>
        </w:rPr>
        <w:t>0.0</w:t>
      </w:r>
      <w:r w:rsidR="00833876">
        <w:rPr>
          <w:bCs/>
        </w:rPr>
        <w:t>15</w:t>
      </w:r>
      <w:r w:rsidR="008B2EC1">
        <w:rPr>
          <w:bCs/>
        </w:rPr>
        <w:t>; Table 2) was only observed in uninoculated pots</w:t>
      </w:r>
      <w:r w:rsidR="004E14A4">
        <w:rPr>
          <w:bCs/>
        </w:rPr>
        <w:t xml:space="preserve"> (Tukey: </w:t>
      </w:r>
      <w:r w:rsidR="004E14A4" w:rsidRPr="005D0864">
        <w:rPr>
          <w:bCs/>
          <w:i/>
          <w:iCs/>
        </w:rPr>
        <w:t>p</w:t>
      </w:r>
      <w:r w:rsidR="005D0864">
        <w:rPr>
          <w:bCs/>
        </w:rPr>
        <w:t xml:space="preserve"> </w:t>
      </w:r>
      <w:r w:rsidR="00833876">
        <w:rPr>
          <w:bCs/>
        </w:rPr>
        <w:t>≤</w:t>
      </w:r>
      <w:r w:rsidR="005D0864">
        <w:rPr>
          <w:bCs/>
        </w:rPr>
        <w:t xml:space="preserve"> </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w:t>
      </w:r>
      <w:r w:rsidR="004E14A4" w:rsidRPr="005D0864">
        <w:rPr>
          <w:bCs/>
          <w:i/>
          <w:iCs/>
        </w:rPr>
        <w:t>p</w:t>
      </w:r>
      <w:r w:rsidR="009F7EA9">
        <w:rPr>
          <w:bCs/>
        </w:rPr>
        <w:t xml:space="preserve"> </w:t>
      </w:r>
      <w:r w:rsidR="004E14A4">
        <w:rPr>
          <w:bCs/>
        </w:rPr>
        <w:t>=</w:t>
      </w:r>
      <w:r w:rsidR="009F7EA9">
        <w:rPr>
          <w:bCs/>
        </w:rPr>
        <w:t xml:space="preserve"> </w:t>
      </w:r>
      <w:r w:rsidR="004E14A4">
        <w:rPr>
          <w:bCs/>
        </w:rPr>
        <w:t>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w:t>
      </w:r>
      <w:r w:rsidR="004E14A4" w:rsidRPr="005D0864">
        <w:rPr>
          <w:bCs/>
          <w:i/>
          <w:iCs/>
        </w:rPr>
        <w:t>p</w:t>
      </w:r>
      <w:r w:rsidR="009F7EA9">
        <w:rPr>
          <w:bCs/>
        </w:rPr>
        <w:t xml:space="preserve"> </w:t>
      </w:r>
      <w:r w:rsidR="004E14A4">
        <w:rPr>
          <w:bCs/>
        </w:rPr>
        <w:t>=</w:t>
      </w:r>
      <w:r w:rsidR="009F7EA9">
        <w:rPr>
          <w:bCs/>
        </w:rPr>
        <w:t xml:space="preserve"> </w:t>
      </w:r>
      <w:r w:rsidR="004E14A4">
        <w:rPr>
          <w:bCs/>
        </w:rPr>
        <w:t>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w:t>
      </w:r>
      <w:r w:rsidR="004E14A4" w:rsidRPr="005D0864">
        <w:rPr>
          <w:bCs/>
          <w:i/>
          <w:iCs/>
        </w:rPr>
        <w:t>p</w:t>
      </w:r>
      <w:r w:rsidR="009F7EA9">
        <w:rPr>
          <w:bCs/>
        </w:rPr>
        <w:t xml:space="preserve"> </w:t>
      </w:r>
      <w:r w:rsidR="004E14A4">
        <w:rPr>
          <w:bCs/>
        </w:rPr>
        <w:t>=</w:t>
      </w:r>
      <w:r w:rsidR="009F7EA9">
        <w:rPr>
          <w:bCs/>
        </w:rPr>
        <w:t xml:space="preserve"> </w:t>
      </w:r>
      <w:r w:rsidR="004E14A4">
        <w:rPr>
          <w:bCs/>
        </w:rPr>
        <w:t>0.4</w:t>
      </w:r>
      <w:r w:rsidR="00833876">
        <w:rPr>
          <w:bCs/>
        </w:rPr>
        <w:t>4</w:t>
      </w:r>
      <w:r w:rsidR="004E14A4">
        <w:rPr>
          <w:bCs/>
        </w:rPr>
        <w:t xml:space="preserve">3) </w:t>
      </w:r>
      <w:r w:rsidR="008B2EC1">
        <w:rPr>
          <w:bCs/>
        </w:rPr>
        <w:t>in inoculated pots</w:t>
      </w:r>
      <w:r w:rsidR="004E14A4">
        <w:rPr>
          <w:bCs/>
        </w:rPr>
        <w:t xml:space="preserve"> (Figs. 2B, 2D, 2F, 2H)</w:t>
      </w:r>
      <w:r w:rsidR="008B2EC1">
        <w:rPr>
          <w:bCs/>
        </w:rPr>
        <w:t>.</w:t>
      </w:r>
      <w:r w:rsidR="004E14A4">
        <w:rPr>
          <w:bCs/>
        </w:rPr>
        <w:t xml:space="preserve"> </w:t>
      </w:r>
      <w:r w:rsidR="00833876">
        <w:rPr>
          <w:bCs/>
        </w:rPr>
        <w:t xml:space="preserve">A relatively </w:t>
      </w:r>
      <w:commentRangeStart w:id="14"/>
      <w:r w:rsidR="00833876">
        <w:rPr>
          <w:bCs/>
        </w:rPr>
        <w:t xml:space="preserve">stronger positive effect of increasing fertilization on </w:t>
      </w:r>
      <w:r w:rsidR="00F44405">
        <w:rPr>
          <w:bCs/>
          <w:i/>
          <w:iCs/>
        </w:rPr>
        <w:t>V</w:t>
      </w:r>
      <w:r w:rsidR="00F44405">
        <w:rPr>
          <w:bCs/>
          <w:vertAlign w:val="subscript"/>
        </w:rPr>
        <w:t>cmax25</w:t>
      </w:r>
      <w:r w:rsidR="00F44405">
        <w:rPr>
          <w:bCs/>
        </w:rPr>
        <w:t xml:space="preserve"> </w:t>
      </w:r>
      <w:r w:rsidR="00833876">
        <w:rPr>
          <w:bCs/>
        </w:rPr>
        <w:t xml:space="preserve">than </w:t>
      </w:r>
      <w:r w:rsidR="00F44405">
        <w:rPr>
          <w:bCs/>
          <w:i/>
          <w:iCs/>
        </w:rPr>
        <w:t>J</w:t>
      </w:r>
      <w:r w:rsidR="00F44405">
        <w:rPr>
          <w:bCs/>
          <w:vertAlign w:val="subscript"/>
        </w:rPr>
        <w:t>max25</w:t>
      </w:r>
      <w:r w:rsidR="00F44405">
        <w:rPr>
          <w:bCs/>
        </w:rPr>
        <w:t xml:space="preserve"> </w:t>
      </w:r>
      <w:r w:rsidR="00833876">
        <w:rPr>
          <w:bCs/>
        </w:rPr>
        <w:t xml:space="preserve">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w:t>
      </w:r>
      <w:commentRangeEnd w:id="14"/>
      <w:r w:rsidR="004D7035">
        <w:rPr>
          <w:rStyle w:val="CommentReference"/>
        </w:rPr>
        <w:commentReference w:id="14"/>
      </w:r>
      <w:r w:rsidR="00DB4AC0">
        <w:rPr>
          <w:bCs/>
        </w:rPr>
        <w:t>(</w:t>
      </w:r>
      <w:r w:rsidR="00DB4AC0" w:rsidRPr="005D0864">
        <w:rPr>
          <w:bCs/>
          <w:i/>
          <w:iCs/>
        </w:rPr>
        <w:t>p</w:t>
      </w:r>
      <w:r w:rsidR="009F7EA9">
        <w:rPr>
          <w:bCs/>
        </w:rPr>
        <w:t xml:space="preserve"> </w:t>
      </w:r>
      <w:r w:rsidR="00DB4AC0">
        <w:rPr>
          <w:bCs/>
        </w:rPr>
        <w:t>&lt;</w:t>
      </w:r>
      <w:r w:rsidR="009F7EA9">
        <w:rPr>
          <w:bCs/>
        </w:rPr>
        <w:t xml:space="preserve"> </w:t>
      </w:r>
      <w:r w:rsidR="00DB4AC0">
        <w:rPr>
          <w:bCs/>
        </w:rPr>
        <w:t xml:space="preserve">0.001), </w:t>
      </w:r>
      <w:commentRangeStart w:id="15"/>
      <w:r w:rsidR="00DB4AC0">
        <w:rPr>
          <w:bCs/>
        </w:rPr>
        <w:t xml:space="preserve">though this pattern was </w:t>
      </w:r>
      <w:r w:rsidR="00F44405">
        <w:rPr>
          <w:bCs/>
        </w:rPr>
        <w:t>only seen</w:t>
      </w:r>
      <w:r w:rsidR="00DB4AC0">
        <w:rPr>
          <w:bCs/>
        </w:rPr>
        <w:t xml:space="preserve"> in uninoculated pots (Tukey: </w:t>
      </w:r>
      <w:r w:rsidR="00DB4AC0" w:rsidRPr="005D0864">
        <w:rPr>
          <w:bCs/>
          <w:i/>
          <w:iCs/>
        </w:rPr>
        <w:t>p</w:t>
      </w:r>
      <w:r w:rsidR="009F7EA9">
        <w:rPr>
          <w:bCs/>
        </w:rPr>
        <w:t xml:space="preserve"> </w:t>
      </w:r>
      <w:r w:rsidR="00DB4AC0">
        <w:rPr>
          <w:bCs/>
        </w:rPr>
        <w:t>=</w:t>
      </w:r>
      <w:r w:rsidR="009F7EA9">
        <w:rPr>
          <w:bCs/>
        </w:rPr>
        <w:t xml:space="preserve"> </w:t>
      </w:r>
      <w:r w:rsidR="00DB4AC0">
        <w:rPr>
          <w:bCs/>
        </w:rPr>
        <w:t>0.003)</w:t>
      </w:r>
      <w:r w:rsidR="00F44405">
        <w:rPr>
          <w:bCs/>
        </w:rPr>
        <w:t xml:space="preserve"> and not inoculated plants (Tukey: </w:t>
      </w:r>
      <w:r w:rsidR="00F44405" w:rsidRPr="005D0864">
        <w:rPr>
          <w:bCs/>
          <w:i/>
          <w:iCs/>
        </w:rPr>
        <w:t>p</w:t>
      </w:r>
      <w:r w:rsidR="005D0864">
        <w:rPr>
          <w:bCs/>
          <w:i/>
          <w:iCs/>
        </w:rPr>
        <w:t xml:space="preserve"> </w:t>
      </w:r>
      <w:r w:rsidR="00F44405">
        <w:rPr>
          <w:bCs/>
        </w:rPr>
        <w:t>&gt;</w:t>
      </w:r>
      <w:r w:rsidR="005D0864">
        <w:rPr>
          <w:bCs/>
        </w:rPr>
        <w:t xml:space="preserve"> </w:t>
      </w:r>
      <w:r w:rsidR="00F44405">
        <w:rPr>
          <w:bCs/>
        </w:rPr>
        <w:t>0.05)</w:t>
      </w:r>
      <w:r w:rsidR="00DB4AC0">
        <w:rPr>
          <w:bCs/>
        </w:rPr>
        <w:t>.</w:t>
      </w:r>
      <w:commentRangeEnd w:id="15"/>
      <w:r w:rsidR="00F44405">
        <w:rPr>
          <w:rStyle w:val="CommentReference"/>
        </w:rPr>
        <w:commentReference w:id="15"/>
      </w:r>
    </w:p>
    <w:p w14:paraId="624DF31D" w14:textId="398AB2F9" w:rsidR="00F06C56" w:rsidRDefault="004E14A4" w:rsidP="009F7EA9">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w:t>
      </w:r>
      <w:r w:rsidRPr="005D0864">
        <w:rPr>
          <w:bCs/>
          <w:i/>
          <w:iCs/>
        </w:rPr>
        <w:t>p</w:t>
      </w:r>
      <w:r w:rsidR="009F7EA9">
        <w:rPr>
          <w:bCs/>
        </w:rPr>
        <w:t xml:space="preserve"> </w:t>
      </w:r>
      <w:r>
        <w:rPr>
          <w:bCs/>
        </w:rPr>
        <w:t>&lt;</w:t>
      </w:r>
      <w:r w:rsidR="009F7EA9">
        <w:rPr>
          <w:bCs/>
        </w:rPr>
        <w:t xml:space="preserve"> </w:t>
      </w:r>
      <w:r>
        <w:rPr>
          <w:bCs/>
        </w:rPr>
        <w:t>0.001; Table 2)</w:t>
      </w:r>
      <w:r w:rsidR="00865A1C">
        <w:rPr>
          <w:bCs/>
        </w:rPr>
        <w:t xml:space="preserve"> compared to ambient CO</w:t>
      </w:r>
      <w:r w:rsidR="00865A1C">
        <w:rPr>
          <w:bCs/>
          <w:vertAlign w:val="subscript"/>
        </w:rPr>
        <w:t>2</w:t>
      </w:r>
      <w:r>
        <w:rPr>
          <w:bCs/>
        </w:rPr>
        <w:t xml:space="preserve">, </w:t>
      </w:r>
      <w:commentRangeStart w:id="16"/>
      <w:r>
        <w:rPr>
          <w:bCs/>
        </w:rPr>
        <w:t>but this downregulation did not influence stomatal limitation of photosynthesis (</w:t>
      </w:r>
      <w:r w:rsidRPr="005D0864">
        <w:rPr>
          <w:bCs/>
          <w:i/>
          <w:iCs/>
        </w:rPr>
        <w:t>p</w:t>
      </w:r>
      <w:r w:rsidR="005D0864">
        <w:rPr>
          <w:bCs/>
        </w:rPr>
        <w:t xml:space="preserve"> </w:t>
      </w:r>
      <w:r>
        <w:rPr>
          <w:bCs/>
        </w:rPr>
        <w:t>=</w:t>
      </w:r>
      <w:r w:rsidR="005D0864">
        <w:rPr>
          <w:bCs/>
        </w:rPr>
        <w:t xml:space="preserve"> </w:t>
      </w:r>
      <w:r w:rsidR="006F60E2">
        <w:rPr>
          <w:bCs/>
        </w:rPr>
        <w:t>0.355</w:t>
      </w:r>
      <w:r>
        <w:rPr>
          <w:bCs/>
        </w:rPr>
        <w:t>; Table 2)</w:t>
      </w:r>
      <w:commentRangeEnd w:id="16"/>
      <w:r w:rsidR="00623A54">
        <w:rPr>
          <w:rStyle w:val="CommentReference"/>
        </w:rPr>
        <w:commentReference w:id="16"/>
      </w:r>
      <w:r>
        <w:rPr>
          <w:bCs/>
        </w:rPr>
        <w:t xml:space="preserve">.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w:t>
      </w:r>
      <w:r w:rsidR="00CC4250">
        <w:rPr>
          <w:bCs/>
        </w:rPr>
        <w:t>CO</w:t>
      </w:r>
      <w:r w:rsidR="00CC4250">
        <w:rPr>
          <w:bCs/>
          <w:vertAlign w:val="subscript"/>
        </w:rPr>
        <w:t>2</w:t>
      </w:r>
      <w:r w:rsidR="00CC4250">
        <w:rPr>
          <w:bCs/>
        </w:rPr>
        <w:t xml:space="preserve">-by-fertilization interaction: </w:t>
      </w:r>
      <w:r w:rsidRPr="005D0864">
        <w:rPr>
          <w:bCs/>
          <w:i/>
          <w:iCs/>
        </w:rPr>
        <w:t>p</w:t>
      </w:r>
      <w:r w:rsidR="009F7EA9">
        <w:rPr>
          <w:bCs/>
        </w:rPr>
        <w:t xml:space="preserve"> </w:t>
      </w:r>
      <w:r>
        <w:rPr>
          <w:bCs/>
        </w:rPr>
        <w:t>=</w:t>
      </w:r>
      <w:r w:rsidR="009F7EA9">
        <w:rPr>
          <w:bCs/>
        </w:rPr>
        <w:t xml:space="preserve"> </w:t>
      </w:r>
      <w:r w:rsidR="006F60E2">
        <w:rPr>
          <w:bCs/>
        </w:rPr>
        <w:t>0.141</w:t>
      </w:r>
      <w:r>
        <w:rPr>
          <w:bCs/>
        </w:rPr>
        <w:t>; Table 2) or</w:t>
      </w:r>
      <w:r w:rsidR="00665887">
        <w:rPr>
          <w:bCs/>
        </w:rPr>
        <w:t xml:space="preserve"> between inoculation treatments</w:t>
      </w:r>
      <w:r>
        <w:rPr>
          <w:bCs/>
        </w:rPr>
        <w:t xml:space="preserve"> (</w:t>
      </w:r>
      <w:r w:rsidR="00CC4250">
        <w:rPr>
          <w:bCs/>
        </w:rPr>
        <w:t>CO</w:t>
      </w:r>
      <w:r w:rsidR="00CC4250">
        <w:rPr>
          <w:bCs/>
          <w:vertAlign w:val="subscript"/>
        </w:rPr>
        <w:t>2</w:t>
      </w:r>
      <w:r w:rsidR="00CC4250">
        <w:rPr>
          <w:bCs/>
        </w:rPr>
        <w:t xml:space="preserve">-by-inoculation interaction: </w:t>
      </w:r>
      <w:r w:rsidRPr="005D0864">
        <w:rPr>
          <w:bCs/>
          <w:i/>
          <w:iCs/>
        </w:rPr>
        <w:t>p</w:t>
      </w:r>
      <w:r w:rsidR="009F7EA9">
        <w:rPr>
          <w:bCs/>
        </w:rPr>
        <w:t xml:space="preserve"> </w:t>
      </w:r>
      <w:r>
        <w:rPr>
          <w:bCs/>
        </w:rPr>
        <w:t>=</w:t>
      </w:r>
      <w:r w:rsidR="009F7EA9">
        <w:rPr>
          <w:bCs/>
        </w:rPr>
        <w:t xml:space="preserve"> </w:t>
      </w:r>
      <w:r w:rsidR="006F60E2">
        <w:rPr>
          <w:bCs/>
        </w:rPr>
        <w:t>0.179</w:t>
      </w:r>
      <w:r>
        <w:rPr>
          <w:bCs/>
        </w:rPr>
        <w:t xml:space="preserve">; Table </w:t>
      </w:r>
      <w:r w:rsidR="00956621">
        <w:rPr>
          <w:bCs/>
        </w:rPr>
        <w:t>2</w:t>
      </w:r>
      <w:r>
        <w:rPr>
          <w:bCs/>
        </w:rPr>
        <w:t>).</w:t>
      </w:r>
      <w:r w:rsidR="00956621">
        <w:rPr>
          <w:bCs/>
        </w:rPr>
        <w:t xml:space="preserve"> Fertilization also did not modify the general null effect of CO</w:t>
      </w:r>
      <w:r w:rsidR="00956621">
        <w:rPr>
          <w:bCs/>
          <w:vertAlign w:val="subscript"/>
        </w:rPr>
        <w:t>2</w:t>
      </w:r>
      <w:r w:rsidR="00956621">
        <w:rPr>
          <w:bCs/>
        </w:rPr>
        <w:t xml:space="preserve"> on stomatal limitation (</w:t>
      </w:r>
      <w:r w:rsidR="00CC4250">
        <w:rPr>
          <w:bCs/>
        </w:rPr>
        <w:t>CO</w:t>
      </w:r>
      <w:r w:rsidR="00CC4250">
        <w:rPr>
          <w:bCs/>
          <w:vertAlign w:val="subscript"/>
        </w:rPr>
        <w:t>2</w:t>
      </w:r>
      <w:r w:rsidR="00CC4250">
        <w:rPr>
          <w:bCs/>
        </w:rPr>
        <w:t>-by-</w:t>
      </w:r>
      <w:r w:rsidR="00CC4250">
        <w:rPr>
          <w:bCs/>
        </w:rPr>
        <w:t>fertilization</w:t>
      </w:r>
      <w:r w:rsidR="00CC4250">
        <w:rPr>
          <w:bCs/>
        </w:rPr>
        <w:t xml:space="preserve"> interaction: </w:t>
      </w:r>
      <w:r w:rsidR="00956621" w:rsidRPr="005D0864">
        <w:rPr>
          <w:bCs/>
          <w:i/>
          <w:iCs/>
        </w:rPr>
        <w:t>p</w:t>
      </w:r>
      <w:r w:rsidR="009F7EA9">
        <w:rPr>
          <w:bCs/>
        </w:rPr>
        <w:t xml:space="preserve"> </w:t>
      </w:r>
      <w:r w:rsidR="00956621">
        <w:rPr>
          <w:bCs/>
        </w:rPr>
        <w:t>=</w:t>
      </w:r>
      <w:r w:rsidR="009F7EA9">
        <w:rPr>
          <w:bCs/>
        </w:rPr>
        <w:t xml:space="preserve"> </w:t>
      </w:r>
      <w:r w:rsidR="006F60E2">
        <w:rPr>
          <w:bCs/>
        </w:rPr>
        <w:t>0.554</w:t>
      </w:r>
      <w:r w:rsidR="00956621">
        <w:rPr>
          <w:bCs/>
        </w:rPr>
        <w:t>; Table 2), although a</w:t>
      </w:r>
      <w:r w:rsidR="006F60E2">
        <w:rPr>
          <w:bCs/>
        </w:rPr>
        <w:t>n</w:t>
      </w:r>
      <w:r w:rsidR="00956621">
        <w:rPr>
          <w:bCs/>
        </w:rPr>
        <w:t xml:space="preserve"> interaction between CO</w:t>
      </w:r>
      <w:r w:rsidR="00956621">
        <w:rPr>
          <w:bCs/>
          <w:vertAlign w:val="subscript"/>
        </w:rPr>
        <w:t>2</w:t>
      </w:r>
      <w:r w:rsidR="00956621">
        <w:rPr>
          <w:bCs/>
        </w:rPr>
        <w:t xml:space="preserve"> and inoculation (</w:t>
      </w:r>
      <w:r w:rsidR="00CC4250">
        <w:rPr>
          <w:bCs/>
        </w:rPr>
        <w:t>CO</w:t>
      </w:r>
      <w:r w:rsidR="00CC4250">
        <w:rPr>
          <w:bCs/>
          <w:vertAlign w:val="subscript"/>
        </w:rPr>
        <w:t>2</w:t>
      </w:r>
      <w:r w:rsidR="00CC4250">
        <w:rPr>
          <w:bCs/>
        </w:rPr>
        <w:t>-by-inoculation interaction</w:t>
      </w:r>
      <w:r w:rsidR="00CC4250">
        <w:rPr>
          <w:bCs/>
        </w:rPr>
        <w:t xml:space="preserve">: </w:t>
      </w:r>
      <w:r w:rsidR="00956621" w:rsidRPr="005D0864">
        <w:rPr>
          <w:bCs/>
          <w:i/>
          <w:iCs/>
        </w:rPr>
        <w:t>p</w:t>
      </w:r>
      <w:r w:rsidR="009F7EA9">
        <w:rPr>
          <w:bCs/>
        </w:rPr>
        <w:t xml:space="preserve"> </w:t>
      </w:r>
      <w:r w:rsidR="00956621">
        <w:rPr>
          <w:bCs/>
        </w:rPr>
        <w:t>=</w:t>
      </w:r>
      <w:r w:rsidR="009F7EA9">
        <w:rPr>
          <w:bCs/>
        </w:rPr>
        <w:t xml:space="preserve"> </w:t>
      </w:r>
      <w:r w:rsidR="00956621">
        <w:rPr>
          <w:bCs/>
        </w:rPr>
        <w:t>0.0</w:t>
      </w:r>
      <w:r w:rsidR="006F60E2">
        <w:rPr>
          <w:bCs/>
        </w:rPr>
        <w:t>43</w:t>
      </w:r>
      <w:r w:rsidR="00956621">
        <w:rPr>
          <w:bCs/>
        </w:rPr>
        <w:t>; Table 2) indicated that inoculation increased stomatal limitation under ambient CO</w:t>
      </w:r>
      <w:r w:rsidR="00956621">
        <w:rPr>
          <w:bCs/>
          <w:vertAlign w:val="subscript"/>
        </w:rPr>
        <w:t>2</w:t>
      </w:r>
      <w:r w:rsidR="00956621">
        <w:rPr>
          <w:bCs/>
        </w:rPr>
        <w:t xml:space="preserve"> (Tukey: </w:t>
      </w:r>
      <w:r w:rsidR="00956621" w:rsidRPr="005D0864">
        <w:rPr>
          <w:bCs/>
          <w:i/>
          <w:iCs/>
        </w:rPr>
        <w:t>p</w:t>
      </w:r>
      <w:r w:rsidR="009F7EA9">
        <w:rPr>
          <w:bCs/>
        </w:rPr>
        <w:t xml:space="preserve"> </w:t>
      </w:r>
      <w:r w:rsidR="00956621">
        <w:rPr>
          <w:bCs/>
        </w:rPr>
        <w:t>=</w:t>
      </w:r>
      <w:r w:rsidR="009F7EA9">
        <w:rPr>
          <w:bCs/>
        </w:rPr>
        <w:t xml:space="preserve"> </w:t>
      </w:r>
      <w:r w:rsidR="00956621">
        <w:rPr>
          <w:bCs/>
        </w:rPr>
        <w:t>0.0</w:t>
      </w:r>
      <w:r w:rsidR="006F60E2">
        <w:rPr>
          <w:bCs/>
        </w:rPr>
        <w:t>21</w:t>
      </w:r>
      <w:r w:rsidR="00956621">
        <w:rPr>
          <w:bCs/>
        </w:rPr>
        <w:t>)</w:t>
      </w:r>
      <w:r w:rsidR="006D612A">
        <w:rPr>
          <w:bCs/>
        </w:rPr>
        <w:t xml:space="preserve">, but not under </w:t>
      </w:r>
      <w:r w:rsidR="00956621">
        <w:rPr>
          <w:bCs/>
        </w:rPr>
        <w:t>elevated CO</w:t>
      </w:r>
      <w:r w:rsidR="00956621">
        <w:rPr>
          <w:bCs/>
          <w:vertAlign w:val="subscript"/>
        </w:rPr>
        <w:t>2</w:t>
      </w:r>
      <w:r w:rsidR="00956621">
        <w:rPr>
          <w:bCs/>
        </w:rPr>
        <w:t xml:space="preserve"> (Tukey: </w:t>
      </w:r>
      <w:r w:rsidR="00956621" w:rsidRPr="005D0864">
        <w:rPr>
          <w:bCs/>
          <w:i/>
          <w:iCs/>
        </w:rPr>
        <w:t>p</w:t>
      </w:r>
      <w:r w:rsidR="009F7EA9">
        <w:rPr>
          <w:bCs/>
        </w:rPr>
        <w:t xml:space="preserve"> </w:t>
      </w:r>
      <w:r w:rsidR="006F60E2">
        <w:rPr>
          <w:bCs/>
        </w:rPr>
        <w:t>&gt;</w:t>
      </w:r>
      <w:r w:rsidR="009F7EA9">
        <w:rPr>
          <w:bCs/>
        </w:rPr>
        <w:t xml:space="preserve"> </w:t>
      </w:r>
      <w:r w:rsidR="00956621">
        <w:rPr>
          <w:bCs/>
        </w:rPr>
        <w:t>0.99</w:t>
      </w:r>
      <w:r w:rsidR="006F60E2">
        <w:rPr>
          <w:bCs/>
        </w:rPr>
        <w:t>9</w:t>
      </w:r>
      <w:r w:rsidR="00956621">
        <w:rPr>
          <w:bCs/>
        </w:rPr>
        <w:t>). A</w:t>
      </w:r>
      <w:r w:rsidR="00BC7806">
        <w:rPr>
          <w:bCs/>
        </w:rPr>
        <w:t>n</w:t>
      </w:r>
      <w:r w:rsidR="00956621">
        <w:rPr>
          <w:bCs/>
        </w:rPr>
        <w:t xml:space="preserve"> interaction between inoculation and fertilization on stomatal conductance (</w:t>
      </w:r>
      <w:r w:rsidR="00CC4250">
        <w:rPr>
          <w:bCs/>
        </w:rPr>
        <w:t xml:space="preserve">fertilization-by-inoculation interaction: </w:t>
      </w:r>
      <w:r w:rsidR="00956621" w:rsidRPr="005D0864">
        <w:rPr>
          <w:bCs/>
          <w:i/>
          <w:iCs/>
        </w:rPr>
        <w:t>p</w:t>
      </w:r>
      <w:r w:rsidR="009F7EA9">
        <w:rPr>
          <w:bCs/>
        </w:rPr>
        <w:t xml:space="preserve"> </w:t>
      </w:r>
      <w:r w:rsidR="00956621">
        <w:rPr>
          <w:bCs/>
        </w:rPr>
        <w:t>&lt;</w:t>
      </w:r>
      <w:r w:rsidR="009F7EA9">
        <w:rPr>
          <w:bCs/>
        </w:rPr>
        <w:t xml:space="preserve"> </w:t>
      </w:r>
      <w:r w:rsidR="00956621">
        <w:rPr>
          <w:bCs/>
        </w:rPr>
        <w:t xml:space="preserve">0.001; Table 2) indicated that increasing fertilization increased stomatal conductance in uninoculated pots (Tukey: </w:t>
      </w:r>
      <w:r w:rsidR="00956621" w:rsidRPr="005D0864">
        <w:rPr>
          <w:bCs/>
          <w:i/>
          <w:iCs/>
        </w:rPr>
        <w:t>p</w:t>
      </w:r>
      <w:r w:rsidR="009F7EA9">
        <w:rPr>
          <w:bCs/>
        </w:rPr>
        <w:t xml:space="preserve"> </w:t>
      </w:r>
      <w:r w:rsidR="00956621">
        <w:rPr>
          <w:bCs/>
        </w:rPr>
        <w:t>=</w:t>
      </w:r>
      <w:r w:rsidR="009F7EA9">
        <w:rPr>
          <w:bCs/>
        </w:rPr>
        <w:t xml:space="preserve"> </w:t>
      </w:r>
      <w:r w:rsidR="00956621">
        <w:rPr>
          <w:bCs/>
        </w:rPr>
        <w:t>0.00</w:t>
      </w:r>
      <w:r w:rsidR="006F60E2">
        <w:rPr>
          <w:bCs/>
        </w:rPr>
        <w:t>3</w:t>
      </w:r>
      <w:r w:rsidR="00BC7806">
        <w:rPr>
          <w:bCs/>
        </w:rPr>
        <w:t>) but</w:t>
      </w:r>
      <w:r w:rsidR="00956621">
        <w:rPr>
          <w:bCs/>
        </w:rPr>
        <w:t xml:space="preserve"> decreased stomatal conductance in inoculated pots (Tukey: </w:t>
      </w:r>
      <w:r w:rsidR="00956621" w:rsidRPr="005D0864">
        <w:rPr>
          <w:bCs/>
          <w:i/>
          <w:iCs/>
        </w:rPr>
        <w:t>p</w:t>
      </w:r>
      <w:r w:rsidR="009F7EA9">
        <w:rPr>
          <w:bCs/>
        </w:rPr>
        <w:t xml:space="preserve"> </w:t>
      </w:r>
      <w:r w:rsidR="00956621">
        <w:rPr>
          <w:bCs/>
        </w:rPr>
        <w:t>=</w:t>
      </w:r>
      <w:r w:rsidR="009F7EA9">
        <w:rPr>
          <w:bCs/>
        </w:rPr>
        <w:t xml:space="preserve"> </w:t>
      </w:r>
      <w:r w:rsidR="00956621">
        <w:rPr>
          <w:bCs/>
        </w:rPr>
        <w:t>0.02</w:t>
      </w:r>
      <w:r w:rsidR="006F60E2">
        <w:rPr>
          <w:bCs/>
        </w:rPr>
        <w:t>1</w:t>
      </w:r>
      <w:r w:rsidR="00956621">
        <w:rPr>
          <w:bCs/>
        </w:rPr>
        <w:t xml:space="preserve">). The similar in </w:t>
      </w:r>
      <w:r w:rsidR="00956621">
        <w:rPr>
          <w:bCs/>
        </w:rPr>
        <w:lastRenderedPageBreak/>
        <w:t xml:space="preserve">magnitude, but opposite direction, trend in the effect of increasing fertilization on stomatal conductance between inoculation treatments likely drove a null general response of </w:t>
      </w:r>
      <w:r w:rsidR="006F60E2">
        <w:rPr>
          <w:bCs/>
        </w:rPr>
        <w:t xml:space="preserve">stomatal conductance to increasing </w:t>
      </w:r>
      <w:r w:rsidR="00956621">
        <w:rPr>
          <w:bCs/>
        </w:rPr>
        <w:t>fertilization (</w:t>
      </w:r>
      <w:r w:rsidR="00956621" w:rsidRPr="005D0864">
        <w:rPr>
          <w:bCs/>
          <w:i/>
          <w:iCs/>
        </w:rPr>
        <w:t>p</w:t>
      </w:r>
      <w:r w:rsidR="009F7EA9">
        <w:rPr>
          <w:bCs/>
        </w:rPr>
        <w:t xml:space="preserve"> </w:t>
      </w:r>
      <w:r w:rsidR="00956621">
        <w:rPr>
          <w:bCs/>
        </w:rPr>
        <w:t>=</w:t>
      </w:r>
      <w:r w:rsidR="009F7EA9">
        <w:rPr>
          <w:bCs/>
        </w:rPr>
        <w:t xml:space="preserve"> </w:t>
      </w:r>
      <w:r w:rsidR="00956621">
        <w:rPr>
          <w:bCs/>
        </w:rPr>
        <w:t>0.642; Table 2)</w:t>
      </w:r>
      <w:commentRangeStart w:id="17"/>
      <w:r w:rsidR="00956621">
        <w:rPr>
          <w:bCs/>
        </w:rPr>
        <w:t>.</w:t>
      </w:r>
      <w:commentRangeEnd w:id="17"/>
      <w:r w:rsidR="00623A54">
        <w:rPr>
          <w:rStyle w:val="CommentReference"/>
        </w:rPr>
        <w:commentReference w:id="17"/>
      </w:r>
    </w:p>
    <w:p w14:paraId="4F873E42" w14:textId="77777777" w:rsidR="00956621" w:rsidRDefault="00956621" w:rsidP="00C358CC">
      <w:pPr>
        <w:spacing w:line="480" w:lineRule="auto"/>
        <w:rPr>
          <w:bCs/>
        </w:rPr>
      </w:pPr>
    </w:p>
    <w:p w14:paraId="010A16EA" w14:textId="0BA4E238" w:rsidR="005D0864" w:rsidRDefault="005D0864" w:rsidP="00C358CC">
      <w:pPr>
        <w:spacing w:line="480" w:lineRule="auto"/>
        <w:rPr>
          <w:bCs/>
        </w:rPr>
        <w:sectPr w:rsidR="005D0864"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5165DF">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0FA5D064" w:rsidR="00F06C56" w:rsidRPr="005D0864" w:rsidRDefault="005D0864"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3669B53E" w:rsidR="00F06C56" w:rsidRPr="002F4382" w:rsidRDefault="005D0864"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0A5D2F9E" w:rsidR="00F06C56" w:rsidRPr="002F4382" w:rsidRDefault="005D0864" w:rsidP="005D0864">
            <w:pPr>
              <w:spacing w:line="276" w:lineRule="auto"/>
              <w:jc w:val="right"/>
              <w:rPr>
                <w:color w:val="000000"/>
              </w:rPr>
            </w:pPr>
            <w:r w:rsidRPr="005D0864">
              <w:rPr>
                <w:i/>
                <w:iCs/>
                <w:color w:val="000000"/>
              </w:rPr>
              <w:t>p</w:t>
            </w:r>
          </w:p>
        </w:tc>
      </w:tr>
      <w:tr w:rsidR="00050001" w14:paraId="1B2C7B74"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5165DF">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5165DF">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050001" w:rsidRDefault="00050001" w:rsidP="00050001">
            <w:pPr>
              <w:spacing w:line="276" w:lineRule="auto"/>
              <w:jc w:val="right"/>
              <w:rPr>
                <w:b/>
                <w:bCs/>
                <w:color w:val="000000"/>
              </w:rPr>
            </w:pPr>
            <w:r w:rsidRPr="00050001">
              <w:rPr>
                <w:color w:val="000000"/>
              </w:rPr>
              <w:t>0.079</w:t>
            </w:r>
          </w:p>
        </w:tc>
      </w:tr>
      <w:tr w:rsidR="00050001" w14:paraId="405BA7B6" w14:textId="77777777" w:rsidTr="005165DF">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5165DF">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5165DF">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5165DF">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5165DF">
            <w:pPr>
              <w:spacing w:line="276" w:lineRule="auto"/>
              <w:jc w:val="right"/>
              <w:rPr>
                <w:color w:val="000000"/>
              </w:rPr>
            </w:pPr>
          </w:p>
        </w:tc>
      </w:tr>
      <w:tr w:rsidR="00DA5F83" w14:paraId="79018E6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45058D6B"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7CF2580A"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5B5A42E0" w:rsidR="00DA5F83" w:rsidRPr="002F4382" w:rsidRDefault="005D0864" w:rsidP="00DA5F83">
            <w:pPr>
              <w:spacing w:line="276" w:lineRule="auto"/>
              <w:jc w:val="right"/>
              <w:rPr>
                <w:color w:val="000000"/>
              </w:rPr>
            </w:pPr>
            <w:r w:rsidRPr="005D0864">
              <w:rPr>
                <w:i/>
                <w:iCs/>
                <w:color w:val="000000"/>
              </w:rPr>
              <w:t>p</w:t>
            </w:r>
          </w:p>
        </w:tc>
      </w:tr>
      <w:tr w:rsidR="006F60E2" w14:paraId="513F4702"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5165DF">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5165DF">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5165DF">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5165DF">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5165DF">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5165DF">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B66115">
        <w:rPr>
          <w:i/>
          <w:iCs/>
          <w:color w:val="000000"/>
        </w:rPr>
        <w:t>g</w:t>
      </w:r>
      <w:r w:rsidR="00B66115">
        <w:rPr>
          <w:color w:val="000000"/>
          <w:vertAlign w:val="subscript"/>
        </w:rPr>
        <w:t>sw</w:t>
      </w:r>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69CA22EF" w:rsidR="00B66115" w:rsidRDefault="00A120CC" w:rsidP="005D0370">
      <w:pPr>
        <w:spacing w:line="360" w:lineRule="auto"/>
        <w:rPr>
          <w:b/>
        </w:rPr>
      </w:pPr>
      <w:r>
        <w:rPr>
          <w:b/>
          <w:noProof/>
        </w:rPr>
        <w:drawing>
          <wp:inline distT="0" distB="0" distL="0" distR="0" wp14:anchorId="0AAB1287" wp14:editId="596D186E">
            <wp:extent cx="5943600" cy="59436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44AD2C51" w14:textId="6FBEE214"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 xml:space="preserve">(panels A and B), </w:t>
      </w:r>
      <w:r w:rsidR="00987F77" w:rsidRPr="004177E2">
        <w:rPr>
          <w:bCs/>
        </w:rPr>
        <w:t xml:space="preserve">the maximum rate of RuBP regeneration </w:t>
      </w:r>
      <w:r w:rsidR="00987F77">
        <w:rPr>
          <w:bCs/>
        </w:rPr>
        <w:t xml:space="preserve">(panels C and D),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(panels E and F). Soil nitrogen fertilization is represented continuously on the x-axis in all panels. In the left column of panels, blue points and trendlines indicate the effect of increasing fertilization under ambient CO</w:t>
      </w:r>
      <w:r w:rsidR="00987F77">
        <w:rPr>
          <w:bCs/>
          <w:vertAlign w:val="subscript"/>
        </w:rPr>
        <w:t>2</w:t>
      </w:r>
      <w:r w:rsidR="00987F77">
        <w:rPr>
          <w:bCs/>
        </w:rPr>
        <w:t>, while red points and trendlines indicate the effect of increasing fertilization under elevated CO</w:t>
      </w:r>
      <w:r w:rsidR="00987F77">
        <w:rPr>
          <w:bCs/>
          <w:vertAlign w:val="subscript"/>
        </w:rPr>
        <w:t>2</w:t>
      </w:r>
      <w:r w:rsidR="00987F77">
        <w:rPr>
          <w:bCs/>
        </w:rPr>
        <w:t xml:space="preserve">. In the right column </w:t>
      </w:r>
      <w:r w:rsidR="00987F77">
        <w:rPr>
          <w:bCs/>
        </w:rPr>
        <w:lastRenderedPageBreak/>
        <w:t xml:space="preserve">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87F77">
        <w:rPr>
          <w:bCs/>
        </w:rPr>
        <w:fldChar w:fldCharType="begin" w:fldLock="1"/>
      </w:r>
      <w:r w:rsidR="00987F77">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87F77">
        <w:rPr>
          <w:bCs/>
        </w:rPr>
        <w:fldChar w:fldCharType="separate"/>
      </w:r>
      <w:r w:rsidR="00987F77" w:rsidRPr="00F97E90">
        <w:rPr>
          <w:bCs/>
          <w:noProof/>
        </w:rPr>
        <w:t>(Lenth, 2019)</w:t>
      </w:r>
      <w:r w:rsidR="00987F77">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22C656ED" w:rsidR="00987F77" w:rsidRPr="00F53A19" w:rsidRDefault="00987F77" w:rsidP="00F53A19">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sidR="009F7EA9">
        <w:rPr>
          <w:color w:val="000000"/>
        </w:rPr>
        <w:t xml:space="preserve"> </w:t>
      </w:r>
      <w:r>
        <w:rPr>
          <w:color w:val="000000"/>
        </w:rPr>
        <w:t>&lt;</w:t>
      </w:r>
      <w:r w:rsidR="009F7EA9">
        <w:rPr>
          <w:color w:val="000000"/>
        </w:rPr>
        <w:t xml:space="preserve"> </w:t>
      </w:r>
      <w:r>
        <w:rPr>
          <w:color w:val="000000"/>
        </w:rPr>
        <w:t>0.001 in both cases; Table 3). There was no apparent CO</w:t>
      </w:r>
      <w:r>
        <w:rPr>
          <w:color w:val="000000"/>
          <w:vertAlign w:val="subscript"/>
        </w:rPr>
        <w:t>2</w:t>
      </w:r>
      <w:r>
        <w:rPr>
          <w:color w:val="000000"/>
        </w:rPr>
        <w:t xml:space="preserve"> </w:t>
      </w:r>
      <w:r w:rsidR="00051881">
        <w:rPr>
          <w:color w:val="000000"/>
        </w:rPr>
        <w:t xml:space="preserve">effect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sidR="009F7EA9">
        <w:rPr>
          <w:color w:val="000000"/>
        </w:rPr>
        <w:t xml:space="preserve"> </w:t>
      </w:r>
      <w:r>
        <w:rPr>
          <w:color w:val="000000"/>
        </w:rPr>
        <w:t>=</w:t>
      </w:r>
      <w:r w:rsidR="009F7EA9">
        <w:rPr>
          <w:color w:val="000000"/>
        </w:rPr>
        <w:t xml:space="preserve"> </w:t>
      </w:r>
      <w:r>
        <w:rPr>
          <w:color w:val="000000"/>
        </w:rPr>
        <w:t>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w:t>
      </w:r>
      <w:r w:rsidRPr="00D83A10">
        <w:rPr>
          <w:i/>
          <w:iCs/>
          <w:color w:val="000000"/>
        </w:rPr>
        <w:t>p</w:t>
      </w:r>
      <w:r w:rsidR="009F7EA9">
        <w:rPr>
          <w:color w:val="000000"/>
        </w:rPr>
        <w:t xml:space="preserve"> </w:t>
      </w:r>
      <w:r>
        <w:rPr>
          <w:color w:val="000000"/>
        </w:rPr>
        <w:t>&lt;</w:t>
      </w:r>
      <w:r w:rsidR="009F7EA9">
        <w:rPr>
          <w:color w:val="000000"/>
        </w:rPr>
        <w:t xml:space="preserve"> </w:t>
      </w:r>
      <w:r>
        <w:rPr>
          <w:color w:val="000000"/>
        </w:rPr>
        <w:t>0.001; Table 3</w:t>
      </w:r>
      <w:r w:rsidR="00DB2FF2">
        <w:rPr>
          <w:color w:val="000000"/>
        </w:rPr>
        <w:t>; Fig. 3A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w:t>
      </w:r>
      <w:r w:rsidR="00F53A19">
        <w:rPr>
          <w:color w:val="000000"/>
        </w:rPr>
        <w:t>CO</w:t>
      </w:r>
      <w:r w:rsidR="00F53A19">
        <w:rPr>
          <w:color w:val="000000"/>
          <w:vertAlign w:val="subscript"/>
        </w:rPr>
        <w:t>2</w:t>
      </w:r>
      <w:r w:rsidR="00F53A19">
        <w:rPr>
          <w:color w:val="000000"/>
        </w:rPr>
        <w:t xml:space="preserve">-by-fertilization interaction: </w:t>
      </w:r>
      <w:proofErr w:type="spellStart"/>
      <w:r w:rsidR="00D83A10" w:rsidRPr="005D0864">
        <w:rPr>
          <w:i/>
          <w:iCs/>
          <w:color w:val="000000"/>
        </w:rPr>
        <w:t>p</w:t>
      </w:r>
      <w:r>
        <w:rPr>
          <w:color w:val="000000"/>
          <w:vertAlign w:val="subscript"/>
        </w:rPr>
        <w:t>rubisco</w:t>
      </w:r>
      <w:proofErr w:type="spellEnd"/>
      <w:r w:rsidR="009F7EA9" w:rsidRPr="009F7EA9">
        <w:rPr>
          <w:color w:val="000000"/>
        </w:rPr>
        <w:t xml:space="preserve"> </w:t>
      </w:r>
      <w:r>
        <w:rPr>
          <w:color w:val="000000"/>
        </w:rPr>
        <w:t>=</w:t>
      </w:r>
      <w:r w:rsidR="009F7EA9">
        <w:rPr>
          <w:color w:val="000000"/>
        </w:rPr>
        <w:t xml:space="preserve"> </w:t>
      </w:r>
      <w:r w:rsidR="00371536">
        <w:rPr>
          <w:color w:val="000000"/>
        </w:rPr>
        <w:t>0.</w:t>
      </w:r>
      <w:r w:rsidR="00261FAA">
        <w:rPr>
          <w:color w:val="000000"/>
        </w:rPr>
        <w:t>269</w:t>
      </w:r>
      <w:r>
        <w:rPr>
          <w:color w:val="000000"/>
        </w:rPr>
        <w:t xml:space="preserve">, </w:t>
      </w:r>
      <w:proofErr w:type="spellStart"/>
      <w:r w:rsidR="00D83A10" w:rsidRPr="005D0864">
        <w:rPr>
          <w:i/>
          <w:iCs/>
          <w:color w:val="000000"/>
        </w:rPr>
        <w:t>p</w:t>
      </w:r>
      <w:r>
        <w:rPr>
          <w:color w:val="000000"/>
          <w:vertAlign w:val="subscript"/>
        </w:rPr>
        <w:t>bioe</w:t>
      </w:r>
      <w:proofErr w:type="spellEnd"/>
      <w:r w:rsidR="009F7EA9" w:rsidRPr="009F7EA9">
        <w:rPr>
          <w:color w:val="000000"/>
        </w:rPr>
        <w:t xml:space="preserve"> </w:t>
      </w:r>
      <w:r>
        <w:rPr>
          <w:color w:val="000000"/>
        </w:rPr>
        <w:t>=</w:t>
      </w:r>
      <w:r w:rsidR="009F7EA9">
        <w:rPr>
          <w:color w:val="000000"/>
        </w:rPr>
        <w:t xml:space="preserve"> </w:t>
      </w:r>
      <w:r w:rsidR="00371536">
        <w:rPr>
          <w:color w:val="000000"/>
        </w:rPr>
        <w:t>0.</w:t>
      </w:r>
      <w:r w:rsidR="00261FAA">
        <w:rPr>
          <w:color w:val="000000"/>
        </w:rPr>
        <w:t>298</w:t>
      </w:r>
      <w:r>
        <w:rPr>
          <w:color w:val="000000"/>
        </w:rPr>
        <w:t xml:space="preserve">, </w:t>
      </w:r>
      <w:proofErr w:type="spellStart"/>
      <w:r w:rsidR="00D83A10" w:rsidRPr="005D0864">
        <w:rPr>
          <w:i/>
          <w:iCs/>
          <w:color w:val="000000"/>
        </w:rPr>
        <w:t>p</w:t>
      </w:r>
      <w:r>
        <w:rPr>
          <w:color w:val="000000"/>
          <w:vertAlign w:val="subscript"/>
        </w:rPr>
        <w:t>photo</w:t>
      </w:r>
      <w:proofErr w:type="spellEnd"/>
      <w:r w:rsidR="009F7EA9" w:rsidRPr="009F7EA9">
        <w:rPr>
          <w:color w:val="000000"/>
        </w:rPr>
        <w:t xml:space="preserve"> </w:t>
      </w:r>
      <w:r>
        <w:rPr>
          <w:color w:val="000000"/>
        </w:rPr>
        <w:t>=</w:t>
      </w:r>
      <w:r w:rsidR="009F7EA9">
        <w:rPr>
          <w:color w:val="000000"/>
        </w:rPr>
        <w:t xml:space="preserve"> </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F53A19">
        <w:t xml:space="preserve"> </w:t>
      </w:r>
      <w:r w:rsidR="00261FAA">
        <w:t xml:space="preserve">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w:t>
      </w:r>
      <w:r w:rsidR="00F53A19">
        <w:rPr>
          <w:color w:val="000000"/>
        </w:rPr>
        <w:t>CO</w:t>
      </w:r>
      <w:r w:rsidR="00F53A19">
        <w:rPr>
          <w:color w:val="000000"/>
          <w:vertAlign w:val="subscript"/>
        </w:rPr>
        <w:t>2</w:t>
      </w:r>
      <w:r w:rsidR="00F53A19">
        <w:rPr>
          <w:color w:val="000000"/>
        </w:rPr>
        <w:t>-by-inoculation interaction:</w:t>
      </w:r>
      <w:r w:rsidR="00F53A19">
        <w:rPr>
          <w:color w:val="000000"/>
        </w:rPr>
        <w:t xml:space="preserve"> </w:t>
      </w:r>
      <w:proofErr w:type="spellStart"/>
      <w:r w:rsidR="00F53A19" w:rsidRPr="00D83A10">
        <w:rPr>
          <w:i/>
          <w:iCs/>
        </w:rPr>
        <w:t>p</w:t>
      </w:r>
      <w:r w:rsidR="00F53A19">
        <w:rPr>
          <w:vertAlign w:val="subscript"/>
        </w:rPr>
        <w:t>rubisco</w:t>
      </w:r>
      <w:proofErr w:type="spellEnd"/>
      <w:r w:rsidR="00F53A19">
        <w:t xml:space="preserve"> = 0.057</w:t>
      </w:r>
      <w:r w:rsidR="00F53A19">
        <w:t xml:space="preserve">, </w:t>
      </w:r>
      <w:proofErr w:type="spellStart"/>
      <w:r w:rsidR="00F53A19" w:rsidRPr="00D83A10">
        <w:rPr>
          <w:i/>
          <w:iCs/>
        </w:rPr>
        <w:t>p</w:t>
      </w:r>
      <w:r w:rsidR="00F53A19">
        <w:rPr>
          <w:vertAlign w:val="subscript"/>
        </w:rPr>
        <w:t>photo</w:t>
      </w:r>
      <w:proofErr w:type="spellEnd"/>
      <w:r w:rsidR="00F53A19">
        <w:t xml:space="preserve"> = 0.057</w:t>
      </w:r>
      <w:r w:rsidR="00F53A19">
        <w:t xml:space="preserve">;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rsidRPr="00D83A10">
        <w:rPr>
          <w:i/>
          <w:iCs/>
          <w:color w:val="000000"/>
        </w:rPr>
        <w:t>p</w:t>
      </w:r>
      <w:r w:rsidR="009F7EA9">
        <w:rPr>
          <w:color w:val="000000"/>
        </w:rPr>
        <w:t xml:space="preserve"> </w:t>
      </w:r>
      <w:r w:rsidR="00261FAA">
        <w:rPr>
          <w:color w:val="000000"/>
        </w:rPr>
        <w:t>&lt;</w:t>
      </w:r>
      <w:r w:rsidR="009F7EA9">
        <w:rPr>
          <w:color w:val="000000"/>
        </w:rPr>
        <w:t xml:space="preserve"> </w:t>
      </w:r>
      <w:r w:rsidR="00261FAA">
        <w:rPr>
          <w:color w:val="000000"/>
        </w:rPr>
        <w:t>0.001 in both cases; Table 3) was only apparent under ambient CO</w:t>
      </w:r>
      <w:r w:rsidR="00261FAA">
        <w:rPr>
          <w:color w:val="000000"/>
          <w:vertAlign w:val="subscript"/>
        </w:rPr>
        <w:t>2</w:t>
      </w:r>
      <w:r w:rsidR="00261FAA">
        <w:rPr>
          <w:color w:val="000000"/>
        </w:rPr>
        <w:t xml:space="preserve"> (</w:t>
      </w:r>
      <w:r w:rsidR="00A444B1">
        <w:rPr>
          <w:color w:val="000000"/>
        </w:rPr>
        <w:t xml:space="preserve">Tukey: </w:t>
      </w:r>
      <w:r w:rsidR="00A444B1" w:rsidRPr="00D83A10">
        <w:rPr>
          <w:i/>
          <w:iCs/>
          <w:color w:val="000000"/>
        </w:rPr>
        <w:t>p</w:t>
      </w:r>
      <w:r w:rsidR="009F7EA9">
        <w:rPr>
          <w:color w:val="000000"/>
        </w:rPr>
        <w:t xml:space="preserve"> </w:t>
      </w:r>
      <w:r w:rsidR="00A444B1">
        <w:rPr>
          <w:color w:val="000000"/>
        </w:rPr>
        <w:t>&lt;</w:t>
      </w:r>
      <w:r w:rsidR="009F7EA9">
        <w:rPr>
          <w:color w:val="000000"/>
        </w:rPr>
        <w:t xml:space="preserve"> </w:t>
      </w:r>
      <w:r w:rsidR="00A444B1">
        <w:rPr>
          <w:color w:val="000000"/>
        </w:rPr>
        <w: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w:t>
      </w:r>
      <w:proofErr w:type="spellStart"/>
      <w:r w:rsidR="00A444B1">
        <w:rPr>
          <w:color w:val="000000"/>
        </w:rPr>
        <w:t>Tukey</w:t>
      </w:r>
      <w:r w:rsidR="00A444B1">
        <w:rPr>
          <w:color w:val="000000"/>
          <w:vertAlign w:val="subscript"/>
        </w:rPr>
        <w:t>rubisco</w:t>
      </w:r>
      <w:proofErr w:type="spellEnd"/>
      <w:r w:rsidR="00A444B1">
        <w:rPr>
          <w:color w:val="000000"/>
        </w:rPr>
        <w:t xml:space="preserve">: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0.200; </w:t>
      </w:r>
      <w:proofErr w:type="spellStart"/>
      <w:r w:rsidR="00A444B1">
        <w:rPr>
          <w:color w:val="000000"/>
        </w:rPr>
        <w:t>Tukey</w:t>
      </w:r>
      <w:r w:rsidR="00A444B1">
        <w:rPr>
          <w:color w:val="000000"/>
          <w:vertAlign w:val="subscript"/>
        </w:rPr>
        <w:t>photo</w:t>
      </w:r>
      <w:proofErr w:type="spellEnd"/>
      <w:r w:rsidR="00A444B1">
        <w:rPr>
          <w:color w:val="000000"/>
        </w:rPr>
        <w:t xml:space="preserve">: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0.147).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w:t>
      </w:r>
      <w:r w:rsidR="00F53A19">
        <w:rPr>
          <w:color w:val="000000"/>
        </w:rPr>
        <w:t>CO</w:t>
      </w:r>
      <w:r w:rsidR="00F53A19">
        <w:rPr>
          <w:color w:val="000000"/>
          <w:vertAlign w:val="subscript"/>
        </w:rPr>
        <w:t>2</w:t>
      </w:r>
      <w:r w:rsidR="00F53A19">
        <w:rPr>
          <w:color w:val="000000"/>
        </w:rPr>
        <w:t>-by-inoculation interaction:</w:t>
      </w:r>
      <w:r w:rsidR="00F53A19">
        <w:rPr>
          <w:color w:val="000000"/>
        </w:rPr>
        <w:t xml:space="preserve">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w:t>
      </w:r>
      <w:r w:rsidR="00F53A19">
        <w:rPr>
          <w:color w:val="000000"/>
        </w:rPr>
        <w:t>fertilization</w:t>
      </w:r>
      <w:r w:rsidR="00F53A19">
        <w:rPr>
          <w:color w:val="000000"/>
        </w:rPr>
        <w:t xml:space="preserve">-by-inoculation interaction: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Table 3) indicated that the general </w:t>
      </w:r>
      <w:r w:rsidR="00743689">
        <w:rPr>
          <w:color w:val="000000"/>
        </w:rPr>
        <w:t xml:space="preserve">negative </w:t>
      </w:r>
      <w:r w:rsidR="00371536">
        <w:rPr>
          <w:color w:val="000000"/>
        </w:rPr>
        <w:t>effect of increasing fertilization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Table 3) was only observed in inoculated pots (Tukey: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 xml:space="preserve">(Tukey: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A05AED">
        <w:rPr>
          <w:color w:val="000000"/>
        </w:rPr>
        <w:t>0.</w:t>
      </w:r>
      <w:r w:rsidR="00743689">
        <w:rPr>
          <w:color w:val="000000"/>
        </w:rPr>
        <w:t>521</w:t>
      </w:r>
      <w:r w:rsidR="00DB2FF2">
        <w:rPr>
          <w:color w:val="000000"/>
        </w:rPr>
        <w:t>; Fig 3B</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w:t>
      </w:r>
      <w:r w:rsidR="00D83A10">
        <w:rPr>
          <w:color w:val="000000"/>
        </w:rPr>
        <w:t>fertilization-by-inoculation interaction:</w:t>
      </w:r>
      <w:r w:rsidR="008729A7">
        <w:rPr>
          <w:color w:val="000000"/>
        </w:rPr>
        <w:t xml:space="preserve"> </w:t>
      </w:r>
      <w:r w:rsidR="00C8074D" w:rsidRPr="00D83A10">
        <w:rPr>
          <w:i/>
          <w:iCs/>
          <w:color w:val="000000"/>
        </w:rPr>
        <w:t>p</w:t>
      </w:r>
      <w:r w:rsidR="009F7EA9">
        <w:rPr>
          <w:color w:val="000000"/>
        </w:rPr>
        <w:t xml:space="preserve"> </w:t>
      </w:r>
      <w:r w:rsidR="00C8074D">
        <w:rPr>
          <w:color w:val="000000"/>
        </w:rPr>
        <w:t>&lt;</w:t>
      </w:r>
      <w:r w:rsidR="009F7EA9">
        <w:rPr>
          <w:color w:val="000000"/>
        </w:rPr>
        <w:t xml:space="preserve"> </w:t>
      </w:r>
      <w:r w:rsidR="00C8074D">
        <w:rPr>
          <w:color w:val="000000"/>
        </w:rPr>
        <w:t xml:space="preserve">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w:t>
      </w:r>
      <w:r w:rsidR="00C8074D" w:rsidRPr="00D83A10">
        <w:rPr>
          <w:i/>
          <w:iCs/>
          <w:color w:val="000000"/>
        </w:rPr>
        <w:t>p</w:t>
      </w:r>
      <w:r w:rsidR="009F7EA9">
        <w:rPr>
          <w:color w:val="000000"/>
        </w:rPr>
        <w:t xml:space="preserve"> </w:t>
      </w:r>
      <w:r w:rsidR="00C8074D">
        <w:rPr>
          <w:color w:val="000000"/>
        </w:rPr>
        <w:t>=</w:t>
      </w:r>
      <w:r w:rsidR="009F7EA9">
        <w:rPr>
          <w:color w:val="000000"/>
        </w:rPr>
        <w:t xml:space="preserve"> </w:t>
      </w:r>
      <w:r w:rsidR="00C8074D">
        <w:rPr>
          <w:color w:val="000000"/>
        </w:rPr>
        <w:t xml:space="preserve">0.041), but a positive effect of increasing fertilization in uninoculated pots (Tukey: </w:t>
      </w:r>
      <w:r w:rsidR="00C8074D" w:rsidRPr="00D83A10">
        <w:rPr>
          <w:i/>
          <w:iCs/>
          <w:color w:val="000000"/>
        </w:rPr>
        <w:t>p</w:t>
      </w:r>
      <w:r w:rsidR="009F7EA9">
        <w:rPr>
          <w:color w:val="000000"/>
        </w:rPr>
        <w:t xml:space="preserve"> </w:t>
      </w:r>
      <w:r w:rsidR="00C8074D">
        <w:rPr>
          <w:color w:val="000000"/>
        </w:rPr>
        <w:t>&lt;</w:t>
      </w:r>
      <w:r w:rsidR="009F7EA9">
        <w:rPr>
          <w:color w:val="000000"/>
        </w:rPr>
        <w:t xml:space="preserve"> </w:t>
      </w:r>
      <w:r w:rsidR="00C8074D">
        <w:rPr>
          <w:color w:val="000000"/>
        </w:rPr>
        <w:t>0.001).</w:t>
      </w:r>
    </w:p>
    <w:p w14:paraId="5F38AB0E" w14:textId="1FBAEB58" w:rsidR="00DE2B27" w:rsidRDefault="00A05AED" w:rsidP="00377A13">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sidR="008729A7">
        <w:rPr>
          <w:color w:val="000000"/>
        </w:rPr>
        <w:t>(</w:t>
      </w:r>
      <w:r w:rsidRPr="00D83A10">
        <w:rPr>
          <w:i/>
          <w:iCs/>
          <w:color w:val="000000"/>
        </w:rPr>
        <w:t>p</w:t>
      </w:r>
      <w:r w:rsidR="009F7EA9">
        <w:rPr>
          <w:color w:val="000000"/>
        </w:rPr>
        <w:t xml:space="preserve"> </w:t>
      </w:r>
      <w:r>
        <w:rPr>
          <w:color w:val="000000"/>
        </w:rPr>
        <w:t>&lt;</w:t>
      </w:r>
      <w:r w:rsidR="009F7EA9">
        <w:rPr>
          <w:color w:val="000000"/>
        </w:rPr>
        <w:t xml:space="preserve"> </w:t>
      </w:r>
      <w:r>
        <w:rPr>
          <w:color w:val="000000"/>
        </w:rPr>
        <w:t>0.001</w:t>
      </w:r>
      <w:r w:rsidR="009B4AC9">
        <w:rPr>
          <w:color w:val="000000"/>
        </w:rPr>
        <w:t>; Table 3</w:t>
      </w:r>
      <w:r w:rsidR="00DB2FF2">
        <w:rPr>
          <w:color w:val="000000"/>
        </w:rPr>
        <w:t>; Fig 3C</w:t>
      </w:r>
      <w:r>
        <w:rPr>
          <w:color w:val="000000"/>
        </w:rPr>
        <w:t xml:space="preserve">). </w:t>
      </w:r>
      <w:commentRangeStart w:id="18"/>
      <w:r>
        <w:rPr>
          <w:color w:val="000000"/>
        </w:rPr>
        <w:t>A</w:t>
      </w:r>
      <w:r w:rsidR="00C8074D">
        <w:rPr>
          <w:color w:val="000000"/>
        </w:rPr>
        <w:t>n</w:t>
      </w:r>
      <w:r>
        <w:rPr>
          <w:color w:val="000000"/>
        </w:rPr>
        <w:t xml:space="preserve"> interaction between fertilization and CO</w:t>
      </w:r>
      <w:r>
        <w:rPr>
          <w:color w:val="000000"/>
          <w:vertAlign w:val="subscript"/>
        </w:rPr>
        <w:t>2</w:t>
      </w:r>
      <w:r>
        <w:rPr>
          <w:color w:val="000000"/>
        </w:rPr>
        <w:t xml:space="preserve"> (</w:t>
      </w:r>
      <w:r w:rsidR="008729A7">
        <w:rPr>
          <w:color w:val="000000"/>
        </w:rPr>
        <w:t>CO</w:t>
      </w:r>
      <w:r w:rsidR="008729A7">
        <w:rPr>
          <w:color w:val="000000"/>
          <w:vertAlign w:val="subscript"/>
        </w:rPr>
        <w:t>2</w:t>
      </w:r>
      <w:r w:rsidR="008729A7">
        <w:rPr>
          <w:color w:val="000000"/>
        </w:rPr>
        <w:t xml:space="preserve">-by-fertilization interaction: </w:t>
      </w:r>
      <w:r w:rsidRPr="00D83A10">
        <w:rPr>
          <w:i/>
          <w:iCs/>
          <w:color w:val="000000"/>
        </w:rPr>
        <w:t>p</w:t>
      </w:r>
      <w:r w:rsidR="009F7EA9">
        <w:rPr>
          <w:color w:val="000000"/>
        </w:rPr>
        <w:t xml:space="preserve"> </w:t>
      </w:r>
      <w:r>
        <w:rPr>
          <w:color w:val="000000"/>
        </w:rPr>
        <w:t>=</w:t>
      </w:r>
      <w:r w:rsidR="009F7EA9">
        <w:rPr>
          <w:color w:val="000000"/>
        </w:rPr>
        <w:t xml:space="preserve"> </w:t>
      </w:r>
      <w:r>
        <w:rPr>
          <w:color w:val="000000"/>
        </w:rPr>
        <w:t>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w:t>
      </w:r>
      <w:r w:rsidR="00723D95" w:rsidRPr="00D83A10">
        <w:rPr>
          <w:i/>
          <w:iCs/>
          <w:color w:val="000000"/>
        </w:rPr>
        <w:t>p</w:t>
      </w:r>
      <w:r w:rsidR="009F7EA9">
        <w:rPr>
          <w:color w:val="000000"/>
        </w:rPr>
        <w:t xml:space="preserve"> </w:t>
      </w:r>
      <w:r w:rsidR="00723D95">
        <w:rPr>
          <w:color w:val="000000"/>
        </w:rPr>
        <w:t>&lt;</w:t>
      </w:r>
      <w:r w:rsidR="009F7EA9">
        <w:rPr>
          <w:color w:val="000000"/>
        </w:rPr>
        <w:t xml:space="preserve"> </w:t>
      </w:r>
      <w:r w:rsidR="00723D95">
        <w:rPr>
          <w:color w:val="000000"/>
        </w:rPr>
        <w:t xml:space="preserve">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w:t>
      </w:r>
      <w:r w:rsidR="00723D95" w:rsidRPr="00D83A10">
        <w:rPr>
          <w:i/>
          <w:iCs/>
          <w:color w:val="000000"/>
        </w:rPr>
        <w:t>p</w:t>
      </w:r>
      <w:r w:rsidR="009F7EA9">
        <w:rPr>
          <w:color w:val="000000"/>
        </w:rPr>
        <w:t xml:space="preserve"> </w:t>
      </w:r>
      <w:r w:rsidR="00723D95">
        <w:rPr>
          <w:color w:val="000000"/>
        </w:rPr>
        <w:t>=</w:t>
      </w:r>
      <w:r w:rsidR="009F7EA9">
        <w:rPr>
          <w:color w:val="000000"/>
        </w:rPr>
        <w:t xml:space="preserve"> </w:t>
      </w:r>
      <w:r w:rsidR="00723D95">
        <w:rPr>
          <w:color w:val="000000"/>
        </w:rPr>
        <w:t>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commentRangeEnd w:id="18"/>
      <w:r w:rsidR="004834AB">
        <w:rPr>
          <w:rStyle w:val="CommentReference"/>
        </w:rPr>
        <w:commentReference w:id="18"/>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w:t>
      </w:r>
      <w:r w:rsidR="008729A7">
        <w:rPr>
          <w:color w:val="000000"/>
        </w:rPr>
        <w:t>CO</w:t>
      </w:r>
      <w:r w:rsidR="008729A7">
        <w:rPr>
          <w:color w:val="000000"/>
          <w:vertAlign w:val="subscript"/>
        </w:rPr>
        <w:t>2</w:t>
      </w:r>
      <w:r w:rsidR="008729A7">
        <w:rPr>
          <w:color w:val="000000"/>
        </w:rPr>
        <w:t xml:space="preserve">-by-inoculation interaction: </w:t>
      </w:r>
      <w:r w:rsidR="009B4AC9">
        <w:rPr>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w:t>
      </w:r>
      <w:r w:rsidR="00D83A10" w:rsidRPr="00D83A10">
        <w:rPr>
          <w:i/>
          <w:iCs/>
          <w:color w:val="000000"/>
        </w:rPr>
        <w:t>p</w:t>
      </w:r>
      <w:r w:rsidR="009F7EA9">
        <w:rPr>
          <w:color w:val="000000"/>
        </w:rPr>
        <w:t xml:space="preserve"> </w:t>
      </w:r>
      <w:r w:rsidR="00723D95">
        <w:rPr>
          <w:color w:val="000000"/>
        </w:rPr>
        <w:t>&lt;</w:t>
      </w:r>
      <w:r w:rsidR="009F7EA9">
        <w:rPr>
          <w:color w:val="000000"/>
        </w:rPr>
        <w:t xml:space="preserve"> </w:t>
      </w:r>
      <w:r w:rsidR="00723D95">
        <w:rPr>
          <w:color w:val="000000"/>
        </w:rPr>
        <w:t xml:space="preserve">0.001; Table 3) was only observed under </w:t>
      </w:r>
      <w:r w:rsidR="009B4AC9">
        <w:rPr>
          <w:color w:val="000000"/>
        </w:rPr>
        <w:t>elevated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0.001)</w:t>
      </w:r>
      <w:r w:rsidR="00723D95">
        <w:rPr>
          <w:color w:val="000000"/>
        </w:rPr>
        <w:t xml:space="preserve">, with no apparent inoculation effect </w:t>
      </w:r>
      <w:r w:rsidR="00723D95">
        <w:rPr>
          <w:color w:val="000000"/>
        </w:rPr>
        <w:lastRenderedPageBreak/>
        <w:t xml:space="preserve">observed </w:t>
      </w:r>
      <w:r w:rsidR="009B4AC9">
        <w:rPr>
          <w:color w:val="000000"/>
        </w:rPr>
        <w:t>under ambient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w:t>
      </w:r>
      <w:r w:rsidR="008729A7">
        <w:rPr>
          <w:color w:val="000000"/>
        </w:rPr>
        <w:t xml:space="preserve">fertilization-by-inoculation interaction: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0.001; Table 3</w:t>
      </w:r>
      <w:r w:rsidR="00DB2FF2">
        <w:rPr>
          <w:color w:val="000000"/>
        </w:rPr>
        <w:t>; Fig. 3D</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 xml:space="preserve">0.001; Table 3), this response was generally stronger in uninoculated pots (Tukey: </w:t>
      </w:r>
      <w:r w:rsidR="009B4AC9" w:rsidRPr="00D83A10">
        <w:rPr>
          <w:i/>
          <w:iCs/>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0.001).</w:t>
      </w: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436A8A82" w:rsidR="00571302" w:rsidRPr="00823CBA"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6155ABE7" w:rsidR="00571302" w:rsidRPr="00823CBA" w:rsidRDefault="00E4133D"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4BF84F95" w:rsidR="00571302" w:rsidRPr="00823CBA" w:rsidRDefault="00E4133D" w:rsidP="00E4133D">
            <w:pPr>
              <w:spacing w:line="276" w:lineRule="auto"/>
              <w:jc w:val="right"/>
              <w:rPr>
                <w:color w:val="000000"/>
              </w:rPr>
            </w:pPr>
            <w:r w:rsidRPr="00E4133D">
              <w:rPr>
                <w:i/>
                <w:iCs/>
                <w:color w:val="000000"/>
              </w:rPr>
              <w:t>p</w:t>
            </w:r>
          </w:p>
        </w:tc>
      </w:tr>
      <w:tr w:rsidR="00261FAA" w14:paraId="09C54895"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5165DF">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5165DF">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5165DF">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5165DF">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5165DF">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5165DF">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5165DF">
            <w:pPr>
              <w:spacing w:line="276" w:lineRule="auto"/>
              <w:jc w:val="right"/>
              <w:rPr>
                <w:color w:val="000000"/>
              </w:rPr>
            </w:pPr>
          </w:p>
        </w:tc>
      </w:tr>
      <w:tr w:rsidR="00571302" w14:paraId="1C38A693"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5165DF">
            <w:pPr>
              <w:spacing w:line="276" w:lineRule="auto"/>
              <w:jc w:val="right"/>
              <w:rPr>
                <w:color w:val="000000"/>
              </w:rPr>
            </w:pPr>
          </w:p>
        </w:tc>
      </w:tr>
      <w:tr w:rsidR="00571302" w14:paraId="23196866"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139A2F07" w:rsidR="00571302" w:rsidRPr="00B47CE7"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18DC3CAC" w:rsidR="00571302" w:rsidRPr="00B47CE7" w:rsidRDefault="00E4133D"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5165DF">
            <w:pPr>
              <w:spacing w:line="276" w:lineRule="auto"/>
              <w:jc w:val="right"/>
              <w:rPr>
                <w:color w:val="000000"/>
              </w:rPr>
            </w:pPr>
          </w:p>
        </w:tc>
      </w:tr>
      <w:tr w:rsidR="00261FAA" w14:paraId="05150B36"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5165DF">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5165DF">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5165DF">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5165DF">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5165DF">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5165DF">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0FB5DC2C" w:rsidR="00571302" w:rsidRPr="00F56D6E" w:rsidRDefault="00A120CC" w:rsidP="00DE2B27">
      <w:pPr>
        <w:spacing w:line="360" w:lineRule="auto"/>
      </w:pPr>
      <w:r>
        <w:rPr>
          <w:noProof/>
        </w:rPr>
        <w:drawing>
          <wp:inline distT="0" distB="0" distL="0" distR="0" wp14:anchorId="4ECC4FE3" wp14:editId="5CEEA301">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4F07BB42" w14:textId="77777777"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(panels A and B) and the fraction of leaf nitrogen allocated to structure (panels C and D). Soil nitrogen fertilization is represented continuously on the x-axis in all panels. In the left column of panels, blue points and trendlines indicate the effect of increasing fertilization under ambient CO</w:t>
      </w:r>
      <w:r w:rsidR="00943993">
        <w:rPr>
          <w:bCs/>
          <w:vertAlign w:val="subscript"/>
        </w:rPr>
        <w:t>2</w:t>
      </w:r>
      <w:r w:rsidR="00943993">
        <w:rPr>
          <w:bCs/>
        </w:rPr>
        <w:t>, while red points and trendlines indicate the effect of increasing fertilization under elevated CO</w:t>
      </w:r>
      <w:r w:rsidR="00943993">
        <w:rPr>
          <w:bCs/>
          <w:vertAlign w:val="subscript"/>
        </w:rPr>
        <w:t>2</w:t>
      </w:r>
      <w:r w:rsidR="00943993">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43993">
        <w:rPr>
          <w:bCs/>
        </w:rPr>
        <w:fldChar w:fldCharType="begin" w:fldLock="1"/>
      </w:r>
      <w:r w:rsidR="0094399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43993">
        <w:rPr>
          <w:bCs/>
        </w:rPr>
        <w:fldChar w:fldCharType="separate"/>
      </w:r>
      <w:r w:rsidR="00943993" w:rsidRPr="00F97E90">
        <w:rPr>
          <w:bCs/>
          <w:noProof/>
        </w:rPr>
        <w:t>(Lenth, 2019)</w:t>
      </w:r>
      <w:r w:rsidR="00943993">
        <w:rPr>
          <w:bCs/>
        </w:rPr>
        <w:fldChar w:fldCharType="end"/>
      </w:r>
      <w:r w:rsidR="00943993">
        <w:rPr>
          <w:bCs/>
        </w:rPr>
        <w:t>.</w:t>
      </w:r>
    </w:p>
    <w:p w14:paraId="6645C1CC" w14:textId="3D228B68" w:rsidR="00475A2D" w:rsidRPr="00CD6CA5" w:rsidRDefault="00943993" w:rsidP="009F7EA9">
      <w:pPr>
        <w:spacing w:line="360" w:lineRule="auto"/>
        <w:rPr>
          <w:bCs/>
        </w:rPr>
      </w:pPr>
      <w:r>
        <w:rPr>
          <w:b/>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3B98F25F" w:rsidR="0048595F" w:rsidRDefault="00723D95" w:rsidP="00F53A19">
      <w:pPr>
        <w:spacing w:line="360" w:lineRule="auto"/>
        <w:ind w:firstLine="720"/>
        <w:rPr>
          <w:bCs/>
        </w:rPr>
      </w:pPr>
      <w:r>
        <w:rPr>
          <w:bCs/>
        </w:rPr>
        <w:t>Total leaf are</w:t>
      </w:r>
      <w:r w:rsidR="00F53A19">
        <w:rPr>
          <w:bCs/>
        </w:rPr>
        <w:t>a</w:t>
      </w:r>
      <w:r>
        <w:rPr>
          <w:bCs/>
        </w:rPr>
        <w:t xml:space="preserve"> </w:t>
      </w:r>
      <w:r w:rsidR="00DE75A7">
        <w:rPr>
          <w:bCs/>
        </w:rPr>
        <w:t>was</w:t>
      </w:r>
      <w:r>
        <w:rPr>
          <w:bCs/>
        </w:rPr>
        <w:t xml:space="preserve"> </w:t>
      </w:r>
      <w:r w:rsidR="00172DAF">
        <w:rPr>
          <w:bCs/>
        </w:rPr>
        <w:t>5</w:t>
      </w:r>
      <w:r w:rsidR="0040672C">
        <w:rPr>
          <w:bCs/>
        </w:rPr>
        <w:t>1</w:t>
      </w:r>
      <w:r>
        <w:rPr>
          <w:bCs/>
        </w:rPr>
        <w:t xml:space="preserve">% </w:t>
      </w:r>
      <w:r w:rsidR="00DE75A7">
        <w:rPr>
          <w:bCs/>
        </w:rPr>
        <w:t>greater</w:t>
      </w:r>
      <w:r w:rsidR="00F53A19">
        <w:rPr>
          <w:bCs/>
        </w:rPr>
        <w:t xml:space="preserve"> and total biomass was 102% greater</w:t>
      </w:r>
      <w:r w:rsidR="00DE75A7">
        <w:rPr>
          <w:bCs/>
        </w:rPr>
        <w:t xml:space="preserve"> </w:t>
      </w:r>
      <w:r>
        <w:rPr>
          <w:bCs/>
        </w:rPr>
        <w:t xml:space="preserve">under </w:t>
      </w:r>
      <w:r w:rsidR="00CE02BB">
        <w:rPr>
          <w:bCs/>
        </w:rPr>
        <w:t>elevated CO</w:t>
      </w:r>
      <w:r w:rsidR="00CE02BB">
        <w:rPr>
          <w:bCs/>
          <w:vertAlign w:val="subscript"/>
        </w:rPr>
        <w:t>2</w:t>
      </w:r>
      <w:r w:rsidR="00DE75A7">
        <w:rPr>
          <w:bCs/>
        </w:rPr>
        <w:t xml:space="preserve"> than ambient CO</w:t>
      </w:r>
      <w:r w:rsidR="00DE75A7">
        <w:rPr>
          <w:bCs/>
          <w:vertAlign w:val="subscript"/>
        </w:rPr>
        <w:t>2</w:t>
      </w:r>
      <w:r w:rsidR="00CE02BB">
        <w:rPr>
          <w:bCs/>
        </w:rPr>
        <w:t xml:space="preserve"> (</w:t>
      </w:r>
      <w:r w:rsidR="00CE02BB" w:rsidRPr="00D83A10">
        <w:rPr>
          <w:bCs/>
          <w:i/>
          <w:iCs/>
        </w:rPr>
        <w:t>p</w:t>
      </w:r>
      <w:r w:rsidR="009F7EA9">
        <w:rPr>
          <w:bCs/>
        </w:rPr>
        <w:t xml:space="preserve"> </w:t>
      </w:r>
      <w:r w:rsidR="00CE02BB">
        <w:rPr>
          <w:bCs/>
        </w:rPr>
        <w:t>&lt;</w:t>
      </w:r>
      <w:r w:rsidR="009F7EA9">
        <w:rPr>
          <w:bCs/>
        </w:rPr>
        <w:t xml:space="preserve"> </w:t>
      </w:r>
      <w:r w:rsidR="00CE02BB">
        <w:rPr>
          <w:bCs/>
        </w:rPr>
        <w:t>0.001</w:t>
      </w:r>
      <w:r w:rsidR="00F53A19">
        <w:rPr>
          <w:bCs/>
        </w:rPr>
        <w:t xml:space="preserve"> in both cases</w:t>
      </w:r>
      <w:r w:rsidR="00CE02BB">
        <w:rPr>
          <w:bCs/>
        </w:rPr>
        <w:t>; Table 5), a pattern that was enhanced by fertilization (</w:t>
      </w:r>
      <w:r w:rsidR="00F53A19">
        <w:rPr>
          <w:bCs/>
        </w:rPr>
        <w:t>CO</w:t>
      </w:r>
      <w:r w:rsidR="00F53A19">
        <w:rPr>
          <w:bCs/>
          <w:vertAlign w:val="subscript"/>
        </w:rPr>
        <w:t>2</w:t>
      </w:r>
      <w:r w:rsidR="00F53A19">
        <w:rPr>
          <w:bCs/>
        </w:rPr>
        <w:t xml:space="preserve">-by-fertilization interaction: </w:t>
      </w:r>
      <w:r w:rsidR="00CE02BB" w:rsidRPr="00D83A10">
        <w:rPr>
          <w:bCs/>
          <w:i/>
          <w:iCs/>
        </w:rPr>
        <w:t>p</w:t>
      </w:r>
      <w:r w:rsidR="00D83A10" w:rsidRPr="00D83A10">
        <w:rPr>
          <w:bCs/>
        </w:rPr>
        <w:t xml:space="preserve"> </w:t>
      </w:r>
      <w:r w:rsidR="00CE02BB">
        <w:rPr>
          <w:bCs/>
        </w:rPr>
        <w:t>&lt;</w:t>
      </w:r>
      <w:r w:rsidR="00D83A10">
        <w:rPr>
          <w:bCs/>
        </w:rPr>
        <w:t xml:space="preserve"> </w:t>
      </w:r>
      <w:r w:rsidR="00CE02BB">
        <w:rPr>
          <w:bCs/>
        </w:rPr>
        <w:t>0.001</w:t>
      </w:r>
      <w:r w:rsidR="00F53A19">
        <w:rPr>
          <w:bCs/>
        </w:rPr>
        <w:t xml:space="preserve"> in both cases</w:t>
      </w:r>
      <w:r w:rsidR="00CE02BB">
        <w:rPr>
          <w:bCs/>
        </w:rPr>
        <w:t>; Table 5</w:t>
      </w:r>
      <w:r w:rsidR="0040672C">
        <w:rPr>
          <w:bCs/>
        </w:rPr>
        <w:t>; Fig. 5A</w:t>
      </w:r>
      <w:r w:rsidR="00F53A19">
        <w:rPr>
          <w:bCs/>
        </w:rPr>
        <w:t>-B</w:t>
      </w:r>
      <w:r w:rsidR="0040672C">
        <w:rPr>
          <w:bCs/>
        </w:rPr>
        <w:t>) but was not modified across inoculation treatments (</w:t>
      </w:r>
      <w:r w:rsidR="00F53A19">
        <w:rPr>
          <w:bCs/>
        </w:rPr>
        <w:t>CO</w:t>
      </w:r>
      <w:r w:rsidR="00F53A19">
        <w:rPr>
          <w:bCs/>
          <w:vertAlign w:val="subscript"/>
        </w:rPr>
        <w:t>2</w:t>
      </w:r>
      <w:r w:rsidR="00F53A19">
        <w:rPr>
          <w:bCs/>
        </w:rPr>
        <w:t>-by</w:t>
      </w:r>
      <w:r w:rsidR="00F53A19">
        <w:rPr>
          <w:bCs/>
        </w:rPr>
        <w:t xml:space="preserve">-inoculation interaction: </w:t>
      </w:r>
      <w:proofErr w:type="spellStart"/>
      <w:r w:rsidR="0040672C" w:rsidRPr="00D83A10">
        <w:rPr>
          <w:bCs/>
          <w:i/>
          <w:iCs/>
        </w:rPr>
        <w:t>p</w:t>
      </w:r>
      <w:r w:rsidR="00F53A19">
        <w:rPr>
          <w:bCs/>
          <w:vertAlign w:val="subscript"/>
        </w:rPr>
        <w:t>total_leaf_area</w:t>
      </w:r>
      <w:proofErr w:type="spellEnd"/>
      <w:r w:rsidR="009F7EA9">
        <w:rPr>
          <w:bCs/>
        </w:rPr>
        <w:t xml:space="preserve"> </w:t>
      </w:r>
      <w:r w:rsidR="0040672C">
        <w:rPr>
          <w:bCs/>
        </w:rPr>
        <w:t>=</w:t>
      </w:r>
      <w:r w:rsidR="009F7EA9">
        <w:rPr>
          <w:bCs/>
        </w:rPr>
        <w:t xml:space="preserve"> </w:t>
      </w:r>
      <w:r w:rsidR="0040672C">
        <w:rPr>
          <w:bCs/>
        </w:rPr>
        <w:t>0.151</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 0.472</w:t>
      </w:r>
      <w:r w:rsidR="0040672C">
        <w:rPr>
          <w:bCs/>
        </w:rPr>
        <w:t xml:space="preserve">; Table 5). </w:t>
      </w:r>
      <w:r w:rsidR="00CE02BB">
        <w:rPr>
          <w:bCs/>
        </w:rPr>
        <w:t>Specifically, the general positive effect of increasing fertilization on total leaf area</w:t>
      </w:r>
      <w:r w:rsidR="00F53A19">
        <w:rPr>
          <w:bCs/>
        </w:rPr>
        <w:t xml:space="preserve"> and whole plant biomass</w:t>
      </w:r>
      <w:r w:rsidR="008100A4">
        <w:rPr>
          <w:bCs/>
        </w:rPr>
        <w:t xml:space="preserve"> (</w:t>
      </w:r>
      <w:r w:rsidR="008100A4" w:rsidRPr="00D83A10">
        <w:rPr>
          <w:bCs/>
          <w:i/>
          <w:iCs/>
        </w:rPr>
        <w:t>p</w:t>
      </w:r>
      <w:r w:rsidR="009F7EA9">
        <w:rPr>
          <w:bCs/>
        </w:rPr>
        <w:t xml:space="preserve"> </w:t>
      </w:r>
      <w:r w:rsidR="008100A4">
        <w:rPr>
          <w:bCs/>
        </w:rPr>
        <w:t>&lt;</w:t>
      </w:r>
      <w:r w:rsidR="009F7EA9">
        <w:rPr>
          <w:bCs/>
        </w:rPr>
        <w:t xml:space="preserve"> </w:t>
      </w:r>
      <w:r w:rsidR="008100A4">
        <w:rPr>
          <w:bCs/>
        </w:rPr>
        <w:t>0.001</w:t>
      </w:r>
      <w:r w:rsidR="00F53A19">
        <w:rPr>
          <w:bCs/>
        </w:rPr>
        <w:t xml:space="preserve"> in both cases</w:t>
      </w:r>
      <w:r w:rsidR="008100A4">
        <w:rPr>
          <w:bCs/>
        </w:rPr>
        <w:t>; Table 5)</w:t>
      </w:r>
      <w:r w:rsidR="00CE02BB">
        <w:rPr>
          <w:bCs/>
        </w:rPr>
        <w:t xml:space="preserve"> was stronger under elevated CO</w:t>
      </w:r>
      <w:r w:rsidR="00CE02BB">
        <w:rPr>
          <w:bCs/>
          <w:vertAlign w:val="subscript"/>
        </w:rPr>
        <w:t>2</w:t>
      </w:r>
      <w:r w:rsidR="00CE02BB">
        <w:rPr>
          <w:bCs/>
        </w:rPr>
        <w:t xml:space="preserve"> (Tukey: </w:t>
      </w:r>
      <w:r w:rsidR="00CE02BB" w:rsidRPr="00D83A10">
        <w:rPr>
          <w:bCs/>
          <w:i/>
          <w:iCs/>
        </w:rPr>
        <w:t>p</w:t>
      </w:r>
      <w:r w:rsidR="009F7EA9">
        <w:rPr>
          <w:bCs/>
        </w:rPr>
        <w:t xml:space="preserve"> </w:t>
      </w:r>
      <w:r w:rsidR="00CE02BB">
        <w:rPr>
          <w:bCs/>
        </w:rPr>
        <w:t>&lt;</w:t>
      </w:r>
      <w:r w:rsidR="009F7EA9">
        <w:rPr>
          <w:bCs/>
        </w:rPr>
        <w:t xml:space="preserve"> </w:t>
      </w:r>
      <w:r w:rsidR="00CE02BB">
        <w:rPr>
          <w:bCs/>
        </w:rPr>
        <w:t>0.001</w:t>
      </w:r>
      <w:r w:rsidR="00F53A19">
        <w:rPr>
          <w:bCs/>
        </w:rPr>
        <w:t xml:space="preserve"> in both cases</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w:t>
      </w:r>
      <w:r w:rsidR="00F53A19">
        <w:rPr>
          <w:bCs/>
        </w:rPr>
        <w:t xml:space="preserve">fertilization-by-inoculation interaction: </w:t>
      </w:r>
      <w:r w:rsidR="00D765D3" w:rsidRPr="00D83A10">
        <w:rPr>
          <w:bCs/>
          <w:i/>
          <w:iCs/>
        </w:rPr>
        <w:t>p</w:t>
      </w:r>
      <w:r w:rsidR="009F7EA9">
        <w:rPr>
          <w:bCs/>
        </w:rPr>
        <w:t xml:space="preserve"> </w:t>
      </w:r>
      <w:r w:rsidR="00D765D3">
        <w:rPr>
          <w:bCs/>
        </w:rPr>
        <w:t>&lt;</w:t>
      </w:r>
      <w:r w:rsidR="009F7EA9">
        <w:rPr>
          <w:bCs/>
        </w:rPr>
        <w:t xml:space="preserve"> </w:t>
      </w:r>
      <w:r w:rsidR="00D765D3">
        <w:rPr>
          <w:bCs/>
        </w:rPr>
        <w:t>0.001</w:t>
      </w:r>
      <w:r w:rsidR="00F53A19">
        <w:rPr>
          <w:bCs/>
        </w:rPr>
        <w:t xml:space="preserve"> in both cases</w:t>
      </w:r>
      <w:r w:rsidR="00D765D3">
        <w:rPr>
          <w:bCs/>
        </w:rPr>
        <w:t xml:space="preserve">; Table 5), indicating a stronger positive effect of increasing fertilization in uninoculated pots (Tukey: </w:t>
      </w:r>
      <w:proofErr w:type="spellStart"/>
      <w:r w:rsidR="00D765D3" w:rsidRPr="00D83A10">
        <w:rPr>
          <w:bCs/>
          <w:i/>
          <w:iCs/>
        </w:rPr>
        <w:t>p</w:t>
      </w:r>
      <w:r w:rsidR="00F53A19">
        <w:rPr>
          <w:bCs/>
          <w:vertAlign w:val="subscript"/>
        </w:rPr>
        <w:t>total_leaf_area</w:t>
      </w:r>
      <w:proofErr w:type="spellEnd"/>
      <w:r w:rsidR="009F7EA9">
        <w:rPr>
          <w:bCs/>
        </w:rPr>
        <w:t xml:space="preserve"> </w:t>
      </w:r>
      <w:r w:rsidR="0040672C">
        <w:rPr>
          <w:bCs/>
        </w:rPr>
        <w:t>=</w:t>
      </w:r>
      <w:r w:rsidR="009F7EA9">
        <w:rPr>
          <w:bCs/>
        </w:rPr>
        <w:t xml:space="preserve"> </w:t>
      </w:r>
      <w:r w:rsidR="00D765D3">
        <w:rPr>
          <w:bCs/>
        </w:rPr>
        <w:t>0.00</w:t>
      </w:r>
      <w:r w:rsidR="0040672C">
        <w:rPr>
          <w:bCs/>
        </w:rPr>
        <w:t>2</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 xml:space="preserve"> = 0.001</w:t>
      </w:r>
      <w:r w:rsidR="00D765D3">
        <w:rPr>
          <w:bCs/>
        </w:rPr>
        <w:t>).</w:t>
      </w:r>
    </w:p>
    <w:p w14:paraId="25EEF7D6" w14:textId="12CFD7D2" w:rsidR="006371F3" w:rsidRDefault="006371F3">
      <w:pPr>
        <w:rPr>
          <w:bCs/>
        </w:rPr>
      </w:pPr>
      <w:r>
        <w:rPr>
          <w:bCs/>
        </w:rPr>
        <w:br w:type="page"/>
      </w:r>
    </w:p>
    <w:p w14:paraId="49194D38" w14:textId="7DC42B40" w:rsidR="00664380" w:rsidRPr="000E7383" w:rsidRDefault="00664380" w:rsidP="00DE2B27">
      <w:pPr>
        <w:spacing w:line="360" w:lineRule="auto"/>
        <w:rPr>
          <w:bCs/>
          <w:i/>
          <w:iCs/>
        </w:rPr>
      </w:pPr>
      <w:r w:rsidRPr="000E7383">
        <w:rPr>
          <w:bCs/>
          <w:i/>
          <w:iCs/>
        </w:rPr>
        <w:lastRenderedPageBreak/>
        <w:t>Carbon costs to acquire nitrogen</w:t>
      </w:r>
    </w:p>
    <w:p w14:paraId="0E406A84" w14:textId="6E4993FB" w:rsidR="00172DAF" w:rsidRPr="00477DA9"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w:t>
      </w:r>
      <w:r w:rsidR="00905FE5" w:rsidRPr="00D83A10">
        <w:rPr>
          <w:bCs/>
          <w:i/>
          <w:iCs/>
        </w:rPr>
        <w:t>p</w:t>
      </w:r>
      <w:r w:rsidR="00D83A10">
        <w:rPr>
          <w:bCs/>
        </w:rPr>
        <w:t xml:space="preserve"> </w:t>
      </w:r>
      <w:r w:rsidR="00A120CC">
        <w:rPr>
          <w:bCs/>
        </w:rPr>
        <w:t>&lt;</w:t>
      </w:r>
      <w:r w:rsidR="00D83A10">
        <w:rPr>
          <w:bCs/>
        </w:rPr>
        <w:t xml:space="preserve"> </w:t>
      </w:r>
      <w:r w:rsidR="00905FE5">
        <w:rPr>
          <w:bCs/>
        </w:rPr>
        <w:t xml:space="preserve">0.001; Table 5).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w:t>
      </w:r>
      <w:r w:rsidR="00905FE5" w:rsidRPr="00D83A10">
        <w:rPr>
          <w:i/>
          <w:iCs/>
          <w:color w:val="000000"/>
        </w:rPr>
        <w:t>p</w:t>
      </w:r>
      <w:r w:rsidR="00D83A10">
        <w:rPr>
          <w:color w:val="000000"/>
        </w:rPr>
        <w:t xml:space="preserve"> </w:t>
      </w:r>
      <w:r w:rsidR="00905FE5">
        <w:rPr>
          <w:color w:val="000000"/>
        </w:rPr>
        <w:t>&lt;</w:t>
      </w:r>
      <w:r w:rsidR="00D83A10">
        <w:rPr>
          <w:color w:val="000000"/>
        </w:rPr>
        <w:t xml:space="preserve"> </w:t>
      </w:r>
      <w:r w:rsidR="00905FE5">
        <w:rPr>
          <w:color w:val="000000"/>
        </w:rPr>
        <w:t xml:space="preserve">0.001; Table 5) that was observed in all treatment combinations (Tukey: </w:t>
      </w:r>
      <w:r w:rsidR="00905FE5" w:rsidRPr="00D83A10">
        <w:rPr>
          <w:i/>
          <w:iCs/>
          <w:color w:val="000000"/>
        </w:rPr>
        <w:t>p</w:t>
      </w:r>
      <w:r w:rsidR="00D83A10">
        <w:rPr>
          <w:color w:val="000000"/>
        </w:rPr>
        <w:t xml:space="preserve"> </w:t>
      </w:r>
      <w:r w:rsidR="00905FE5">
        <w:rPr>
          <w:color w:val="000000"/>
        </w:rPr>
        <w:t>&lt;</w:t>
      </w:r>
      <w:r w:rsidR="00D83A10">
        <w:rPr>
          <w:color w:val="000000"/>
        </w:rPr>
        <w:t xml:space="preserve"> </w:t>
      </w:r>
      <w:r w:rsidR="00905FE5">
        <w:rPr>
          <w:color w:val="000000"/>
        </w:rPr>
        <w: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w:t>
      </w:r>
      <w:r w:rsidR="00905FE5" w:rsidRPr="00D83A10">
        <w:rPr>
          <w:i/>
          <w:iCs/>
          <w:color w:val="000000"/>
        </w:rPr>
        <w:t>p</w:t>
      </w:r>
      <w:r w:rsidR="00D83A10">
        <w:rPr>
          <w:color w:val="000000"/>
        </w:rPr>
        <w:t xml:space="preserve"> </w:t>
      </w:r>
      <w:r w:rsidR="00905FE5">
        <w:rPr>
          <w:color w:val="000000"/>
        </w:rPr>
        <w:t>=</w:t>
      </w:r>
      <w:r w:rsidR="00D83A10">
        <w:rPr>
          <w:color w:val="000000"/>
        </w:rPr>
        <w:t xml:space="preserve"> </w:t>
      </w:r>
      <w:r w:rsidR="00905FE5">
        <w:rPr>
          <w:color w:val="000000"/>
        </w:rPr>
        <w:t>0.779)</w:t>
      </w:r>
      <w:r w:rsidR="0058618A">
        <w:rPr>
          <w:color w:val="000000"/>
        </w:rPr>
        <w:t xml:space="preserve">. </w:t>
      </w:r>
      <w:commentRangeStart w:id="19"/>
      <w:commentRangeStart w:id="20"/>
      <w:r w:rsidR="0058618A">
        <w:rPr>
          <w:color w:val="000000"/>
        </w:rPr>
        <w:t xml:space="preserve">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 xml:space="preserve">Tukey: </w:t>
      </w:r>
      <w:r w:rsidR="0014361B" w:rsidRPr="00D83A10">
        <w:rPr>
          <w:bCs/>
          <w:i/>
          <w:iCs/>
        </w:rPr>
        <w:t>p</w:t>
      </w:r>
      <w:r w:rsidR="00D83A10">
        <w:rPr>
          <w:bCs/>
        </w:rPr>
        <w:t xml:space="preserve"> </w:t>
      </w:r>
      <w:r w:rsidR="0014361B">
        <w:rPr>
          <w:bCs/>
        </w:rPr>
        <w:t>=</w:t>
      </w:r>
      <w:r w:rsidR="00D83A10">
        <w:rPr>
          <w:bCs/>
        </w:rPr>
        <w:t xml:space="preserve"> </w:t>
      </w:r>
      <w:r w:rsidR="0014361B">
        <w:rPr>
          <w:bCs/>
        </w:rPr>
        <w:t>0.001) and inoculated pots grown under either ambient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&lt;</w:t>
      </w:r>
      <w:r w:rsidR="00D83A10">
        <w:rPr>
          <w:bCs/>
        </w:rPr>
        <w:t xml:space="preserve"> </w:t>
      </w:r>
      <w:r w:rsidR="0014361B">
        <w:rPr>
          <w:bCs/>
        </w:rPr>
        <w:t>0.001) or elevated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&lt;</w:t>
      </w:r>
      <w:r w:rsidR="00D83A10">
        <w:rPr>
          <w:bCs/>
        </w:rPr>
        <w:t xml:space="preserve"> </w:t>
      </w:r>
      <w:r w:rsidR="0014361B">
        <w:rPr>
          <w:bCs/>
        </w:rPr>
        <w:t>0.001),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F53A19">
        <w:rPr>
          <w:bCs/>
        </w:rPr>
        <w:t xml:space="preserve"> than</w:t>
      </w:r>
      <w:r w:rsidR="0014361B">
        <w:rPr>
          <w:bCs/>
        </w:rPr>
        <w:t xml:space="preserve"> inoculated pots grown under elevated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w:t>
      </w:r>
      <w:r w:rsidR="00D83A10">
        <w:rPr>
          <w:bCs/>
        </w:rPr>
        <w:t xml:space="preserve"> </w:t>
      </w:r>
      <w:r w:rsidR="0014361B">
        <w:rPr>
          <w:bCs/>
        </w:rPr>
        <w:t>0.002), but not inoculated pots grown under ambient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w:t>
      </w:r>
      <w:r w:rsidR="00D83A10">
        <w:rPr>
          <w:bCs/>
        </w:rPr>
        <w:t xml:space="preserve"> </w:t>
      </w:r>
      <w:r w:rsidR="0014361B">
        <w:rPr>
          <w:bCs/>
        </w:rPr>
        <w:t>0.216).</w:t>
      </w:r>
      <w:commentRangeEnd w:id="19"/>
      <w:r w:rsidR="00D52B93">
        <w:rPr>
          <w:rStyle w:val="CommentReference"/>
        </w:rPr>
        <w:commentReference w:id="19"/>
      </w:r>
      <w:commentRangeEnd w:id="20"/>
      <w:r w:rsidR="00B66D80">
        <w:rPr>
          <w:rStyle w:val="CommentReference"/>
        </w:rPr>
        <w:commentReference w:id="20"/>
      </w:r>
      <w:r w:rsidR="00477DA9">
        <w:rPr>
          <w:bCs/>
        </w:rPr>
        <w:t xml:space="preserve"> The general reduction in </w:t>
      </w:r>
      <w:proofErr w:type="spellStart"/>
      <w:r w:rsidR="00477DA9">
        <w:rPr>
          <w:bCs/>
          <w:i/>
          <w:iCs/>
        </w:rPr>
        <w:t>N</w:t>
      </w:r>
      <w:r w:rsidR="00477DA9">
        <w:rPr>
          <w:bCs/>
          <w:vertAlign w:val="subscript"/>
        </w:rPr>
        <w:t>cost</w:t>
      </w:r>
      <w:proofErr w:type="spellEnd"/>
      <w:r w:rsidR="00477DA9">
        <w:rPr>
          <w:bCs/>
        </w:rPr>
        <w:t xml:space="preserve"> with increasing fertilization and in uninoculated pots were driven by a stronger positive effect of increasing fertilization on </w:t>
      </w:r>
      <w:proofErr w:type="spellStart"/>
      <w:r w:rsidR="00477DA9">
        <w:rPr>
          <w:bCs/>
          <w:i/>
          <w:iCs/>
        </w:rPr>
        <w:t>N</w:t>
      </w:r>
      <w:r w:rsidR="00477DA9">
        <w:rPr>
          <w:bCs/>
          <w:vertAlign w:val="subscript"/>
        </w:rPr>
        <w:t>wp</w:t>
      </w:r>
      <w:proofErr w:type="spellEnd"/>
      <w:r w:rsidR="00477DA9">
        <w:rPr>
          <w:bCs/>
        </w:rPr>
        <w:t xml:space="preserve"> (denominator of </w:t>
      </w:r>
      <w:proofErr w:type="spellStart"/>
      <w:r w:rsidR="00477DA9">
        <w:rPr>
          <w:bCs/>
          <w:i/>
          <w:iCs/>
        </w:rPr>
        <w:t>N</w:t>
      </w:r>
      <w:r w:rsidR="00477DA9">
        <w:rPr>
          <w:bCs/>
          <w:vertAlign w:val="subscript"/>
        </w:rPr>
        <w:t>cost</w:t>
      </w:r>
      <w:proofErr w:type="spellEnd"/>
      <w:r w:rsidR="00477DA9">
        <w:rPr>
          <w:bCs/>
        </w:rPr>
        <w:t xml:space="preserve">) than </w:t>
      </w:r>
      <w:proofErr w:type="spellStart"/>
      <w:r w:rsidR="00477DA9">
        <w:rPr>
          <w:bCs/>
          <w:i/>
          <w:iCs/>
        </w:rPr>
        <w:t>C</w:t>
      </w:r>
      <w:r w:rsidR="00477DA9">
        <w:rPr>
          <w:bCs/>
          <w:vertAlign w:val="subscript"/>
        </w:rPr>
        <w:t>bg</w:t>
      </w:r>
      <w:proofErr w:type="spellEnd"/>
      <w:r w:rsidR="00477DA9">
        <w:rPr>
          <w:bCs/>
        </w:rPr>
        <w:t xml:space="preserve"> (numerator of </w:t>
      </w:r>
      <w:proofErr w:type="spellStart"/>
      <w:r w:rsidR="00477DA9">
        <w:rPr>
          <w:bCs/>
          <w:i/>
          <w:iCs/>
        </w:rPr>
        <w:t>N</w:t>
      </w:r>
      <w:r w:rsidR="00477DA9">
        <w:rPr>
          <w:bCs/>
          <w:vertAlign w:val="subscript"/>
        </w:rPr>
        <w:t>cost</w:t>
      </w:r>
      <w:proofErr w:type="spellEnd"/>
      <w:r w:rsidR="00477DA9">
        <w:rPr>
          <w:bCs/>
        </w:rPr>
        <w:t xml:space="preserve">), while the general stimulation in </w:t>
      </w:r>
      <w:proofErr w:type="spellStart"/>
      <w:r w:rsidR="00477DA9">
        <w:rPr>
          <w:bCs/>
          <w:i/>
          <w:iCs/>
        </w:rPr>
        <w:t>N</w:t>
      </w:r>
      <w:r w:rsidR="00477DA9">
        <w:rPr>
          <w:bCs/>
          <w:vertAlign w:val="subscript"/>
        </w:rPr>
        <w:t>cost</w:t>
      </w:r>
      <w:proofErr w:type="spellEnd"/>
      <w:r w:rsidR="00477DA9">
        <w:rPr>
          <w:bCs/>
        </w:rPr>
        <w:t xml:space="preserve"> under elevated CO</w:t>
      </w:r>
      <w:r w:rsidR="00477DA9">
        <w:rPr>
          <w:bCs/>
          <w:vertAlign w:val="subscript"/>
        </w:rPr>
        <w:t>2</w:t>
      </w:r>
      <w:r w:rsidR="00477DA9">
        <w:rPr>
          <w:bCs/>
        </w:rPr>
        <w:t xml:space="preserve"> was driven by a stronger positive effect of elevated CO</w:t>
      </w:r>
      <w:r w:rsidR="00477DA9">
        <w:rPr>
          <w:bCs/>
          <w:vertAlign w:val="subscript"/>
        </w:rPr>
        <w:t>2</w:t>
      </w:r>
      <w:r w:rsidR="00477DA9">
        <w:rPr>
          <w:bCs/>
        </w:rPr>
        <w:t xml:space="preserve"> on </w:t>
      </w:r>
      <w:proofErr w:type="spellStart"/>
      <w:r w:rsidR="00477DA9">
        <w:rPr>
          <w:bCs/>
          <w:i/>
          <w:iCs/>
        </w:rPr>
        <w:t>C</w:t>
      </w:r>
      <w:r w:rsidR="00477DA9">
        <w:rPr>
          <w:bCs/>
          <w:vertAlign w:val="subscript"/>
        </w:rPr>
        <w:t>bg</w:t>
      </w:r>
      <w:proofErr w:type="spellEnd"/>
      <w:r w:rsidR="00477DA9">
        <w:rPr>
          <w:bCs/>
        </w:rPr>
        <w:t xml:space="preserve"> than</w:t>
      </w:r>
      <w:r w:rsidR="00477DA9" w:rsidRPr="00477DA9">
        <w:rPr>
          <w:bCs/>
          <w:i/>
          <w:iCs/>
        </w:rPr>
        <w:t xml:space="preserve"> </w:t>
      </w:r>
      <w:proofErr w:type="spellStart"/>
      <w:r w:rsidR="00477DA9">
        <w:rPr>
          <w:bCs/>
          <w:i/>
          <w:iCs/>
        </w:rPr>
        <w:t>N</w:t>
      </w:r>
      <w:r w:rsidR="00477DA9">
        <w:rPr>
          <w:bCs/>
          <w:vertAlign w:val="subscript"/>
        </w:rPr>
        <w:t>wp</w:t>
      </w:r>
      <w:proofErr w:type="spellEnd"/>
      <w:r w:rsidR="00477DA9">
        <w:rPr>
          <w:bCs/>
        </w:rPr>
        <w:t xml:space="preserve"> (Table 5).</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72D31B5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7C5FA84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430DB0F9" w:rsidR="00A075E5" w:rsidRPr="00A075E5" w:rsidRDefault="00E4133D" w:rsidP="00E4133D">
            <w:pPr>
              <w:spacing w:line="276" w:lineRule="auto"/>
              <w:jc w:val="right"/>
              <w:rPr>
                <w:color w:val="000000"/>
              </w:rPr>
            </w:pPr>
            <w:r w:rsidRPr="00E4133D">
              <w:rPr>
                <w:i/>
                <w:iCs/>
                <w:color w:val="000000"/>
              </w:rPr>
              <w:t>p</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28555F9D" w:rsidR="00A075E5" w:rsidRPr="00E4133D" w:rsidRDefault="00A075E5"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5FEFD9A1" w:rsidR="00A075E5" w:rsidRPr="00A075E5" w:rsidRDefault="00E4133D"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59CE3A22" w:rsidR="008A144F" w:rsidRPr="008A144F" w:rsidRDefault="008A144F" w:rsidP="008A144F">
      <w:pPr>
        <w:spacing w:line="360" w:lineRule="auto"/>
        <w:rPr>
          <w:b/>
        </w:rPr>
      </w:pPr>
      <w:r>
        <w:rPr>
          <w:b/>
        </w:rPr>
        <w:lastRenderedPageBreak/>
        <w:t>Figure 5</w:t>
      </w:r>
    </w:p>
    <w:p w14:paraId="1A9452A7" w14:textId="4805BD00" w:rsidR="008A144F" w:rsidRDefault="00A120CC" w:rsidP="008A144F">
      <w:pPr>
        <w:spacing w:line="360" w:lineRule="auto"/>
        <w:rPr>
          <w:bCs/>
        </w:rPr>
      </w:pPr>
      <w:commentRangeStart w:id="21"/>
      <w:r>
        <w:rPr>
          <w:bCs/>
          <w:noProof/>
        </w:rPr>
        <w:drawing>
          <wp:inline distT="0" distB="0" distL="0" distR="0" wp14:anchorId="1F30750E" wp14:editId="64B31C7D">
            <wp:extent cx="5943600" cy="5943600"/>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7"/>
                    <a:stretch>
                      <a:fillRect/>
                    </a:stretch>
                  </pic:blipFill>
                  <pic:spPr>
                    <a:xfrm>
                      <a:off x="0" y="0"/>
                      <a:ext cx="5943600" cy="5943600"/>
                    </a:xfrm>
                    <a:prstGeom prst="rect">
                      <a:avLst/>
                    </a:prstGeom>
                  </pic:spPr>
                </pic:pic>
              </a:graphicData>
            </a:graphic>
          </wp:inline>
        </w:drawing>
      </w:r>
      <w:commentRangeEnd w:id="21"/>
      <w:r w:rsidR="00CB2C5B">
        <w:rPr>
          <w:rStyle w:val="CommentReference"/>
        </w:rPr>
        <w:commentReference w:id="21"/>
      </w:r>
    </w:p>
    <w:p w14:paraId="39287794" w14:textId="0082D7E4" w:rsidR="00A949F6" w:rsidRDefault="00314876" w:rsidP="00A949F6">
      <w:pPr>
        <w:spacing w:line="360" w:lineRule="auto"/>
        <w:rPr>
          <w:b/>
        </w:rPr>
      </w:pPr>
      <w:r w:rsidRPr="00314876">
        <w:rPr>
          <w:b/>
        </w:rPr>
        <w:t>Figure 5</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(panels A and B), total biomass (panels C and D), and structural carbon costs to acquire nitrogen (panels E and F). Soil nitrogen fertilization is represented continuously on the x-axis in all panels. In the left column of panels, blue points and trendlines indicate the effect of increasing fertilization under ambient CO</w:t>
      </w:r>
      <w:r w:rsidR="00526A21">
        <w:rPr>
          <w:bCs/>
          <w:vertAlign w:val="subscript"/>
        </w:rPr>
        <w:t>2</w:t>
      </w:r>
      <w:r w:rsidR="00526A21">
        <w:rPr>
          <w:bCs/>
        </w:rPr>
        <w:t>, while red points and trendlines indicate the effect of increasing fertilization under elevated CO</w:t>
      </w:r>
      <w:r w:rsidR="00526A21">
        <w:rPr>
          <w:bCs/>
          <w:vertAlign w:val="subscript"/>
        </w:rPr>
        <w:t>2</w:t>
      </w:r>
      <w:r w:rsidR="00526A21">
        <w:rPr>
          <w:bCs/>
        </w:rPr>
        <w:t xml:space="preserve">. In the right column of panels, grey points and trendlines indicate the effect of increasing fertilization in uninoculated pots, while yellow points and trendlines indicate the effect of </w:t>
      </w:r>
      <w:r w:rsidR="00526A21">
        <w:rPr>
          <w:bCs/>
        </w:rPr>
        <w:lastRenderedPageBreak/>
        <w:t xml:space="preserve">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526A21">
        <w:rPr>
          <w:bCs/>
        </w:rPr>
        <w:fldChar w:fldCharType="begin" w:fldLock="1"/>
      </w:r>
      <w:r w:rsidR="00526A2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26A21">
        <w:rPr>
          <w:bCs/>
        </w:rPr>
        <w:fldChar w:fldCharType="separate"/>
      </w:r>
      <w:r w:rsidR="00526A21" w:rsidRPr="00F97E90">
        <w:rPr>
          <w:bCs/>
          <w:noProof/>
        </w:rPr>
        <w:t>(Lenth, 2019)</w:t>
      </w:r>
      <w:r w:rsidR="00526A21">
        <w:rPr>
          <w:bCs/>
        </w:rPr>
        <w:fldChar w:fldCharType="end"/>
      </w:r>
      <w:r w:rsidR="00526A21">
        <w:rPr>
          <w:bCs/>
        </w:rPr>
        <w:t>.</w:t>
      </w:r>
    </w:p>
    <w:p w14:paraId="36A10944" w14:textId="10E1012F" w:rsidR="00A949F6" w:rsidRDefault="00A949F6">
      <w:pPr>
        <w:rPr>
          <w:b/>
        </w:rPr>
      </w:pPr>
      <w:r>
        <w:rPr>
          <w:b/>
        </w:rPr>
        <w:br w:type="page"/>
      </w:r>
    </w:p>
    <w:p w14:paraId="1348A2EB" w14:textId="26C4BAEF" w:rsidR="00E4133D" w:rsidRPr="00E4133D" w:rsidRDefault="00A949F6" w:rsidP="00E4133D">
      <w:pPr>
        <w:spacing w:line="360" w:lineRule="auto"/>
        <w:rPr>
          <w:b/>
        </w:rPr>
      </w:pPr>
      <w:r>
        <w:rPr>
          <w:b/>
        </w:rPr>
        <w:lastRenderedPageBreak/>
        <w:t>D</w:t>
      </w:r>
      <w:r w:rsidR="00E4133D">
        <w:rPr>
          <w:b/>
        </w:rPr>
        <w:t>iscussion</w:t>
      </w:r>
    </w:p>
    <w:p w14:paraId="72F2329D" w14:textId="3AD5F961" w:rsidR="007D61F4" w:rsidRDefault="00954F62" w:rsidP="003904E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commentRangeStart w:id="22"/>
      <w:r>
        <w:rPr>
          <w:bCs/>
        </w:rPr>
        <w:t>In support of our hypotheses</w:t>
      </w:r>
      <w:r w:rsidR="00FB74AE">
        <w:rPr>
          <w:bCs/>
        </w:rPr>
        <w:t xml:space="preserve"> and patterns expected from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w:t>
      </w:r>
      <w:r w:rsidR="003B540C">
        <w:rPr>
          <w:bCs/>
        </w:rPr>
        <w:t>similar a</w:t>
      </w:r>
      <w:r w:rsidR="00C2454B">
        <w:rPr>
          <w:bCs/>
        </w:rPr>
        <w:t>cross</w:t>
      </w:r>
      <w:r w:rsidR="003904E2">
        <w:rPr>
          <w:bCs/>
        </w:rPr>
        <w:t xml:space="preserve"> fertilization and inoculation</w:t>
      </w:r>
      <w:r w:rsidR="00C2454B">
        <w:rPr>
          <w:bCs/>
        </w:rPr>
        <w:t xml:space="preserve"> treatments, indicating that the CO</w:t>
      </w:r>
      <w:r w:rsidR="00C2454B">
        <w:rPr>
          <w:bCs/>
          <w:vertAlign w:val="subscript"/>
        </w:rPr>
        <w:t>2</w:t>
      </w:r>
      <w:r w:rsidR="00C2454B">
        <w:rPr>
          <w:bCs/>
        </w:rPr>
        <w:t xml:space="preserve"> responses were not due to nitrogen limitation</w:t>
      </w:r>
      <w:r w:rsidR="005D5416">
        <w:rPr>
          <w:bCs/>
        </w:rPr>
        <w:t>.</w:t>
      </w:r>
      <w:commentRangeEnd w:id="22"/>
      <w:r w:rsidR="00C2454B">
        <w:rPr>
          <w:rStyle w:val="CommentReference"/>
        </w:rPr>
        <w:commentReference w:id="22"/>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w:t>
      </w:r>
      <w:commentRangeStart w:id="23"/>
      <w:r w:rsidR="00AF64B8">
        <w:rPr>
          <w:bCs/>
        </w:rPr>
        <w:t xml:space="preserve">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t>
      </w:r>
      <w:r w:rsidR="0086376C">
        <w:rPr>
          <w:bCs/>
        </w:rPr>
        <w:t>due to elevated CO</w:t>
      </w:r>
      <w:r w:rsidR="0086376C">
        <w:rPr>
          <w:bCs/>
          <w:vertAlign w:val="subscript"/>
        </w:rPr>
        <w:t>2</w:t>
      </w:r>
      <w:r w:rsidR="0086376C">
        <w:rPr>
          <w:bCs/>
        </w:rPr>
        <w:t xml:space="preserve"> </w:t>
      </w:r>
      <w:r w:rsidR="003904E2">
        <w:rPr>
          <w:bCs/>
        </w:rPr>
        <w:t>were generally enhanced with increasing fertilization and were negatively related to structural carbon costs to acquire nitrogen</w:t>
      </w:r>
      <w:r w:rsidR="0086376C">
        <w:rPr>
          <w:bCs/>
        </w:rPr>
        <w:t xml:space="preserve">. </w:t>
      </w:r>
      <w:commentRangeEnd w:id="23"/>
      <w:r w:rsidR="00C2454B">
        <w:rPr>
          <w:rStyle w:val="CommentReference"/>
        </w:rPr>
        <w:commentReference w:id="23"/>
      </w:r>
      <w:r w:rsidR="0086376C">
        <w:rPr>
          <w:bCs/>
        </w:rPr>
        <w:t>Inoculation generally did not modify whole plant responses to elevated CO</w:t>
      </w:r>
      <w:r w:rsidR="0086376C">
        <w:rPr>
          <w:bCs/>
          <w:vertAlign w:val="subscript"/>
        </w:rPr>
        <w:t>2</w:t>
      </w:r>
      <w:r w:rsidR="0086376C">
        <w:rPr>
          <w:bCs/>
        </w:rPr>
        <w:t xml:space="preserve"> across the fertilization gradient, likely due to a strong reduction in root nodulation with increasing fertilization. However, we did observe strong positive effects of inoculation on whole plant growth under low fertilization, consistent with our hypothesis.</w:t>
      </w:r>
      <w:r w:rsidR="003904E2">
        <w:rPr>
          <w:bCs/>
        </w:rPr>
        <w:t xml:space="preserve">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xml:space="preserve">. </w:t>
      </w:r>
      <w:commentRangeStart w:id="24"/>
      <w:r w:rsidR="003904E2">
        <w:rPr>
          <w:bCs/>
        </w:rPr>
        <w:t xml:space="preserve">Instead, leaf acclimation responses were driven by optimal resource investment to photosynthetic capacity, which maximized </w:t>
      </w:r>
      <w:r w:rsidR="00F672E5" w:rsidRPr="00FE014F">
        <w:rPr>
          <w:bCs/>
        </w:rPr>
        <w:t>n</w:t>
      </w:r>
      <w:r w:rsidR="00F672E5">
        <w:rPr>
          <w:bCs/>
        </w:rPr>
        <w:t>itrogen</w:t>
      </w:r>
      <w:r w:rsidR="003904E2">
        <w:rPr>
          <w:bCs/>
        </w:rPr>
        <w:t xml:space="preserve"> allocation to structures that support whole plant growth.</w:t>
      </w:r>
      <w:commentRangeEnd w:id="24"/>
      <w:r w:rsidR="00BC1339">
        <w:rPr>
          <w:rStyle w:val="CommentReference"/>
        </w:rPr>
        <w:commentReference w:id="24"/>
      </w:r>
    </w:p>
    <w:p w14:paraId="24635CD7" w14:textId="744C74A9" w:rsidR="00290BBE" w:rsidRDefault="00290BBE" w:rsidP="00041C72">
      <w:pPr>
        <w:spacing w:line="360" w:lineRule="auto"/>
        <w:rPr>
          <w:bCs/>
        </w:rPr>
      </w:pPr>
    </w:p>
    <w:p w14:paraId="28BB93C2" w14:textId="3B1D5185" w:rsidR="00DA6D24" w:rsidRPr="00DA6D24" w:rsidRDefault="00DA6D24" w:rsidP="00041C72">
      <w:pPr>
        <w:spacing w:line="360" w:lineRule="auto"/>
        <w:rPr>
          <w:bCs/>
          <w:i/>
          <w:iCs/>
        </w:rPr>
      </w:pPr>
      <w:r>
        <w:rPr>
          <w:bCs/>
          <w:i/>
          <w:iCs/>
        </w:rPr>
        <w:t>Soil nitrogen fertilization ha</w:t>
      </w:r>
      <w:r w:rsidR="00216795">
        <w:rPr>
          <w:bCs/>
          <w:i/>
          <w:iCs/>
        </w:rPr>
        <w:t>s</w:t>
      </w:r>
      <w:r>
        <w:rPr>
          <w:bCs/>
          <w:i/>
          <w:iCs/>
        </w:rPr>
        <w:t xml:space="preserve"> divergent effects on leaf and whole plant acclimation responses to CO</w:t>
      </w:r>
      <w:r>
        <w:rPr>
          <w:bCs/>
          <w:i/>
          <w:iCs/>
          <w:vertAlign w:val="subscript"/>
        </w:rPr>
        <w:t>2</w:t>
      </w:r>
    </w:p>
    <w:p w14:paraId="5657F2A1" w14:textId="50DEFCA7" w:rsidR="00930214" w:rsidRDefault="00183498" w:rsidP="00041C72">
      <w:pPr>
        <w:spacing w:line="360" w:lineRule="auto"/>
        <w:ind w:firstLine="720"/>
        <w:rPr>
          <w:bCs/>
        </w:rPr>
      </w:pPr>
      <w:commentRangeStart w:id="25"/>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sidR="00A949F6">
        <w:rPr>
          <w:bCs/>
        </w:rPr>
        <w:t>, and stomatal conductance</w:t>
      </w:r>
      <w:r>
        <w:rPr>
          <w:bCs/>
        </w:rPr>
        <w:t xml:space="preserve"> by </w:t>
      </w:r>
      <w:r w:rsidR="003904E2">
        <w:rPr>
          <w:bCs/>
        </w:rPr>
        <w:t>29</w:t>
      </w:r>
      <w:r>
        <w:rPr>
          <w:bCs/>
        </w:rPr>
        <w:t xml:space="preserve">%, </w:t>
      </w:r>
      <w:r w:rsidR="003904E2">
        <w:rPr>
          <w:bCs/>
        </w:rPr>
        <w:t>16%, 10</w:t>
      </w:r>
      <w:r>
        <w:rPr>
          <w:bCs/>
        </w:rPr>
        <w:t>%</w:t>
      </w:r>
      <w:r w:rsidR="00A949F6">
        <w:rPr>
          <w:bCs/>
        </w:rPr>
        <w:t>, and 20%</w:t>
      </w:r>
      <w:r>
        <w:rPr>
          <w:bCs/>
        </w:rPr>
        <w:t>, respectively</w:t>
      </w:r>
      <w:r w:rsidR="00A949F6">
        <w:rPr>
          <w:bCs/>
        </w:rPr>
        <w:t xml:space="preserve"> </w:t>
      </w:r>
      <w:r>
        <w:rPr>
          <w:bCs/>
        </w:rPr>
        <w:t xml:space="preserve">(Table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w:t>
      </w:r>
      <w:r w:rsidR="003904E2">
        <w:rPr>
          <w:bCs/>
        </w:rPr>
        <w:t>21</w:t>
      </w:r>
      <w:r w:rsidR="00930214">
        <w:rPr>
          <w:bCs/>
        </w:rPr>
        <w:t xml:space="preserve">% stimulation in the fraction of leaf nitrogen allocated to photosynthesis and a </w:t>
      </w:r>
      <w:r w:rsidR="00930214">
        <w:rPr>
          <w:bCs/>
        </w:rPr>
        <w:lastRenderedPageBreak/>
        <w:t>1</w:t>
      </w:r>
      <w:r w:rsidR="003904E2">
        <w:rPr>
          <w:bCs/>
        </w:rPr>
        <w:t>7</w:t>
      </w:r>
      <w:r w:rsidR="00930214">
        <w:rPr>
          <w:bCs/>
        </w:rPr>
        <w:t xml:space="preserve">% stimulation in </w:t>
      </w:r>
      <w:r w:rsidR="00370533">
        <w:rPr>
          <w:bCs/>
        </w:rPr>
        <w:t xml:space="preserve">PNUE </w:t>
      </w:r>
      <w:r w:rsidR="00930214">
        <w:rPr>
          <w:bCs/>
        </w:rPr>
        <w:t>under elevated CO</w:t>
      </w:r>
      <w:r w:rsidR="00930214">
        <w:rPr>
          <w:bCs/>
          <w:vertAlign w:val="subscript"/>
        </w:rPr>
        <w:t>2</w:t>
      </w:r>
      <w:r w:rsidR="007C320B">
        <w:rPr>
          <w:bCs/>
        </w:rPr>
        <w:t>.</w:t>
      </w:r>
      <w:commentRangeEnd w:id="25"/>
      <w:r w:rsidR="00E80627">
        <w:rPr>
          <w:rStyle w:val="CommentReference"/>
        </w:rPr>
        <w:commentReference w:id="25"/>
      </w:r>
      <w:r w:rsidR="007C320B">
        <w:rPr>
          <w:bCs/>
        </w:rPr>
        <w:t xml:space="preserve"> </w:t>
      </w:r>
      <w:r>
        <w:rPr>
          <w:bCs/>
        </w:rPr>
        <w:t>These acclimation responses are</w:t>
      </w:r>
      <w:r w:rsidR="007C320B">
        <w:rPr>
          <w:bCs/>
        </w:rPr>
        <w:t xml:space="preserv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12440D">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CO2?","type":"article-journal","volume":"48"},"uris":["http://www.mendeley.com/documents/?uuid=757851cb-6769-4e6d-9343-b421d776e208"]}],"mendeley":{"formattedCitation":"(Drake &lt;i&gt;et al.&lt;/i&gt;, 1997; Makino &lt;i&gt;et al.&lt;/i&gt;, 1997; Ainsworth &lt;i&gt;et al.&lt;/i&gt;, 2002; Ainsworth &amp; Long, 2005; Ainsworth &amp; Rogers, 2007; Poorter &lt;i&gt;et al.&lt;/i&gt;, 2022)","plainTextFormattedCitation":"(Drake et al., 1997; Makino et al., 1997; Ainsworth et al., 2002; Ainsworth &amp; Long, 2005; Ainsworth &amp; Rogers, 2007; Poorter et al., 2022)","previouslyFormattedCitation":"(Drake &lt;i&gt;et al.&lt;/i&gt;, 1997; Makino &lt;i&gt;et al.&lt;/i&gt;, 1997; Ainsworth &lt;i&gt;et al.&lt;/i&gt;, 2002; Ainsworth &amp; Long, 2005; Ainsworth &amp; Rogers, 2007; Poorter &lt;i&gt;et al.&lt;/i&gt;, 2022)"},"properties":{"noteIndex":0},"schema":"https://github.com/citation-style-language/schema/raw/master/csl-citation.json"}</w:instrText>
      </w:r>
      <w:r w:rsidR="001F25D4">
        <w:rPr>
          <w:bCs/>
        </w:rPr>
        <w:fldChar w:fldCharType="separate"/>
      </w:r>
      <w:r w:rsidR="00216795" w:rsidRPr="00216795">
        <w:rPr>
          <w:bCs/>
          <w:noProof/>
        </w:rPr>
        <w:t xml:space="preserve">(Drake </w:t>
      </w:r>
      <w:r w:rsidR="00216795" w:rsidRPr="00216795">
        <w:rPr>
          <w:bCs/>
          <w:i/>
          <w:noProof/>
        </w:rPr>
        <w:t>et al.</w:t>
      </w:r>
      <w:r w:rsidR="00216795" w:rsidRPr="00216795">
        <w:rPr>
          <w:bCs/>
          <w:noProof/>
        </w:rPr>
        <w:t xml:space="preserve">, 1997; Makino </w:t>
      </w:r>
      <w:r w:rsidR="00216795" w:rsidRPr="00216795">
        <w:rPr>
          <w:bCs/>
          <w:i/>
          <w:noProof/>
        </w:rPr>
        <w:t>et al.</w:t>
      </w:r>
      <w:r w:rsidR="00216795" w:rsidRPr="00216795">
        <w:rPr>
          <w:bCs/>
          <w:noProof/>
        </w:rPr>
        <w:t xml:space="preserve">, 1997; Ainsworth </w:t>
      </w:r>
      <w:r w:rsidR="00216795" w:rsidRPr="00216795">
        <w:rPr>
          <w:bCs/>
          <w:i/>
          <w:noProof/>
        </w:rPr>
        <w:t>et al.</w:t>
      </w:r>
      <w:r w:rsidR="00216795" w:rsidRPr="00216795">
        <w:rPr>
          <w:bCs/>
          <w:noProof/>
        </w:rPr>
        <w:t xml:space="preserve">, 2002; Ainsworth &amp; Long, 2005; Ainsworth &amp; Rogers, 2007; Poorter </w:t>
      </w:r>
      <w:r w:rsidR="00216795" w:rsidRPr="00216795">
        <w:rPr>
          <w:bCs/>
          <w:i/>
          <w:noProof/>
        </w:rPr>
        <w:t>et al.</w:t>
      </w:r>
      <w:r w:rsidR="00216795" w:rsidRPr="00216795">
        <w:rPr>
          <w:bCs/>
          <w:noProof/>
        </w:rPr>
        <w:t>,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046738">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F60974">
        <w:rPr>
          <w:bCs/>
        </w:rPr>
        <w:fldChar w:fldCharType="separate"/>
      </w:r>
      <w:r w:rsidR="00145DC4" w:rsidRPr="00145DC4">
        <w:rPr>
          <w:bCs/>
          <w:noProof/>
        </w:rPr>
        <w:t xml:space="preserve">(Wright </w:t>
      </w:r>
      <w:r w:rsidR="00145DC4" w:rsidRPr="00145DC4">
        <w:rPr>
          <w:bCs/>
          <w:i/>
          <w:noProof/>
        </w:rPr>
        <w:t>et al.</w:t>
      </w:r>
      <w:r w:rsidR="00145DC4" w:rsidRPr="00145DC4">
        <w:rPr>
          <w:bCs/>
          <w:noProof/>
        </w:rPr>
        <w:t xml:space="preserve">, 2003; Prentice </w:t>
      </w:r>
      <w:r w:rsidR="00145DC4" w:rsidRPr="00145DC4">
        <w:rPr>
          <w:bCs/>
          <w:i/>
          <w:noProof/>
        </w:rPr>
        <w:t>et al.</w:t>
      </w:r>
      <w:r w:rsidR="00145DC4" w:rsidRPr="00145DC4">
        <w:rPr>
          <w:bCs/>
          <w:noProof/>
        </w:rPr>
        <w:t xml:space="preserve">, 2014; Smith </w:t>
      </w:r>
      <w:r w:rsidR="00145DC4" w:rsidRPr="00145DC4">
        <w:rPr>
          <w:bCs/>
          <w:i/>
          <w:noProof/>
        </w:rPr>
        <w:t>et al.</w:t>
      </w:r>
      <w:r w:rsidR="00145DC4" w:rsidRPr="00145DC4">
        <w:rPr>
          <w:bCs/>
          <w:noProof/>
        </w:rPr>
        <w:t>, 2019; Smith &amp; Keenan, 2020)</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limited by Rubisco carboxylation and RuBP regeneration </w:t>
      </w:r>
      <w:r w:rsidR="007D61F4">
        <w:rPr>
          <w:bCs/>
        </w:rPr>
        <w:fldChar w:fldCharType="begin" w:fldLock="1"/>
      </w:r>
      <w:r w:rsidR="00046738">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D61F4">
        <w:rPr>
          <w:bCs/>
        </w:rPr>
        <w:fldChar w:fldCharType="separate"/>
      </w:r>
      <w:r w:rsidR="00145DC4" w:rsidRPr="00145DC4">
        <w:rPr>
          <w:bCs/>
          <w:noProof/>
        </w:rPr>
        <w:t xml:space="preserve">(Chen </w:t>
      </w:r>
      <w:r w:rsidR="00145DC4" w:rsidRPr="00145DC4">
        <w:rPr>
          <w:bCs/>
          <w:i/>
          <w:noProof/>
        </w:rPr>
        <w:t>et al.</w:t>
      </w:r>
      <w:r w:rsidR="00145DC4" w:rsidRPr="00145DC4">
        <w:rPr>
          <w:bCs/>
          <w:noProof/>
        </w:rPr>
        <w:t xml:space="preserve">, 1993; Maire </w:t>
      </w:r>
      <w:r w:rsidR="00145DC4" w:rsidRPr="00145DC4">
        <w:rPr>
          <w:bCs/>
          <w:i/>
          <w:noProof/>
        </w:rPr>
        <w:t>et al.</w:t>
      </w:r>
      <w:r w:rsidR="00145DC4" w:rsidRPr="00145DC4">
        <w:rPr>
          <w:bCs/>
          <w:noProof/>
        </w:rPr>
        <w:t>, 2012)</w:t>
      </w:r>
      <w:r w:rsidR="007D61F4">
        <w:rPr>
          <w:bCs/>
        </w:rPr>
        <w:fldChar w:fldCharType="end"/>
      </w:r>
      <w:r w:rsidR="007D61F4">
        <w:rPr>
          <w:bCs/>
        </w:rPr>
        <w:t>.</w:t>
      </w:r>
    </w:p>
    <w:p w14:paraId="6AC0B145" w14:textId="45BEF43D" w:rsidR="007C320B" w:rsidRPr="00290BBE" w:rsidRDefault="00923070" w:rsidP="005C33F1">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Pr>
          <w:bCs/>
          <w:i/>
          <w:iCs/>
        </w:rPr>
        <w:t>J</w:t>
      </w:r>
      <w:r>
        <w:rPr>
          <w:bCs/>
          <w:vertAlign w:val="subscript"/>
        </w:rPr>
        <w:t>max25</w:t>
      </w:r>
      <w:r>
        <w:rPr>
          <w:bCs/>
        </w:rPr>
        <w:t xml:space="preserve"> (Fig. 2</w:t>
      </w:r>
      <w:r w:rsidR="00246A88">
        <w:rPr>
          <w:bCs/>
        </w:rPr>
        <w:t>C</w:t>
      </w:r>
      <w:r>
        <w:rPr>
          <w:bCs/>
        </w:rPr>
        <w:t>)</w:t>
      </w:r>
      <w:r w:rsidR="007C320B">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1A)</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w:t>
      </w:r>
      <w:r w:rsidR="00F672E5" w:rsidRPr="00FE014F">
        <w:rPr>
          <w:bCs/>
        </w:rPr>
        <w:t>n</w:t>
      </w:r>
      <w:r w:rsidR="00F672E5">
        <w:rPr>
          <w:bCs/>
        </w:rPr>
        <w:t>itrogen</w:t>
      </w:r>
      <w:r w:rsidR="00F3585E">
        <w:rPr>
          <w:bCs/>
        </w:rPr>
        <w:t xml:space="preserve"> </w:t>
      </w:r>
      <w:r w:rsidR="00586385">
        <w:rPr>
          <w:bCs/>
        </w:rPr>
        <w:t>acquisition strategy</w:t>
      </w:r>
      <w:r w:rsidR="00046738">
        <w:rPr>
          <w:bCs/>
        </w:rPr>
        <w:t xml:space="preserve">. </w:t>
      </w:r>
      <w:r w:rsidR="007C320B">
        <w:rPr>
          <w:bCs/>
        </w:rPr>
        <w:t>However, t</w:t>
      </w:r>
      <w:r w:rsidR="00E44C70">
        <w:rPr>
          <w:bCs/>
        </w:rPr>
        <w:t xml:space="preserve">he generally stronger downregulation of </w:t>
      </w:r>
      <w:r w:rsidR="00E44C70">
        <w:rPr>
          <w:bCs/>
          <w:i/>
          <w:iCs/>
        </w:rPr>
        <w:t>N</w:t>
      </w:r>
      <w:r w:rsidR="00E44C70">
        <w:rPr>
          <w:bCs/>
          <w:vertAlign w:val="subscript"/>
        </w:rPr>
        <w:t>area</w:t>
      </w:r>
      <w:r w:rsidR="00E44C70">
        <w:rPr>
          <w:bCs/>
        </w:rPr>
        <w:t xml:space="preserve"> under elevated CO</w:t>
      </w:r>
      <w:r w:rsidR="00E44C70">
        <w:rPr>
          <w:bCs/>
          <w:vertAlign w:val="subscript"/>
        </w:rPr>
        <w:t>2</w:t>
      </w:r>
      <w:r w:rsidR="00E44C70">
        <w:rPr>
          <w:bCs/>
        </w:rPr>
        <w:t xml:space="preserve"> with increasing fertilization and in inoculated pots did not modify </w:t>
      </w:r>
      <w:r w:rsidR="00051881">
        <w:rPr>
          <w:bCs/>
        </w:rPr>
        <w:t xml:space="preserve">the general stimulation in the </w:t>
      </w:r>
      <w:r w:rsidR="00E44C70">
        <w:rPr>
          <w:bCs/>
        </w:rPr>
        <w:t>fraction of leaf nitrogen allocated to Rubisco, bioenergetics, or photosynthesis</w:t>
      </w:r>
      <w:r w:rsidR="007C320B">
        <w:rPr>
          <w:bCs/>
        </w:rPr>
        <w:t xml:space="preserve">. </w:t>
      </w:r>
      <w:commentRangeStart w:id="26"/>
      <w:r w:rsidR="005C33F1">
        <w:rPr>
          <w:bCs/>
        </w:rPr>
        <w:t>Instead,</w:t>
      </w:r>
      <w:r w:rsidR="005C33F1" w:rsidRPr="005C33F1">
        <w:rPr>
          <w:bCs/>
        </w:rPr>
        <w:t xml:space="preserve"> </w:t>
      </w:r>
      <w:r w:rsidR="005C33F1">
        <w:rPr>
          <w:bCs/>
        </w:rPr>
        <w:t xml:space="preserve">the downregulation of </w:t>
      </w:r>
      <w:r w:rsidR="005C33F1">
        <w:rPr>
          <w:bCs/>
          <w:i/>
          <w:iCs/>
        </w:rPr>
        <w:t>N</w:t>
      </w:r>
      <w:r w:rsidR="005C33F1">
        <w:rPr>
          <w:bCs/>
          <w:vertAlign w:val="subscript"/>
        </w:rPr>
        <w:t>area</w:t>
      </w:r>
      <w:r w:rsidR="005C33F1">
        <w:rPr>
          <w:bCs/>
        </w:rPr>
        <w:t xml:space="preserve"> under elevated CO</w:t>
      </w:r>
      <w:r w:rsidR="005C33F1">
        <w:rPr>
          <w:bCs/>
          <w:vertAlign w:val="subscript"/>
        </w:rPr>
        <w:t>2</w:t>
      </w:r>
      <w:r w:rsidR="005C33F1">
        <w:rPr>
          <w:bCs/>
        </w:rPr>
        <w:t xml:space="preserve"> with increasing fertilization </w:t>
      </w:r>
      <w:r w:rsidR="00A949F6">
        <w:rPr>
          <w:bCs/>
        </w:rPr>
        <w:t>modified</w:t>
      </w:r>
      <w:r w:rsidR="005C33F1">
        <w:rPr>
          <w:bCs/>
        </w:rPr>
        <w:t xml:space="preserve"> the fraction of leaf nitrogen content allocated to structure, where </w:t>
      </w:r>
      <w:r w:rsidR="003C0382">
        <w:rPr>
          <w:bCs/>
        </w:rPr>
        <w:t>a</w:t>
      </w:r>
      <w:r w:rsidR="005C33F1">
        <w:rPr>
          <w:bCs/>
        </w:rPr>
        <w:t xml:space="preserve"> stronger reduction in the fraction of leaf nitrogen allocated to structure under ambient CO</w:t>
      </w:r>
      <w:r w:rsidR="005C33F1">
        <w:rPr>
          <w:bCs/>
          <w:vertAlign w:val="subscript"/>
        </w:rPr>
        <w:t>2</w:t>
      </w:r>
      <w:r w:rsidR="005C33F1">
        <w:rPr>
          <w:bCs/>
        </w:rPr>
        <w:t xml:space="preserve"> increased the positive effect of CO</w:t>
      </w:r>
      <w:r w:rsidR="005C33F1">
        <w:rPr>
          <w:bCs/>
          <w:vertAlign w:val="subscript"/>
        </w:rPr>
        <w:t>2</w:t>
      </w:r>
      <w:r w:rsidR="005C33F1">
        <w:rPr>
          <w:bCs/>
        </w:rPr>
        <w:t xml:space="preserve"> on the fraction of leaf nitrogen allocated to </w:t>
      </w:r>
      <w:r w:rsidR="003C0382">
        <w:rPr>
          <w:bCs/>
        </w:rPr>
        <w:t>structure</w:t>
      </w:r>
      <w:r w:rsidR="005C33F1">
        <w:rPr>
          <w:bCs/>
        </w:rPr>
        <w:t xml:space="preserve"> with increasing fertilization.</w:t>
      </w:r>
      <w:commentRangeEnd w:id="26"/>
      <w:r w:rsidR="00085CE6">
        <w:rPr>
          <w:rStyle w:val="CommentReference"/>
        </w:rPr>
        <w:commentReference w:id="26"/>
      </w:r>
      <w:r w:rsidR="005C33F1">
        <w:rPr>
          <w:bCs/>
        </w:rPr>
        <w:t xml:space="preserve"> These results indicate that the stronger downregulation in </w:t>
      </w:r>
      <w:r w:rsidR="00051881">
        <w:rPr>
          <w:bCs/>
          <w:i/>
          <w:iCs/>
        </w:rPr>
        <w:t>N</w:t>
      </w:r>
      <w:r w:rsidR="00051881">
        <w:rPr>
          <w:bCs/>
          <w:vertAlign w:val="subscript"/>
        </w:rPr>
        <w:t>area</w:t>
      </w:r>
      <w:r w:rsidR="00051881">
        <w:rPr>
          <w:bCs/>
        </w:rPr>
        <w:t xml:space="preserve"> under elevated CO</w:t>
      </w:r>
      <w:r w:rsidR="00051881">
        <w:rPr>
          <w:bCs/>
          <w:vertAlign w:val="subscript"/>
        </w:rPr>
        <w:t>2</w:t>
      </w:r>
      <w:r w:rsidR="00051881">
        <w:rPr>
          <w:bCs/>
        </w:rPr>
        <w:t xml:space="preserve"> with increasing fertilization was due to a change in leaf morphology and </w:t>
      </w:r>
      <w:commentRangeStart w:id="27"/>
      <w:r w:rsidR="00051881">
        <w:rPr>
          <w:bCs/>
        </w:rPr>
        <w:t>not investment in photosynthetic tissue</w:t>
      </w:r>
      <w:r w:rsidR="005C33F1">
        <w:rPr>
          <w:bCs/>
        </w:rPr>
        <w:t>.</w:t>
      </w:r>
      <w:commentRangeEnd w:id="27"/>
      <w:r w:rsidR="00B17280">
        <w:rPr>
          <w:rStyle w:val="CommentReference"/>
        </w:rPr>
        <w:commentReference w:id="27"/>
      </w:r>
      <w:r w:rsidR="005C33F1">
        <w:rPr>
          <w:bCs/>
        </w:rPr>
        <w:t xml:space="preserve"> </w:t>
      </w:r>
      <w:r w:rsidR="007C320B">
        <w:rPr>
          <w:bCs/>
        </w:rPr>
        <w:t>These results, combined with a general stimulation in PNUE (Fig. 4A)</w:t>
      </w:r>
      <w:r w:rsidR="003C0382">
        <w:rPr>
          <w:bCs/>
        </w:rPr>
        <w:t xml:space="preserve"> and</w:t>
      </w:r>
      <w:r w:rsidR="007C320B">
        <w:rPr>
          <w:bCs/>
        </w:rPr>
        <w:t xml:space="preserve"> </w:t>
      </w:r>
      <w:proofErr w:type="spellStart"/>
      <w:r w:rsidR="007C320B">
        <w:rPr>
          <w:bCs/>
          <w:i/>
          <w:iCs/>
        </w:rPr>
        <w:t>i</w:t>
      </w:r>
      <w:r w:rsidR="007C320B">
        <w:rPr>
          <w:bCs/>
        </w:rPr>
        <w:t>WUE</w:t>
      </w:r>
      <w:proofErr w:type="spellEnd"/>
      <w:r w:rsidR="007C320B">
        <w:rPr>
          <w:bCs/>
        </w:rPr>
        <w:t xml:space="preserve"> (Fig. 4C) under elevated CO</w:t>
      </w:r>
      <w:r w:rsidR="007C320B">
        <w:rPr>
          <w:bCs/>
          <w:vertAlign w:val="subscript"/>
        </w:rPr>
        <w:t>2</w:t>
      </w:r>
      <w:r w:rsidR="007C320B">
        <w:rPr>
          <w:bCs/>
        </w:rPr>
        <w:t xml:space="preserve"> that was independent of fertilization or inoculation treatment, provide strong support for the hypothesis that leaves acclimated</w:t>
      </w:r>
      <w:r w:rsidR="003C0382">
        <w:rPr>
          <w:bCs/>
        </w:rPr>
        <w:t xml:space="preserve"> to CO</w:t>
      </w:r>
      <w:r w:rsidR="003C0382">
        <w:rPr>
          <w:bCs/>
          <w:vertAlign w:val="subscript"/>
        </w:rPr>
        <w:t>2</w:t>
      </w:r>
      <w:r w:rsidR="007C320B">
        <w:rPr>
          <w:bCs/>
        </w:rPr>
        <w:t xml:space="preserve"> </w:t>
      </w:r>
      <w:commentRangeStart w:id="28"/>
      <w:r w:rsidR="007C320B">
        <w:rPr>
          <w:bCs/>
        </w:rPr>
        <w:t>to optimize leaf resource investment to photosynthetic capacity</w:t>
      </w:r>
      <w:commentRangeEnd w:id="28"/>
      <w:r w:rsidR="007B5D9F">
        <w:rPr>
          <w:rStyle w:val="CommentReference"/>
        </w:rPr>
        <w:commentReference w:id="28"/>
      </w:r>
      <w:r w:rsidR="007C320B">
        <w:rPr>
          <w:bCs/>
        </w:rPr>
        <w:t>.</w:t>
      </w:r>
    </w:p>
    <w:p w14:paraId="43BEF6F7" w14:textId="72E9CD92" w:rsidR="005C33F1" w:rsidRDefault="00F60974" w:rsidP="00E716AF">
      <w:pPr>
        <w:spacing w:line="360" w:lineRule="auto"/>
        <w:ind w:firstLine="720"/>
        <w:rPr>
          <w:bCs/>
        </w:rPr>
      </w:pPr>
      <w:r>
        <w:rPr>
          <w:bCs/>
        </w:rPr>
        <w:t>The</w:t>
      </w:r>
      <w:r w:rsidR="000820D8">
        <w:rPr>
          <w:bCs/>
        </w:rPr>
        <w:t xml:space="preserve">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w:t>
      </w:r>
      <w:r w:rsidR="005C33F1">
        <w:rPr>
          <w:bCs/>
        </w:rPr>
        <w:t>%</w:t>
      </w:r>
      <w:r w:rsidR="00EB416F">
        <w:rPr>
          <w:bCs/>
        </w:rPr>
        <w:t xml:space="preserve"> and 100</w:t>
      </w:r>
      <w:r w:rsidR="0012364D">
        <w:rPr>
          <w:bCs/>
        </w:rPr>
        <w:t>%</w:t>
      </w:r>
      <w:r w:rsidR="000820D8">
        <w:rPr>
          <w:bCs/>
        </w:rPr>
        <w:t xml:space="preserve"> </w:t>
      </w:r>
      <w:r w:rsidR="0012364D">
        <w:rPr>
          <w:bCs/>
        </w:rPr>
        <w:t>stimulation</w:t>
      </w:r>
      <w:r>
        <w:rPr>
          <w:bCs/>
        </w:rPr>
        <w:t xml:space="preserve"> in total leaf area (Fig. 5B) and total biomass (Fig. 5C</w:t>
      </w:r>
      <w:r w:rsidR="000820D8">
        <w:rPr>
          <w:bCs/>
        </w:rPr>
        <w:t>)</w:t>
      </w:r>
      <w:r>
        <w:rPr>
          <w:bCs/>
        </w:rPr>
        <w:t xml:space="preserve">. </w:t>
      </w:r>
      <w:r w:rsidR="0075744C">
        <w:rPr>
          <w:bCs/>
        </w:rPr>
        <w:lastRenderedPageBreak/>
        <w:t>The stimulation in total leaf area and total biomass under elevated CO</w:t>
      </w:r>
      <w:r w:rsidR="0075744C">
        <w:rPr>
          <w:bCs/>
          <w:vertAlign w:val="subscript"/>
        </w:rPr>
        <w:t>2</w:t>
      </w:r>
      <w:r w:rsidR="0075744C">
        <w:rPr>
          <w:bCs/>
        </w:rPr>
        <w:t xml:space="preserve"> </w:t>
      </w:r>
      <w:r w:rsidR="003C0382">
        <w:rPr>
          <w:bCs/>
        </w:rPr>
        <w:t xml:space="preserve">also </w:t>
      </w:r>
      <w:r w:rsidR="0075744C">
        <w:rPr>
          <w:bCs/>
        </w:rPr>
        <w:t>corresponded with generally higher structural carbon costs to acquire nitrogen, a pattern driven by a stimulation in belowground carbon biomass and reduction in whole plant nitrogen biomass</w:t>
      </w:r>
      <w:r w:rsidR="00DA6D24">
        <w:rPr>
          <w:bCs/>
        </w:rPr>
        <w:t xml:space="preserve">. </w:t>
      </w:r>
      <w:commentRangeStart w:id="29"/>
      <w:r w:rsidR="00DA6D24">
        <w:rPr>
          <w:bCs/>
        </w:rPr>
        <w:t>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w:t>
      </w:r>
      <w:r w:rsidR="005C33F1">
        <w:rPr>
          <w:bCs/>
        </w:rPr>
        <w:t>.</w:t>
      </w:r>
      <w:commentRangeEnd w:id="29"/>
      <w:r w:rsidR="00991413">
        <w:rPr>
          <w:rStyle w:val="CommentReference"/>
        </w:rPr>
        <w:commentReference w:id="29"/>
      </w:r>
      <w:r w:rsidR="00DA6D24">
        <w:rPr>
          <w:bCs/>
        </w:rPr>
        <w:t xml:space="preserve">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w:t>
      </w:r>
      <w:r w:rsidR="003C0382">
        <w:rPr>
          <w:bCs/>
        </w:rPr>
        <w:t>as</w:t>
      </w:r>
      <w:r w:rsidR="00B71392">
        <w:rPr>
          <w:bCs/>
        </w:rPr>
        <w:t xml:space="preserv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w:t>
      </w:r>
      <w:r w:rsidR="003C0382">
        <w:rPr>
          <w:bCs/>
        </w:rPr>
        <w:t>associated with increased</w:t>
      </w:r>
      <w:r w:rsidR="00B71392">
        <w:rPr>
          <w:bCs/>
        </w:rPr>
        <w:t xml:space="preserve"> CO</w:t>
      </w:r>
      <w:r w:rsidR="00B71392">
        <w:rPr>
          <w:bCs/>
          <w:vertAlign w:val="subscript"/>
        </w:rPr>
        <w:t>2</w:t>
      </w:r>
      <w:r w:rsidR="00B71392">
        <w:rPr>
          <w:bCs/>
        </w:rPr>
        <w:t>.</w:t>
      </w:r>
    </w:p>
    <w:p w14:paraId="1164E135" w14:textId="113D46A8" w:rsidR="009C3547" w:rsidRDefault="003C1F67" w:rsidP="0000566D">
      <w:pPr>
        <w:spacing w:line="360" w:lineRule="auto"/>
        <w:ind w:firstLine="720"/>
        <w:rPr>
          <w:bCs/>
        </w:rPr>
      </w:pPr>
      <w:r>
        <w:rPr>
          <w:bCs/>
        </w:rPr>
        <w:t>Interestingly, our results indicate that the general stimulation in total leaf area and whole plant growth</w:t>
      </w:r>
      <w:r w:rsidR="00E716AF">
        <w:rPr>
          <w:bCs/>
        </w:rPr>
        <w:t xml:space="preserve"> under elevated CO</w:t>
      </w:r>
      <w:r w:rsidR="00E716AF">
        <w:rPr>
          <w:bCs/>
          <w:vertAlign w:val="subscript"/>
        </w:rPr>
        <w:t>2</w:t>
      </w:r>
      <w:r>
        <w:rPr>
          <w:bCs/>
        </w:rPr>
        <w:t xml:space="preserve"> was not modified by inoculation despite an apparent </w:t>
      </w:r>
      <w:r w:rsidR="009C3547">
        <w:rPr>
          <w:bCs/>
        </w:rPr>
        <w:t xml:space="preserve">general </w:t>
      </w:r>
      <w:r>
        <w:rPr>
          <w:bCs/>
        </w:rPr>
        <w:t xml:space="preserve">negative effect of inoculation on </w:t>
      </w:r>
      <w:proofErr w:type="spellStart"/>
      <w:r>
        <w:rPr>
          <w:bCs/>
          <w:i/>
          <w:iCs/>
        </w:rPr>
        <w:t>N</w:t>
      </w:r>
      <w:r>
        <w:rPr>
          <w:bCs/>
          <w:vertAlign w:val="subscript"/>
        </w:rPr>
        <w:t>cost</w:t>
      </w:r>
      <w:proofErr w:type="spellEnd"/>
      <w:r>
        <w:rPr>
          <w:bCs/>
        </w:rPr>
        <w:t>. This response could have been due to</w:t>
      </w:r>
      <w:r w:rsidR="003F07DD">
        <w:rPr>
          <w:bCs/>
        </w:rPr>
        <w:t xml:space="preserve"> </w:t>
      </w:r>
      <w:r>
        <w:rPr>
          <w:bCs/>
        </w:rPr>
        <w:t xml:space="preserve">strong </w:t>
      </w:r>
      <w:r w:rsidR="00C01A04">
        <w:rPr>
          <w:bCs/>
        </w:rPr>
        <w:t xml:space="preserve">negative </w:t>
      </w:r>
      <w:r>
        <w:rPr>
          <w:bCs/>
        </w:rPr>
        <w:t xml:space="preserve">effect of </w:t>
      </w:r>
      <w:r w:rsidR="00C01A04">
        <w:rPr>
          <w:bCs/>
        </w:rPr>
        <w:t xml:space="preserve">increasing </w:t>
      </w:r>
      <w:r>
        <w:rPr>
          <w:bCs/>
        </w:rPr>
        <w:t xml:space="preserve">fertilization on </w:t>
      </w:r>
      <w:r w:rsidR="0012440D">
        <w:rPr>
          <w:bCs/>
        </w:rPr>
        <w:t>nodulatio</w:t>
      </w:r>
      <w:r>
        <w:rPr>
          <w:bCs/>
        </w:rPr>
        <w:t>n</w:t>
      </w:r>
      <w:r w:rsidR="00E716AF">
        <w:rPr>
          <w:bCs/>
        </w:rPr>
        <w:t xml:space="preserve"> (Fig. 6A, 6B)</w:t>
      </w:r>
      <w:r>
        <w:rPr>
          <w:bCs/>
        </w:rPr>
        <w:t xml:space="preserve">, </w:t>
      </w:r>
      <w:r w:rsidR="009C3547">
        <w:rPr>
          <w:bCs/>
        </w:rPr>
        <w:t>which may have caused</w:t>
      </w:r>
      <w:r w:rsidR="0000566D">
        <w:rPr>
          <w:bCs/>
        </w:rPr>
        <w:t xml:space="preserve"> the strong increase in the positive effect of elevated CO</w:t>
      </w:r>
      <w:r w:rsidR="0000566D">
        <w:rPr>
          <w:bCs/>
          <w:vertAlign w:val="subscript"/>
        </w:rPr>
        <w:t>2</w:t>
      </w:r>
      <w:r w:rsidR="0000566D">
        <w:rPr>
          <w:bCs/>
        </w:rPr>
        <w:t xml:space="preserve"> on whole plant growth with increasing fertilization to mask </w:t>
      </w:r>
      <w:r w:rsidR="009C3547">
        <w:rPr>
          <w:bCs/>
        </w:rPr>
        <w:t>any</w:t>
      </w:r>
      <w:r w:rsidR="0000566D">
        <w:rPr>
          <w:bCs/>
        </w:rPr>
        <w:t xml:space="preserve"> increase in the positive effect of elevated CO</w:t>
      </w:r>
      <w:r w:rsidR="0000566D">
        <w:rPr>
          <w:bCs/>
          <w:vertAlign w:val="subscript"/>
        </w:rPr>
        <w:t>2</w:t>
      </w:r>
      <w:r w:rsidR="0000566D">
        <w:rPr>
          <w:bCs/>
        </w:rPr>
        <w:t xml:space="preserve"> on whole plant growth due to inoculation. </w:t>
      </w:r>
      <w:r w:rsidR="009C3547">
        <w:rPr>
          <w:bCs/>
        </w:rPr>
        <w:t xml:space="preserve">Reductions in nodulation with increasing fertilization are commonly observed patterns that have been inferred to be a response that allows species </w:t>
      </w:r>
      <w:r w:rsidR="00C01A04">
        <w:rPr>
          <w:bCs/>
        </w:rPr>
        <w:t xml:space="preserve">optimize </w:t>
      </w:r>
      <w:r w:rsidR="00F672E5" w:rsidRPr="00FE014F">
        <w:rPr>
          <w:bCs/>
        </w:rPr>
        <w:t>n</w:t>
      </w:r>
      <w:r w:rsidR="00F672E5">
        <w:rPr>
          <w:bCs/>
        </w:rPr>
        <w:t>itrogen</w:t>
      </w:r>
      <w:r w:rsidR="00C01A04">
        <w:rPr>
          <w:bCs/>
        </w:rPr>
        <w:t xml:space="preserve"> uptake efficiency as costs to acquire </w:t>
      </w:r>
      <w:r w:rsidR="00F672E5" w:rsidRPr="00FE014F">
        <w:rPr>
          <w:bCs/>
        </w:rPr>
        <w:t>n</w:t>
      </w:r>
      <w:r w:rsidR="00F672E5">
        <w:rPr>
          <w:bCs/>
        </w:rPr>
        <w:t>itrogen</w:t>
      </w:r>
      <w:r w:rsidR="00C01A04">
        <w:rPr>
          <w:bCs/>
        </w:rPr>
        <w:t xml:space="preserve"> via direct uptake become more similar</w:t>
      </w:r>
      <w:r w:rsidR="00737D2B">
        <w:rPr>
          <w:bCs/>
        </w:rPr>
        <w:t xml:space="preserve"> </w:t>
      </w:r>
      <w:r w:rsidR="00737D2B">
        <w:rPr>
          <w:bCs/>
        </w:rPr>
        <w:fldChar w:fldCharType="begin" w:fldLock="1"/>
      </w:r>
      <w:r w:rsidR="00E716AF">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japonicum&lt;/i&gt;","type":"article-journal","volume":"25"},"uris":["http://www.mendeley.com/documents/?uuid=8d4194a4-5ffb-4290-8955-0eb8de99a25d"]}],"mendeley":{"formattedCitation":"(Gibson &amp; Harper, 1985; Rastetter &lt;i&gt;et al.&lt;/i&gt;, 2001)","manualFormatting":"(Fig. 5F; Gibson &amp; Harper, 1985; Rastetter et al., 2001)","plainTextFormattedCitation":"(Gibson &amp; Harper, 1985; Rastetter et al., 2001)","previouslyFormattedCitation":"(Gibson &amp; Harper, 1985; Rastetter &lt;i&gt;et al.&lt;/i&gt;, 2001)"},"properties":{"noteIndex":0},"schema":"https://github.com/citation-style-language/schema/raw/master/csl-citation.json"}</w:instrText>
      </w:r>
      <w:r w:rsidR="00737D2B">
        <w:rPr>
          <w:bCs/>
        </w:rPr>
        <w:fldChar w:fldCharType="separate"/>
      </w:r>
      <w:r w:rsidR="0012440D" w:rsidRPr="0012440D">
        <w:rPr>
          <w:bCs/>
          <w:noProof/>
        </w:rPr>
        <w:t>(</w:t>
      </w:r>
      <w:r w:rsidR="00E716AF">
        <w:rPr>
          <w:bCs/>
          <w:noProof/>
        </w:rPr>
        <w:t xml:space="preserve">Fig. 5F; </w:t>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xml:space="preserve">. </w:t>
      </w:r>
      <w:r w:rsidR="009C3547">
        <w:rPr>
          <w:bCs/>
        </w:rPr>
        <w:t>In this study, pairwise comparisons indicated strong positive effects of inoculation on total leaf area and total biomass (158% increase in total leaf area, 119% increase in total biomass) under elevated CO</w:t>
      </w:r>
      <w:r w:rsidR="009C3547">
        <w:rPr>
          <w:bCs/>
          <w:vertAlign w:val="subscript"/>
        </w:rPr>
        <w:t>2</w:t>
      </w:r>
      <w:r w:rsidR="009C3547">
        <w:rPr>
          <w:bCs/>
        </w:rPr>
        <w:t xml:space="preserve"> at 0 ppm N, but no observable inoculation effect on total leaf area or total biomass under elevated CO</w:t>
      </w:r>
      <w:r w:rsidR="009C3547">
        <w:rPr>
          <w:bCs/>
          <w:vertAlign w:val="subscript"/>
        </w:rPr>
        <w:t>2</w:t>
      </w:r>
      <w:r w:rsidR="009C3547">
        <w:rPr>
          <w:bCs/>
        </w:rPr>
        <w:t xml:space="preserve"> at 350 ppm N or 630 ppm N.</w:t>
      </w:r>
      <w:r w:rsidR="0000566D">
        <w:rPr>
          <w:bCs/>
        </w:rPr>
        <w:t xml:space="preserve"> While these responses did not generally differ from those observed under ambient CO</w:t>
      </w:r>
      <w:r w:rsidR="0000566D">
        <w:rPr>
          <w:bCs/>
          <w:vertAlign w:val="subscript"/>
        </w:rPr>
        <w:t>2</w:t>
      </w:r>
      <w:r w:rsidR="0000566D">
        <w:rPr>
          <w:bCs/>
        </w:rPr>
        <w:t>, they do confirm our hypothesis that effects of inoculation on whole plant growth responses to elevated CO</w:t>
      </w:r>
      <w:r w:rsidR="0000566D">
        <w:rPr>
          <w:bCs/>
          <w:vertAlign w:val="subscript"/>
        </w:rPr>
        <w:t>2</w:t>
      </w:r>
      <w:r w:rsidR="0000566D">
        <w:rPr>
          <w:bCs/>
        </w:rPr>
        <w:t xml:space="preserve"> would </w:t>
      </w:r>
      <w:r w:rsidR="003C0382">
        <w:rPr>
          <w:bCs/>
        </w:rPr>
        <w:t xml:space="preserve">decrease with increasing </w:t>
      </w:r>
      <w:r w:rsidR="0000566D">
        <w:rPr>
          <w:bCs/>
        </w:rPr>
        <w:t>fertilization.</w:t>
      </w:r>
    </w:p>
    <w:p w14:paraId="599CB44D" w14:textId="679C8D6F" w:rsidR="003C1F67" w:rsidRPr="003C1F67" w:rsidRDefault="0000566D" w:rsidP="0000566D">
      <w:pPr>
        <w:spacing w:line="360" w:lineRule="auto"/>
        <w:ind w:firstLine="720"/>
        <w:rPr>
          <w:bCs/>
        </w:rPr>
      </w:pPr>
      <w:r>
        <w:rPr>
          <w:bCs/>
        </w:rPr>
        <w:t xml:space="preserve">Combined, results reported here suggest that soil nitrogen availability has a divergent role in modifying leaf and whole plant acclimation responses to </w:t>
      </w:r>
      <w:r w:rsidR="00357D8C">
        <w:rPr>
          <w:bCs/>
        </w:rPr>
        <w:t>CO</w:t>
      </w:r>
      <w:r w:rsidR="00357D8C">
        <w:rPr>
          <w:bCs/>
          <w:vertAlign w:val="subscript"/>
        </w:rPr>
        <w:t>2</w:t>
      </w:r>
      <w:r>
        <w:rPr>
          <w:bCs/>
        </w:rPr>
        <w:t xml:space="preserve">. </w:t>
      </w:r>
      <w:commentRangeStart w:id="30"/>
      <w:r w:rsidR="00357D8C">
        <w:rPr>
          <w:bCs/>
        </w:rPr>
        <w:t xml:space="preserve">Leaf acclimation responses </w:t>
      </w:r>
      <w:r w:rsidR="00041C72">
        <w:rPr>
          <w:bCs/>
        </w:rPr>
        <w:t>were</w:t>
      </w:r>
      <w:r w:rsidR="00357D8C">
        <w:rPr>
          <w:bCs/>
        </w:rPr>
        <w:t xml:space="preserve"> generally decoupled from fertilization, while whole plant acclimation responses rel</w:t>
      </w:r>
      <w:r w:rsidR="00DA6D24">
        <w:rPr>
          <w:bCs/>
        </w:rPr>
        <w:t>ied</w:t>
      </w:r>
      <w:r w:rsidR="00357D8C">
        <w:rPr>
          <w:bCs/>
        </w:rPr>
        <w:t xml:space="preserve"> heavily on</w:t>
      </w:r>
      <w:r w:rsidR="00DA6D24">
        <w:rPr>
          <w:bCs/>
        </w:rPr>
        <w:t xml:space="preserve"> an increase in nitrogen uptake efficiency</w:t>
      </w:r>
      <w:r>
        <w:rPr>
          <w:bCs/>
        </w:rPr>
        <w:t xml:space="preserve"> and consequent reduction in costs of </w:t>
      </w:r>
      <w:r>
        <w:rPr>
          <w:bCs/>
        </w:rPr>
        <w:lastRenderedPageBreak/>
        <w:t>acquiring nitrogen</w:t>
      </w:r>
      <w:r w:rsidR="00DA6D24">
        <w:rPr>
          <w:bCs/>
        </w:rPr>
        <w:t xml:space="preserve"> associated with increasing fertilization.</w:t>
      </w:r>
      <w:commentRangeEnd w:id="30"/>
      <w:r w:rsidR="002C7F94">
        <w:rPr>
          <w:rStyle w:val="CommentReference"/>
        </w:rPr>
        <w:commentReference w:id="30"/>
      </w:r>
      <w:r w:rsidR="00DA6D24">
        <w:rPr>
          <w:bCs/>
        </w:rPr>
        <w:t xml:space="preserve"> </w:t>
      </w:r>
      <w:r w:rsidR="00C01A04">
        <w:rPr>
          <w:bCs/>
        </w:rPr>
        <w:t xml:space="preserve">However, </w:t>
      </w:r>
      <w:r w:rsidR="00737D2B">
        <w:rPr>
          <w:bCs/>
        </w:rPr>
        <w:t xml:space="preserve">whole plant responses </w:t>
      </w:r>
      <w:r w:rsidR="0012440D">
        <w:rPr>
          <w:bCs/>
        </w:rPr>
        <w:t>to CO</w:t>
      </w:r>
      <w:r w:rsidR="0012440D">
        <w:rPr>
          <w:bCs/>
          <w:vertAlign w:val="subscript"/>
        </w:rPr>
        <w:t>2</w:t>
      </w:r>
      <w:r w:rsidR="0012440D">
        <w:rPr>
          <w:bCs/>
        </w:rPr>
        <w:t xml:space="preserve"> </w:t>
      </w:r>
      <w:r w:rsidR="00737D2B">
        <w:rPr>
          <w:bCs/>
        </w:rPr>
        <w:t>indicat</w:t>
      </w:r>
      <w:r w:rsidR="003C0382">
        <w:rPr>
          <w:bCs/>
        </w:rPr>
        <w:t>ed</w:t>
      </w:r>
      <w:r w:rsidR="00737D2B">
        <w:rPr>
          <w:bCs/>
        </w:rPr>
        <w:t xml:space="preserve"> that fertilization may play a more important role in determining whole plant acclimation responses to CO</w:t>
      </w:r>
      <w:r w:rsidR="00737D2B">
        <w:rPr>
          <w:bCs/>
          <w:vertAlign w:val="subscript"/>
        </w:rPr>
        <w:t>2</w:t>
      </w:r>
      <w:r w:rsidR="00737D2B">
        <w:rPr>
          <w:bCs/>
        </w:rPr>
        <w:t xml:space="preserve"> than </w:t>
      </w:r>
      <w:r w:rsidR="00F672E5" w:rsidRPr="00FE014F">
        <w:rPr>
          <w:bCs/>
        </w:rPr>
        <w:t>n</w:t>
      </w:r>
      <w:r w:rsidR="00F672E5">
        <w:rPr>
          <w:bCs/>
        </w:rPr>
        <w:t>itrogen</w:t>
      </w:r>
      <w:r w:rsidR="00737D2B">
        <w:rPr>
          <w:bCs/>
        </w:rPr>
        <w:t xml:space="preserve"> acquisition strategy</w:t>
      </w:r>
      <w:r>
        <w:rPr>
          <w:bCs/>
        </w:rPr>
        <w:t>, although these patterns were likely driven by reductions in nodulation with increasing fertilization</w:t>
      </w:r>
      <w:r w:rsidR="00737D2B">
        <w:rPr>
          <w:bCs/>
        </w:rPr>
        <w:t xml:space="preserve">. </w:t>
      </w:r>
      <w:r w:rsidR="00C01A04">
        <w:rPr>
          <w:bCs/>
        </w:rPr>
        <w:t xml:space="preserve">Our results </w:t>
      </w:r>
      <w:r w:rsidR="003C0382">
        <w:rPr>
          <w:bCs/>
        </w:rPr>
        <w:t>suggest</w:t>
      </w:r>
      <w:r w:rsidR="00C01A04">
        <w:rPr>
          <w:bCs/>
        </w:rPr>
        <w:t xml:space="preserve"> that plants </w:t>
      </w:r>
      <w:r w:rsidR="00DA6D24">
        <w:rPr>
          <w:bCs/>
        </w:rPr>
        <w:t xml:space="preserve">acclimate to </w:t>
      </w:r>
      <w:r w:rsidR="00041C72">
        <w:rPr>
          <w:bCs/>
        </w:rPr>
        <w:t>CO</w:t>
      </w:r>
      <w:r w:rsidR="00041C72">
        <w:rPr>
          <w:bCs/>
          <w:vertAlign w:val="subscript"/>
        </w:rPr>
        <w:t>2</w:t>
      </w:r>
      <w:r w:rsidR="00041C72">
        <w:rPr>
          <w:bCs/>
        </w:rPr>
        <w:t xml:space="preserve"> in </w:t>
      </w:r>
      <w:r w:rsidR="00F672E5" w:rsidRPr="00FE014F">
        <w:rPr>
          <w:bCs/>
        </w:rPr>
        <w:t>n</w:t>
      </w:r>
      <w:r w:rsidR="00F672E5">
        <w:rPr>
          <w:bCs/>
        </w:rPr>
        <w:t>itrogen</w:t>
      </w:r>
      <w:r w:rsidR="00041C72">
        <w:rPr>
          <w:bCs/>
        </w:rPr>
        <w:t>-limited systems</w:t>
      </w:r>
      <w:r w:rsidR="00737D2B">
        <w:rPr>
          <w:bCs/>
        </w:rPr>
        <w:t xml:space="preserve"> </w:t>
      </w:r>
      <w:r w:rsidR="00041C72">
        <w:rPr>
          <w:bCs/>
        </w:rPr>
        <w:t>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w:t>
      </w:r>
      <w:r w:rsidR="003C1F67">
        <w:rPr>
          <w:bCs/>
        </w:rPr>
        <w:t xml:space="preserve"> as </w:t>
      </w:r>
      <w:r>
        <w:rPr>
          <w:bCs/>
        </w:rPr>
        <w:t>previously implied</w:t>
      </w:r>
      <w:r w:rsidR="00041C72">
        <w:rPr>
          <w:bCs/>
        </w:rPr>
        <w:t>.</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 xml:space="preserve">Variation in leaf and whole plant traits are generally better explained through fertilization and inoculation treatments </w:t>
      </w:r>
      <w:commentRangeStart w:id="31"/>
      <w:r>
        <w:rPr>
          <w:bCs/>
          <w:i/>
          <w:iCs/>
        </w:rPr>
        <w:t>than CO</w:t>
      </w:r>
      <w:r>
        <w:rPr>
          <w:bCs/>
          <w:i/>
          <w:iCs/>
          <w:vertAlign w:val="subscript"/>
        </w:rPr>
        <w:t>2</w:t>
      </w:r>
      <w:commentRangeEnd w:id="31"/>
      <w:r w:rsidR="002C7F94">
        <w:rPr>
          <w:rStyle w:val="CommentReference"/>
        </w:rPr>
        <w:commentReference w:id="31"/>
      </w:r>
    </w:p>
    <w:p w14:paraId="11359559" w14:textId="4F23053B" w:rsidR="00DB1DDA" w:rsidRDefault="005C59EC" w:rsidP="00DB1DDA">
      <w:pPr>
        <w:spacing w:line="360" w:lineRule="auto"/>
        <w:ind w:firstLine="720"/>
        <w:rPr>
          <w:bCs/>
        </w:rPr>
      </w:pPr>
      <w:r>
        <w:rPr>
          <w:bCs/>
        </w:rPr>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w:t>
      </w:r>
      <w:r w:rsidR="003C0382">
        <w:rPr>
          <w:bCs/>
        </w:rPr>
        <w:t>also</w:t>
      </w:r>
      <w:r>
        <w:rPr>
          <w:bCs/>
        </w:rPr>
        <w:t xml:space="preserve"> isolate</w:t>
      </w:r>
      <w:r w:rsidR="003C0382">
        <w:rPr>
          <w:bCs/>
        </w:rPr>
        <w:t xml:space="preserve">s </w:t>
      </w:r>
      <w:r>
        <w:rPr>
          <w:bCs/>
        </w:rPr>
        <w:t>effect</w:t>
      </w:r>
      <w:r w:rsidR="003C0382">
        <w:rPr>
          <w:bCs/>
        </w:rPr>
        <w:t>s</w:t>
      </w:r>
      <w:r>
        <w:rPr>
          <w:bCs/>
        </w:rPr>
        <w:t xml:space="preserve"> of symbiotic nitrogen fixation on leaf and whole plant traits across a </w:t>
      </w:r>
      <w:r w:rsidR="0069616B">
        <w:rPr>
          <w:bCs/>
        </w:rPr>
        <w:t>sizeable</w:t>
      </w:r>
      <w:r>
        <w:rPr>
          <w:bCs/>
        </w:rPr>
        <w:t xml:space="preserve"> soil nitrogen availability gradient.</w:t>
      </w:r>
      <w:r w:rsidR="00737D2B">
        <w:rPr>
          <w:bCs/>
        </w:rPr>
        <w:t xml:space="preserve"> </w:t>
      </w:r>
      <w:r w:rsidR="000E2550">
        <w:rPr>
          <w:bCs/>
        </w:rPr>
        <w:t>Interestingly, variance in both leaf and whole plant traits across treatment combinations were generally better explained by individual and interactive effects of fertilization and inoculation than any individual or interactive role of CO</w:t>
      </w:r>
      <w:r w:rsidR="000E2550">
        <w:rPr>
          <w:bCs/>
          <w:vertAlign w:val="subscript"/>
        </w:rPr>
        <w:t>2</w:t>
      </w:r>
      <w:r w:rsidR="000E2550">
        <w:rPr>
          <w:bCs/>
        </w:rPr>
        <w:t>. A consistent pattern emerged across</w:t>
      </w:r>
      <w:r w:rsidR="003C0382">
        <w:rPr>
          <w:bCs/>
        </w:rPr>
        <w:t xml:space="preserve"> measured</w:t>
      </w:r>
      <w:r w:rsidR="000E2550">
        <w:rPr>
          <w:bCs/>
        </w:rPr>
        <w:t xml:space="preserve"> leaf and whole plant traits, where </w:t>
      </w:r>
      <w:r w:rsidR="0000566D">
        <w:rPr>
          <w:bCs/>
        </w:rPr>
        <w:t xml:space="preserve">leaf and whole plant </w:t>
      </w:r>
      <w:r w:rsidR="000E2550">
        <w:rPr>
          <w:bCs/>
        </w:rPr>
        <w:t>responses to fertilization tended to be stronger in uninoculated pots than inoculated pots. This was likely driven by a stronger reduction in structural carbon costs to acquire nitrogen in uninoculated pots that were restricted to nitrogen acquisition through direct uptake pathways, which allowed uninoculated pots to maximize nitrogen uptake efficiency with increasing fertilization</w:t>
      </w:r>
      <w:r w:rsidR="0000566D">
        <w:rPr>
          <w:bCs/>
        </w:rPr>
        <w:t xml:space="preserve"> more strongly than pots that were able to access less finite atmospheric nitrogen pool</w:t>
      </w:r>
      <w:r w:rsidR="003C0382">
        <w:rPr>
          <w:bCs/>
        </w:rPr>
        <w:t>s</w:t>
      </w:r>
      <w:r w:rsidR="000E2550">
        <w:rPr>
          <w:bCs/>
        </w:rPr>
        <w:t>.</w:t>
      </w:r>
    </w:p>
    <w:p w14:paraId="62E2EA74" w14:textId="5A1B3968" w:rsidR="00DB1DDA" w:rsidRDefault="000E2550" w:rsidP="00DB1DDA">
      <w:pPr>
        <w:spacing w:line="360" w:lineRule="auto"/>
        <w:ind w:firstLine="720"/>
        <w:rPr>
          <w:bCs/>
        </w:rPr>
      </w:pPr>
      <w:r>
        <w:rPr>
          <w:bCs/>
        </w:rPr>
        <w:t>Reductions in the response of leaf and whole plant traits to fertilization in inoculated pots corresponded with strong declines in root nodulation and plant investments in root nodulation. As acquiring nitrogen via symbiotic nitrogen fixation tends to be energetically and structurally expensive</w:t>
      </w:r>
      <w:r w:rsidR="0000566D">
        <w:rPr>
          <w:bCs/>
        </w:rPr>
        <w:t xml:space="preserve"> </w:t>
      </w:r>
      <w:r w:rsidR="0000566D">
        <w:rPr>
          <w:bCs/>
        </w:rPr>
        <w:fldChar w:fldCharType="begin" w:fldLock="1"/>
      </w:r>
      <w:r w:rsidR="00C75827">
        <w:rPr>
          <w:bCs/>
        </w:rPr>
        <w:instrText>ADDIN CSL_CITATION {"citationItems":[{"id":"ITEM-1","itemData":{"DOI":"10.1086/283858","ISSN":"0003-0147","abstract":"Eleven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Naturalist","id":"ITEM-1","issue":"5","issued":{"date-parts":[["1981","11"]]},"page":"607-637","title":"Evolved strategies in nitrogen acquisition by plants","type":"article-journal","volume":"118"},"uris":["http://www.mendeley.com/documents/?uuid=1c3a9353-36db-4bd4-a8e4-23c7335f696e"]},{"id":"ITEM-2","itemData":{"DOI":"10.3389/ffgc.2020.00043","ISSN":"2624893X","abstract":"Nutrient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forests","type":"article-journal","volume":"3"},"uris":["http://www.mendeley.com/documents/?uuid=480420f1-268a-43c9-915f-67afb003b56a"]}],"mendeley":{"formattedCitation":"(Gutschick, 1981; Allen &lt;i&gt;et al.&lt;/i&gt;, 2020)","plainTextFormattedCitation":"(Gutschick, 1981; Allen et al., 2020)","previouslyFormattedCitation":"(Gutschick, 1981; Allen &lt;i&gt;et al.&lt;/i&gt;, 2020)"},"properties":{"noteIndex":0},"schema":"https://github.com/citation-style-language/schema/raw/master/csl-citation.json"}</w:instrText>
      </w:r>
      <w:r w:rsidR="0000566D">
        <w:rPr>
          <w:bCs/>
        </w:rPr>
        <w:fldChar w:fldCharType="separate"/>
      </w:r>
      <w:r w:rsidR="00C75827" w:rsidRPr="00C75827">
        <w:rPr>
          <w:bCs/>
          <w:noProof/>
        </w:rPr>
        <w:t xml:space="preserve">(Gutschick, 1981; Allen </w:t>
      </w:r>
      <w:r w:rsidR="00C75827" w:rsidRPr="00C75827">
        <w:rPr>
          <w:bCs/>
          <w:i/>
          <w:noProof/>
        </w:rPr>
        <w:t>et al.</w:t>
      </w:r>
      <w:r w:rsidR="00C75827" w:rsidRPr="00C75827">
        <w:rPr>
          <w:bCs/>
          <w:noProof/>
        </w:rPr>
        <w:t>, 2020)</w:t>
      </w:r>
      <w:r w:rsidR="0000566D">
        <w:rPr>
          <w:bCs/>
        </w:rPr>
        <w:fldChar w:fldCharType="end"/>
      </w:r>
      <w:r>
        <w:rPr>
          <w:bCs/>
        </w:rPr>
        <w:t xml:space="preserve">, </w:t>
      </w:r>
      <w:r w:rsidR="00E05308">
        <w:rPr>
          <w:bCs/>
        </w:rPr>
        <w:t xml:space="preserve">reduced investment in root nodules </w:t>
      </w:r>
      <w:r w:rsidR="00C75827">
        <w:rPr>
          <w:bCs/>
        </w:rPr>
        <w:t>with increasing fertilization was</w:t>
      </w:r>
      <w:r w:rsidR="00E05308">
        <w:rPr>
          <w:bCs/>
        </w:rPr>
        <w:t xml:space="preserve"> likely indicative of a shift in the dominant mode of nitrogen acquisition toward direct uptake </w:t>
      </w:r>
      <w:r>
        <w:rPr>
          <w:bCs/>
        </w:rPr>
        <w:t>as costs of acquiring nitrogen through direct uptake became</w:t>
      </w:r>
      <w:r w:rsidR="00E05308">
        <w:rPr>
          <w:bCs/>
        </w:rPr>
        <w:t xml:space="preserve"> increasingly</w:t>
      </w:r>
      <w:r>
        <w:rPr>
          <w:bCs/>
        </w:rPr>
        <w:t xml:space="preserve"> less expensive with increasing fertilization.</w:t>
      </w:r>
      <w:r w:rsidR="00E05308">
        <w:rPr>
          <w:bCs/>
        </w:rPr>
        <w:t xml:space="preserve"> </w:t>
      </w:r>
      <w:r w:rsidR="00DB1DDA">
        <w:rPr>
          <w:bCs/>
        </w:rPr>
        <w:t xml:space="preserve">These responses are consistent with findings from </w:t>
      </w:r>
      <w:r w:rsidR="00DB1DDA">
        <w:rPr>
          <w:bCs/>
        </w:rPr>
        <w:fldChar w:fldCharType="begin" w:fldLock="1"/>
      </w:r>
      <w:r w:rsidR="00DB1DD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DB1DDA">
        <w:rPr>
          <w:bCs/>
        </w:rPr>
        <w:fldChar w:fldCharType="separate"/>
      </w:r>
      <w:r w:rsidR="00DB1DDA" w:rsidRPr="003866F7">
        <w:rPr>
          <w:bCs/>
          <w:noProof/>
        </w:rPr>
        <w:t xml:space="preserve">Perkowski </w:t>
      </w:r>
      <w:r w:rsidR="00DB1DDA" w:rsidRPr="00DB1DDA">
        <w:rPr>
          <w:bCs/>
          <w:i/>
          <w:iCs/>
          <w:noProof/>
        </w:rPr>
        <w:t>et al.</w:t>
      </w:r>
      <w:r w:rsidR="00DB1DDA">
        <w:rPr>
          <w:bCs/>
          <w:noProof/>
        </w:rPr>
        <w:t xml:space="preserve"> (</w:t>
      </w:r>
      <w:r w:rsidR="00DB1DDA" w:rsidRPr="003866F7">
        <w:rPr>
          <w:bCs/>
          <w:noProof/>
        </w:rPr>
        <w:t>2021)</w:t>
      </w:r>
      <w:r w:rsidR="00DB1DDA">
        <w:rPr>
          <w:bCs/>
        </w:rPr>
        <w:fldChar w:fldCharType="end"/>
      </w:r>
      <w:r w:rsidR="00DB1DDA">
        <w:rPr>
          <w:bCs/>
        </w:rPr>
        <w:t xml:space="preserve">, who found similar reductions in root nodulation with </w:t>
      </w:r>
      <w:r w:rsidR="00DB1DDA">
        <w:rPr>
          <w:bCs/>
        </w:rPr>
        <w:lastRenderedPageBreak/>
        <w:t xml:space="preserve">increasing fertilization and that the negative effect of increasing fertilization on carbon costs to acquire nitrogen were less responsive in </w:t>
      </w:r>
      <w:r w:rsidR="00DB1DDA">
        <w:rPr>
          <w:bCs/>
          <w:i/>
          <w:iCs/>
        </w:rPr>
        <w:t>G. max</w:t>
      </w:r>
      <w:r w:rsidR="00DB1DDA">
        <w:rPr>
          <w:bCs/>
        </w:rPr>
        <w:t xml:space="preserve"> than a species not capable of acquiring nitrogen through symbiotic nitrogen fixation (</w:t>
      </w:r>
      <w:r w:rsidR="00DB1DDA">
        <w:rPr>
          <w:bCs/>
          <w:i/>
          <w:iCs/>
        </w:rPr>
        <w:t>Gossypium hirsutum</w:t>
      </w:r>
      <w:r w:rsidR="00DB1DDA">
        <w:rPr>
          <w:bCs/>
        </w:rPr>
        <w:t xml:space="preserve">). Perkowski </w:t>
      </w:r>
      <w:r w:rsidR="00DB1DDA" w:rsidRPr="00C75827">
        <w:rPr>
          <w:bCs/>
          <w:i/>
          <w:iCs/>
        </w:rPr>
        <w:t>et al</w:t>
      </w:r>
      <w:r w:rsidR="00DB1DDA">
        <w:rPr>
          <w:bCs/>
        </w:rPr>
        <w:t>. (2021) were cautious in assigning causality to these differences, as the two species differ</w:t>
      </w:r>
      <w:r w:rsidR="003C0382">
        <w:rPr>
          <w:bCs/>
        </w:rPr>
        <w:t>ed</w:t>
      </w:r>
      <w:r w:rsidR="00DB1DDA">
        <w:rPr>
          <w:bCs/>
        </w:rPr>
        <w:t xml:space="preserve"> in life history traits (</w:t>
      </w:r>
      <w:r w:rsidR="00DB1DDA">
        <w:rPr>
          <w:bCs/>
          <w:i/>
          <w:iCs/>
        </w:rPr>
        <w:t xml:space="preserve">G. max </w:t>
      </w:r>
      <w:r w:rsidR="00DB1DDA">
        <w:rPr>
          <w:bCs/>
        </w:rPr>
        <w:t xml:space="preserve">is an herbaceous annual while </w:t>
      </w:r>
      <w:r w:rsidR="00DB1DDA">
        <w:rPr>
          <w:bCs/>
          <w:i/>
          <w:iCs/>
        </w:rPr>
        <w:t>G. hirsutum</w:t>
      </w:r>
      <w:r w:rsidR="00DB1DDA">
        <w:rPr>
          <w:bCs/>
        </w:rPr>
        <w:t xml:space="preserve"> is a woody perennial species) aside from ability to acquire nitrogen via symbiotic nitrogen fixation. This experiment controls for differences in life history and phylogeny by using a single species, showing that the reduced negative effect of increasing fertilization on carbon costs to acquire nitrogen in inoculated pots was directly related to a reduction in root nodulation and plant investment in root nodulation.</w:t>
      </w:r>
    </w:p>
    <w:p w14:paraId="61761E06" w14:textId="57E23A14" w:rsidR="00A949F6" w:rsidRDefault="00A949F6" w:rsidP="00A949F6">
      <w:pPr>
        <w:spacing w:line="360" w:lineRule="auto"/>
        <w:rPr>
          <w:bCs/>
        </w:rPr>
      </w:pPr>
    </w:p>
    <w:p w14:paraId="1CDB075B" w14:textId="66861739" w:rsidR="00A949F6" w:rsidRPr="00A949F6" w:rsidRDefault="00A949F6" w:rsidP="00A949F6">
      <w:pPr>
        <w:spacing w:line="360" w:lineRule="auto"/>
        <w:rPr>
          <w:bCs/>
          <w:i/>
          <w:iCs/>
        </w:rPr>
      </w:pPr>
      <w:r>
        <w:rPr>
          <w:bCs/>
          <w:i/>
          <w:iCs/>
        </w:rPr>
        <w:t>Implications for future modeling developments</w:t>
      </w:r>
    </w:p>
    <w:p w14:paraId="26B53F53" w14:textId="0BA4A297" w:rsidR="003D4E39" w:rsidRDefault="001333E6" w:rsidP="008447A3">
      <w:pPr>
        <w:spacing w:line="360" w:lineRule="auto"/>
        <w:ind w:firstLine="720"/>
        <w:rPr>
          <w:bCs/>
        </w:rPr>
      </w:pPr>
      <w:r>
        <w:rPr>
          <w:bCs/>
        </w:rPr>
        <w:t xml:space="preserve">Many </w:t>
      </w:r>
      <w:r w:rsidR="00DB1DDA">
        <w:rPr>
          <w:bCs/>
        </w:rPr>
        <w:t xml:space="preserve">terrestrial biosphere models predict photosynthetic capacity through plant functional group-specific linear regressions between </w:t>
      </w:r>
      <w:r w:rsidR="00DB1DDA">
        <w:rPr>
          <w:bCs/>
          <w:i/>
          <w:iCs/>
        </w:rPr>
        <w:t>N</w:t>
      </w:r>
      <w:r w:rsidR="00DB1DDA">
        <w:rPr>
          <w:bCs/>
          <w:vertAlign w:val="subscript"/>
        </w:rPr>
        <w:t>area</w:t>
      </w:r>
      <w:r w:rsidR="00DB1DDA">
        <w:rPr>
          <w:bCs/>
        </w:rPr>
        <w:t xml:space="preserve"> and </w:t>
      </w:r>
      <w:r w:rsidR="00DB1DDA">
        <w:rPr>
          <w:bCs/>
          <w:i/>
          <w:iCs/>
        </w:rPr>
        <w:t>V</w:t>
      </w:r>
      <w:r w:rsidR="00DB1DDA">
        <w:rPr>
          <w:bCs/>
          <w:vertAlign w:val="subscript"/>
        </w:rPr>
        <w:t>cmax</w:t>
      </w:r>
      <w:r w:rsidR="00DB1DDA">
        <w:rPr>
          <w:bCs/>
        </w:rPr>
        <w:t xml:space="preserve"> </w:t>
      </w:r>
      <w:r w:rsidR="00DB1DDA">
        <w:rPr>
          <w:bCs/>
        </w:rPr>
        <w:fldChar w:fldCharType="begin" w:fldLock="1"/>
      </w:r>
      <w:r w:rsidR="00DB1DDA">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DB1DDA">
        <w:rPr>
          <w:bCs/>
        </w:rPr>
        <w:fldChar w:fldCharType="separate"/>
      </w:r>
      <w:r w:rsidR="00DB1DDA" w:rsidRPr="00DB1DDA">
        <w:rPr>
          <w:bCs/>
          <w:noProof/>
        </w:rPr>
        <w:t xml:space="preserve">(Rogers, 2014; Rogers </w:t>
      </w:r>
      <w:r w:rsidR="00DB1DDA" w:rsidRPr="00DB1DDA">
        <w:rPr>
          <w:bCs/>
          <w:i/>
          <w:noProof/>
        </w:rPr>
        <w:t>et al.</w:t>
      </w:r>
      <w:r w:rsidR="00DB1DDA" w:rsidRPr="00DB1DDA">
        <w:rPr>
          <w:bCs/>
          <w:noProof/>
        </w:rPr>
        <w:t>, 2017)</w:t>
      </w:r>
      <w:r w:rsidR="00DB1DDA">
        <w:rPr>
          <w:bCs/>
        </w:rPr>
        <w:fldChar w:fldCharType="end"/>
      </w:r>
      <w:r w:rsidR="00DB1DDA">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sidR="008447A3">
        <w:rPr>
          <w:bCs/>
        </w:rPr>
        <w:fldChar w:fldCharType="begin" w:fldLock="1"/>
      </w:r>
      <w:r w:rsidR="008447A3">
        <w:rPr>
          <w:bCs/>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function","type":"article-journal","volume":"110"},"uris":["http://www.mendeley.com/documents/?uuid=50267697-cf85-48a3-8479-7edfcd508a88"]}],"mendeley":{"formattedCitation":"(Waring &lt;i&gt;et al.&lt;/i&gt;; Luo &lt;i&gt;et al.&lt;/i&gt;, 2021; Dong &lt;i&gt;et al.&lt;/i&gt;, 2022a)","plainTextFormattedCitation":"(Waring et al.; Luo et al., 2021; Dong et al., 2022a)","previouslyFormattedCitation":"(Waring &lt;i&gt;et al.&lt;/i&gt;; Luo &lt;i&gt;et al.&lt;/i&gt;, 2021)"},"properties":{"noteIndex":0},"schema":"https://github.com/citation-style-language/schema/raw/master/csl-citation.json"}</w:instrText>
      </w:r>
      <w:r w:rsidR="008447A3">
        <w:rPr>
          <w:bCs/>
        </w:rPr>
        <w:fldChar w:fldCharType="separate"/>
      </w:r>
      <w:r w:rsidR="008447A3" w:rsidRPr="008447A3">
        <w:rPr>
          <w:bCs/>
          <w:noProof/>
        </w:rPr>
        <w:t xml:space="preserve">(Waring </w:t>
      </w:r>
      <w:r w:rsidR="008447A3" w:rsidRPr="008447A3">
        <w:rPr>
          <w:bCs/>
          <w:i/>
          <w:noProof/>
        </w:rPr>
        <w:t>et al.</w:t>
      </w:r>
      <w:r w:rsidR="008447A3" w:rsidRPr="008447A3">
        <w:rPr>
          <w:bCs/>
          <w:noProof/>
        </w:rPr>
        <w:t xml:space="preserve">; Luo </w:t>
      </w:r>
      <w:r w:rsidR="008447A3" w:rsidRPr="008447A3">
        <w:rPr>
          <w:bCs/>
          <w:i/>
          <w:noProof/>
        </w:rPr>
        <w:t>et al.</w:t>
      </w:r>
      <w:r w:rsidR="008447A3" w:rsidRPr="008447A3">
        <w:rPr>
          <w:bCs/>
          <w:noProof/>
        </w:rPr>
        <w:t xml:space="preserve">, 2021; Dong </w:t>
      </w:r>
      <w:r w:rsidR="008447A3" w:rsidRPr="008447A3">
        <w:rPr>
          <w:bCs/>
          <w:i/>
          <w:noProof/>
        </w:rPr>
        <w:t>et al.</w:t>
      </w:r>
      <w:r w:rsidR="008447A3" w:rsidRPr="008447A3">
        <w:rPr>
          <w:bCs/>
          <w:noProof/>
        </w:rPr>
        <w:t>, 2022a)</w:t>
      </w:r>
      <w:r w:rsidR="008447A3">
        <w:rPr>
          <w:bCs/>
        </w:rPr>
        <w:fldChar w:fldCharType="end"/>
      </w:r>
      <w:r w:rsidR="00DB1DDA">
        <w:rPr>
          <w:bCs/>
        </w:rPr>
        <w:t xml:space="preserve">. Specifically, results from this experiment indicate that </w:t>
      </w:r>
      <w:r w:rsidR="00A949F6">
        <w:rPr>
          <w:bCs/>
        </w:rPr>
        <w:t>CO</w:t>
      </w:r>
      <w:r w:rsidR="00A949F6">
        <w:rPr>
          <w:bCs/>
          <w:vertAlign w:val="subscript"/>
        </w:rPr>
        <w:t>2</w:t>
      </w:r>
      <w:r w:rsidR="00A949F6">
        <w:rPr>
          <w:bCs/>
        </w:rPr>
        <w:t xml:space="preserve"> concentration increased the fraction of leaf nitrogen content allocated to photosynthesis, while a general negative effect of increasing fertilization on the fraction of leaf nitrogen content allocated to photosynthesis was context dependent on inoculation treatments. </w:t>
      </w:r>
      <w:r w:rsidR="00C75827">
        <w:rPr>
          <w:bCs/>
        </w:rPr>
        <w:t>S</w:t>
      </w:r>
      <w:r w:rsidR="007041ED">
        <w:rPr>
          <w:bCs/>
        </w:rPr>
        <w:t xml:space="preserve">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3A)</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 xml:space="preserve">only apply in environments where nitrogen is limiting.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046738">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3D4E39">
        <w:rPr>
          <w:bCs/>
        </w:rPr>
        <w:fldChar w:fldCharType="separate"/>
      </w:r>
      <w:r w:rsidR="00145DC4" w:rsidRPr="00145DC4">
        <w:rPr>
          <w:bCs/>
          <w:noProof/>
        </w:rPr>
        <w:t xml:space="preserve">(Rogers, 2014; Rogers </w:t>
      </w:r>
      <w:r w:rsidR="00145DC4" w:rsidRPr="00145DC4">
        <w:rPr>
          <w:bCs/>
          <w:i/>
          <w:noProof/>
        </w:rPr>
        <w:t>et al.</w:t>
      </w:r>
      <w:r w:rsidR="00145DC4" w:rsidRPr="00145DC4">
        <w:rPr>
          <w:bCs/>
          <w:noProof/>
        </w:rPr>
        <w:t>, 2017)</w:t>
      </w:r>
      <w:r w:rsidR="003D4E39">
        <w:rPr>
          <w:bCs/>
        </w:rPr>
        <w:fldChar w:fldCharType="end"/>
      </w:r>
      <w:r w:rsidR="003D4E39">
        <w:rPr>
          <w:bCs/>
        </w:rPr>
        <w:t xml:space="preserve"> </w:t>
      </w:r>
      <w:r w:rsidR="007041ED">
        <w:rPr>
          <w:bCs/>
        </w:rPr>
        <w:t xml:space="preserve">may </w:t>
      </w:r>
      <w:r>
        <w:rPr>
          <w:bCs/>
        </w:rPr>
        <w:t>be over</w:t>
      </w:r>
      <w:r w:rsidR="007041ED">
        <w:rPr>
          <w:bCs/>
        </w:rPr>
        <w:t>estimat</w:t>
      </w:r>
      <w:r>
        <w:rPr>
          <w:bCs/>
        </w:rPr>
        <w:t>ing</w:t>
      </w:r>
      <w:r w:rsidR="007041ED">
        <w:rPr>
          <w:bCs/>
        </w:rPr>
        <w:t xml:space="preserve"> photosynthetic capacity in systems where nitrogen is </w:t>
      </w:r>
      <w:r>
        <w:rPr>
          <w:bCs/>
        </w:rPr>
        <w:t xml:space="preserve">not as </w:t>
      </w:r>
      <w:r w:rsidR="007041ED">
        <w:rPr>
          <w:bCs/>
        </w:rPr>
        <w:t>limiting.</w:t>
      </w:r>
    </w:p>
    <w:p w14:paraId="79C6463C" w14:textId="743B7E69" w:rsidR="00A949F6" w:rsidRPr="00A949F6" w:rsidRDefault="00A949F6" w:rsidP="00A949F6">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xml:space="preserve">, and that these responses were independent of </w:t>
      </w:r>
      <w:r>
        <w:rPr>
          <w:bCs/>
        </w:rPr>
        <w:lastRenderedPageBreak/>
        <w:t>fertilization or inoculation treatment. Current approaches for simulating photosynthetic responses to CO</w:t>
      </w:r>
      <w:r>
        <w:rPr>
          <w:bCs/>
          <w:vertAlign w:val="subscript"/>
        </w:rPr>
        <w:t>2</w:t>
      </w:r>
      <w:r>
        <w:rPr>
          <w:bCs/>
        </w:rPr>
        <w:t xml:space="preserve"> generally invoke patterns expected from progressive </w:t>
      </w:r>
      <w:r w:rsidR="00F672E5" w:rsidRPr="00FE014F">
        <w:rPr>
          <w:bCs/>
        </w:rPr>
        <w:t>n</w:t>
      </w:r>
      <w:r w:rsidR="00F672E5">
        <w:rPr>
          <w:bCs/>
        </w:rPr>
        <w:t>itrogen</w:t>
      </w:r>
      <w:r>
        <w:rPr>
          <w:bCs/>
        </w:rPr>
        <w:t xml:space="preserve"> limitation (), despite a lack of evidence confirming such patterns. </w:t>
      </w:r>
      <w:r w:rsidRPr="008447A3">
        <w:rPr>
          <w:bCs/>
          <w:highlight w:val="yellow"/>
        </w:rPr>
        <w:t xml:space="preserve">Our results provide strong evidence on the contrary, suggesting that </w:t>
      </w:r>
      <w:r w:rsidR="008447A3" w:rsidRPr="008447A3">
        <w:rPr>
          <w:bCs/>
          <w:highlight w:val="yellow"/>
        </w:rPr>
        <w:t>frameworks for</w:t>
      </w:r>
      <w:r w:rsidR="008447A3">
        <w:rPr>
          <w:bCs/>
        </w:rPr>
        <w:t xml:space="preserve"> </w:t>
      </w:r>
      <w:r>
        <w:rPr>
          <w:bCs/>
        </w:rPr>
        <w:t xml:space="preserve"> </w:t>
      </w: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3EFAACD1" w14:textId="38F6A1C4" w:rsidR="008447A3" w:rsidRDefault="006E6BE9" w:rsidP="008447A3">
      <w:pPr>
        <w:spacing w:line="360" w:lineRule="auto"/>
        <w:ind w:firstLine="720"/>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B34DD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34DD7">
        <w:rPr>
          <w:rFonts w:ascii="Cambria Math" w:hAnsi="Cambria Math" w:cs="Cambria Math"/>
          <w:bCs/>
        </w:rPr>
        <w:instrText>∼</w:instrText>
      </w:r>
      <w:r w:rsidR="00B34DD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2012)","plainTextFormattedCitation":"(Poorter et al., 2012)","previouslyFormattedCitation":"(Poorter &lt;i&gt;et al.&lt;/i&gt;, 2012)"},"properties":{"noteIndex":0},"schema":"https://github.com/citation-style-language/schema/raw/master/csl-citation.json"}</w:instrText>
      </w:r>
      <w:r w:rsidR="00B10813">
        <w:rPr>
          <w:bCs/>
        </w:rPr>
        <w:fldChar w:fldCharType="separate"/>
      </w:r>
      <w:r w:rsidR="00B10813" w:rsidRPr="00B10813">
        <w:rPr>
          <w:bCs/>
          <w:noProof/>
        </w:rPr>
        <w:t xml:space="preserve">(Poorter </w:t>
      </w:r>
      <w:r w:rsidR="00B10813" w:rsidRPr="00B10813">
        <w:rPr>
          <w:bCs/>
          <w:i/>
          <w:noProof/>
        </w:rPr>
        <w:t>et al.</w:t>
      </w:r>
      <w:r w:rsidR="00B10813" w:rsidRPr="00B10813">
        <w:rPr>
          <w:bCs/>
          <w:noProof/>
        </w:rPr>
        <w:t>, 2012)</w:t>
      </w:r>
      <w:r w:rsidR="00B10813">
        <w:rPr>
          <w:bCs/>
        </w:rPr>
        <w:fldChar w:fldCharType="end"/>
      </w:r>
      <w:r>
        <w:rPr>
          <w:bCs/>
        </w:rPr>
        <w:t>.</w:t>
      </w:r>
      <w:r w:rsidR="00156E39">
        <w:rPr>
          <w:bCs/>
        </w:rPr>
        <w:t xml:space="preserve"> We attempted to minimize the extent of pot size limitation experienced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w:t>
      </w:r>
      <w:r w:rsidR="00B61A2F">
        <w:rPr>
          <w:bCs/>
        </w:rPr>
        <w:t xml:space="preserve"> using </w:t>
      </w:r>
      <w:r w:rsidR="0066572C">
        <w:rPr>
          <w:bCs/>
        </w:rPr>
        <w:t>6</w:t>
      </w:r>
      <w:r w:rsidR="00B61A2F">
        <w:rPr>
          <w:bCs/>
        </w:rPr>
        <w:t>-liter pots</w:t>
      </w:r>
      <w:r w:rsidR="00156E39">
        <w:rPr>
          <w:bCs/>
        </w:rPr>
        <w:t xml:space="preserve">. </w:t>
      </w:r>
      <w:r w:rsidR="00C33F4D">
        <w:rPr>
          <w:bCs/>
        </w:rPr>
        <w:t>D</w:t>
      </w:r>
      <w:r w:rsidR="006675DB">
        <w:rPr>
          <w:bCs/>
        </w:rPr>
        <w:t>espite attempts</w:t>
      </w:r>
      <w:r w:rsidR="0066572C">
        <w:rPr>
          <w:bCs/>
        </w:rPr>
        <w:t xml:space="preserve"> to minimize growth limitation imposed by pot volume</w:t>
      </w:r>
      <w:r w:rsidR="006675DB">
        <w:rPr>
          <w:bCs/>
        </w:rPr>
        <w:t xml:space="preserve">, </w:t>
      </w:r>
      <w:r w:rsidR="0066572C">
        <w:rPr>
          <w:bCs/>
        </w:rPr>
        <w:t>fertilization and CO</w:t>
      </w:r>
      <w:r w:rsidR="0066572C">
        <w:rPr>
          <w:bCs/>
          <w:vertAlign w:val="subscript"/>
        </w:rPr>
        <w:t>2</w:t>
      </w:r>
      <w:r w:rsidR="0066572C">
        <w:rPr>
          <w:bCs/>
        </w:rPr>
        <w:t xml:space="preserve"> treatments</w:t>
      </w:r>
      <w:r w:rsidR="00704074">
        <w:rPr>
          <w:bCs/>
        </w:rPr>
        <w:t xml:space="preserve"> </w:t>
      </w:r>
      <w:r w:rsidR="006675DB">
        <w:rPr>
          <w:bCs/>
        </w:rPr>
        <w:t>increased the biomass: pot volume ratio</w:t>
      </w:r>
      <w:r w:rsidR="0066572C">
        <w:rPr>
          <w:bCs/>
        </w:rPr>
        <w:t xml:space="preserve"> such that</w:t>
      </w:r>
      <w:r w:rsidR="006675DB">
        <w:rPr>
          <w:bCs/>
        </w:rPr>
        <w:t xml:space="preserve"> all treatment combinations</w:t>
      </w:r>
      <w:r w:rsidR="00C33F4D">
        <w:rPr>
          <w:bCs/>
        </w:rPr>
        <w:t xml:space="preserve"> </w:t>
      </w:r>
      <w:r w:rsidR="006675DB">
        <w:rPr>
          <w:bCs/>
        </w:rPr>
        <w:t>to exceed 1 g L</w:t>
      </w:r>
      <w:r w:rsidR="006675DB">
        <w:rPr>
          <w:bCs/>
          <w:vertAlign w:val="superscript"/>
        </w:rPr>
        <w:t>-1</w:t>
      </w:r>
      <w:r w:rsidR="006675DB">
        <w:rPr>
          <w:bCs/>
        </w:rPr>
        <w:t xml:space="preserve"> biomass: pot volume </w:t>
      </w:r>
      <w:r w:rsidR="0066572C">
        <w:rPr>
          <w:bCs/>
        </w:rPr>
        <w:t>under high fertilization. The 1 g L</w:t>
      </w:r>
      <w:r w:rsidR="0066572C">
        <w:rPr>
          <w:bCs/>
          <w:vertAlign w:val="superscript"/>
        </w:rPr>
        <w:t>-1</w:t>
      </w:r>
      <w:r w:rsidR="0066572C">
        <w:rPr>
          <w:bCs/>
        </w:rPr>
        <w:t xml:space="preserve"> biomass: pot volume recommendation from </w:t>
      </w:r>
      <w:r>
        <w:rPr>
          <w:bCs/>
        </w:rPr>
        <w:fldChar w:fldCharType="begin" w:fldLock="1"/>
      </w:r>
      <w:r w:rsidR="00B10813">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10813">
        <w:rPr>
          <w:rFonts w:ascii="Cambria Math" w:hAnsi="Cambria Math" w:cs="Cambria Math"/>
          <w:bCs/>
        </w:rPr>
        <w:instrText>∼</w:instrText>
      </w:r>
      <w:r w:rsidR="00B10813">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w:t>
      </w:r>
      <w:r w:rsidR="0066572C">
        <w:rPr>
          <w:bCs/>
        </w:rPr>
        <w:t>was designated to avoid growth limitation imposed by pot volume. However, i</w:t>
      </w:r>
      <w:r w:rsidR="006675DB">
        <w:rPr>
          <w:bCs/>
        </w:rPr>
        <w:t xml:space="preserve">f pot size limitation indeed limited whole plant growth, then </w:t>
      </w:r>
      <w:r w:rsidR="00C33F4D">
        <w:rPr>
          <w:bCs/>
        </w:rPr>
        <w:t>structural carbon costs to acquire nitrogen, belowground carbon biomass, whole plant nitrogen biomass, and whole plant biomass should each exhibit strong saturation points with increasing fertilization, which was not observed here.</w:t>
      </w:r>
      <w:r w:rsidR="0066572C">
        <w:rPr>
          <w:bCs/>
        </w:rPr>
        <w:t xml:space="preserve"> Additionally, a second set of photosynthetic measurements from one week prior to the harvest (6 weeks post-germination) revealed</w:t>
      </w:r>
      <w:r w:rsidR="00704074">
        <w:rPr>
          <w:bCs/>
        </w:rPr>
        <w:t xml:space="preserve"> </w:t>
      </w:r>
      <w:r w:rsidR="00704074" w:rsidRPr="008447A3">
        <w:rPr>
          <w:bCs/>
          <w:highlight w:val="yellow"/>
        </w:rPr>
        <w:t>…</w:t>
      </w:r>
      <w:r w:rsidR="008447A3">
        <w:rPr>
          <w:bCs/>
        </w:rPr>
        <w:t xml:space="preserve"> As pot limitation is expected to decrease net photosynthesis, and focal leaves were of similar ages between the sixth and seventh week, one might expect growth limitation induced by constricted pot volume to result in a dampened effect of inoculation and fertilization on net photosynthesis, </w:t>
      </w:r>
      <w:r w:rsidR="008447A3">
        <w:rPr>
          <w:bCs/>
          <w:i/>
          <w:iCs/>
        </w:rPr>
        <w:t>V</w:t>
      </w:r>
      <w:r w:rsidR="008447A3">
        <w:rPr>
          <w:bCs/>
          <w:vertAlign w:val="subscript"/>
        </w:rPr>
        <w:t>cmax25</w:t>
      </w:r>
      <w:r w:rsidR="008447A3">
        <w:rPr>
          <w:bCs/>
        </w:rPr>
        <w:t xml:space="preserve">, and </w:t>
      </w:r>
      <w:r w:rsidR="008447A3">
        <w:rPr>
          <w:bCs/>
          <w:i/>
          <w:iCs/>
        </w:rPr>
        <w:t>J</w:t>
      </w:r>
      <w:r w:rsidR="008447A3">
        <w:rPr>
          <w:bCs/>
          <w:vertAlign w:val="subscript"/>
        </w:rPr>
        <w:t>max25</w:t>
      </w:r>
      <w:r w:rsidR="008447A3">
        <w:rPr>
          <w:bCs/>
        </w:rPr>
        <w:t xml:space="preserve">. Analyses from the sixth week of development revealed </w:t>
      </w:r>
      <w:r w:rsidR="008447A3" w:rsidRPr="008447A3">
        <w:rPr>
          <w:bCs/>
          <w:highlight w:val="yellow"/>
        </w:rPr>
        <w:t>…</w:t>
      </w:r>
      <w:r w:rsidR="008447A3">
        <w:rPr>
          <w:bCs/>
        </w:rPr>
        <w:t xml:space="preserve"> Additionally, analyses revealed a stronger/weaker downregulation in </w:t>
      </w:r>
      <w:r w:rsidR="008447A3">
        <w:rPr>
          <w:bCs/>
          <w:i/>
          <w:iCs/>
        </w:rPr>
        <w:t>V</w:t>
      </w:r>
      <w:r w:rsidR="008447A3">
        <w:rPr>
          <w:bCs/>
          <w:vertAlign w:val="subscript"/>
        </w:rPr>
        <w:t>cmax25</w:t>
      </w:r>
      <w:r w:rsidR="008447A3">
        <w:rPr>
          <w:bCs/>
        </w:rPr>
        <w:t xml:space="preserve"> and </w:t>
      </w:r>
      <w:r w:rsidR="008447A3">
        <w:rPr>
          <w:bCs/>
          <w:i/>
          <w:iCs/>
        </w:rPr>
        <w:t>J</w:t>
      </w:r>
      <w:r w:rsidR="008447A3">
        <w:rPr>
          <w:bCs/>
          <w:vertAlign w:val="subscript"/>
        </w:rPr>
        <w:t>max25</w:t>
      </w:r>
      <w:r w:rsidR="008447A3">
        <w:rPr>
          <w:bCs/>
        </w:rPr>
        <w:t xml:space="preserve"> on week 7, though disentangling the causality of this response (</w:t>
      </w:r>
      <w:proofErr w:type="gramStart"/>
      <w:r w:rsidR="008447A3">
        <w:rPr>
          <w:bCs/>
        </w:rPr>
        <w:t>i.e.</w:t>
      </w:r>
      <w:proofErr w:type="gramEnd"/>
      <w:r w:rsidR="008447A3">
        <w:rPr>
          <w:bCs/>
        </w:rPr>
        <w:t xml:space="preserve"> whether due to pot size limitation or simply a stronger acclimation response) would be difficult.</w:t>
      </w:r>
    </w:p>
    <w:p w14:paraId="0C0A9433" w14:textId="486CBB3E"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w:t>
      </w:r>
      <w:r w:rsidR="00F672E5" w:rsidRPr="00FE014F">
        <w:rPr>
          <w:bCs/>
        </w:rPr>
        <w:t>n</w:t>
      </w:r>
      <w:r w:rsidR="00F672E5">
        <w:rPr>
          <w:bCs/>
        </w:rPr>
        <w:t>itrogen</w:t>
      </w:r>
      <w:r>
        <w:rPr>
          <w:bCs/>
        </w:rPr>
        <w:t xml:space="preserve"> limitation hypothesis, patterns observed </w:t>
      </w:r>
      <w:r>
        <w:rPr>
          <w:bCs/>
        </w:rPr>
        <w:lastRenderedPageBreak/>
        <w:t xml:space="preserve">here should be validated in longer-term </w:t>
      </w:r>
      <w:r w:rsidR="00F672E5" w:rsidRPr="00FE014F">
        <w:rPr>
          <w:bCs/>
        </w:rPr>
        <w:t>n</w:t>
      </w:r>
      <w:r w:rsidR="00F672E5">
        <w:rPr>
          <w:bCs/>
        </w:rPr>
        <w:t>itrogen</w:t>
      </w:r>
      <w:r>
        <w:rPr>
          <w:bCs/>
        </w:rPr>
        <w:t xml:space="preserve">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progressive </w:t>
      </w:r>
      <w:r w:rsidR="00F672E5" w:rsidRPr="00FE014F">
        <w:rPr>
          <w:bCs/>
        </w:rPr>
        <w:t>n</w:t>
      </w:r>
      <w:r w:rsidR="00F672E5">
        <w:rPr>
          <w:bCs/>
        </w:rPr>
        <w:t>itrogen</w:t>
      </w:r>
      <w:r w:rsidR="00B34DD7">
        <w:rPr>
          <w:bCs/>
        </w:rPr>
        <w:t xml:space="preserve"> limitation hypothesis </w:t>
      </w:r>
      <w:r w:rsidR="00B34DD7">
        <w:fldChar w:fldCharType="begin" w:fldLock="1"/>
      </w:r>
      <w:r w:rsidR="00B34DD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34DD7">
        <w:fldChar w:fldCharType="separate"/>
      </w:r>
      <w:r w:rsidR="00B34DD7" w:rsidRPr="00145DC4">
        <w:rPr>
          <w:noProof/>
        </w:rPr>
        <w:t xml:space="preserve">(Reich </w:t>
      </w:r>
      <w:r w:rsidR="00B34DD7" w:rsidRPr="00145DC4">
        <w:rPr>
          <w:i/>
          <w:noProof/>
        </w:rPr>
        <w:t>et al.</w:t>
      </w:r>
      <w:r w:rsidR="00B34DD7" w:rsidRPr="00145DC4">
        <w:rPr>
          <w:noProof/>
        </w:rPr>
        <w:t xml:space="preserve">, 2006; Norby </w:t>
      </w:r>
      <w:r w:rsidR="00B34DD7" w:rsidRPr="00145DC4">
        <w:rPr>
          <w:i/>
          <w:noProof/>
        </w:rPr>
        <w:t>et al.</w:t>
      </w:r>
      <w:r w:rsidR="00B34DD7" w:rsidRPr="00145DC4">
        <w:rPr>
          <w:noProof/>
        </w:rPr>
        <w:t>, 2010)</w:t>
      </w:r>
      <w:r w:rsidR="00B34DD7">
        <w:fldChar w:fldCharType="end"/>
      </w:r>
      <w:r w:rsidR="00B34DD7">
        <w:t xml:space="preserve">, </w:t>
      </w:r>
      <w:r w:rsidR="00B34DD7">
        <w:rPr>
          <w:bCs/>
        </w:rPr>
        <w:t xml:space="preserve">although results are not consistent across experimental sites </w:t>
      </w:r>
      <w:r w:rsidR="00B34DD7">
        <w:rPr>
          <w:bCs/>
        </w:rPr>
        <w:fldChar w:fldCharType="begin" w:fldLock="1"/>
      </w:r>
      <w:r w:rsidR="00B34DD7">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34DD7">
        <w:rPr>
          <w:bCs/>
        </w:rPr>
        <w:fldChar w:fldCharType="separate"/>
      </w:r>
      <w:r w:rsidR="00B34DD7" w:rsidRPr="00B34DD7">
        <w:rPr>
          <w:bCs/>
          <w:noProof/>
        </w:rPr>
        <w:t xml:space="preserve">(Finzi </w:t>
      </w:r>
      <w:r w:rsidR="00B34DD7" w:rsidRPr="00B34DD7">
        <w:rPr>
          <w:bCs/>
          <w:i/>
          <w:noProof/>
        </w:rPr>
        <w:t>et al.</w:t>
      </w:r>
      <w:r w:rsidR="00B34DD7" w:rsidRPr="00B34DD7">
        <w:rPr>
          <w:bCs/>
          <w:noProof/>
        </w:rPr>
        <w:t xml:space="preserve">, 2006; Moore </w:t>
      </w:r>
      <w:r w:rsidR="00B34DD7" w:rsidRPr="00B34DD7">
        <w:rPr>
          <w:bCs/>
          <w:i/>
          <w:noProof/>
        </w:rPr>
        <w:t>et al.</w:t>
      </w:r>
      <w:r w:rsidR="00B34DD7" w:rsidRPr="00B34DD7">
        <w:rPr>
          <w:bCs/>
          <w:noProof/>
        </w:rPr>
        <w:t xml:space="preserve">, 2006; Liang </w:t>
      </w:r>
      <w:r w:rsidR="00B34DD7" w:rsidRPr="00B34DD7">
        <w:rPr>
          <w:bCs/>
          <w:i/>
          <w:noProof/>
        </w:rPr>
        <w:t>et al.</w:t>
      </w:r>
      <w:r w:rsidR="00B34DD7" w:rsidRPr="00B34DD7">
        <w:rPr>
          <w:bCs/>
          <w:noProof/>
        </w:rPr>
        <w:t>, 2016)</w:t>
      </w:r>
      <w:r w:rsidR="00B34DD7">
        <w:rPr>
          <w:bCs/>
        </w:rPr>
        <w:fldChar w:fldCharType="end"/>
      </w:r>
      <w:r>
        <w:rPr>
          <w:bCs/>
        </w:rPr>
        <w:t xml:space="preserve">. </w:t>
      </w:r>
      <w:r w:rsidR="00216795">
        <w:rPr>
          <w:bCs/>
        </w:rPr>
        <w:t xml:space="preserve">We found some support for patterns expected by the progressive </w:t>
      </w:r>
      <w:r w:rsidR="00F672E5" w:rsidRPr="00FE014F">
        <w:rPr>
          <w:bCs/>
        </w:rPr>
        <w:t>n</w:t>
      </w:r>
      <w:r w:rsidR="00F672E5">
        <w:rPr>
          <w:bCs/>
        </w:rPr>
        <w:t>itrogen</w:t>
      </w:r>
      <w:r w:rsidR="00216795">
        <w:rPr>
          <w:bCs/>
        </w:rPr>
        <w:t xml:space="preserve"> limitation hypothesis, namely </w:t>
      </w:r>
      <w:r w:rsidR="008447A3">
        <w:rPr>
          <w:bCs/>
        </w:rPr>
        <w:t>an</w:t>
      </w:r>
      <w:r w:rsidR="00216795">
        <w:rPr>
          <w:bCs/>
        </w:rPr>
        <w:t xml:space="preserv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fldChar w:fldCharType="begin" w:fldLock="1"/>
      </w:r>
      <w:r w:rsidR="0021679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216795" w:rsidRPr="00B34DD7">
        <w:rPr>
          <w:bCs/>
        </w:rPr>
        <w:fldChar w:fldCharType="separate"/>
      </w:r>
      <w:r w:rsidR="00216795" w:rsidRPr="00B34DD7">
        <w:rPr>
          <w:bCs/>
          <w:noProof/>
        </w:rPr>
        <w:t xml:space="preserve">(Luo </w:t>
      </w:r>
      <w:r w:rsidR="00216795" w:rsidRPr="00B34DD7">
        <w:rPr>
          <w:bCs/>
          <w:i/>
          <w:noProof/>
        </w:rPr>
        <w:t>et al.</w:t>
      </w:r>
      <w:r w:rsidR="00216795" w:rsidRPr="00B34DD7">
        <w:rPr>
          <w:bCs/>
          <w:noProof/>
        </w:rPr>
        <w:t>, 2004)</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photosynthetic capacity as expected from photosynthetic least-cost theory </w:t>
      </w:r>
      <w:r w:rsidR="00216795">
        <w:rPr>
          <w:bCs/>
        </w:rPr>
        <w:fldChar w:fldCharType="begin" w:fldLock="1"/>
      </w:r>
      <w:r w:rsidR="00216795">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Smith &lt;i&gt;et al.&lt;/i&gt;, 2019; Smith &amp; Keenan, 2020)","plainTextFormattedCitation":"(Prentice et al., 2014; Smith et al., 2019; Smith &amp; Keenan, 2020)","previouslyFormattedCitation":"(Prentice &lt;i&gt;et al.&lt;/i&gt;, 2014; Smith &lt;i&gt;et al.&lt;/i&gt;, 2019; Smith &amp; Keenan, 2020)"},"properties":{"noteIndex":0},"schema":"https://github.com/citation-style-language/schema/raw/master/csl-citation.json"}</w:instrText>
      </w:r>
      <w:r w:rsidR="00216795">
        <w:rPr>
          <w:bCs/>
        </w:rPr>
        <w:fldChar w:fldCharType="separate"/>
      </w:r>
      <w:r w:rsidR="00216795" w:rsidRPr="00B34DD7">
        <w:rPr>
          <w:bCs/>
          <w:noProof/>
        </w:rPr>
        <w:t xml:space="preserve">(Prentice </w:t>
      </w:r>
      <w:r w:rsidR="00216795" w:rsidRPr="00B34DD7">
        <w:rPr>
          <w:bCs/>
          <w:i/>
          <w:noProof/>
        </w:rPr>
        <w:t>et al.</w:t>
      </w:r>
      <w:r w:rsidR="00216795" w:rsidRPr="00B34DD7">
        <w:rPr>
          <w:bCs/>
          <w:noProof/>
        </w:rPr>
        <w:t xml:space="preserve">, 2014; Smith </w:t>
      </w:r>
      <w:r w:rsidR="00216795" w:rsidRPr="00B34DD7">
        <w:rPr>
          <w:bCs/>
          <w:i/>
          <w:noProof/>
        </w:rPr>
        <w:t>et al.</w:t>
      </w:r>
      <w:r w:rsidR="00216795" w:rsidRPr="00B34DD7">
        <w:rPr>
          <w:bCs/>
          <w:noProof/>
        </w:rPr>
        <w:t>, 2019; Smith &amp; Keenan, 2020)</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49E436AA" w14:textId="4A95DA42" w:rsidR="008447A3"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w:t>
      </w:r>
      <w:r w:rsidR="006C1C54">
        <w:rPr>
          <w:bCs/>
        </w:rPr>
        <w:t>did not vary with</w:t>
      </w:r>
      <w:r>
        <w:rPr>
          <w:bCs/>
        </w:rPr>
        <w:t xml:space="preserve"> soil nitrogen fertilization or ability to acquire nitrogen through symbiotic nitrogen fixation. However, whole plant acclimation responses </w:t>
      </w:r>
      <w:r w:rsidR="002C6B27">
        <w:rPr>
          <w:bCs/>
        </w:rPr>
        <w:t>to CO</w:t>
      </w:r>
      <w:r w:rsidR="002C6B27">
        <w:rPr>
          <w:bCs/>
          <w:vertAlign w:val="subscript"/>
        </w:rPr>
        <w:t>2</w:t>
      </w:r>
      <w:r w:rsidR="002C6B27">
        <w:rPr>
          <w:bCs/>
        </w:rPr>
        <w:t xml:space="preserve"> </w:t>
      </w:r>
      <w:r>
        <w:rPr>
          <w:bCs/>
        </w:rPr>
        <w:t xml:space="preserve">were dependent </w:t>
      </w:r>
      <w:r w:rsidR="003D4E39">
        <w:rPr>
          <w:bCs/>
        </w:rPr>
        <w:t>on fertilization</w:t>
      </w:r>
      <w:r w:rsidR="004A090D">
        <w:rPr>
          <w:bCs/>
        </w:rPr>
        <w:t xml:space="preserve">, </w:t>
      </w:r>
      <w:r w:rsidR="002C6B27">
        <w:rPr>
          <w:bCs/>
        </w:rPr>
        <w:t>where increasing fertilization increased the positive effect of whole plant growth under elevated CO</w:t>
      </w:r>
      <w:r w:rsidR="002C6B27">
        <w:rPr>
          <w:bCs/>
          <w:vertAlign w:val="subscript"/>
        </w:rPr>
        <w:t>2</w:t>
      </w:r>
      <w:r w:rsidR="002C6B27">
        <w:rPr>
          <w:bCs/>
        </w:rPr>
        <w:t>. Results also indicate that fertilization played a relatively more important role in modifying whole plant responses to CO</w:t>
      </w:r>
      <w:r w:rsidR="002C6B27">
        <w:rPr>
          <w:bCs/>
          <w:vertAlign w:val="subscript"/>
        </w:rPr>
        <w:t>2</w:t>
      </w:r>
      <w:r w:rsidR="002C6B27">
        <w:rPr>
          <w:bCs/>
        </w:rPr>
        <w:t>, perhaps due to a reduction in nodulation across the fertilization gradient. T</w:t>
      </w:r>
      <w:r w:rsidR="0052089E">
        <w:rPr>
          <w:bCs/>
        </w:rPr>
        <w:t xml:space="preserve">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w:t>
      </w:r>
      <w:r w:rsidR="002C6B27">
        <w:rPr>
          <w:bCs/>
        </w:rPr>
        <w:t xml:space="preserve"> changes in</w:t>
      </w:r>
      <w:r w:rsidR="003D4E39">
        <w:rPr>
          <w:bCs/>
        </w:rPr>
        <w:t xml:space="preserve"> soil </w:t>
      </w:r>
      <w:r w:rsidR="00F672E5" w:rsidRPr="00FE014F">
        <w:rPr>
          <w:bCs/>
        </w:rPr>
        <w:t>n</w:t>
      </w:r>
      <w:r w:rsidR="00F672E5">
        <w:rPr>
          <w:bCs/>
        </w:rPr>
        <w:t>itrogen</w:t>
      </w:r>
      <w:r w:rsidR="003D4E39">
        <w:rPr>
          <w:bCs/>
        </w:rPr>
        <w:t xml:space="preserve"> availability</w:t>
      </w:r>
      <w:r w:rsidR="002C6B27">
        <w:rPr>
          <w:bCs/>
        </w:rPr>
        <w:t>. Additionally, strong interactions between fertilization and inoculation on leaf and whole plant traits indicated positive effects of fertilization on leaf and whole plant traits in uninoculated pots, but null effects of fertilization on leaf and whole plant traits in inoculated pots. These results build on previous work suggesting that constant leaf nitrogen-photosynthesis relationships</w:t>
      </w:r>
      <w:r w:rsidR="008447A3">
        <w:rPr>
          <w:bCs/>
        </w:rPr>
        <w:t xml:space="preserve"> are dynamic and change across growing environments, calling the use of constant relationships by terrestrial biosphere models into question.</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559EE358" w14:textId="6AB73DA1" w:rsidR="008447A3" w:rsidRPr="008447A3" w:rsidRDefault="00E60BAC" w:rsidP="008447A3">
      <w:pPr>
        <w:widowControl w:val="0"/>
        <w:autoSpaceDE w:val="0"/>
        <w:autoSpaceDN w:val="0"/>
        <w:adjustRightInd w:val="0"/>
        <w:spacing w:line="480" w:lineRule="auto"/>
        <w:rPr>
          <w:noProof/>
        </w:rPr>
      </w:pPr>
      <w:r>
        <w:rPr>
          <w:b/>
          <w:bCs/>
        </w:rPr>
        <w:fldChar w:fldCharType="begin" w:fldLock="1"/>
      </w:r>
      <w:r>
        <w:rPr>
          <w:b/>
          <w:bCs/>
        </w:rPr>
        <w:instrText xml:space="preserve">ADDIN Mendeley Bibliography CSL_BIBLIOGRAPHY </w:instrText>
      </w:r>
      <w:r>
        <w:rPr>
          <w:b/>
          <w:bCs/>
        </w:rPr>
        <w:fldChar w:fldCharType="separate"/>
      </w:r>
      <w:r w:rsidR="008447A3" w:rsidRPr="008447A3">
        <w:rPr>
          <w:b/>
          <w:bCs/>
          <w:noProof/>
        </w:rPr>
        <w:t xml:space="preserve">Ainsworth EA, Davey PA, Bernacchi CJ, Dermody OC, Heaton EA, Moore DJ, Morgan PB, Naidu SL, Ra HSY, Zhu XG, </w:t>
      </w:r>
      <w:r w:rsidR="008447A3" w:rsidRPr="008447A3">
        <w:rPr>
          <w:b/>
          <w:bCs/>
          <w:i/>
          <w:iCs/>
          <w:noProof/>
        </w:rPr>
        <w:t>et al.</w:t>
      </w:r>
      <w:r w:rsidR="008447A3" w:rsidRPr="008447A3">
        <w:rPr>
          <w:noProof/>
        </w:rPr>
        <w:t xml:space="preserve"> </w:t>
      </w:r>
      <w:r w:rsidR="008447A3" w:rsidRPr="008447A3">
        <w:rPr>
          <w:b/>
          <w:bCs/>
          <w:noProof/>
        </w:rPr>
        <w:t>2002</w:t>
      </w:r>
      <w:r w:rsidR="008447A3" w:rsidRPr="008447A3">
        <w:rPr>
          <w:noProof/>
        </w:rPr>
        <w:t xml:space="preserve">. A meta-analysis of elevated [CO2] effects on soybean (Glycine max) physiology, growth and yield. </w:t>
      </w:r>
      <w:r w:rsidR="008447A3" w:rsidRPr="008447A3">
        <w:rPr>
          <w:i/>
          <w:iCs/>
          <w:noProof/>
        </w:rPr>
        <w:t>Global Change Biology</w:t>
      </w:r>
      <w:r w:rsidR="008447A3" w:rsidRPr="008447A3">
        <w:rPr>
          <w:noProof/>
        </w:rPr>
        <w:t xml:space="preserve"> </w:t>
      </w:r>
      <w:r w:rsidR="008447A3" w:rsidRPr="008447A3">
        <w:rPr>
          <w:b/>
          <w:bCs/>
          <w:noProof/>
        </w:rPr>
        <w:t>8</w:t>
      </w:r>
      <w:r w:rsidR="008447A3" w:rsidRPr="008447A3">
        <w:rPr>
          <w:noProof/>
        </w:rPr>
        <w:t>: 695–709.</w:t>
      </w:r>
    </w:p>
    <w:p w14:paraId="4B849051" w14:textId="77777777" w:rsidR="008447A3" w:rsidRPr="008447A3" w:rsidRDefault="008447A3" w:rsidP="008447A3">
      <w:pPr>
        <w:widowControl w:val="0"/>
        <w:autoSpaceDE w:val="0"/>
        <w:autoSpaceDN w:val="0"/>
        <w:adjustRightInd w:val="0"/>
        <w:spacing w:line="480" w:lineRule="auto"/>
        <w:rPr>
          <w:noProof/>
        </w:rPr>
      </w:pPr>
      <w:r w:rsidRPr="008447A3">
        <w:rPr>
          <w:b/>
          <w:bCs/>
          <w:noProof/>
        </w:rPr>
        <w:t>Ainsworth EA, Long SP</w:t>
      </w:r>
      <w:r w:rsidRPr="008447A3">
        <w:rPr>
          <w:noProof/>
        </w:rPr>
        <w:t xml:space="preserve">. </w:t>
      </w:r>
      <w:r w:rsidRPr="008447A3">
        <w:rPr>
          <w:b/>
          <w:bCs/>
          <w:noProof/>
        </w:rPr>
        <w:t>2005</w:t>
      </w:r>
      <w:r w:rsidRPr="008447A3">
        <w:rPr>
          <w:noProof/>
        </w:rPr>
        <w:t xml:space="preserve">. What have we learned from 15 years of free-air CO2 enrichment (FACE)? A meta-analytic review of the responses of photosynthesis, canopy properties and plant production to rising CO2. </w:t>
      </w:r>
      <w:r w:rsidRPr="008447A3">
        <w:rPr>
          <w:i/>
          <w:iCs/>
          <w:noProof/>
        </w:rPr>
        <w:t>New Phytologist</w:t>
      </w:r>
      <w:r w:rsidRPr="008447A3">
        <w:rPr>
          <w:noProof/>
        </w:rPr>
        <w:t xml:space="preserve"> </w:t>
      </w:r>
      <w:r w:rsidRPr="008447A3">
        <w:rPr>
          <w:b/>
          <w:bCs/>
          <w:noProof/>
        </w:rPr>
        <w:t>165</w:t>
      </w:r>
      <w:r w:rsidRPr="008447A3">
        <w:rPr>
          <w:noProof/>
        </w:rPr>
        <w:t>: 351–372.</w:t>
      </w:r>
    </w:p>
    <w:p w14:paraId="37A15C1A" w14:textId="77777777" w:rsidR="008447A3" w:rsidRPr="008447A3" w:rsidRDefault="008447A3" w:rsidP="008447A3">
      <w:pPr>
        <w:widowControl w:val="0"/>
        <w:autoSpaceDE w:val="0"/>
        <w:autoSpaceDN w:val="0"/>
        <w:adjustRightInd w:val="0"/>
        <w:spacing w:line="480" w:lineRule="auto"/>
        <w:rPr>
          <w:noProof/>
        </w:rPr>
      </w:pPr>
      <w:r w:rsidRPr="008447A3">
        <w:rPr>
          <w:b/>
          <w:bCs/>
          <w:noProof/>
        </w:rPr>
        <w:t>Ainsworth EA, Rogers A</w:t>
      </w:r>
      <w:r w:rsidRPr="008447A3">
        <w:rPr>
          <w:noProof/>
        </w:rPr>
        <w:t xml:space="preserve">. </w:t>
      </w:r>
      <w:r w:rsidRPr="008447A3">
        <w:rPr>
          <w:b/>
          <w:bCs/>
          <w:noProof/>
        </w:rPr>
        <w:t>2007</w:t>
      </w:r>
      <w:r w:rsidRPr="008447A3">
        <w:rPr>
          <w:noProof/>
        </w:rPr>
        <w:t xml:space="preserve">. The response of photosynthesis and stomatal conductance to rising [CO2]: mechanisms and environmental interactions. </w:t>
      </w:r>
      <w:r w:rsidRPr="008447A3">
        <w:rPr>
          <w:i/>
          <w:iCs/>
          <w:noProof/>
        </w:rPr>
        <w:t>Plant, Cell &amp; Environment</w:t>
      </w:r>
      <w:r w:rsidRPr="008447A3">
        <w:rPr>
          <w:noProof/>
        </w:rPr>
        <w:t xml:space="preserve"> </w:t>
      </w:r>
      <w:r w:rsidRPr="008447A3">
        <w:rPr>
          <w:b/>
          <w:bCs/>
          <w:noProof/>
        </w:rPr>
        <w:t>30</w:t>
      </w:r>
      <w:r w:rsidRPr="008447A3">
        <w:rPr>
          <w:noProof/>
        </w:rPr>
        <w:t>: 258–270.</w:t>
      </w:r>
    </w:p>
    <w:p w14:paraId="445721C5" w14:textId="77777777" w:rsidR="008447A3" w:rsidRPr="008447A3" w:rsidRDefault="008447A3" w:rsidP="008447A3">
      <w:pPr>
        <w:widowControl w:val="0"/>
        <w:autoSpaceDE w:val="0"/>
        <w:autoSpaceDN w:val="0"/>
        <w:adjustRightInd w:val="0"/>
        <w:spacing w:line="480" w:lineRule="auto"/>
        <w:rPr>
          <w:noProof/>
        </w:rPr>
      </w:pPr>
      <w:r w:rsidRPr="008447A3">
        <w:rPr>
          <w:b/>
          <w:bCs/>
          <w:noProof/>
        </w:rPr>
        <w:t>Allen K, Fisher JB, Phillips RP, Powers JS, Brzostek ER</w:t>
      </w:r>
      <w:r w:rsidRPr="008447A3">
        <w:rPr>
          <w:noProof/>
        </w:rPr>
        <w:t xml:space="preserve">. </w:t>
      </w:r>
      <w:r w:rsidRPr="008447A3">
        <w:rPr>
          <w:b/>
          <w:bCs/>
          <w:noProof/>
        </w:rPr>
        <w:t>2020</w:t>
      </w:r>
      <w:r w:rsidRPr="008447A3">
        <w:rPr>
          <w:noProof/>
        </w:rPr>
        <w:t xml:space="preserve">. Modeling the carbon cost of plant nitrogen and phosphorus uptake across temperate and tropical forests. </w:t>
      </w:r>
      <w:r w:rsidRPr="008447A3">
        <w:rPr>
          <w:i/>
          <w:iCs/>
          <w:noProof/>
        </w:rPr>
        <w:t>Frontiers in Forests and Global Change</w:t>
      </w:r>
      <w:r w:rsidRPr="008447A3">
        <w:rPr>
          <w:noProof/>
        </w:rPr>
        <w:t xml:space="preserve"> </w:t>
      </w:r>
      <w:r w:rsidRPr="008447A3">
        <w:rPr>
          <w:b/>
          <w:bCs/>
          <w:noProof/>
        </w:rPr>
        <w:t>3</w:t>
      </w:r>
      <w:r w:rsidRPr="008447A3">
        <w:rPr>
          <w:noProof/>
        </w:rPr>
        <w:t>: 1–12.</w:t>
      </w:r>
    </w:p>
    <w:p w14:paraId="5DB7519D" w14:textId="77777777" w:rsidR="008447A3" w:rsidRPr="008447A3" w:rsidRDefault="008447A3" w:rsidP="008447A3">
      <w:pPr>
        <w:widowControl w:val="0"/>
        <w:autoSpaceDE w:val="0"/>
        <w:autoSpaceDN w:val="0"/>
        <w:adjustRightInd w:val="0"/>
        <w:spacing w:line="480" w:lineRule="auto"/>
        <w:rPr>
          <w:noProof/>
        </w:rPr>
      </w:pPr>
      <w:r w:rsidRPr="008447A3">
        <w:rPr>
          <w:b/>
          <w:bCs/>
          <w:noProof/>
        </w:rPr>
        <w:t>Andrews M, James EK, Sprent JI, Boddey RM, Gross E, dos Reis FB</w:t>
      </w:r>
      <w:r w:rsidRPr="008447A3">
        <w:rPr>
          <w:noProof/>
        </w:rPr>
        <w:t xml:space="preserve">. </w:t>
      </w:r>
      <w:r w:rsidRPr="008447A3">
        <w:rPr>
          <w:b/>
          <w:bCs/>
          <w:noProof/>
        </w:rPr>
        <w:t>2011</w:t>
      </w:r>
      <w:r w:rsidRPr="008447A3">
        <w:rPr>
          <w:noProof/>
        </w:rPr>
        <w:t xml:space="preserve">. Nitrogen fixation in legumes and actinorhizal plants in natural ecosystems: Values obtained using 15N natural abundance. </w:t>
      </w:r>
      <w:r w:rsidRPr="008447A3">
        <w:rPr>
          <w:i/>
          <w:iCs/>
          <w:noProof/>
        </w:rPr>
        <w:t>Plant Ecology and Diversity</w:t>
      </w:r>
      <w:r w:rsidRPr="008447A3">
        <w:rPr>
          <w:noProof/>
        </w:rPr>
        <w:t xml:space="preserve"> </w:t>
      </w:r>
      <w:r w:rsidRPr="008447A3">
        <w:rPr>
          <w:b/>
          <w:bCs/>
          <w:noProof/>
        </w:rPr>
        <w:t>4</w:t>
      </w:r>
      <w:r w:rsidRPr="008447A3">
        <w:rPr>
          <w:noProof/>
        </w:rPr>
        <w:t>: 117–130.</w:t>
      </w:r>
    </w:p>
    <w:p w14:paraId="5CC2E6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Arora VK, Katavouta A, Williams RG, Jones CD, Brovkin V, Friedlingstein P, Schwinger J, Bopp L, Boucher O, Cadule P, </w:t>
      </w:r>
      <w:r w:rsidRPr="008447A3">
        <w:rPr>
          <w:b/>
          <w:bCs/>
          <w:i/>
          <w:iCs/>
          <w:noProof/>
        </w:rPr>
        <w:t>et al.</w:t>
      </w:r>
      <w:r w:rsidRPr="008447A3">
        <w:rPr>
          <w:noProof/>
        </w:rPr>
        <w:t xml:space="preserve"> </w:t>
      </w:r>
      <w:r w:rsidRPr="008447A3">
        <w:rPr>
          <w:b/>
          <w:bCs/>
          <w:noProof/>
        </w:rPr>
        <w:t>2020</w:t>
      </w:r>
      <w:r w:rsidRPr="008447A3">
        <w:rPr>
          <w:noProof/>
        </w:rPr>
        <w:t xml:space="preserve">. Carbon-concentration and carbon-climate feedbacks in CMIP6 models and their comparison to CMIP5 models. </w:t>
      </w:r>
      <w:r w:rsidRPr="008447A3">
        <w:rPr>
          <w:i/>
          <w:iCs/>
          <w:noProof/>
        </w:rPr>
        <w:t>Biogeosciences</w:t>
      </w:r>
      <w:r w:rsidRPr="008447A3">
        <w:rPr>
          <w:noProof/>
        </w:rPr>
        <w:t xml:space="preserve"> </w:t>
      </w:r>
      <w:r w:rsidRPr="008447A3">
        <w:rPr>
          <w:b/>
          <w:bCs/>
          <w:noProof/>
        </w:rPr>
        <w:t>17</w:t>
      </w:r>
      <w:r w:rsidRPr="008447A3">
        <w:rPr>
          <w:noProof/>
        </w:rPr>
        <w:t>: 4173–4222.</w:t>
      </w:r>
    </w:p>
    <w:p w14:paraId="3C015246"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Bae K, Fahey TJ, Yanai RD, Fisk M</w:t>
      </w:r>
      <w:r w:rsidRPr="008447A3">
        <w:rPr>
          <w:noProof/>
        </w:rPr>
        <w:t xml:space="preserve">. </w:t>
      </w:r>
      <w:r w:rsidRPr="008447A3">
        <w:rPr>
          <w:b/>
          <w:bCs/>
          <w:noProof/>
        </w:rPr>
        <w:t>2015</w:t>
      </w:r>
      <w:r w:rsidRPr="008447A3">
        <w:rPr>
          <w:noProof/>
        </w:rPr>
        <w:t xml:space="preserve">. Soil nitrogen availability affects belowground carbon allocation and soil respiration in northern hardwood forests of New Hampshire. </w:t>
      </w:r>
      <w:r w:rsidRPr="008447A3">
        <w:rPr>
          <w:i/>
          <w:iCs/>
          <w:noProof/>
        </w:rPr>
        <w:t>Ecosystems</w:t>
      </w:r>
      <w:r w:rsidRPr="008447A3">
        <w:rPr>
          <w:noProof/>
        </w:rPr>
        <w:t xml:space="preserve"> </w:t>
      </w:r>
      <w:r w:rsidRPr="008447A3">
        <w:rPr>
          <w:b/>
          <w:bCs/>
          <w:noProof/>
        </w:rPr>
        <w:t>18</w:t>
      </w:r>
      <w:r w:rsidRPr="008447A3">
        <w:rPr>
          <w:noProof/>
        </w:rPr>
        <w:t>: 1179–1191.</w:t>
      </w:r>
    </w:p>
    <w:p w14:paraId="19BE2C70"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Barber SA</w:t>
      </w:r>
      <w:r w:rsidRPr="008447A3">
        <w:rPr>
          <w:noProof/>
        </w:rPr>
        <w:t xml:space="preserve">. </w:t>
      </w:r>
      <w:r w:rsidRPr="008447A3">
        <w:rPr>
          <w:b/>
          <w:bCs/>
          <w:noProof/>
        </w:rPr>
        <w:t>1962</w:t>
      </w:r>
      <w:r w:rsidRPr="008447A3">
        <w:rPr>
          <w:noProof/>
        </w:rPr>
        <w:t xml:space="preserve">. A diffusion and mass-flow concept of soil nutrient availability. </w:t>
      </w:r>
      <w:r w:rsidRPr="008447A3">
        <w:rPr>
          <w:i/>
          <w:iCs/>
          <w:noProof/>
        </w:rPr>
        <w:t>Soil Science</w:t>
      </w:r>
      <w:r w:rsidRPr="008447A3">
        <w:rPr>
          <w:noProof/>
        </w:rPr>
        <w:t xml:space="preserve"> </w:t>
      </w:r>
      <w:r w:rsidRPr="008447A3">
        <w:rPr>
          <w:b/>
          <w:bCs/>
          <w:noProof/>
        </w:rPr>
        <w:t>93</w:t>
      </w:r>
      <w:r w:rsidRPr="008447A3">
        <w:rPr>
          <w:noProof/>
        </w:rPr>
        <w:t>: 39–49.</w:t>
      </w:r>
    </w:p>
    <w:p w14:paraId="2FBB7278"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Barnes JD, Balaguer L, Manrique E, Elvira S, Davison AW</w:t>
      </w:r>
      <w:r w:rsidRPr="008447A3">
        <w:rPr>
          <w:noProof/>
        </w:rPr>
        <w:t xml:space="preserve">. </w:t>
      </w:r>
      <w:r w:rsidRPr="008447A3">
        <w:rPr>
          <w:b/>
          <w:bCs/>
          <w:noProof/>
        </w:rPr>
        <w:t>1992</w:t>
      </w:r>
      <w:r w:rsidRPr="008447A3">
        <w:rPr>
          <w:noProof/>
        </w:rPr>
        <w:t xml:space="preserve">. A reappraisal of the use of DMSO for the extraction and determination of chlorophylls a and b in lichens and higher plants. </w:t>
      </w:r>
      <w:r w:rsidRPr="008447A3">
        <w:rPr>
          <w:i/>
          <w:iCs/>
          <w:noProof/>
        </w:rPr>
        <w:t>Environmental and Experimental Botany</w:t>
      </w:r>
      <w:r w:rsidRPr="008447A3">
        <w:rPr>
          <w:noProof/>
        </w:rPr>
        <w:t xml:space="preserve"> </w:t>
      </w:r>
      <w:r w:rsidRPr="008447A3">
        <w:rPr>
          <w:b/>
          <w:bCs/>
          <w:noProof/>
        </w:rPr>
        <w:t>32</w:t>
      </w:r>
      <w:r w:rsidRPr="008447A3">
        <w:rPr>
          <w:noProof/>
        </w:rPr>
        <w:t>: 85–100.</w:t>
      </w:r>
    </w:p>
    <w:p w14:paraId="45233EC2"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Bates D, Mächler M, Bolker B, Walker S</w:t>
      </w:r>
      <w:r w:rsidRPr="008447A3">
        <w:rPr>
          <w:noProof/>
        </w:rPr>
        <w:t xml:space="preserve">. </w:t>
      </w:r>
      <w:r w:rsidRPr="008447A3">
        <w:rPr>
          <w:b/>
          <w:bCs/>
          <w:noProof/>
        </w:rPr>
        <w:t>2015</w:t>
      </w:r>
      <w:r w:rsidRPr="008447A3">
        <w:rPr>
          <w:noProof/>
        </w:rPr>
        <w:t xml:space="preserve">. Fitting linear mixed-effects models using lme4. </w:t>
      </w:r>
      <w:r w:rsidRPr="008447A3">
        <w:rPr>
          <w:i/>
          <w:iCs/>
          <w:noProof/>
        </w:rPr>
        <w:t>Journal of Statistical Software</w:t>
      </w:r>
      <w:r w:rsidRPr="008447A3">
        <w:rPr>
          <w:noProof/>
        </w:rPr>
        <w:t xml:space="preserve"> </w:t>
      </w:r>
      <w:r w:rsidRPr="008447A3">
        <w:rPr>
          <w:b/>
          <w:bCs/>
          <w:noProof/>
        </w:rPr>
        <w:t>67</w:t>
      </w:r>
      <w:r w:rsidRPr="008447A3">
        <w:rPr>
          <w:noProof/>
        </w:rPr>
        <w:t>: 1–48.</w:t>
      </w:r>
    </w:p>
    <w:p w14:paraId="742B7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Braghiere RK, Fisher JB, Allen K, Brzostek ER, Shi M, Yang X, Ricciuto DM, Fisher RA, Zhu Q, Phillips RP</w:t>
      </w:r>
      <w:r w:rsidRPr="008447A3">
        <w:rPr>
          <w:noProof/>
        </w:rPr>
        <w:t xml:space="preserve">. </w:t>
      </w:r>
      <w:r w:rsidRPr="008447A3">
        <w:rPr>
          <w:b/>
          <w:bCs/>
          <w:noProof/>
        </w:rPr>
        <w:t>2022</w:t>
      </w:r>
      <w:r w:rsidRPr="008447A3">
        <w:rPr>
          <w:noProof/>
        </w:rPr>
        <w:t xml:space="preserve">. Modeling global carbon costs of plant nitrogen and phosphorus acquisition. </w:t>
      </w:r>
      <w:r w:rsidRPr="008447A3">
        <w:rPr>
          <w:i/>
          <w:iCs/>
          <w:noProof/>
        </w:rPr>
        <w:t>Journal of Advances in Modeling Earth Systems</w:t>
      </w:r>
      <w:r w:rsidRPr="008447A3">
        <w:rPr>
          <w:noProof/>
        </w:rPr>
        <w:t xml:space="preserve"> </w:t>
      </w:r>
      <w:r w:rsidRPr="008447A3">
        <w:rPr>
          <w:b/>
          <w:bCs/>
          <w:noProof/>
        </w:rPr>
        <w:t>14</w:t>
      </w:r>
      <w:r w:rsidRPr="008447A3">
        <w:rPr>
          <w:noProof/>
        </w:rPr>
        <w:t>: 1–23.</w:t>
      </w:r>
    </w:p>
    <w:p w14:paraId="42AD9503" w14:textId="77777777" w:rsidR="008447A3" w:rsidRPr="008447A3" w:rsidRDefault="008447A3" w:rsidP="008447A3">
      <w:pPr>
        <w:widowControl w:val="0"/>
        <w:autoSpaceDE w:val="0"/>
        <w:autoSpaceDN w:val="0"/>
        <w:adjustRightInd w:val="0"/>
        <w:spacing w:line="480" w:lineRule="auto"/>
        <w:rPr>
          <w:noProof/>
        </w:rPr>
      </w:pPr>
      <w:r w:rsidRPr="008447A3">
        <w:rPr>
          <w:b/>
          <w:bCs/>
          <w:noProof/>
        </w:rPr>
        <w:t>Brzostek ER, Fisher JB, Phillips RP</w:t>
      </w:r>
      <w:r w:rsidRPr="008447A3">
        <w:rPr>
          <w:noProof/>
        </w:rPr>
        <w:t xml:space="preserve">. </w:t>
      </w:r>
      <w:r w:rsidRPr="008447A3">
        <w:rPr>
          <w:b/>
          <w:bCs/>
          <w:noProof/>
        </w:rPr>
        <w:t>2014</w:t>
      </w:r>
      <w:r w:rsidRPr="008447A3">
        <w:rPr>
          <w:noProof/>
        </w:rPr>
        <w:t xml:space="preserve">. Modeling the carbon cost of plant nitrogen acquisition: Mycorrhizal trade-offs and multipath resistance uptake improve predictions of retranslocation. </w:t>
      </w:r>
      <w:r w:rsidRPr="008447A3">
        <w:rPr>
          <w:i/>
          <w:iCs/>
          <w:noProof/>
        </w:rPr>
        <w:t>Journal of Geophysical Research: Biogeosciences</w:t>
      </w:r>
      <w:r w:rsidRPr="008447A3">
        <w:rPr>
          <w:noProof/>
        </w:rPr>
        <w:t xml:space="preserve"> </w:t>
      </w:r>
      <w:r w:rsidRPr="008447A3">
        <w:rPr>
          <w:b/>
          <w:bCs/>
          <w:noProof/>
        </w:rPr>
        <w:t>119</w:t>
      </w:r>
      <w:r w:rsidRPr="008447A3">
        <w:rPr>
          <w:noProof/>
        </w:rPr>
        <w:t>: 1684–1697.</w:t>
      </w:r>
    </w:p>
    <w:p w14:paraId="183A5EF2" w14:textId="77777777" w:rsidR="008447A3" w:rsidRPr="008447A3" w:rsidRDefault="008447A3" w:rsidP="008447A3">
      <w:pPr>
        <w:widowControl w:val="0"/>
        <w:autoSpaceDE w:val="0"/>
        <w:autoSpaceDN w:val="0"/>
        <w:adjustRightInd w:val="0"/>
        <w:spacing w:line="480" w:lineRule="auto"/>
        <w:rPr>
          <w:noProof/>
        </w:rPr>
      </w:pPr>
      <w:r w:rsidRPr="008447A3">
        <w:rPr>
          <w:b/>
          <w:bCs/>
          <w:noProof/>
        </w:rPr>
        <w:t>Cernusak LA, Ubierna N, Winter K, Holtum JAM, Marshall JD, Farquhar GD</w:t>
      </w:r>
      <w:r w:rsidRPr="008447A3">
        <w:rPr>
          <w:noProof/>
        </w:rPr>
        <w:t xml:space="preserve">. </w:t>
      </w:r>
      <w:r w:rsidRPr="008447A3">
        <w:rPr>
          <w:b/>
          <w:bCs/>
          <w:noProof/>
        </w:rPr>
        <w:t>2013</w:t>
      </w:r>
      <w:r w:rsidRPr="008447A3">
        <w:rPr>
          <w:noProof/>
        </w:rPr>
        <w:t xml:space="preserve">. Environmental and physiological determinants of carbon isotope discrimination in terrestrial plants. </w:t>
      </w:r>
      <w:r w:rsidRPr="008447A3">
        <w:rPr>
          <w:i/>
          <w:iCs/>
          <w:noProof/>
        </w:rPr>
        <w:t>New Phytologist</w:t>
      </w:r>
      <w:r w:rsidRPr="008447A3">
        <w:rPr>
          <w:noProof/>
        </w:rPr>
        <w:t xml:space="preserve"> </w:t>
      </w:r>
      <w:r w:rsidRPr="008447A3">
        <w:rPr>
          <w:b/>
          <w:bCs/>
          <w:noProof/>
        </w:rPr>
        <w:t>200</w:t>
      </w:r>
      <w:r w:rsidRPr="008447A3">
        <w:rPr>
          <w:noProof/>
        </w:rPr>
        <w:t>: 950–965.</w:t>
      </w:r>
    </w:p>
    <w:p w14:paraId="12592F00" w14:textId="77777777" w:rsidR="008447A3" w:rsidRPr="008447A3" w:rsidRDefault="008447A3" w:rsidP="008447A3">
      <w:pPr>
        <w:widowControl w:val="0"/>
        <w:autoSpaceDE w:val="0"/>
        <w:autoSpaceDN w:val="0"/>
        <w:adjustRightInd w:val="0"/>
        <w:spacing w:line="480" w:lineRule="auto"/>
        <w:rPr>
          <w:noProof/>
        </w:rPr>
      </w:pPr>
      <w:r w:rsidRPr="008447A3">
        <w:rPr>
          <w:b/>
          <w:bCs/>
          <w:noProof/>
        </w:rPr>
        <w:t>Chen J-L, Reynolds JF, Harley PC, Tenhunen JD</w:t>
      </w:r>
      <w:r w:rsidRPr="008447A3">
        <w:rPr>
          <w:noProof/>
        </w:rPr>
        <w:t xml:space="preserve">. </w:t>
      </w:r>
      <w:r w:rsidRPr="008447A3">
        <w:rPr>
          <w:b/>
          <w:bCs/>
          <w:noProof/>
        </w:rPr>
        <w:t>1993</w:t>
      </w:r>
      <w:r w:rsidRPr="008447A3">
        <w:rPr>
          <w:noProof/>
        </w:rPr>
        <w:t xml:space="preserve">. Coordination theory of leaf nitrogen distribution in a canopy. </w:t>
      </w:r>
      <w:r w:rsidRPr="008447A3">
        <w:rPr>
          <w:i/>
          <w:iCs/>
          <w:noProof/>
        </w:rPr>
        <w:t>Oecologia</w:t>
      </w:r>
      <w:r w:rsidRPr="008447A3">
        <w:rPr>
          <w:noProof/>
        </w:rPr>
        <w:t xml:space="preserve"> </w:t>
      </w:r>
      <w:r w:rsidRPr="008447A3">
        <w:rPr>
          <w:b/>
          <w:bCs/>
          <w:noProof/>
        </w:rPr>
        <w:t>93</w:t>
      </w:r>
      <w:r w:rsidRPr="008447A3">
        <w:rPr>
          <w:noProof/>
        </w:rPr>
        <w:t>: 63–69.</w:t>
      </w:r>
    </w:p>
    <w:p w14:paraId="026CD89D" w14:textId="77777777" w:rsidR="008447A3" w:rsidRPr="008447A3" w:rsidRDefault="008447A3" w:rsidP="008447A3">
      <w:pPr>
        <w:widowControl w:val="0"/>
        <w:autoSpaceDE w:val="0"/>
        <w:autoSpaceDN w:val="0"/>
        <w:adjustRightInd w:val="0"/>
        <w:spacing w:line="480" w:lineRule="auto"/>
        <w:rPr>
          <w:noProof/>
        </w:rPr>
      </w:pPr>
      <w:r w:rsidRPr="008447A3">
        <w:rPr>
          <w:b/>
          <w:bCs/>
          <w:noProof/>
        </w:rPr>
        <w:t>Curtis PS</w:t>
      </w:r>
      <w:r w:rsidRPr="008447A3">
        <w:rPr>
          <w:noProof/>
        </w:rPr>
        <w:t xml:space="preserve">. </w:t>
      </w:r>
      <w:r w:rsidRPr="008447A3">
        <w:rPr>
          <w:b/>
          <w:bCs/>
          <w:noProof/>
        </w:rPr>
        <w:t>1996</w:t>
      </w:r>
      <w:r w:rsidRPr="008447A3">
        <w:rPr>
          <w:noProof/>
        </w:rPr>
        <w:t xml:space="preserve">. A meta-analysis of leaf gas exchange and nitrogen in trees grown under elevated carbon dioxide. </w:t>
      </w:r>
      <w:r w:rsidRPr="008447A3">
        <w:rPr>
          <w:i/>
          <w:iCs/>
          <w:noProof/>
        </w:rPr>
        <w:t>Plant, Cell and Environment</w:t>
      </w:r>
      <w:r w:rsidRPr="008447A3">
        <w:rPr>
          <w:noProof/>
        </w:rPr>
        <w:t xml:space="preserve"> </w:t>
      </w:r>
      <w:r w:rsidRPr="008447A3">
        <w:rPr>
          <w:b/>
          <w:bCs/>
          <w:noProof/>
        </w:rPr>
        <w:t>19</w:t>
      </w:r>
      <w:r w:rsidRPr="008447A3">
        <w:rPr>
          <w:noProof/>
        </w:rPr>
        <w:t>: 127–137.</w:t>
      </w:r>
    </w:p>
    <w:p w14:paraId="24BEA8B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Davies-Barnard T, Meyerholt J, Zaehle S, Friedlingstein P, Brovkin V, Fan Y, Fisher RA, Jones CD, Lee H, Peano D, </w:t>
      </w:r>
      <w:r w:rsidRPr="008447A3">
        <w:rPr>
          <w:b/>
          <w:bCs/>
          <w:i/>
          <w:iCs/>
          <w:noProof/>
        </w:rPr>
        <w:t>et al.</w:t>
      </w:r>
      <w:r w:rsidRPr="008447A3">
        <w:rPr>
          <w:noProof/>
        </w:rPr>
        <w:t xml:space="preserve"> </w:t>
      </w:r>
      <w:r w:rsidRPr="008447A3">
        <w:rPr>
          <w:b/>
          <w:bCs/>
          <w:noProof/>
        </w:rPr>
        <w:t>2020</w:t>
      </w:r>
      <w:r w:rsidRPr="008447A3">
        <w:rPr>
          <w:noProof/>
        </w:rPr>
        <w:t xml:space="preserve">. Nitrogen cycling in CMIP6 land surface models: progress and limitations. </w:t>
      </w:r>
      <w:r w:rsidRPr="008447A3">
        <w:rPr>
          <w:i/>
          <w:iCs/>
          <w:noProof/>
        </w:rPr>
        <w:t>Biogeosciences</w:t>
      </w:r>
      <w:r w:rsidRPr="008447A3">
        <w:rPr>
          <w:noProof/>
        </w:rPr>
        <w:t xml:space="preserve"> </w:t>
      </w:r>
      <w:r w:rsidRPr="008447A3">
        <w:rPr>
          <w:b/>
          <w:bCs/>
          <w:noProof/>
        </w:rPr>
        <w:t>17</w:t>
      </w:r>
      <w:r w:rsidRPr="008447A3">
        <w:rPr>
          <w:noProof/>
        </w:rPr>
        <w:t>: 5129–5148.</w:t>
      </w:r>
    </w:p>
    <w:p w14:paraId="415A8E35"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Dong N, Prentice IC, Evans BJ, Caddy-Retalic S, Lowe AJ, Wright IJ</w:t>
      </w:r>
      <w:r w:rsidRPr="008447A3">
        <w:rPr>
          <w:noProof/>
        </w:rPr>
        <w:t xml:space="preserve">. </w:t>
      </w:r>
      <w:r w:rsidRPr="008447A3">
        <w:rPr>
          <w:b/>
          <w:bCs/>
          <w:noProof/>
        </w:rPr>
        <w:t>2017</w:t>
      </w:r>
      <w:r w:rsidRPr="008447A3">
        <w:rPr>
          <w:noProof/>
        </w:rPr>
        <w:t xml:space="preserve">. Leaf nitrogen from first principles: field evidence for adaptive variation with climate. </w:t>
      </w:r>
      <w:r w:rsidRPr="008447A3">
        <w:rPr>
          <w:i/>
          <w:iCs/>
          <w:noProof/>
        </w:rPr>
        <w:t>Biogeosciences</w:t>
      </w:r>
      <w:r w:rsidRPr="008447A3">
        <w:rPr>
          <w:noProof/>
        </w:rPr>
        <w:t xml:space="preserve"> </w:t>
      </w:r>
      <w:r w:rsidRPr="008447A3">
        <w:rPr>
          <w:b/>
          <w:bCs/>
          <w:noProof/>
        </w:rPr>
        <w:t>14</w:t>
      </w:r>
      <w:r w:rsidRPr="008447A3">
        <w:rPr>
          <w:noProof/>
        </w:rPr>
        <w:t>: 481–495.</w:t>
      </w:r>
    </w:p>
    <w:p w14:paraId="4A0E540E"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Dong N, Prentice IC, Wright IJ, Evans BJ, Togashi HF, Caddy-Retalic S, McInerney FA, Sparrow B, Leitch E, Lowe AJ</w:t>
      </w:r>
      <w:r w:rsidRPr="008447A3">
        <w:rPr>
          <w:noProof/>
        </w:rPr>
        <w:t xml:space="preserve">. </w:t>
      </w:r>
      <w:r w:rsidRPr="008447A3">
        <w:rPr>
          <w:b/>
          <w:bCs/>
          <w:noProof/>
        </w:rPr>
        <w:t>2020</w:t>
      </w:r>
      <w:r w:rsidRPr="008447A3">
        <w:rPr>
          <w:noProof/>
        </w:rPr>
        <w:t xml:space="preserve">. Components of leaf‐trait variation along environmental gradients. </w:t>
      </w:r>
      <w:r w:rsidRPr="008447A3">
        <w:rPr>
          <w:i/>
          <w:iCs/>
          <w:noProof/>
        </w:rPr>
        <w:t>New Phytologist</w:t>
      </w:r>
      <w:r w:rsidRPr="008447A3">
        <w:rPr>
          <w:noProof/>
        </w:rPr>
        <w:t xml:space="preserve"> </w:t>
      </w:r>
      <w:r w:rsidRPr="008447A3">
        <w:rPr>
          <w:b/>
          <w:bCs/>
          <w:noProof/>
        </w:rPr>
        <w:t>228</w:t>
      </w:r>
      <w:r w:rsidRPr="008447A3">
        <w:rPr>
          <w:noProof/>
        </w:rPr>
        <w:t>: 82–94.</w:t>
      </w:r>
    </w:p>
    <w:p w14:paraId="22BB7DE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Dong N, Prentice IC, Wright IJ, Wang H, Atkin OK, Bloomfield KJ, Domingues TF, Gleason SM, Maire V, Onoda Y, </w:t>
      </w:r>
      <w:r w:rsidRPr="008447A3">
        <w:rPr>
          <w:b/>
          <w:bCs/>
          <w:i/>
          <w:iCs/>
          <w:noProof/>
        </w:rPr>
        <w:t>et al.</w:t>
      </w:r>
      <w:r w:rsidRPr="008447A3">
        <w:rPr>
          <w:noProof/>
        </w:rPr>
        <w:t xml:space="preserve"> </w:t>
      </w:r>
      <w:r w:rsidRPr="008447A3">
        <w:rPr>
          <w:b/>
          <w:bCs/>
          <w:noProof/>
        </w:rPr>
        <w:t>2022a</w:t>
      </w:r>
      <w:r w:rsidRPr="008447A3">
        <w:rPr>
          <w:noProof/>
        </w:rPr>
        <w:t xml:space="preserve">. Leaf nitrogen from the perspective of optimal plant function. </w:t>
      </w:r>
      <w:r w:rsidRPr="008447A3">
        <w:rPr>
          <w:i/>
          <w:iCs/>
          <w:noProof/>
        </w:rPr>
        <w:t>Journal of Ecology</w:t>
      </w:r>
      <w:r w:rsidRPr="008447A3">
        <w:rPr>
          <w:noProof/>
        </w:rPr>
        <w:t xml:space="preserve"> </w:t>
      </w:r>
      <w:r w:rsidRPr="008447A3">
        <w:rPr>
          <w:b/>
          <w:bCs/>
          <w:noProof/>
        </w:rPr>
        <w:t>110</w:t>
      </w:r>
      <w:r w:rsidRPr="008447A3">
        <w:rPr>
          <w:noProof/>
        </w:rPr>
        <w:t>: 2585–2602.</w:t>
      </w:r>
    </w:p>
    <w:p w14:paraId="0DD987BF"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Dong N, Wright IJ, Chen JM, Luo X, Wang H, Keenan TF, Smith NG, Prentice IC</w:t>
      </w:r>
      <w:r w:rsidRPr="008447A3">
        <w:rPr>
          <w:noProof/>
        </w:rPr>
        <w:t xml:space="preserve">. </w:t>
      </w:r>
      <w:r w:rsidRPr="008447A3">
        <w:rPr>
          <w:b/>
          <w:bCs/>
          <w:noProof/>
        </w:rPr>
        <w:t>2022b</w:t>
      </w:r>
      <w:r w:rsidRPr="008447A3">
        <w:rPr>
          <w:noProof/>
        </w:rPr>
        <w:t xml:space="preserve">. Rising CO 2 and warming reduce global canopy demand for nitrogen. </w:t>
      </w:r>
      <w:r w:rsidRPr="008447A3">
        <w:rPr>
          <w:i/>
          <w:iCs/>
          <w:noProof/>
        </w:rPr>
        <w:t>New Phytologist</w:t>
      </w:r>
      <w:r w:rsidRPr="008447A3">
        <w:rPr>
          <w:noProof/>
        </w:rPr>
        <w:t xml:space="preserve"> </w:t>
      </w:r>
      <w:r w:rsidRPr="008447A3">
        <w:rPr>
          <w:b/>
          <w:bCs/>
          <w:noProof/>
        </w:rPr>
        <w:t>235</w:t>
      </w:r>
      <w:r w:rsidRPr="008447A3">
        <w:rPr>
          <w:noProof/>
        </w:rPr>
        <w:t>: 1692–1700.</w:t>
      </w:r>
    </w:p>
    <w:p w14:paraId="6D395DC9"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Dovrat G, Bakhshian H, Masci T, Sheffer E</w:t>
      </w:r>
      <w:r w:rsidRPr="008447A3">
        <w:rPr>
          <w:noProof/>
        </w:rPr>
        <w:t xml:space="preserve">. </w:t>
      </w:r>
      <w:r w:rsidRPr="008447A3">
        <w:rPr>
          <w:b/>
          <w:bCs/>
          <w:noProof/>
        </w:rPr>
        <w:t>2020</w:t>
      </w:r>
      <w:r w:rsidRPr="008447A3">
        <w:rPr>
          <w:noProof/>
        </w:rPr>
        <w:t xml:space="preserve">. The nitrogen economic spectrum of legume stoichiometry and fixation strategy. </w:t>
      </w:r>
      <w:r w:rsidRPr="008447A3">
        <w:rPr>
          <w:i/>
          <w:iCs/>
          <w:noProof/>
        </w:rPr>
        <w:t>New Phytologist</w:t>
      </w:r>
      <w:r w:rsidRPr="008447A3">
        <w:rPr>
          <w:noProof/>
        </w:rPr>
        <w:t xml:space="preserve"> </w:t>
      </w:r>
      <w:r w:rsidRPr="008447A3">
        <w:rPr>
          <w:b/>
          <w:bCs/>
          <w:noProof/>
        </w:rPr>
        <w:t>227</w:t>
      </w:r>
      <w:r w:rsidRPr="008447A3">
        <w:rPr>
          <w:noProof/>
        </w:rPr>
        <w:t>: 365–375.</w:t>
      </w:r>
    </w:p>
    <w:p w14:paraId="4CCFD916"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Dovrat G, Masci T, Bakhshian H, Mayzlish Gati E, Golan S, Sheffer E</w:t>
      </w:r>
      <w:r w:rsidRPr="008447A3">
        <w:rPr>
          <w:noProof/>
        </w:rPr>
        <w:t xml:space="preserve">. </w:t>
      </w:r>
      <w:r w:rsidRPr="008447A3">
        <w:rPr>
          <w:b/>
          <w:bCs/>
          <w:noProof/>
        </w:rPr>
        <w:t>2018</w:t>
      </w:r>
      <w:r w:rsidRPr="008447A3">
        <w:rPr>
          <w:noProof/>
        </w:rPr>
        <w:t xml:space="preserve">. Drought-adapted plants dramatically downregulate dinitrogen fixation: Evidences from Mediterranean legume shrubs. </w:t>
      </w:r>
      <w:r w:rsidRPr="008447A3">
        <w:rPr>
          <w:i/>
          <w:iCs/>
          <w:noProof/>
        </w:rPr>
        <w:t>Journal of Ecology</w:t>
      </w:r>
      <w:r w:rsidRPr="008447A3">
        <w:rPr>
          <w:noProof/>
        </w:rPr>
        <w:t xml:space="preserve"> </w:t>
      </w:r>
      <w:r w:rsidRPr="008447A3">
        <w:rPr>
          <w:b/>
          <w:bCs/>
          <w:noProof/>
        </w:rPr>
        <w:t>106</w:t>
      </w:r>
      <w:r w:rsidRPr="008447A3">
        <w:rPr>
          <w:noProof/>
        </w:rPr>
        <w:t>: 1534–1544.</w:t>
      </w:r>
    </w:p>
    <w:p w14:paraId="5CC7FE94" w14:textId="77777777" w:rsidR="008447A3" w:rsidRPr="008447A3" w:rsidRDefault="008447A3" w:rsidP="008447A3">
      <w:pPr>
        <w:widowControl w:val="0"/>
        <w:autoSpaceDE w:val="0"/>
        <w:autoSpaceDN w:val="0"/>
        <w:adjustRightInd w:val="0"/>
        <w:spacing w:line="480" w:lineRule="auto"/>
        <w:rPr>
          <w:noProof/>
        </w:rPr>
      </w:pPr>
      <w:r w:rsidRPr="008447A3">
        <w:rPr>
          <w:b/>
          <w:bCs/>
          <w:noProof/>
        </w:rPr>
        <w:t>Drake BG, Gonzàlez-Meler MA, Long SP</w:t>
      </w:r>
      <w:r w:rsidRPr="008447A3">
        <w:rPr>
          <w:noProof/>
        </w:rPr>
        <w:t xml:space="preserve">. </w:t>
      </w:r>
      <w:r w:rsidRPr="008447A3">
        <w:rPr>
          <w:b/>
          <w:bCs/>
          <w:noProof/>
        </w:rPr>
        <w:t>1997</w:t>
      </w:r>
      <w:r w:rsidRPr="008447A3">
        <w:rPr>
          <w:noProof/>
        </w:rPr>
        <w:t xml:space="preserve">. More efficient plants: A Consequence of Rising Atmospheric CO2? </w:t>
      </w:r>
      <w:r w:rsidRPr="008447A3">
        <w:rPr>
          <w:i/>
          <w:iCs/>
          <w:noProof/>
        </w:rPr>
        <w:t>Annual Review of Plant Biology</w:t>
      </w:r>
      <w:r w:rsidRPr="008447A3">
        <w:rPr>
          <w:noProof/>
        </w:rPr>
        <w:t xml:space="preserve"> </w:t>
      </w:r>
      <w:r w:rsidRPr="008447A3">
        <w:rPr>
          <w:b/>
          <w:bCs/>
          <w:noProof/>
        </w:rPr>
        <w:t>48</w:t>
      </w:r>
      <w:r w:rsidRPr="008447A3">
        <w:rPr>
          <w:noProof/>
        </w:rPr>
        <w:t>: 609–639.</w:t>
      </w:r>
    </w:p>
    <w:p w14:paraId="7F7E48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Duursma R</w:t>
      </w:r>
      <w:r w:rsidRPr="008447A3">
        <w:rPr>
          <w:noProof/>
        </w:rPr>
        <w:t xml:space="preserve">. </w:t>
      </w:r>
      <w:r w:rsidRPr="008447A3">
        <w:rPr>
          <w:b/>
          <w:bCs/>
          <w:noProof/>
        </w:rPr>
        <w:t>2015</w:t>
      </w:r>
      <w:r w:rsidRPr="008447A3">
        <w:rPr>
          <w:noProof/>
        </w:rPr>
        <w:t xml:space="preserve">. Plantecophys - An R package for analyzing and modelling leaf gas exchange data. </w:t>
      </w:r>
      <w:r w:rsidRPr="008447A3">
        <w:rPr>
          <w:i/>
          <w:iCs/>
          <w:noProof/>
        </w:rPr>
        <w:t>PLos ONE</w:t>
      </w:r>
      <w:r w:rsidRPr="008447A3">
        <w:rPr>
          <w:noProof/>
        </w:rPr>
        <w:t xml:space="preserve"> </w:t>
      </w:r>
      <w:r w:rsidRPr="008447A3">
        <w:rPr>
          <w:b/>
          <w:bCs/>
          <w:noProof/>
        </w:rPr>
        <w:t>10</w:t>
      </w:r>
      <w:r w:rsidRPr="008447A3">
        <w:rPr>
          <w:noProof/>
        </w:rPr>
        <w:t>: e0143346.</w:t>
      </w:r>
    </w:p>
    <w:p w14:paraId="2AB36D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Evans JR</w:t>
      </w:r>
      <w:r w:rsidRPr="008447A3">
        <w:rPr>
          <w:noProof/>
        </w:rPr>
        <w:t xml:space="preserve">. </w:t>
      </w:r>
      <w:r w:rsidRPr="008447A3">
        <w:rPr>
          <w:b/>
          <w:bCs/>
          <w:noProof/>
        </w:rPr>
        <w:t>1989</w:t>
      </w:r>
      <w:r w:rsidRPr="008447A3">
        <w:rPr>
          <w:noProof/>
        </w:rPr>
        <w:t xml:space="preserve">. Photosynthesis and nitrogen relationships in leaves of C3 plants. </w:t>
      </w:r>
      <w:r w:rsidRPr="008447A3">
        <w:rPr>
          <w:i/>
          <w:iCs/>
          <w:noProof/>
        </w:rPr>
        <w:t>Oecologia</w:t>
      </w:r>
      <w:r w:rsidRPr="008447A3">
        <w:rPr>
          <w:noProof/>
        </w:rPr>
        <w:t xml:space="preserve"> </w:t>
      </w:r>
      <w:r w:rsidRPr="008447A3">
        <w:rPr>
          <w:b/>
          <w:bCs/>
          <w:noProof/>
        </w:rPr>
        <w:t>78</w:t>
      </w:r>
      <w:r w:rsidRPr="008447A3">
        <w:rPr>
          <w:noProof/>
        </w:rPr>
        <w:t>: 9–19.</w:t>
      </w:r>
    </w:p>
    <w:p w14:paraId="408233F9"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Evans JR, Clarke VC</w:t>
      </w:r>
      <w:r w:rsidRPr="008447A3">
        <w:rPr>
          <w:noProof/>
        </w:rPr>
        <w:t xml:space="preserve">. </w:t>
      </w:r>
      <w:r w:rsidRPr="008447A3">
        <w:rPr>
          <w:b/>
          <w:bCs/>
          <w:noProof/>
        </w:rPr>
        <w:t>2019</w:t>
      </w:r>
      <w:r w:rsidRPr="008447A3">
        <w:rPr>
          <w:noProof/>
        </w:rPr>
        <w:t xml:space="preserve">. The nitrogen cost of photosynthesis. </w:t>
      </w:r>
      <w:r w:rsidRPr="008447A3">
        <w:rPr>
          <w:i/>
          <w:iCs/>
          <w:noProof/>
        </w:rPr>
        <w:t>Journal of Experimental Botany</w:t>
      </w:r>
      <w:r w:rsidRPr="008447A3">
        <w:rPr>
          <w:noProof/>
        </w:rPr>
        <w:t xml:space="preserve"> </w:t>
      </w:r>
      <w:r w:rsidRPr="008447A3">
        <w:rPr>
          <w:b/>
          <w:bCs/>
          <w:noProof/>
        </w:rPr>
        <w:t>70</w:t>
      </w:r>
      <w:r w:rsidRPr="008447A3">
        <w:rPr>
          <w:noProof/>
        </w:rPr>
        <w:t>: 7–15.</w:t>
      </w:r>
    </w:p>
    <w:p w14:paraId="5E10B9E9" w14:textId="77777777" w:rsidR="008447A3" w:rsidRPr="008447A3" w:rsidRDefault="008447A3" w:rsidP="008447A3">
      <w:pPr>
        <w:widowControl w:val="0"/>
        <w:autoSpaceDE w:val="0"/>
        <w:autoSpaceDN w:val="0"/>
        <w:adjustRightInd w:val="0"/>
        <w:spacing w:line="480" w:lineRule="auto"/>
        <w:rPr>
          <w:noProof/>
        </w:rPr>
      </w:pPr>
      <w:r w:rsidRPr="008447A3">
        <w:rPr>
          <w:b/>
          <w:bCs/>
          <w:noProof/>
        </w:rPr>
        <w:t>Evans JR, Seemann JR</w:t>
      </w:r>
      <w:r w:rsidRPr="008447A3">
        <w:rPr>
          <w:noProof/>
        </w:rPr>
        <w:t xml:space="preserve">. </w:t>
      </w:r>
      <w:r w:rsidRPr="008447A3">
        <w:rPr>
          <w:b/>
          <w:bCs/>
          <w:noProof/>
        </w:rPr>
        <w:t>1989</w:t>
      </w:r>
      <w:r w:rsidRPr="008447A3">
        <w:rPr>
          <w:noProof/>
        </w:rPr>
        <w:t xml:space="preserve">. The allocation of protein nitrogen in the photosynthetic apparatus: costs, consequences, and control. </w:t>
      </w:r>
      <w:r w:rsidRPr="008447A3">
        <w:rPr>
          <w:i/>
          <w:iCs/>
          <w:noProof/>
        </w:rPr>
        <w:t>Photosynthesis</w:t>
      </w:r>
      <w:r w:rsidRPr="008447A3">
        <w:rPr>
          <w:noProof/>
        </w:rPr>
        <w:t xml:space="preserve"> </w:t>
      </w:r>
      <w:r w:rsidRPr="008447A3">
        <w:rPr>
          <w:b/>
          <w:bCs/>
          <w:noProof/>
        </w:rPr>
        <w:t>8</w:t>
      </w:r>
      <w:r w:rsidRPr="008447A3">
        <w:rPr>
          <w:noProof/>
        </w:rPr>
        <w:t>: 183–205.</w:t>
      </w:r>
    </w:p>
    <w:p w14:paraId="42B91369"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von Caemmerer S, Berry JA</w:t>
      </w:r>
      <w:r w:rsidRPr="008447A3">
        <w:rPr>
          <w:noProof/>
        </w:rPr>
        <w:t xml:space="preserve">. </w:t>
      </w:r>
      <w:r w:rsidRPr="008447A3">
        <w:rPr>
          <w:b/>
          <w:bCs/>
          <w:noProof/>
        </w:rPr>
        <w:t>1980</w:t>
      </w:r>
      <w:r w:rsidRPr="008447A3">
        <w:rPr>
          <w:noProof/>
        </w:rPr>
        <w:t>. A biochemical model of photosynthetic CO</w:t>
      </w:r>
      <w:r w:rsidRPr="008447A3">
        <w:rPr>
          <w:i/>
          <w:iCs/>
          <w:noProof/>
        </w:rPr>
        <w:t>2</w:t>
      </w:r>
      <w:r w:rsidRPr="008447A3">
        <w:rPr>
          <w:noProof/>
        </w:rPr>
        <w:t xml:space="preserve"> assimilation in leaves of C3 species. </w:t>
      </w:r>
      <w:r w:rsidRPr="008447A3">
        <w:rPr>
          <w:i/>
          <w:iCs/>
          <w:noProof/>
        </w:rPr>
        <w:t>Planta</w:t>
      </w:r>
      <w:r w:rsidRPr="008447A3">
        <w:rPr>
          <w:noProof/>
        </w:rPr>
        <w:t xml:space="preserve"> </w:t>
      </w:r>
      <w:r w:rsidRPr="008447A3">
        <w:rPr>
          <w:b/>
          <w:bCs/>
          <w:noProof/>
        </w:rPr>
        <w:t>149</w:t>
      </w:r>
      <w:r w:rsidRPr="008447A3">
        <w:rPr>
          <w:noProof/>
        </w:rPr>
        <w:t>: 78–90.</w:t>
      </w:r>
    </w:p>
    <w:p w14:paraId="512A6EF9"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Ehleringer JR, Hubick KT</w:t>
      </w:r>
      <w:r w:rsidRPr="008447A3">
        <w:rPr>
          <w:noProof/>
        </w:rPr>
        <w:t xml:space="preserve">. </w:t>
      </w:r>
      <w:r w:rsidRPr="008447A3">
        <w:rPr>
          <w:b/>
          <w:bCs/>
          <w:noProof/>
        </w:rPr>
        <w:t>1989</w:t>
      </w:r>
      <w:r w:rsidRPr="008447A3">
        <w:rPr>
          <w:noProof/>
        </w:rPr>
        <w:t xml:space="preserve">. Carbon Isotope Discrimination and Photosynthesis. </w:t>
      </w:r>
      <w:r w:rsidRPr="008447A3">
        <w:rPr>
          <w:i/>
          <w:iCs/>
          <w:noProof/>
        </w:rPr>
        <w:t>Annual Review of Plant Physiology and Plant Molecular Biology</w:t>
      </w:r>
      <w:r w:rsidRPr="008447A3">
        <w:rPr>
          <w:noProof/>
        </w:rPr>
        <w:t xml:space="preserve"> </w:t>
      </w:r>
      <w:r w:rsidRPr="008447A3">
        <w:rPr>
          <w:b/>
          <w:bCs/>
          <w:noProof/>
        </w:rPr>
        <w:t>40</w:t>
      </w:r>
      <w:r w:rsidRPr="008447A3">
        <w:rPr>
          <w:noProof/>
        </w:rPr>
        <w:t>: 503–537.</w:t>
      </w:r>
    </w:p>
    <w:p w14:paraId="63F01967"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Sharkey TD</w:t>
      </w:r>
      <w:r w:rsidRPr="008447A3">
        <w:rPr>
          <w:noProof/>
        </w:rPr>
        <w:t xml:space="preserve">. </w:t>
      </w:r>
      <w:r w:rsidRPr="008447A3">
        <w:rPr>
          <w:b/>
          <w:bCs/>
          <w:noProof/>
        </w:rPr>
        <w:t>1982</w:t>
      </w:r>
      <w:r w:rsidRPr="008447A3">
        <w:rPr>
          <w:noProof/>
        </w:rPr>
        <w:t xml:space="preserve">. Stomatal conductance and photosynthesis. </w:t>
      </w:r>
      <w:r w:rsidRPr="008447A3">
        <w:rPr>
          <w:i/>
          <w:iCs/>
          <w:noProof/>
        </w:rPr>
        <w:t>Annual Review of Plant Physiology</w:t>
      </w:r>
      <w:r w:rsidRPr="008447A3">
        <w:rPr>
          <w:noProof/>
        </w:rPr>
        <w:t xml:space="preserve"> </w:t>
      </w:r>
      <w:r w:rsidRPr="008447A3">
        <w:rPr>
          <w:b/>
          <w:bCs/>
          <w:noProof/>
        </w:rPr>
        <w:t>33</w:t>
      </w:r>
      <w:r w:rsidRPr="008447A3">
        <w:rPr>
          <w:noProof/>
        </w:rPr>
        <w:t>: 317–345.</w:t>
      </w:r>
    </w:p>
    <w:p w14:paraId="0D0B612F"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Fay PA, Prober SM, Harpole WS, Knops JMH, Bakker JD, Borer ET, Lind EM, MacDougall AS, Seabloom EW, Wragg PD, </w:t>
      </w:r>
      <w:r w:rsidRPr="008447A3">
        <w:rPr>
          <w:b/>
          <w:bCs/>
          <w:i/>
          <w:iCs/>
          <w:noProof/>
        </w:rPr>
        <w:t>et al.</w:t>
      </w:r>
      <w:r w:rsidRPr="008447A3">
        <w:rPr>
          <w:noProof/>
        </w:rPr>
        <w:t xml:space="preserve"> </w:t>
      </w:r>
      <w:r w:rsidRPr="008447A3">
        <w:rPr>
          <w:b/>
          <w:bCs/>
          <w:noProof/>
        </w:rPr>
        <w:t>2015</w:t>
      </w:r>
      <w:r w:rsidRPr="008447A3">
        <w:rPr>
          <w:noProof/>
        </w:rPr>
        <w:t xml:space="preserve">. Grassland productivity limited by multiple nutrients. </w:t>
      </w:r>
      <w:r w:rsidRPr="008447A3">
        <w:rPr>
          <w:i/>
          <w:iCs/>
          <w:noProof/>
        </w:rPr>
        <w:t>Nature Plants</w:t>
      </w:r>
      <w:r w:rsidRPr="008447A3">
        <w:rPr>
          <w:noProof/>
        </w:rPr>
        <w:t xml:space="preserve"> </w:t>
      </w:r>
      <w:r w:rsidRPr="008447A3">
        <w:rPr>
          <w:b/>
          <w:bCs/>
          <w:noProof/>
        </w:rPr>
        <w:t>1</w:t>
      </w:r>
      <w:r w:rsidRPr="008447A3">
        <w:rPr>
          <w:noProof/>
        </w:rPr>
        <w:t>: 15080.</w:t>
      </w:r>
    </w:p>
    <w:p w14:paraId="089BF69C" w14:textId="77777777" w:rsidR="008447A3" w:rsidRPr="008447A3" w:rsidRDefault="008447A3" w:rsidP="008447A3">
      <w:pPr>
        <w:widowControl w:val="0"/>
        <w:autoSpaceDE w:val="0"/>
        <w:autoSpaceDN w:val="0"/>
        <w:adjustRightInd w:val="0"/>
        <w:spacing w:line="480" w:lineRule="auto"/>
        <w:rPr>
          <w:noProof/>
        </w:rPr>
      </w:pPr>
      <w:r w:rsidRPr="008447A3">
        <w:rPr>
          <w:b/>
          <w:bCs/>
          <w:noProof/>
        </w:rPr>
        <w:t>Field CB, Mooney HA</w:t>
      </w:r>
      <w:r w:rsidRPr="008447A3">
        <w:rPr>
          <w:noProof/>
        </w:rPr>
        <w:t xml:space="preserve">. </w:t>
      </w:r>
      <w:r w:rsidRPr="008447A3">
        <w:rPr>
          <w:b/>
          <w:bCs/>
          <w:noProof/>
        </w:rPr>
        <w:t>1986</w:t>
      </w:r>
      <w:r w:rsidRPr="008447A3">
        <w:rPr>
          <w:noProof/>
        </w:rPr>
        <w:t>. The photosynthesis-nitrogen relationship in wild plants. In: Givnish TJ, ed. On the Economy of Plant Form and Function. Cambridge: Cambridge University Press, 25–55.</w:t>
      </w:r>
    </w:p>
    <w:p w14:paraId="62506A6E"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Finzi AC, Moore DJP, DeLucia EH, Lichter J, Hofmockel KS, Jackson RB, Kim HS, Matamala R, McCarthy HR, Oren R, </w:t>
      </w:r>
      <w:r w:rsidRPr="008447A3">
        <w:rPr>
          <w:b/>
          <w:bCs/>
          <w:i/>
          <w:iCs/>
          <w:noProof/>
        </w:rPr>
        <w:t>et al.</w:t>
      </w:r>
      <w:r w:rsidRPr="008447A3">
        <w:rPr>
          <w:noProof/>
        </w:rPr>
        <w:t xml:space="preserve"> </w:t>
      </w:r>
      <w:r w:rsidRPr="008447A3">
        <w:rPr>
          <w:b/>
          <w:bCs/>
          <w:noProof/>
        </w:rPr>
        <w:t>2006</w:t>
      </w:r>
      <w:r w:rsidRPr="008447A3">
        <w:rPr>
          <w:noProof/>
        </w:rPr>
        <w:t xml:space="preserve">. Progressive nitrogen limitation of ecosystem processes under elevated CO2 in a warm-temperate forest. </w:t>
      </w:r>
      <w:r w:rsidRPr="008447A3">
        <w:rPr>
          <w:i/>
          <w:iCs/>
          <w:noProof/>
        </w:rPr>
        <w:t>Ecology</w:t>
      </w:r>
      <w:r w:rsidRPr="008447A3">
        <w:rPr>
          <w:noProof/>
        </w:rPr>
        <w:t xml:space="preserve"> </w:t>
      </w:r>
      <w:r w:rsidRPr="008447A3">
        <w:rPr>
          <w:b/>
          <w:bCs/>
          <w:noProof/>
        </w:rPr>
        <w:t>87</w:t>
      </w:r>
      <w:r w:rsidRPr="008447A3">
        <w:rPr>
          <w:noProof/>
        </w:rPr>
        <w:t>: 15–25.</w:t>
      </w:r>
    </w:p>
    <w:p w14:paraId="420FDACC"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Firn J, McGree JM, Harvey E, Flores-Moreno H, Schütz M, Buckley YM, Borer ET, Seabloom EW, La Pierre KJ, MacDougall AM, </w:t>
      </w:r>
      <w:r w:rsidRPr="008447A3">
        <w:rPr>
          <w:b/>
          <w:bCs/>
          <w:i/>
          <w:iCs/>
          <w:noProof/>
        </w:rPr>
        <w:t>et al.</w:t>
      </w:r>
      <w:r w:rsidRPr="008447A3">
        <w:rPr>
          <w:noProof/>
        </w:rPr>
        <w:t xml:space="preserve"> </w:t>
      </w:r>
      <w:r w:rsidRPr="008447A3">
        <w:rPr>
          <w:b/>
          <w:bCs/>
          <w:noProof/>
        </w:rPr>
        <w:t>2019</w:t>
      </w:r>
      <w:r w:rsidRPr="008447A3">
        <w:rPr>
          <w:noProof/>
        </w:rPr>
        <w:t xml:space="preserve">. Leaf nutrients, not specific leaf area, are consistent indicators of elevated nutrient inputs. </w:t>
      </w:r>
      <w:r w:rsidRPr="008447A3">
        <w:rPr>
          <w:i/>
          <w:iCs/>
          <w:noProof/>
        </w:rPr>
        <w:t>Nature Ecology &amp; Evolution</w:t>
      </w:r>
      <w:r w:rsidRPr="008447A3">
        <w:rPr>
          <w:noProof/>
        </w:rPr>
        <w:t xml:space="preserve"> </w:t>
      </w:r>
      <w:r w:rsidRPr="008447A3">
        <w:rPr>
          <w:b/>
          <w:bCs/>
          <w:noProof/>
        </w:rPr>
        <w:t>3</w:t>
      </w:r>
      <w:r w:rsidRPr="008447A3">
        <w:rPr>
          <w:noProof/>
        </w:rPr>
        <w:t>: 400–406.</w:t>
      </w:r>
    </w:p>
    <w:p w14:paraId="75499FF8"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Fox J, Weisberg S</w:t>
      </w:r>
      <w:r w:rsidRPr="008447A3">
        <w:rPr>
          <w:noProof/>
        </w:rPr>
        <w:t xml:space="preserve">. </w:t>
      </w:r>
      <w:r w:rsidRPr="008447A3">
        <w:rPr>
          <w:b/>
          <w:bCs/>
          <w:noProof/>
        </w:rPr>
        <w:t>2019</w:t>
      </w:r>
      <w:r w:rsidRPr="008447A3">
        <w:rPr>
          <w:noProof/>
        </w:rPr>
        <w:t xml:space="preserve">. </w:t>
      </w:r>
      <w:r w:rsidRPr="008447A3">
        <w:rPr>
          <w:i/>
          <w:iCs/>
          <w:noProof/>
        </w:rPr>
        <w:t>An R companion to applied regression</w:t>
      </w:r>
      <w:r w:rsidRPr="008447A3">
        <w:rPr>
          <w:noProof/>
        </w:rPr>
        <w:t>. Thousand Oaks, California: Sage.</w:t>
      </w:r>
    </w:p>
    <w:p w14:paraId="248AE176" w14:textId="77777777" w:rsidR="008447A3" w:rsidRPr="008447A3" w:rsidRDefault="008447A3" w:rsidP="008447A3">
      <w:pPr>
        <w:widowControl w:val="0"/>
        <w:autoSpaceDE w:val="0"/>
        <w:autoSpaceDN w:val="0"/>
        <w:adjustRightInd w:val="0"/>
        <w:spacing w:line="480" w:lineRule="auto"/>
        <w:rPr>
          <w:noProof/>
        </w:rPr>
      </w:pPr>
      <w:r w:rsidRPr="008447A3">
        <w:rPr>
          <w:b/>
          <w:bCs/>
          <w:noProof/>
        </w:rPr>
        <w:t>Friedlingstein P, Meinshausen M, Arora VK, Jones CD, Anav A, Liddicoat SK, Knutti R</w:t>
      </w:r>
      <w:r w:rsidRPr="008447A3">
        <w:rPr>
          <w:noProof/>
        </w:rPr>
        <w:t xml:space="preserve">. </w:t>
      </w:r>
      <w:r w:rsidRPr="008447A3">
        <w:rPr>
          <w:b/>
          <w:bCs/>
          <w:noProof/>
        </w:rPr>
        <w:t>2014</w:t>
      </w:r>
      <w:r w:rsidRPr="008447A3">
        <w:rPr>
          <w:noProof/>
        </w:rPr>
        <w:t xml:space="preserve">. Uncertainties in CMIP5 climate projections due to carbon cycle feedbacks. </w:t>
      </w:r>
      <w:r w:rsidRPr="008447A3">
        <w:rPr>
          <w:i/>
          <w:iCs/>
          <w:noProof/>
        </w:rPr>
        <w:t>Journal of Climate</w:t>
      </w:r>
      <w:r w:rsidRPr="008447A3">
        <w:rPr>
          <w:noProof/>
        </w:rPr>
        <w:t xml:space="preserve"> </w:t>
      </w:r>
      <w:r w:rsidRPr="008447A3">
        <w:rPr>
          <w:b/>
          <w:bCs/>
          <w:noProof/>
        </w:rPr>
        <w:t>27</w:t>
      </w:r>
      <w:r w:rsidRPr="008447A3">
        <w:rPr>
          <w:noProof/>
        </w:rPr>
        <w:t>: 511–526.</w:t>
      </w:r>
    </w:p>
    <w:p w14:paraId="7EF822C9" w14:textId="77777777" w:rsidR="008447A3" w:rsidRPr="008447A3" w:rsidRDefault="008447A3" w:rsidP="008447A3">
      <w:pPr>
        <w:widowControl w:val="0"/>
        <w:autoSpaceDE w:val="0"/>
        <w:autoSpaceDN w:val="0"/>
        <w:adjustRightInd w:val="0"/>
        <w:spacing w:line="480" w:lineRule="auto"/>
        <w:rPr>
          <w:noProof/>
        </w:rPr>
      </w:pPr>
      <w:r w:rsidRPr="008447A3">
        <w:rPr>
          <w:b/>
          <w:bCs/>
          <w:noProof/>
        </w:rPr>
        <w:t>Gibson AH, Harper JE</w:t>
      </w:r>
      <w:r w:rsidRPr="008447A3">
        <w:rPr>
          <w:noProof/>
        </w:rPr>
        <w:t xml:space="preserve">. </w:t>
      </w:r>
      <w:r w:rsidRPr="008447A3">
        <w:rPr>
          <w:b/>
          <w:bCs/>
          <w:noProof/>
        </w:rPr>
        <w:t>1985</w:t>
      </w:r>
      <w:r w:rsidRPr="008447A3">
        <w:rPr>
          <w:noProof/>
        </w:rPr>
        <w:t xml:space="preserve">. Nitrate effect on nodulation of soybean by </w:t>
      </w:r>
      <w:r w:rsidRPr="008447A3">
        <w:rPr>
          <w:i/>
          <w:iCs/>
          <w:noProof/>
        </w:rPr>
        <w:t>Bradyrhizobium japonicum</w:t>
      </w:r>
      <w:r w:rsidRPr="008447A3">
        <w:rPr>
          <w:noProof/>
        </w:rPr>
        <w:t xml:space="preserve">. </w:t>
      </w:r>
      <w:r w:rsidRPr="008447A3">
        <w:rPr>
          <w:i/>
          <w:iCs/>
          <w:noProof/>
        </w:rPr>
        <w:t>Crop Science</w:t>
      </w:r>
      <w:r w:rsidRPr="008447A3">
        <w:rPr>
          <w:noProof/>
        </w:rPr>
        <w:t xml:space="preserve"> </w:t>
      </w:r>
      <w:r w:rsidRPr="008447A3">
        <w:rPr>
          <w:b/>
          <w:bCs/>
          <w:noProof/>
        </w:rPr>
        <w:t>25</w:t>
      </w:r>
      <w:r w:rsidRPr="008447A3">
        <w:rPr>
          <w:noProof/>
        </w:rPr>
        <w:t>: 497–501.</w:t>
      </w:r>
    </w:p>
    <w:p w14:paraId="105B7EB2" w14:textId="77777777" w:rsidR="008447A3" w:rsidRPr="008447A3" w:rsidRDefault="008447A3" w:rsidP="008447A3">
      <w:pPr>
        <w:widowControl w:val="0"/>
        <w:autoSpaceDE w:val="0"/>
        <w:autoSpaceDN w:val="0"/>
        <w:adjustRightInd w:val="0"/>
        <w:spacing w:line="480" w:lineRule="auto"/>
        <w:rPr>
          <w:noProof/>
        </w:rPr>
      </w:pPr>
      <w:r w:rsidRPr="008447A3">
        <w:rPr>
          <w:b/>
          <w:bCs/>
          <w:noProof/>
        </w:rPr>
        <w:t>Gutschick VP</w:t>
      </w:r>
      <w:r w:rsidRPr="008447A3">
        <w:rPr>
          <w:noProof/>
        </w:rPr>
        <w:t xml:space="preserve">. </w:t>
      </w:r>
      <w:r w:rsidRPr="008447A3">
        <w:rPr>
          <w:b/>
          <w:bCs/>
          <w:noProof/>
        </w:rPr>
        <w:t>1981</w:t>
      </w:r>
      <w:r w:rsidRPr="008447A3">
        <w:rPr>
          <w:noProof/>
        </w:rPr>
        <w:t xml:space="preserve">. Evolved strategies in nitrogen acquisition by plants. </w:t>
      </w:r>
      <w:r w:rsidRPr="008447A3">
        <w:rPr>
          <w:i/>
          <w:iCs/>
          <w:noProof/>
        </w:rPr>
        <w:t>The American Naturalist</w:t>
      </w:r>
      <w:r w:rsidRPr="008447A3">
        <w:rPr>
          <w:noProof/>
        </w:rPr>
        <w:t xml:space="preserve"> </w:t>
      </w:r>
      <w:r w:rsidRPr="008447A3">
        <w:rPr>
          <w:b/>
          <w:bCs/>
          <w:noProof/>
        </w:rPr>
        <w:t>118</w:t>
      </w:r>
      <w:r w:rsidRPr="008447A3">
        <w:rPr>
          <w:noProof/>
        </w:rPr>
        <w:t>: 607–637.</w:t>
      </w:r>
    </w:p>
    <w:p w14:paraId="211827F1" w14:textId="77777777" w:rsidR="008447A3" w:rsidRPr="008447A3" w:rsidRDefault="008447A3" w:rsidP="008447A3">
      <w:pPr>
        <w:widowControl w:val="0"/>
        <w:autoSpaceDE w:val="0"/>
        <w:autoSpaceDN w:val="0"/>
        <w:adjustRightInd w:val="0"/>
        <w:spacing w:line="480" w:lineRule="auto"/>
        <w:rPr>
          <w:noProof/>
        </w:rPr>
      </w:pPr>
      <w:r w:rsidRPr="008447A3">
        <w:rPr>
          <w:b/>
          <w:bCs/>
          <w:noProof/>
        </w:rPr>
        <w:t>Hoagland DR, Arnon DI</w:t>
      </w:r>
      <w:r w:rsidRPr="008447A3">
        <w:rPr>
          <w:noProof/>
        </w:rPr>
        <w:t xml:space="preserve">. </w:t>
      </w:r>
      <w:r w:rsidRPr="008447A3">
        <w:rPr>
          <w:b/>
          <w:bCs/>
          <w:noProof/>
        </w:rPr>
        <w:t>1950</w:t>
      </w:r>
      <w:r w:rsidRPr="008447A3">
        <w:rPr>
          <w:noProof/>
        </w:rPr>
        <w:t xml:space="preserve">. The water-culture method for growing plants without soil. </w:t>
      </w:r>
      <w:r w:rsidRPr="008447A3">
        <w:rPr>
          <w:i/>
          <w:iCs/>
          <w:noProof/>
        </w:rPr>
        <w:t>California Agricultural Experiment Station: 347</w:t>
      </w:r>
      <w:r w:rsidRPr="008447A3">
        <w:rPr>
          <w:noProof/>
        </w:rPr>
        <w:t xml:space="preserve"> </w:t>
      </w:r>
      <w:r w:rsidRPr="008447A3">
        <w:rPr>
          <w:b/>
          <w:bCs/>
          <w:noProof/>
        </w:rPr>
        <w:t>347</w:t>
      </w:r>
      <w:r w:rsidRPr="008447A3">
        <w:rPr>
          <w:noProof/>
        </w:rPr>
        <w:t>: 1–32.</w:t>
      </w:r>
    </w:p>
    <w:p w14:paraId="36C101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Hungate BA, Dukes JS, Shaw MR, Luo Y, Field CB</w:t>
      </w:r>
      <w:r w:rsidRPr="008447A3">
        <w:rPr>
          <w:noProof/>
        </w:rPr>
        <w:t xml:space="preserve">. </w:t>
      </w:r>
      <w:r w:rsidRPr="008447A3">
        <w:rPr>
          <w:b/>
          <w:bCs/>
          <w:noProof/>
        </w:rPr>
        <w:t>2003</w:t>
      </w:r>
      <w:r w:rsidRPr="008447A3">
        <w:rPr>
          <w:noProof/>
        </w:rPr>
        <w:t xml:space="preserve">. Nitrogen and climate change. </w:t>
      </w:r>
      <w:r w:rsidRPr="008447A3">
        <w:rPr>
          <w:i/>
          <w:iCs/>
          <w:noProof/>
        </w:rPr>
        <w:t>Science</w:t>
      </w:r>
      <w:r w:rsidRPr="008447A3">
        <w:rPr>
          <w:noProof/>
        </w:rPr>
        <w:t xml:space="preserve"> </w:t>
      </w:r>
      <w:r w:rsidRPr="008447A3">
        <w:rPr>
          <w:b/>
          <w:bCs/>
          <w:noProof/>
        </w:rPr>
        <w:t>302</w:t>
      </w:r>
      <w:r w:rsidRPr="008447A3">
        <w:rPr>
          <w:noProof/>
        </w:rPr>
        <w:t>: 1512–1513.</w:t>
      </w:r>
    </w:p>
    <w:p w14:paraId="25690084" w14:textId="77777777" w:rsidR="008447A3" w:rsidRPr="008447A3" w:rsidRDefault="008447A3" w:rsidP="008447A3">
      <w:pPr>
        <w:widowControl w:val="0"/>
        <w:autoSpaceDE w:val="0"/>
        <w:autoSpaceDN w:val="0"/>
        <w:adjustRightInd w:val="0"/>
        <w:spacing w:line="480" w:lineRule="auto"/>
        <w:rPr>
          <w:noProof/>
        </w:rPr>
      </w:pPr>
      <w:r w:rsidRPr="008447A3">
        <w:rPr>
          <w:b/>
          <w:bCs/>
          <w:noProof/>
        </w:rPr>
        <w:t>Katabuchi M</w:t>
      </w:r>
      <w:r w:rsidRPr="008447A3">
        <w:rPr>
          <w:noProof/>
        </w:rPr>
        <w:t xml:space="preserve">. </w:t>
      </w:r>
      <w:r w:rsidRPr="008447A3">
        <w:rPr>
          <w:b/>
          <w:bCs/>
          <w:noProof/>
        </w:rPr>
        <w:t>2015</w:t>
      </w:r>
      <w:r w:rsidRPr="008447A3">
        <w:rPr>
          <w:noProof/>
        </w:rPr>
        <w:t xml:space="preserve">. LeafArea: An R package for rapid digital analysis of leaf area. </w:t>
      </w:r>
      <w:r w:rsidRPr="008447A3">
        <w:rPr>
          <w:i/>
          <w:iCs/>
          <w:noProof/>
        </w:rPr>
        <w:t>Ecological Research</w:t>
      </w:r>
      <w:r w:rsidRPr="008447A3">
        <w:rPr>
          <w:noProof/>
        </w:rPr>
        <w:t xml:space="preserve"> </w:t>
      </w:r>
      <w:r w:rsidRPr="008447A3">
        <w:rPr>
          <w:b/>
          <w:bCs/>
          <w:noProof/>
        </w:rPr>
        <w:t>30</w:t>
      </w:r>
      <w:r w:rsidRPr="008447A3">
        <w:rPr>
          <w:noProof/>
        </w:rPr>
        <w:t>: 1073–1077.</w:t>
      </w:r>
    </w:p>
    <w:p w14:paraId="48459F2B" w14:textId="77777777" w:rsidR="008447A3" w:rsidRPr="008447A3" w:rsidRDefault="008447A3" w:rsidP="008447A3">
      <w:pPr>
        <w:widowControl w:val="0"/>
        <w:autoSpaceDE w:val="0"/>
        <w:autoSpaceDN w:val="0"/>
        <w:adjustRightInd w:val="0"/>
        <w:spacing w:line="480" w:lineRule="auto"/>
        <w:rPr>
          <w:noProof/>
        </w:rPr>
      </w:pPr>
      <w:r w:rsidRPr="008447A3">
        <w:rPr>
          <w:b/>
          <w:bCs/>
          <w:noProof/>
        </w:rPr>
        <w:t>Kenward MG, Roger JH</w:t>
      </w:r>
      <w:r w:rsidRPr="008447A3">
        <w:rPr>
          <w:noProof/>
        </w:rPr>
        <w:t xml:space="preserve">. </w:t>
      </w:r>
      <w:r w:rsidRPr="008447A3">
        <w:rPr>
          <w:b/>
          <w:bCs/>
          <w:noProof/>
        </w:rPr>
        <w:t>1997</w:t>
      </w:r>
      <w:r w:rsidRPr="008447A3">
        <w:rPr>
          <w:noProof/>
        </w:rPr>
        <w:t xml:space="preserve">. Small sample inference for fixed effects from restricted maximum likelihood. </w:t>
      </w:r>
      <w:r w:rsidRPr="008447A3">
        <w:rPr>
          <w:i/>
          <w:iCs/>
          <w:noProof/>
        </w:rPr>
        <w:t>Biometrics</w:t>
      </w:r>
      <w:r w:rsidRPr="008447A3">
        <w:rPr>
          <w:noProof/>
        </w:rPr>
        <w:t xml:space="preserve"> </w:t>
      </w:r>
      <w:r w:rsidRPr="008447A3">
        <w:rPr>
          <w:b/>
          <w:bCs/>
          <w:noProof/>
        </w:rPr>
        <w:t>53</w:t>
      </w:r>
      <w:r w:rsidRPr="008447A3">
        <w:rPr>
          <w:noProof/>
        </w:rPr>
        <w:t>: 983.</w:t>
      </w:r>
    </w:p>
    <w:p w14:paraId="31F81EF2" w14:textId="77777777" w:rsidR="008447A3" w:rsidRPr="008447A3" w:rsidRDefault="008447A3" w:rsidP="008447A3">
      <w:pPr>
        <w:widowControl w:val="0"/>
        <w:autoSpaceDE w:val="0"/>
        <w:autoSpaceDN w:val="0"/>
        <w:adjustRightInd w:val="0"/>
        <w:spacing w:line="480" w:lineRule="auto"/>
        <w:rPr>
          <w:noProof/>
        </w:rPr>
      </w:pPr>
      <w:r w:rsidRPr="008447A3">
        <w:rPr>
          <w:b/>
          <w:bCs/>
          <w:noProof/>
        </w:rPr>
        <w:t>LeBauer DS, Treseder K</w:t>
      </w:r>
      <w:r w:rsidRPr="008447A3">
        <w:rPr>
          <w:noProof/>
        </w:rPr>
        <w:t xml:space="preserve">. </w:t>
      </w:r>
      <w:r w:rsidRPr="008447A3">
        <w:rPr>
          <w:b/>
          <w:bCs/>
          <w:noProof/>
        </w:rPr>
        <w:t>2008</w:t>
      </w:r>
      <w:r w:rsidRPr="008447A3">
        <w:rPr>
          <w:noProof/>
        </w:rPr>
        <w:t xml:space="preserve">. Nitrogen limitation of net primary productivity. </w:t>
      </w:r>
      <w:r w:rsidRPr="008447A3">
        <w:rPr>
          <w:i/>
          <w:iCs/>
          <w:noProof/>
        </w:rPr>
        <w:t>Ecology</w:t>
      </w:r>
      <w:r w:rsidRPr="008447A3">
        <w:rPr>
          <w:noProof/>
        </w:rPr>
        <w:t xml:space="preserve"> </w:t>
      </w:r>
      <w:r w:rsidRPr="008447A3">
        <w:rPr>
          <w:b/>
          <w:bCs/>
          <w:noProof/>
        </w:rPr>
        <w:t>89</w:t>
      </w:r>
      <w:r w:rsidRPr="008447A3">
        <w:rPr>
          <w:noProof/>
        </w:rPr>
        <w:t>: 371–379.</w:t>
      </w:r>
    </w:p>
    <w:p w14:paraId="16C7FA17" w14:textId="77777777" w:rsidR="008447A3" w:rsidRPr="008447A3" w:rsidRDefault="008447A3" w:rsidP="008447A3">
      <w:pPr>
        <w:widowControl w:val="0"/>
        <w:autoSpaceDE w:val="0"/>
        <w:autoSpaceDN w:val="0"/>
        <w:adjustRightInd w:val="0"/>
        <w:spacing w:line="480" w:lineRule="auto"/>
        <w:rPr>
          <w:noProof/>
        </w:rPr>
      </w:pPr>
      <w:r w:rsidRPr="008447A3">
        <w:rPr>
          <w:b/>
          <w:bCs/>
          <w:noProof/>
        </w:rPr>
        <w:t>Lenth R</w:t>
      </w:r>
      <w:r w:rsidRPr="008447A3">
        <w:rPr>
          <w:noProof/>
        </w:rPr>
        <w:t xml:space="preserve">. </w:t>
      </w:r>
      <w:r w:rsidRPr="008447A3">
        <w:rPr>
          <w:b/>
          <w:bCs/>
          <w:noProof/>
        </w:rPr>
        <w:t>2019</w:t>
      </w:r>
      <w:r w:rsidRPr="008447A3">
        <w:rPr>
          <w:noProof/>
        </w:rPr>
        <w:t>. emmeans: estimated marginal means, aka least-squares means.</w:t>
      </w:r>
    </w:p>
    <w:p w14:paraId="10D20579" w14:textId="77777777" w:rsidR="008447A3" w:rsidRPr="008447A3" w:rsidRDefault="008447A3" w:rsidP="008447A3">
      <w:pPr>
        <w:widowControl w:val="0"/>
        <w:autoSpaceDE w:val="0"/>
        <w:autoSpaceDN w:val="0"/>
        <w:adjustRightInd w:val="0"/>
        <w:spacing w:line="480" w:lineRule="auto"/>
        <w:rPr>
          <w:noProof/>
        </w:rPr>
      </w:pPr>
      <w:r w:rsidRPr="008447A3">
        <w:rPr>
          <w:b/>
          <w:bCs/>
          <w:noProof/>
        </w:rPr>
        <w:t>Liang J, Qi X, Souza L, Luo Y</w:t>
      </w:r>
      <w:r w:rsidRPr="008447A3">
        <w:rPr>
          <w:noProof/>
        </w:rPr>
        <w:t xml:space="preserve">. </w:t>
      </w:r>
      <w:r w:rsidRPr="008447A3">
        <w:rPr>
          <w:b/>
          <w:bCs/>
          <w:noProof/>
        </w:rPr>
        <w:t>2016</w:t>
      </w:r>
      <w:r w:rsidRPr="008447A3">
        <w:rPr>
          <w:noProof/>
        </w:rPr>
        <w:t xml:space="preserve">. Processes regulating progressive nitrogen limitation under elevated carbon dioxide: a meta-analysis. </w:t>
      </w:r>
      <w:r w:rsidRPr="008447A3">
        <w:rPr>
          <w:i/>
          <w:iCs/>
          <w:noProof/>
        </w:rPr>
        <w:t>Biogeosciences</w:t>
      </w:r>
      <w:r w:rsidRPr="008447A3">
        <w:rPr>
          <w:noProof/>
        </w:rPr>
        <w:t xml:space="preserve"> </w:t>
      </w:r>
      <w:r w:rsidRPr="008447A3">
        <w:rPr>
          <w:b/>
          <w:bCs/>
          <w:noProof/>
        </w:rPr>
        <w:t>13</w:t>
      </w:r>
      <w:r w:rsidRPr="008447A3">
        <w:rPr>
          <w:noProof/>
        </w:rPr>
        <w:t>: 2689–2699.</w:t>
      </w:r>
    </w:p>
    <w:p w14:paraId="6428A08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Liang X, Zhang T, Lu X, Ellsworth DS, BassiriRad H, You C, Wang D, He P, Deng Q, Liu </w:t>
      </w:r>
      <w:r w:rsidRPr="008447A3">
        <w:rPr>
          <w:b/>
          <w:bCs/>
          <w:noProof/>
        </w:rPr>
        <w:lastRenderedPageBreak/>
        <w:t xml:space="preserve">H, </w:t>
      </w:r>
      <w:r w:rsidRPr="008447A3">
        <w:rPr>
          <w:b/>
          <w:bCs/>
          <w:i/>
          <w:iCs/>
          <w:noProof/>
        </w:rPr>
        <w:t>et al.</w:t>
      </w:r>
      <w:r w:rsidRPr="008447A3">
        <w:rPr>
          <w:noProof/>
        </w:rPr>
        <w:t xml:space="preserve"> </w:t>
      </w:r>
      <w:r w:rsidRPr="008447A3">
        <w:rPr>
          <w:b/>
          <w:bCs/>
          <w:noProof/>
        </w:rPr>
        <w:t>2020</w:t>
      </w:r>
      <w:r w:rsidRPr="008447A3">
        <w:rPr>
          <w:noProof/>
        </w:rPr>
        <w:t xml:space="preserve">. Global response patterns of plant photosynthesis to nitrogen addition: A meta‐analysis. </w:t>
      </w:r>
      <w:r w:rsidRPr="008447A3">
        <w:rPr>
          <w:i/>
          <w:iCs/>
          <w:noProof/>
        </w:rPr>
        <w:t>Global Change Biology</w:t>
      </w:r>
      <w:r w:rsidRPr="008447A3">
        <w:rPr>
          <w:noProof/>
        </w:rPr>
        <w:t xml:space="preserve"> </w:t>
      </w:r>
      <w:r w:rsidRPr="008447A3">
        <w:rPr>
          <w:b/>
          <w:bCs/>
          <w:noProof/>
        </w:rPr>
        <w:t>26</w:t>
      </w:r>
      <w:r w:rsidRPr="008447A3">
        <w:rPr>
          <w:noProof/>
        </w:rPr>
        <w:t>: 3585–3600.</w:t>
      </w:r>
    </w:p>
    <w:p w14:paraId="05A2AC37" w14:textId="77777777" w:rsidR="008447A3" w:rsidRPr="008447A3" w:rsidRDefault="008447A3" w:rsidP="008447A3">
      <w:pPr>
        <w:widowControl w:val="0"/>
        <w:autoSpaceDE w:val="0"/>
        <w:autoSpaceDN w:val="0"/>
        <w:adjustRightInd w:val="0"/>
        <w:spacing w:line="480" w:lineRule="auto"/>
        <w:rPr>
          <w:noProof/>
        </w:rPr>
      </w:pPr>
      <w:r w:rsidRPr="008447A3">
        <w:rPr>
          <w:b/>
          <w:bCs/>
          <w:noProof/>
        </w:rPr>
        <w:t>Lu J, Yang J, Keitel C, Yin L, Wang P, Cheng W, Dijkstra FA</w:t>
      </w:r>
      <w:r w:rsidRPr="008447A3">
        <w:rPr>
          <w:noProof/>
        </w:rPr>
        <w:t xml:space="preserve">. </w:t>
      </w:r>
      <w:r w:rsidRPr="008447A3">
        <w:rPr>
          <w:b/>
          <w:bCs/>
          <w:noProof/>
        </w:rPr>
        <w:t>2022</w:t>
      </w:r>
      <w:r w:rsidRPr="008447A3">
        <w:rPr>
          <w:noProof/>
        </w:rPr>
        <w:t xml:space="preserve">. Belowground Carbon Efficiency for Nitrogen and Phosphorus Acquisition Varies Between Lolium perenne and Trifolium repens and Depends on Phosphorus Fertilization. </w:t>
      </w:r>
      <w:r w:rsidRPr="008447A3">
        <w:rPr>
          <w:i/>
          <w:iCs/>
          <w:noProof/>
        </w:rPr>
        <w:t>Frontiers in Plant Science</w:t>
      </w:r>
      <w:r w:rsidRPr="008447A3">
        <w:rPr>
          <w:noProof/>
        </w:rPr>
        <w:t xml:space="preserve"> </w:t>
      </w:r>
      <w:r w:rsidRPr="008447A3">
        <w:rPr>
          <w:b/>
          <w:bCs/>
          <w:noProof/>
        </w:rPr>
        <w:t>13</w:t>
      </w:r>
      <w:r w:rsidRPr="008447A3">
        <w:rPr>
          <w:noProof/>
        </w:rPr>
        <w:t>: 1–9.</w:t>
      </w:r>
    </w:p>
    <w:p w14:paraId="4CB57FAA"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Luo Y, Currie WS, Dukes JS, Finzi AC, Hartwig UA, Hungate BA, McMurtrie RE, Oren R, Parton WJ, Pataki DE, </w:t>
      </w:r>
      <w:r w:rsidRPr="008447A3">
        <w:rPr>
          <w:b/>
          <w:bCs/>
          <w:i/>
          <w:iCs/>
          <w:noProof/>
        </w:rPr>
        <w:t>et al.</w:t>
      </w:r>
      <w:r w:rsidRPr="008447A3">
        <w:rPr>
          <w:noProof/>
        </w:rPr>
        <w:t xml:space="preserve"> </w:t>
      </w:r>
      <w:r w:rsidRPr="008447A3">
        <w:rPr>
          <w:b/>
          <w:bCs/>
          <w:noProof/>
        </w:rPr>
        <w:t>2004</w:t>
      </w:r>
      <w:r w:rsidRPr="008447A3">
        <w:rPr>
          <w:noProof/>
        </w:rPr>
        <w:t xml:space="preserve">. Progressive nitrogen limitation of ecosystem responses to rising atmospheric carbon dioxide. </w:t>
      </w:r>
      <w:r w:rsidRPr="008447A3">
        <w:rPr>
          <w:i/>
          <w:iCs/>
          <w:noProof/>
        </w:rPr>
        <w:t>BioScience</w:t>
      </w:r>
      <w:r w:rsidRPr="008447A3">
        <w:rPr>
          <w:noProof/>
        </w:rPr>
        <w:t xml:space="preserve"> </w:t>
      </w:r>
      <w:r w:rsidRPr="008447A3">
        <w:rPr>
          <w:b/>
          <w:bCs/>
          <w:noProof/>
        </w:rPr>
        <w:t>54</w:t>
      </w:r>
      <w:r w:rsidRPr="008447A3">
        <w:rPr>
          <w:noProof/>
        </w:rPr>
        <w:t>: 731–739.</w:t>
      </w:r>
    </w:p>
    <w:p w14:paraId="69EF73BF"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Luo X, Keenan TF, Chen JM, Croft H, Prentice IC, Smith NG, Walker AP, Wang H, Wang R, Xu C, </w:t>
      </w:r>
      <w:r w:rsidRPr="008447A3">
        <w:rPr>
          <w:b/>
          <w:bCs/>
          <w:i/>
          <w:iCs/>
          <w:noProof/>
        </w:rPr>
        <w:t>et al.</w:t>
      </w:r>
      <w:r w:rsidRPr="008447A3">
        <w:rPr>
          <w:noProof/>
        </w:rPr>
        <w:t xml:space="preserve"> </w:t>
      </w:r>
      <w:r w:rsidRPr="008447A3">
        <w:rPr>
          <w:b/>
          <w:bCs/>
          <w:noProof/>
        </w:rPr>
        <w:t>2021</w:t>
      </w:r>
      <w:r w:rsidRPr="008447A3">
        <w:rPr>
          <w:noProof/>
        </w:rPr>
        <w:t xml:space="preserve">. Global variation in the fraction of leaf nitrogen allocated to photosynthesis. </w:t>
      </w:r>
      <w:r w:rsidRPr="008447A3">
        <w:rPr>
          <w:i/>
          <w:iCs/>
          <w:noProof/>
        </w:rPr>
        <w:t>Nature Communications</w:t>
      </w:r>
      <w:r w:rsidRPr="008447A3">
        <w:rPr>
          <w:noProof/>
        </w:rPr>
        <w:t xml:space="preserve"> </w:t>
      </w:r>
      <w:r w:rsidRPr="008447A3">
        <w:rPr>
          <w:b/>
          <w:bCs/>
          <w:noProof/>
        </w:rPr>
        <w:t>12</w:t>
      </w:r>
      <w:r w:rsidRPr="008447A3">
        <w:rPr>
          <w:noProof/>
        </w:rPr>
        <w:t>: 4866.</w:t>
      </w:r>
    </w:p>
    <w:p w14:paraId="2238622C"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Maire V, Martre P, Kattge J, Gastal F, Esser G, Fontaine S, Soussana J-F</w:t>
      </w:r>
      <w:r w:rsidRPr="008447A3">
        <w:rPr>
          <w:noProof/>
        </w:rPr>
        <w:t xml:space="preserve">. </w:t>
      </w:r>
      <w:r w:rsidRPr="008447A3">
        <w:rPr>
          <w:b/>
          <w:bCs/>
          <w:noProof/>
        </w:rPr>
        <w:t>2012</w:t>
      </w:r>
      <w:r w:rsidRPr="008447A3">
        <w:rPr>
          <w:noProof/>
        </w:rPr>
        <w:t>. The coordination of leaf photosynthesis links C and N fluxes in C</w:t>
      </w:r>
      <w:r w:rsidRPr="008447A3">
        <w:rPr>
          <w:noProof/>
          <w:vertAlign w:val="subscript"/>
        </w:rPr>
        <w:t>3</w:t>
      </w:r>
      <w:r w:rsidRPr="008447A3">
        <w:rPr>
          <w:noProof/>
        </w:rPr>
        <w:t xml:space="preserve"> plant species (B Bond-Lamberty, Ed.). </w:t>
      </w:r>
      <w:r w:rsidRPr="008447A3">
        <w:rPr>
          <w:i/>
          <w:iCs/>
          <w:noProof/>
        </w:rPr>
        <w:t>PLoS ONE</w:t>
      </w:r>
      <w:r w:rsidRPr="008447A3">
        <w:rPr>
          <w:noProof/>
        </w:rPr>
        <w:t xml:space="preserve"> </w:t>
      </w:r>
      <w:r w:rsidRPr="008447A3">
        <w:rPr>
          <w:b/>
          <w:bCs/>
          <w:noProof/>
        </w:rPr>
        <w:t>7</w:t>
      </w:r>
      <w:r w:rsidRPr="008447A3">
        <w:rPr>
          <w:noProof/>
        </w:rPr>
        <w:t>: e38345.</w:t>
      </w:r>
    </w:p>
    <w:p w14:paraId="681AE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Makino A</w:t>
      </w:r>
      <w:r w:rsidRPr="008447A3">
        <w:rPr>
          <w:noProof/>
        </w:rPr>
        <w:t xml:space="preserve">. </w:t>
      </w:r>
      <w:r w:rsidRPr="008447A3">
        <w:rPr>
          <w:b/>
          <w:bCs/>
          <w:noProof/>
        </w:rPr>
        <w:t>2003</w:t>
      </w:r>
      <w:r w:rsidRPr="008447A3">
        <w:rPr>
          <w:noProof/>
        </w:rPr>
        <w:t xml:space="preserve">. Rubisco and nitrogen relationships in rice: leaf photosynthesis and plant growth. </w:t>
      </w:r>
      <w:r w:rsidRPr="008447A3">
        <w:rPr>
          <w:i/>
          <w:iCs/>
          <w:noProof/>
        </w:rPr>
        <w:t>Soil Science and Plant Nutrition</w:t>
      </w:r>
      <w:r w:rsidRPr="008447A3">
        <w:rPr>
          <w:noProof/>
        </w:rPr>
        <w:t xml:space="preserve"> </w:t>
      </w:r>
      <w:r w:rsidRPr="008447A3">
        <w:rPr>
          <w:b/>
          <w:bCs/>
          <w:noProof/>
        </w:rPr>
        <w:t>49</w:t>
      </w:r>
      <w:r w:rsidRPr="008447A3">
        <w:rPr>
          <w:noProof/>
        </w:rPr>
        <w:t>: 319–327.</w:t>
      </w:r>
    </w:p>
    <w:p w14:paraId="6B492CE2"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Makino A, Harada M, Sato T, Nakano H, Mae T</w:t>
      </w:r>
      <w:r w:rsidRPr="008447A3">
        <w:rPr>
          <w:noProof/>
        </w:rPr>
        <w:t xml:space="preserve">. </w:t>
      </w:r>
      <w:r w:rsidRPr="008447A3">
        <w:rPr>
          <w:b/>
          <w:bCs/>
          <w:noProof/>
        </w:rPr>
        <w:t>1997</w:t>
      </w:r>
      <w:r w:rsidRPr="008447A3">
        <w:rPr>
          <w:noProof/>
        </w:rPr>
        <w:t xml:space="preserve">. Growth and N Allocation in Rice Plants under CO2 Enrichment. </w:t>
      </w:r>
      <w:r w:rsidRPr="008447A3">
        <w:rPr>
          <w:i/>
          <w:iCs/>
          <w:noProof/>
        </w:rPr>
        <w:t>Plant Physiology</w:t>
      </w:r>
      <w:r w:rsidRPr="008447A3">
        <w:rPr>
          <w:noProof/>
        </w:rPr>
        <w:t xml:space="preserve"> </w:t>
      </w:r>
      <w:r w:rsidRPr="008447A3">
        <w:rPr>
          <w:b/>
          <w:bCs/>
          <w:noProof/>
        </w:rPr>
        <w:t>115</w:t>
      </w:r>
      <w:r w:rsidRPr="008447A3">
        <w:rPr>
          <w:noProof/>
        </w:rPr>
        <w:t>: 199–203.</w:t>
      </w:r>
    </w:p>
    <w:p w14:paraId="714BB8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Marschner H, Dell B</w:t>
      </w:r>
      <w:r w:rsidRPr="008447A3">
        <w:rPr>
          <w:noProof/>
        </w:rPr>
        <w:t xml:space="preserve">. </w:t>
      </w:r>
      <w:r w:rsidRPr="008447A3">
        <w:rPr>
          <w:b/>
          <w:bCs/>
          <w:noProof/>
        </w:rPr>
        <w:t>1994</w:t>
      </w:r>
      <w:r w:rsidRPr="008447A3">
        <w:rPr>
          <w:noProof/>
        </w:rPr>
        <w:t xml:space="preserve">. Nutrient uptake in mycorrhizal symbiosis. </w:t>
      </w:r>
      <w:r w:rsidRPr="008447A3">
        <w:rPr>
          <w:i/>
          <w:iCs/>
          <w:noProof/>
        </w:rPr>
        <w:t>Plant and Soil</w:t>
      </w:r>
      <w:r w:rsidRPr="008447A3">
        <w:rPr>
          <w:noProof/>
        </w:rPr>
        <w:t xml:space="preserve"> </w:t>
      </w:r>
      <w:r w:rsidRPr="008447A3">
        <w:rPr>
          <w:b/>
          <w:bCs/>
          <w:noProof/>
        </w:rPr>
        <w:t>159</w:t>
      </w:r>
      <w:r w:rsidRPr="008447A3">
        <w:rPr>
          <w:noProof/>
        </w:rPr>
        <w:t>: 89–102.</w:t>
      </w:r>
    </w:p>
    <w:p w14:paraId="00F52E49" w14:textId="77777777" w:rsidR="008447A3" w:rsidRPr="008447A3" w:rsidRDefault="008447A3" w:rsidP="008447A3">
      <w:pPr>
        <w:widowControl w:val="0"/>
        <w:autoSpaceDE w:val="0"/>
        <w:autoSpaceDN w:val="0"/>
        <w:adjustRightInd w:val="0"/>
        <w:spacing w:line="480" w:lineRule="auto"/>
        <w:rPr>
          <w:noProof/>
        </w:rPr>
      </w:pPr>
      <w:r w:rsidRPr="008447A3">
        <w:rPr>
          <w:b/>
          <w:bCs/>
          <w:noProof/>
        </w:rPr>
        <w:t>Meyerholt J, Sickel K, Zaehle S</w:t>
      </w:r>
      <w:r w:rsidRPr="008447A3">
        <w:rPr>
          <w:noProof/>
        </w:rPr>
        <w:t xml:space="preserve">. </w:t>
      </w:r>
      <w:r w:rsidRPr="008447A3">
        <w:rPr>
          <w:b/>
          <w:bCs/>
          <w:noProof/>
        </w:rPr>
        <w:t>2020</w:t>
      </w:r>
      <w:r w:rsidRPr="008447A3">
        <w:rPr>
          <w:noProof/>
        </w:rPr>
        <w:t xml:space="preserve">. Ensemble projections elucidate effects of uncertainty in terrestrial nitrogen limitation on future carbon uptake. </w:t>
      </w:r>
      <w:r w:rsidRPr="008447A3">
        <w:rPr>
          <w:i/>
          <w:iCs/>
          <w:noProof/>
        </w:rPr>
        <w:t>Global Change Biology</w:t>
      </w:r>
      <w:r w:rsidRPr="008447A3">
        <w:rPr>
          <w:noProof/>
        </w:rPr>
        <w:t xml:space="preserve"> </w:t>
      </w:r>
      <w:r w:rsidRPr="008447A3">
        <w:rPr>
          <w:b/>
          <w:bCs/>
          <w:noProof/>
        </w:rPr>
        <w:t>26</w:t>
      </w:r>
      <w:r w:rsidRPr="008447A3">
        <w:rPr>
          <w:noProof/>
        </w:rPr>
        <w:t>: 3978–3996.</w:t>
      </w:r>
    </w:p>
    <w:p w14:paraId="58FD4743" w14:textId="77777777" w:rsidR="008447A3" w:rsidRPr="008447A3" w:rsidRDefault="008447A3" w:rsidP="008447A3">
      <w:pPr>
        <w:widowControl w:val="0"/>
        <w:autoSpaceDE w:val="0"/>
        <w:autoSpaceDN w:val="0"/>
        <w:adjustRightInd w:val="0"/>
        <w:spacing w:line="480" w:lineRule="auto"/>
        <w:rPr>
          <w:noProof/>
        </w:rPr>
      </w:pPr>
      <w:r w:rsidRPr="008447A3">
        <w:rPr>
          <w:b/>
          <w:bCs/>
          <w:noProof/>
        </w:rPr>
        <w:t>Moore DJP, Aref S, Ho RM, Pippen JS, Hamilton JG, De Lucia EH</w:t>
      </w:r>
      <w:r w:rsidRPr="008447A3">
        <w:rPr>
          <w:noProof/>
        </w:rPr>
        <w:t xml:space="preserve">. </w:t>
      </w:r>
      <w:r w:rsidRPr="008447A3">
        <w:rPr>
          <w:b/>
          <w:bCs/>
          <w:noProof/>
        </w:rPr>
        <w:t>2006</w:t>
      </w:r>
      <w:r w:rsidRPr="008447A3">
        <w:rPr>
          <w:noProof/>
        </w:rPr>
        <w:t xml:space="preserve">. Annual basal area </w:t>
      </w:r>
      <w:r w:rsidRPr="008447A3">
        <w:rPr>
          <w:noProof/>
        </w:rPr>
        <w:lastRenderedPageBreak/>
        <w:t xml:space="preserve">increment and growth duration of Pinus taeda in response to eight years of free-air carbon dioxide enrichment. </w:t>
      </w:r>
      <w:r w:rsidRPr="008447A3">
        <w:rPr>
          <w:i/>
          <w:iCs/>
          <w:noProof/>
        </w:rPr>
        <w:t>Global Change Biology</w:t>
      </w:r>
      <w:r w:rsidRPr="008447A3">
        <w:rPr>
          <w:noProof/>
        </w:rPr>
        <w:t xml:space="preserve"> </w:t>
      </w:r>
      <w:r w:rsidRPr="008447A3">
        <w:rPr>
          <w:b/>
          <w:bCs/>
          <w:noProof/>
        </w:rPr>
        <w:t>12</w:t>
      </w:r>
      <w:r w:rsidRPr="008447A3">
        <w:rPr>
          <w:noProof/>
        </w:rPr>
        <w:t>: 1367–1377.</w:t>
      </w:r>
    </w:p>
    <w:p w14:paraId="07A3BDA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Morgan JA, Pataki DE, Körner C, Clark H, Del Grosso SJ, Grünzweig JM, Knapp AK, Mosier AR, Newton PCD, Niklaus PA, </w:t>
      </w:r>
      <w:r w:rsidRPr="008447A3">
        <w:rPr>
          <w:b/>
          <w:bCs/>
          <w:i/>
          <w:iCs/>
          <w:noProof/>
        </w:rPr>
        <w:t>et al.</w:t>
      </w:r>
      <w:r w:rsidRPr="008447A3">
        <w:rPr>
          <w:noProof/>
        </w:rPr>
        <w:t xml:space="preserve"> </w:t>
      </w:r>
      <w:r w:rsidRPr="008447A3">
        <w:rPr>
          <w:b/>
          <w:bCs/>
          <w:noProof/>
        </w:rPr>
        <w:t>2004</w:t>
      </w:r>
      <w:r w:rsidRPr="008447A3">
        <w:rPr>
          <w:noProof/>
        </w:rPr>
        <w:t>. Water relations in grassland and desert ecosystems exposed to elevated atmospheric CO</w:t>
      </w:r>
      <w:r w:rsidRPr="008447A3">
        <w:rPr>
          <w:noProof/>
          <w:vertAlign w:val="subscript"/>
        </w:rPr>
        <w:t>2</w:t>
      </w:r>
      <w:r w:rsidRPr="008447A3">
        <w:rPr>
          <w:noProof/>
        </w:rPr>
        <w:t xml:space="preserve">. </w:t>
      </w:r>
      <w:r w:rsidRPr="008447A3">
        <w:rPr>
          <w:i/>
          <w:iCs/>
          <w:noProof/>
        </w:rPr>
        <w:t>Oecologia</w:t>
      </w:r>
      <w:r w:rsidRPr="008447A3">
        <w:rPr>
          <w:noProof/>
        </w:rPr>
        <w:t xml:space="preserve"> </w:t>
      </w:r>
      <w:r w:rsidRPr="008447A3">
        <w:rPr>
          <w:b/>
          <w:bCs/>
          <w:noProof/>
        </w:rPr>
        <w:t>140</w:t>
      </w:r>
      <w:r w:rsidRPr="008447A3">
        <w:rPr>
          <w:noProof/>
        </w:rPr>
        <w:t>: 11–25.</w:t>
      </w:r>
    </w:p>
    <w:p w14:paraId="2FAF1BE3" w14:textId="77777777" w:rsidR="008447A3" w:rsidRPr="008447A3" w:rsidRDefault="008447A3" w:rsidP="008447A3">
      <w:pPr>
        <w:widowControl w:val="0"/>
        <w:autoSpaceDE w:val="0"/>
        <w:autoSpaceDN w:val="0"/>
        <w:adjustRightInd w:val="0"/>
        <w:spacing w:line="480" w:lineRule="auto"/>
        <w:rPr>
          <w:noProof/>
        </w:rPr>
      </w:pPr>
      <w:r w:rsidRPr="008447A3">
        <w:rPr>
          <w:b/>
          <w:bCs/>
          <w:noProof/>
        </w:rPr>
        <w:t>Niinemets Ü, Tenhunen JD</w:t>
      </w:r>
      <w:r w:rsidRPr="008447A3">
        <w:rPr>
          <w:noProof/>
        </w:rPr>
        <w:t xml:space="preserve">. </w:t>
      </w:r>
      <w:r w:rsidRPr="008447A3">
        <w:rPr>
          <w:b/>
          <w:bCs/>
          <w:noProof/>
        </w:rPr>
        <w:t>1997</w:t>
      </w:r>
      <w:r w:rsidRPr="008447A3">
        <w:rPr>
          <w:noProof/>
        </w:rPr>
        <w:t xml:space="preserve">. A model separating leaf structural and physiological effects on carbon gain along light gradients for the shade-tolerant species </w:t>
      </w:r>
      <w:r w:rsidRPr="008447A3">
        <w:rPr>
          <w:i/>
          <w:iCs/>
          <w:noProof/>
        </w:rPr>
        <w:t>Acer saccharum</w:t>
      </w:r>
      <w:r w:rsidRPr="008447A3">
        <w:rPr>
          <w:noProof/>
        </w:rPr>
        <w:t xml:space="preserve">. </w:t>
      </w:r>
      <w:r w:rsidRPr="008447A3">
        <w:rPr>
          <w:i/>
          <w:iCs/>
          <w:noProof/>
        </w:rPr>
        <w:t>Plant, Cell and Environment</w:t>
      </w:r>
      <w:r w:rsidRPr="008447A3">
        <w:rPr>
          <w:noProof/>
        </w:rPr>
        <w:t xml:space="preserve"> </w:t>
      </w:r>
      <w:r w:rsidRPr="008447A3">
        <w:rPr>
          <w:b/>
          <w:bCs/>
          <w:noProof/>
        </w:rPr>
        <w:t>20</w:t>
      </w:r>
      <w:r w:rsidRPr="008447A3">
        <w:rPr>
          <w:noProof/>
        </w:rPr>
        <w:t>: 845–866.</w:t>
      </w:r>
    </w:p>
    <w:p w14:paraId="6BCDAF1A" w14:textId="77777777" w:rsidR="008447A3" w:rsidRPr="008447A3" w:rsidRDefault="008447A3" w:rsidP="008447A3">
      <w:pPr>
        <w:widowControl w:val="0"/>
        <w:autoSpaceDE w:val="0"/>
        <w:autoSpaceDN w:val="0"/>
        <w:adjustRightInd w:val="0"/>
        <w:spacing w:line="480" w:lineRule="auto"/>
        <w:rPr>
          <w:noProof/>
        </w:rPr>
      </w:pPr>
      <w:r w:rsidRPr="008447A3">
        <w:rPr>
          <w:b/>
          <w:bCs/>
          <w:noProof/>
        </w:rPr>
        <w:t>Norby RJ, Warren JM, Iversen CM, Medlyn BE, McMurtrie RE</w:t>
      </w:r>
      <w:r w:rsidRPr="008447A3">
        <w:rPr>
          <w:noProof/>
        </w:rPr>
        <w:t xml:space="preserve">. </w:t>
      </w:r>
      <w:r w:rsidRPr="008447A3">
        <w:rPr>
          <w:b/>
          <w:bCs/>
          <w:noProof/>
        </w:rPr>
        <w:t>2010</w:t>
      </w:r>
      <w:r w:rsidRPr="008447A3">
        <w:rPr>
          <w:noProof/>
        </w:rPr>
        <w:t xml:space="preserve">. CO2 enhancement of forest productivity constrained by limited nitrogen availability. </w:t>
      </w:r>
      <w:r w:rsidRPr="008447A3">
        <w:rPr>
          <w:i/>
          <w:iCs/>
          <w:noProof/>
        </w:rPr>
        <w:t>Proceedings of the National Academy of Sciences</w:t>
      </w:r>
      <w:r w:rsidRPr="008447A3">
        <w:rPr>
          <w:noProof/>
        </w:rPr>
        <w:t xml:space="preserve"> </w:t>
      </w:r>
      <w:r w:rsidRPr="008447A3">
        <w:rPr>
          <w:b/>
          <w:bCs/>
          <w:noProof/>
        </w:rPr>
        <w:t>107</w:t>
      </w:r>
      <w:r w:rsidRPr="008447A3">
        <w:rPr>
          <w:noProof/>
        </w:rPr>
        <w:t>: 19368–19373.</w:t>
      </w:r>
    </w:p>
    <w:p w14:paraId="4CC357E7" w14:textId="77777777" w:rsidR="008447A3" w:rsidRPr="008447A3" w:rsidRDefault="008447A3" w:rsidP="008447A3">
      <w:pPr>
        <w:widowControl w:val="0"/>
        <w:autoSpaceDE w:val="0"/>
        <w:autoSpaceDN w:val="0"/>
        <w:adjustRightInd w:val="0"/>
        <w:spacing w:line="480" w:lineRule="auto"/>
        <w:rPr>
          <w:noProof/>
        </w:rPr>
      </w:pPr>
      <w:r w:rsidRPr="008447A3">
        <w:rPr>
          <w:b/>
          <w:bCs/>
          <w:noProof/>
        </w:rPr>
        <w:t>Onoda Y, Wright IJ, Evans JR, Hikosaka K, Kitajima K, Niinemets Ü, Poorter H, Tosens T, Westoby M</w:t>
      </w:r>
      <w:r w:rsidRPr="008447A3">
        <w:rPr>
          <w:noProof/>
        </w:rPr>
        <w:t xml:space="preserve">. </w:t>
      </w:r>
      <w:r w:rsidRPr="008447A3">
        <w:rPr>
          <w:b/>
          <w:bCs/>
          <w:noProof/>
        </w:rPr>
        <w:t>2017</w:t>
      </w:r>
      <w:r w:rsidRPr="008447A3">
        <w:rPr>
          <w:noProof/>
        </w:rPr>
        <w:t xml:space="preserve">. Physiological and structural tradeoffs underlying the leaf economics spectrum. </w:t>
      </w:r>
      <w:r w:rsidRPr="008447A3">
        <w:rPr>
          <w:i/>
          <w:iCs/>
          <w:noProof/>
        </w:rPr>
        <w:t>New Phytologist</w:t>
      </w:r>
      <w:r w:rsidRPr="008447A3">
        <w:rPr>
          <w:noProof/>
        </w:rPr>
        <w:t xml:space="preserve"> </w:t>
      </w:r>
      <w:r w:rsidRPr="008447A3">
        <w:rPr>
          <w:b/>
          <w:bCs/>
          <w:noProof/>
        </w:rPr>
        <w:t>214</w:t>
      </w:r>
      <w:r w:rsidRPr="008447A3">
        <w:rPr>
          <w:noProof/>
        </w:rPr>
        <w:t>: 1447–1463.</w:t>
      </w:r>
    </w:p>
    <w:p w14:paraId="7D1022A3" w14:textId="77777777" w:rsidR="008447A3" w:rsidRPr="008447A3" w:rsidRDefault="008447A3" w:rsidP="008447A3">
      <w:pPr>
        <w:widowControl w:val="0"/>
        <w:autoSpaceDE w:val="0"/>
        <w:autoSpaceDN w:val="0"/>
        <w:adjustRightInd w:val="0"/>
        <w:spacing w:line="480" w:lineRule="auto"/>
        <w:rPr>
          <w:noProof/>
        </w:rPr>
      </w:pPr>
      <w:r w:rsidRPr="008447A3">
        <w:rPr>
          <w:b/>
          <w:bCs/>
          <w:noProof/>
        </w:rPr>
        <w:t>Oreskes N, Shrader-Frechette K, Belitz K</w:t>
      </w:r>
      <w:r w:rsidRPr="008447A3">
        <w:rPr>
          <w:noProof/>
        </w:rPr>
        <w:t xml:space="preserve">. </w:t>
      </w:r>
      <w:r w:rsidRPr="008447A3">
        <w:rPr>
          <w:b/>
          <w:bCs/>
          <w:noProof/>
        </w:rPr>
        <w:t>1994</w:t>
      </w:r>
      <w:r w:rsidRPr="008447A3">
        <w:rPr>
          <w:noProof/>
        </w:rPr>
        <w:t xml:space="preserve">. Verification , Validation , and Confirmation of Numerical Models in the Earth Sciences. </w:t>
      </w:r>
      <w:r w:rsidRPr="008447A3">
        <w:rPr>
          <w:i/>
          <w:iCs/>
          <w:noProof/>
        </w:rPr>
        <w:t>Science</w:t>
      </w:r>
      <w:r w:rsidRPr="008447A3">
        <w:rPr>
          <w:noProof/>
        </w:rPr>
        <w:t xml:space="preserve"> </w:t>
      </w:r>
      <w:r w:rsidRPr="008447A3">
        <w:rPr>
          <w:b/>
          <w:bCs/>
          <w:noProof/>
        </w:rPr>
        <w:t>263</w:t>
      </w:r>
      <w:r w:rsidRPr="008447A3">
        <w:rPr>
          <w:noProof/>
        </w:rPr>
        <w:t>: 641–646.</w:t>
      </w:r>
    </w:p>
    <w:p w14:paraId="6F0DD2BB"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Paillassa J, Wright IJ, Prentice IC, Pepin S, Smith NG, Ethier G, Westerband AC, Lamarque LJ, Wang H, Cornwell WK, </w:t>
      </w:r>
      <w:r w:rsidRPr="008447A3">
        <w:rPr>
          <w:b/>
          <w:bCs/>
          <w:i/>
          <w:iCs/>
          <w:noProof/>
        </w:rPr>
        <w:t>et al.</w:t>
      </w:r>
      <w:r w:rsidRPr="008447A3">
        <w:rPr>
          <w:noProof/>
        </w:rPr>
        <w:t xml:space="preserve"> </w:t>
      </w:r>
      <w:r w:rsidRPr="008447A3">
        <w:rPr>
          <w:b/>
          <w:bCs/>
          <w:noProof/>
        </w:rPr>
        <w:t>2020</w:t>
      </w:r>
      <w:r w:rsidRPr="008447A3">
        <w:rPr>
          <w:noProof/>
        </w:rPr>
        <w:t xml:space="preserve">. When and where soil is important to modify the carbon and water economy of leaves. </w:t>
      </w:r>
      <w:r w:rsidRPr="008447A3">
        <w:rPr>
          <w:i/>
          <w:iCs/>
          <w:noProof/>
        </w:rPr>
        <w:t>New Phytologist</w:t>
      </w:r>
      <w:r w:rsidRPr="008447A3">
        <w:rPr>
          <w:noProof/>
        </w:rPr>
        <w:t xml:space="preserve"> </w:t>
      </w:r>
      <w:r w:rsidRPr="008447A3">
        <w:rPr>
          <w:b/>
          <w:bCs/>
          <w:noProof/>
        </w:rPr>
        <w:t>228</w:t>
      </w:r>
      <w:r w:rsidRPr="008447A3">
        <w:rPr>
          <w:noProof/>
        </w:rPr>
        <w:t>: 121–135.</w:t>
      </w:r>
    </w:p>
    <w:p w14:paraId="005A322B"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Pedicino LC, Leavitt SW, Betancourt JL, De PK Van</w:t>
      </w:r>
      <w:r w:rsidRPr="008447A3">
        <w:rPr>
          <w:noProof/>
        </w:rPr>
        <w:t xml:space="preserve">. </w:t>
      </w:r>
      <w:r w:rsidRPr="008447A3">
        <w:rPr>
          <w:b/>
          <w:bCs/>
          <w:noProof/>
        </w:rPr>
        <w:t>2002</w:t>
      </w:r>
      <w:r w:rsidRPr="008447A3">
        <w:rPr>
          <w:noProof/>
        </w:rPr>
        <w:t>. Historical variations in &lt;delta&gt;</w:t>
      </w:r>
      <w:r w:rsidRPr="008447A3">
        <w:rPr>
          <w:noProof/>
          <w:vertAlign w:val="superscript"/>
        </w:rPr>
        <w:t>13</w:t>
      </w:r>
      <w:r w:rsidRPr="008447A3">
        <w:rPr>
          <w:noProof/>
        </w:rPr>
        <w:t xml:space="preserve"> leaf of herbarium specimens in the southwestern U.S. </w:t>
      </w:r>
      <w:r w:rsidRPr="008447A3">
        <w:rPr>
          <w:i/>
          <w:iCs/>
          <w:noProof/>
        </w:rPr>
        <w:t>Western North American Naturalist</w:t>
      </w:r>
      <w:r w:rsidRPr="008447A3">
        <w:rPr>
          <w:noProof/>
        </w:rPr>
        <w:t xml:space="preserve"> </w:t>
      </w:r>
      <w:r w:rsidRPr="008447A3">
        <w:rPr>
          <w:b/>
          <w:bCs/>
          <w:noProof/>
        </w:rPr>
        <w:t>62</w:t>
      </w:r>
      <w:r w:rsidRPr="008447A3">
        <w:rPr>
          <w:noProof/>
        </w:rPr>
        <w:t>: 348–359.</w:t>
      </w:r>
    </w:p>
    <w:p w14:paraId="1F435432"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Peng Y, Bloomfield KJ, Cernusak LA, Domingues TF, Prentice IC</w:t>
      </w:r>
      <w:r w:rsidRPr="008447A3">
        <w:rPr>
          <w:noProof/>
        </w:rPr>
        <w:t xml:space="preserve">. </w:t>
      </w:r>
      <w:r w:rsidRPr="008447A3">
        <w:rPr>
          <w:b/>
          <w:bCs/>
          <w:noProof/>
        </w:rPr>
        <w:t>2021</w:t>
      </w:r>
      <w:r w:rsidRPr="008447A3">
        <w:rPr>
          <w:noProof/>
        </w:rPr>
        <w:t xml:space="preserve">. Global climate and </w:t>
      </w:r>
      <w:r w:rsidRPr="008447A3">
        <w:rPr>
          <w:noProof/>
        </w:rPr>
        <w:lastRenderedPageBreak/>
        <w:t xml:space="preserve">nutrient controls of photosynthetic capacity. </w:t>
      </w:r>
      <w:r w:rsidRPr="008447A3">
        <w:rPr>
          <w:i/>
          <w:iCs/>
          <w:noProof/>
        </w:rPr>
        <w:t>Communications Biology</w:t>
      </w:r>
      <w:r w:rsidRPr="008447A3">
        <w:rPr>
          <w:noProof/>
        </w:rPr>
        <w:t xml:space="preserve"> </w:t>
      </w:r>
      <w:r w:rsidRPr="008447A3">
        <w:rPr>
          <w:b/>
          <w:bCs/>
          <w:noProof/>
        </w:rPr>
        <w:t>4</w:t>
      </w:r>
      <w:r w:rsidRPr="008447A3">
        <w:rPr>
          <w:noProof/>
        </w:rPr>
        <w:t>: 462.</w:t>
      </w:r>
    </w:p>
    <w:p w14:paraId="7501BAF5"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Perkowski EA, Waring EF, Smith NG</w:t>
      </w:r>
      <w:r w:rsidRPr="008447A3">
        <w:rPr>
          <w:noProof/>
        </w:rPr>
        <w:t xml:space="preserve">. </w:t>
      </w:r>
      <w:r w:rsidRPr="008447A3">
        <w:rPr>
          <w:b/>
          <w:bCs/>
          <w:noProof/>
        </w:rPr>
        <w:t>2021</w:t>
      </w:r>
      <w:r w:rsidRPr="008447A3">
        <w:rPr>
          <w:noProof/>
        </w:rPr>
        <w:t xml:space="preserve">. Root mass carbon costs to acquire nitrogen are determined by nitrogen and light availability in two species with different nitrogen acquisition strategies (A Rogers, Ed.). </w:t>
      </w:r>
      <w:r w:rsidRPr="008447A3">
        <w:rPr>
          <w:i/>
          <w:iCs/>
          <w:noProof/>
        </w:rPr>
        <w:t>Journal of Experimental Botany</w:t>
      </w:r>
      <w:r w:rsidRPr="008447A3">
        <w:rPr>
          <w:noProof/>
        </w:rPr>
        <w:t xml:space="preserve"> </w:t>
      </w:r>
      <w:r w:rsidRPr="008447A3">
        <w:rPr>
          <w:b/>
          <w:bCs/>
          <w:noProof/>
        </w:rPr>
        <w:t>72</w:t>
      </w:r>
      <w:r w:rsidRPr="008447A3">
        <w:rPr>
          <w:noProof/>
        </w:rPr>
        <w:t>: 5766–5776.</w:t>
      </w:r>
    </w:p>
    <w:p w14:paraId="5E6E4B74" w14:textId="77777777" w:rsidR="008447A3" w:rsidRPr="008447A3" w:rsidRDefault="008447A3" w:rsidP="008447A3">
      <w:pPr>
        <w:widowControl w:val="0"/>
        <w:autoSpaceDE w:val="0"/>
        <w:autoSpaceDN w:val="0"/>
        <w:adjustRightInd w:val="0"/>
        <w:spacing w:line="480" w:lineRule="auto"/>
        <w:rPr>
          <w:noProof/>
        </w:rPr>
      </w:pPr>
      <w:r w:rsidRPr="008447A3">
        <w:rPr>
          <w:b/>
          <w:bCs/>
          <w:noProof/>
        </w:rPr>
        <w:t>Phillips RP, Finzi AC, Bernhardt ES</w:t>
      </w:r>
      <w:r w:rsidRPr="008447A3">
        <w:rPr>
          <w:noProof/>
        </w:rPr>
        <w:t xml:space="preserve">. </w:t>
      </w:r>
      <w:r w:rsidRPr="008447A3">
        <w:rPr>
          <w:b/>
          <w:bCs/>
          <w:noProof/>
        </w:rPr>
        <w:t>2011</w:t>
      </w:r>
      <w:r w:rsidRPr="008447A3">
        <w:rPr>
          <w:noProof/>
        </w:rPr>
        <w:t xml:space="preserve">. Enhanced root exudation induces microbial feedbacks to N cycling in a pine forest under long-term CO2 fumigation. </w:t>
      </w:r>
      <w:r w:rsidRPr="008447A3">
        <w:rPr>
          <w:i/>
          <w:iCs/>
          <w:noProof/>
        </w:rPr>
        <w:t>Ecology Letters</w:t>
      </w:r>
      <w:r w:rsidRPr="008447A3">
        <w:rPr>
          <w:noProof/>
        </w:rPr>
        <w:t xml:space="preserve"> </w:t>
      </w:r>
      <w:r w:rsidRPr="008447A3">
        <w:rPr>
          <w:b/>
          <w:bCs/>
          <w:noProof/>
        </w:rPr>
        <w:t>14</w:t>
      </w:r>
      <w:r w:rsidRPr="008447A3">
        <w:rPr>
          <w:noProof/>
        </w:rPr>
        <w:t>: 187–194.</w:t>
      </w:r>
    </w:p>
    <w:p w14:paraId="4851841F" w14:textId="77777777" w:rsidR="008447A3" w:rsidRPr="008447A3" w:rsidRDefault="008447A3" w:rsidP="008447A3">
      <w:pPr>
        <w:widowControl w:val="0"/>
        <w:autoSpaceDE w:val="0"/>
        <w:autoSpaceDN w:val="0"/>
        <w:adjustRightInd w:val="0"/>
        <w:spacing w:line="480" w:lineRule="auto"/>
        <w:rPr>
          <w:noProof/>
        </w:rPr>
      </w:pPr>
      <w:r w:rsidRPr="008447A3">
        <w:rPr>
          <w:b/>
          <w:bCs/>
          <w:noProof/>
        </w:rPr>
        <w:t>Poorter H, Bühler J, Van Dusschoten D, Climent J, Postma JA</w:t>
      </w:r>
      <w:r w:rsidRPr="008447A3">
        <w:rPr>
          <w:noProof/>
        </w:rPr>
        <w:t xml:space="preserve">. </w:t>
      </w:r>
      <w:r w:rsidRPr="008447A3">
        <w:rPr>
          <w:b/>
          <w:bCs/>
          <w:noProof/>
        </w:rPr>
        <w:t>2012</w:t>
      </w:r>
      <w:r w:rsidRPr="008447A3">
        <w:rPr>
          <w:noProof/>
        </w:rPr>
        <w:t xml:space="preserve">. Pot size matters: A meta-analysis of the effects of rooting volume on plant growth. </w:t>
      </w:r>
      <w:r w:rsidRPr="008447A3">
        <w:rPr>
          <w:i/>
          <w:iCs/>
          <w:noProof/>
        </w:rPr>
        <w:t>Functional Plant Biology</w:t>
      </w:r>
      <w:r w:rsidRPr="008447A3">
        <w:rPr>
          <w:noProof/>
        </w:rPr>
        <w:t xml:space="preserve"> </w:t>
      </w:r>
      <w:r w:rsidRPr="008447A3">
        <w:rPr>
          <w:b/>
          <w:bCs/>
          <w:noProof/>
        </w:rPr>
        <w:t>39</w:t>
      </w:r>
      <w:r w:rsidRPr="008447A3">
        <w:rPr>
          <w:noProof/>
        </w:rPr>
        <w:t>: 839–850.</w:t>
      </w:r>
    </w:p>
    <w:p w14:paraId="7A4671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Poorter H, Knopf O, Wright IJ, Temme AA, Hogewoning SW, Graf A, Cernusak LA, Pons TL</w:t>
      </w:r>
      <w:r w:rsidRPr="008447A3">
        <w:rPr>
          <w:noProof/>
        </w:rPr>
        <w:t xml:space="preserve">. </w:t>
      </w:r>
      <w:r w:rsidRPr="008447A3">
        <w:rPr>
          <w:b/>
          <w:bCs/>
          <w:noProof/>
        </w:rPr>
        <w:t>2022</w:t>
      </w:r>
      <w:r w:rsidRPr="008447A3">
        <w:rPr>
          <w:noProof/>
        </w:rPr>
        <w:t xml:space="preserve">. A meta-analysis of responses of C3 plants to atmospheric CO2: dose–response curves for 85 traits ranging from the molecular to the whole-plant level. </w:t>
      </w:r>
      <w:r w:rsidRPr="008447A3">
        <w:rPr>
          <w:i/>
          <w:iCs/>
          <w:noProof/>
        </w:rPr>
        <w:t>New Phytologist</w:t>
      </w:r>
      <w:r w:rsidRPr="008447A3">
        <w:rPr>
          <w:noProof/>
        </w:rPr>
        <w:t xml:space="preserve"> </w:t>
      </w:r>
      <w:r w:rsidRPr="008447A3">
        <w:rPr>
          <w:b/>
          <w:bCs/>
          <w:noProof/>
        </w:rPr>
        <w:t>233</w:t>
      </w:r>
      <w:r w:rsidRPr="008447A3">
        <w:rPr>
          <w:noProof/>
        </w:rPr>
        <w:t>: 1560–1596.</w:t>
      </w:r>
    </w:p>
    <w:p w14:paraId="7B6CE19B" w14:textId="77777777" w:rsidR="008447A3" w:rsidRPr="008447A3" w:rsidRDefault="008447A3" w:rsidP="008447A3">
      <w:pPr>
        <w:widowControl w:val="0"/>
        <w:autoSpaceDE w:val="0"/>
        <w:autoSpaceDN w:val="0"/>
        <w:adjustRightInd w:val="0"/>
        <w:spacing w:line="480" w:lineRule="auto"/>
        <w:rPr>
          <w:noProof/>
        </w:rPr>
      </w:pPr>
      <w:r w:rsidRPr="008447A3">
        <w:rPr>
          <w:b/>
          <w:bCs/>
          <w:noProof/>
        </w:rPr>
        <w:t>Prentice IC, Dong N, Gleason SM, Maire V, Wright IJ</w:t>
      </w:r>
      <w:r w:rsidRPr="008447A3">
        <w:rPr>
          <w:noProof/>
        </w:rPr>
        <w:t xml:space="preserve">. </w:t>
      </w:r>
      <w:r w:rsidRPr="008447A3">
        <w:rPr>
          <w:b/>
          <w:bCs/>
          <w:noProof/>
        </w:rPr>
        <w:t>2014</w:t>
      </w:r>
      <w:r w:rsidRPr="008447A3">
        <w:rPr>
          <w:noProof/>
        </w:rPr>
        <w:t xml:space="preserve">. Balancing the costs of carbon gain and water transport: testing a new theoretical framework for plant functional ecology. </w:t>
      </w:r>
      <w:r w:rsidRPr="008447A3">
        <w:rPr>
          <w:i/>
          <w:iCs/>
          <w:noProof/>
        </w:rPr>
        <w:t>Ecology Letters</w:t>
      </w:r>
      <w:r w:rsidRPr="008447A3">
        <w:rPr>
          <w:noProof/>
        </w:rPr>
        <w:t xml:space="preserve"> </w:t>
      </w:r>
      <w:r w:rsidRPr="008447A3">
        <w:rPr>
          <w:b/>
          <w:bCs/>
          <w:noProof/>
        </w:rPr>
        <w:t>17</w:t>
      </w:r>
      <w:r w:rsidRPr="008447A3">
        <w:rPr>
          <w:noProof/>
        </w:rPr>
        <w:t>: 82–91.</w:t>
      </w:r>
    </w:p>
    <w:p w14:paraId="1B17F351" w14:textId="77777777" w:rsidR="008447A3" w:rsidRPr="008447A3" w:rsidRDefault="008447A3" w:rsidP="008447A3">
      <w:pPr>
        <w:widowControl w:val="0"/>
        <w:autoSpaceDE w:val="0"/>
        <w:autoSpaceDN w:val="0"/>
        <w:adjustRightInd w:val="0"/>
        <w:spacing w:line="480" w:lineRule="auto"/>
        <w:rPr>
          <w:noProof/>
        </w:rPr>
      </w:pPr>
      <w:r w:rsidRPr="008447A3">
        <w:rPr>
          <w:b/>
          <w:bCs/>
          <w:noProof/>
        </w:rPr>
        <w:t>Prentice IC, Liang X, Medlyn BE, Wang Y-P</w:t>
      </w:r>
      <w:r w:rsidRPr="008447A3">
        <w:rPr>
          <w:noProof/>
        </w:rPr>
        <w:t xml:space="preserve">. </w:t>
      </w:r>
      <w:r w:rsidRPr="008447A3">
        <w:rPr>
          <w:b/>
          <w:bCs/>
          <w:noProof/>
        </w:rPr>
        <w:t>2015</w:t>
      </w:r>
      <w:r w:rsidRPr="008447A3">
        <w:rPr>
          <w:noProof/>
        </w:rPr>
        <w:t xml:space="preserve">. Reliable, robust and realistic: The three R’s of next-generation land-surface modelling. </w:t>
      </w:r>
      <w:r w:rsidRPr="008447A3">
        <w:rPr>
          <w:i/>
          <w:iCs/>
          <w:noProof/>
        </w:rPr>
        <w:t>Atmospheric Chemistry and Physics</w:t>
      </w:r>
      <w:r w:rsidRPr="008447A3">
        <w:rPr>
          <w:noProof/>
        </w:rPr>
        <w:t xml:space="preserve"> </w:t>
      </w:r>
      <w:r w:rsidRPr="008447A3">
        <w:rPr>
          <w:b/>
          <w:bCs/>
          <w:noProof/>
        </w:rPr>
        <w:t>15</w:t>
      </w:r>
      <w:r w:rsidRPr="008447A3">
        <w:rPr>
          <w:noProof/>
        </w:rPr>
        <w:t>: 5987–6005.</w:t>
      </w:r>
    </w:p>
    <w:p w14:paraId="00DE35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Querejeta JI, Prieto I, Armas C, Casanoves F, Diémé JS, Diouf M, Yossi H, Kaya B, Pugnaire FI, Rusch GM</w:t>
      </w:r>
      <w:r w:rsidRPr="008447A3">
        <w:rPr>
          <w:noProof/>
        </w:rPr>
        <w:t xml:space="preserve">. </w:t>
      </w:r>
      <w:r w:rsidRPr="008447A3">
        <w:rPr>
          <w:b/>
          <w:bCs/>
          <w:noProof/>
        </w:rPr>
        <w:t>2022</w:t>
      </w:r>
      <w:r w:rsidRPr="008447A3">
        <w:rPr>
          <w:noProof/>
        </w:rPr>
        <w:t xml:space="preserve">. Higher leaf nitrogen content is linked to tighter stomatal regulation of transpiration and more efficient water use across dryland trees. </w:t>
      </w:r>
      <w:r w:rsidRPr="008447A3">
        <w:rPr>
          <w:i/>
          <w:iCs/>
          <w:noProof/>
        </w:rPr>
        <w:t>New Phytologist</w:t>
      </w:r>
      <w:r w:rsidRPr="008447A3">
        <w:rPr>
          <w:noProof/>
        </w:rPr>
        <w:t xml:space="preserve"> </w:t>
      </w:r>
      <w:r w:rsidRPr="008447A3">
        <w:rPr>
          <w:b/>
          <w:bCs/>
          <w:noProof/>
        </w:rPr>
        <w:lastRenderedPageBreak/>
        <w:t>235</w:t>
      </w:r>
      <w:r w:rsidRPr="008447A3">
        <w:rPr>
          <w:noProof/>
        </w:rPr>
        <w:t>: 1351–1364.</w:t>
      </w:r>
    </w:p>
    <w:p w14:paraId="67BA4FB9" w14:textId="77777777" w:rsidR="008447A3" w:rsidRPr="008447A3" w:rsidRDefault="008447A3" w:rsidP="008447A3">
      <w:pPr>
        <w:widowControl w:val="0"/>
        <w:autoSpaceDE w:val="0"/>
        <w:autoSpaceDN w:val="0"/>
        <w:adjustRightInd w:val="0"/>
        <w:spacing w:line="480" w:lineRule="auto"/>
        <w:rPr>
          <w:noProof/>
        </w:rPr>
      </w:pPr>
      <w:r w:rsidRPr="008447A3">
        <w:rPr>
          <w:b/>
          <w:bCs/>
          <w:noProof/>
        </w:rPr>
        <w:t>R Core Team</w:t>
      </w:r>
      <w:r w:rsidRPr="008447A3">
        <w:rPr>
          <w:noProof/>
        </w:rPr>
        <w:t xml:space="preserve">. </w:t>
      </w:r>
      <w:r w:rsidRPr="008447A3">
        <w:rPr>
          <w:b/>
          <w:bCs/>
          <w:noProof/>
        </w:rPr>
        <w:t>2021</w:t>
      </w:r>
      <w:r w:rsidRPr="008447A3">
        <w:rPr>
          <w:noProof/>
        </w:rPr>
        <w:t>. R: A language and environment for statistical computing.</w:t>
      </w:r>
    </w:p>
    <w:p w14:paraId="719147B1" w14:textId="77777777" w:rsidR="008447A3" w:rsidRPr="008447A3" w:rsidRDefault="008447A3" w:rsidP="008447A3">
      <w:pPr>
        <w:widowControl w:val="0"/>
        <w:autoSpaceDE w:val="0"/>
        <w:autoSpaceDN w:val="0"/>
        <w:adjustRightInd w:val="0"/>
        <w:spacing w:line="480" w:lineRule="auto"/>
        <w:rPr>
          <w:noProof/>
        </w:rPr>
      </w:pPr>
      <w:r w:rsidRPr="008447A3">
        <w:rPr>
          <w:b/>
          <w:bCs/>
          <w:noProof/>
        </w:rPr>
        <w:t>Rastetter EB, Vitousek PM, Field CB, Shaver GR, Herbert D, Ågren GI</w:t>
      </w:r>
      <w:r w:rsidRPr="008447A3">
        <w:rPr>
          <w:noProof/>
        </w:rPr>
        <w:t xml:space="preserve">. </w:t>
      </w:r>
      <w:r w:rsidRPr="008447A3">
        <w:rPr>
          <w:b/>
          <w:bCs/>
          <w:noProof/>
        </w:rPr>
        <w:t>2001</w:t>
      </w:r>
      <w:r w:rsidRPr="008447A3">
        <w:rPr>
          <w:noProof/>
        </w:rPr>
        <w:t xml:space="preserve">. Resource optimization and symbiotic nitrogen fixation. </w:t>
      </w:r>
      <w:r w:rsidRPr="008447A3">
        <w:rPr>
          <w:i/>
          <w:iCs/>
          <w:noProof/>
        </w:rPr>
        <w:t>Ecosystems</w:t>
      </w:r>
      <w:r w:rsidRPr="008447A3">
        <w:rPr>
          <w:noProof/>
        </w:rPr>
        <w:t xml:space="preserve"> </w:t>
      </w:r>
      <w:r w:rsidRPr="008447A3">
        <w:rPr>
          <w:b/>
          <w:bCs/>
          <w:noProof/>
        </w:rPr>
        <w:t>4</w:t>
      </w:r>
      <w:r w:rsidRPr="008447A3">
        <w:rPr>
          <w:noProof/>
        </w:rPr>
        <w:t>: 369–388.</w:t>
      </w:r>
    </w:p>
    <w:p w14:paraId="6D7854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Reich PB, Hobbie SE, Lee T, Ellsworth DS, West JB, Tilman D, Knops JMH, Naeem S, Trost J</w:t>
      </w:r>
      <w:r w:rsidRPr="008447A3">
        <w:rPr>
          <w:noProof/>
        </w:rPr>
        <w:t xml:space="preserve">. </w:t>
      </w:r>
      <w:r w:rsidRPr="008447A3">
        <w:rPr>
          <w:b/>
          <w:bCs/>
          <w:noProof/>
        </w:rPr>
        <w:t>2006</w:t>
      </w:r>
      <w:r w:rsidRPr="008447A3">
        <w:rPr>
          <w:noProof/>
        </w:rPr>
        <w:t>. Nitrogen limitation constrains sustainability of ecosystem response to CO</w:t>
      </w:r>
      <w:r w:rsidRPr="008447A3">
        <w:rPr>
          <w:noProof/>
          <w:vertAlign w:val="subscript"/>
        </w:rPr>
        <w:t>2</w:t>
      </w:r>
      <w:r w:rsidRPr="008447A3">
        <w:rPr>
          <w:noProof/>
        </w:rPr>
        <w:t xml:space="preserve">. </w:t>
      </w:r>
      <w:r w:rsidRPr="008447A3">
        <w:rPr>
          <w:i/>
          <w:iCs/>
          <w:noProof/>
        </w:rPr>
        <w:t>Nature</w:t>
      </w:r>
      <w:r w:rsidRPr="008447A3">
        <w:rPr>
          <w:noProof/>
        </w:rPr>
        <w:t xml:space="preserve"> </w:t>
      </w:r>
      <w:r w:rsidRPr="008447A3">
        <w:rPr>
          <w:b/>
          <w:bCs/>
          <w:noProof/>
        </w:rPr>
        <w:t>440</w:t>
      </w:r>
      <w:r w:rsidRPr="008447A3">
        <w:rPr>
          <w:noProof/>
        </w:rPr>
        <w:t>: 922–925.</w:t>
      </w:r>
    </w:p>
    <w:p w14:paraId="3C544E2E" w14:textId="77777777" w:rsidR="008447A3" w:rsidRPr="008447A3" w:rsidRDefault="008447A3" w:rsidP="008447A3">
      <w:pPr>
        <w:widowControl w:val="0"/>
        <w:autoSpaceDE w:val="0"/>
        <w:autoSpaceDN w:val="0"/>
        <w:adjustRightInd w:val="0"/>
        <w:spacing w:line="480" w:lineRule="auto"/>
        <w:rPr>
          <w:noProof/>
        </w:rPr>
      </w:pPr>
      <w:r w:rsidRPr="008447A3">
        <w:rPr>
          <w:b/>
          <w:bCs/>
          <w:noProof/>
        </w:rPr>
        <w:t>Rogers A</w:t>
      </w:r>
      <w:r w:rsidRPr="008447A3">
        <w:rPr>
          <w:noProof/>
        </w:rPr>
        <w:t xml:space="preserve">. </w:t>
      </w:r>
      <w:r w:rsidRPr="008447A3">
        <w:rPr>
          <w:b/>
          <w:bCs/>
          <w:noProof/>
        </w:rPr>
        <w:t>2014</w:t>
      </w:r>
      <w:r w:rsidRPr="008447A3">
        <w:rPr>
          <w:noProof/>
        </w:rPr>
        <w:t>. The use and misuse of V</w:t>
      </w:r>
      <w:r w:rsidRPr="008447A3">
        <w:rPr>
          <w:noProof/>
          <w:vertAlign w:val="subscript"/>
        </w:rPr>
        <w:t>c,max</w:t>
      </w:r>
      <w:r w:rsidRPr="008447A3">
        <w:rPr>
          <w:noProof/>
        </w:rPr>
        <w:t xml:space="preserve"> in Earth System Models. </w:t>
      </w:r>
      <w:r w:rsidRPr="008447A3">
        <w:rPr>
          <w:i/>
          <w:iCs/>
          <w:noProof/>
        </w:rPr>
        <w:t>Photosynthesis Research</w:t>
      </w:r>
      <w:r w:rsidRPr="008447A3">
        <w:rPr>
          <w:noProof/>
        </w:rPr>
        <w:t xml:space="preserve"> </w:t>
      </w:r>
      <w:r w:rsidRPr="008447A3">
        <w:rPr>
          <w:b/>
          <w:bCs/>
          <w:noProof/>
        </w:rPr>
        <w:t>119</w:t>
      </w:r>
      <w:r w:rsidRPr="008447A3">
        <w:rPr>
          <w:noProof/>
        </w:rPr>
        <w:t>: 15–29.</w:t>
      </w:r>
    </w:p>
    <w:p w14:paraId="09480784"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Rogers A, Medlyn BE, Dukes JS, Bonan GB, Caemmerer S, Dietze MC, Kattge J, Leakey ADB, Mercado LM, Niinemets Ü, </w:t>
      </w:r>
      <w:r w:rsidRPr="008447A3">
        <w:rPr>
          <w:b/>
          <w:bCs/>
          <w:i/>
          <w:iCs/>
          <w:noProof/>
        </w:rPr>
        <w:t>et al.</w:t>
      </w:r>
      <w:r w:rsidRPr="008447A3">
        <w:rPr>
          <w:noProof/>
        </w:rPr>
        <w:t xml:space="preserve"> </w:t>
      </w:r>
      <w:r w:rsidRPr="008447A3">
        <w:rPr>
          <w:b/>
          <w:bCs/>
          <w:noProof/>
        </w:rPr>
        <w:t>2017</w:t>
      </w:r>
      <w:r w:rsidRPr="008447A3">
        <w:rPr>
          <w:noProof/>
        </w:rPr>
        <w:t xml:space="preserve">. A roadmap for improving the representation of photosynthesis in Earth system models. </w:t>
      </w:r>
      <w:r w:rsidRPr="008447A3">
        <w:rPr>
          <w:i/>
          <w:iCs/>
          <w:noProof/>
        </w:rPr>
        <w:t>New Phytologist</w:t>
      </w:r>
      <w:r w:rsidRPr="008447A3">
        <w:rPr>
          <w:noProof/>
        </w:rPr>
        <w:t xml:space="preserve"> </w:t>
      </w:r>
      <w:r w:rsidRPr="008447A3">
        <w:rPr>
          <w:b/>
          <w:bCs/>
          <w:noProof/>
        </w:rPr>
        <w:t>213</w:t>
      </w:r>
      <w:r w:rsidRPr="008447A3">
        <w:rPr>
          <w:noProof/>
        </w:rPr>
        <w:t>: 22–42.</w:t>
      </w:r>
    </w:p>
    <w:p w14:paraId="2B550D66" w14:textId="77777777" w:rsidR="008447A3" w:rsidRPr="008447A3" w:rsidRDefault="008447A3" w:rsidP="008447A3">
      <w:pPr>
        <w:widowControl w:val="0"/>
        <w:autoSpaceDE w:val="0"/>
        <w:autoSpaceDN w:val="0"/>
        <w:adjustRightInd w:val="0"/>
        <w:spacing w:line="480" w:lineRule="auto"/>
        <w:rPr>
          <w:noProof/>
        </w:rPr>
      </w:pPr>
      <w:r w:rsidRPr="008447A3">
        <w:rPr>
          <w:b/>
          <w:bCs/>
          <w:noProof/>
        </w:rPr>
        <w:t>Saathoff AJ, Welles J</w:t>
      </w:r>
      <w:r w:rsidRPr="008447A3">
        <w:rPr>
          <w:noProof/>
        </w:rPr>
        <w:t xml:space="preserve">. </w:t>
      </w:r>
      <w:r w:rsidRPr="008447A3">
        <w:rPr>
          <w:b/>
          <w:bCs/>
          <w:noProof/>
        </w:rPr>
        <w:t>2021</w:t>
      </w:r>
      <w:r w:rsidRPr="008447A3">
        <w:rPr>
          <w:noProof/>
        </w:rPr>
        <w:t xml:space="preserve">. Gas exchange measurements in the unsteady state. </w:t>
      </w:r>
      <w:r w:rsidRPr="008447A3">
        <w:rPr>
          <w:i/>
          <w:iCs/>
          <w:noProof/>
        </w:rPr>
        <w:t>Plant Cell and Environment</w:t>
      </w:r>
      <w:r w:rsidRPr="008447A3">
        <w:rPr>
          <w:noProof/>
        </w:rPr>
        <w:t xml:space="preserve"> </w:t>
      </w:r>
      <w:r w:rsidRPr="008447A3">
        <w:rPr>
          <w:b/>
          <w:bCs/>
          <w:noProof/>
        </w:rPr>
        <w:t>44</w:t>
      </w:r>
      <w:r w:rsidRPr="008447A3">
        <w:rPr>
          <w:noProof/>
        </w:rPr>
        <w:t>: 3509–3523.</w:t>
      </w:r>
    </w:p>
    <w:p w14:paraId="78EFCF9A" w14:textId="77777777" w:rsidR="008447A3" w:rsidRPr="008447A3" w:rsidRDefault="008447A3" w:rsidP="008447A3">
      <w:pPr>
        <w:widowControl w:val="0"/>
        <w:autoSpaceDE w:val="0"/>
        <w:autoSpaceDN w:val="0"/>
        <w:adjustRightInd w:val="0"/>
        <w:spacing w:line="480" w:lineRule="auto"/>
        <w:rPr>
          <w:noProof/>
        </w:rPr>
      </w:pPr>
      <w:r w:rsidRPr="008447A3">
        <w:rPr>
          <w:b/>
          <w:bCs/>
          <w:noProof/>
        </w:rPr>
        <w:t>Schneider CA, Rasband WS, Eliceiri KW</w:t>
      </w:r>
      <w:r w:rsidRPr="008447A3">
        <w:rPr>
          <w:noProof/>
        </w:rPr>
        <w:t xml:space="preserve">. </w:t>
      </w:r>
      <w:r w:rsidRPr="008447A3">
        <w:rPr>
          <w:b/>
          <w:bCs/>
          <w:noProof/>
        </w:rPr>
        <w:t>2012</w:t>
      </w:r>
      <w:r w:rsidRPr="008447A3">
        <w:rPr>
          <w:noProof/>
        </w:rPr>
        <w:t xml:space="preserve">. NIH Image to ImageJ: 25 years of image analysis. </w:t>
      </w:r>
      <w:r w:rsidRPr="008447A3">
        <w:rPr>
          <w:i/>
          <w:iCs/>
          <w:noProof/>
        </w:rPr>
        <w:t>Nature methods</w:t>
      </w:r>
      <w:r w:rsidRPr="008447A3">
        <w:rPr>
          <w:noProof/>
        </w:rPr>
        <w:t xml:space="preserve"> </w:t>
      </w:r>
      <w:r w:rsidRPr="008447A3">
        <w:rPr>
          <w:b/>
          <w:bCs/>
          <w:noProof/>
        </w:rPr>
        <w:t>9</w:t>
      </w:r>
      <w:r w:rsidRPr="008447A3">
        <w:rPr>
          <w:noProof/>
        </w:rPr>
        <w:t>: 671–675.</w:t>
      </w:r>
    </w:p>
    <w:p w14:paraId="22FC47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Shi M, Fisher JB, Brzostek ER, Phillips RP</w:t>
      </w:r>
      <w:r w:rsidRPr="008447A3">
        <w:rPr>
          <w:noProof/>
        </w:rPr>
        <w:t xml:space="preserve">. </w:t>
      </w:r>
      <w:r w:rsidRPr="008447A3">
        <w:rPr>
          <w:b/>
          <w:bCs/>
          <w:noProof/>
        </w:rPr>
        <w:t>2016</w:t>
      </w:r>
      <w:r w:rsidRPr="008447A3">
        <w:rPr>
          <w:noProof/>
        </w:rPr>
        <w:t xml:space="preserve">. Carbon cost of plant nitrogen acquisition: Global carbon cycle impact from an improved plant nitrogen cycle in the Community Land Model. </w:t>
      </w:r>
      <w:r w:rsidRPr="008447A3">
        <w:rPr>
          <w:i/>
          <w:iCs/>
          <w:noProof/>
        </w:rPr>
        <w:t>Global Change Biology</w:t>
      </w:r>
      <w:r w:rsidRPr="008447A3">
        <w:rPr>
          <w:noProof/>
        </w:rPr>
        <w:t xml:space="preserve"> </w:t>
      </w:r>
      <w:r w:rsidRPr="008447A3">
        <w:rPr>
          <w:b/>
          <w:bCs/>
          <w:noProof/>
        </w:rPr>
        <w:t>22</w:t>
      </w:r>
      <w:r w:rsidRPr="008447A3">
        <w:rPr>
          <w:noProof/>
        </w:rPr>
        <w:t>: 1299–1314.</w:t>
      </w:r>
    </w:p>
    <w:p w14:paraId="433F6EC1"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NG, Dukes JS</w:t>
      </w:r>
      <w:r w:rsidRPr="008447A3">
        <w:rPr>
          <w:noProof/>
        </w:rPr>
        <w:t xml:space="preserve">. </w:t>
      </w:r>
      <w:r w:rsidRPr="008447A3">
        <w:rPr>
          <w:b/>
          <w:bCs/>
          <w:noProof/>
        </w:rPr>
        <w:t>2013</w:t>
      </w:r>
      <w:r w:rsidRPr="008447A3">
        <w:rPr>
          <w:noProof/>
        </w:rPr>
        <w:t xml:space="preserve">. Plant respiration and photosynthesis in global-scale models: incorporating acclimation to temperature and CO 2. </w:t>
      </w:r>
      <w:r w:rsidRPr="008447A3">
        <w:rPr>
          <w:i/>
          <w:iCs/>
          <w:noProof/>
        </w:rPr>
        <w:t>Global Change Biology</w:t>
      </w:r>
      <w:r w:rsidRPr="008447A3">
        <w:rPr>
          <w:noProof/>
        </w:rPr>
        <w:t xml:space="preserve"> </w:t>
      </w:r>
      <w:r w:rsidRPr="008447A3">
        <w:rPr>
          <w:b/>
          <w:bCs/>
          <w:noProof/>
        </w:rPr>
        <w:t>19</w:t>
      </w:r>
      <w:r w:rsidRPr="008447A3">
        <w:rPr>
          <w:noProof/>
        </w:rPr>
        <w:t>: 45–63.</w:t>
      </w:r>
    </w:p>
    <w:p w14:paraId="7388CD8F"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NG, Keenan TF</w:t>
      </w:r>
      <w:r w:rsidRPr="008447A3">
        <w:rPr>
          <w:noProof/>
        </w:rPr>
        <w:t xml:space="preserve">. </w:t>
      </w:r>
      <w:r w:rsidRPr="008447A3">
        <w:rPr>
          <w:b/>
          <w:bCs/>
          <w:noProof/>
        </w:rPr>
        <w:t>2020</w:t>
      </w:r>
      <w:r w:rsidRPr="008447A3">
        <w:rPr>
          <w:noProof/>
        </w:rPr>
        <w:t xml:space="preserve">. Mechanisms underlying leaf photosynthetic acclimation to warming and elevated CO2 as inferred from least‐cost optimality theory. </w:t>
      </w:r>
      <w:r w:rsidRPr="008447A3">
        <w:rPr>
          <w:i/>
          <w:iCs/>
          <w:noProof/>
        </w:rPr>
        <w:t>Global Change Biology</w:t>
      </w:r>
      <w:r w:rsidRPr="008447A3">
        <w:rPr>
          <w:noProof/>
        </w:rPr>
        <w:t xml:space="preserve"> </w:t>
      </w:r>
      <w:r w:rsidRPr="008447A3">
        <w:rPr>
          <w:b/>
          <w:bCs/>
          <w:noProof/>
        </w:rPr>
        <w:lastRenderedPageBreak/>
        <w:t>26</w:t>
      </w:r>
      <w:r w:rsidRPr="008447A3">
        <w:rPr>
          <w:noProof/>
        </w:rPr>
        <w:t>: 5202–5216.</w:t>
      </w:r>
    </w:p>
    <w:p w14:paraId="6242D2EB"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Smith NG, Keenan TF, Prentice IC, Wang H, Wright IJ, Niinemets Ü, Crous KY, Domingues TF, Guerrieri R, Ishida F oko, </w:t>
      </w:r>
      <w:r w:rsidRPr="008447A3">
        <w:rPr>
          <w:b/>
          <w:bCs/>
          <w:i/>
          <w:iCs/>
          <w:noProof/>
        </w:rPr>
        <w:t>et al.</w:t>
      </w:r>
      <w:r w:rsidRPr="008447A3">
        <w:rPr>
          <w:noProof/>
        </w:rPr>
        <w:t xml:space="preserve"> </w:t>
      </w:r>
      <w:r w:rsidRPr="008447A3">
        <w:rPr>
          <w:b/>
          <w:bCs/>
          <w:noProof/>
        </w:rPr>
        <w:t>2019</w:t>
      </w:r>
      <w:r w:rsidRPr="008447A3">
        <w:rPr>
          <w:noProof/>
        </w:rPr>
        <w:t xml:space="preserve">. Global photosynthetic capacity is optimized to the environment (S Niu, Ed.). </w:t>
      </w:r>
      <w:r w:rsidRPr="008447A3">
        <w:rPr>
          <w:i/>
          <w:iCs/>
          <w:noProof/>
        </w:rPr>
        <w:t>Ecology Letters</w:t>
      </w:r>
      <w:r w:rsidRPr="008447A3">
        <w:rPr>
          <w:noProof/>
        </w:rPr>
        <w:t xml:space="preserve"> </w:t>
      </w:r>
      <w:r w:rsidRPr="008447A3">
        <w:rPr>
          <w:b/>
          <w:bCs/>
          <w:noProof/>
        </w:rPr>
        <w:t>22</w:t>
      </w:r>
      <w:r w:rsidRPr="008447A3">
        <w:rPr>
          <w:noProof/>
        </w:rPr>
        <w:t>: 506–517.</w:t>
      </w:r>
    </w:p>
    <w:p w14:paraId="38A277D5"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SE, Read DJ</w:t>
      </w:r>
      <w:r w:rsidRPr="008447A3">
        <w:rPr>
          <w:noProof/>
        </w:rPr>
        <w:t xml:space="preserve">. </w:t>
      </w:r>
      <w:r w:rsidRPr="008447A3">
        <w:rPr>
          <w:b/>
          <w:bCs/>
          <w:noProof/>
        </w:rPr>
        <w:t>2008</w:t>
      </w:r>
      <w:r w:rsidRPr="008447A3">
        <w:rPr>
          <w:noProof/>
        </w:rPr>
        <w:t xml:space="preserve">. </w:t>
      </w:r>
      <w:r w:rsidRPr="008447A3">
        <w:rPr>
          <w:i/>
          <w:iCs/>
          <w:noProof/>
        </w:rPr>
        <w:t>Mycorrhizal Symbiosis</w:t>
      </w:r>
      <w:r w:rsidRPr="008447A3">
        <w:rPr>
          <w:noProof/>
        </w:rPr>
        <w:t>.</w:t>
      </w:r>
    </w:p>
    <w:p w14:paraId="4BDC06E3" w14:textId="77777777" w:rsidR="008447A3" w:rsidRPr="008447A3" w:rsidRDefault="008447A3" w:rsidP="008447A3">
      <w:pPr>
        <w:widowControl w:val="0"/>
        <w:autoSpaceDE w:val="0"/>
        <w:autoSpaceDN w:val="0"/>
        <w:adjustRightInd w:val="0"/>
        <w:spacing w:line="480" w:lineRule="auto"/>
        <w:rPr>
          <w:noProof/>
        </w:rPr>
      </w:pPr>
      <w:r w:rsidRPr="008447A3">
        <w:rPr>
          <w:b/>
          <w:bCs/>
          <w:noProof/>
        </w:rPr>
        <w:t>Terrer C, Vicca S, Hungate BA, Phillips RP, Prentice IC</w:t>
      </w:r>
      <w:r w:rsidRPr="008447A3">
        <w:rPr>
          <w:noProof/>
        </w:rPr>
        <w:t xml:space="preserve">. </w:t>
      </w:r>
      <w:r w:rsidRPr="008447A3">
        <w:rPr>
          <w:b/>
          <w:bCs/>
          <w:noProof/>
        </w:rPr>
        <w:t>2016</w:t>
      </w:r>
      <w:r w:rsidRPr="008447A3">
        <w:rPr>
          <w:noProof/>
        </w:rPr>
        <w:t xml:space="preserve">. Mycorrhizal association as a primary control of the CO2 fertilization effect. </w:t>
      </w:r>
      <w:r w:rsidRPr="008447A3">
        <w:rPr>
          <w:i/>
          <w:iCs/>
          <w:noProof/>
        </w:rPr>
        <w:t>Science</w:t>
      </w:r>
      <w:r w:rsidRPr="008447A3">
        <w:rPr>
          <w:noProof/>
        </w:rPr>
        <w:t xml:space="preserve"> </w:t>
      </w:r>
      <w:r w:rsidRPr="008447A3">
        <w:rPr>
          <w:b/>
          <w:bCs/>
          <w:noProof/>
        </w:rPr>
        <w:t>353</w:t>
      </w:r>
      <w:r w:rsidRPr="008447A3">
        <w:rPr>
          <w:noProof/>
        </w:rPr>
        <w:t>: 72–74.</w:t>
      </w:r>
    </w:p>
    <w:p w14:paraId="53010A81" w14:textId="77777777" w:rsidR="008447A3" w:rsidRPr="008447A3" w:rsidRDefault="008447A3" w:rsidP="008447A3">
      <w:pPr>
        <w:widowControl w:val="0"/>
        <w:autoSpaceDE w:val="0"/>
        <w:autoSpaceDN w:val="0"/>
        <w:adjustRightInd w:val="0"/>
        <w:spacing w:line="480" w:lineRule="auto"/>
        <w:rPr>
          <w:noProof/>
        </w:rPr>
      </w:pPr>
      <w:r w:rsidRPr="008447A3">
        <w:rPr>
          <w:b/>
          <w:bCs/>
          <w:noProof/>
        </w:rPr>
        <w:t>Terrer C, Vicca S, Stocker BD, Hungate BA, Phillips RP, Reich PB, Finzi AC, Prentice IC</w:t>
      </w:r>
      <w:r w:rsidRPr="008447A3">
        <w:rPr>
          <w:noProof/>
        </w:rPr>
        <w:t xml:space="preserve">. </w:t>
      </w:r>
      <w:r w:rsidRPr="008447A3">
        <w:rPr>
          <w:b/>
          <w:bCs/>
          <w:noProof/>
        </w:rPr>
        <w:t>2018</w:t>
      </w:r>
      <w:r w:rsidRPr="008447A3">
        <w:rPr>
          <w:noProof/>
        </w:rPr>
        <w:t xml:space="preserve">. Ecosystem responses to elevated &lt;scp&gt;CO&lt;/scp&gt; </w:t>
      </w:r>
      <w:r w:rsidRPr="008447A3">
        <w:rPr>
          <w:noProof/>
          <w:vertAlign w:val="subscript"/>
        </w:rPr>
        <w:t>2</w:t>
      </w:r>
      <w:r w:rsidRPr="008447A3">
        <w:rPr>
          <w:noProof/>
        </w:rPr>
        <w:t xml:space="preserve"> governed by plant–soil interactions and the cost of nitrogen acquisition. </w:t>
      </w:r>
      <w:r w:rsidRPr="008447A3">
        <w:rPr>
          <w:i/>
          <w:iCs/>
          <w:noProof/>
        </w:rPr>
        <w:t>New Phytologist</w:t>
      </w:r>
      <w:r w:rsidRPr="008447A3">
        <w:rPr>
          <w:noProof/>
        </w:rPr>
        <w:t xml:space="preserve"> </w:t>
      </w:r>
      <w:r w:rsidRPr="008447A3">
        <w:rPr>
          <w:b/>
          <w:bCs/>
          <w:noProof/>
        </w:rPr>
        <w:t>217</w:t>
      </w:r>
      <w:r w:rsidRPr="008447A3">
        <w:rPr>
          <w:noProof/>
        </w:rPr>
        <w:t>: 507–522.</w:t>
      </w:r>
    </w:p>
    <w:p w14:paraId="69FCE11C" w14:textId="77777777" w:rsidR="008447A3" w:rsidRPr="008447A3" w:rsidRDefault="008447A3" w:rsidP="008447A3">
      <w:pPr>
        <w:widowControl w:val="0"/>
        <w:autoSpaceDE w:val="0"/>
        <w:autoSpaceDN w:val="0"/>
        <w:adjustRightInd w:val="0"/>
        <w:spacing w:line="480" w:lineRule="auto"/>
        <w:rPr>
          <w:noProof/>
        </w:rPr>
      </w:pPr>
      <w:r w:rsidRPr="008447A3">
        <w:rPr>
          <w:b/>
          <w:bCs/>
          <w:noProof/>
        </w:rPr>
        <w:t>Udvardi M, Poole PS</w:t>
      </w:r>
      <w:r w:rsidRPr="008447A3">
        <w:rPr>
          <w:noProof/>
        </w:rPr>
        <w:t xml:space="preserve">. </w:t>
      </w:r>
      <w:r w:rsidRPr="008447A3">
        <w:rPr>
          <w:b/>
          <w:bCs/>
          <w:noProof/>
        </w:rPr>
        <w:t>2013</w:t>
      </w:r>
      <w:r w:rsidRPr="008447A3">
        <w:rPr>
          <w:noProof/>
        </w:rPr>
        <w:t xml:space="preserve">. Transport and metabolism in legume-rhizobia symbioses. </w:t>
      </w:r>
      <w:r w:rsidRPr="008447A3">
        <w:rPr>
          <w:i/>
          <w:iCs/>
          <w:noProof/>
        </w:rPr>
        <w:t>Annual Review of Plant Biology</w:t>
      </w:r>
      <w:r w:rsidRPr="008447A3">
        <w:rPr>
          <w:noProof/>
        </w:rPr>
        <w:t xml:space="preserve"> </w:t>
      </w:r>
      <w:r w:rsidRPr="008447A3">
        <w:rPr>
          <w:b/>
          <w:bCs/>
          <w:noProof/>
        </w:rPr>
        <w:t>64</w:t>
      </w:r>
      <w:r w:rsidRPr="008447A3">
        <w:rPr>
          <w:noProof/>
        </w:rPr>
        <w:t>: 781–805.</w:t>
      </w:r>
    </w:p>
    <w:p w14:paraId="2554DEBE" w14:textId="77777777" w:rsidR="008447A3" w:rsidRPr="008447A3" w:rsidRDefault="008447A3" w:rsidP="008447A3">
      <w:pPr>
        <w:widowControl w:val="0"/>
        <w:autoSpaceDE w:val="0"/>
        <w:autoSpaceDN w:val="0"/>
        <w:adjustRightInd w:val="0"/>
        <w:spacing w:line="480" w:lineRule="auto"/>
        <w:rPr>
          <w:noProof/>
        </w:rPr>
      </w:pPr>
      <w:r w:rsidRPr="008447A3">
        <w:rPr>
          <w:b/>
          <w:bCs/>
          <w:noProof/>
        </w:rPr>
        <w:t>Vance CP, Heichel GH</w:t>
      </w:r>
      <w:r w:rsidRPr="008447A3">
        <w:rPr>
          <w:noProof/>
        </w:rPr>
        <w:t xml:space="preserve">. </w:t>
      </w:r>
      <w:r w:rsidRPr="008447A3">
        <w:rPr>
          <w:b/>
          <w:bCs/>
          <w:noProof/>
        </w:rPr>
        <w:t>1991</w:t>
      </w:r>
      <w:r w:rsidRPr="008447A3">
        <w:rPr>
          <w:noProof/>
        </w:rPr>
        <w:t xml:space="preserve">. Carbon in N2 fixation: Limitation or exquisite adaptation. </w:t>
      </w:r>
      <w:r w:rsidRPr="008447A3">
        <w:rPr>
          <w:i/>
          <w:iCs/>
          <w:noProof/>
        </w:rPr>
        <w:t>Annual Review of Plant Physiology and Plant Molecular Biology</w:t>
      </w:r>
      <w:r w:rsidRPr="008447A3">
        <w:rPr>
          <w:noProof/>
        </w:rPr>
        <w:t xml:space="preserve"> </w:t>
      </w:r>
      <w:r w:rsidRPr="008447A3">
        <w:rPr>
          <w:b/>
          <w:bCs/>
          <w:noProof/>
        </w:rPr>
        <w:t>42</w:t>
      </w:r>
      <w:r w:rsidRPr="008447A3">
        <w:rPr>
          <w:noProof/>
        </w:rPr>
        <w:t>: 373–392.</w:t>
      </w:r>
    </w:p>
    <w:p w14:paraId="43F1E442" w14:textId="77777777" w:rsidR="008447A3" w:rsidRPr="008447A3" w:rsidRDefault="008447A3" w:rsidP="008447A3">
      <w:pPr>
        <w:widowControl w:val="0"/>
        <w:autoSpaceDE w:val="0"/>
        <w:autoSpaceDN w:val="0"/>
        <w:adjustRightInd w:val="0"/>
        <w:spacing w:line="480" w:lineRule="auto"/>
        <w:rPr>
          <w:noProof/>
        </w:rPr>
      </w:pPr>
      <w:r w:rsidRPr="008447A3">
        <w:rPr>
          <w:b/>
          <w:bCs/>
          <w:noProof/>
        </w:rPr>
        <w:t>Vitousek PM, Howarth RW</w:t>
      </w:r>
      <w:r w:rsidRPr="008447A3">
        <w:rPr>
          <w:noProof/>
        </w:rPr>
        <w:t xml:space="preserve">. </w:t>
      </w:r>
      <w:r w:rsidRPr="008447A3">
        <w:rPr>
          <w:b/>
          <w:bCs/>
          <w:noProof/>
        </w:rPr>
        <w:t>1991</w:t>
      </w:r>
      <w:r w:rsidRPr="008447A3">
        <w:rPr>
          <w:noProof/>
        </w:rPr>
        <w:t xml:space="preserve">. Nitrogen limitation on land and in the sea: How can it occur? </w:t>
      </w:r>
      <w:r w:rsidRPr="008447A3">
        <w:rPr>
          <w:i/>
          <w:iCs/>
          <w:noProof/>
        </w:rPr>
        <w:t>Biogeochemistry</w:t>
      </w:r>
      <w:r w:rsidRPr="008447A3">
        <w:rPr>
          <w:noProof/>
        </w:rPr>
        <w:t xml:space="preserve"> </w:t>
      </w:r>
      <w:r w:rsidRPr="008447A3">
        <w:rPr>
          <w:b/>
          <w:bCs/>
          <w:noProof/>
        </w:rPr>
        <w:t>13</w:t>
      </w:r>
      <w:r w:rsidRPr="008447A3">
        <w:rPr>
          <w:noProof/>
        </w:rPr>
        <w:t>: 87–115.</w:t>
      </w:r>
    </w:p>
    <w:p w14:paraId="31CE8B86" w14:textId="77777777" w:rsidR="008447A3" w:rsidRPr="008447A3" w:rsidRDefault="008447A3" w:rsidP="008447A3">
      <w:pPr>
        <w:widowControl w:val="0"/>
        <w:autoSpaceDE w:val="0"/>
        <w:autoSpaceDN w:val="0"/>
        <w:adjustRightInd w:val="0"/>
        <w:spacing w:line="480" w:lineRule="auto"/>
        <w:rPr>
          <w:noProof/>
        </w:rPr>
      </w:pPr>
      <w:r w:rsidRPr="008447A3">
        <w:rPr>
          <w:b/>
          <w:bCs/>
          <w:noProof/>
        </w:rPr>
        <w:t>Walker AP, Beckerman AP, Gu L, Kattge J, Cernusak LA, Domingues TF, Scales JC, Wohlfahrt G, Wullschleger SD, Woodward FI</w:t>
      </w:r>
      <w:r w:rsidRPr="008447A3">
        <w:rPr>
          <w:noProof/>
        </w:rPr>
        <w:t xml:space="preserve">. </w:t>
      </w:r>
      <w:r w:rsidRPr="008447A3">
        <w:rPr>
          <w:b/>
          <w:bCs/>
          <w:noProof/>
        </w:rPr>
        <w:t>2014</w:t>
      </w:r>
      <w:r w:rsidRPr="008447A3">
        <w:rPr>
          <w:noProof/>
        </w:rPr>
        <w:t xml:space="preserve">. The relationship of leaf photosynthetic traits - Vcmax and Jmax - to leaf nitrogen, leaf phosphorus, and specific leaf area: a meta-analysis and modeling study. </w:t>
      </w:r>
      <w:r w:rsidRPr="008447A3">
        <w:rPr>
          <w:i/>
          <w:iCs/>
          <w:noProof/>
        </w:rPr>
        <w:t>Ecology and Evolution</w:t>
      </w:r>
      <w:r w:rsidRPr="008447A3">
        <w:rPr>
          <w:noProof/>
        </w:rPr>
        <w:t xml:space="preserve"> </w:t>
      </w:r>
      <w:r w:rsidRPr="008447A3">
        <w:rPr>
          <w:b/>
          <w:bCs/>
          <w:noProof/>
        </w:rPr>
        <w:t>4</w:t>
      </w:r>
      <w:r w:rsidRPr="008447A3">
        <w:rPr>
          <w:noProof/>
        </w:rPr>
        <w:t>: 3218–3235.</w:t>
      </w:r>
    </w:p>
    <w:p w14:paraId="5BCB5B76" w14:textId="77777777" w:rsidR="008447A3" w:rsidRPr="008447A3" w:rsidRDefault="008447A3" w:rsidP="008447A3">
      <w:pPr>
        <w:widowControl w:val="0"/>
        <w:autoSpaceDE w:val="0"/>
        <w:autoSpaceDN w:val="0"/>
        <w:adjustRightInd w:val="0"/>
        <w:spacing w:line="480" w:lineRule="auto"/>
        <w:rPr>
          <w:noProof/>
        </w:rPr>
      </w:pPr>
      <w:r w:rsidRPr="008447A3">
        <w:rPr>
          <w:b/>
          <w:bCs/>
          <w:noProof/>
        </w:rPr>
        <w:t>Waring EF, Perkowski EA, Smith NG</w:t>
      </w:r>
      <w:r w:rsidRPr="008447A3">
        <w:rPr>
          <w:noProof/>
        </w:rPr>
        <w:t>. Soil nitrogen fertilization reduces relative leaf nitrogen allocation to photosynthesis.</w:t>
      </w:r>
    </w:p>
    <w:p w14:paraId="23809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Wellburn AR</w:t>
      </w:r>
      <w:r w:rsidRPr="008447A3">
        <w:rPr>
          <w:noProof/>
        </w:rPr>
        <w:t xml:space="preserve">. </w:t>
      </w:r>
      <w:r w:rsidRPr="008447A3">
        <w:rPr>
          <w:b/>
          <w:bCs/>
          <w:noProof/>
        </w:rPr>
        <w:t>1994</w:t>
      </w:r>
      <w:r w:rsidRPr="008447A3">
        <w:rPr>
          <w:noProof/>
        </w:rPr>
        <w:t xml:space="preserve">. The spectral determination of chlorophylls a and b, as well as total </w:t>
      </w:r>
      <w:r w:rsidRPr="008447A3">
        <w:rPr>
          <w:noProof/>
        </w:rPr>
        <w:lastRenderedPageBreak/>
        <w:t xml:space="preserve">carotenoids, using various solvents with spectrophotometers of different resolution. </w:t>
      </w:r>
      <w:r w:rsidRPr="008447A3">
        <w:rPr>
          <w:i/>
          <w:iCs/>
          <w:noProof/>
        </w:rPr>
        <w:t>Journal of Plant Physiology</w:t>
      </w:r>
      <w:r w:rsidRPr="008447A3">
        <w:rPr>
          <w:noProof/>
        </w:rPr>
        <w:t xml:space="preserve"> </w:t>
      </w:r>
      <w:r w:rsidRPr="008447A3">
        <w:rPr>
          <w:b/>
          <w:bCs/>
          <w:noProof/>
        </w:rPr>
        <w:t>144</w:t>
      </w:r>
      <w:r w:rsidRPr="008447A3">
        <w:rPr>
          <w:noProof/>
        </w:rPr>
        <w:t>: 307–313.</w:t>
      </w:r>
    </w:p>
    <w:p w14:paraId="175A0BA7" w14:textId="77777777" w:rsidR="008447A3" w:rsidRPr="008447A3" w:rsidRDefault="008447A3" w:rsidP="008447A3">
      <w:pPr>
        <w:widowControl w:val="0"/>
        <w:autoSpaceDE w:val="0"/>
        <w:autoSpaceDN w:val="0"/>
        <w:adjustRightInd w:val="0"/>
        <w:spacing w:line="480" w:lineRule="auto"/>
        <w:rPr>
          <w:noProof/>
        </w:rPr>
      </w:pPr>
      <w:r w:rsidRPr="008447A3">
        <w:rPr>
          <w:b/>
          <w:bCs/>
          <w:noProof/>
        </w:rPr>
        <w:t>Wen Z, White PJ, Shen J, Lambers H</w:t>
      </w:r>
      <w:r w:rsidRPr="008447A3">
        <w:rPr>
          <w:noProof/>
        </w:rPr>
        <w:t xml:space="preserve">. </w:t>
      </w:r>
      <w:r w:rsidRPr="008447A3">
        <w:rPr>
          <w:b/>
          <w:bCs/>
          <w:noProof/>
        </w:rPr>
        <w:t>2022</w:t>
      </w:r>
      <w:r w:rsidRPr="008447A3">
        <w:rPr>
          <w:noProof/>
        </w:rPr>
        <w:t xml:space="preserve">. Linking root exudation to belowground economic traits for resource acquisition. </w:t>
      </w:r>
      <w:r w:rsidRPr="008447A3">
        <w:rPr>
          <w:i/>
          <w:iCs/>
          <w:noProof/>
        </w:rPr>
        <w:t>New Phytologist</w:t>
      </w:r>
      <w:r w:rsidRPr="008447A3">
        <w:rPr>
          <w:noProof/>
        </w:rPr>
        <w:t xml:space="preserve"> </w:t>
      </w:r>
      <w:r w:rsidRPr="008447A3">
        <w:rPr>
          <w:b/>
          <w:bCs/>
          <w:noProof/>
        </w:rPr>
        <w:t>233</w:t>
      </w:r>
      <w:r w:rsidRPr="008447A3">
        <w:rPr>
          <w:noProof/>
        </w:rPr>
        <w:t>: 1620–1635.</w:t>
      </w:r>
    </w:p>
    <w:p w14:paraId="747DC654"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Westerband AC, Wright IJ, Maire V, Paillassa J, Prentice IC, Atkin OK, Bloomfield KJ, Cernusak LA, Dong N, Gleason SM, </w:t>
      </w:r>
      <w:r w:rsidRPr="008447A3">
        <w:rPr>
          <w:b/>
          <w:bCs/>
          <w:i/>
          <w:iCs/>
          <w:noProof/>
        </w:rPr>
        <w:t>et al.</w:t>
      </w:r>
      <w:r w:rsidRPr="008447A3">
        <w:rPr>
          <w:noProof/>
        </w:rPr>
        <w:t xml:space="preserve"> </w:t>
      </w:r>
      <w:r w:rsidRPr="008447A3">
        <w:rPr>
          <w:b/>
          <w:bCs/>
          <w:noProof/>
        </w:rPr>
        <w:t>2022</w:t>
      </w:r>
      <w:r w:rsidRPr="008447A3">
        <w:rPr>
          <w:noProof/>
        </w:rPr>
        <w:t xml:space="preserve">. Coordination of photosynthetic traits across soil and climate gradients. </w:t>
      </w:r>
      <w:r w:rsidRPr="008447A3">
        <w:rPr>
          <w:i/>
          <w:iCs/>
          <w:noProof/>
        </w:rPr>
        <w:t>Global Change Biology</w:t>
      </w:r>
      <w:r w:rsidRPr="008447A3">
        <w:rPr>
          <w:noProof/>
        </w:rPr>
        <w:t>: 1–29.</w:t>
      </w:r>
    </w:p>
    <w:p w14:paraId="182E7B5B" w14:textId="77777777" w:rsidR="008447A3" w:rsidRPr="008447A3" w:rsidRDefault="008447A3" w:rsidP="008447A3">
      <w:pPr>
        <w:widowControl w:val="0"/>
        <w:autoSpaceDE w:val="0"/>
        <w:autoSpaceDN w:val="0"/>
        <w:adjustRightInd w:val="0"/>
        <w:spacing w:line="480" w:lineRule="auto"/>
        <w:rPr>
          <w:noProof/>
        </w:rPr>
      </w:pPr>
      <w:r w:rsidRPr="008447A3">
        <w:rPr>
          <w:b/>
          <w:bCs/>
          <w:noProof/>
        </w:rPr>
        <w:t>Wright IJ, Reich PB, Westoby M</w:t>
      </w:r>
      <w:r w:rsidRPr="008447A3">
        <w:rPr>
          <w:noProof/>
        </w:rPr>
        <w:t xml:space="preserve">. </w:t>
      </w:r>
      <w:r w:rsidRPr="008447A3">
        <w:rPr>
          <w:b/>
          <w:bCs/>
          <w:noProof/>
        </w:rPr>
        <w:t>2003</w:t>
      </w:r>
      <w:r w:rsidRPr="008447A3">
        <w:rPr>
          <w:noProof/>
        </w:rPr>
        <w:t xml:space="preserve">. Least-cost input mixtures of water and nitrogen for photosynthesis. </w:t>
      </w:r>
      <w:r w:rsidRPr="008447A3">
        <w:rPr>
          <w:i/>
          <w:iCs/>
          <w:noProof/>
        </w:rPr>
        <w:t>The American Naturalist</w:t>
      </w:r>
      <w:r w:rsidRPr="008447A3">
        <w:rPr>
          <w:noProof/>
        </w:rPr>
        <w:t xml:space="preserve"> </w:t>
      </w:r>
      <w:r w:rsidRPr="008447A3">
        <w:rPr>
          <w:b/>
          <w:bCs/>
          <w:noProof/>
        </w:rPr>
        <w:t>161</w:t>
      </w:r>
      <w:r w:rsidRPr="008447A3">
        <w:rPr>
          <w:noProof/>
        </w:rPr>
        <w:t>: 98–111.</w:t>
      </w:r>
    </w:p>
    <w:p w14:paraId="4A3F08D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Zaehle S, Medlyn BE, De Kauwe MG, Walker AP, Dietze MC, Hickler T, Luo Y, Wang YP, El-Masri B, Thornton P, </w:t>
      </w:r>
      <w:r w:rsidRPr="008447A3">
        <w:rPr>
          <w:b/>
          <w:bCs/>
          <w:i/>
          <w:iCs/>
          <w:noProof/>
        </w:rPr>
        <w:t>et al.</w:t>
      </w:r>
      <w:r w:rsidRPr="008447A3">
        <w:rPr>
          <w:noProof/>
        </w:rPr>
        <w:t xml:space="preserve"> </w:t>
      </w:r>
      <w:r w:rsidRPr="008447A3">
        <w:rPr>
          <w:b/>
          <w:bCs/>
          <w:noProof/>
        </w:rPr>
        <w:t>2014</w:t>
      </w:r>
      <w:r w:rsidRPr="008447A3">
        <w:rPr>
          <w:noProof/>
        </w:rPr>
        <w:t xml:space="preserve">. Evaluation of 11 terrestrial carbon-nitrogen cycle models against observations from two temperate Free-Air CO2 Enrichment studies. </w:t>
      </w:r>
      <w:r w:rsidRPr="008447A3">
        <w:rPr>
          <w:i/>
          <w:iCs/>
          <w:noProof/>
        </w:rPr>
        <w:t>New Phytologist</w:t>
      </w:r>
      <w:r w:rsidRPr="008447A3">
        <w:rPr>
          <w:noProof/>
        </w:rPr>
        <w:t xml:space="preserve"> </w:t>
      </w:r>
      <w:r w:rsidRPr="008447A3">
        <w:rPr>
          <w:b/>
          <w:bCs/>
          <w:noProof/>
        </w:rPr>
        <w:t>202</w:t>
      </w:r>
      <w:r w:rsidRPr="008447A3">
        <w:rPr>
          <w:noProof/>
        </w:rPr>
        <w:t>: 803–822.</w:t>
      </w:r>
    </w:p>
    <w:p w14:paraId="4B231BC7" w14:textId="6F42A4C0" w:rsidR="00E60BAC" w:rsidRPr="00E60BAC" w:rsidRDefault="00E60BAC" w:rsidP="008447A3">
      <w:pPr>
        <w:widowControl w:val="0"/>
        <w:autoSpaceDE w:val="0"/>
        <w:autoSpaceDN w:val="0"/>
        <w:adjustRightInd w:val="0"/>
        <w:spacing w:line="480" w:lineRule="auto"/>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11T14:33:00Z" w:initials="PEA">
    <w:p w14:paraId="62173513" w14:textId="43736B6D" w:rsidR="006415D1" w:rsidRDefault="006415D1">
      <w:pPr>
        <w:pStyle w:val="CommentText"/>
      </w:pPr>
      <w:r>
        <w:rPr>
          <w:rStyle w:val="CommentReference"/>
        </w:rPr>
        <w:annotationRef/>
      </w:r>
      <w:r>
        <w:t>Tried my best to incorporate results into a single unit for the thesis chapter. Any thoughts on whether it makes sense to submit to a journal as a single unit (would require massive cutting throughout given current word count) or if there are any clear delineations for dividing into multiple manuscripts would be great!</w:t>
      </w:r>
    </w:p>
  </w:comment>
  <w:comment w:id="1" w:author="Perkowski, Evan A" w:date="2023-01-11T14:45:00Z" w:initials="PEA">
    <w:p w14:paraId="06D5D0C1" w14:textId="367EE5DC" w:rsidR="006415D1" w:rsidRDefault="006415D1">
      <w:pPr>
        <w:pStyle w:val="CommentText"/>
      </w:pPr>
      <w:r>
        <w:rPr>
          <w:rStyle w:val="CommentReference"/>
        </w:rPr>
        <w:annotationRef/>
      </w:r>
      <w:r>
        <w:t>Open to journal suggestions, although this might be better left for when we decide how to divide the content</w:t>
      </w:r>
    </w:p>
  </w:comment>
  <w:comment w:id="2" w:author="Nick Smith" w:date="2023-01-12T15:03:00Z" w:initials="NGS">
    <w:p w14:paraId="747FB5E9" w14:textId="5CA0971E" w:rsidR="006415D1" w:rsidRDefault="006415D1">
      <w:pPr>
        <w:pStyle w:val="CommentText"/>
      </w:pPr>
      <w:r>
        <w:rPr>
          <w:rStyle w:val="CommentReference"/>
        </w:rPr>
        <w:annotationRef/>
      </w:r>
      <w:r>
        <w:t>Only just opened the doc, but this title makes me think that the whole-plant stuff should be shuttled to a separate manuscript</w:t>
      </w:r>
    </w:p>
  </w:comment>
  <w:comment w:id="3" w:author="Nick Smith" w:date="2023-01-13T10:49:00Z" w:initials="NGS">
    <w:p w14:paraId="3651F03D" w14:textId="089031BA" w:rsidR="004722BD" w:rsidRDefault="004722BD">
      <w:pPr>
        <w:pStyle w:val="CommentText"/>
      </w:pPr>
      <w:r>
        <w:rPr>
          <w:rStyle w:val="CommentReference"/>
        </w:rPr>
        <w:annotationRef/>
      </w:r>
      <w:r>
        <w:t>Now after rereading I’m not sure it should. The major thing that comes across to me is that this is very strong evidence for optimal trait coordination being the driver of leaf responses AND a major contributor to growth stimulation under elevated CO2 (a really cool coupled set of findings!!)</w:t>
      </w:r>
    </w:p>
  </w:comment>
  <w:comment w:id="4" w:author="Perkowski, Evan A" w:date="2023-01-13T16:32:00Z" w:initials="PEA">
    <w:p w14:paraId="1A129C7E" w14:textId="76577716" w:rsidR="008447A3" w:rsidRPr="008447A3" w:rsidRDefault="008447A3" w:rsidP="008447A3">
      <w:pPr>
        <w:spacing w:line="360" w:lineRule="auto"/>
      </w:pPr>
      <w:r>
        <w:rPr>
          <w:rStyle w:val="CommentReference"/>
        </w:rPr>
        <w:annotationRef/>
      </w:r>
      <w:r>
        <w:t>Perhaps “</w:t>
      </w:r>
      <w:r>
        <w:t>Optimal resource investment to photosynthetic capacity maximizes nutrient allocation to whole plant growth under elevated CO</w:t>
      </w:r>
      <w:r>
        <w:rPr>
          <w:vertAlign w:val="subscript"/>
        </w:rPr>
        <w:t>2</w:t>
      </w:r>
      <w:r>
        <w:t>” is good enough for the thesis?</w:t>
      </w:r>
    </w:p>
  </w:comment>
  <w:comment w:id="5" w:author="Nick Smith" w:date="2023-01-12T15:15:00Z" w:initials="NGS">
    <w:p w14:paraId="3A3774C6" w14:textId="439CE531" w:rsidR="006415D1" w:rsidRDefault="006415D1">
      <w:pPr>
        <w:pStyle w:val="CommentText"/>
      </w:pPr>
      <w:r>
        <w:rPr>
          <w:rStyle w:val="CommentReference"/>
        </w:rPr>
        <w:annotationRef/>
      </w:r>
      <w:r>
        <w:t>Not clear how this follows? If reduced costs, why reduced Vcmax?</w:t>
      </w:r>
    </w:p>
  </w:comment>
  <w:comment w:id="7" w:author="Nick Smith" w:date="2023-01-12T15:39:00Z" w:initials="NGS">
    <w:p w14:paraId="6FE2CA21" w14:textId="7D0F4D36" w:rsidR="006415D1" w:rsidRDefault="006415D1">
      <w:pPr>
        <w:pStyle w:val="CommentText"/>
      </w:pPr>
      <w:r>
        <w:rPr>
          <w:rStyle w:val="CommentReference"/>
        </w:rPr>
        <w:annotationRef/>
      </w:r>
      <w:r>
        <w:t>Even for the high co2 plants?</w:t>
      </w:r>
    </w:p>
  </w:comment>
  <w:comment w:id="8" w:author="Perkowski, Evan A" w:date="2023-01-09T10:28:00Z" w:initials="PEA">
    <w:p w14:paraId="774BFE03" w14:textId="5DB9441D" w:rsidR="006415D1" w:rsidRDefault="006415D1">
      <w:pPr>
        <w:pStyle w:val="CommentText"/>
      </w:pPr>
      <w:r>
        <w:rPr>
          <w:rStyle w:val="CommentReference"/>
        </w:rPr>
        <w:annotationRef/>
      </w:r>
      <w:r>
        <w:t>Including d13C/d15N for now. Trait descriptions included here and throughout as highlighted text, with placeholder plots for %</w:t>
      </w:r>
      <w:proofErr w:type="spellStart"/>
      <w:r>
        <w:t>Ndfa</w:t>
      </w:r>
      <w:proofErr w:type="spellEnd"/>
      <w:r>
        <w:t xml:space="preserve"> and </w:t>
      </w:r>
      <w:proofErr w:type="spellStart"/>
      <w:r>
        <w:t>iWUE</w:t>
      </w:r>
      <w:proofErr w:type="spellEnd"/>
      <w:r>
        <w:t xml:space="preserve"> also included.</w:t>
      </w:r>
    </w:p>
    <w:p w14:paraId="27770027" w14:textId="34D910E8" w:rsidR="006415D1" w:rsidRDefault="006415D1">
      <w:pPr>
        <w:pStyle w:val="CommentText"/>
      </w:pPr>
    </w:p>
    <w:p w14:paraId="44B5410D" w14:textId="7471A355" w:rsidR="006415D1" w:rsidRDefault="006415D1">
      <w:pPr>
        <w:pStyle w:val="CommentText"/>
      </w:pPr>
      <w:r>
        <w:t>Will plan on not including isotope data into the chapter if we do not have the data by the end of next week (1/20)</w:t>
      </w:r>
    </w:p>
  </w:comment>
  <w:comment w:id="9" w:author="Nick Smith" w:date="2023-01-12T15:44:00Z" w:initials="NGS">
    <w:p w14:paraId="57483001" w14:textId="459D3668" w:rsidR="006415D1" w:rsidRDefault="006415D1">
      <w:pPr>
        <w:pStyle w:val="CommentText"/>
      </w:pPr>
      <w:r>
        <w:rPr>
          <w:rStyle w:val="CommentReference"/>
        </w:rPr>
        <w:annotationRef/>
      </w:r>
      <w:r>
        <w:t>We’re they all pretty perfect at 25C?</w:t>
      </w:r>
    </w:p>
  </w:comment>
  <w:comment w:id="10" w:author="Perkowski, Evan A" w:date="2023-01-10T14:49:00Z" w:initials="PEA">
    <w:p w14:paraId="6C780E19" w14:textId="3EC37738" w:rsidR="006415D1" w:rsidRDefault="006415D1">
      <w:pPr>
        <w:pStyle w:val="CommentText"/>
      </w:pPr>
      <w:r>
        <w:rPr>
          <w:rStyle w:val="CommentReference"/>
        </w:rPr>
        <w:annotationRef/>
      </w:r>
      <w:r>
        <w:t>Random thought: could maybe cut stomatal limitation both here and in Results in the interest of brevity</w:t>
      </w:r>
    </w:p>
  </w:comment>
  <w:comment w:id="11" w:author="Nick Smith" w:date="2023-01-12T15:44:00Z" w:initials="NGS">
    <w:p w14:paraId="4E309FE4" w14:textId="74BD491E" w:rsidR="006415D1" w:rsidRDefault="006415D1">
      <w:pPr>
        <w:pStyle w:val="CommentText"/>
      </w:pPr>
      <w:r>
        <w:rPr>
          <w:rStyle w:val="CommentReference"/>
        </w:rPr>
        <w:annotationRef/>
      </w:r>
      <w:r>
        <w:t>I agree that it may not be needed (not mentioned in Intro)</w:t>
      </w:r>
    </w:p>
  </w:comment>
  <w:comment w:id="12" w:author="Nick Smith" w:date="2023-01-12T16:20:00Z" w:initials="NGS">
    <w:p w14:paraId="2FA14151" w14:textId="2AA51B90" w:rsidR="006415D1" w:rsidRDefault="006415D1">
      <w:pPr>
        <w:pStyle w:val="CommentText"/>
      </w:pPr>
      <w:r>
        <w:rPr>
          <w:rStyle w:val="CommentReference"/>
        </w:rPr>
        <w:annotationRef/>
      </w:r>
      <w:r>
        <w:t>Maybe add a reason for this. Because they were assumed to have been invaded by bacteria from other pots/outside sources?</w:t>
      </w:r>
    </w:p>
  </w:comment>
  <w:comment w:id="13" w:author="Nick Smith" w:date="2023-01-13T08:36:00Z" w:initials="NGS">
    <w:p w14:paraId="6FCF98C8" w14:textId="3A88A32B" w:rsidR="006415D1" w:rsidRDefault="006415D1">
      <w:pPr>
        <w:pStyle w:val="CommentText"/>
      </w:pPr>
      <w:r>
        <w:rPr>
          <w:rStyle w:val="CommentReference"/>
        </w:rPr>
        <w:annotationRef/>
      </w:r>
      <w:r>
        <w:t>Only plants can downregulate (could reword if you prefer that language)</w:t>
      </w:r>
    </w:p>
  </w:comment>
  <w:comment w:id="14" w:author="Nick Smith" w:date="2023-01-13T08:45:00Z" w:initials="NGS">
    <w:p w14:paraId="05C634E5" w14:textId="042DA87C" w:rsidR="006415D1" w:rsidRDefault="006415D1">
      <w:pPr>
        <w:pStyle w:val="CommentText"/>
      </w:pPr>
      <w:r>
        <w:rPr>
          <w:rStyle w:val="CommentReference"/>
        </w:rPr>
        <w:annotationRef/>
      </w:r>
      <w:r>
        <w:t>Please check</w:t>
      </w:r>
    </w:p>
  </w:comment>
  <w:comment w:id="15" w:author="Nick Smith" w:date="2023-01-13T08:47:00Z" w:initials="NGS">
    <w:p w14:paraId="0E1DC183" w14:textId="18DC7FF2" w:rsidR="006415D1" w:rsidRDefault="006415D1">
      <w:pPr>
        <w:pStyle w:val="CommentText"/>
      </w:pPr>
      <w:r>
        <w:rPr>
          <w:rStyle w:val="CommentReference"/>
        </w:rPr>
        <w:annotationRef/>
      </w:r>
      <w:r>
        <w:t>Please check, basing this off the graph</w:t>
      </w:r>
    </w:p>
  </w:comment>
  <w:comment w:id="16" w:author="Nick Smith" w:date="2023-01-13T08:49:00Z" w:initials="NGS">
    <w:p w14:paraId="70B3FB69" w14:textId="53859207" w:rsidR="006415D1" w:rsidRDefault="006415D1">
      <w:pPr>
        <w:pStyle w:val="CommentText"/>
      </w:pPr>
      <w:r>
        <w:rPr>
          <w:rStyle w:val="CommentReference"/>
        </w:rPr>
        <w:annotationRef/>
      </w:r>
      <w:r>
        <w:t>I actually think this is a cool result!</w:t>
      </w:r>
    </w:p>
  </w:comment>
  <w:comment w:id="17" w:author="Nick Smith" w:date="2023-01-13T08:52:00Z" w:initials="NGS">
    <w:p w14:paraId="2495FF5B" w14:textId="54B3D350" w:rsidR="006415D1" w:rsidRDefault="006415D1">
      <w:pPr>
        <w:pStyle w:val="CommentText"/>
      </w:pPr>
      <w:r>
        <w:rPr>
          <w:rStyle w:val="CommentReference"/>
        </w:rPr>
        <w:annotationRef/>
      </w:r>
      <w:r>
        <w:t>No conductance figures? Might be nice to at least have them in the supplement</w:t>
      </w:r>
    </w:p>
  </w:comment>
  <w:comment w:id="18" w:author="Nick Smith" w:date="2023-01-13T09:09:00Z" w:initials="NGS">
    <w:p w14:paraId="351F78ED" w14:textId="077AED9F" w:rsidR="006415D1" w:rsidRDefault="006415D1">
      <w:pPr>
        <w:pStyle w:val="CommentText"/>
      </w:pPr>
      <w:r>
        <w:rPr>
          <w:rStyle w:val="CommentReference"/>
        </w:rPr>
        <w:annotationRef/>
      </w:r>
      <w:r>
        <w:t>This makes sense, but for some reason took me a long time to wrap my head around. A figure (even supplementary) might help</w:t>
      </w:r>
    </w:p>
  </w:comment>
  <w:comment w:id="19" w:author="Nick Smith" w:date="2023-01-13T09:26:00Z" w:initials="NGS">
    <w:p w14:paraId="7B9D5A35" w14:textId="21EEE248" w:rsidR="006415D1" w:rsidRDefault="006415D1">
      <w:pPr>
        <w:pStyle w:val="CommentText"/>
      </w:pPr>
      <w:r>
        <w:rPr>
          <w:rStyle w:val="CommentReference"/>
        </w:rPr>
        <w:annotationRef/>
      </w:r>
      <w:r>
        <w:t>This is a bit hard to visualize without a figure</w:t>
      </w:r>
    </w:p>
  </w:comment>
  <w:comment w:id="20" w:author="Nick Smith" w:date="2023-01-13T09:28:00Z" w:initials="NGS">
    <w:p w14:paraId="373749B4" w14:textId="545E6C4F" w:rsidR="006415D1" w:rsidRDefault="006415D1">
      <w:pPr>
        <w:pStyle w:val="CommentText"/>
      </w:pPr>
      <w:r>
        <w:rPr>
          <w:rStyle w:val="CommentReference"/>
        </w:rPr>
        <w:annotationRef/>
      </w:r>
      <w:r>
        <w:t>Ok, I see it is included in the figure, but you can’t visualize the 3-way interaction. Could you maybe restructure to have 4 lines in a single panel for each of the CO2 by inoculation treatments?</w:t>
      </w:r>
    </w:p>
  </w:comment>
  <w:comment w:id="21" w:author="Nick Smith" w:date="2023-01-13T09:30:00Z" w:initials="NGS">
    <w:p w14:paraId="46E66AF9" w14:textId="3E809FA4" w:rsidR="006415D1" w:rsidRDefault="006415D1">
      <w:pPr>
        <w:pStyle w:val="CommentText"/>
      </w:pPr>
      <w:r>
        <w:rPr>
          <w:rStyle w:val="CommentReference"/>
        </w:rPr>
        <w:annotationRef/>
      </w:r>
      <w:r>
        <w:t>As noted above, I wonder if here and throughout it might be more effective to have one panel with four lines for each of the CO2 by inoculation treatments. Maybe you’ve already considered that, but might be worth taking a look at if not</w:t>
      </w:r>
    </w:p>
  </w:comment>
  <w:comment w:id="22" w:author="Nick Smith" w:date="2023-01-13T09:36:00Z" w:initials="NGS">
    <w:p w14:paraId="49576C0A" w14:textId="629A47C3" w:rsidR="006415D1" w:rsidRDefault="006415D1">
      <w:pPr>
        <w:pStyle w:val="CommentText"/>
      </w:pPr>
      <w:r>
        <w:rPr>
          <w:rStyle w:val="CommentReference"/>
        </w:rPr>
        <w:annotationRef/>
      </w:r>
      <w:r>
        <w:t>Main point 1</w:t>
      </w:r>
    </w:p>
  </w:comment>
  <w:comment w:id="23" w:author="Nick Smith" w:date="2023-01-13T09:37:00Z" w:initials="NGS">
    <w:p w14:paraId="1CBBE531" w14:textId="632701F2" w:rsidR="006415D1" w:rsidRDefault="006415D1">
      <w:pPr>
        <w:pStyle w:val="CommentText"/>
      </w:pPr>
      <w:r>
        <w:rPr>
          <w:rStyle w:val="CommentReference"/>
        </w:rPr>
        <w:annotationRef/>
      </w:r>
      <w:r>
        <w:t>Main point 2</w:t>
      </w:r>
    </w:p>
  </w:comment>
  <w:comment w:id="24" w:author="Nick Smith" w:date="2023-01-13T09:38:00Z" w:initials="NGS">
    <w:p w14:paraId="6C49EAEA" w14:textId="6A63490C" w:rsidR="006415D1" w:rsidRDefault="006415D1">
      <w:pPr>
        <w:pStyle w:val="CommentText"/>
      </w:pPr>
      <w:r>
        <w:rPr>
          <w:rStyle w:val="CommentReference"/>
        </w:rPr>
        <w:annotationRef/>
      </w:r>
      <w:r>
        <w:t>Basis for title?</w:t>
      </w:r>
    </w:p>
  </w:comment>
  <w:comment w:id="25" w:author="Nick Smith" w:date="2023-01-13T09:47:00Z" w:initials="NGS">
    <w:p w14:paraId="4BE26722" w14:textId="171B4989" w:rsidR="00E80627" w:rsidRDefault="00E80627">
      <w:pPr>
        <w:pStyle w:val="CommentText"/>
      </w:pPr>
      <w:r>
        <w:rPr>
          <w:rStyle w:val="CommentReference"/>
        </w:rPr>
        <w:annotationRef/>
      </w:r>
      <w:r>
        <w:t>All rehashing of the results that could be trimmed</w:t>
      </w:r>
    </w:p>
  </w:comment>
  <w:comment w:id="26" w:author="Nick Smith" w:date="2023-01-13T10:36:00Z" w:initials="NGS">
    <w:p w14:paraId="549D9889" w14:textId="3B0B6D6C" w:rsidR="00085CE6" w:rsidRDefault="00085CE6">
      <w:pPr>
        <w:pStyle w:val="CommentText"/>
      </w:pPr>
      <w:r>
        <w:rPr>
          <w:rStyle w:val="CommentReference"/>
        </w:rPr>
        <w:annotationRef/>
      </w:r>
      <w:r>
        <w:t xml:space="preserve">I’m not </w:t>
      </w:r>
      <w:r w:rsidR="00B17280">
        <w:t>sure I fully grasp this</w:t>
      </w:r>
    </w:p>
  </w:comment>
  <w:comment w:id="27" w:author="Nick Smith" w:date="2023-01-13T10:36:00Z" w:initials="NGS">
    <w:p w14:paraId="4948BBB6" w14:textId="567A0E9D" w:rsidR="00B17280" w:rsidRDefault="00B17280">
      <w:pPr>
        <w:pStyle w:val="CommentText"/>
      </w:pPr>
      <w:r>
        <w:rPr>
          <w:rStyle w:val="CommentReference"/>
        </w:rPr>
        <w:annotationRef/>
      </w:r>
      <w:r>
        <w:t>But the relative investment was reduced?</w:t>
      </w:r>
    </w:p>
  </w:comment>
  <w:comment w:id="28" w:author="Nick Smith" w:date="2023-01-13T10:37:00Z" w:initials="NGS">
    <w:p w14:paraId="45147000" w14:textId="3383EAB0" w:rsidR="007B5D9F" w:rsidRDefault="007B5D9F">
      <w:pPr>
        <w:pStyle w:val="CommentText"/>
      </w:pPr>
      <w:r>
        <w:rPr>
          <w:rStyle w:val="CommentReference"/>
        </w:rPr>
        <w:annotationRef/>
      </w:r>
      <w:r>
        <w:t>Contradicts point commented on above</w:t>
      </w:r>
    </w:p>
  </w:comment>
  <w:comment w:id="29" w:author="Nick Smith" w:date="2023-01-13T10:38:00Z" w:initials="NGS">
    <w:p w14:paraId="6CA4AFC8" w14:textId="5C878F95" w:rsidR="00991413" w:rsidRDefault="00991413">
      <w:pPr>
        <w:pStyle w:val="CommentText"/>
      </w:pPr>
      <w:r>
        <w:rPr>
          <w:rStyle w:val="CommentReference"/>
        </w:rPr>
        <w:annotationRef/>
      </w:r>
      <w:r>
        <w:t>Ok, but then this points to the growth stimulation being due to a reduction in per tissue N demand, which is super cool!</w:t>
      </w:r>
    </w:p>
  </w:comment>
  <w:comment w:id="30" w:author="Nick Smith" w:date="2023-01-13T10:42:00Z" w:initials="NGS">
    <w:p w14:paraId="3AB0BAB1" w14:textId="0440BE64" w:rsidR="002C7F94" w:rsidRDefault="002C7F94">
      <w:pPr>
        <w:pStyle w:val="CommentText"/>
      </w:pPr>
      <w:r>
        <w:rPr>
          <w:rStyle w:val="CommentReference"/>
        </w:rPr>
        <w:annotationRef/>
      </w:r>
      <w:r>
        <w:t>Key point</w:t>
      </w:r>
    </w:p>
  </w:comment>
  <w:comment w:id="31" w:author="Nick Smith" w:date="2023-01-13T10:43:00Z" w:initials="NGS">
    <w:p w14:paraId="29D161D2" w14:textId="6FB1D09D" w:rsidR="002C7F94" w:rsidRDefault="002C7F94">
      <w:pPr>
        <w:pStyle w:val="CommentText"/>
      </w:pPr>
      <w:r>
        <w:rPr>
          <w:rStyle w:val="CommentReference"/>
        </w:rPr>
        <w:annotationRef/>
      </w:r>
      <w:r>
        <w:t>The leaf traits seem heavily impacted by CO2 though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173513" w15:done="0"/>
  <w15:commentEx w15:paraId="06D5D0C1" w15:done="0"/>
  <w15:commentEx w15:paraId="747FB5E9" w15:done="0"/>
  <w15:commentEx w15:paraId="3651F03D" w15:paraIdParent="747FB5E9" w15:done="0"/>
  <w15:commentEx w15:paraId="1A129C7E" w15:paraIdParent="747FB5E9" w15:done="0"/>
  <w15:commentEx w15:paraId="3A3774C6" w15:done="0"/>
  <w15:commentEx w15:paraId="6FE2CA21" w15:done="0"/>
  <w15:commentEx w15:paraId="44B5410D" w15:done="0"/>
  <w15:commentEx w15:paraId="57483001" w15:done="0"/>
  <w15:commentEx w15:paraId="6C780E19" w15:done="0"/>
  <w15:commentEx w15:paraId="4E309FE4" w15:paraIdParent="6C780E19" w15:done="0"/>
  <w15:commentEx w15:paraId="2FA14151" w15:done="0"/>
  <w15:commentEx w15:paraId="6FCF98C8" w15:done="0"/>
  <w15:commentEx w15:paraId="05C634E5" w15:done="0"/>
  <w15:commentEx w15:paraId="0E1DC183" w15:done="0"/>
  <w15:commentEx w15:paraId="70B3FB69" w15:done="0"/>
  <w15:commentEx w15:paraId="2495FF5B" w15:done="0"/>
  <w15:commentEx w15:paraId="351F78ED" w15:done="0"/>
  <w15:commentEx w15:paraId="7B9D5A35" w15:done="0"/>
  <w15:commentEx w15:paraId="373749B4" w15:paraIdParent="7B9D5A35" w15:done="0"/>
  <w15:commentEx w15:paraId="46E66AF9" w15:done="0"/>
  <w15:commentEx w15:paraId="49576C0A" w15:done="0"/>
  <w15:commentEx w15:paraId="1CBBE531" w15:done="0"/>
  <w15:commentEx w15:paraId="6C49EAEA" w15:done="0"/>
  <w15:commentEx w15:paraId="4BE26722" w15:done="0"/>
  <w15:commentEx w15:paraId="549D9889" w15:done="0"/>
  <w15:commentEx w15:paraId="4948BBB6" w15:done="0"/>
  <w15:commentEx w15:paraId="45147000" w15:done="0"/>
  <w15:commentEx w15:paraId="6CA4AFC8" w15:done="0"/>
  <w15:commentEx w15:paraId="3AB0BAB1" w15:done="0"/>
  <w15:commentEx w15:paraId="29D161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9472B" w16cex:dateUtc="2023-01-11T20:33:00Z"/>
  <w16cex:commentExtensible w16cex:durableId="27694A26" w16cex:dateUtc="2023-01-11T20:45:00Z"/>
  <w16cex:commentExtensible w16cex:durableId="276C0601" w16cex:dateUtc="2023-01-13T22:32:00Z"/>
  <w16cex:commentExtensible w16cex:durableId="27666ADE" w16cex:dateUtc="2023-01-09T16:28:00Z"/>
  <w16cex:commentExtensible w16cex:durableId="2767F98F" w16cex:dateUtc="2023-01-10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173513" w16cid:durableId="2769472B"/>
  <w16cid:commentId w16cid:paraId="06D5D0C1" w16cid:durableId="27694A26"/>
  <w16cid:commentId w16cid:paraId="747FB5E9" w16cid:durableId="276A9FCD"/>
  <w16cid:commentId w16cid:paraId="3651F03D" w16cid:durableId="276BB5A8"/>
  <w16cid:commentId w16cid:paraId="1A129C7E" w16cid:durableId="276C0601"/>
  <w16cid:commentId w16cid:paraId="3A3774C6" w16cid:durableId="276AA274"/>
  <w16cid:commentId w16cid:paraId="6FE2CA21" w16cid:durableId="276AA83E"/>
  <w16cid:commentId w16cid:paraId="44B5410D" w16cid:durableId="27666ADE"/>
  <w16cid:commentId w16cid:paraId="57483001" w16cid:durableId="276AA948"/>
  <w16cid:commentId w16cid:paraId="6C780E19" w16cid:durableId="2767F98F"/>
  <w16cid:commentId w16cid:paraId="4E309FE4" w16cid:durableId="276AA960"/>
  <w16cid:commentId w16cid:paraId="2FA14151" w16cid:durableId="276AB1DA"/>
  <w16cid:commentId w16cid:paraId="6FCF98C8" w16cid:durableId="276B9688"/>
  <w16cid:commentId w16cid:paraId="05C634E5" w16cid:durableId="276B98AB"/>
  <w16cid:commentId w16cid:paraId="0E1DC183" w16cid:durableId="276B9909"/>
  <w16cid:commentId w16cid:paraId="70B3FB69" w16cid:durableId="276B99AE"/>
  <w16cid:commentId w16cid:paraId="2495FF5B" w16cid:durableId="276B9A3E"/>
  <w16cid:commentId w16cid:paraId="351F78ED" w16cid:durableId="276B9E56"/>
  <w16cid:commentId w16cid:paraId="7B9D5A35" w16cid:durableId="276BA23C"/>
  <w16cid:commentId w16cid:paraId="373749B4" w16cid:durableId="276BA2D0"/>
  <w16cid:commentId w16cid:paraId="46E66AF9" w16cid:durableId="276BA323"/>
  <w16cid:commentId w16cid:paraId="49576C0A" w16cid:durableId="276BA4B7"/>
  <w16cid:commentId w16cid:paraId="1CBBE531" w16cid:durableId="276BA4D5"/>
  <w16cid:commentId w16cid:paraId="6C49EAEA" w16cid:durableId="276BA52C"/>
  <w16cid:commentId w16cid:paraId="4BE26722" w16cid:durableId="276BA723"/>
  <w16cid:commentId w16cid:paraId="549D9889" w16cid:durableId="276BB29A"/>
  <w16cid:commentId w16cid:paraId="4948BBB6" w16cid:durableId="276BB2C2"/>
  <w16cid:commentId w16cid:paraId="45147000" w16cid:durableId="276BB2F4"/>
  <w16cid:commentId w16cid:paraId="6CA4AFC8" w16cid:durableId="276BB331"/>
  <w16cid:commentId w16cid:paraId="3AB0BAB1" w16cid:durableId="276BB40E"/>
  <w16cid:commentId w16cid:paraId="29D161D2" w16cid:durableId="276BB4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52E9A" w14:textId="77777777" w:rsidR="00287136" w:rsidRDefault="00287136" w:rsidP="00BE0B5B">
      <w:r>
        <w:separator/>
      </w:r>
    </w:p>
  </w:endnote>
  <w:endnote w:type="continuationSeparator" w:id="0">
    <w:p w14:paraId="0B62E149" w14:textId="77777777" w:rsidR="00287136" w:rsidRDefault="00287136"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C85FD" w14:textId="77777777" w:rsidR="00287136" w:rsidRDefault="00287136" w:rsidP="00BE0B5B">
      <w:r>
        <w:separator/>
      </w:r>
    </w:p>
  </w:footnote>
  <w:footnote w:type="continuationSeparator" w:id="0">
    <w:p w14:paraId="095DADAE" w14:textId="77777777" w:rsidR="00287136" w:rsidRDefault="00287136"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566D"/>
    <w:rsid w:val="00010153"/>
    <w:rsid w:val="0001120C"/>
    <w:rsid w:val="00020C30"/>
    <w:rsid w:val="000211B3"/>
    <w:rsid w:val="000219AB"/>
    <w:rsid w:val="00041C72"/>
    <w:rsid w:val="000423CB"/>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6A68"/>
    <w:rsid w:val="000B123A"/>
    <w:rsid w:val="000B2094"/>
    <w:rsid w:val="000B5223"/>
    <w:rsid w:val="000C327A"/>
    <w:rsid w:val="000C589C"/>
    <w:rsid w:val="000D7431"/>
    <w:rsid w:val="000E230D"/>
    <w:rsid w:val="000E2550"/>
    <w:rsid w:val="000E3911"/>
    <w:rsid w:val="000E7383"/>
    <w:rsid w:val="000F1776"/>
    <w:rsid w:val="001055F3"/>
    <w:rsid w:val="00121C8E"/>
    <w:rsid w:val="00122B78"/>
    <w:rsid w:val="0012364D"/>
    <w:rsid w:val="0012440D"/>
    <w:rsid w:val="00124B3D"/>
    <w:rsid w:val="00125923"/>
    <w:rsid w:val="001262D1"/>
    <w:rsid w:val="00127F5D"/>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42D25"/>
    <w:rsid w:val="00243B3D"/>
    <w:rsid w:val="00246A88"/>
    <w:rsid w:val="00247CFD"/>
    <w:rsid w:val="00250F92"/>
    <w:rsid w:val="00256F75"/>
    <w:rsid w:val="00261FAA"/>
    <w:rsid w:val="00265007"/>
    <w:rsid w:val="00272CBE"/>
    <w:rsid w:val="0027665D"/>
    <w:rsid w:val="00280679"/>
    <w:rsid w:val="00281236"/>
    <w:rsid w:val="002812F5"/>
    <w:rsid w:val="00284815"/>
    <w:rsid w:val="00285915"/>
    <w:rsid w:val="00287136"/>
    <w:rsid w:val="00287B75"/>
    <w:rsid w:val="00290BBE"/>
    <w:rsid w:val="00294559"/>
    <w:rsid w:val="002948B1"/>
    <w:rsid w:val="00297869"/>
    <w:rsid w:val="002A1426"/>
    <w:rsid w:val="002A3A1F"/>
    <w:rsid w:val="002A3C9A"/>
    <w:rsid w:val="002B4DBF"/>
    <w:rsid w:val="002C30A0"/>
    <w:rsid w:val="002C360E"/>
    <w:rsid w:val="002C6B27"/>
    <w:rsid w:val="002C7F94"/>
    <w:rsid w:val="002D30AB"/>
    <w:rsid w:val="002D71CB"/>
    <w:rsid w:val="002D7E7F"/>
    <w:rsid w:val="002E018C"/>
    <w:rsid w:val="002E1766"/>
    <w:rsid w:val="002E2834"/>
    <w:rsid w:val="002F24E0"/>
    <w:rsid w:val="002F4382"/>
    <w:rsid w:val="00301A93"/>
    <w:rsid w:val="00305ABA"/>
    <w:rsid w:val="00314876"/>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40C"/>
    <w:rsid w:val="003B790E"/>
    <w:rsid w:val="003C0382"/>
    <w:rsid w:val="003C181F"/>
    <w:rsid w:val="003C1F67"/>
    <w:rsid w:val="003C6CE0"/>
    <w:rsid w:val="003D4E39"/>
    <w:rsid w:val="003F07DD"/>
    <w:rsid w:val="003F0E69"/>
    <w:rsid w:val="003F1DED"/>
    <w:rsid w:val="00405D03"/>
    <w:rsid w:val="0040672C"/>
    <w:rsid w:val="00410300"/>
    <w:rsid w:val="004177E2"/>
    <w:rsid w:val="0043306A"/>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650C"/>
    <w:rsid w:val="00497794"/>
    <w:rsid w:val="004A090D"/>
    <w:rsid w:val="004A1014"/>
    <w:rsid w:val="004A3596"/>
    <w:rsid w:val="004A672D"/>
    <w:rsid w:val="004B2C0F"/>
    <w:rsid w:val="004B70BE"/>
    <w:rsid w:val="004C2086"/>
    <w:rsid w:val="004C51F0"/>
    <w:rsid w:val="004D0A75"/>
    <w:rsid w:val="004D2EA7"/>
    <w:rsid w:val="004D6870"/>
    <w:rsid w:val="004D6B48"/>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604604"/>
    <w:rsid w:val="00607093"/>
    <w:rsid w:val="00613F7E"/>
    <w:rsid w:val="0061578C"/>
    <w:rsid w:val="00616ADB"/>
    <w:rsid w:val="006223F4"/>
    <w:rsid w:val="00623A54"/>
    <w:rsid w:val="0062409B"/>
    <w:rsid w:val="006371F3"/>
    <w:rsid w:val="0063735F"/>
    <w:rsid w:val="006415D1"/>
    <w:rsid w:val="006460A8"/>
    <w:rsid w:val="00661657"/>
    <w:rsid w:val="00661F5E"/>
    <w:rsid w:val="00664286"/>
    <w:rsid w:val="00664380"/>
    <w:rsid w:val="0066572C"/>
    <w:rsid w:val="00665887"/>
    <w:rsid w:val="006675DB"/>
    <w:rsid w:val="00672FFC"/>
    <w:rsid w:val="0067614B"/>
    <w:rsid w:val="0067746E"/>
    <w:rsid w:val="00683E3B"/>
    <w:rsid w:val="00687193"/>
    <w:rsid w:val="006938AD"/>
    <w:rsid w:val="0069616B"/>
    <w:rsid w:val="006B2DB0"/>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23D95"/>
    <w:rsid w:val="00725F33"/>
    <w:rsid w:val="007267BF"/>
    <w:rsid w:val="007355FD"/>
    <w:rsid w:val="00737D2B"/>
    <w:rsid w:val="00740198"/>
    <w:rsid w:val="00743689"/>
    <w:rsid w:val="0075744C"/>
    <w:rsid w:val="00770577"/>
    <w:rsid w:val="00780902"/>
    <w:rsid w:val="007838B4"/>
    <w:rsid w:val="00785CB0"/>
    <w:rsid w:val="0079452B"/>
    <w:rsid w:val="007954B2"/>
    <w:rsid w:val="007A39EE"/>
    <w:rsid w:val="007A4021"/>
    <w:rsid w:val="007A63A2"/>
    <w:rsid w:val="007B4C3C"/>
    <w:rsid w:val="007B5D9F"/>
    <w:rsid w:val="007B67A6"/>
    <w:rsid w:val="007B7012"/>
    <w:rsid w:val="007C320B"/>
    <w:rsid w:val="007D61F4"/>
    <w:rsid w:val="007F2EA3"/>
    <w:rsid w:val="007F5545"/>
    <w:rsid w:val="007F7A3D"/>
    <w:rsid w:val="008073FA"/>
    <w:rsid w:val="008100A4"/>
    <w:rsid w:val="00816C54"/>
    <w:rsid w:val="008201B4"/>
    <w:rsid w:val="008207A4"/>
    <w:rsid w:val="00820E42"/>
    <w:rsid w:val="00823CBA"/>
    <w:rsid w:val="0083016C"/>
    <w:rsid w:val="00833876"/>
    <w:rsid w:val="008352DC"/>
    <w:rsid w:val="008439F1"/>
    <w:rsid w:val="008447A3"/>
    <w:rsid w:val="00852873"/>
    <w:rsid w:val="00853C83"/>
    <w:rsid w:val="0086376C"/>
    <w:rsid w:val="00863C2A"/>
    <w:rsid w:val="008659BC"/>
    <w:rsid w:val="00865A1C"/>
    <w:rsid w:val="00867DE7"/>
    <w:rsid w:val="00870551"/>
    <w:rsid w:val="008729A7"/>
    <w:rsid w:val="00875F70"/>
    <w:rsid w:val="00887B00"/>
    <w:rsid w:val="008A144F"/>
    <w:rsid w:val="008A30D2"/>
    <w:rsid w:val="008A40EC"/>
    <w:rsid w:val="008B067B"/>
    <w:rsid w:val="008B2EC1"/>
    <w:rsid w:val="008B6132"/>
    <w:rsid w:val="008B66B5"/>
    <w:rsid w:val="008D0949"/>
    <w:rsid w:val="008D224C"/>
    <w:rsid w:val="008D4ED6"/>
    <w:rsid w:val="008E01D4"/>
    <w:rsid w:val="008E2093"/>
    <w:rsid w:val="008F1A48"/>
    <w:rsid w:val="008F3F02"/>
    <w:rsid w:val="008F3FB9"/>
    <w:rsid w:val="00901166"/>
    <w:rsid w:val="00902118"/>
    <w:rsid w:val="0090281E"/>
    <w:rsid w:val="00905FE5"/>
    <w:rsid w:val="0091040E"/>
    <w:rsid w:val="00923070"/>
    <w:rsid w:val="00925685"/>
    <w:rsid w:val="00930214"/>
    <w:rsid w:val="00930CCC"/>
    <w:rsid w:val="009337CA"/>
    <w:rsid w:val="00937E80"/>
    <w:rsid w:val="009412FD"/>
    <w:rsid w:val="00943993"/>
    <w:rsid w:val="009440BC"/>
    <w:rsid w:val="00952D7C"/>
    <w:rsid w:val="00954F62"/>
    <w:rsid w:val="00956621"/>
    <w:rsid w:val="009574E3"/>
    <w:rsid w:val="00961490"/>
    <w:rsid w:val="00961A01"/>
    <w:rsid w:val="00970172"/>
    <w:rsid w:val="00970BD3"/>
    <w:rsid w:val="00971319"/>
    <w:rsid w:val="009778E7"/>
    <w:rsid w:val="009850F3"/>
    <w:rsid w:val="00987F77"/>
    <w:rsid w:val="00991413"/>
    <w:rsid w:val="009914B7"/>
    <w:rsid w:val="00997121"/>
    <w:rsid w:val="009B0345"/>
    <w:rsid w:val="009B2B3C"/>
    <w:rsid w:val="009B4AC9"/>
    <w:rsid w:val="009B7C4B"/>
    <w:rsid w:val="009C0896"/>
    <w:rsid w:val="009C1236"/>
    <w:rsid w:val="009C15F7"/>
    <w:rsid w:val="009C3547"/>
    <w:rsid w:val="009D1592"/>
    <w:rsid w:val="009D28AD"/>
    <w:rsid w:val="009D6030"/>
    <w:rsid w:val="009E41D6"/>
    <w:rsid w:val="009E743C"/>
    <w:rsid w:val="009E7F8B"/>
    <w:rsid w:val="009F7EA9"/>
    <w:rsid w:val="00A05AED"/>
    <w:rsid w:val="00A075E5"/>
    <w:rsid w:val="00A120CC"/>
    <w:rsid w:val="00A13D14"/>
    <w:rsid w:val="00A14A1D"/>
    <w:rsid w:val="00A222F5"/>
    <w:rsid w:val="00A2354B"/>
    <w:rsid w:val="00A26874"/>
    <w:rsid w:val="00A33030"/>
    <w:rsid w:val="00A3384B"/>
    <w:rsid w:val="00A42D68"/>
    <w:rsid w:val="00A444B1"/>
    <w:rsid w:val="00A552FE"/>
    <w:rsid w:val="00A56938"/>
    <w:rsid w:val="00A5727F"/>
    <w:rsid w:val="00A618EC"/>
    <w:rsid w:val="00A61AA9"/>
    <w:rsid w:val="00A62C66"/>
    <w:rsid w:val="00A63B5B"/>
    <w:rsid w:val="00A67FF2"/>
    <w:rsid w:val="00A73915"/>
    <w:rsid w:val="00A742CF"/>
    <w:rsid w:val="00A765F4"/>
    <w:rsid w:val="00A84320"/>
    <w:rsid w:val="00A87C8A"/>
    <w:rsid w:val="00A92732"/>
    <w:rsid w:val="00A93E41"/>
    <w:rsid w:val="00A949F6"/>
    <w:rsid w:val="00A97A48"/>
    <w:rsid w:val="00AA3BD4"/>
    <w:rsid w:val="00AC0888"/>
    <w:rsid w:val="00AC1998"/>
    <w:rsid w:val="00AC4F80"/>
    <w:rsid w:val="00AD3279"/>
    <w:rsid w:val="00AD5C31"/>
    <w:rsid w:val="00AE67B1"/>
    <w:rsid w:val="00AF072D"/>
    <w:rsid w:val="00AF1373"/>
    <w:rsid w:val="00AF5222"/>
    <w:rsid w:val="00AF64B8"/>
    <w:rsid w:val="00B01F60"/>
    <w:rsid w:val="00B02E83"/>
    <w:rsid w:val="00B06493"/>
    <w:rsid w:val="00B10813"/>
    <w:rsid w:val="00B1542B"/>
    <w:rsid w:val="00B17280"/>
    <w:rsid w:val="00B216DB"/>
    <w:rsid w:val="00B25841"/>
    <w:rsid w:val="00B26AEE"/>
    <w:rsid w:val="00B34DD7"/>
    <w:rsid w:val="00B35183"/>
    <w:rsid w:val="00B416B8"/>
    <w:rsid w:val="00B417BE"/>
    <w:rsid w:val="00B419BC"/>
    <w:rsid w:val="00B41F70"/>
    <w:rsid w:val="00B44916"/>
    <w:rsid w:val="00B44DD6"/>
    <w:rsid w:val="00B46229"/>
    <w:rsid w:val="00B47CE7"/>
    <w:rsid w:val="00B55F48"/>
    <w:rsid w:val="00B61A2F"/>
    <w:rsid w:val="00B66115"/>
    <w:rsid w:val="00B66D80"/>
    <w:rsid w:val="00B71392"/>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6EBA"/>
    <w:rsid w:val="00BE0B5B"/>
    <w:rsid w:val="00BE41BE"/>
    <w:rsid w:val="00BF10D0"/>
    <w:rsid w:val="00BF6D9A"/>
    <w:rsid w:val="00C01A04"/>
    <w:rsid w:val="00C05A1D"/>
    <w:rsid w:val="00C1544C"/>
    <w:rsid w:val="00C155CB"/>
    <w:rsid w:val="00C21DD2"/>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F12A0"/>
    <w:rsid w:val="00CF1697"/>
    <w:rsid w:val="00CF2A0F"/>
    <w:rsid w:val="00CF3DB6"/>
    <w:rsid w:val="00CF4C98"/>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2CDD"/>
    <w:rsid w:val="00D83236"/>
    <w:rsid w:val="00D83A10"/>
    <w:rsid w:val="00D84AD9"/>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5308"/>
    <w:rsid w:val="00E06DE0"/>
    <w:rsid w:val="00E070C2"/>
    <w:rsid w:val="00E07307"/>
    <w:rsid w:val="00E15940"/>
    <w:rsid w:val="00E249F0"/>
    <w:rsid w:val="00E260EF"/>
    <w:rsid w:val="00E302CB"/>
    <w:rsid w:val="00E31D2E"/>
    <w:rsid w:val="00E40882"/>
    <w:rsid w:val="00E4133D"/>
    <w:rsid w:val="00E435A0"/>
    <w:rsid w:val="00E44B18"/>
    <w:rsid w:val="00E44C70"/>
    <w:rsid w:val="00E4717B"/>
    <w:rsid w:val="00E50380"/>
    <w:rsid w:val="00E549C0"/>
    <w:rsid w:val="00E60355"/>
    <w:rsid w:val="00E60BAC"/>
    <w:rsid w:val="00E62AC7"/>
    <w:rsid w:val="00E648B5"/>
    <w:rsid w:val="00E6494C"/>
    <w:rsid w:val="00E64D01"/>
    <w:rsid w:val="00E71668"/>
    <w:rsid w:val="00E716AF"/>
    <w:rsid w:val="00E80627"/>
    <w:rsid w:val="00E842AD"/>
    <w:rsid w:val="00E90F4A"/>
    <w:rsid w:val="00EA1004"/>
    <w:rsid w:val="00EA4C01"/>
    <w:rsid w:val="00EA6947"/>
    <w:rsid w:val="00EB416F"/>
    <w:rsid w:val="00EC1B16"/>
    <w:rsid w:val="00EC32C3"/>
    <w:rsid w:val="00EE1204"/>
    <w:rsid w:val="00F06C56"/>
    <w:rsid w:val="00F1123A"/>
    <w:rsid w:val="00F1197A"/>
    <w:rsid w:val="00F143DF"/>
    <w:rsid w:val="00F20E8E"/>
    <w:rsid w:val="00F2174F"/>
    <w:rsid w:val="00F24E28"/>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83BCB"/>
    <w:rsid w:val="00F854A8"/>
    <w:rsid w:val="00F86D81"/>
    <w:rsid w:val="00F917B0"/>
    <w:rsid w:val="00F91834"/>
    <w:rsid w:val="00F92734"/>
    <w:rsid w:val="00F93A34"/>
    <w:rsid w:val="00F97E90"/>
    <w:rsid w:val="00FA1024"/>
    <w:rsid w:val="00FA54F5"/>
    <w:rsid w:val="00FA7EF0"/>
    <w:rsid w:val="00FB74AE"/>
    <w:rsid w:val="00FC6B3C"/>
    <w:rsid w:val="00FD27D6"/>
    <w:rsid w:val="00FD32AD"/>
    <w:rsid w:val="00FD7556"/>
    <w:rsid w:val="00FE014F"/>
    <w:rsid w:val="00FE6647"/>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66482</Words>
  <Characters>378951</Characters>
  <Application>Microsoft Office Word</Application>
  <DocSecurity>0</DocSecurity>
  <Lines>3157</Lines>
  <Paragraphs>889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444544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dcterms:created xsi:type="dcterms:W3CDTF">2023-01-13T22:45:00Z</dcterms:created>
  <dcterms:modified xsi:type="dcterms:W3CDTF">2023-01-13T22:45:00Z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http://www.zotero.org/styles/ecology</vt:lpwstr>
  </property>
  <property fmtid="{D5CDD505-2E9C-101B-9397-08002B2CF9AE}" pid="18" name="Mendeley Recent Style Name 6_1">
    <vt:lpwstr>Ecology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