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0BB708A3"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w:t>
      </w:r>
      <w:r w:rsidR="00D71956">
        <w:rPr>
          <w:bCs/>
        </w:rPr>
        <w:t>67</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08034681"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both </w:t>
      </w:r>
      <w:r w:rsidR="002B07ED">
        <w:rPr>
          <w:bCs/>
          <w:color w:val="000000"/>
        </w:rPr>
        <w:t>help to</w:t>
      </w:r>
      <w:r w:rsidR="00E22EA1">
        <w:rPr>
          <w:bCs/>
          <w:color w:val="000000"/>
        </w:rPr>
        <w:t xml:space="preserve">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r w:rsidR="00275063">
        <w:rPr>
          <w:bCs/>
          <w:color w:val="000000"/>
        </w:rPr>
        <w:t>,</w:t>
      </w:r>
      <w:r w:rsidR="00434188">
        <w:rPr>
          <w:bCs/>
          <w:color w:val="000000"/>
        </w:rPr>
        <w:t xml:space="preserve"> </w:t>
      </w:r>
      <w:r w:rsidR="007910E7">
        <w:rPr>
          <w:bCs/>
          <w:color w:val="000000"/>
        </w:rPr>
        <w:t xml:space="preserve">these results </w:t>
      </w:r>
      <w:r w:rsidR="00434188">
        <w:rPr>
          <w:bCs/>
          <w:color w:val="000000"/>
        </w:rPr>
        <w:t>also indicate that</w:t>
      </w:r>
      <w:r w:rsidR="00275063">
        <w:rPr>
          <w:bCs/>
          <w:color w:val="000000"/>
        </w:rPr>
        <w:t xml:space="preserve"> </w:t>
      </w:r>
      <w:r w:rsidR="00E22EA1">
        <w:rPr>
          <w:bCs/>
          <w:color w:val="000000"/>
        </w:rPr>
        <w:t xml:space="preserve">these </w:t>
      </w:r>
      <w:r w:rsidR="002B07ED">
        <w:rPr>
          <w:bCs/>
          <w:color w:val="000000"/>
        </w:rPr>
        <w:t xml:space="preserve">mechanisms </w:t>
      </w:r>
      <w:r w:rsidR="003F3B22">
        <w:rPr>
          <w:bCs/>
          <w:color w:val="000000"/>
        </w:rPr>
        <w:t>operate on different scales.</w:t>
      </w:r>
      <w:r w:rsidR="00434188">
        <w:rPr>
          <w:bCs/>
          <w:color w:val="000000"/>
        </w:rPr>
        <w:t xml:space="preserve"> </w:t>
      </w:r>
      <w:r w:rsidR="007910E7">
        <w:rPr>
          <w:bCs/>
          <w:color w:val="000000"/>
        </w:rPr>
        <w:t>F</w:t>
      </w:r>
      <w:r w:rsidR="00BD33C0">
        <w:rPr>
          <w:bCs/>
          <w:color w:val="000000"/>
        </w:rPr>
        <w:t>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7351B30F" w14:textId="2E2ED6D6" w:rsidR="00766769"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7910E7">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 </w:t>
      </w:r>
      <w:sdt>
        <w:sdtPr>
          <w:rPr>
            <w:color w:val="000000"/>
          </w:rPr>
          <w:tag w:val="MENDELEY_CITATION_v3_eyJjaXRhdGlvbklEIjoiTUVOREVMRVlfQ0lUQVRJT05fMTYwYTE4NTUtNzMzOC00MGUzLTk3YzctYjI5NmI1OWIyMjE0IiwiY2l0YXRpb25JdGVtcyI6W3siaWQiOiJjNmI0ZmIyMy0xNTU2LTNhOGQtOGZmMS1kYTdjZDA3Mjc5MDAiLCJpdGVtRGF0YSI6eyJET0kiOiIxMC41MTk0L2JnLTE3LTQxNzMtMjAyMCIsIklTU04iOiIxNzI2NDE4OS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F1dGhvciI6W3siZHJvcHBpbmctcGFydGljbGUiOiIiLCJmYW1pbHkiOiJBcm9yYSIsImdpdmVuIjoiVml2ZWsgSyIsIm5vbi1kcm9wcGluZy1wYXJ0aWNsZSI6IiIsInBhcnNlLW5hbWVzIjpmYWxzZSwic3VmZml4IjoiIn0seyJkcm9wcGluZy1wYXJ0aWNsZSI6IiIsImZhbWlseSI6IkthdGF2b3V0YSIsImdpdmVuIjoiQW5uYSIsIm5vbi1kcm9wcGluZy1wYXJ0aWNsZSI6IiIsInBhcnNlLW5hbWVzIjpmYWxzZSwic3VmZml4IjoiIn0seyJkcm9wcGluZy1wYXJ0aWNsZSI6IiIsImZhbWlseSI6IldpbGxpYW1zIiwiZ2l2ZW4iOiJSaWNoYXJkIEc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"/>
          <w:id w:val="1432779597"/>
          <w:placeholder>
            <w:docPart w:val="E613B0C158B2BB4ABD2317FC96FF2110"/>
          </w:placeholder>
        </w:sdtPr>
        <w:sdtContent>
          <w:r w:rsidR="00766769" w:rsidRPr="006738D3">
            <w:rPr>
              <w:color w:val="000000"/>
            </w:rPr>
            <w:t>(Arora et al., 2020)</w:t>
          </w:r>
        </w:sdtContent>
      </w:sdt>
      <w:r w:rsidR="00766769">
        <w:t xml:space="preserve">, large uncertainty in role of soil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 xml:space="preserve">remains </w:t>
      </w:r>
      <w:r w:rsidR="00766769">
        <w:fldChar w:fldCharType="begin" w:fldLock="1"/>
      </w:r>
      <w:r w:rsidR="00835DAF">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id":"ITEM-4","itemData":{"ISSN":"1944-8007","author":[{"dropping-particle":"","family":"Zaehle","given":"Sönke","non-dropping-particle":"","parse-names":false,"suffix":""},{"dropping-particle":"","family":"Friedlingstein","given":"Pierre","non-dropping-particle":"","parse-names":false,"suffix":""},{"dropping-particle":"","family":"Friend","given":"Andrew D","non-dropping-particle":"","parse-names":false,"suffix":""}],"container-title":"Geophysical Research Letters","id":"ITEM-4","issue":"1","issued":{"date-parts":[["2010"]]},"publisher":"Wiley Online Library","title":"Terrestrial nitrogen feedbacks may accelerate future climate change","type":"article-journal","volume":"37"},"uris":["http://www.mendeley.com/documents/?uuid=c0a6cb98-770c-4517-9118-65f977b3efb0"]}],"mendeley":{"formattedCitation":"(Zaehle &lt;i&gt;et al.&lt;/i&gt;, 2010; Smith &amp; Dukes, 2013; Terrer &lt;i&gt;et al.&lt;/i&gt;, 2018; Smith &amp; Keenan, 2020)","plainTextFormattedCitation":"(Zaehle et al., 2010; Smith &amp; Dukes, 2013; Terrer et al., 2018; Smith &amp; Keenan, 2020)","previouslyFormattedCitation":"(Zaehle &lt;i&gt;et al.&lt;/i&gt;, 2010; Smith &amp; Dukes, 2013; Terrer &lt;i&gt;et al.&lt;/i&gt;, 2018; Smith &amp; Keenan, 2020)"},"properties":{"noteIndex":0},"schema":"https://github.com/citation-style-language/schema/raw/master/csl-citation.json"}</w:instrText>
      </w:r>
      <w:r w:rsidR="00766769">
        <w:fldChar w:fldCharType="separate"/>
      </w:r>
      <w:r w:rsidR="00835DAF" w:rsidRPr="00835DAF">
        <w:rPr>
          <w:noProof/>
        </w:rPr>
        <w:t xml:space="preserve">(Zaehle </w:t>
      </w:r>
      <w:r w:rsidR="00835DAF" w:rsidRPr="00835DAF">
        <w:rPr>
          <w:i/>
          <w:noProof/>
        </w:rPr>
        <w:t>et al.</w:t>
      </w:r>
      <w:r w:rsidR="00835DAF" w:rsidRPr="00835DAF">
        <w:rPr>
          <w:noProof/>
        </w:rPr>
        <w:t xml:space="preserve">, 2010; Smith &amp; Dukes, 2013; Terrer </w:t>
      </w:r>
      <w:r w:rsidR="00835DAF" w:rsidRPr="00835DAF">
        <w:rPr>
          <w:i/>
          <w:noProof/>
        </w:rPr>
        <w:t>et al.</w:t>
      </w:r>
      <w:r w:rsidR="00835DAF" w:rsidRPr="00835DAF">
        <w:rPr>
          <w:noProof/>
        </w:rPr>
        <w:t>, 2018; Smith &amp; Keenan, 2020)</w:t>
      </w:r>
      <w:r w:rsidR="00766769">
        <w:fldChar w:fldCharType="end"/>
      </w:r>
      <w:r w:rsidR="00766769">
        <w:t xml:space="preserve">. This source of uncertainty likely contributes to the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1170A27" w14:textId="3B3467C4" w:rsidR="00604DE5" w:rsidRDefault="00507F9F" w:rsidP="00604DE5">
      <w:pPr>
        <w:spacing w:line="360" w:lineRule="auto"/>
      </w:pPr>
      <w:r>
        <w:tab/>
      </w:r>
      <w:r w:rsidR="00604DE5">
        <w:t>Many studies have been conducted over the past thirty years to understand the effect of elevated CO</w:t>
      </w:r>
      <w:r w:rsidR="00604DE5">
        <w:rPr>
          <w:vertAlign w:val="subscript"/>
        </w:rPr>
        <w:t>2</w:t>
      </w:r>
      <w:r w:rsidR="00604DE5">
        <w:t xml:space="preserve"> </w:t>
      </w:r>
      <w:r w:rsidR="00D71956">
        <w:t>(eCO</w:t>
      </w:r>
      <w:r w:rsidR="00D71956">
        <w:rPr>
          <w:vertAlign w:val="subscript"/>
        </w:rPr>
        <w:t>2</w:t>
      </w:r>
      <w:r w:rsidR="00D71956">
        <w:t xml:space="preserve">) </w:t>
      </w:r>
      <w:r w:rsidR="00604DE5">
        <w:t xml:space="preserve">on leaf and whole-plant processes, from which consistent patterns have emerged. Specifically, </w:t>
      </w:r>
      <w:r w:rsidR="00766769">
        <w:t>C</w:t>
      </w:r>
      <w:r w:rsidR="00766769">
        <w:rPr>
          <w:vertAlign w:val="subscript"/>
        </w:rPr>
        <w:t>3</w:t>
      </w:r>
      <w:r w:rsidR="00766769">
        <w:t xml:space="preserve"> plants grown under </w:t>
      </w:r>
      <w:r w:rsidR="00D71956">
        <w:t>eCO</w:t>
      </w:r>
      <w:r w:rsidR="00D71956">
        <w:rPr>
          <w:vertAlign w:val="subscript"/>
        </w:rPr>
        <w:t>2</w:t>
      </w:r>
      <w:r w:rsidR="00604DE5">
        <w:t xml:space="preserve"> generally</w:t>
      </w:r>
      <w:r w:rsidR="00766769">
        <w:t xml:space="preserve"> have</w:t>
      </w:r>
      <w:r w:rsidR="00766769" w:rsidRPr="00DA258F">
        <w:t xml:space="preserve"> less leaf </w:t>
      </w:r>
      <w:r w:rsidR="00766769" w:rsidRPr="00FE014F">
        <w:rPr>
          <w:bCs/>
        </w:rPr>
        <w:t>n</w:t>
      </w:r>
      <w:r w:rsidR="00766769">
        <w:rPr>
          <w:bCs/>
        </w:rPr>
        <w:t>itrogen</w:t>
      </w:r>
      <w:r w:rsidR="00766769" w:rsidRPr="00DA258F">
        <w:t xml:space="preserve"> content than those grown under ambient CO</w:t>
      </w:r>
      <w:r w:rsidR="00766769" w:rsidRPr="00DA258F">
        <w:rPr>
          <w:vertAlign w:val="subscript"/>
        </w:rPr>
        <w:t>2</w:t>
      </w:r>
      <w:r w:rsidR="00D71956">
        <w:t xml:space="preserve"> (a</w:t>
      </w:r>
      <w:r w:rsidR="00D71956">
        <w:t>CO</w:t>
      </w:r>
      <w:r w:rsidR="00D71956">
        <w:rPr>
          <w:vertAlign w:val="subscript"/>
        </w:rPr>
        <w:t>2</w:t>
      </w:r>
      <w:r w:rsidR="00D71956">
        <w:t>)</w:t>
      </w:r>
      <w:r w:rsidR="00766769">
        <w:t xml:space="preserve">, a response that corresponds with reduced photosynthetic capacity and stomatal conductance paired with increased light use efficiency, water use efficiency, and nitrogen use efficiency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7552D2ABC0C22643A349C15CCCF04B9A"/>
          </w:placeholder>
        </w:sdtPr>
        <w:sdtContent>
          <w:r w:rsidR="00766769">
            <w:t>(Ainsworth &amp; Long, 2005; Ainsworth &amp; Rogers, 2007; Curtis, 1996; Drake et al., 1997; Poorter et al., 2022)</w:t>
          </w:r>
        </w:sdtContent>
      </w:sdt>
      <w:r w:rsidR="00766769">
        <w:t xml:space="preserve">. </w:t>
      </w:r>
      <w:r w:rsidR="00604DE5">
        <w:t>Despite reductions in photosynthetic capacity,</w:t>
      </w:r>
      <w:r w:rsidR="00604DE5" w:rsidRPr="00604DE5">
        <w:t xml:space="preserve"> </w:t>
      </w:r>
      <w:r w:rsidR="00604DE5">
        <w:t>C</w:t>
      </w:r>
      <w:r w:rsidR="00604DE5">
        <w:softHyphen/>
      </w:r>
      <w:r w:rsidR="00604DE5">
        <w:rPr>
          <w:vertAlign w:val="subscript"/>
        </w:rPr>
        <w:t>3</w:t>
      </w:r>
      <w:r w:rsidR="00604DE5">
        <w:t xml:space="preserve"> plants grown under eCO</w:t>
      </w:r>
      <w:r w:rsidR="00604DE5">
        <w:rPr>
          <w:vertAlign w:val="subscript"/>
        </w:rPr>
        <w:t>2</w:t>
      </w:r>
      <w:r w:rsidR="00604DE5">
        <w:t xml:space="preserve"> generally exhibit increased net photosynthesis rates when quantified at the growth CO</w:t>
      </w:r>
      <w:r w:rsidR="00604DE5">
        <w:rPr>
          <w:vertAlign w:val="subscript"/>
        </w:rPr>
        <w:t>2</w:t>
      </w:r>
      <w:r w:rsidR="00604DE5">
        <w:t xml:space="preserve"> condition. </w:t>
      </w:r>
      <w:r w:rsidR="00766769">
        <w:t>C</w:t>
      </w:r>
      <w:r w:rsidR="00766769">
        <w:softHyphen/>
      </w:r>
      <w:r w:rsidR="00766769">
        <w:rPr>
          <w:vertAlign w:val="subscript"/>
        </w:rPr>
        <w:t>3</w:t>
      </w:r>
      <w:r w:rsidR="00766769">
        <w:t xml:space="preserve"> plants grown under eCO</w:t>
      </w:r>
      <w:r w:rsidR="00766769">
        <w:rPr>
          <w:vertAlign w:val="subscript"/>
        </w:rPr>
        <w:t>2</w:t>
      </w:r>
      <w:r w:rsidR="00766769">
        <w:t xml:space="preserve"> </w:t>
      </w:r>
      <w:r w:rsidR="00604DE5">
        <w:t>also generally have</w:t>
      </w:r>
      <w:r w:rsidR="00766769">
        <w:t xml:space="preserve"> increased total leaf area, which promotes increased net primary productivity and contributes to greater whole-plant biomass </w:t>
      </w:r>
      <w:r w:rsidR="00604DE5">
        <w:t>compared to plants grown under aCO</w:t>
      </w:r>
      <w:r w:rsidR="00604DE5">
        <w:rPr>
          <w:vertAlign w:val="subscript"/>
        </w:rPr>
        <w:t>2</w:t>
      </w:r>
      <w:r w:rsidR="00604DE5">
        <w:t xml:space="preserve"> concentrations</w:t>
      </w:r>
      <w:r w:rsidR="00766769">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
          <w:id w:val="2123259698"/>
          <w:placeholder>
            <w:docPart w:val="7552D2ABC0C22643A349C15CCCF04B9A"/>
          </w:placeholder>
        </w:sdtPr>
        <w:sdtContent>
          <w:r w:rsidR="00766769">
            <w:t>(Ainsworth et al., 2002; Ainsworth &amp; Rogers, 2007; Poorter et al., 2022)</w:t>
          </w:r>
        </w:sdtContent>
      </w:sdt>
      <w:r w:rsidR="00766769">
        <w:t>.</w:t>
      </w:r>
    </w:p>
    <w:p w14:paraId="2A372126" w14:textId="011352D2" w:rsidR="00B17316" w:rsidRPr="00604DE5" w:rsidRDefault="00604DE5" w:rsidP="00604DE5">
      <w:pPr>
        <w:spacing w:line="360" w:lineRule="auto"/>
      </w:pPr>
      <w:r>
        <w:tab/>
        <w:t>While studies generally document similar leaf and whole-plant responses to eCO</w:t>
      </w:r>
      <w:r>
        <w:rPr>
          <w:vertAlign w:val="subscript"/>
        </w:rPr>
        <w:t>2</w:t>
      </w:r>
      <w:r>
        <w:t xml:space="preserve">, mechanisms that drive such responses remain widely resolved. On one hand, </w:t>
      </w:r>
      <w:r w:rsidR="00C234F0">
        <w:t>responses to eCO</w:t>
      </w:r>
      <w:r w:rsidR="00C234F0">
        <w:rPr>
          <w:vertAlign w:val="subscript"/>
        </w:rPr>
        <w:t>2</w:t>
      </w:r>
      <w:r w:rsidR="00C234F0">
        <w:t xml:space="preserve"> have been hypothesized to be a function of nitrogen supply, perhaps due to the fact that nitrogen </w:t>
      </w:r>
      <w:r w:rsidR="00A074E8">
        <w:t>availability</w:t>
      </w:r>
      <w:r w:rsidR="00C234F0">
        <w:t xml:space="preserve"> limits net primary productivity globally </w:t>
      </w:r>
      <w:r w:rsidR="00C234F0">
        <w:fldChar w:fldCharType="begin" w:fldLock="1"/>
      </w:r>
      <w:r w:rsidR="00C234F0">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rsidR="00C234F0">
        <w:fldChar w:fldCharType="separate"/>
      </w:r>
      <w:r w:rsidR="00C234F0" w:rsidRPr="00C234F0">
        <w:rPr>
          <w:noProof/>
        </w:rPr>
        <w:t xml:space="preserve">(LeBauer &amp; Treseder, 2008; Fay </w:t>
      </w:r>
      <w:r w:rsidR="00C234F0" w:rsidRPr="00C234F0">
        <w:rPr>
          <w:i/>
          <w:noProof/>
        </w:rPr>
        <w:t>et al.</w:t>
      </w:r>
      <w:r w:rsidR="00C234F0" w:rsidRPr="00C234F0">
        <w:rPr>
          <w:noProof/>
        </w:rPr>
        <w:t>, 2015)</w:t>
      </w:r>
      <w:r w:rsidR="00C234F0">
        <w:fldChar w:fldCharType="end"/>
      </w:r>
      <w:r w:rsidR="00C234F0">
        <w:t xml:space="preserve"> and </w:t>
      </w:r>
      <w:r w:rsidR="00A074E8">
        <w:t xml:space="preserve">the idea </w:t>
      </w:r>
      <w:r w:rsidR="00C234F0">
        <w:t>that nitrogen limitation may be exacerbated</w:t>
      </w:r>
      <w:r w:rsidR="00D71956">
        <w:t xml:space="preserve"> over time</w:t>
      </w:r>
      <w:r w:rsidR="00C234F0">
        <w:t xml:space="preserve"> under eCO</w:t>
      </w:r>
      <w:r w:rsidR="00C234F0">
        <w:rPr>
          <w:vertAlign w:val="subscript"/>
        </w:rPr>
        <w:t>2</w:t>
      </w:r>
      <w:r w:rsidR="00C234F0">
        <w:t xml:space="preserve"> scenarios (</w:t>
      </w:r>
      <w:r w:rsidR="00C234F0" w:rsidRPr="00C234F0">
        <w:rPr>
          <w:highlight w:val="yellow"/>
        </w:rPr>
        <w:t>cite</w:t>
      </w:r>
      <w:r w:rsidR="00C234F0">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9F20B5">
        <w:t>CO</w:t>
      </w:r>
      <w:r w:rsidR="009F20B5">
        <w:rPr>
          <w:vertAlign w:val="subscript"/>
        </w:rPr>
        <w:t>2</w:t>
      </w:r>
      <w:r w:rsidR="009F20B5">
        <w:t xml:space="preserve"> will increase plant </w:t>
      </w:r>
      <w:r w:rsidR="009F20B5" w:rsidRPr="00FE014F">
        <w:rPr>
          <w:bCs/>
        </w:rPr>
        <w:t>n</w:t>
      </w:r>
      <w:r w:rsidR="009F20B5">
        <w:rPr>
          <w:bCs/>
        </w:rPr>
        <w:t>itrogen</w:t>
      </w:r>
      <w:r w:rsidR="009F20B5">
        <w:t xml:space="preserve"> </w:t>
      </w:r>
      <w:r w:rsidR="00496C09">
        <w:t xml:space="preserve">uptake to </w:t>
      </w:r>
      <w:r w:rsidR="000C1924">
        <w:lastRenderedPageBreak/>
        <w:t>support greater net primary productivity</w:t>
      </w:r>
      <w:r w:rsidR="009F20B5">
        <w:t>, which will cause soil nitrogen availability to progressively decline</w:t>
      </w:r>
      <w:r w:rsidR="009F20B5">
        <w:rPr>
          <w:bCs/>
        </w:rPr>
        <w:t xml:space="preserve"> over time</w:t>
      </w:r>
      <w:r w:rsidR="00B17316">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w:t>
      </w:r>
      <w:r w:rsidR="00D71956">
        <w:t xml:space="preserve"> is</w:t>
      </w:r>
      <w:r w:rsidR="00BE4981">
        <w:t xml:space="preserve"> stored in longer-lived tissues</w:t>
      </w:r>
      <w:r w:rsidR="00275063">
        <w:t xml:space="preserve">. </w:t>
      </w:r>
      <w:r w:rsidR="009F20B5">
        <w:t xml:space="preserve">Assuming positive relationships between soil </w:t>
      </w:r>
      <w:r w:rsidR="009F20B5" w:rsidRPr="00FE014F">
        <w:rPr>
          <w:bCs/>
        </w:rPr>
        <w:t>n</w:t>
      </w:r>
      <w:r w:rsidR="009F20B5">
        <w:rPr>
          <w:bCs/>
        </w:rPr>
        <w:t>itrogen</w:t>
      </w:r>
      <w:r w:rsidR="009F20B5">
        <w:t xml:space="preserve"> availability,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 xml:space="preserve">this hypothesis implies that reductions in soil </w:t>
      </w:r>
      <w:r w:rsidR="009F20B5" w:rsidRPr="00FE014F">
        <w:rPr>
          <w:bCs/>
        </w:rPr>
        <w:t>n</w:t>
      </w:r>
      <w:r w:rsidR="009F20B5">
        <w:rPr>
          <w:bCs/>
        </w:rPr>
        <w:t>itrogen</w:t>
      </w:r>
      <w:r w:rsidR="009F20B5">
        <w:t xml:space="preserve"> availability </w:t>
      </w:r>
      <w:r w:rsidR="00B36FAB">
        <w:t>could</w:t>
      </w:r>
      <w:r w:rsidR="009F20B5">
        <w:t xml:space="preserve"> be the mechanism that explains why C</w:t>
      </w:r>
      <w:r w:rsidR="009F20B5">
        <w:rPr>
          <w:vertAlign w:val="subscript"/>
        </w:rPr>
        <w:t>3</w:t>
      </w:r>
      <w:r w:rsidR="009F20B5">
        <w:t xml:space="preserve"> plants downregulate leaf nitrogen content and photosynthetic capacity under </w:t>
      </w:r>
      <w:r w:rsidR="00C234F0">
        <w:t>eCO</w:t>
      </w:r>
      <w:r w:rsidR="00C234F0">
        <w:rPr>
          <w:vertAlign w:val="subscript"/>
        </w:rPr>
        <w:t>2</w:t>
      </w:r>
      <w:r w:rsidR="009F20B5">
        <w:t xml:space="preserve">. </w:t>
      </w:r>
      <w:r w:rsidR="00D52184">
        <w:t>W</w:t>
      </w:r>
      <w:r w:rsidR="009F20B5">
        <w:t>hole</w:t>
      </w:r>
      <w:r w:rsidR="00BE4981">
        <w:t>-</w:t>
      </w:r>
      <w:r w:rsidR="009F20B5">
        <w:t>plant responses expected from nitrogen limitation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C234F0">
        <w:rPr>
          <w:color w:val="000000"/>
        </w:rPr>
        <w:t>.</w:t>
      </w:r>
    </w:p>
    <w:p w14:paraId="1219F8B5" w14:textId="01FE8FB9" w:rsidR="00A074E8" w:rsidRDefault="00A074E8" w:rsidP="00A074E8">
      <w:pPr>
        <w:spacing w:line="360" w:lineRule="auto"/>
        <w:ind w:firstLine="720"/>
        <w:rPr>
          <w:bCs/>
        </w:rPr>
      </w:pPr>
      <w:r>
        <w:t>On the other hand, g</w:t>
      </w:r>
      <w:r w:rsidR="009F20B5">
        <w:t xml:space="preserve">rowing evidence indicates that leaf </w:t>
      </w:r>
      <w:r w:rsidR="009F20B5" w:rsidRPr="00FE014F">
        <w:rPr>
          <w:bCs/>
        </w:rPr>
        <w:t>n</w:t>
      </w:r>
      <w:r w:rsidR="009F20B5">
        <w:rPr>
          <w:bCs/>
        </w:rPr>
        <w:t>itrogen</w:t>
      </w:r>
      <w:r w:rsidR="009F20B5">
        <w:t xml:space="preserve"> and photosynthetic capacity are more strongly determined through aboveground growing conditions than soil resource availability</w:t>
      </w:r>
      <w:r w:rsidR="00B17316">
        <w:t xml:space="preserve"> </w:t>
      </w:r>
      <w:r w:rsidR="00B17316">
        <w:fldChar w:fldCharType="begin" w:fldLock="1"/>
      </w:r>
      <w:r w:rsidR="00B17316">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Biology","id":"ITEM-4","issue":"1","issued":{"date-parts":[["2021","12","12"]]},"page":"462","title":"Global climate and nutrient controls of photosynthetic capacity","type":"article-journal","volume":"4"},"uris":["http://www.mendeley.com/documents/?uuid=3ef8e4be-d782-4101-b3db-1a91b9992fc1"]},{"id":"ITEM-5","itemData":{"DOI":"10.1111/nph.18254","ISSN":"0028-646X","abstract":"The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Biology","id":"ITEM-8","issue":"3","issued":{"date-parts":[["2023","2","16"]]},"page":"856-873","title":"Coordination of photosynthetic traits across soil and climate gradients","type":"article-journal","volume":"29"},"uris":["http://www.mendeley.com/documents/?uuid=21ffc03c-3e82-40b0-846f-1638da6585e7"]},{"id":"ITEM-9","itemData":{"DOI":"10.1111/1365-2745.13967","ISSN":"0022-0477","abstract":"Leaf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Ecology","id":"ITEM-9","issue":"11","issued":{"date-parts":[["2022","11"]]},"page":"2585-2602","title":"Leaf nitrogen from the perspective of optimal plant function","type":"article-journal","volume":"110"},"uris":["http://www.mendeley.com/documents/?uuid=50267697-cf85-48a3-8479-7edfcd508a88"]}],"mendeley":{"formattedCitation":"(Dong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B17316">
        <w:fldChar w:fldCharType="separate"/>
      </w:r>
      <w:r w:rsidR="00B17316" w:rsidRPr="00B17316">
        <w:rPr>
          <w:noProof/>
        </w:rPr>
        <w:t xml:space="preserve">(Dong </w:t>
      </w:r>
      <w:r w:rsidR="00B17316" w:rsidRPr="00B17316">
        <w:rPr>
          <w:i/>
          <w:noProof/>
        </w:rPr>
        <w:t>et al.</w:t>
      </w:r>
      <w:r w:rsidR="00B17316" w:rsidRPr="00B17316">
        <w:rPr>
          <w:noProof/>
        </w:rPr>
        <w:t xml:space="preserve">, 2017, 2020, 2022a; Smith </w:t>
      </w:r>
      <w:r w:rsidR="00B17316" w:rsidRPr="00B17316">
        <w:rPr>
          <w:i/>
          <w:noProof/>
        </w:rPr>
        <w:t>et al.</w:t>
      </w:r>
      <w:r w:rsidR="00B17316" w:rsidRPr="00B17316">
        <w:rPr>
          <w:noProof/>
        </w:rPr>
        <w:t xml:space="preserve">, 2019; Smith &amp; Keenan, 2020; Paillassa </w:t>
      </w:r>
      <w:r w:rsidR="00B17316" w:rsidRPr="00B17316">
        <w:rPr>
          <w:i/>
          <w:noProof/>
        </w:rPr>
        <w:t>et al.</w:t>
      </w:r>
      <w:r w:rsidR="00B17316" w:rsidRPr="00B17316">
        <w:rPr>
          <w:noProof/>
        </w:rPr>
        <w:t xml:space="preserve">, 2020; Peng </w:t>
      </w:r>
      <w:r w:rsidR="00B17316" w:rsidRPr="00B17316">
        <w:rPr>
          <w:i/>
          <w:noProof/>
        </w:rPr>
        <w:t>et al.</w:t>
      </w:r>
      <w:r w:rsidR="00B17316" w:rsidRPr="00B17316">
        <w:rPr>
          <w:noProof/>
        </w:rPr>
        <w:t xml:space="preserve">, 2021; Querejeta </w:t>
      </w:r>
      <w:r w:rsidR="00B17316" w:rsidRPr="00B17316">
        <w:rPr>
          <w:i/>
          <w:noProof/>
        </w:rPr>
        <w:t>et al.</w:t>
      </w:r>
      <w:r w:rsidR="00B17316" w:rsidRPr="00B17316">
        <w:rPr>
          <w:noProof/>
        </w:rPr>
        <w:t xml:space="preserve">, 2022; Westerband </w:t>
      </w:r>
      <w:r w:rsidR="00B17316" w:rsidRPr="00B17316">
        <w:rPr>
          <w:i/>
          <w:noProof/>
        </w:rPr>
        <w:t>et al.</w:t>
      </w:r>
      <w:r w:rsidR="00B17316" w:rsidRPr="00B17316">
        <w:rPr>
          <w:noProof/>
        </w:rPr>
        <w:t>, 2023)</w:t>
      </w:r>
      <w:r w:rsidR="00B17316">
        <w:fldChar w:fldCharType="end"/>
      </w:r>
      <w:r w:rsidR="00B17316">
        <w:t xml:space="preserve">, </w:t>
      </w:r>
      <w:r w:rsidR="009F20B5">
        <w:t>and analyses using satellite-derived chlorophyll fluorescence data indicate that increasing atmospheric CO</w:t>
      </w:r>
      <w:r w:rsidR="009F20B5">
        <w:rPr>
          <w:vertAlign w:val="subscript"/>
        </w:rPr>
        <w:t>2</w:t>
      </w:r>
      <w:r w:rsidR="009F20B5">
        <w:t xml:space="preserve"> concentrations may decrease leaf and canopy demand for </w:t>
      </w:r>
      <w:r w:rsidR="009F20B5" w:rsidRPr="00FE014F">
        <w:rPr>
          <w:bCs/>
        </w:rPr>
        <w:t>n</w:t>
      </w:r>
      <w:r w:rsidR="009F20B5">
        <w:rPr>
          <w:bCs/>
        </w:rPr>
        <w:t>itrogen</w:t>
      </w:r>
      <w:r w:rsidR="00B17316">
        <w:rPr>
          <w:bCs/>
        </w:rPr>
        <w:t xml:space="preserve"> </w:t>
      </w:r>
      <w:r w:rsidR="00B17316">
        <w:rPr>
          <w:bCs/>
        </w:rPr>
        <w:fldChar w:fldCharType="begin" w:fldLock="1"/>
      </w:r>
      <w:r w:rsidR="00B17316">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B17316">
        <w:rPr>
          <w:bCs/>
        </w:rPr>
        <w:fldChar w:fldCharType="separate"/>
      </w:r>
      <w:r w:rsidR="00B17316" w:rsidRPr="00B17316">
        <w:rPr>
          <w:bCs/>
          <w:noProof/>
        </w:rPr>
        <w:t xml:space="preserve">(Dong </w:t>
      </w:r>
      <w:r w:rsidR="00B17316" w:rsidRPr="00B17316">
        <w:rPr>
          <w:bCs/>
          <w:i/>
          <w:noProof/>
        </w:rPr>
        <w:t>et al.</w:t>
      </w:r>
      <w:r w:rsidR="00B17316" w:rsidRPr="00B17316">
        <w:rPr>
          <w:bCs/>
          <w:noProof/>
        </w:rPr>
        <w:t>, 2022b)</w:t>
      </w:r>
      <w:r w:rsidR="00B17316">
        <w:rPr>
          <w:bCs/>
        </w:rPr>
        <w:fldChar w:fldCharType="end"/>
      </w:r>
      <w:r w:rsidR="00B17316">
        <w:rPr>
          <w:bCs/>
        </w:rPr>
        <w:t xml:space="preserve">. </w:t>
      </w:r>
      <w:r w:rsidR="009F20B5">
        <w:t xml:space="preserve">Together, results from these studies suggest that leaf responses to </w:t>
      </w:r>
      <w:r w:rsidR="00C234F0">
        <w:t>eCO</w:t>
      </w:r>
      <w:r w:rsidR="00C234F0">
        <w:rPr>
          <w:vertAlign w:val="subscript"/>
        </w:rPr>
        <w:t>2</w:t>
      </w:r>
      <w:r w:rsidR="009F20B5">
        <w:t xml:space="preserve"> may not be as tightly linked to nitrogen availability as implied</w:t>
      </w:r>
      <w:r w:rsidR="00D30311">
        <w:t xml:space="preserve"> by </w:t>
      </w:r>
      <w:r w:rsidR="00B17316">
        <w:t xml:space="preserve">the </w:t>
      </w:r>
      <w:r w:rsidR="00D30311">
        <w:t>nitrogen limitation</w:t>
      </w:r>
      <w:r w:rsidR="00B17316">
        <w:t xml:space="preserve"> hypothesis</w:t>
      </w:r>
      <w:r w:rsidR="009F20B5">
        <w:t>.</w:t>
      </w:r>
      <w:r w:rsidR="00C234F0">
        <w:rPr>
          <w:bCs/>
        </w:rPr>
        <w:t xml:space="preserve"> </w:t>
      </w:r>
    </w:p>
    <w:p w14:paraId="57C2D071" w14:textId="2AF71351" w:rsidR="00A074E8" w:rsidRDefault="00A074E8" w:rsidP="00A074E8">
      <w:pPr>
        <w:spacing w:line="360" w:lineRule="auto"/>
        <w:ind w:firstLine="720"/>
      </w:pPr>
      <w:r>
        <w:t>An alternative hypothesis based on a</w:t>
      </w:r>
      <w:r w:rsidR="009F20B5">
        <w:t xml:space="preserve"> unification of optimal coordination and least-cost theories predicts that C</w:t>
      </w:r>
      <w:r w:rsidR="009F20B5">
        <w:rPr>
          <w:vertAlign w:val="subscript"/>
        </w:rPr>
        <w:t>3</w:t>
      </w:r>
      <w:r w:rsidR="009F20B5">
        <w:t xml:space="preserve"> leaves acclimate to </w:t>
      </w:r>
      <w:r w:rsidR="009B053E">
        <w:t>eCO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w:t>
      </w:r>
      <w:r w:rsidR="009F20B5">
        <w:t>Ribulose-1,5-bisphosphate (“RuBP”) carboxylase/oxygenase (“</w:t>
      </w:r>
      <w:r w:rsidR="009F20B5" w:rsidRPr="005E71A8">
        <w:t>Rubisco</w:t>
      </w:r>
      <w:r w:rsidR="009F20B5">
        <w:t>”)</w:t>
      </w:r>
      <w:r w:rsidR="009F20B5" w:rsidRPr="005E71A8">
        <w:t xml:space="preserve"> to optimize resource use efficiencies at the leaf level</w:t>
      </w:r>
      <w:r w:rsidR="009F20B5">
        <w:t xml:space="preserve">, which maximizes </w:t>
      </w:r>
      <w:r w:rsidR="009F20B5" w:rsidRPr="005E71A8">
        <w:t>resource allocation to</w:t>
      </w:r>
      <w:r w:rsidR="00292DF1">
        <w:t xml:space="preserve"> whole-plant</w:t>
      </w:r>
      <w:r w:rsidR="009F20B5" w:rsidRPr="005E71A8">
        <w:t xml:space="preserve"> growth</w:t>
      </w:r>
      <w:r w:rsidR="00B17316">
        <w:t xml:space="preserve"> </w:t>
      </w:r>
      <w:r w:rsidR="00B17316">
        <w:fldChar w:fldCharType="begin" w:fldLock="1"/>
      </w:r>
      <w:r w:rsidR="00B17316">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00B17316" w:rsidRPr="00B17316">
        <w:rPr>
          <w:noProof/>
        </w:rPr>
        <w:t xml:space="preserve">(Drake </w:t>
      </w:r>
      <w:r w:rsidR="00B17316" w:rsidRPr="00B17316">
        <w:rPr>
          <w:i/>
          <w:noProof/>
        </w:rPr>
        <w:t>et al.</w:t>
      </w:r>
      <w:r w:rsidR="00B17316" w:rsidRPr="00B17316">
        <w:rPr>
          <w:noProof/>
        </w:rPr>
        <w:t xml:space="preserve">, 1997; Wright </w:t>
      </w:r>
      <w:r w:rsidR="00B17316" w:rsidRPr="00B17316">
        <w:rPr>
          <w:i/>
          <w:noProof/>
        </w:rPr>
        <w:t>et al.</w:t>
      </w:r>
      <w:r w:rsidR="00B17316" w:rsidRPr="00B17316">
        <w:rPr>
          <w:noProof/>
        </w:rPr>
        <w:t xml:space="preserve">, 2003; Prentice </w:t>
      </w:r>
      <w:r w:rsidR="00B17316" w:rsidRPr="00B17316">
        <w:rPr>
          <w:i/>
          <w:noProof/>
        </w:rPr>
        <w:t>et al.</w:t>
      </w:r>
      <w:r w:rsidR="00B17316" w:rsidRPr="00B17316">
        <w:rPr>
          <w:noProof/>
        </w:rPr>
        <w:t xml:space="preserve">, 2014; Wang </w:t>
      </w:r>
      <w:r w:rsidR="00B17316" w:rsidRPr="00B17316">
        <w:rPr>
          <w:i/>
          <w:noProof/>
        </w:rPr>
        <w:t>et al.</w:t>
      </w:r>
      <w:r w:rsidR="00B17316" w:rsidRPr="00B17316">
        <w:rPr>
          <w:noProof/>
        </w:rPr>
        <w:t xml:space="preserve">, 2017; Smith </w:t>
      </w:r>
      <w:r w:rsidR="00B17316" w:rsidRPr="00B17316">
        <w:rPr>
          <w:i/>
          <w:noProof/>
        </w:rPr>
        <w:t>et al.</w:t>
      </w:r>
      <w:r w:rsidR="00B17316" w:rsidRPr="00B17316">
        <w:rPr>
          <w:noProof/>
        </w:rPr>
        <w:t>, 2019)</w:t>
      </w:r>
      <w:r w:rsidR="00B17316">
        <w:fldChar w:fldCharType="end"/>
      </w:r>
      <w:r w:rsidR="00B17316">
        <w:t xml:space="preserve">. </w:t>
      </w:r>
      <w:r>
        <w:t>This unified theory</w:t>
      </w:r>
      <w:r>
        <w:rPr>
          <w:bCs/>
        </w:rPr>
        <w:t xml:space="preserve"> </w:t>
      </w:r>
      <w:r w:rsidR="009F20B5">
        <w:t xml:space="preserve">predicts that reduced </w:t>
      </w:r>
      <w:r w:rsidR="00275063">
        <w:t xml:space="preserve">leaf </w:t>
      </w:r>
      <w:r w:rsidR="009F20B5" w:rsidRPr="00FE014F">
        <w:rPr>
          <w:bCs/>
        </w:rPr>
        <w:t>n</w:t>
      </w:r>
      <w:r w:rsidR="009F20B5">
        <w:rPr>
          <w:bCs/>
        </w:rPr>
        <w:t>itrogen</w:t>
      </w:r>
      <w:r w:rsidR="009F20B5">
        <w:t xml:space="preserve"> allocation to Rubisco under </w:t>
      </w:r>
      <w:r w:rsidR="009B053E">
        <w:t>eCO</w:t>
      </w:r>
      <w:r w:rsidR="009B053E">
        <w:rPr>
          <w:vertAlign w:val="subscript"/>
        </w:rPr>
        <w:t>2</w:t>
      </w:r>
      <w:r w:rsidR="009F20B5">
        <w:t xml:space="preserve"> results in 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 maximizes photosynthetic resource use efficiency by allowing net photosynthesis rates to be achieved through equal co-limitation of Rubisco carboxylation and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9F20B5">
        <w:t xml:space="preserve">This response allows plants to make more efficient use of available light </w:t>
      </w:r>
      <w:r w:rsidR="009F20B5">
        <w:lastRenderedPageBreak/>
        <w:t>while avoiding overinvestment in Rubisco, which has high nitrogen and energetic costs of construction and maintenance</w:t>
      </w:r>
      <w:r w:rsidR="00B17316">
        <w:t xml:space="preserve"> </w:t>
      </w:r>
      <w:r w:rsidR="00B17316">
        <w:fldChar w:fldCharType="begin" w:fldLock="1"/>
      </w:r>
      <w:r w:rsidR="00B17316">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B17316">
        <w:fldChar w:fldCharType="separate"/>
      </w:r>
      <w:r w:rsidR="00B17316" w:rsidRPr="00B17316">
        <w:rPr>
          <w:noProof/>
        </w:rPr>
        <w:t>(Evans, 1989; Evans &amp; Clarke, 2019)</w:t>
      </w:r>
      <w:r w:rsidR="00B17316">
        <w:fldChar w:fldCharType="end"/>
      </w:r>
      <w:r w:rsidR="00B17316">
        <w:t>.</w:t>
      </w:r>
      <w:r>
        <w:t xml:space="preserve"> The optimality </w:t>
      </w:r>
    </w:p>
    <w:p w14:paraId="6507A366" w14:textId="40227518" w:rsidR="00A074E8" w:rsidRPr="00A074E8" w:rsidRDefault="00A074E8" w:rsidP="00A074E8">
      <w:pPr>
        <w:spacing w:line="360" w:lineRule="auto"/>
        <w:ind w:firstLine="720"/>
      </w:pPr>
      <w:r>
        <w:t>The optimality hypothesis predicts that leaf responses to eCO</w:t>
      </w:r>
      <w:r>
        <w:rPr>
          <w:vertAlign w:val="subscript"/>
        </w:rPr>
        <w:t>2</w:t>
      </w:r>
      <w:r>
        <w:t xml:space="preserve"> are driven by leaf nitrogen demand to build and maintain photosynthetic machinery, deviating from the nitrogen limitation hypothesis by indicating that leaf responses to eCO</w:t>
      </w:r>
      <w:r>
        <w:rPr>
          <w:vertAlign w:val="subscript"/>
        </w:rPr>
        <w:t>2</w:t>
      </w:r>
      <w:r>
        <w:t xml:space="preserve"> are independent of nitrogen supply. However, the optimality hypothesis does not discount a role of soil nitrogen availability on whole-plant response to eCO</w:t>
      </w:r>
      <w:r>
        <w:rPr>
          <w:vertAlign w:val="subscript"/>
        </w:rPr>
        <w:t>2</w:t>
      </w:r>
      <w:r>
        <w:t>, where the expected optimal response would be to allocate surplus nitrogen not needed to satisfy leaf nitrogen demand to the construction of a greater quantity of optimally coordinated leaves. The expected optimal leaf response to eCO</w:t>
      </w:r>
      <w:r>
        <w:rPr>
          <w:vertAlign w:val="subscript"/>
        </w:rPr>
        <w:t>2</w:t>
      </w:r>
      <w:r>
        <w:t xml:space="preserve"> </w:t>
      </w:r>
      <w:r>
        <w:t xml:space="preserve">has received some empirical support </w:t>
      </w:r>
      <w:r>
        <w:fldChar w:fldCharType="begin" w:fldLock="1"/>
      </w:r>
      <w: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2022b)","plainTextFormattedCitation":"(Smith &amp; Keenan, 2020; Dong et al., 2022b)","previouslyFormattedCitation":"(Smith &amp; Keenan, 2020; Dong &lt;i&gt;et al.&lt;/i&gt;, 2022b)"},"properties":{"noteIndex":0},"schema":"https://github.com/citation-style-language/schema/raw/master/csl-citation.json"}</w:instrText>
      </w:r>
      <w:r>
        <w:fldChar w:fldCharType="separate"/>
      </w:r>
      <w:r w:rsidRPr="00B17316">
        <w:rPr>
          <w:noProof/>
        </w:rPr>
        <w:t xml:space="preserve">(Smith &amp; Keenan, 2020; Dong </w:t>
      </w:r>
      <w:r w:rsidRPr="00B17316">
        <w:rPr>
          <w:i/>
          <w:noProof/>
        </w:rPr>
        <w:t>et al.</w:t>
      </w:r>
      <w:r w:rsidRPr="00B17316">
        <w:rPr>
          <w:noProof/>
        </w:rPr>
        <w:t>, 2022b)</w:t>
      </w:r>
      <w:r>
        <w:fldChar w:fldCharType="end"/>
      </w:r>
      <w:r>
        <w:t>, though no studies have connected these patterns with concurrently measured whole-plant responses to eCO</w:t>
      </w:r>
      <w:r>
        <w:rPr>
          <w:vertAlign w:val="subscript"/>
        </w:rPr>
        <w:t>2</w:t>
      </w:r>
      <w:r>
        <w:t>.</w:t>
      </w:r>
    </w:p>
    <w:p w14:paraId="4FE6CAED" w14:textId="13684FE9" w:rsidR="00835DAF" w:rsidRDefault="009F20B5" w:rsidP="00D67B50">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symbiotic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r w:rsidR="00D67B50">
        <w:fldChar w:fldCharType="begin" w:fldLock="1"/>
      </w:r>
      <w:r w:rsidR="00835DAF">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Colin","non-dropping-particle":"","parse-names":false,"suffix":""}],"container-title":"Science","id":"ITEM-5","issue":"6294","issued":{"date-parts":[["2016","7","1"]]},"page":"72-74","title":"Mycorrhizal association as a primary control of the CO2 fertilization effect","type":"article-journal","volume":"353"},"uris":["http://www.mendeley.com/documents/?uuid=e1738a48-9551-40a3-a598-8ed20c8cac64"]},{"id":"ITEM-6","itemData":{"DOI":"10.1111/nph.14872","ISBN":"7476820487","ISSN":"0028-646X","abstract":"Land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Phytologist","id":"ITEM-6","issue":"2","issued":{"date-parts":[["2018","1","6"]]},"page":"507-522","title":"Ecosystem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rsidR="00D67B50">
        <w:fldChar w:fldCharType="separate"/>
      </w:r>
      <w:r w:rsidR="00835DAF" w:rsidRPr="00835DAF">
        <w:rPr>
          <w:noProof/>
        </w:rPr>
        <w:t xml:space="preserve">(Brzostek </w:t>
      </w:r>
      <w:r w:rsidR="00835DAF" w:rsidRPr="00835DAF">
        <w:rPr>
          <w:i/>
          <w:noProof/>
        </w:rPr>
        <w:t>et al.</w:t>
      </w:r>
      <w:r w:rsidR="00835DAF" w:rsidRPr="00835DAF">
        <w:rPr>
          <w:noProof/>
        </w:rPr>
        <w:t xml:space="preserve">, 2014; Terrer </w:t>
      </w:r>
      <w:r w:rsidR="00835DAF" w:rsidRPr="00835DAF">
        <w:rPr>
          <w:i/>
          <w:noProof/>
        </w:rPr>
        <w:t>et al.</w:t>
      </w:r>
      <w:r w:rsidR="00835DAF" w:rsidRPr="00835DAF">
        <w:rPr>
          <w:noProof/>
        </w:rPr>
        <w:t xml:space="preserve">, 2016, 2018; Allen </w:t>
      </w:r>
      <w:r w:rsidR="00835DAF" w:rsidRPr="00835DAF">
        <w:rPr>
          <w:i/>
          <w:noProof/>
        </w:rPr>
        <w:t>et al.</w:t>
      </w:r>
      <w:r w:rsidR="00835DAF" w:rsidRPr="00835DAF">
        <w:rPr>
          <w:noProof/>
        </w:rPr>
        <w:t xml:space="preserve">, 2020; Perkowski </w:t>
      </w:r>
      <w:r w:rsidR="00835DAF" w:rsidRPr="00835DAF">
        <w:rPr>
          <w:i/>
          <w:noProof/>
        </w:rPr>
        <w:t>et al.</w:t>
      </w:r>
      <w:r w:rsidR="00835DAF" w:rsidRPr="00835DAF">
        <w:rPr>
          <w:noProof/>
        </w:rPr>
        <w:t xml:space="preserve">, 2021; Lu </w:t>
      </w:r>
      <w:r w:rsidR="00835DAF" w:rsidRPr="00835DAF">
        <w:rPr>
          <w:i/>
          <w:noProof/>
        </w:rPr>
        <w:t>et al.</w:t>
      </w:r>
      <w:r w:rsidR="00835DAF" w:rsidRPr="00835DAF">
        <w:rPr>
          <w:noProof/>
        </w:rPr>
        <w:t>, 2022)</w:t>
      </w:r>
      <w:r w:rsidR="00D67B50">
        <w:fldChar w:fldCharType="end"/>
      </w:r>
      <w:r w:rsidR="00D67B50">
        <w:t xml:space="preserve">. </w:t>
      </w:r>
      <w:r>
        <w:rPr>
          <w:color w:val="000000"/>
        </w:rPr>
        <w:t>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B869C1">
        <w:t xml:space="preserve"> Those studies have found that cheaper nitrogen acquisition strategies </w:t>
      </w:r>
      <w:r w:rsidR="00835DAF">
        <w:t>may</w:t>
      </w:r>
      <w:r w:rsidR="00B869C1">
        <w:t xml:space="preserve"> buffer the effects of progressive nutrient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xml:space="preserve">, but leaf 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5601D611" w14:textId="165CEBE3" w:rsidR="009F20B5" w:rsidRPr="00A05E8B" w:rsidRDefault="009F20B5" w:rsidP="00FE6EE1">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C234F0">
        <w:t>eCO</w:t>
      </w:r>
      <w:r w:rsidR="00C234F0">
        <w:rPr>
          <w:vertAlign w:val="subscript"/>
        </w:rPr>
        <w:t>2</w:t>
      </w:r>
      <w:r>
        <w:t xml:space="preserve">. We hypothesized that leaves grown under </w:t>
      </w:r>
      <w:r w:rsidR="00C234F0">
        <w:t>eCO</w:t>
      </w:r>
      <w:r w:rsidR="00C234F0">
        <w:rPr>
          <w:vertAlign w:val="subscript"/>
        </w:rPr>
        <w:t>2</w:t>
      </w:r>
      <w:r>
        <w:t xml:space="preserve"> would exhibit reduced leaf nitrogen content, stomatal conductance</w:t>
      </w:r>
      <w:r w:rsidR="00C234F0">
        <w:t xml:space="preserve">, leaf </w:t>
      </w:r>
      <w:r w:rsidR="00C234F0">
        <w:rPr>
          <w:i/>
          <w:iCs/>
        </w:rPr>
        <w:t>C</w:t>
      </w:r>
      <w:r w:rsidR="00C234F0">
        <w:rPr>
          <w:vertAlign w:val="subscript"/>
        </w:rPr>
        <w:t>i</w:t>
      </w:r>
      <w:r w:rsidR="00C234F0">
        <w:t>:</w:t>
      </w:r>
      <w:r w:rsidR="00C234F0">
        <w:rPr>
          <w:i/>
          <w:iCs/>
        </w:rPr>
        <w:t>C</w:t>
      </w:r>
      <w:r w:rsidR="00C234F0">
        <w:rPr>
          <w:vertAlign w:val="subscript"/>
        </w:rPr>
        <w:t>a</w:t>
      </w:r>
      <w:r>
        <w:t xml:space="preserve">, </w:t>
      </w:r>
      <w:r>
        <w:rPr>
          <w:i/>
          <w:iCs/>
        </w:rPr>
        <w:t>V</w:t>
      </w:r>
      <w:r>
        <w:rPr>
          <w:vertAlign w:val="subscript"/>
        </w:rPr>
        <w:t>cmax</w:t>
      </w:r>
      <w:r>
        <w:t xml:space="preserve">, and </w:t>
      </w:r>
      <w:r>
        <w:rPr>
          <w:i/>
          <w:iCs/>
        </w:rPr>
        <w:t>J</w:t>
      </w:r>
      <w:r>
        <w:rPr>
          <w:vertAlign w:val="subscript"/>
        </w:rPr>
        <w:t>max</w:t>
      </w:r>
      <w:r>
        <w:t xml:space="preserve"> compared to leaves grown under </w:t>
      </w:r>
      <w:r w:rsidR="00C234F0">
        <w:t>aCO</w:t>
      </w:r>
      <w:r w:rsidR="00C234F0">
        <w:rPr>
          <w:vertAlign w:val="subscript"/>
        </w:rPr>
        <w:t>2</w:t>
      </w:r>
      <w:r>
        <w:t xml:space="preserve">. We expected that leaves grown under </w:t>
      </w:r>
      <w:r w:rsidR="00C234F0">
        <w:t>eCO</w:t>
      </w:r>
      <w:r w:rsidR="00C234F0">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C234F0">
        <w:t>eCO</w:t>
      </w:r>
      <w:r w:rsidR="00C234F0">
        <w:rPr>
          <w:vertAlign w:val="subscript"/>
        </w:rPr>
        <w:t>2</w:t>
      </w:r>
      <w:r>
        <w:t xml:space="preserve"> would be independent of soil nitrogen fertilization </w:t>
      </w:r>
      <w:r w:rsidR="00BD33C0">
        <w:t>and</w:t>
      </w:r>
      <w:r>
        <w:t xml:space="preserve"> inoculation treatment</w:t>
      </w:r>
      <w:r w:rsidR="0037141F">
        <w:t>, following the demand-driven optimality hypothesis</w:t>
      </w:r>
      <w:r>
        <w:t xml:space="preserve">. We also hypothesized that plants grown under </w:t>
      </w:r>
      <w:r w:rsidR="00C234F0">
        <w:t>eCO</w:t>
      </w:r>
      <w:r w:rsidR="00C234F0">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C234F0">
        <w:t>eCO</w:t>
      </w:r>
      <w:r w:rsidR="00C234F0">
        <w:rPr>
          <w:vertAlign w:val="subscript"/>
        </w:rPr>
        <w:t>2</w:t>
      </w:r>
      <w:r>
        <w:t xml:space="preserve">. Contrasting the leaf response, we predicted that increasing nitrogen fertilization would increase the positive effect </w:t>
      </w:r>
      <w:r w:rsidR="00C234F0">
        <w:t>eCO</w:t>
      </w:r>
      <w:r w:rsidR="00C234F0">
        <w:rPr>
          <w:vertAlign w:val="subscript"/>
        </w:rPr>
        <w:t>2</w:t>
      </w:r>
      <w:r>
        <w:t xml:space="preserve"> on total biomass and total leaf area due to a reduction in the cost of acquiring nitrogen</w:t>
      </w:r>
      <w:r w:rsidR="00405D41">
        <w:t xml:space="preserve"> under increasing nitrogen supply</w:t>
      </w:r>
      <w:r>
        <w:t xml:space="preserve"> and </w:t>
      </w:r>
      <w:r w:rsidR="00BD33C0">
        <w:t>consequent</w:t>
      </w:r>
      <w:r>
        <w:t xml:space="preserve"> increase in plant nitrogen uptake under </w:t>
      </w:r>
      <w:r w:rsidR="00C234F0">
        <w:t>eCO</w:t>
      </w:r>
      <w:r w:rsidR="00C234F0">
        <w:rPr>
          <w:vertAlign w:val="subscript"/>
        </w:rPr>
        <w:t>2</w:t>
      </w:r>
      <w:r>
        <w:t xml:space="preserve">. Additionally, we predicted that inoculation with symbiotic nitrogen-fixing bacteria would increase the positive effect of </w:t>
      </w:r>
      <w:r w:rsidR="00C234F0">
        <w:t>eCO</w:t>
      </w:r>
      <w:r w:rsidR="00C234F0">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AD8403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Nitrogen fertilization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w:t>
      </w:r>
      <w:r w:rsidRPr="00FE014F">
        <w:lastRenderedPageBreak/>
        <w:t>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5CE296CC"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35DAF">
        <w:t xml:space="preserve"> </w:t>
      </w:r>
      <w:r w:rsidR="00835DAF">
        <w:fldChar w:fldCharType="begin" w:fldLock="1"/>
      </w:r>
      <w:r w:rsidR="00835DA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 xml:space="preserve">A single dark respiration </w:t>
      </w:r>
      <w:r w:rsidRPr="00FE014F">
        <w:lastRenderedPageBreak/>
        <w:t>value was determined for each focal leaf by calculating the</w:t>
      </w:r>
      <w:r>
        <w:t xml:space="preserve"> mean dark respiration value </w:t>
      </w:r>
      <w:r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DFD1A76" w:rsidR="00D52184" w:rsidRPr="003703E2"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r>
      <w:r w:rsidR="00835DAF">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Data","type":"article-journal","volume":"10"},"uris":["http://www.mendeley.com/documents/?uuid=5e0def6e-f6ab-4728-ace7-bf1db97e423e"]}],"properties":{"noteIndex":0},"schema":"https://github.com/citation-style-language/schema/raw/master/csl-citation.json"}</w:instrText>
      </w:r>
      <w:r w:rsidR="00835DAF">
        <w:rPr>
          <w:color w:val="000000"/>
        </w:rPr>
        <w:fldChar w:fldCharType="separate"/>
      </w:r>
      <w:r w:rsidR="00835DAF">
        <w:rPr>
          <w:noProof/>
          <w:color w:val="000000"/>
        </w:rPr>
        <w:t>{Formatting Citation}</w:t>
      </w:r>
      <w:r w:rsidR="00835DAF">
        <w:rPr>
          <w:color w:val="000000"/>
        </w:rPr>
        <w:fldChar w:fldCharType="end"/>
      </w:r>
      <w:r w:rsidR="00835DAF">
        <w:rPr>
          <w:color w:val="000000"/>
        </w:rPr>
        <w:fldChar w:fldCharType="begin"/>
      </w:r>
      <w:r w:rsidR="00835DAF">
        <w:rPr>
          <w:color w:val="000000"/>
        </w:rPr>
        <w:instrText>ADDIN CSL_CITATION {"citationItems":[{"id":"ITEM-1","itemData":{"DOI":"10.1111/j.1365-2486.2010.02375.x","ISSN":"13541013","author":[{"dropping-particle":"","family":"Medlyn","given":"Belinda E","non-dropping-particle":"","parse-names":false,"suffix":""},{"dropping-particle":"","family":"Duursma","given":"Remko","non-dropping-particle":"","parse-names":false,"suffix":""},{"dropping-particle":"","family":"Eamus","given":"Derek","non-dropping-particle":"","parse-names":false,"suffix":""},{"dropping-particle":"","family":"Ellsworth","given":"David S","non-dropping-particle":"","parse-names":false,"suffix":""},{"dropping-particle":"","family":"Prentice","given":"I Colin","non-dropping-particle":"","parse-names":false,"suffix":""},{"dropping-particle":"","family":"Barton","given":"Craig V M","non-dropping-particle":"","parse-names":false,"suffix":""},{"dropping-particle":"","family":"Crous","given":"Kristine Y","non-dropping-particle":"","parse-names":false,"suffix":""},{"dropping-particle":"","family":"Angelis","given":"Paolo","non-dropping-particle":"de","parse-names":false,"suffix":""},{"dropping-particle":"","family":"Freeman","given":"Michael","non-dropping-particle":"","parse-names":false,"suffix":""},{"dropping-particle":"","family":"Wingate","given":"Lisa","non-dropping-particle":"","parse-names":false,"suffix":""}],"container-title":"Global Change Biology","id":"ITEM-1","issue":"6","issued":{"date-parts":[["2011","6"]]},"page":"2134-2144","title":"Reconciling the optimal and empirical approaches to modelling stomatal conductance","type":"article-journal","volume":"17"},"uris":["http://www.mendeley.com/documents/?uuid=7a0bc9ee-65d8-4ad0-99ec-603a71ef9753"]}],"properties":{"noteIndex":0},"schema":"https://github.com/citation-style-language/schema/raw/master/csl-citation.json"}</w:instrText>
      </w:r>
      <w:r w:rsidR="00835DAF">
        <w:rPr>
          <w:color w:val="000000"/>
        </w:rPr>
        <w:fldChar w:fldCharType="separate"/>
      </w:r>
      <w:r w:rsidR="00835DAF">
        <w:rPr>
          <w:noProof/>
          <w:color w:val="000000"/>
        </w:rPr>
        <w:t>{Formatting Citation}</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F4D1CB4EE4F1724A912FC2A3B3CDBBE1"/>
          </w:placeholder>
        </w:sdtPr>
        <w:sdtContent>
          <w:r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rPr>
          <w:ins w:id="1" w:author="Perkowski, Evan A" w:date="2023-08-14T12:25:00Z"/>
        </w:rPr>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BA7638" w:rsidRPr="00BA7638">
            <w:rPr>
              <w:color w:val="000000"/>
            </w:rPr>
            <w:t>(Schneider et al., 2012)</w:t>
          </w:r>
        </w:sdtContent>
      </w:sdt>
      <w:commentRangeStart w:id="2"/>
      <w:r w:rsidRPr="00FE014F">
        <w:rPr>
          <w:color w:val="000000"/>
        </w:rPr>
        <w:t>.</w:t>
      </w:r>
      <w:commentRangeEnd w:id="2"/>
      <w:r w:rsidR="00CC6AE8">
        <w:rPr>
          <w:rStyle w:val="CommentReference"/>
        </w:rPr>
        <w:commentReference w:id="2"/>
      </w:r>
      <w:r w:rsidRPr="00FE014F">
        <w:rPr>
          <w:color w:val="000000"/>
        </w:rPr>
        <w:t xml:space="preserve">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lastRenderedPageBreak/>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0902CD76"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w:t>
      </w:r>
      <w:r w:rsidR="00792211">
        <w:t>-</w:t>
      </w:r>
      <w:r>
        <w:t>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00D52184">
        <w:rPr>
          <w:color w:val="000000"/>
        </w:rPr>
        <w:t>, similar to above</w:t>
      </w:r>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180E3599"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BA7638" w:rsidRPr="00BA7638">
            <w:rPr>
              <w:color w:val="000000"/>
            </w:rPr>
            <w:t>Wellburn</w:t>
          </w:r>
          <w:proofErr w:type="spellEnd"/>
          <w:r w:rsidR="00BA7638" w:rsidRPr="00BA7638">
            <w:rPr>
              <w:color w:val="000000"/>
            </w:rPr>
            <w:t xml:space="preserve"> (1994)</w:t>
          </w:r>
        </w:sdtContent>
      </w:sdt>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lastRenderedPageBreak/>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097D2395" w14:textId="77777777" w:rsidR="00B27FEF" w:rsidRDefault="00B27FEF" w:rsidP="00DE2B27">
      <w:pPr>
        <w:spacing w:line="360" w:lineRule="auto"/>
        <w:rPr>
          <w:color w:val="000000"/>
        </w:rPr>
      </w:pPr>
    </w:p>
    <w:p w14:paraId="5E6DD6AB" w14:textId="329E99C0" w:rsidR="009F20B5" w:rsidRDefault="009F20B5" w:rsidP="00DE2B27">
      <w:pPr>
        <w:spacing w:line="360" w:lineRule="auto"/>
      </w:pPr>
      <w:r>
        <w:rPr>
          <w:i/>
          <w:iCs/>
        </w:rPr>
        <w:t>Proportion of leaf nitrogen allocated to photosynthesis and structure</w:t>
      </w:r>
    </w:p>
    <w:p w14:paraId="36D149F2" w14:textId="486FD28B" w:rsidR="009F20B5" w:rsidRDefault="00AF2CCC" w:rsidP="00F77E0B">
      <w:pPr>
        <w:spacing w:line="360" w:lineRule="auto"/>
      </w:pPr>
      <w:commentRangeStart w:id="3"/>
      <w:r>
        <w:t>E</w:t>
      </w:r>
      <w:commentRangeEnd w:id="3"/>
      <w:r w:rsidR="00D52184">
        <w:rPr>
          <w:rStyle w:val="CommentReference"/>
        </w:rPr>
        <w:commentReference w:id="3"/>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BA7638">
            <w:t>Niinemets</w:t>
          </w:r>
          <w:proofErr w:type="spellEnd"/>
          <w:r w:rsidR="00BA7638">
            <w:t xml:space="preserve"> &amp; </w:t>
          </w:r>
          <w:proofErr w:type="spellStart"/>
          <w:r w:rsidR="00BA7638">
            <w:t>Tenhunen</w:t>
          </w:r>
          <w:proofErr w:type="spellEnd"/>
          <w:r w:rsidR="00BA7638">
            <w:t xml:space="preserve"> (1997)</w:t>
          </w:r>
        </w:sdtContent>
      </w:sdt>
      <w:r w:rsidR="009F20B5">
        <w:t xml:space="preserve"> </w:t>
      </w:r>
      <w:r>
        <w:t xml:space="preserve">were used </w:t>
      </w:r>
      <w:r w:rsidR="009F20B5">
        <w:t>to estimate the proportion of leaf nitrogen content allocated to Rubisco, bioenergetics, and light harvesting proteins</w:t>
      </w:r>
      <w:ins w:id="4" w:author="Perkowski, Evan A" w:date="2023-08-14T12:25:00Z">
        <w:r w:rsidR="0039000C">
          <w:t>, as in Waring et al. (2023)</w:t>
        </w:r>
        <w:r w:rsidR="009F20B5">
          <w:t>.</w:t>
        </w:r>
      </w:ins>
      <w:r w:rsidR="009F20B5">
        <w:t xml:space="preserve">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BA7638">
            <w:t xml:space="preserve">(Evans &amp; Seemann, 1989; </w:t>
          </w:r>
          <w:proofErr w:type="spellStart"/>
          <w:r w:rsidR="00BA7638">
            <w:t>Niinemets</w:t>
          </w:r>
          <w:proofErr w:type="spellEnd"/>
          <w:r w:rsidR="00BA7638">
            <w:t xml:space="preserve"> &amp; </w:t>
          </w:r>
          <w:proofErr w:type="spellStart"/>
          <w:r w:rsidR="00BA7638">
            <w:t>Tenhunen</w:t>
          </w:r>
          <w:proofErr w:type="spellEnd"/>
          <w:r w:rsidR="00BA7638">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5F792C9A" w:rsidR="00800EAC" w:rsidRDefault="009F20B5" w:rsidP="00800EAC">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w:t>
      </w:r>
      <w:r w:rsidR="00A25862">
        <w:rPr>
          <w:color w:val="000000"/>
        </w:rPr>
        <w:t xml:space="preserve">were </w:t>
      </w:r>
      <w:r w:rsidR="000E3820">
        <w:rPr>
          <w:color w:val="000000"/>
        </w:rPr>
        <w:t>highly</w:t>
      </w:r>
      <w:r>
        <w:rPr>
          <w:color w:val="000000"/>
        </w:rPr>
        <w:t xml:space="preserve"> correlated with each other (</w:t>
      </w:r>
      <w:r w:rsidR="00A25862">
        <w:rPr>
          <w:color w:val="000000"/>
        </w:rPr>
        <w:t>r</w:t>
      </w:r>
      <w:r w:rsidR="00A25862">
        <w:rPr>
          <w:color w:val="000000"/>
          <w:vertAlign w:val="superscript"/>
        </w:rPr>
        <w:t>2</w:t>
      </w:r>
      <w:r w:rsidR="00A25862">
        <w:rPr>
          <w:color w:val="000000"/>
        </w:rPr>
        <w:t>=0.</w:t>
      </w:r>
      <w:r w:rsidR="00D52184">
        <w:rPr>
          <w:color w:val="000000"/>
        </w:rPr>
        <w:t>76</w:t>
      </w:r>
      <w:r w:rsidR="00A25862">
        <w:rPr>
          <w:color w:val="000000"/>
        </w:rPr>
        <w:t xml:space="preserve">;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lastRenderedPageBreak/>
        <w:t>The p</w:t>
      </w:r>
      <w:r>
        <w:t>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0676D830"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BA7638" w:rsidRPr="00BA7638">
            <w:rPr>
              <w:color w:val="000000"/>
            </w:rPr>
            <w:t>Onoda et al. (2017)</w:t>
          </w:r>
        </w:sdtContent>
      </w:sdt>
      <w:r>
        <w:t>:</w:t>
      </w:r>
    </w:p>
    <w:p w14:paraId="4837AA81" w14:textId="4BA428A2"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w:t>
      </w:r>
      <w:r>
        <w:lastRenderedPageBreak/>
        <w:t>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w:t>
      </w:r>
      <w:commentRangeStart w:id="5"/>
      <w:r w:rsidRPr="00FE014F">
        <w:t xml:space="preserve">explanation of the limitations </w:t>
      </w:r>
      <w:commentRangeEnd w:id="5"/>
      <w:r w:rsidR="007A4FD5">
        <w:rPr>
          <w:rStyle w:val="CommentReference"/>
        </w:rPr>
        <w:commentReference w:id="5"/>
      </w:r>
      <w:r w:rsidRPr="00FE014F">
        <w:t xml:space="preserve">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BA7638" w:rsidRPr="00BA7638">
            <w:rPr>
              <w:color w:val="000000"/>
            </w:rPr>
            <w:t>Perkowski et al. (2021)</w:t>
          </w:r>
        </w:sdtContent>
      </w:sdt>
      <w:r w:rsidRPr="00FE014F">
        <w:t>.</w:t>
      </w:r>
    </w:p>
    <w:p w14:paraId="67235710" w14:textId="4078C78C"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BA7638" w:rsidRPr="00BA7638">
            <w:rPr>
              <w:color w:val="000000"/>
            </w:rPr>
            <w:t>(</w:t>
          </w:r>
          <w:proofErr w:type="spellStart"/>
          <w:r w:rsidR="00BA7638" w:rsidRPr="00BA7638">
            <w:rPr>
              <w:color w:val="000000"/>
            </w:rPr>
            <w:t>Dovrat</w:t>
          </w:r>
          <w:proofErr w:type="spellEnd"/>
          <w:r w:rsidR="00BA7638" w:rsidRPr="00BA7638">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xml:space="preserve">; </w:t>
      </w:r>
      <w:ins w:id="6" w:author="Perkowski, Evan A" w:date="2023-08-14T12:25:00Z">
        <w:r w:rsidR="009F20B5">
          <w:rPr>
            <w:color w:val="000000"/>
          </w:rPr>
          <w:t>%</w:t>
        </w:r>
        <w:r w:rsidR="009F20B5" w:rsidRPr="00670974">
          <w:rPr>
            <w:color w:val="000000"/>
          </w:rPr>
          <w:t>)</w:t>
        </w:r>
      </w:ins>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BA7638" w:rsidRPr="00BA7638">
            <w:rPr>
              <w:color w:val="000000"/>
            </w:rPr>
            <w:t>Andrews et al. (2011)</w:t>
          </w:r>
        </w:sdtContent>
      </w:sdt>
      <w:r w:rsidR="009F20B5" w:rsidRPr="00670974">
        <w:rPr>
          <w:color w:val="000000"/>
        </w:rPr>
        <w:t>:</w:t>
      </w:r>
    </w:p>
    <w:p w14:paraId="51CFFB05" w14:textId="12E2F17B"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(10)</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1322C6F"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w:t>
      </w:r>
      <w:r w:rsidR="00693B51">
        <w:t xml:space="preserve">plant </w:t>
      </w:r>
      <w:r>
        <w:t>in the aCO</w:t>
      </w:r>
      <w:r>
        <w:rPr>
          <w:vertAlign w:val="subscript"/>
        </w:rPr>
        <w:t>2</w:t>
      </w:r>
      <w:r>
        <w:t xml:space="preserve"> treatment that received 280 ppm N.</w:t>
      </w:r>
    </w:p>
    <w:p w14:paraId="706F0431" w14:textId="395102AE"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w:t>
      </w:r>
      <w:r w:rsidR="003620C0">
        <w:t xml:space="preserve"> </w:t>
      </w:r>
      <w:ins w:id="7" w:author="Perkowski, Evan A" w:date="2023-08-14T12:25:00Z">
        <w:r w:rsidR="003620C0">
          <w:t>full</w:t>
        </w:r>
        <w:r w:rsidR="009F20B5">
          <w:t xml:space="preserve"> </w:t>
        </w:r>
      </w:ins>
      <w:r w:rsidR="009F20B5">
        <w:t>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commentRangeStart w:id="8"/>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ins w:id="9" w:author="Perkowski, Evan A" w:date="2023-08-14T12:25:00Z">
        <w:r w:rsidR="00D52184">
          <w:rPr>
            <w:i/>
            <w:iCs/>
            <w:lang w:val="el-GR"/>
          </w:rPr>
          <w:t>χ</w:t>
        </w:r>
      </w:ins>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commentRangeEnd w:id="8"/>
      <w:proofErr w:type="spellEnd"/>
      <w:r w:rsidR="003F462B">
        <w:rPr>
          <w:rStyle w:val="CommentReference"/>
        </w:rPr>
        <w:commentReference w:id="8"/>
      </w:r>
      <w:r w:rsidR="009F20B5">
        <w:t>.</w:t>
      </w:r>
    </w:p>
    <w:p w14:paraId="6E00CD93" w14:textId="72ED78E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ins w:id="10" w:author="Perkowski, Evan A" w:date="2023-08-14T12:25:00Z">
        <w:r w:rsidR="00D52184">
          <w:rPr>
            <w:i/>
            <w:iCs/>
          </w:rPr>
          <w:t>A</w:t>
        </w:r>
        <w:r w:rsidR="00D52184">
          <w:rPr>
            <w:vertAlign w:val="subscript"/>
          </w:rPr>
          <w:t>net</w:t>
        </w:r>
        <w:r w:rsidR="00D52184">
          <w:t xml:space="preserve">, </w:t>
        </w:r>
        <w:r w:rsidR="00D52184">
          <w:rPr>
            <w:i/>
            <w:iCs/>
          </w:rPr>
          <w:t>R</w:t>
        </w:r>
        <w:r w:rsidR="00D52184">
          <w:rPr>
            <w:vertAlign w:val="subscript"/>
          </w:rPr>
          <w:t>d25</w:t>
        </w:r>
        <w:r w:rsidR="00D52184">
          <w:t>,</w:t>
        </w:r>
        <w:r>
          <w:t xml:space="preserve"> </w:t>
        </w:r>
      </w:ins>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ins w:id="11" w:author="Perkowski, Evan A" w:date="2023-08-14T12:25:00Z">
        <w:r w:rsidR="00D52184">
          <w:rPr>
            <w:i/>
            <w:iCs/>
            <w:lang w:val="el-GR"/>
          </w:rPr>
          <w:t>χ</w:t>
        </w:r>
      </w:ins>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BA7638" w:rsidRPr="00BA7638">
            <w:rPr>
              <w:color w:val="000000"/>
            </w:rPr>
            <w:t>(Bates et al., 2015)</w:t>
          </w:r>
        </w:sdtContent>
      </w:sdt>
      <w:r w:rsidRPr="00FE014F">
        <w:t xml:space="preserve"> 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BA7638" w:rsidRPr="00BA7638">
            <w:rPr>
              <w:color w:val="000000"/>
            </w:rPr>
            <w:t>(</w:t>
          </w:r>
          <w:proofErr w:type="spellStart"/>
          <w:r w:rsidR="00BA7638" w:rsidRPr="00BA7638">
            <w:rPr>
              <w:color w:val="000000"/>
            </w:rPr>
            <w:t>Lenth</w:t>
          </w:r>
          <w:proofErr w:type="spellEnd"/>
          <w:r w:rsidR="00BA7638" w:rsidRPr="00BA7638">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BA7638" w:rsidRPr="00BA7638">
            <w:rPr>
              <w:color w:val="000000"/>
            </w:rPr>
            <w:t>(R Core Team, 2021)</w:t>
          </w:r>
        </w:sdtContent>
      </w:sdt>
      <w:r w:rsidRPr="00FE014F">
        <w:t>.</w:t>
      </w:r>
    </w:p>
    <w:p w14:paraId="72F16F89" w14:textId="77777777" w:rsidR="00273F0F" w:rsidRDefault="00273F0F">
      <w:pPr>
        <w:rPr>
          <w:b/>
        </w:rPr>
      </w:pPr>
      <w:r>
        <w:rPr>
          <w:b/>
        </w:rPr>
        <w:lastRenderedPageBreak/>
        <w:br w:type="page"/>
      </w:r>
    </w:p>
    <w:p w14:paraId="11AA73C0" w14:textId="6B107F52"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78A798BC" w14:textId="77777777" w:rsidR="00507F9F" w:rsidRDefault="009F20B5" w:rsidP="0028107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w:t>
      </w:r>
    </w:p>
    <w:p w14:paraId="7708789B" w14:textId="77777777" w:rsidR="00507F9F" w:rsidRDefault="00507F9F" w:rsidP="00281071">
      <w:pPr>
        <w:spacing w:line="360" w:lineRule="auto"/>
        <w:rPr>
          <w:bCs/>
        </w:rPr>
      </w:pPr>
    </w:p>
    <w:p w14:paraId="4E54668B" w14:textId="77777777" w:rsidR="00507F9F" w:rsidRDefault="00507F9F" w:rsidP="00281071">
      <w:pPr>
        <w:spacing w:line="360" w:lineRule="auto"/>
        <w:rPr>
          <w:bCs/>
        </w:rPr>
      </w:pPr>
    </w:p>
    <w:p w14:paraId="3924AAC8" w14:textId="46308468" w:rsidR="009F20B5" w:rsidRPr="00281071" w:rsidRDefault="009F20B5" w:rsidP="00281071">
      <w:pPr>
        <w:spacing w:line="360" w:lineRule="auto"/>
        <w:rPr>
          <w:bCs/>
        </w:rPr>
        <w:sectPr w:rsidR="009F20B5" w:rsidRPr="00281071"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than aCO</w:t>
      </w:r>
      <w:r>
        <w:rPr>
          <w:bCs/>
          <w:vertAlign w:val="subscript"/>
        </w:rPr>
        <w:t>2</w:t>
      </w:r>
      <w:r>
        <w:rPr>
          <w:bCs/>
        </w:rPr>
        <w:t xml:space="preserve"> (18% increase</w:t>
      </w:r>
      <w:r>
        <w:rPr>
          <w:bCs/>
        </w:rPr>
        <w:t>).</w:t>
      </w:r>
      <w:r>
        <w:rPr>
          <w:bCs/>
        </w:rPr>
        <w:t xml:space="preserve">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w:t>
      </w:r>
      <w:commentRangeStart w:id="12"/>
      <w:r>
        <w:rPr>
          <w:bCs/>
        </w:rPr>
        <w:t>Tukey</w:t>
      </w:r>
      <w:commentRangeEnd w:id="12"/>
      <w:r w:rsidR="00A37024">
        <w:rPr>
          <w:rStyle w:val="CommentReference"/>
        </w:rPr>
        <w:commentReference w:id="12"/>
      </w:r>
      <w:r>
        <w:rPr>
          <w:bCs/>
        </w:rPr>
        <w:t xml:space="preserve">: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129" w:type="dxa"/>
        <w:tblLook w:val="04A0" w:firstRow="1" w:lastRow="0" w:firstColumn="1" w:lastColumn="0" w:noHBand="0" w:noVBand="1"/>
      </w:tblPr>
      <w:tblGrid>
        <w:gridCol w:w="2082"/>
        <w:gridCol w:w="416"/>
        <w:gridCol w:w="1707"/>
        <w:gridCol w:w="1081"/>
        <w:gridCol w:w="982"/>
        <w:gridCol w:w="1369"/>
        <w:gridCol w:w="1081"/>
        <w:gridCol w:w="982"/>
        <w:gridCol w:w="1369"/>
        <w:gridCol w:w="1081"/>
        <w:gridCol w:w="982"/>
      </w:tblGrid>
      <w:tr w:rsidR="009F20B5" w14:paraId="23B074B0" w14:textId="77777777" w:rsidTr="00D07CFA">
        <w:trPr>
          <w:trHeight w:val="320"/>
        </w:trPr>
        <w:tc>
          <w:tcPr>
            <w:tcW w:w="2082"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770"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432"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432"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091C08" w14:paraId="37922BBF"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707"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commentRangeStart w:id="13"/>
            <w:r>
              <w:rPr>
                <w:color w:val="000000"/>
              </w:rPr>
              <w:t>Coefficient</w:t>
            </w:r>
            <w:commentRangeEnd w:id="13"/>
            <w:r w:rsidR="00816CB1">
              <w:rPr>
                <w:rStyle w:val="CommentReference"/>
              </w:rPr>
              <w:commentReference w:id="13"/>
            </w:r>
          </w:p>
        </w:tc>
        <w:tc>
          <w:tcPr>
            <w:tcW w:w="1081"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091C08" w14:paraId="4C5F4956" w14:textId="77777777" w:rsidTr="00D52184">
        <w:trPr>
          <w:trHeight w:val="320"/>
        </w:trPr>
        <w:tc>
          <w:tcPr>
            <w:tcW w:w="2082"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091C08" w14:paraId="3F316CA4" w14:textId="77777777" w:rsidTr="00D52184">
        <w:trPr>
          <w:trHeight w:val="320"/>
        </w:trPr>
        <w:tc>
          <w:tcPr>
            <w:tcW w:w="2082"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982"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982"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982"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091C08" w14:paraId="4F09D9E8" w14:textId="77777777" w:rsidTr="00D52184">
        <w:trPr>
          <w:trHeight w:val="320"/>
        </w:trPr>
        <w:tc>
          <w:tcPr>
            <w:tcW w:w="2082"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982"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982"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982"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091C08" w14:paraId="4DEF21B0" w14:textId="77777777" w:rsidTr="00D52184">
        <w:trPr>
          <w:trHeight w:val="320"/>
        </w:trPr>
        <w:tc>
          <w:tcPr>
            <w:tcW w:w="2082"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982"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982"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091C08" w14:paraId="4E4BC948" w14:textId="77777777" w:rsidTr="00D52184">
        <w:trPr>
          <w:trHeight w:val="320"/>
        </w:trPr>
        <w:tc>
          <w:tcPr>
            <w:tcW w:w="2082"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982"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369"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982"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369"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982"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091C08" w14:paraId="3357F06C" w14:textId="77777777" w:rsidTr="00D52184">
        <w:trPr>
          <w:trHeight w:val="320"/>
        </w:trPr>
        <w:tc>
          <w:tcPr>
            <w:tcW w:w="2082"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982"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369"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982"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982"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091C08" w14:paraId="26FCFF71" w14:textId="77777777" w:rsidTr="00D52184">
        <w:trPr>
          <w:trHeight w:val="320"/>
        </w:trPr>
        <w:tc>
          <w:tcPr>
            <w:tcW w:w="2082"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081"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982"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081"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982"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369"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982"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091C08" w14:paraId="0E83AF91" w14:textId="77777777" w:rsidTr="00D52184">
        <w:trPr>
          <w:trHeight w:val="320"/>
        </w:trPr>
        <w:tc>
          <w:tcPr>
            <w:tcW w:w="2082"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982"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369"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081"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982"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369"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982"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091C08" w14:paraId="2D6284E9"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13"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707"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091C08" w14:paraId="0AEC6625"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770"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369"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091C08" w14:paraId="0806006D"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707"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369"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091C08" w14:paraId="4CAA5BE2"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369"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091C08" w14:paraId="18C68A33" w14:textId="77777777" w:rsidTr="00D52184">
        <w:trPr>
          <w:trHeight w:val="320"/>
        </w:trPr>
        <w:tc>
          <w:tcPr>
            <w:tcW w:w="2082"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982"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091C08" w14:paraId="7548022A" w14:textId="77777777" w:rsidTr="00D52184">
        <w:trPr>
          <w:trHeight w:val="320"/>
        </w:trPr>
        <w:tc>
          <w:tcPr>
            <w:tcW w:w="2082"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982"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091C08" w14:paraId="223281EC" w14:textId="77777777" w:rsidTr="00D52184">
        <w:trPr>
          <w:trHeight w:val="320"/>
        </w:trPr>
        <w:tc>
          <w:tcPr>
            <w:tcW w:w="2082"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982"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091C08" w14:paraId="56E2818B" w14:textId="77777777" w:rsidTr="00D52184">
        <w:trPr>
          <w:trHeight w:val="320"/>
        </w:trPr>
        <w:tc>
          <w:tcPr>
            <w:tcW w:w="2082"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982"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369"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091C08" w14:paraId="501AB6D4" w14:textId="77777777" w:rsidTr="00D52184">
        <w:trPr>
          <w:trHeight w:val="320"/>
        </w:trPr>
        <w:tc>
          <w:tcPr>
            <w:tcW w:w="2082"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081"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982"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369"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091C08" w14:paraId="619E021C" w14:textId="77777777" w:rsidTr="00D52184">
        <w:trPr>
          <w:trHeight w:val="320"/>
        </w:trPr>
        <w:tc>
          <w:tcPr>
            <w:tcW w:w="2082"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982"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091C08" w14:paraId="17E6C82F"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081"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369"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3B236E97" w:rsidR="009F20B5" w:rsidRDefault="00955DC4" w:rsidP="00DE2B27">
      <w:pPr>
        <w:spacing w:line="360" w:lineRule="auto"/>
        <w:rPr>
          <w:b/>
        </w:rPr>
      </w:pPr>
      <w:r>
        <w:rPr>
          <w:b/>
          <w:noProof/>
        </w:rPr>
        <w:drawing>
          <wp:inline distT="0" distB="0" distL="0" distR="0" wp14:anchorId="6E5367FB" wp14:editId="51B7A535">
            <wp:extent cx="5943600" cy="3962400"/>
            <wp:effectExtent l="0" t="0" r="0" b="0"/>
            <wp:docPr id="320839496" name="Picture 6"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9496" name="Picture 6"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050E8018" w:rsidR="009F20B5" w:rsidRDefault="009F20B5" w:rsidP="00DE2B27">
      <w:pPr>
        <w:spacing w:line="360" w:lineRule="auto"/>
        <w:rPr>
          <w:bCs/>
        </w:rPr>
      </w:pPr>
      <w:commentRangeStart w:id="14"/>
      <w:r>
        <w:rPr>
          <w:b/>
        </w:rPr>
        <w:t>Figure 1</w:t>
      </w:r>
      <w:r>
        <w:rPr>
          <w:bCs/>
        </w:rPr>
        <w:t xml:space="preserve"> </w:t>
      </w:r>
      <w:commentRangeEnd w:id="14"/>
      <w:r w:rsidR="00A37024">
        <w:rPr>
          <w:rStyle w:val="CommentReference"/>
        </w:rPr>
        <w:commentReference w:id="14"/>
      </w:r>
      <w:r>
        <w:rPr>
          <w:bCs/>
        </w:rPr>
        <w:t>Effects of CO</w:t>
      </w:r>
      <w:r>
        <w:rPr>
          <w:bCs/>
          <w:vertAlign w:val="subscript"/>
        </w:rPr>
        <w:t>2</w:t>
      </w:r>
      <w:r>
        <w:rPr>
          <w:bCs/>
        </w:rPr>
        <w:t xml:space="preserve">, fertilization, and inoculation on leaf nitrogen per unit leaf area (a), leaf nitrogen content (b), leaf mass per unit leaf area (c), and chlorophyll content per unit leaf area (d). Soil nitrogen fertilization is represented on the x-axis in all panels. </w:t>
      </w:r>
      <w:r w:rsidR="00DD7652">
        <w:rPr>
          <w:bCs/>
        </w:rPr>
        <w:t>Red points and trendlines indicate plants grown under eCO</w:t>
      </w:r>
      <w:r w:rsidR="00DD7652">
        <w:rPr>
          <w:bCs/>
          <w:vertAlign w:val="subscript"/>
        </w:rPr>
        <w:t>2</w:t>
      </w:r>
      <w:r w:rsidR="00D11FFD">
        <w:rPr>
          <w:bCs/>
        </w:rPr>
        <w:t>, while blue points and trendlines indicate plants grown under aCO</w:t>
      </w:r>
      <w:r w:rsidR="00D11FFD">
        <w:rPr>
          <w:bCs/>
          <w:vertAlign w:val="subscript"/>
        </w:rPr>
        <w:t>2</w:t>
      </w:r>
      <w:r w:rsidR="00D11FFD">
        <w:rPr>
          <w:bCs/>
        </w:rPr>
        <w:t xml:space="preserve">. Lighter blue and red circular points and trendlines indicate uninoculated plants, while darker blue and red triangular points indicate 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6218E5B1" w:rsidR="00084BF6" w:rsidRPr="00E6497C" w:rsidRDefault="00084BF6" w:rsidP="004D6B5F">
      <w:pPr>
        <w:spacing w:line="360" w:lineRule="auto"/>
        <w:rPr>
          <w:bCs/>
        </w:rPr>
      </w:pPr>
      <w:commentRangeStart w:id="15"/>
      <w:commentRangeStart w:id="16"/>
      <w:ins w:id="17" w:author="Perkowski, Evan A" w:date="2023-08-14T12:25:00Z">
        <w:r>
          <w:rPr>
            <w:bCs/>
          </w:rPr>
          <w:t>E</w:t>
        </w:r>
        <w:commentRangeEnd w:id="15"/>
        <w:r w:rsidR="00124EC9">
          <w:rPr>
            <w:rStyle w:val="CommentReference"/>
          </w:rPr>
          <w:commentReference w:id="15"/>
        </w:r>
        <w:commentRangeEnd w:id="16"/>
        <w:r w:rsidR="00486308">
          <w:rPr>
            <w:rStyle w:val="CommentReference"/>
          </w:rPr>
          <w:commentReference w:id="16"/>
        </w:r>
        <w:r>
          <w:rPr>
            <w:bCs/>
          </w:rPr>
          <w:t>levated</w:t>
        </w:r>
      </w:ins>
      <w:r>
        <w:rPr>
          <w:bCs/>
        </w:rPr>
        <w:t xml:space="preserve">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w:t>
      </w:r>
      <w:commentRangeStart w:id="18"/>
      <w:r>
        <w:rPr>
          <w:bCs/>
        </w:rPr>
        <w:t xml:space="preserve"> </w:t>
      </w:r>
      <w:r w:rsidRPr="00AD4FAC">
        <w:rPr>
          <w:i/>
          <w:iCs/>
          <w:color w:val="000000"/>
          <w:lang w:val="el-GR"/>
        </w:rPr>
        <w:t>χ</w:t>
      </w:r>
      <w:r>
        <w:rPr>
          <w:color w:val="000000"/>
        </w:rPr>
        <w:t xml:space="preserve"> </w:t>
      </w:r>
      <w:commentRangeEnd w:id="18"/>
      <w:r w:rsidR="006564D7">
        <w:rPr>
          <w:rStyle w:val="CommentReference"/>
        </w:rPr>
        <w:commentReference w:id="18"/>
      </w:r>
      <w:r>
        <w:rPr>
          <w:color w:val="000000"/>
        </w:rPr>
        <w:t>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w:t>
      </w:r>
      <w:commentRangeStart w:id="19"/>
      <w:r w:rsidR="00D60D5F">
        <w:rPr>
          <w:bCs/>
        </w:rPr>
        <w:t xml:space="preserve">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commentRangeEnd w:id="19"/>
      <w:r w:rsidR="00937B7E">
        <w:rPr>
          <w:rStyle w:val="CommentReference"/>
        </w:rPr>
        <w:commentReference w:id="19"/>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D07CFA">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D07CFA">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D07CFA">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D07CFA">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D07CFA">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D07CFA">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D07CFA">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D07CFA">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D07CF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D07CFA">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D07CFA">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D07CFA">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D07CFA">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D07CFA">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D07CFA">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D07CFA">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D07CFA">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D07CFA">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D07CFA">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D07CFA">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D07CFA">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D07CFA">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D07CFA">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D07CFA">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D07CFA">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D07CF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D07CFA">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4FE368C9" w:rsidR="00955DC4" w:rsidRDefault="00955DC4" w:rsidP="00955DC4">
      <w:pPr>
        <w:spacing w:line="360" w:lineRule="auto"/>
        <w:rPr>
          <w:b/>
        </w:rPr>
      </w:pPr>
      <w:r>
        <w:rPr>
          <w:b/>
          <w:noProof/>
        </w:rPr>
        <w:drawing>
          <wp:inline distT="0" distB="0" distL="0" distR="0" wp14:anchorId="6237D876" wp14:editId="242A8FC5">
            <wp:extent cx="5943600" cy="5943600"/>
            <wp:effectExtent l="0" t="0" r="0" b="0"/>
            <wp:docPr id="227011409" name="Picture 7"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1409" name="Picture 7" descr="A diagram of different types of soil fertilization&#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64E387D9" w14:textId="2C7F7D69" w:rsidR="009F20B5" w:rsidRPr="00507F9F" w:rsidRDefault="009F20B5" w:rsidP="009F7EA9">
      <w:pPr>
        <w:spacing w:line="360" w:lineRule="auto"/>
        <w:rPr>
          <w:b/>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 xml:space="preserve">&lt;0.001 in both cases; Table 4) indicated a stronger positive effect of increasing fertilization in uninoculated pots for both traits </w:t>
      </w:r>
      <w:r w:rsidR="009F20B5">
        <w:rPr>
          <w:bCs/>
        </w:rPr>
        <w:t>(</w:t>
      </w:r>
      <w:commentRangeStart w:id="20"/>
      <w:commentRangeStart w:id="21"/>
      <w:r w:rsidR="009F20B5">
        <w:rPr>
          <w:bCs/>
        </w:rPr>
        <w:t>Tukey</w:t>
      </w:r>
      <w:commentRangeEnd w:id="20"/>
      <w:r w:rsidR="00FF3996">
        <w:rPr>
          <w:rStyle w:val="CommentReference"/>
        </w:rPr>
        <w:commentReference w:id="20"/>
      </w:r>
      <w:commentRangeEnd w:id="21"/>
      <w:r w:rsidR="00FF3996">
        <w:rPr>
          <w:rStyle w:val="CommentReference"/>
        </w:rPr>
        <w:commentReference w:id="21"/>
      </w:r>
      <w:r w:rsidR="009F20B5">
        <w:rPr>
          <w:bCs/>
        </w:rPr>
        <w:t xml:space="preserve">: </w:t>
      </w:r>
      <w:r w:rsidR="009F20B5">
        <w:rPr>
          <w:bCs/>
          <w:i/>
          <w:iCs/>
        </w:rPr>
        <w:t>p</w:t>
      </w:r>
      <w:r w:rsidR="009F20B5">
        <w:rPr>
          <w:bCs/>
        </w:rPr>
        <w:t>&lt;0.05 in both cases).</w:t>
      </w:r>
    </w:p>
    <w:p w14:paraId="08FF3730" w14:textId="659A90B7"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w:t>
      </w:r>
      <w:commentRangeStart w:id="22"/>
      <w:r w:rsidR="009F20B5">
        <w:rPr>
          <w:color w:val="000000"/>
        </w:rPr>
        <w:t>Tukey</w:t>
      </w:r>
      <w:ins w:id="23" w:author="Smith, Nick" w:date="2023-07-25T16:06:00Z">
        <w:r w:rsidR="00FF3996">
          <w:rPr>
            <w:color w:val="000000"/>
          </w:rPr>
          <w:t xml:space="preserve"> test of the relationship between fertilization amount and </w:t>
        </w:r>
        <w:proofErr w:type="spellStart"/>
        <w:r w:rsidR="00FF3996">
          <w:rPr>
            <w:color w:val="000000"/>
          </w:rPr>
          <w:t>Ncost</w:t>
        </w:r>
      </w:ins>
      <w:commentRangeEnd w:id="22"/>
      <w:proofErr w:type="spellEnd"/>
      <w:ins w:id="24" w:author="Smith, Nick" w:date="2023-07-25T16:07:00Z">
        <w:r w:rsidR="00FF3996">
          <w:rPr>
            <w:rStyle w:val="CommentReference"/>
          </w:rPr>
          <w:commentReference w:id="22"/>
        </w:r>
      </w:ins>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w:t>
      </w:r>
      <w:del w:id="25" w:author="Smith, Nick" w:date="2023-07-25T16:07:00Z">
        <w:r w:rsidR="009F20B5" w:rsidDel="00FF3996">
          <w:rPr>
            <w:color w:val="000000"/>
          </w:rPr>
          <w:delText xml:space="preserve">Tukey: </w:delText>
        </w:r>
      </w:del>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w:t>
      </w:r>
      <w:ins w:id="26" w:author="Smith, Nick" w:date="2023-07-25T16:12:00Z">
        <w:r w:rsidR="00FF3996">
          <w:rPr>
            <w:bCs/>
          </w:rPr>
          <w:t xml:space="preserve"> any other treatment type</w:t>
        </w:r>
        <w:r w:rsidR="00502333">
          <w:rPr>
            <w:bCs/>
          </w:rPr>
          <w:t xml:space="preserve"> as indicated by s</w:t>
        </w:r>
      </w:ins>
      <w:ins w:id="27" w:author="Smith, Nick" w:date="2023-07-25T16:13:00Z">
        <w:r w:rsidR="00502333">
          <w:rPr>
            <w:bCs/>
          </w:rPr>
          <w:t>ignificantly different slopes in this treatment than all others</w:t>
        </w:r>
      </w:ins>
      <w:ins w:id="28" w:author="Perkowski, Evan A" w:date="2023-08-14T12:25:00Z">
        <w:r w:rsidR="009F20B5">
          <w:rPr>
            <w:bCs/>
          </w:rPr>
          <w:t xml:space="preserve"> </w:t>
        </w:r>
      </w:ins>
      <w:del w:id="29" w:author="Smith, Nick" w:date="2023-07-25T16:12:00Z">
        <w:r w:rsidR="009F20B5" w:rsidDel="00FF3996">
          <w:rPr>
            <w:bCs/>
          </w:rPr>
          <w:delText>uninoculated plants grown under aCO</w:delText>
        </w:r>
        <w:r w:rsidR="009F20B5" w:rsidDel="00FF3996">
          <w:rPr>
            <w:bCs/>
            <w:vertAlign w:val="subscript"/>
          </w:rPr>
          <w:delText>2</w:delText>
        </w:r>
        <w:r w:rsidR="009F20B5" w:rsidDel="00FF3996">
          <w:rPr>
            <w:bCs/>
          </w:rPr>
          <w:delText xml:space="preserve"> </w:delText>
        </w:r>
      </w:del>
      <w:r w:rsidR="009F20B5">
        <w:rPr>
          <w:bCs/>
        </w:rPr>
        <w:t xml:space="preserve">(Tukey: </w:t>
      </w:r>
      <w:r w:rsidR="009F20B5" w:rsidRPr="00D83A10">
        <w:rPr>
          <w:bCs/>
          <w:i/>
          <w:iCs/>
        </w:rPr>
        <w:t>p</w:t>
      </w:r>
      <w:del w:id="30" w:author="Smith, Nick" w:date="2023-07-25T16:08:00Z">
        <w:r w:rsidR="009F20B5" w:rsidDel="00FF3996">
          <w:rPr>
            <w:bCs/>
          </w:rPr>
          <w:delText>=</w:delText>
        </w:r>
      </w:del>
      <w:ins w:id="31" w:author="Smith, Nick" w:date="2023-07-25T16:08:00Z">
        <w:r w:rsidR="00FF3996">
          <w:rPr>
            <w:bCs/>
          </w:rPr>
          <w:t>&lt;</w:t>
        </w:r>
      </w:ins>
      <w:r w:rsidR="009F20B5">
        <w:rPr>
          <w:bCs/>
        </w:rPr>
        <w:t>0.0</w:t>
      </w:r>
      <w:del w:id="32" w:author="Smith, Nick" w:date="2023-07-25T16:08:00Z">
        <w:r w:rsidR="009F20B5" w:rsidDel="00FF3996">
          <w:rPr>
            <w:bCs/>
          </w:rPr>
          <w:delText>0</w:delText>
        </w:r>
      </w:del>
      <w:r w:rsidR="009F20B5">
        <w:rPr>
          <w:bCs/>
        </w:rPr>
        <w:t>1</w:t>
      </w:r>
      <w:ins w:id="33" w:author="Smith, Nick" w:date="2023-07-25T16:13:00Z">
        <w:r w:rsidR="00502333">
          <w:rPr>
            <w:bCs/>
          </w:rPr>
          <w:t xml:space="preserve"> in all cases</w:t>
        </w:r>
      </w:ins>
      <w:r w:rsidR="009F20B5">
        <w:rPr>
          <w:bCs/>
        </w:rPr>
        <w:t>)</w:t>
      </w:r>
      <w:del w:id="34" w:author="Smith, Nick" w:date="2023-07-25T16:13:00Z">
        <w:r w:rsidR="009F20B5" w:rsidDel="00502333">
          <w:rPr>
            <w:bCs/>
          </w:rPr>
          <w:delText xml:space="preserve"> and inoculated plants grown under either aCO</w:delText>
        </w:r>
        <w:r w:rsidR="009F20B5" w:rsidDel="00502333">
          <w:rPr>
            <w:bCs/>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 xml:space="preserve">&lt;0.001) or </w:delText>
        </w:r>
        <w:r w:rsidR="009B053E" w:rsidDel="00502333">
          <w:delText>eCO</w:delText>
        </w:r>
        <w:r w:rsidR="009B053E" w:rsidDel="00502333">
          <w:rPr>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&lt;0.001)</w:delText>
        </w:r>
      </w:del>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66CABB66" w:rsidR="009F20B5" w:rsidRDefault="00955DC4" w:rsidP="008A144F">
      <w:pPr>
        <w:spacing w:line="360" w:lineRule="auto"/>
        <w:rPr>
          <w:bCs/>
        </w:rPr>
      </w:pPr>
      <w:r>
        <w:rPr>
          <w:bCs/>
          <w:noProof/>
        </w:rPr>
        <w:drawing>
          <wp:inline distT="0" distB="0" distL="0" distR="0" wp14:anchorId="3B0262A7" wp14:editId="10F790FE">
            <wp:extent cx="5943600" cy="3962400"/>
            <wp:effectExtent l="0" t="0" r="0" b="0"/>
            <wp:docPr id="1899329057" name="Picture 9"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9057" name="Picture 9" descr="A diagram of different types of fertilizers&#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4A4AC440" w:rsidR="0004189D" w:rsidRDefault="009F20B5" w:rsidP="0004189D">
      <w:pPr>
        <w:spacing w:line="360" w:lineRule="auto"/>
        <w:rPr>
          <w:bCs/>
        </w:rPr>
      </w:pPr>
      <w:r>
        <w:rPr>
          <w:bCs/>
        </w:rPr>
        <w:t>In this study, leaf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commentRangeStart w:id="35"/>
      <w:r w:rsidR="0004189D">
        <w:rPr>
          <w:bCs/>
          <w:i/>
          <w:iCs/>
        </w:rPr>
        <w:t>V</w:t>
      </w:r>
      <w:r w:rsidR="0004189D">
        <w:rPr>
          <w:bCs/>
          <w:vertAlign w:val="subscript"/>
        </w:rPr>
        <w:t>cmax25</w:t>
      </w:r>
      <w:commentRangeEnd w:id="35"/>
      <w:r w:rsidR="002141C8">
        <w:rPr>
          <w:rStyle w:val="CommentReference"/>
        </w:rPr>
        <w:commentReference w:id="35"/>
      </w:r>
      <w:r w:rsidR="0004189D">
        <w:rPr>
          <w:bCs/>
        </w:rPr>
        <w:t xml:space="preserve"> increased the fraction of leaf nitrogen allocated to photosynthesis</w:t>
      </w:r>
      <w:ins w:id="36" w:author="Smith, Nick" w:date="2023-07-25T16:16:00Z">
        <w:r w:rsidR="002141C8">
          <w:rPr>
            <w:bCs/>
          </w:rPr>
          <w:t xml:space="preserve"> under eCO</w:t>
        </w:r>
        <w:r w:rsidR="002141C8">
          <w:rPr>
            <w:bCs/>
            <w:vertAlign w:val="subscript"/>
          </w:rPr>
          <w:t>2</w:t>
        </w:r>
      </w:ins>
      <w:r w:rsidR="0004189D">
        <w:rPr>
          <w:bCs/>
        </w:rPr>
        <w:t>.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 xml:space="preserve">(Ainsworth et al., 2002; Ainsworth &amp; Long, 2005; Ainsworth &amp; Rogers, 2007; Drake et al., 1997; </w:t>
          </w:r>
          <w:proofErr w:type="spellStart"/>
          <w:r w:rsidR="00BA7638">
            <w:t>Dusenge</w:t>
          </w:r>
          <w:proofErr w:type="spellEnd"/>
          <w:r w:rsidR="00BA7638">
            <w:t xml:space="preserve"> et al., 2019; Makino et al., 1997; Poorter et al., 2022; N. G. Smith &amp; Dukes, 2013)</w:t>
          </w:r>
        </w:sdtContent>
      </w:sdt>
      <w:r w:rsidR="0004189D">
        <w:rPr>
          <w:bCs/>
        </w:rPr>
        <w:t xml:space="preserve">, and follow </w:t>
      </w:r>
      <w:commentRangeStart w:id="37"/>
      <w:r w:rsidR="0004189D">
        <w:rPr>
          <w:bCs/>
        </w:rPr>
        <w:t xml:space="preserve">patterns expected from photosynthetic least-cost theory </w:t>
      </w:r>
      <w:commentRangeEnd w:id="37"/>
      <w:r w:rsidR="002141C8">
        <w:rPr>
          <w:rStyle w:val="CommentReference"/>
        </w:rPr>
        <w:commentReference w:id="37"/>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12BFC6B7" w:rsidR="0004189D" w:rsidRPr="0010020B" w:rsidRDefault="0004189D" w:rsidP="0010020B">
      <w:pPr>
        <w:spacing w:line="360" w:lineRule="auto"/>
        <w:ind w:firstLine="720"/>
        <w:rPr>
          <w:bCs/>
        </w:rPr>
      </w:pPr>
      <w:commentRangeStart w:id="38"/>
      <w:commentRangeStart w:id="39"/>
      <w:r>
        <w:rPr>
          <w:bCs/>
        </w:rPr>
        <w:t>Increasing</w:t>
      </w:r>
      <w:commentRangeEnd w:id="38"/>
      <w:r w:rsidR="00DD269A">
        <w:rPr>
          <w:rStyle w:val="CommentReference"/>
        </w:rPr>
        <w:commentReference w:id="38"/>
      </w:r>
      <w:commentRangeEnd w:id="39"/>
      <w:r w:rsidR="00FB6D69">
        <w:rPr>
          <w:rStyle w:val="CommentReference"/>
        </w:rPr>
        <w:commentReference w:id="39"/>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w:t>
      </w:r>
      <w:commentRangeStart w:id="40"/>
      <w:r>
        <w:rPr>
          <w:bCs/>
        </w:rPr>
        <w:t>Fig. S</w:t>
      </w:r>
      <w:r w:rsidR="008A6F85">
        <w:rPr>
          <w:bCs/>
        </w:rPr>
        <w:t>4</w:t>
      </w:r>
      <w:r>
        <w:rPr>
          <w:bCs/>
        </w:rPr>
        <w:t>a</w:t>
      </w:r>
      <w:commentRangeEnd w:id="40"/>
      <w:r w:rsidR="002141C8">
        <w:rPr>
          <w:rStyle w:val="CommentReference"/>
        </w:rPr>
        <w:commentReference w:id="40"/>
      </w:r>
      <w:r>
        <w:rPr>
          <w:bCs/>
        </w:rPr>
        <w:t>).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ould not alter the</w:t>
      </w:r>
      <w:r w:rsidR="00FB58C3">
        <w:rPr>
          <w:color w:val="000000"/>
        </w:rPr>
        <w:t xml:space="preserve"> </w:t>
      </w:r>
      <w:commentRangeStart w:id="41"/>
      <w:r w:rsidR="00FB58C3">
        <w:rPr>
          <w:color w:val="000000"/>
        </w:rPr>
        <w:t>impact of CO</w:t>
      </w:r>
      <w:r w:rsidR="00FB58C3">
        <w:rPr>
          <w:color w:val="000000"/>
          <w:vertAlign w:val="subscript"/>
        </w:rPr>
        <w:t>2</w:t>
      </w:r>
      <w:r w:rsidR="00FB58C3">
        <w:rPr>
          <w:color w:val="000000"/>
        </w:rPr>
        <w:t xml:space="preserve"> on the</w:t>
      </w:r>
      <w:r>
        <w:rPr>
          <w:color w:val="000000"/>
        </w:rPr>
        <w:t xml:space="preserve"> </w:t>
      </w:r>
      <w:commentRangeEnd w:id="41"/>
      <w:r w:rsidR="00FB58C3">
        <w:rPr>
          <w:rStyle w:val="CommentReference"/>
        </w:rPr>
        <w:commentReference w:id="41"/>
      </w:r>
      <w:r w:rsidR="00C63CDB">
        <w:rPr>
          <w:color w:val="000000"/>
        </w:rPr>
        <w:t xml:space="preserve">relative </w:t>
      </w:r>
      <w:r>
        <w:rPr>
          <w:color w:val="000000"/>
        </w:rPr>
        <w:t>fraction of leaf nitrogen content used to support photosynthetic capacity.</w:t>
      </w:r>
      <w:r w:rsidR="0010020B">
        <w:rPr>
          <w:color w:val="000000"/>
        </w:rPr>
        <w:t xml:space="preserve"> </w:t>
      </w:r>
      <w:commentRangeStart w:id="42"/>
      <w:r w:rsidR="0010020B">
        <w:rPr>
          <w:color w:val="000000"/>
        </w:rPr>
        <w:t xml:space="preserve">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w:t>
      </w:r>
      <w:commentRangeEnd w:id="42"/>
      <w:r w:rsidR="00417DED">
        <w:rPr>
          <w:rStyle w:val="CommentReference"/>
        </w:rPr>
        <w:commentReference w:id="42"/>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78995921"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BA7638" w:rsidRPr="00BA7638">
            <w:rPr>
              <w:color w:val="000000"/>
            </w:rPr>
            <w:t xml:space="preserve">(Ainsworth et al., 2002; </w:t>
          </w:r>
          <w:proofErr w:type="spellStart"/>
          <w:r w:rsidR="00BA7638" w:rsidRPr="00BA7638">
            <w:rPr>
              <w:color w:val="000000"/>
            </w:rPr>
            <w:t>Finzi</w:t>
          </w:r>
          <w:proofErr w:type="spellEnd"/>
          <w:r w:rsidR="00BA7638" w:rsidRPr="00BA7638">
            <w:rPr>
              <w:color w:val="000000"/>
            </w:rPr>
            <w:t xml:space="preserve">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w:t>
      </w:r>
      <w:commentRangeStart w:id="43"/>
      <w:r>
        <w:rPr>
          <w:bCs/>
        </w:rPr>
        <w:t>.</w:t>
      </w:r>
      <w:commentRangeEnd w:id="43"/>
      <w:r w:rsidR="00341F10">
        <w:rPr>
          <w:rStyle w:val="CommentReference"/>
        </w:rPr>
        <w:commentReference w:id="43"/>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44"/>
      <w:r>
        <w:rPr>
          <w:bCs/>
        </w:rPr>
        <w:t xml:space="preserve">demand </w:t>
      </w:r>
      <w:commentRangeEnd w:id="44"/>
      <w:r w:rsidR="00341F10">
        <w:rPr>
          <w:rStyle w:val="CommentReference"/>
        </w:rPr>
        <w:commentReference w:id="44"/>
      </w:r>
      <w:r>
        <w:rPr>
          <w:bCs/>
        </w:rPr>
        <w:t xml:space="preserve">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45"/>
      <w:r w:rsidR="0004189D">
        <w:rPr>
          <w:bCs/>
        </w:rPr>
        <w:t xml:space="preserve">This response could have been due to </w:t>
      </w:r>
      <w:r w:rsidR="00332B6F">
        <w:rPr>
          <w:bCs/>
        </w:rPr>
        <w:t xml:space="preserve">a </w:t>
      </w:r>
      <w:r w:rsidR="0004189D">
        <w:rPr>
          <w:bCs/>
        </w:rPr>
        <w:t>negative effect of increasing fertilization on nodulation</w:t>
      </w:r>
      <w:commentRangeEnd w:id="45"/>
      <w:r w:rsidR="00341F10">
        <w:rPr>
          <w:rStyle w:val="CommentReference"/>
        </w:rPr>
        <w:commentReference w:id="45"/>
      </w:r>
      <w:r w:rsidR="0004189D">
        <w:rPr>
          <w:bCs/>
        </w:rPr>
        <w:t xml:space="preserve">,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 xml:space="preserve">(Gibson &amp; Harper, 1985; Perkowski et al., 2021; </w:t>
          </w:r>
          <w:proofErr w:type="spellStart"/>
          <w:r w:rsidR="00BA7638">
            <w:t>Rastetter</w:t>
          </w:r>
          <w:proofErr w:type="spellEnd"/>
          <w:r w:rsidR="00BA7638">
            <w:t xml:space="preserve">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790AB422"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w:t>
      </w:r>
      <w:commentRangeStart w:id="46"/>
      <w:r>
        <w:rPr>
          <w:bCs/>
        </w:rPr>
        <w:t xml:space="preserve">fertilization </w:t>
      </w:r>
      <w:commentRangeEnd w:id="46"/>
      <w:r w:rsidR="00527403">
        <w:rPr>
          <w:rStyle w:val="CommentReference"/>
        </w:rPr>
        <w:commentReference w:id="46"/>
      </w:r>
      <w:r>
        <w:rPr>
          <w:bCs/>
        </w:rPr>
        <w:t>play</w:t>
      </w:r>
      <w:r w:rsidR="00527403">
        <w:rPr>
          <w:bCs/>
        </w:rPr>
        <w:t>s</w:t>
      </w:r>
      <w:r>
        <w:rPr>
          <w:bCs/>
        </w:rPr>
        <w:t xml:space="preserve">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6E619C8" w14:textId="77777777" w:rsidR="00BA7638" w:rsidRDefault="00BA7638">
          <w:pPr>
            <w:autoSpaceDE w:val="0"/>
            <w:autoSpaceDN w:val="0"/>
            <w:ind w:hanging="480"/>
            <w:divId w:val="1216624927"/>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Plant, Cell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Evidences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proofErr w:type="spellStart"/>
          <w:r>
            <w:t>Dusenge</w:t>
          </w:r>
          <w:proofErr w:type="spellEnd"/>
          <w:r>
            <w:t xml:space="preserve">, M. E., Duarte, A. G., &amp; Way, D. A. (2019). Plant carbon metabolism and climate change: elevated CO2 and temperature impacts on photosynthesis, photorespiration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proofErr w:type="spellStart"/>
          <w:r>
            <w:t>Finzi</w:t>
          </w:r>
          <w:proofErr w:type="spellEnd"/>
          <w:r>
            <w:t xml:space="preserve">, A. C., Norby, R. J., </w:t>
          </w:r>
          <w:proofErr w:type="spellStart"/>
          <w:r>
            <w:t>Calfapietra</w:t>
          </w:r>
          <w:proofErr w:type="spellEnd"/>
          <w:r>
            <w:t xml:space="preserve">, C., </w:t>
          </w:r>
          <w:proofErr w:type="spellStart"/>
          <w:r>
            <w:t>Gallet-Budynek</w:t>
          </w:r>
          <w:proofErr w:type="spellEnd"/>
          <w:r>
            <w:t xml:space="preserve">, A., </w:t>
          </w:r>
          <w:proofErr w:type="spellStart"/>
          <w:r>
            <w:t>Gielen</w:t>
          </w:r>
          <w:proofErr w:type="spellEnd"/>
          <w:r>
            <w:t xml:space="preserve">, B., Holmes, W. E., </w:t>
          </w:r>
          <w:proofErr w:type="spellStart"/>
          <w:r>
            <w:t>Hoosbeek</w:t>
          </w:r>
          <w:proofErr w:type="spellEnd"/>
          <w:r>
            <w:t xml:space="preserve">, M. R., Iversen, C. M., Jackson, R. B., </w:t>
          </w:r>
          <w:proofErr w:type="spellStart"/>
          <w:r>
            <w:t>Kubiske</w:t>
          </w:r>
          <w:proofErr w:type="spellEnd"/>
          <w:r>
            <w:t xml:space="preserve">, M. E., Ledford, J., </w:t>
          </w:r>
          <w:proofErr w:type="spellStart"/>
          <w:r>
            <w:t>Liberloo</w:t>
          </w:r>
          <w:proofErr w:type="spellEnd"/>
          <w:r>
            <w:t xml:space="preserve">, M., Oren, R., </w:t>
          </w:r>
          <w:proofErr w:type="spellStart"/>
          <w:r>
            <w:t>Polle</w:t>
          </w:r>
          <w:proofErr w:type="spellEnd"/>
          <w:r>
            <w:t xml:space="preserve">, A., Pritchard, S., Zak, D. R., Schlesinger, W. H., &amp; </w:t>
          </w:r>
          <w:proofErr w:type="spellStart"/>
          <w:r>
            <w:t>Ceulemans</w:t>
          </w:r>
          <w:proofErr w:type="spellEnd"/>
          <w:r>
            <w:t xml:space="preserve">,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Plant, Cell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proofErr w:type="spellStart"/>
          <w:r>
            <w:t>Lenth</w:t>
          </w:r>
          <w:proofErr w:type="spellEnd"/>
          <w:r>
            <w:t xml:space="preserve">,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proofErr w:type="spellStart"/>
          <w:r>
            <w:lastRenderedPageBreak/>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w:t>
          </w:r>
          <w:proofErr w:type="spellStart"/>
          <w:r>
            <w:t>Medlyn</w:t>
          </w:r>
          <w:proofErr w:type="spellEnd"/>
          <w:r>
            <w:t xml:space="preserve">, B. E., &amp; Wang, Y.-P. (2015). Reliable, robust and realistic: The three R’s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proofErr w:type="spellStart"/>
          <w:r>
            <w:lastRenderedPageBreak/>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proofErr w:type="spellStart"/>
          <w:r>
            <w:lastRenderedPageBreak/>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2" w:author="Smith, Nick" w:date="2023-07-25T14:59:00Z" w:initials="SN">
    <w:p w14:paraId="581420B5" w14:textId="59AE661B" w:rsidR="00D07CFA" w:rsidRDefault="00D07CFA">
      <w:pPr>
        <w:pStyle w:val="CommentText"/>
      </w:pPr>
      <w:r>
        <w:rPr>
          <w:rStyle w:val="CommentReference"/>
        </w:rPr>
        <w:annotationRef/>
      </w:r>
      <w:r>
        <w:t>Might state that post-processed images were visually assessed to look for errors in the automation process</w:t>
      </w:r>
    </w:p>
  </w:comment>
  <w:comment w:id="3" w:author="Perkowski, Evan A" w:date="2023-07-26T14:40:00Z" w:initials="PEA">
    <w:p w14:paraId="4B321C65" w14:textId="77777777" w:rsidR="00D07CFA" w:rsidRDefault="00D07CFA" w:rsidP="00D07CFA">
      <w:r>
        <w:rPr>
          <w:rStyle w:val="CommentReference"/>
        </w:rPr>
        <w:annotationRef/>
      </w:r>
      <w:r>
        <w:rPr>
          <w:color w:val="000000"/>
          <w:sz w:val="20"/>
          <w:szCs w:val="20"/>
        </w:rPr>
        <w:t>Chat with nick on 07/26: maybe best to remove relative fractions here and focus on PNUE?</w:t>
      </w:r>
    </w:p>
  </w:comment>
  <w:comment w:id="5" w:author="Smith, Nick" w:date="2023-07-25T15:07:00Z" w:initials="SN">
    <w:p w14:paraId="6FF6B637" w14:textId="43941323" w:rsidR="00D07CFA" w:rsidRDefault="00D07CFA">
      <w:pPr>
        <w:pStyle w:val="CommentText"/>
      </w:pPr>
      <w:r>
        <w:rPr>
          <w:rStyle w:val="CommentReference"/>
        </w:rPr>
        <w:annotationRef/>
      </w:r>
      <w:r>
        <w:t>Might briefly summarize here and point to the other paper for full explanation</w:t>
      </w:r>
    </w:p>
  </w:comment>
  <w:comment w:id="8" w:author="Smith, Nick" w:date="2023-07-25T15:21:00Z" w:initials="SN">
    <w:p w14:paraId="1BB5AB0E" w14:textId="6E0D8CAE" w:rsidR="00D07CFA" w:rsidRDefault="00D07CFA">
      <w:pPr>
        <w:pStyle w:val="CommentText"/>
      </w:pPr>
      <w:r>
        <w:rPr>
          <w:rStyle w:val="CommentReference"/>
        </w:rPr>
        <w:annotationRef/>
      </w:r>
      <w:r>
        <w:t>Chi?</w:t>
      </w:r>
    </w:p>
  </w:comment>
  <w:comment w:id="12" w:author="Smith, Nick" w:date="2023-07-25T15:14:00Z" w:initials="SN">
    <w:p w14:paraId="70DC22C8" w14:textId="1CB10028" w:rsidR="00D07CFA" w:rsidRDefault="00D07CFA">
      <w:pPr>
        <w:pStyle w:val="CommentText"/>
      </w:pPr>
      <w:r>
        <w:rPr>
          <w:rStyle w:val="CommentReference"/>
        </w:rPr>
        <w:annotationRef/>
      </w:r>
      <w:r>
        <w:t>Is this comparing the slopes between inoculated and uninoculated in all cases?</w:t>
      </w:r>
    </w:p>
  </w:comment>
  <w:comment w:id="13" w:author="Smith, Nick" w:date="2023-07-25T16:23:00Z" w:initials="SN">
    <w:p w14:paraId="07E25A89" w14:textId="6EB9B8D6" w:rsidR="00D07CFA" w:rsidRDefault="00D07CFA">
      <w:pPr>
        <w:pStyle w:val="CommentText"/>
      </w:pPr>
      <w:r>
        <w:rPr>
          <w:rStyle w:val="CommentReference"/>
        </w:rPr>
        <w:annotationRef/>
      </w:r>
      <w:r>
        <w:t>Not sure that the categorical coefficients tell us much beyond the sign of the response. Also, pretty difficult to interpret interactions between continuous and catgorical effects</w:t>
      </w:r>
    </w:p>
  </w:comment>
  <w:comment w:id="14" w:author="Smith, Nick" w:date="2023-07-25T15:15:00Z" w:initials="SN">
    <w:p w14:paraId="3C986602" w14:textId="72238D42" w:rsidR="00D07CFA" w:rsidRDefault="00D07CFA">
      <w:pPr>
        <w:pStyle w:val="CommentText"/>
      </w:pPr>
      <w:r>
        <w:rPr>
          <w:rStyle w:val="CommentReference"/>
        </w:rPr>
        <w:annotationRef/>
      </w:r>
      <w:r>
        <w:t>I would suggest modifying colors and symbols to better indicate the treatments. I keep having to look back at the legend to remember what color is what. For instance, maybe the co2 treatments could be indicated with warm and cool colors and the inoculation could be indicated with different symbols for the points.</w:t>
      </w:r>
    </w:p>
  </w:comment>
  <w:comment w:id="15" w:author="Perkowski, Evan A [2]" w:date="2023-07-24T13:17:00Z" w:initials="EP">
    <w:p w14:paraId="57804211" w14:textId="70D29856" w:rsidR="00D07CFA" w:rsidRDefault="00D07CFA" w:rsidP="00D07CFA">
      <w:r>
        <w:rPr>
          <w:rStyle w:val="CommentReference"/>
        </w:rPr>
        <w:annotationRef/>
      </w:r>
      <w:r>
        <w:rPr>
          <w:color w:val="000000"/>
          <w:sz w:val="20"/>
          <w:szCs w:val="20"/>
        </w:rPr>
        <w:t>Could cut Anet to save space</w:t>
      </w:r>
    </w:p>
  </w:comment>
  <w:comment w:id="16" w:author="Ezekannagha, Ezinwanne" w:date="2023-08-12T19:19:00Z" w:initials="EE">
    <w:p w14:paraId="61356EA8" w14:textId="77777777" w:rsidR="00D07CFA" w:rsidRDefault="00D07CFA" w:rsidP="00D07CFA">
      <w:r>
        <w:rPr>
          <w:rStyle w:val="CommentReference"/>
        </w:rPr>
        <w:annotationRef/>
      </w:r>
      <w:r>
        <w:rPr>
          <w:sz w:val="20"/>
          <w:szCs w:val="20"/>
        </w:rPr>
        <w:t xml:space="preserve">I think cutting this out will make sense.  Is in the table 2 already. Is better to focus on vcmax and co. they’re what you talked about mostly in the discussion section.  </w:t>
      </w:r>
    </w:p>
  </w:comment>
  <w:comment w:id="18" w:author="Smith, Nick" w:date="2023-07-25T15:34:00Z" w:initials="SN">
    <w:p w14:paraId="6623B0ED" w14:textId="730F1265" w:rsidR="00D07CFA" w:rsidRDefault="00D07CFA">
      <w:pPr>
        <w:pStyle w:val="CommentText"/>
      </w:pPr>
      <w:r>
        <w:rPr>
          <w:rStyle w:val="CommentReference"/>
        </w:rPr>
        <w:annotationRef/>
      </w:r>
      <w:r>
        <w:t>I know there isn’t much space, but it might be worth spending a little bit of text in the introduction on what the expectations are here, particularly for the N and I treatments. As is, it seems a bit out of place (could just remove of course)</w:t>
      </w:r>
    </w:p>
  </w:comment>
  <w:comment w:id="19" w:author="Smith, Nick" w:date="2023-07-25T15:38:00Z" w:initials="SN">
    <w:p w14:paraId="55D917D7" w14:textId="796EBB38" w:rsidR="00D07CFA" w:rsidRDefault="00D07CFA">
      <w:pPr>
        <w:pStyle w:val="CommentText"/>
      </w:pPr>
      <w:r>
        <w:rPr>
          <w:rStyle w:val="CommentReference"/>
        </w:rPr>
        <w:annotationRef/>
      </w:r>
      <w:r>
        <w:t>Following previous comment: can these be tied to specific hypotheses. Just from the figure, it looks like CO2 reduces chi (expected), fertilization reduces chi (expected), inoculation reduces the fertilization effect (expected) but this is only in ambient CO2 (this drives the 3-2ay i/a)</w:t>
      </w:r>
    </w:p>
  </w:comment>
  <w:comment w:id="20" w:author="Smith, Nick" w:date="2023-07-25T16:04:00Z" w:initials="SN">
    <w:p w14:paraId="1B7632A3" w14:textId="786E3902" w:rsidR="00D07CFA" w:rsidRDefault="00D07CFA">
      <w:pPr>
        <w:pStyle w:val="CommentText"/>
      </w:pPr>
      <w:r>
        <w:rPr>
          <w:rStyle w:val="CommentReference"/>
        </w:rPr>
        <w:annotationRef/>
      </w:r>
      <w:r>
        <w:t>What is Tukey comparing? Trendlines?</w:t>
      </w:r>
    </w:p>
  </w:comment>
  <w:comment w:id="21" w:author="Smith, Nick" w:date="2023-07-25T16:05:00Z" w:initials="SN">
    <w:p w14:paraId="4AC2971D" w14:textId="669FADE8" w:rsidR="00D07CFA" w:rsidRDefault="00D07CFA">
      <w:pPr>
        <w:pStyle w:val="CommentText"/>
      </w:pPr>
      <w:r>
        <w:rPr>
          <w:rStyle w:val="CommentReference"/>
        </w:rPr>
        <w:annotationRef/>
      </w:r>
      <w:r>
        <w:t>Be careful about clearly explaining what exactly the Tukey tests mean here and throughout. Also, if not providing a table, you should provide the test statistic and df for these metrics</w:t>
      </w:r>
    </w:p>
  </w:comment>
  <w:comment w:id="22" w:author="Smith, Nick" w:date="2023-07-25T16:07:00Z" w:initials="SN">
    <w:p w14:paraId="1DEC9114" w14:textId="1B0CE3CC" w:rsidR="00D07CFA" w:rsidRDefault="00D07CFA">
      <w:pPr>
        <w:pStyle w:val="CommentText"/>
      </w:pPr>
      <w:r>
        <w:rPr>
          <w:rStyle w:val="CommentReference"/>
        </w:rPr>
        <w:annotationRef/>
      </w:r>
      <w:r>
        <w:t>An example of a way to address the comment above</w:t>
      </w:r>
    </w:p>
  </w:comment>
  <w:comment w:id="35" w:author="Smith, Nick" w:date="2023-07-25T16:16:00Z" w:initials="SN">
    <w:p w14:paraId="34E3970A" w14:textId="3ED47283" w:rsidR="00D07CFA" w:rsidRDefault="00D07CFA">
      <w:pPr>
        <w:pStyle w:val="CommentText"/>
      </w:pPr>
      <w:r>
        <w:rPr>
          <w:rStyle w:val="CommentReference"/>
        </w:rPr>
        <w:annotationRef/>
      </w:r>
      <w:r>
        <w:t>And Jmax25?</w:t>
      </w:r>
    </w:p>
  </w:comment>
  <w:comment w:id="37" w:author="Smith, Nick" w:date="2023-07-25T16:17:00Z" w:initials="SN">
    <w:p w14:paraId="43EBB840" w14:textId="60970040" w:rsidR="00D07CFA" w:rsidRDefault="00D07CFA">
      <w:pPr>
        <w:pStyle w:val="CommentText"/>
      </w:pPr>
      <w:r>
        <w:rPr>
          <w:rStyle w:val="CommentReference"/>
        </w:rPr>
        <w:annotationRef/>
      </w:r>
      <w:r>
        <w:t>Wouldn’t the fractional increase be in opposition of this?</w:t>
      </w:r>
    </w:p>
  </w:comment>
  <w:comment w:id="38" w:author="Perkowski, Evan A [2]" w:date="2023-07-19T15:44:00Z" w:initials="EP">
    <w:p w14:paraId="15DDCA43" w14:textId="77777777" w:rsidR="00D07CFA" w:rsidRDefault="00D07CFA" w:rsidP="00D07CFA">
      <w:r>
        <w:rPr>
          <w:rStyle w:val="CommentReference"/>
        </w:rPr>
        <w:annotationRef/>
      </w:r>
      <w:r>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Pr>
          <w:sz w:val="20"/>
          <w:szCs w:val="20"/>
        </w:rPr>
        <w:cr/>
      </w:r>
      <w:r>
        <w:rPr>
          <w:sz w:val="20"/>
          <w:szCs w:val="20"/>
        </w:rPr>
        <w:cr/>
        <w:t>Possible solution: move first three sentences into first paragraph of discussion, ditch the rest of the paragraph, and replace space with additional discussion on acquisition strategy</w:t>
      </w:r>
    </w:p>
  </w:comment>
  <w:comment w:id="39" w:author="Smith, Nick" w:date="2023-07-25T16:26:00Z" w:initials="SN">
    <w:p w14:paraId="2A6D6337" w14:textId="1E621181" w:rsidR="00D07CFA" w:rsidRDefault="00D07CFA">
      <w:pPr>
        <w:pStyle w:val="CommentText"/>
      </w:pPr>
      <w:r>
        <w:rPr>
          <w:rStyle w:val="CommentReference"/>
        </w:rPr>
        <w:annotationRef/>
      </w:r>
      <w:r>
        <w:t xml:space="preserve">Yeah, I’m getting a bit lost here. I think the main issue is that there is not a clear hypothesis associated with this paragraph (that I can tell). I would suggest structuring the discussion (and rest of paper) around the hypotheses in the introduction </w:t>
      </w:r>
    </w:p>
  </w:comment>
  <w:comment w:id="40" w:author="Smith, Nick" w:date="2023-07-25T16:22:00Z" w:initials="SN">
    <w:p w14:paraId="15975550" w14:textId="78042FE6" w:rsidR="00D07CFA" w:rsidRDefault="00D07CFA">
      <w:pPr>
        <w:pStyle w:val="CommentText"/>
      </w:pPr>
      <w:r>
        <w:rPr>
          <w:rStyle w:val="CommentReference"/>
        </w:rPr>
        <w:annotationRef/>
      </w:r>
      <w:r>
        <w:t>It’s pretty hard to see this from this figure</w:t>
      </w:r>
    </w:p>
  </w:comment>
  <w:comment w:id="41" w:author="Smith, Nick" w:date="2023-07-25T16:25:00Z" w:initials="SN">
    <w:p w14:paraId="7EA2AF6D" w14:textId="38CBC80C" w:rsidR="00D07CFA" w:rsidRDefault="00D07CFA">
      <w:pPr>
        <w:pStyle w:val="CommentText"/>
      </w:pPr>
      <w:r>
        <w:rPr>
          <w:rStyle w:val="CommentReference"/>
        </w:rPr>
        <w:annotationRef/>
      </w:r>
      <w:r>
        <w:t>Right? We would expect an effect of N alone per Lizz’s paper</w:t>
      </w:r>
    </w:p>
  </w:comment>
  <w:comment w:id="42" w:author="Smith, Nick" w:date="2023-07-25T16:27:00Z" w:initials="SN">
    <w:p w14:paraId="0F6B1FDE" w14:textId="7C742B43" w:rsidR="00D07CFA" w:rsidRDefault="00D07CFA">
      <w:pPr>
        <w:pStyle w:val="CommentText"/>
      </w:pPr>
      <w:r>
        <w:rPr>
          <w:rStyle w:val="CommentReference"/>
        </w:rPr>
        <w:annotationRef/>
      </w:r>
      <w:r>
        <w:t>Cool! But this expectation needs to be laid out earlier. Supply-driven (PNL) would suggest consistent increase, while demand-driven (optimality) would suggest a stronger positive effect when demand is highest (i.e., aCO2)</w:t>
      </w:r>
    </w:p>
  </w:comment>
  <w:comment w:id="43"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44" w:author="Smith, Nick" w:date="2023-07-25T16:31:00Z" w:initials="SN">
    <w:p w14:paraId="499C3436" w14:textId="2E0EB04E" w:rsidR="00D07CFA" w:rsidRDefault="00D07CFA">
      <w:pPr>
        <w:pStyle w:val="CommentText"/>
      </w:pPr>
      <w:r>
        <w:rPr>
          <w:rStyle w:val="CommentReference"/>
        </w:rPr>
        <w:annotationRef/>
      </w:r>
      <w:r>
        <w:t>At what scale?</w:t>
      </w:r>
    </w:p>
  </w:comment>
  <w:comment w:id="45"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 w:id="46" w:author="Smith, Nick" w:date="2023-07-25T16:49:00Z" w:initials="SN">
    <w:p w14:paraId="5A9D6C83" w14:textId="5C3DC22C" w:rsidR="00D07CFA" w:rsidRDefault="00D07CFA">
      <w:pPr>
        <w:pStyle w:val="CommentText"/>
      </w:pPr>
      <w:r>
        <w:rPr>
          <w:rStyle w:val="CommentReference"/>
        </w:rPr>
        <w:annotationRef/>
      </w:r>
      <w:r>
        <w:t>N supply?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581420B5" w15:done="0"/>
  <w15:commentEx w15:paraId="4B321C65" w15:done="0"/>
  <w15:commentEx w15:paraId="6FF6B637" w15:done="0"/>
  <w15:commentEx w15:paraId="1BB5AB0E" w15:done="0"/>
  <w15:commentEx w15:paraId="70DC22C8" w15:done="0"/>
  <w15:commentEx w15:paraId="07E25A89" w15:done="0"/>
  <w15:commentEx w15:paraId="3C986602" w15:done="0"/>
  <w15:commentEx w15:paraId="57804211" w15:done="0"/>
  <w15:commentEx w15:paraId="61356EA8" w15:paraIdParent="57804211" w15:done="0"/>
  <w15:commentEx w15:paraId="6623B0ED" w15:done="0"/>
  <w15:commentEx w15:paraId="55D917D7" w15:done="0"/>
  <w15:commentEx w15:paraId="1B7632A3" w15:done="0"/>
  <w15:commentEx w15:paraId="4AC2971D" w15:paraIdParent="1B7632A3" w15:done="0"/>
  <w15:commentEx w15:paraId="1DEC9114" w15:done="0"/>
  <w15:commentEx w15:paraId="34E3970A" w15:done="0"/>
  <w15:commentEx w15:paraId="43EBB840" w15:done="0"/>
  <w15:commentEx w15:paraId="15DDCA43" w15:done="0"/>
  <w15:commentEx w15:paraId="2A6D6337" w15:paraIdParent="15DDCA43" w15:done="0"/>
  <w15:commentEx w15:paraId="15975550" w15:done="0"/>
  <w15:commentEx w15:paraId="7EA2AF6D" w15:done="0"/>
  <w15:commentEx w15:paraId="0F6B1FDE" w15:done="0"/>
  <w15:commentEx w15:paraId="0218257F" w15:done="0"/>
  <w15:commentEx w15:paraId="499C3436" w15:done="0"/>
  <w15:commentEx w15:paraId="1E354EA4" w15:done="0"/>
  <w15:commentEx w15:paraId="5A9D6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286A61C4" w16cex:dateUtc="2023-07-25T19:59:00Z"/>
  <w16cex:commentExtensible w16cex:durableId="286BAEEC" w16cex:dateUtc="2023-07-26T19:40:00Z"/>
  <w16cex:commentExtensible w16cex:durableId="286A639D" w16cex:dateUtc="2023-07-25T20:07:00Z"/>
  <w16cex:commentExtensible w16cex:durableId="286A6709" w16cex:dateUtc="2023-07-25T20:21:00Z"/>
  <w16cex:commentExtensible w16cex:durableId="286A654C" w16cex:dateUtc="2023-07-25T20:14:00Z"/>
  <w16cex:commentExtensible w16cex:durableId="286A7574" w16cex:dateUtc="2023-07-25T21:23:00Z"/>
  <w16cex:commentExtensible w16cex:durableId="286A65A6" w16cex:dateUtc="2023-07-25T20:15:00Z"/>
  <w16cex:commentExtensible w16cex:durableId="2868F850" w16cex:dateUtc="2023-07-24T18:17:00Z"/>
  <w16cex:commentExtensible w16cex:durableId="288259A8" w16cex:dateUtc="2023-08-13T00:19:00Z"/>
  <w16cex:commentExtensible w16cex:durableId="286A6A1E" w16cex:dateUtc="2023-07-25T20:34:00Z"/>
  <w16cex:commentExtensible w16cex:durableId="286A6AFC" w16cex:dateUtc="2023-07-25T20:38:00Z"/>
  <w16cex:commentExtensible w16cex:durableId="286A710D" w16cex:dateUtc="2023-07-25T21:04:00Z"/>
  <w16cex:commentExtensible w16cex:durableId="286A712F" w16cex:dateUtc="2023-07-25T21:05:00Z"/>
  <w16cex:commentExtensible w16cex:durableId="286A71BE" w16cex:dateUtc="2023-07-25T21:07:00Z"/>
  <w16cex:commentExtensible w16cex:durableId="286A73E7" w16cex:dateUtc="2023-07-25T21:16:00Z"/>
  <w16cex:commentExtensible w16cex:durableId="286A741F" w16cex:dateUtc="2023-07-25T21:17:00Z"/>
  <w16cex:commentExtensible w16cex:durableId="28628367" w16cex:dateUtc="2023-07-19T20:44:00Z"/>
  <w16cex:commentExtensible w16cex:durableId="286A762F" w16cex:dateUtc="2023-07-25T21:26:00Z"/>
  <w16cex:commentExtensible w16cex:durableId="286A7536" w16cex:dateUtc="2023-07-25T21:22:00Z"/>
  <w16cex:commentExtensible w16cex:durableId="286A75F9" w16cex:dateUtc="2023-07-25T21:25:00Z"/>
  <w16cex:commentExtensible w16cex:durableId="286A768C" w16cex:dateUtc="2023-07-25T21:27:00Z"/>
  <w16cex:commentExtensible w16cex:durableId="286A771A" w16cex:dateUtc="2023-07-25T21:30:00Z"/>
  <w16cex:commentExtensible w16cex:durableId="286A775E" w16cex:dateUtc="2023-07-25T21:31:00Z"/>
  <w16cex:commentExtensible w16cex:durableId="286A77B1" w16cex:dateUtc="2023-07-25T21:32:00Z"/>
  <w16cex:commentExtensible w16cex:durableId="286A7B7E" w16cex:dateUtc="2023-07-2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581420B5" w16cid:durableId="286A61C4"/>
  <w16cid:commentId w16cid:paraId="4B321C65" w16cid:durableId="286BAEEC"/>
  <w16cid:commentId w16cid:paraId="6FF6B637" w16cid:durableId="286A639D"/>
  <w16cid:commentId w16cid:paraId="1BB5AB0E" w16cid:durableId="286A6709"/>
  <w16cid:commentId w16cid:paraId="70DC22C8" w16cid:durableId="286A654C"/>
  <w16cid:commentId w16cid:paraId="07E25A89" w16cid:durableId="286A7574"/>
  <w16cid:commentId w16cid:paraId="3C986602" w16cid:durableId="286A65A6"/>
  <w16cid:commentId w16cid:paraId="57804211" w16cid:durableId="2868F850"/>
  <w16cid:commentId w16cid:paraId="61356EA8" w16cid:durableId="288259A8"/>
  <w16cid:commentId w16cid:paraId="6623B0ED" w16cid:durableId="286A6A1E"/>
  <w16cid:commentId w16cid:paraId="55D917D7" w16cid:durableId="286A6AFC"/>
  <w16cid:commentId w16cid:paraId="1B7632A3" w16cid:durableId="286A710D"/>
  <w16cid:commentId w16cid:paraId="4AC2971D" w16cid:durableId="286A712F"/>
  <w16cid:commentId w16cid:paraId="1DEC9114" w16cid:durableId="286A71BE"/>
  <w16cid:commentId w16cid:paraId="34E3970A" w16cid:durableId="286A73E7"/>
  <w16cid:commentId w16cid:paraId="43EBB840" w16cid:durableId="286A741F"/>
  <w16cid:commentId w16cid:paraId="15DDCA43" w16cid:durableId="28628367"/>
  <w16cid:commentId w16cid:paraId="2A6D6337" w16cid:durableId="286A762F"/>
  <w16cid:commentId w16cid:paraId="15975550" w16cid:durableId="286A7536"/>
  <w16cid:commentId w16cid:paraId="7EA2AF6D" w16cid:durableId="286A75F9"/>
  <w16cid:commentId w16cid:paraId="0F6B1FDE" w16cid:durableId="286A768C"/>
  <w16cid:commentId w16cid:paraId="0218257F" w16cid:durableId="286A771A"/>
  <w16cid:commentId w16cid:paraId="499C3436" w16cid:durableId="286A775E"/>
  <w16cid:commentId w16cid:paraId="1E354EA4" w16cid:durableId="286A77B1"/>
  <w16cid:commentId w16cid:paraId="5A9D6C83" w16cid:durableId="286A7B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FD353" w14:textId="77777777" w:rsidR="00EE0719" w:rsidRDefault="00EE0719" w:rsidP="00BE0B5B">
      <w:r>
        <w:separator/>
      </w:r>
    </w:p>
  </w:endnote>
  <w:endnote w:type="continuationSeparator" w:id="0">
    <w:p w14:paraId="44AE8A3E" w14:textId="77777777" w:rsidR="00EE0719" w:rsidRDefault="00EE0719" w:rsidP="00BE0B5B">
      <w:r>
        <w:continuationSeparator/>
      </w:r>
    </w:p>
  </w:endnote>
  <w:endnote w:type="continuationNotice" w:id="1">
    <w:p w14:paraId="7A788ECF" w14:textId="77777777" w:rsidR="00EE0719" w:rsidRDefault="00EE07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EC0BE" w14:textId="77777777" w:rsidR="00EE0719" w:rsidRDefault="00EE0719" w:rsidP="00BE0B5B">
      <w:r>
        <w:separator/>
      </w:r>
    </w:p>
  </w:footnote>
  <w:footnote w:type="continuationSeparator" w:id="0">
    <w:p w14:paraId="420432A5" w14:textId="77777777" w:rsidR="00EE0719" w:rsidRDefault="00EE0719" w:rsidP="00BE0B5B">
      <w:r>
        <w:continuationSeparator/>
      </w:r>
    </w:p>
  </w:footnote>
  <w:footnote w:type="continuationNotice" w:id="1">
    <w:p w14:paraId="471D9BBC" w14:textId="77777777" w:rsidR="00EE0719" w:rsidRDefault="00EE071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Ezekannagha, Ezinwanne">
    <w15:presenceInfo w15:providerId="AD" w15:userId="S::eezekann@ttu.edu::2eab7e55-ff5c-406f-bc58-1c81456c3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3F0F"/>
    <w:rsid w:val="00275063"/>
    <w:rsid w:val="0027665D"/>
    <w:rsid w:val="00280679"/>
    <w:rsid w:val="00281071"/>
    <w:rsid w:val="00281236"/>
    <w:rsid w:val="002812F5"/>
    <w:rsid w:val="002832C4"/>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107"/>
    <w:rsid w:val="004E14A4"/>
    <w:rsid w:val="004E18EF"/>
    <w:rsid w:val="004E480B"/>
    <w:rsid w:val="004F5BC3"/>
    <w:rsid w:val="004F6BB5"/>
    <w:rsid w:val="004F6F25"/>
    <w:rsid w:val="00500DA3"/>
    <w:rsid w:val="00502333"/>
    <w:rsid w:val="00505254"/>
    <w:rsid w:val="005066B8"/>
    <w:rsid w:val="00507F9F"/>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4DE5"/>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3B51"/>
    <w:rsid w:val="0069616B"/>
    <w:rsid w:val="006969E8"/>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66769"/>
    <w:rsid w:val="00770577"/>
    <w:rsid w:val="00780902"/>
    <w:rsid w:val="007838B4"/>
    <w:rsid w:val="00785CB0"/>
    <w:rsid w:val="007910E7"/>
    <w:rsid w:val="00792211"/>
    <w:rsid w:val="0079452B"/>
    <w:rsid w:val="007954B2"/>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35DAF"/>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52D7C"/>
    <w:rsid w:val="00954F62"/>
    <w:rsid w:val="00955DC4"/>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20CC"/>
    <w:rsid w:val="00A13D14"/>
    <w:rsid w:val="00A14A1D"/>
    <w:rsid w:val="00A222F5"/>
    <w:rsid w:val="00A22632"/>
    <w:rsid w:val="00A2354B"/>
    <w:rsid w:val="00A25862"/>
    <w:rsid w:val="00A26874"/>
    <w:rsid w:val="00A32217"/>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4643"/>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10B8"/>
    <w:rsid w:val="00B82937"/>
    <w:rsid w:val="00B865D9"/>
    <w:rsid w:val="00B869C1"/>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47D0"/>
    <w:rsid w:val="00C1544C"/>
    <w:rsid w:val="00C155CB"/>
    <w:rsid w:val="00C21007"/>
    <w:rsid w:val="00C21DD2"/>
    <w:rsid w:val="00C234F0"/>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7CD5"/>
    <w:rsid w:val="00D23E29"/>
    <w:rsid w:val="00D30311"/>
    <w:rsid w:val="00D33CED"/>
    <w:rsid w:val="00D34D2F"/>
    <w:rsid w:val="00D40F7F"/>
    <w:rsid w:val="00D47386"/>
    <w:rsid w:val="00D4788C"/>
    <w:rsid w:val="00D52184"/>
    <w:rsid w:val="00D52B93"/>
    <w:rsid w:val="00D60D5F"/>
    <w:rsid w:val="00D6180E"/>
    <w:rsid w:val="00D646BA"/>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B27"/>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18AF"/>
    <w:rsid w:val="00EB416F"/>
    <w:rsid w:val="00EC1B16"/>
    <w:rsid w:val="00EC32C3"/>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
      <w:docPartPr>
        <w:name w:val="F4D1CB4EE4F1724A912FC2A3B3CDBBE1"/>
        <w:category>
          <w:name w:val="General"/>
          <w:gallery w:val="placeholder"/>
        </w:category>
        <w:types>
          <w:type w:val="bbPlcHdr"/>
        </w:types>
        <w:behaviors>
          <w:behavior w:val="content"/>
        </w:behaviors>
        <w:guid w:val="{E10924D2-9F53-6544-BF62-6EC8317D1528}"/>
      </w:docPartPr>
      <w:docPartBody>
        <w:p w:rsidR="003720D7" w:rsidRDefault="00B077A7" w:rsidP="00B077A7">
          <w:pPr>
            <w:pStyle w:val="F4D1CB4EE4F1724A912FC2A3B3CDBBE1"/>
          </w:pPr>
          <w:r w:rsidRPr="00A55B14">
            <w:rPr>
              <w:rStyle w:val="PlaceholderText"/>
            </w:rPr>
            <w:t>Click or tap here to enter text.</w:t>
          </w:r>
        </w:p>
      </w:docPartBody>
    </w:docPart>
    <w:docPart>
      <w:docPartPr>
        <w:name w:val="E613B0C158B2BB4ABD2317FC96FF2110"/>
        <w:category>
          <w:name w:val="General"/>
          <w:gallery w:val="placeholder"/>
        </w:category>
        <w:types>
          <w:type w:val="bbPlcHdr"/>
        </w:types>
        <w:behaviors>
          <w:behavior w:val="content"/>
        </w:behaviors>
        <w:guid w:val="{E39B9CCE-BC68-2543-96C8-62FDC88461C2}"/>
      </w:docPartPr>
      <w:docPartBody>
        <w:p w:rsidR="000135C4" w:rsidRDefault="005C4577" w:rsidP="005C4577">
          <w:pPr>
            <w:pStyle w:val="E613B0C158B2BB4ABD2317FC96FF2110"/>
          </w:pPr>
          <w:r w:rsidRPr="00A55B14">
            <w:rPr>
              <w:rStyle w:val="PlaceholderText"/>
            </w:rPr>
            <w:t>Click or tap here to enter text.</w:t>
          </w:r>
        </w:p>
      </w:docPartBody>
    </w:docPart>
    <w:docPart>
      <w:docPartPr>
        <w:name w:val="7552D2ABC0C22643A349C15CCCF04B9A"/>
        <w:category>
          <w:name w:val="General"/>
          <w:gallery w:val="placeholder"/>
        </w:category>
        <w:types>
          <w:type w:val="bbPlcHdr"/>
        </w:types>
        <w:behaviors>
          <w:behavior w:val="content"/>
        </w:behaviors>
        <w:guid w:val="{7A53661C-AD31-A84D-9000-436307A86C6E}"/>
      </w:docPartPr>
      <w:docPartBody>
        <w:p w:rsidR="000135C4" w:rsidRDefault="005C4577" w:rsidP="005C4577">
          <w:pPr>
            <w:pStyle w:val="7552D2ABC0C22643A349C15CCCF04B9A"/>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D532F"/>
    <w:rsid w:val="001F6449"/>
    <w:rsid w:val="002E5D7E"/>
    <w:rsid w:val="0030283E"/>
    <w:rsid w:val="00303684"/>
    <w:rsid w:val="003720D7"/>
    <w:rsid w:val="00467001"/>
    <w:rsid w:val="005C4577"/>
    <w:rsid w:val="00676738"/>
    <w:rsid w:val="006852F9"/>
    <w:rsid w:val="006B781F"/>
    <w:rsid w:val="006E4784"/>
    <w:rsid w:val="006F2358"/>
    <w:rsid w:val="007E378E"/>
    <w:rsid w:val="008928F3"/>
    <w:rsid w:val="00895F6C"/>
    <w:rsid w:val="00907F23"/>
    <w:rsid w:val="00A70CA4"/>
    <w:rsid w:val="00B077A7"/>
    <w:rsid w:val="00D07D19"/>
    <w:rsid w:val="00D92968"/>
    <w:rsid w:val="00DE7BEB"/>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4577"/>
    <w:rPr>
      <w:color w:val="808080"/>
    </w:rPr>
  </w:style>
  <w:style w:type="paragraph" w:customStyle="1" w:styleId="4C771AFAED9EDD4580FC29BFC15B7EAC">
    <w:name w:val="4C771AFAED9EDD4580FC29BFC15B7EA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 w:type="paragraph" w:customStyle="1" w:styleId="F4D1CB4EE4F1724A912FC2A3B3CDBBE1">
    <w:name w:val="F4D1CB4EE4F1724A912FC2A3B3CDBBE1"/>
    <w:rsid w:val="00B077A7"/>
  </w:style>
  <w:style w:type="paragraph" w:customStyle="1" w:styleId="87FBEC9BA6FD184DA2A198BC09E40141">
    <w:name w:val="87FBEC9BA6FD184DA2A198BC09E40141"/>
    <w:rPr>
      <w:kern w:val="0"/>
      <w14:ligatures w14:val="none"/>
    </w:rPr>
  </w:style>
  <w:style w:type="paragraph" w:customStyle="1" w:styleId="E613B0C158B2BB4ABD2317FC96FF2110">
    <w:name w:val="E613B0C158B2BB4ABD2317FC96FF2110"/>
    <w:rsid w:val="005C4577"/>
  </w:style>
  <w:style w:type="paragraph" w:customStyle="1" w:styleId="7552D2ABC0C22643A349C15CCCF04B9A">
    <w:name w:val="7552D2ABC0C22643A349C15CCCF04B9A"/>
    <w:rsid w:val="005C4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38</Pages>
  <Words>39321</Words>
  <Characters>224133</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262929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2023-07-14T20:41:00Z</cp:lastPrinted>
  <dcterms:created xsi:type="dcterms:W3CDTF">2023-07-26T18:46:00Z</dcterms:created>
  <dcterms:modified xsi:type="dcterms:W3CDTF">2023-08-23T20:25:00Z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