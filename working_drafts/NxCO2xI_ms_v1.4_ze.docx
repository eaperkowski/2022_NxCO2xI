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228EC8E" w14:textId="77777777" w:rsidR="009F20B5" w:rsidRPr="00522989" w:rsidRDefault="009F20B5" w:rsidP="00DE2B27">
      <w:pPr>
        <w:spacing w:line="360" w:lineRule="auto"/>
        <w:rPr>
          <w:i/>
          <w:iCs/>
        </w:rPr>
      </w:pPr>
      <w:r w:rsidRPr="00FE014F">
        <w:rPr>
          <w:b/>
          <w:bCs/>
        </w:rPr>
        <w:t>Target Journal:</w:t>
      </w:r>
      <w:r>
        <w:rPr>
          <w:b/>
          <w:bCs/>
        </w:rPr>
        <w:t xml:space="preserve"> </w:t>
      </w:r>
      <w:r>
        <w:rPr>
          <w:i/>
          <w:iCs/>
        </w:rPr>
        <w:t>Global Change Biology</w:t>
      </w:r>
    </w:p>
    <w:p w14:paraId="6707D0C3" w14:textId="77777777" w:rsidR="009F20B5" w:rsidRPr="00FE014F" w:rsidRDefault="009F20B5" w:rsidP="00DE2B27">
      <w:pPr>
        <w:spacing w:line="360" w:lineRule="auto"/>
        <w:rPr>
          <w:b/>
          <w:bCs/>
        </w:rPr>
      </w:pPr>
    </w:p>
    <w:p w14:paraId="31E0A620" w14:textId="77777777" w:rsidR="009F20B5" w:rsidRPr="00522989" w:rsidRDefault="009F20B5" w:rsidP="00DE2B27">
      <w:pPr>
        <w:spacing w:line="360" w:lineRule="auto"/>
      </w:pPr>
      <w:r w:rsidRPr="00FE014F">
        <w:rPr>
          <w:b/>
          <w:bCs/>
        </w:rPr>
        <w:t>Title</w:t>
      </w:r>
      <w:r w:rsidRPr="00FE014F">
        <w:t>:</w:t>
      </w:r>
      <w:r w:rsidRPr="00FE014F">
        <w:rPr>
          <w:b/>
          <w:bCs/>
        </w:rPr>
        <w:t xml:space="preserve"> </w:t>
      </w:r>
      <w:r>
        <w:t>Optimal coordination and progressive nitrogen limitation control plant responses to elevated CO</w:t>
      </w:r>
      <w:r>
        <w:rPr>
          <w:vertAlign w:val="subscript"/>
        </w:rPr>
        <w:t>2</w:t>
      </w:r>
      <w:r>
        <w:t xml:space="preserve"> at difference scales</w:t>
      </w:r>
    </w:p>
    <w:p w14:paraId="1251F8F0" w14:textId="77777777" w:rsidR="009F20B5" w:rsidRPr="00FE014F" w:rsidRDefault="009F20B5" w:rsidP="00DE2B27">
      <w:pPr>
        <w:spacing w:line="360" w:lineRule="auto"/>
        <w:rPr>
          <w:b/>
          <w:bCs/>
        </w:rPr>
      </w:pPr>
    </w:p>
    <w:p w14:paraId="6DC7C476" w14:textId="679BDA54" w:rsidR="009F20B5" w:rsidRPr="00C83AE3" w:rsidRDefault="009F20B5" w:rsidP="00DE2B27">
      <w:pPr>
        <w:spacing w:line="360" w:lineRule="auto"/>
      </w:pPr>
      <w:r w:rsidRPr="00FE014F">
        <w:rPr>
          <w:b/>
          <w:bCs/>
        </w:rPr>
        <w:t>Running Head:</w:t>
      </w:r>
      <w:r>
        <w:rPr>
          <w:b/>
          <w:bCs/>
        </w:rPr>
        <w:t xml:space="preserve"> </w:t>
      </w:r>
      <w:r>
        <w:t xml:space="preserve">Optimal resource investment controls </w:t>
      </w:r>
      <w:r w:rsidR="00B2438E">
        <w:t>leaf</w:t>
      </w:r>
      <w:r>
        <w:t xml:space="preserve"> </w:t>
      </w:r>
      <w:r w:rsidR="00D97F62">
        <w:t>responses</w:t>
      </w:r>
      <w:r>
        <w:t xml:space="preserve"> to CO</w:t>
      </w:r>
      <w:r>
        <w:rPr>
          <w:vertAlign w:val="subscript"/>
        </w:rPr>
        <w:t>2</w:t>
      </w:r>
    </w:p>
    <w:p w14:paraId="23C8C254" w14:textId="77777777" w:rsidR="009F20B5" w:rsidRPr="00FE014F" w:rsidRDefault="009F20B5" w:rsidP="00DE2B27">
      <w:pPr>
        <w:spacing w:line="360" w:lineRule="auto"/>
        <w:rPr>
          <w:b/>
          <w:bCs/>
        </w:rPr>
      </w:pPr>
    </w:p>
    <w:p w14:paraId="67D3D3E0" w14:textId="27324ABC" w:rsidR="009F20B5" w:rsidRPr="00FE014F" w:rsidRDefault="009F20B5" w:rsidP="00DE2B27">
      <w:pPr>
        <w:spacing w:line="360" w:lineRule="auto"/>
      </w:pPr>
      <w:r w:rsidRPr="00FE014F">
        <w:rPr>
          <w:b/>
          <w:bCs/>
        </w:rPr>
        <w:t>Author List:</w:t>
      </w:r>
      <w:r w:rsidRPr="00FE014F">
        <w:t xml:space="preserve"> Evan A. Perkowski,</w:t>
      </w:r>
      <w:r>
        <w:t xml:space="preserve"> Ezinwanne Ezekannagha,</w:t>
      </w:r>
      <w:r w:rsidRPr="00FE014F">
        <w:t xml:space="preserve"> Nicholas G. Smith</w:t>
      </w:r>
    </w:p>
    <w:p w14:paraId="44741D87" w14:textId="77777777" w:rsidR="009F20B5" w:rsidRPr="00FE014F" w:rsidRDefault="009F20B5" w:rsidP="00DE2B27">
      <w:pPr>
        <w:spacing w:line="360" w:lineRule="auto"/>
      </w:pPr>
      <w:r w:rsidRPr="00FE014F">
        <w:rPr>
          <w:b/>
          <w:bCs/>
        </w:rPr>
        <w:t>Author Affiliations:</w:t>
      </w:r>
      <w:r w:rsidRPr="00FE014F">
        <w:t xml:space="preserve"> Department of Biological Sciences, Texas Tech University, Lubbock, TX</w:t>
      </w:r>
    </w:p>
    <w:p w14:paraId="359DA620" w14:textId="77777777" w:rsidR="009F20B5" w:rsidRPr="00FE014F" w:rsidRDefault="009F20B5" w:rsidP="00DE2B27">
      <w:pPr>
        <w:spacing w:line="360" w:lineRule="auto"/>
        <w:rPr>
          <w:b/>
        </w:rPr>
      </w:pPr>
    </w:p>
    <w:p w14:paraId="7BFAEA8B" w14:textId="77777777" w:rsidR="009F20B5" w:rsidRPr="00FE014F" w:rsidRDefault="009F20B5" w:rsidP="00DE2B27">
      <w:pPr>
        <w:spacing w:line="360" w:lineRule="auto"/>
        <w:rPr>
          <w:b/>
        </w:rPr>
      </w:pPr>
      <w:r w:rsidRPr="00FE014F">
        <w:rPr>
          <w:b/>
        </w:rPr>
        <w:t>Manuscript compilation details</w:t>
      </w:r>
    </w:p>
    <w:p w14:paraId="6404DD4A" w14:textId="569B5F2F" w:rsidR="009F20B5" w:rsidRPr="00FE014F" w:rsidRDefault="009F20B5" w:rsidP="00DE2B27">
      <w:pPr>
        <w:spacing w:line="360" w:lineRule="auto"/>
        <w:rPr>
          <w:bCs/>
        </w:rPr>
      </w:pPr>
      <w:r w:rsidRPr="00FE014F">
        <w:rPr>
          <w:b/>
        </w:rPr>
        <w:t>Abstract:</w:t>
      </w:r>
      <w:r w:rsidRPr="00FE014F">
        <w:rPr>
          <w:bCs/>
        </w:rPr>
        <w:t xml:space="preserve"> </w:t>
      </w:r>
      <w:r w:rsidR="00E22EA1">
        <w:rPr>
          <w:bCs/>
        </w:rPr>
        <w:t>300</w:t>
      </w:r>
      <w:r w:rsidRPr="00FE014F">
        <w:rPr>
          <w:bCs/>
        </w:rPr>
        <w:t xml:space="preserve"> words</w:t>
      </w:r>
      <w:r w:rsidR="002E00E5">
        <w:rPr>
          <w:bCs/>
        </w:rPr>
        <w:t xml:space="preserve"> (</w:t>
      </w:r>
      <w:r w:rsidR="002E00E5">
        <w:rPr>
          <w:bCs/>
          <w:i/>
          <w:iCs/>
        </w:rPr>
        <w:t>GCB maximum: 300 words</w:t>
      </w:r>
      <w:r w:rsidR="002E00E5">
        <w:rPr>
          <w:bCs/>
        </w:rPr>
        <w:t>)</w:t>
      </w:r>
    </w:p>
    <w:p w14:paraId="29AA5765" w14:textId="09986A31" w:rsidR="009F20B5" w:rsidRPr="002E00E5" w:rsidRDefault="009F20B5" w:rsidP="00DE2B27">
      <w:pPr>
        <w:spacing w:line="360" w:lineRule="auto"/>
        <w:rPr>
          <w:bCs/>
        </w:rPr>
      </w:pPr>
      <w:r w:rsidRPr="00FE014F">
        <w:rPr>
          <w:b/>
        </w:rPr>
        <w:t>Main text word count</w:t>
      </w:r>
      <w:r w:rsidRPr="00FE014F">
        <w:rPr>
          <w:bCs/>
        </w:rPr>
        <w:t xml:space="preserve">: </w:t>
      </w:r>
      <w:r w:rsidR="008B5D7E">
        <w:rPr>
          <w:bCs/>
        </w:rPr>
        <w:t>7</w:t>
      </w:r>
      <w:r w:rsidR="0004189D">
        <w:rPr>
          <w:bCs/>
        </w:rPr>
        <w:t>4</w:t>
      </w:r>
      <w:r w:rsidR="00BA7638">
        <w:rPr>
          <w:bCs/>
        </w:rPr>
        <w:t>87</w:t>
      </w:r>
      <w:r w:rsidRPr="00FE014F">
        <w:rPr>
          <w:bCs/>
        </w:rPr>
        <w:t xml:space="preserve"> words</w:t>
      </w:r>
      <w:r w:rsidR="002E00E5">
        <w:rPr>
          <w:bCs/>
        </w:rPr>
        <w:t xml:space="preserve"> (</w:t>
      </w:r>
      <w:r w:rsidR="002E00E5">
        <w:rPr>
          <w:bCs/>
          <w:i/>
          <w:iCs/>
        </w:rPr>
        <w:t>GCB maximum: 8000 words</w:t>
      </w:r>
      <w:r w:rsidR="002E00E5">
        <w:rPr>
          <w:bCs/>
        </w:rPr>
        <w:t>)</w:t>
      </w:r>
    </w:p>
    <w:p w14:paraId="06E78CAB" w14:textId="39A089F1" w:rsidR="009F20B5" w:rsidRPr="00FE014F" w:rsidRDefault="009F20B5" w:rsidP="00DE2B27">
      <w:pPr>
        <w:spacing w:line="360" w:lineRule="auto"/>
        <w:ind w:firstLine="720"/>
        <w:rPr>
          <w:bCs/>
        </w:rPr>
      </w:pPr>
      <w:r w:rsidRPr="00FE014F">
        <w:rPr>
          <w:bCs/>
        </w:rPr>
        <w:t xml:space="preserve">Introduction: </w:t>
      </w:r>
      <w:r>
        <w:rPr>
          <w:bCs/>
        </w:rPr>
        <w:t>1</w:t>
      </w:r>
      <w:r w:rsidR="00BD33C0">
        <w:rPr>
          <w:bCs/>
        </w:rPr>
        <w:t>498</w:t>
      </w:r>
      <w:r w:rsidRPr="00FE014F">
        <w:rPr>
          <w:bCs/>
        </w:rPr>
        <w:t xml:space="preserve"> words</w:t>
      </w:r>
    </w:p>
    <w:p w14:paraId="7C0C40D4" w14:textId="645B235B" w:rsidR="009F20B5" w:rsidRPr="00FE014F" w:rsidRDefault="009F20B5" w:rsidP="00DE2B27">
      <w:pPr>
        <w:spacing w:line="360" w:lineRule="auto"/>
        <w:ind w:firstLine="720"/>
        <w:rPr>
          <w:bCs/>
        </w:rPr>
      </w:pPr>
      <w:r w:rsidRPr="00FE014F">
        <w:rPr>
          <w:bCs/>
        </w:rPr>
        <w:t xml:space="preserve">Methods: </w:t>
      </w:r>
      <w:r>
        <w:rPr>
          <w:bCs/>
        </w:rPr>
        <w:t>31</w:t>
      </w:r>
      <w:r w:rsidR="0039373C">
        <w:rPr>
          <w:bCs/>
        </w:rPr>
        <w:t>5</w:t>
      </w:r>
      <w:r w:rsidR="009C354F">
        <w:rPr>
          <w:bCs/>
        </w:rPr>
        <w:t>7</w:t>
      </w:r>
      <w:r w:rsidRPr="00FE014F">
        <w:rPr>
          <w:bCs/>
        </w:rPr>
        <w:t xml:space="preserve"> words</w:t>
      </w:r>
    </w:p>
    <w:p w14:paraId="7D1FF481" w14:textId="6F321AD6" w:rsidR="009F20B5" w:rsidRPr="00FE014F" w:rsidRDefault="009F20B5" w:rsidP="00DE2B27">
      <w:pPr>
        <w:spacing w:line="360" w:lineRule="auto"/>
        <w:ind w:firstLine="720"/>
        <w:rPr>
          <w:bCs/>
        </w:rPr>
      </w:pPr>
      <w:r w:rsidRPr="00FE014F">
        <w:rPr>
          <w:bCs/>
        </w:rPr>
        <w:t xml:space="preserve">Results: </w:t>
      </w:r>
      <w:r w:rsidR="00C63CDB">
        <w:rPr>
          <w:bCs/>
        </w:rPr>
        <w:t>1195</w:t>
      </w:r>
      <w:r w:rsidRPr="00FE014F">
        <w:rPr>
          <w:bCs/>
        </w:rPr>
        <w:t xml:space="preserve"> words (not including text in figures or tables)</w:t>
      </w:r>
    </w:p>
    <w:p w14:paraId="4DF403DB" w14:textId="2D1EB081" w:rsidR="009F20B5" w:rsidRPr="00FE014F" w:rsidRDefault="009F20B5" w:rsidP="00DE2B27">
      <w:pPr>
        <w:spacing w:line="360" w:lineRule="auto"/>
        <w:ind w:firstLine="720"/>
        <w:rPr>
          <w:bCs/>
        </w:rPr>
      </w:pPr>
      <w:r w:rsidRPr="00FE014F">
        <w:rPr>
          <w:bCs/>
        </w:rPr>
        <w:t xml:space="preserve">Discussion: </w:t>
      </w:r>
      <w:r w:rsidR="002E00E5">
        <w:rPr>
          <w:bCs/>
        </w:rPr>
        <w:t>16</w:t>
      </w:r>
      <w:r w:rsidR="00BA7638">
        <w:rPr>
          <w:bCs/>
        </w:rPr>
        <w:t>3</w:t>
      </w:r>
      <w:r w:rsidR="002E00E5">
        <w:rPr>
          <w:bCs/>
        </w:rPr>
        <w:t>7</w:t>
      </w:r>
      <w:r w:rsidRPr="00FE014F">
        <w:rPr>
          <w:bCs/>
        </w:rPr>
        <w:t xml:space="preserve"> words</w:t>
      </w:r>
    </w:p>
    <w:p w14:paraId="2544C04D" w14:textId="35D6CCB7" w:rsidR="009F20B5" w:rsidRPr="00FE014F" w:rsidRDefault="009F20B5" w:rsidP="00DE2B27">
      <w:pPr>
        <w:spacing w:line="360" w:lineRule="auto"/>
        <w:rPr>
          <w:bCs/>
        </w:rPr>
      </w:pPr>
      <w:r w:rsidRPr="00FE014F">
        <w:rPr>
          <w:b/>
        </w:rPr>
        <w:t>Tables and Figures</w:t>
      </w:r>
      <w:r w:rsidRPr="00FE014F">
        <w:rPr>
          <w:bCs/>
        </w:rPr>
        <w:t xml:space="preserve">: </w:t>
      </w:r>
      <w:r w:rsidR="00BA7638">
        <w:rPr>
          <w:bCs/>
        </w:rPr>
        <w:t>4</w:t>
      </w:r>
      <w:r>
        <w:rPr>
          <w:bCs/>
        </w:rPr>
        <w:t xml:space="preserve"> tables and </w:t>
      </w:r>
      <w:r w:rsidR="00BA7638">
        <w:rPr>
          <w:bCs/>
        </w:rPr>
        <w:t>4</w:t>
      </w:r>
      <w:r>
        <w:rPr>
          <w:bCs/>
        </w:rPr>
        <w:t xml:space="preserve"> figures</w:t>
      </w:r>
    </w:p>
    <w:p w14:paraId="59921859" w14:textId="2F197842" w:rsidR="009F20B5" w:rsidRPr="00FE014F" w:rsidRDefault="009F20B5" w:rsidP="00DE2B27">
      <w:pPr>
        <w:spacing w:line="360" w:lineRule="auto"/>
        <w:rPr>
          <w:b/>
          <w:bCs/>
        </w:rPr>
      </w:pPr>
      <w:r w:rsidRPr="00FE014F">
        <w:rPr>
          <w:b/>
        </w:rPr>
        <w:t>Supplemental Information</w:t>
      </w:r>
      <w:r w:rsidRPr="00FE014F">
        <w:rPr>
          <w:bCs/>
        </w:rPr>
        <w:t>:</w:t>
      </w:r>
      <w:r>
        <w:rPr>
          <w:bCs/>
        </w:rPr>
        <w:t xml:space="preserve"> </w:t>
      </w:r>
      <w:r w:rsidR="002E00E5">
        <w:rPr>
          <w:bCs/>
        </w:rPr>
        <w:t>4</w:t>
      </w:r>
      <w:r>
        <w:rPr>
          <w:bCs/>
        </w:rPr>
        <w:t xml:space="preserve"> supplemental tables, </w:t>
      </w:r>
      <w:r w:rsidR="002E00E5">
        <w:rPr>
          <w:bCs/>
        </w:rPr>
        <w:t>6</w:t>
      </w:r>
      <w:r>
        <w:rPr>
          <w:bCs/>
        </w:rPr>
        <w:t xml:space="preserve"> figures</w:t>
      </w:r>
    </w:p>
    <w:p w14:paraId="54BCE805" w14:textId="77777777" w:rsidR="009F20B5" w:rsidRPr="00FE014F" w:rsidRDefault="009F20B5" w:rsidP="00DE2B27">
      <w:pPr>
        <w:spacing w:line="360" w:lineRule="auto"/>
        <w:rPr>
          <w:b/>
        </w:rPr>
      </w:pPr>
      <w:r w:rsidRPr="00FE014F">
        <w:rPr>
          <w:b/>
        </w:rPr>
        <w:br w:type="page"/>
      </w:r>
    </w:p>
    <w:p w14:paraId="6E1DF1EA" w14:textId="77777777" w:rsidR="009F20B5" w:rsidRPr="00FE014F" w:rsidRDefault="009F20B5" w:rsidP="00DE2B27">
      <w:pPr>
        <w:spacing w:line="360" w:lineRule="auto"/>
        <w:rPr>
          <w:bCs/>
        </w:rPr>
      </w:pPr>
      <w:r w:rsidRPr="00FE014F">
        <w:rPr>
          <w:b/>
        </w:rPr>
        <w:lastRenderedPageBreak/>
        <w:t>Abstract</w:t>
      </w:r>
    </w:p>
    <w:p w14:paraId="0DD67FA5" w14:textId="583E915B" w:rsidR="009F20B5" w:rsidRPr="00522989" w:rsidRDefault="009F20B5" w:rsidP="00D0044D">
      <w:pPr>
        <w:spacing w:line="360" w:lineRule="auto"/>
        <w:rPr>
          <w:bCs/>
        </w:rPr>
      </w:pPr>
      <w:r>
        <w:rPr>
          <w:bCs/>
        </w:rPr>
        <w:t>Plants respond to elevated atmospheric CO</w:t>
      </w:r>
      <w:r>
        <w:rPr>
          <w:bCs/>
          <w:vertAlign w:val="subscript"/>
        </w:rPr>
        <w:t>2</w:t>
      </w:r>
      <w:r>
        <w:rPr>
          <w:bCs/>
        </w:rPr>
        <w:t xml:space="preserve"> concentrations</w:t>
      </w:r>
      <w:r w:rsidR="00890610">
        <w:rPr>
          <w:bCs/>
        </w:rPr>
        <w:t xml:space="preserve"> (eCO</w:t>
      </w:r>
      <w:r w:rsidR="00890610" w:rsidRPr="00890610">
        <w:rPr>
          <w:bCs/>
          <w:vertAlign w:val="subscript"/>
        </w:rPr>
        <w:t>2</w:t>
      </w:r>
      <w:r w:rsidR="00890610">
        <w:rPr>
          <w:bCs/>
        </w:rPr>
        <w:t>)</w:t>
      </w:r>
      <w:r>
        <w:rPr>
          <w:bCs/>
        </w:rPr>
        <w:t xml:space="preserve"> by reducing leaf nitrogen content</w:t>
      </w:r>
      <w:r w:rsidR="00F21916">
        <w:rPr>
          <w:bCs/>
        </w:rPr>
        <w:t xml:space="preserve">, stomatal </w:t>
      </w:r>
      <w:r w:rsidR="00B2438E">
        <w:rPr>
          <w:bCs/>
        </w:rPr>
        <w:t>conductance,</w:t>
      </w:r>
      <w:r>
        <w:rPr>
          <w:bCs/>
        </w:rPr>
        <w:t xml:space="preserve"> and photosynthetic capacity</w:t>
      </w:r>
      <w:r w:rsidR="00F21916">
        <w:rPr>
          <w:bCs/>
        </w:rPr>
        <w:t xml:space="preserve">. These responses often </w:t>
      </w:r>
      <w:r>
        <w:rPr>
          <w:bCs/>
        </w:rPr>
        <w:t>coincide with increased growth rates and total leaf area over short time scales that dampen with time. Progressive nitrogen</w:t>
      </w:r>
      <w:r w:rsidRPr="00FE014F">
        <w:rPr>
          <w:bCs/>
        </w:rPr>
        <w:t xml:space="preserve"> limitation has been hypothesized to be the</w:t>
      </w:r>
      <w:r>
        <w:rPr>
          <w:bCs/>
        </w:rPr>
        <w:t xml:space="preserve"> primary mechanism driving these responses, as nitrogen availability limits net primary productivity globally</w:t>
      </w:r>
      <w:r>
        <w:rPr>
          <w:bCs/>
          <w:color w:val="000000"/>
        </w:rPr>
        <w:t>. Recent work calls aspects of this hypothesis into question, suggesting that leaf responses to</w:t>
      </w:r>
      <w:r w:rsidRPr="00807C24">
        <w:rPr>
          <w:bCs/>
        </w:rPr>
        <w:t xml:space="preserve"> </w:t>
      </w:r>
      <w:r w:rsidR="00890610">
        <w:rPr>
          <w:bCs/>
        </w:rPr>
        <w:t>eCO</w:t>
      </w:r>
      <w:r w:rsidR="00890610" w:rsidRPr="00890610">
        <w:rPr>
          <w:bCs/>
          <w:vertAlign w:val="subscript"/>
        </w:rPr>
        <w:t>2</w:t>
      </w:r>
      <w:r>
        <w:rPr>
          <w:bCs/>
          <w:color w:val="000000"/>
        </w:rPr>
        <w:t xml:space="preserve"> are independent of nitrogen availability and are instead the result of optimal resource </w:t>
      </w:r>
      <w:r w:rsidR="00BD33C0">
        <w:rPr>
          <w:bCs/>
          <w:color w:val="000000"/>
        </w:rPr>
        <w:t>allocation</w:t>
      </w:r>
      <w:r>
        <w:rPr>
          <w:bCs/>
          <w:color w:val="000000"/>
        </w:rPr>
        <w:t xml:space="preserve"> to photosynthetic capacity. Despite empirical support for both hypotheses, studies that examine leaf and whole</w:t>
      </w:r>
      <w:r w:rsidR="00BE4981">
        <w:rPr>
          <w:bCs/>
          <w:color w:val="000000"/>
        </w:rPr>
        <w:t>-</w:t>
      </w:r>
      <w:r>
        <w:rPr>
          <w:bCs/>
          <w:color w:val="000000"/>
        </w:rPr>
        <w:t xml:space="preserve">plant responses to </w:t>
      </w:r>
      <w:r w:rsidR="00890610">
        <w:rPr>
          <w:bCs/>
        </w:rPr>
        <w:t>eCO</w:t>
      </w:r>
      <w:r w:rsidR="00890610" w:rsidRPr="00890610">
        <w:rPr>
          <w:bCs/>
          <w:vertAlign w:val="subscript"/>
        </w:rPr>
        <w:t>2</w:t>
      </w:r>
      <w:r>
        <w:rPr>
          <w:bCs/>
          <w:color w:val="000000"/>
        </w:rPr>
        <w:t xml:space="preserve"> concurrently are rare. </w:t>
      </w:r>
      <w:r>
        <w:rPr>
          <w:bCs/>
        </w:rPr>
        <w:t xml:space="preserve">To resolve these hypotheses, </w:t>
      </w:r>
      <w:r>
        <w:rPr>
          <w:bCs/>
          <w:i/>
          <w:iCs/>
        </w:rPr>
        <w:t>Glycine max</w:t>
      </w:r>
      <w:r>
        <w:rPr>
          <w:bCs/>
        </w:rPr>
        <w:t xml:space="preserve"> L. (Merr) seedlings were grown </w:t>
      </w:r>
      <w:r w:rsidRPr="00FE014F">
        <w:rPr>
          <w:bCs/>
        </w:rPr>
        <w:t>under two CO</w:t>
      </w:r>
      <w:r w:rsidRPr="00FE014F">
        <w:rPr>
          <w:bCs/>
          <w:vertAlign w:val="subscript"/>
        </w:rPr>
        <w:t>2</w:t>
      </w:r>
      <w:r w:rsidRPr="00FE014F">
        <w:rPr>
          <w:bCs/>
        </w:rPr>
        <w:t xml:space="preserve"> </w:t>
      </w:r>
      <w:r w:rsidR="00E22EA1">
        <w:rPr>
          <w:bCs/>
        </w:rPr>
        <w:t>concentrations</w:t>
      </w:r>
      <w:r w:rsidRPr="00FE014F">
        <w:rPr>
          <w:bCs/>
        </w:rPr>
        <w:t xml:space="preserve">, </w:t>
      </w:r>
      <w:r>
        <w:rPr>
          <w:bCs/>
        </w:rPr>
        <w:t xml:space="preserve">with and without inoculation with </w:t>
      </w:r>
      <w:r>
        <w:rPr>
          <w:bCs/>
          <w:i/>
          <w:iCs/>
        </w:rPr>
        <w:t>Bradyrhizobium japonicum</w:t>
      </w:r>
      <w:r>
        <w:rPr>
          <w:bCs/>
        </w:rPr>
        <w:t xml:space="preserve">, and across nine </w:t>
      </w:r>
      <w:r w:rsidRPr="00FE014F">
        <w:rPr>
          <w:bCs/>
        </w:rPr>
        <w:t>nitrogen fertilization treatments in a full</w:t>
      </w:r>
      <w:r w:rsidR="002B78C1">
        <w:rPr>
          <w:bCs/>
        </w:rPr>
        <w:t>-</w:t>
      </w:r>
      <w:r w:rsidRPr="00FE014F">
        <w:rPr>
          <w:bCs/>
        </w:rPr>
        <w:t>factorial growth chamber experiment.</w:t>
      </w:r>
      <w:r>
        <w:rPr>
          <w:bCs/>
        </w:rPr>
        <w:t xml:space="preserve"> After seven weeks, </w:t>
      </w:r>
      <w:r w:rsidR="002B78C1">
        <w:rPr>
          <w:bCs/>
        </w:rPr>
        <w:t>eCO</w:t>
      </w:r>
      <w:r w:rsidR="002B78C1">
        <w:rPr>
          <w:bCs/>
          <w:vertAlign w:val="subscript"/>
        </w:rPr>
        <w:t>2</w:t>
      </w:r>
      <w:r w:rsidR="002B78C1">
        <w:rPr>
          <w:bCs/>
        </w:rPr>
        <w:t xml:space="preserve"> reduced photosynthetic capacity independent of fertilization or inoculation treatment. </w:t>
      </w:r>
      <w:r>
        <w:rPr>
          <w:bCs/>
        </w:rPr>
        <w:t>However, increasing fertilization and</w:t>
      </w:r>
      <w:commentRangeStart w:id="0"/>
      <w:r>
        <w:rPr>
          <w:bCs/>
        </w:rPr>
        <w:t xml:space="preserve"> </w:t>
      </w:r>
      <w:ins w:id="1" w:author="Ezekannagha, Ezinwanne" w:date="2023-07-25T10:16:00Z">
        <w:r w:rsidR="00CE622F">
          <w:rPr>
            <w:bCs/>
          </w:rPr>
          <w:t xml:space="preserve">?? </w:t>
        </w:r>
      </w:ins>
      <w:commentRangeEnd w:id="0"/>
      <w:ins w:id="2" w:author="Ezekannagha, Ezinwanne" w:date="2023-08-03T10:00:00Z">
        <w:r w:rsidR="002D7CDA">
          <w:rPr>
            <w:rStyle w:val="CommentReference"/>
          </w:rPr>
          <w:commentReference w:id="0"/>
        </w:r>
      </w:ins>
      <w:r>
        <w:rPr>
          <w:bCs/>
        </w:rPr>
        <w:t xml:space="preserve">increased the positive effect of </w:t>
      </w:r>
      <w:r w:rsidR="00890610">
        <w:rPr>
          <w:bCs/>
        </w:rPr>
        <w:t>eCO</w:t>
      </w:r>
      <w:r w:rsidR="00890610" w:rsidRPr="00890610">
        <w:rPr>
          <w:bCs/>
          <w:vertAlign w:val="subscript"/>
        </w:rPr>
        <w:t>2</w:t>
      </w:r>
      <w:r>
        <w:rPr>
          <w:bCs/>
        </w:rPr>
        <w:t xml:space="preserve"> on </w:t>
      </w:r>
      <w:r w:rsidR="008C30BF">
        <w:rPr>
          <w:bCs/>
        </w:rPr>
        <w:t>total</w:t>
      </w:r>
      <w:r>
        <w:rPr>
          <w:bCs/>
        </w:rPr>
        <w:t xml:space="preserve"> biomass and total leaf area, a pattern that was associated with increased plant nitrogen uptake.</w:t>
      </w:r>
      <w:r w:rsidR="007D627F">
        <w:rPr>
          <w:bCs/>
        </w:rPr>
        <w:t xml:space="preserve"> Inoculation increased the positive effect of eCO</w:t>
      </w:r>
      <w:r w:rsidR="007D627F">
        <w:rPr>
          <w:bCs/>
          <w:vertAlign w:val="subscript"/>
        </w:rPr>
        <w:t>2</w:t>
      </w:r>
      <w:r w:rsidR="007D627F">
        <w:rPr>
          <w:bCs/>
        </w:rPr>
        <w:t xml:space="preserve"> on whole</w:t>
      </w:r>
      <w:r w:rsidR="00E22EA1">
        <w:rPr>
          <w:bCs/>
        </w:rPr>
        <w:t>-</w:t>
      </w:r>
      <w:r w:rsidR="007D627F">
        <w:rPr>
          <w:bCs/>
        </w:rPr>
        <w:t>plant growth under low fertilization.</w:t>
      </w:r>
      <w:r>
        <w:rPr>
          <w:bCs/>
        </w:rPr>
        <w:t xml:space="preserve"> </w:t>
      </w:r>
      <w:r w:rsidR="00E22EA1">
        <w:rPr>
          <w:bCs/>
        </w:rPr>
        <w:t>Results</w:t>
      </w:r>
      <w:r w:rsidR="003F3B22">
        <w:rPr>
          <w:bCs/>
        </w:rPr>
        <w:t xml:space="preserve"> suggest that </w:t>
      </w:r>
      <w:r>
        <w:rPr>
          <w:bCs/>
          <w:color w:val="000000"/>
        </w:rPr>
        <w:t xml:space="preserve">optimal resource allocation to photosynthetic capacity </w:t>
      </w:r>
      <w:r w:rsidR="003F3B22">
        <w:rPr>
          <w:bCs/>
          <w:color w:val="000000"/>
        </w:rPr>
        <w:t xml:space="preserve">and progressive nitrogen limitation are both plausible mechanisms that </w:t>
      </w:r>
      <w:r w:rsidR="00E22EA1">
        <w:rPr>
          <w:bCs/>
          <w:color w:val="000000"/>
        </w:rPr>
        <w:t xml:space="preserve">can </w:t>
      </w:r>
      <w:r w:rsidR="003F3B22">
        <w:rPr>
          <w:bCs/>
          <w:color w:val="000000"/>
        </w:rPr>
        <w:t>explain plant responses to CO</w:t>
      </w:r>
      <w:r w:rsidR="003F3B22">
        <w:rPr>
          <w:bCs/>
          <w:color w:val="000000"/>
          <w:vertAlign w:val="subscript"/>
        </w:rPr>
        <w:t>2</w:t>
      </w:r>
      <w:r w:rsidR="00434188">
        <w:rPr>
          <w:bCs/>
          <w:color w:val="000000"/>
        </w:rPr>
        <w:t>;</w:t>
      </w:r>
      <w:r w:rsidR="003F3B22">
        <w:rPr>
          <w:bCs/>
          <w:color w:val="000000"/>
        </w:rPr>
        <w:t xml:space="preserve"> however</w:t>
      </w:r>
      <w:r w:rsidR="00275063">
        <w:rPr>
          <w:bCs/>
          <w:color w:val="000000"/>
        </w:rPr>
        <w:t>,</w:t>
      </w:r>
      <w:commentRangeStart w:id="3"/>
      <w:r w:rsidR="00434188">
        <w:rPr>
          <w:bCs/>
          <w:color w:val="000000"/>
        </w:rPr>
        <w:t xml:space="preserve"> </w:t>
      </w:r>
      <w:ins w:id="4" w:author="Ezekannagha, Ezinwanne" w:date="2023-07-25T10:18:00Z">
        <w:r w:rsidR="00CE622F">
          <w:rPr>
            <w:bCs/>
            <w:color w:val="000000"/>
          </w:rPr>
          <w:t xml:space="preserve">?? </w:t>
        </w:r>
      </w:ins>
      <w:commentRangeEnd w:id="3"/>
      <w:ins w:id="5" w:author="Ezekannagha, Ezinwanne" w:date="2023-08-03T09:43:00Z">
        <w:r w:rsidR="002861E9">
          <w:rPr>
            <w:rStyle w:val="CommentReference"/>
          </w:rPr>
          <w:commentReference w:id="3"/>
        </w:r>
      </w:ins>
      <w:r w:rsidR="00434188">
        <w:rPr>
          <w:bCs/>
          <w:color w:val="000000"/>
        </w:rPr>
        <w:t>also indicate that</w:t>
      </w:r>
      <w:r w:rsidR="00275063">
        <w:rPr>
          <w:bCs/>
          <w:color w:val="000000"/>
        </w:rPr>
        <w:t xml:space="preserve"> </w:t>
      </w:r>
      <w:r w:rsidR="00E22EA1">
        <w:rPr>
          <w:bCs/>
          <w:color w:val="000000"/>
        </w:rPr>
        <w:t xml:space="preserve">these hypotheses </w:t>
      </w:r>
      <w:r w:rsidR="003F3B22">
        <w:rPr>
          <w:bCs/>
          <w:color w:val="000000"/>
        </w:rPr>
        <w:t>operate on different scales.</w:t>
      </w:r>
      <w:r w:rsidR="00434188">
        <w:rPr>
          <w:bCs/>
          <w:color w:val="000000"/>
        </w:rPr>
        <w:t xml:space="preserve"> </w:t>
      </w:r>
      <w:r w:rsidR="00BD33C0">
        <w:rPr>
          <w:bCs/>
          <w:color w:val="000000"/>
        </w:rPr>
        <w:t>These findings indicate</w:t>
      </w:r>
      <w:r w:rsidR="00434188">
        <w:t xml:space="preserve"> that</w:t>
      </w:r>
      <w:r>
        <w:t xml:space="preserve"> optimal resource allocation under </w:t>
      </w:r>
      <w:r w:rsidR="00890610">
        <w:rPr>
          <w:bCs/>
        </w:rPr>
        <w:t>eCO</w:t>
      </w:r>
      <w:r w:rsidR="00890610" w:rsidRPr="00890610">
        <w:rPr>
          <w:bCs/>
          <w:vertAlign w:val="subscript"/>
        </w:rPr>
        <w:t>2</w:t>
      </w:r>
      <w:r>
        <w:t xml:space="preserve"> may result in nitrogen savings at the leaf level that could alleviate progressive nitrogen limitation at the whole-plant level.</w:t>
      </w:r>
      <w:r>
        <w:rPr>
          <w:bCs/>
          <w:color w:val="000000"/>
        </w:rPr>
        <w:t xml:space="preserve"> The differential role of soil nitrogen availability on leaf and whole-plant responses to </w:t>
      </w:r>
      <w:r w:rsidR="00890610">
        <w:rPr>
          <w:bCs/>
        </w:rPr>
        <w:t>eCO</w:t>
      </w:r>
      <w:r w:rsidR="00890610" w:rsidRPr="00890610">
        <w:rPr>
          <w:bCs/>
          <w:vertAlign w:val="subscript"/>
        </w:rPr>
        <w:t>2</w:t>
      </w:r>
      <w:r>
        <w:rPr>
          <w:bCs/>
          <w:color w:val="000000"/>
        </w:rPr>
        <w:t xml:space="preserve"> build on previous work suggesting that </w:t>
      </w:r>
      <w:r w:rsidR="00434188">
        <w:rPr>
          <w:bCs/>
          <w:color w:val="000000"/>
        </w:rPr>
        <w:t>terrestrial biosphere</w:t>
      </w:r>
      <w:r>
        <w:rPr>
          <w:bCs/>
          <w:color w:val="000000"/>
        </w:rPr>
        <w:t xml:space="preserve"> models may improve the simulation of photosynthetic processes under future novel environments by adopting frameworks that include optimality principles.</w:t>
      </w:r>
    </w:p>
    <w:p w14:paraId="78EB8420" w14:textId="77777777" w:rsidR="009F20B5" w:rsidRPr="00FE014F" w:rsidRDefault="009F20B5" w:rsidP="00DE2B27">
      <w:pPr>
        <w:spacing w:line="360" w:lineRule="auto"/>
        <w:rPr>
          <w:b/>
        </w:rPr>
      </w:pPr>
    </w:p>
    <w:p w14:paraId="7E38BFC0" w14:textId="77777777" w:rsidR="009F20B5" w:rsidRPr="00FE014F" w:rsidRDefault="009F20B5" w:rsidP="00DE2B27">
      <w:pPr>
        <w:spacing w:line="360" w:lineRule="auto"/>
        <w:rPr>
          <w:bCs/>
        </w:rPr>
      </w:pPr>
      <w:r w:rsidRPr="00FE014F">
        <w:rPr>
          <w:b/>
        </w:rPr>
        <w:t>Keywords</w:t>
      </w:r>
    </w:p>
    <w:p w14:paraId="622119F7" w14:textId="0D54A96E" w:rsidR="009F20B5" w:rsidRDefault="00BD33C0" w:rsidP="00080052">
      <w:pPr>
        <w:spacing w:line="360" w:lineRule="auto"/>
        <w:rPr>
          <w:bCs/>
        </w:rPr>
      </w:pPr>
      <w:r>
        <w:rPr>
          <w:bCs/>
        </w:rPr>
        <w:t>a</w:t>
      </w:r>
      <w:r w:rsidR="00963F35">
        <w:rPr>
          <w:bCs/>
        </w:rPr>
        <w:t xml:space="preserve">cclimation, </w:t>
      </w:r>
      <w:r w:rsidR="009F20B5">
        <w:rPr>
          <w:bCs/>
        </w:rPr>
        <w:t>photosynthesis, whole</w:t>
      </w:r>
      <w:r w:rsidR="00BE4981">
        <w:rPr>
          <w:bCs/>
        </w:rPr>
        <w:t>-</w:t>
      </w:r>
      <w:r w:rsidR="009F20B5">
        <w:rPr>
          <w:bCs/>
        </w:rPr>
        <w:t>plant growth</w:t>
      </w:r>
      <w:r w:rsidR="009F20B5" w:rsidRPr="00FE014F">
        <w:rPr>
          <w:bCs/>
        </w:rPr>
        <w:t>,</w:t>
      </w:r>
      <w:r w:rsidR="009F20B5">
        <w:rPr>
          <w:bCs/>
        </w:rPr>
        <w:t xml:space="preserve"> </w:t>
      </w:r>
      <w:r w:rsidR="009F20B5" w:rsidRPr="00FE014F">
        <w:rPr>
          <w:bCs/>
        </w:rPr>
        <w:t>n</w:t>
      </w:r>
      <w:r w:rsidR="009F20B5">
        <w:rPr>
          <w:bCs/>
        </w:rPr>
        <w:t>itrogen-water use tradeoffs,</w:t>
      </w:r>
      <w:r w:rsidR="009F20B5" w:rsidRPr="00FE014F">
        <w:rPr>
          <w:bCs/>
        </w:rPr>
        <w:t xml:space="preserve"> n</w:t>
      </w:r>
      <w:r w:rsidR="009F20B5">
        <w:rPr>
          <w:bCs/>
        </w:rPr>
        <w:t>itrogen</w:t>
      </w:r>
      <w:r w:rsidR="009F20B5" w:rsidRPr="00FE014F">
        <w:rPr>
          <w:bCs/>
        </w:rPr>
        <w:t xml:space="preserve"> acquisition</w:t>
      </w:r>
      <w:r w:rsidR="009F20B5">
        <w:rPr>
          <w:bCs/>
        </w:rPr>
        <w:t xml:space="preserve"> strategy, optimality</w:t>
      </w:r>
      <w:r w:rsidR="00963F35">
        <w:rPr>
          <w:bCs/>
        </w:rPr>
        <w:t xml:space="preserve"> theory</w:t>
      </w:r>
      <w:r w:rsidR="009F20B5">
        <w:rPr>
          <w:bCs/>
        </w:rPr>
        <w:br w:type="page"/>
      </w:r>
    </w:p>
    <w:p w14:paraId="2AEE0441" w14:textId="77777777" w:rsidR="009F20B5" w:rsidRPr="00DA258F" w:rsidRDefault="009F20B5" w:rsidP="001D4A26">
      <w:pPr>
        <w:spacing w:line="360" w:lineRule="auto"/>
        <w:rPr>
          <w:b/>
          <w:bCs/>
        </w:rPr>
      </w:pPr>
      <w:r w:rsidRPr="00FE014F">
        <w:rPr>
          <w:b/>
          <w:bCs/>
        </w:rPr>
        <w:lastRenderedPageBreak/>
        <w:t>Introduction</w:t>
      </w:r>
    </w:p>
    <w:p w14:paraId="094A6C18" w14:textId="4A0211E5" w:rsidR="009F20B5" w:rsidRDefault="009F20B5" w:rsidP="000C1924">
      <w:pPr>
        <w:spacing w:line="360" w:lineRule="auto"/>
      </w:pPr>
      <w:r>
        <w:t xml:space="preserve">Terrestrial ecosystems are regulated by complex carbon and nitrogen cycles. As a result, terrestrial biosphere models, which are beginning to include coupled carbon and nitrogen cycles </w:t>
      </w:r>
      <w:sdt>
        <w:sdtPr>
          <w:rPr>
            <w:color w:val="000000"/>
          </w:rPr>
          <w:tag w:val="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"/>
          <w:id w:val="-1907981223"/>
          <w:placeholder>
            <w:docPart w:val="4C771AFAED9EDD4580FC29BFC15B7EAC"/>
          </w:placeholder>
        </w:sdtPr>
        <w:sdtEndPr/>
        <w:sdtContent>
          <w:r w:rsidR="00BA7638" w:rsidRPr="00BA7638">
            <w:rPr>
              <w:color w:val="000000"/>
            </w:rPr>
            <w:t>(Braghiere et al., 2022; Davies-Barnard et al., 2020; Shi et al., 2016)</w:t>
          </w:r>
        </w:sdtContent>
      </w:sdt>
      <w:r>
        <w:t xml:space="preserve">, must accurately represent these cycles under different environmental scenarios to reliably simulate carbon and </w:t>
      </w:r>
      <w:r w:rsidRPr="00FE014F">
        <w:rPr>
          <w:bCs/>
        </w:rPr>
        <w:t>n</w:t>
      </w:r>
      <w:r>
        <w:rPr>
          <w:bCs/>
        </w:rPr>
        <w:t>itrogen</w:t>
      </w:r>
      <w:r>
        <w:t xml:space="preserve"> atmosphere-biosphere fluxes </w:t>
      </w:r>
      <w:sdt>
        <w:sdtPr>
          <w:rPr>
            <w:color w:val="000000"/>
          </w:rPr>
          <w:tag w:val="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"/>
          <w:id w:val="917065632"/>
          <w:placeholder>
            <w:docPart w:val="4C771AFAED9EDD4580FC29BFC15B7EAC"/>
          </w:placeholder>
        </w:sdtPr>
        <w:sdtEndPr/>
        <w:sdtContent>
          <w:r w:rsidR="00BA7638" w:rsidRPr="00BA7638">
            <w:rPr>
              <w:color w:val="000000"/>
            </w:rPr>
            <w:t>(Hungate et al., 2003; Oreskes et al., 1994; Prentice et al., 2015)</w:t>
          </w:r>
        </w:sdtContent>
      </w:sdt>
      <w:r>
        <w:t>. Terrestrial biosphere model simulations of the future land carbon sink are particularly sensitive to the representation of photosynthetic processes and the response of these processes to increasing atmospheric CO</w:t>
      </w:r>
      <w:r>
        <w:rPr>
          <w:vertAlign w:val="subscript"/>
        </w:rPr>
        <w:t>2</w:t>
      </w:r>
      <w:r>
        <w:t xml:space="preserve"> concentration</w:t>
      </w:r>
      <w:r w:rsidR="009B053E">
        <w:t>s</w:t>
      </w:r>
      <w:r>
        <w:t xml:space="preserve"> </w:t>
      </w:r>
      <w:sdt>
        <w:sdtPr>
          <w:rPr>
            <w:color w:val="000000"/>
          </w:rPr>
          <w:tag w:val="MENDELEY_CITATION_v3_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"/>
          <w:id w:val="-524639120"/>
          <w:placeholder>
            <w:docPart w:val="92AD3C9D5CB8774AAF313EDEF84D15DC"/>
          </w:placeholder>
        </w:sdtPr>
        <w:sdtEndPr/>
        <w:sdtContent>
          <w:r w:rsidR="00BA7638" w:rsidRPr="00BA7638">
            <w:rPr>
              <w:color w:val="000000"/>
            </w:rPr>
            <w:t>(Ziehn et al., 2011)</w:t>
          </w:r>
        </w:sdtContent>
      </w:sdt>
      <w:r>
        <w:t xml:space="preserve">. </w:t>
      </w:r>
      <w:r w:rsidR="00CF7D47">
        <w:t>For example, m</w:t>
      </w:r>
      <w:r>
        <w:t xml:space="preserve">odels that include </w:t>
      </w:r>
      <w:r w:rsidR="00F21916">
        <w:t xml:space="preserve">frameworks for representing </w:t>
      </w:r>
      <w:r>
        <w:t>photosynthetic acclimation</w:t>
      </w:r>
      <w:r w:rsidR="00F21916">
        <w:t xml:space="preserve"> responses</w:t>
      </w:r>
      <w:r>
        <w:t xml:space="preserve"> to elevated CO</w:t>
      </w:r>
      <w:r>
        <w:rPr>
          <w:vertAlign w:val="subscript"/>
        </w:rPr>
        <w:t>2</w:t>
      </w:r>
      <w:r>
        <w:t xml:space="preserve"> </w:t>
      </w:r>
      <w:r w:rsidR="00890610">
        <w:t>(eCO</w:t>
      </w:r>
      <w:r w:rsidR="00890610">
        <w:rPr>
          <w:vertAlign w:val="subscript"/>
        </w:rPr>
        <w:t>2</w:t>
      </w:r>
      <w:r w:rsidR="00890610">
        <w:t xml:space="preserve">) </w:t>
      </w:r>
      <w:r>
        <w:t>simulate a downregulation in leaf nitrogen content and photosynthetic capacity that results from progressive soil nitrogen</w:t>
      </w:r>
      <w:r w:rsidDel="004B634C">
        <w:t xml:space="preserve"> </w:t>
      </w:r>
      <w:r>
        <w:t>limitation</w:t>
      </w:r>
      <w:r w:rsidR="000C1924">
        <w:t xml:space="preserve"> </w:t>
      </w:r>
      <w:sdt>
        <w:sdtPr>
          <w:rPr>
            <w:color w:val="000000"/>
            <w:vertAlign w:val="superscript"/>
          </w:rPr>
          <w:tag w:val="MENDELEY_CITATION_v3_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"/>
          <w:id w:val="-2002193497"/>
          <w:placeholder>
            <w:docPart w:val="A86B876708C6444885ECDF72383CBFCC"/>
          </w:placeholder>
        </w:sdtPr>
        <w:sdtEndPr/>
        <w:sdtContent>
          <w:r w:rsidR="00BA7638">
            <w:t>(Y. Luo et al., 2004; N. G. Smith &amp; Dukes, 2013)</w:t>
          </w:r>
        </w:sdtContent>
      </w:sdt>
      <w:r>
        <w:t>, an effect that</w:t>
      </w:r>
      <w:r w:rsidR="00CF7D47">
        <w:t xml:space="preserve"> </w:t>
      </w:r>
      <w:r>
        <w:t>reduce</w:t>
      </w:r>
      <w:r w:rsidR="004903FB">
        <w:t>s</w:t>
      </w:r>
      <w:r>
        <w:t xml:space="preserve"> the future terrestrial carbon sink</w:t>
      </w:r>
      <w:r w:rsidR="00963F35">
        <w:t xml:space="preserve"> by 19%</w:t>
      </w:r>
      <w:r>
        <w:t xml:space="preserve"> compared to models that do not simulate this downregulation</w:t>
      </w:r>
      <w:r w:rsidR="00F21916">
        <w:t xml:space="preserve"> </w:t>
      </w:r>
      <w:sdt>
        <w:sdtPr>
          <w:rPr>
            <w:color w:val="000000"/>
          </w:rPr>
          <w:tag w:val="MENDELEY_CITATION_v3_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"/>
          <w:id w:val="-2137706840"/>
          <w:placeholder>
            <w:docPart w:val="DefaultPlaceholder_-1854013440"/>
          </w:placeholder>
        </w:sdtPr>
        <w:sdtEndPr/>
        <w:sdtContent>
          <w:r w:rsidR="00BA7638" w:rsidRPr="00BA7638">
            <w:rPr>
              <w:color w:val="000000"/>
            </w:rPr>
            <w:t>(Wieder et al., 2015)</w:t>
          </w:r>
        </w:sdtContent>
      </w:sdt>
      <w:r>
        <w:t xml:space="preserve">. </w:t>
      </w:r>
      <w:r w:rsidR="009B053E">
        <w:t xml:space="preserve">However, large uncertainty </w:t>
      </w:r>
      <w:r>
        <w:t>in the role of soil nitrogen availability and nitrogen acquisition strategy on leaf and whole</w:t>
      </w:r>
      <w:r w:rsidR="00BE4981">
        <w:t>-</w:t>
      </w:r>
      <w:r>
        <w:t>plant responses to CO</w:t>
      </w:r>
      <w:r>
        <w:rPr>
          <w:vertAlign w:val="subscript"/>
        </w:rPr>
        <w:t>2</w:t>
      </w:r>
      <w:r>
        <w:t xml:space="preserve"> </w:t>
      </w:r>
      <w:r w:rsidR="000C1924">
        <w:t>remains</w:t>
      </w:r>
      <w:r>
        <w:t xml:space="preserve"> </w:t>
      </w:r>
      <w:sdt>
        <w:sdtPr>
          <w:rPr>
            <w:color w:val="000000"/>
          </w:rPr>
          <w:tag w:val="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"/>
          <w:id w:val="-1312403361"/>
          <w:placeholder>
            <w:docPart w:val="A5CBF67DD9990A478C76824BED0CD56D"/>
          </w:placeholder>
        </w:sdtPr>
        <w:sdtEndPr/>
        <w:sdtContent>
          <w:r w:rsidR="00BA7638" w:rsidRPr="00BA7638">
            <w:rPr>
              <w:color w:val="000000"/>
            </w:rPr>
            <w:t>(Arora et al., 2020; Davies-Barnard et al., 2022; Terrer et al., 2018)</w:t>
          </w:r>
        </w:sdtContent>
      </w:sdt>
      <w:r>
        <w:t xml:space="preserve">, </w:t>
      </w:r>
      <w:r w:rsidR="009B053E">
        <w:t>contributing</w:t>
      </w:r>
      <w:r>
        <w:t xml:space="preserve"> to the </w:t>
      </w:r>
      <w:r w:rsidR="00CF7D47">
        <w:t>continued</w:t>
      </w:r>
      <w:r>
        <w:t xml:space="preserve"> divergence </w:t>
      </w:r>
      <w:r w:rsidR="00CF7D47">
        <w:t>of</w:t>
      </w:r>
      <w:r>
        <w:t xml:space="preserve"> future carbon and </w:t>
      </w:r>
      <w:r w:rsidRPr="00FE014F">
        <w:rPr>
          <w:bCs/>
        </w:rPr>
        <w:t>n</w:t>
      </w:r>
      <w:r>
        <w:rPr>
          <w:bCs/>
        </w:rPr>
        <w:t>itrogen</w:t>
      </w:r>
      <w:r>
        <w:t xml:space="preserve"> flux simulations across terrestrial biosphere model</w:t>
      </w:r>
      <w:r w:rsidR="001D456F">
        <w:t>s</w:t>
      </w:r>
      <w:r>
        <w:t xml:space="preserve"> </w:t>
      </w:r>
      <w:sdt>
        <w:sdtPr>
          <w:rPr>
            <w:color w:val="000000"/>
          </w:rPr>
          <w:tag w:val="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"/>
          <w:id w:val="2103758061"/>
          <w:placeholder>
            <w:docPart w:val="13FB650C1C3B1648AB603F406E4B0961"/>
          </w:placeholder>
        </w:sdtPr>
        <w:sdtEndPr/>
        <w:sdtContent>
          <w:r w:rsidR="00BA7638" w:rsidRPr="00BA7638">
            <w:rPr>
              <w:color w:val="000000"/>
            </w:rPr>
            <w:t>(Davies-Barnard et al., 2020; Friedlingstein et al., 2014; Meyerholt et al., 2020; Wieder et al., 2015; Zaehle et al., 2014)</w:t>
          </w:r>
        </w:sdtContent>
      </w:sdt>
      <w:r>
        <w:t>.</w:t>
      </w:r>
    </w:p>
    <w:p w14:paraId="56BAF629" w14:textId="323E77CB" w:rsidR="009F20B5" w:rsidRDefault="009F20B5" w:rsidP="00DA1D34">
      <w:pPr>
        <w:spacing w:line="360" w:lineRule="auto"/>
        <w:ind w:firstLine="720"/>
      </w:pPr>
      <w:r>
        <w:t>C</w:t>
      </w:r>
      <w:r>
        <w:rPr>
          <w:vertAlign w:val="subscript"/>
        </w:rPr>
        <w:t>3</w:t>
      </w:r>
      <w:r>
        <w:t xml:space="preserve"> plants grown under </w:t>
      </w:r>
      <w:r w:rsidR="009B053E">
        <w:t>eCO</w:t>
      </w:r>
      <w:r w:rsidR="009B053E">
        <w:rPr>
          <w:vertAlign w:val="subscript"/>
        </w:rPr>
        <w:t>2</w:t>
      </w:r>
      <w:r w:rsidR="009B053E">
        <w:t xml:space="preserve"> </w:t>
      </w:r>
      <w:r>
        <w:t>have</w:t>
      </w:r>
      <w:r w:rsidRPr="00DA258F">
        <w:t xml:space="preserve"> </w:t>
      </w:r>
      <w:r w:rsidR="000C1924">
        <w:t>reduced</w:t>
      </w:r>
      <w:r w:rsidRPr="00DA258F">
        <w:t xml:space="preserve"> leaf </w:t>
      </w:r>
      <w:r w:rsidRPr="00FE014F">
        <w:rPr>
          <w:bCs/>
        </w:rPr>
        <w:t>n</w:t>
      </w:r>
      <w:r>
        <w:rPr>
          <w:bCs/>
        </w:rPr>
        <w:t>itrogen</w:t>
      </w:r>
      <w:r w:rsidRPr="00DA258F">
        <w:t xml:space="preserve"> content than those grown under ambient CO</w:t>
      </w:r>
      <w:r w:rsidRPr="00DA258F">
        <w:rPr>
          <w:vertAlign w:val="subscript"/>
        </w:rPr>
        <w:t>2</w:t>
      </w:r>
      <w:r w:rsidR="00890610">
        <w:rPr>
          <w:vertAlign w:val="subscript"/>
        </w:rPr>
        <w:t xml:space="preserve"> </w:t>
      </w:r>
      <w:r w:rsidR="00890610">
        <w:t>(aCO</w:t>
      </w:r>
      <w:r w:rsidR="00890610">
        <w:rPr>
          <w:vertAlign w:val="subscript"/>
        </w:rPr>
        <w:t>2</w:t>
      </w:r>
      <w:r w:rsidR="00890610">
        <w:t>)</w:t>
      </w:r>
      <w:r>
        <w:t>, a response that corresponds with reduced photosynthetic capacity and stomatal conductance paired with increased light use efficiency and operational net photosynthesis rates</w:t>
      </w:r>
      <w:r w:rsidR="009B053E">
        <w:t xml:space="preserve"> </w:t>
      </w:r>
      <w:sdt>
        <w:sdtPr>
          <w:tag w:val="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"/>
          <w:id w:val="-687290203"/>
          <w:placeholder>
            <w:docPart w:val="4C771AFAED9EDD4580FC29BFC15B7EAC"/>
          </w:placeholder>
        </w:sdtPr>
        <w:sdtEndPr/>
        <w:sdtContent>
          <w:r w:rsidR="00BA7638">
            <w:t>(Ainsworth &amp; Long, 2005; Ainsworth &amp; Rogers, 2007; Curtis, 1996; Drake et al., 1997; Poorter et al., 2022)</w:t>
          </w:r>
        </w:sdtContent>
      </w:sdt>
      <w:r>
        <w:t>.</w:t>
      </w:r>
      <w:r w:rsidR="009B053E">
        <w:t xml:space="preserve"> </w:t>
      </w:r>
      <w:r>
        <w:t>In addition, C</w:t>
      </w:r>
      <w:r>
        <w:rPr>
          <w:vertAlign w:val="subscript"/>
        </w:rPr>
        <w:t>3</w:t>
      </w:r>
      <w:r>
        <w:t xml:space="preserve"> plants grown under </w:t>
      </w:r>
      <w:r w:rsidR="009B053E">
        <w:t>eCO</w:t>
      </w:r>
      <w:r w:rsidR="009B053E">
        <w:rPr>
          <w:vertAlign w:val="subscript"/>
        </w:rPr>
        <w:t>2</w:t>
      </w:r>
      <w:r w:rsidR="009B053E" w:rsidRPr="009B053E">
        <w:t xml:space="preserve"> </w:t>
      </w:r>
      <w:r>
        <w:t>exhibit increased total leaf area, which increases net primary productivity and contributes to increased biomass</w:t>
      </w:r>
      <w:r w:rsidR="000C1924">
        <w:t xml:space="preserve"> </w:t>
      </w:r>
      <w:sdt>
        <w:sdtPr>
          <w:rPr>
            <w:color w:val="000000"/>
          </w:rPr>
          <w:tag w:val="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"/>
          <w:id w:val="2123259698"/>
          <w:placeholder>
            <w:docPart w:val="4C771AFAED9EDD4580FC29BFC15B7EAC"/>
          </w:placeholder>
        </w:sdtPr>
        <w:sdtEndPr/>
        <w:sdtContent>
          <w:r w:rsidR="00BA7638">
            <w:t>(Ainsworth et al., 2002; Ainsworth &amp; Rogers, 2007; Poorter et al., 2022)</w:t>
          </w:r>
        </w:sdtContent>
      </w:sdt>
      <w:r>
        <w:t xml:space="preserve">. As net primary productivity is globally limited by </w:t>
      </w:r>
      <w:r w:rsidRPr="00FE014F">
        <w:rPr>
          <w:bCs/>
        </w:rPr>
        <w:t>n</w:t>
      </w:r>
      <w:r>
        <w:rPr>
          <w:bCs/>
        </w:rPr>
        <w:t>itrogen</w:t>
      </w:r>
      <w:r>
        <w:t xml:space="preserve"> availability </w:t>
      </w:r>
      <w:sdt>
        <w:sdtPr>
          <w:tag w:val="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"/>
          <w:id w:val="156657366"/>
          <w:placeholder>
            <w:docPart w:val="4C771AFAED9EDD4580FC29BFC15B7EAC"/>
          </w:placeholder>
        </w:sdtPr>
        <w:sdtEndPr/>
        <w:sdtContent>
          <w:r w:rsidR="00BA7638">
            <w:t>(Fay et al., 2015; LeBauer &amp; Treseder, 2008; Vitousek &amp; Howarth, 1991)</w:t>
          </w:r>
        </w:sdtContent>
      </w:sdt>
      <w:r>
        <w:t xml:space="preserve">, and soil </w:t>
      </w:r>
      <w:r w:rsidRPr="00FE014F">
        <w:rPr>
          <w:bCs/>
        </w:rPr>
        <w:t>n</w:t>
      </w:r>
      <w:r>
        <w:rPr>
          <w:bCs/>
        </w:rPr>
        <w:t>itrogen</w:t>
      </w:r>
      <w:r>
        <w:t xml:space="preserve"> availability is often positively correlated with leaf </w:t>
      </w:r>
      <w:r w:rsidRPr="00FE014F">
        <w:rPr>
          <w:bCs/>
        </w:rPr>
        <w:t>n</w:t>
      </w:r>
      <w:r>
        <w:rPr>
          <w:bCs/>
        </w:rPr>
        <w:t>itrogen</w:t>
      </w:r>
      <w:r>
        <w:t xml:space="preserve"> content and photosynthetic capacity</w:t>
      </w:r>
      <w:r w:rsidR="00B36FAB">
        <w:t xml:space="preserve"> </w:t>
      </w:r>
      <w:sdt>
        <w:sdtPr>
          <w:tag w:val="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"/>
          <w:id w:val="965392733"/>
          <w:placeholder>
            <w:docPart w:val="4C771AFAED9EDD4580FC29BFC15B7EAC"/>
          </w:placeholder>
        </w:sdtPr>
        <w:sdtEndPr/>
        <w:sdtContent>
          <w:r w:rsidR="00BA7638">
            <w:t>(Evans, 1989; Evans &amp; Seemann, 1989; Field &amp; Mooney, 1986; Firn et al., 2019; X. Liang et al., 2020; Walker et al., 2014)</w:t>
          </w:r>
        </w:sdtContent>
      </w:sdt>
      <w:r>
        <w:t xml:space="preserve">, some have </w:t>
      </w:r>
      <w:r>
        <w:lastRenderedPageBreak/>
        <w:t>hypothesized that leaf and whole</w:t>
      </w:r>
      <w:r w:rsidR="00BE4981">
        <w:t>-</w:t>
      </w:r>
      <w:r>
        <w:t xml:space="preserve">plant responses to </w:t>
      </w:r>
      <w:r w:rsidR="009B053E">
        <w:t>eCO</w:t>
      </w:r>
      <w:r w:rsidR="009B053E">
        <w:rPr>
          <w:vertAlign w:val="subscript"/>
        </w:rPr>
        <w:t>2</w:t>
      </w:r>
      <w:r>
        <w:t xml:space="preserve"> are constrained by soil </w:t>
      </w:r>
      <w:r w:rsidRPr="00FE014F">
        <w:rPr>
          <w:bCs/>
        </w:rPr>
        <w:t>n</w:t>
      </w:r>
      <w:r>
        <w:rPr>
          <w:bCs/>
        </w:rPr>
        <w:t>itrogen</w:t>
      </w:r>
      <w:r>
        <w:t xml:space="preserve"> availability.</w:t>
      </w:r>
    </w:p>
    <w:p w14:paraId="5D826C2B" w14:textId="3B41BF64" w:rsidR="009F20B5" w:rsidRPr="00BE7451" w:rsidRDefault="009F20B5" w:rsidP="00BE7451">
      <w:pPr>
        <w:spacing w:line="360" w:lineRule="auto"/>
        <w:ind w:firstLine="720"/>
        <w:rPr>
          <w:color w:val="000000"/>
        </w:rPr>
      </w:pPr>
      <w:r>
        <w:t xml:space="preserve">The progressive </w:t>
      </w:r>
      <w:r w:rsidRPr="00FE014F">
        <w:rPr>
          <w:bCs/>
        </w:rPr>
        <w:t>n</w:t>
      </w:r>
      <w:r>
        <w:rPr>
          <w:bCs/>
        </w:rPr>
        <w:t>itrogen</w:t>
      </w:r>
      <w:r>
        <w:t xml:space="preserve"> limitation hypothesis predicts that </w:t>
      </w:r>
      <w:r w:rsidR="00275063">
        <w:t>e</w:t>
      </w:r>
      <w:r>
        <w:t>CO</w:t>
      </w:r>
      <w:r>
        <w:rPr>
          <w:vertAlign w:val="subscript"/>
        </w:rPr>
        <w:t>2</w:t>
      </w:r>
      <w:r>
        <w:t xml:space="preserve"> will increase plant </w:t>
      </w:r>
      <w:r w:rsidRPr="00FE014F">
        <w:rPr>
          <w:bCs/>
        </w:rPr>
        <w:t>n</w:t>
      </w:r>
      <w:r>
        <w:rPr>
          <w:bCs/>
        </w:rPr>
        <w:t>itrogen</w:t>
      </w:r>
      <w:r>
        <w:t xml:space="preserve"> demand</w:t>
      </w:r>
      <w:r w:rsidR="000C1924">
        <w:t xml:space="preserve"> to build and maintain photosynthetic enzymes and support greater net primary productivity</w:t>
      </w:r>
      <w:r>
        <w:t xml:space="preserve">, which will increase plant </w:t>
      </w:r>
      <w:r w:rsidRPr="00FE014F">
        <w:rPr>
          <w:bCs/>
        </w:rPr>
        <w:t>n</w:t>
      </w:r>
      <w:r>
        <w:rPr>
          <w:bCs/>
        </w:rPr>
        <w:t>itrogen</w:t>
      </w:r>
      <w:r>
        <w:t xml:space="preserve"> uptake and </w:t>
      </w:r>
      <w:r w:rsidR="00B36FAB">
        <w:t xml:space="preserve">could </w:t>
      </w:r>
      <w:r>
        <w:t>cause soil nitrogen availability to progressively decline</w:t>
      </w:r>
      <w:r>
        <w:rPr>
          <w:bCs/>
        </w:rPr>
        <w:t xml:space="preserve"> over time</w:t>
      </w:r>
      <w:r>
        <w:t xml:space="preserve"> if soil </w:t>
      </w:r>
      <w:r w:rsidRPr="00FE014F">
        <w:rPr>
          <w:bCs/>
        </w:rPr>
        <w:t>n</w:t>
      </w:r>
      <w:r>
        <w:rPr>
          <w:bCs/>
        </w:rPr>
        <w:t>itrogen</w:t>
      </w:r>
      <w:r>
        <w:t xml:space="preserve"> supply does not exceed plant </w:t>
      </w:r>
      <w:r w:rsidRPr="00FE014F">
        <w:rPr>
          <w:bCs/>
        </w:rPr>
        <w:t>n</w:t>
      </w:r>
      <w:r>
        <w:rPr>
          <w:bCs/>
        </w:rPr>
        <w:t>itrogen</w:t>
      </w:r>
      <w:r>
        <w:t xml:space="preserve"> demand </w:t>
      </w:r>
      <w:sdt>
        <w:sdtPr>
          <w:rPr>
            <w:color w:val="000000"/>
          </w:rPr>
          <w:tag w:val="MENDELEY_CITATION_v3_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"/>
          <w:id w:val="-257984383"/>
          <w:placeholder>
            <w:docPart w:val="4C771AFAED9EDD4580FC29BFC15B7EAC"/>
          </w:placeholder>
        </w:sdtPr>
        <w:sdtEndPr/>
        <w:sdtContent>
          <w:r w:rsidR="00BA7638" w:rsidRPr="00BA7638">
            <w:rPr>
              <w:color w:val="000000"/>
            </w:rPr>
            <w:t>(Y. Luo et al., 2004)</w:t>
          </w:r>
        </w:sdtContent>
      </w:sdt>
      <w:r>
        <w:t xml:space="preserve">. The hypothesis predicts that this response should result in strong acute </w:t>
      </w:r>
      <w:r w:rsidR="00B36FAB">
        <w:t>increases</w:t>
      </w:r>
      <w:r>
        <w:t xml:space="preserve"> in growth and </w:t>
      </w:r>
      <w:r w:rsidR="000C1924">
        <w:t xml:space="preserve">net </w:t>
      </w:r>
      <w:r>
        <w:t xml:space="preserve">primary productivity that diminish over time as </w:t>
      </w:r>
      <w:r w:rsidRPr="00FE014F">
        <w:rPr>
          <w:bCs/>
        </w:rPr>
        <w:t>n</w:t>
      </w:r>
      <w:r>
        <w:rPr>
          <w:bCs/>
        </w:rPr>
        <w:t>itrogen</w:t>
      </w:r>
      <w:r>
        <w:t xml:space="preserve"> becomes more limiting</w:t>
      </w:r>
      <w:r w:rsidR="00BE4981">
        <w:t xml:space="preserve"> and as nitrogen </w:t>
      </w:r>
      <w:r w:rsidR="00275063">
        <w:t>becomes</w:t>
      </w:r>
      <w:r w:rsidR="00BE4981">
        <w:t xml:space="preserve"> stored in longer-lived tissues</w:t>
      </w:r>
      <w:r w:rsidR="00275063">
        <w:t xml:space="preserve">. </w:t>
      </w:r>
      <w:r>
        <w:t xml:space="preserve">Assuming positive relationships between soil </w:t>
      </w:r>
      <w:r w:rsidRPr="00FE014F">
        <w:rPr>
          <w:bCs/>
        </w:rPr>
        <w:t>n</w:t>
      </w:r>
      <w:r>
        <w:rPr>
          <w:bCs/>
        </w:rPr>
        <w:t>itrogen</w:t>
      </w:r>
      <w:r>
        <w:t xml:space="preserve"> availability, leaf </w:t>
      </w:r>
      <w:r w:rsidRPr="00FE014F">
        <w:rPr>
          <w:bCs/>
        </w:rPr>
        <w:t>n</w:t>
      </w:r>
      <w:r>
        <w:rPr>
          <w:bCs/>
        </w:rPr>
        <w:t>itrogen</w:t>
      </w:r>
      <w:r>
        <w:t xml:space="preserve"> content, and photosynthetic capacity </w:t>
      </w:r>
      <w:sdt>
        <w:sdtPr>
          <w:tag w:val="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"/>
          <w:id w:val="-1387482940"/>
          <w:placeholder>
            <w:docPart w:val="7CFF2DF7EBEAD2478459D370E9CBE78B"/>
          </w:placeholder>
        </w:sdtPr>
        <w:sdtEndPr/>
        <w:sdtContent>
          <w:r w:rsidR="00BA7638">
            <w:t>(Evans, 1989; Evans &amp; Seemann, 1989; Field &amp; Mooney, 1986; Firn et al., 2019; X. Liang et al., 2020; Walker et al., 2014)</w:t>
          </w:r>
        </w:sdtContent>
      </w:sdt>
      <w:r>
        <w:t xml:space="preserve">, this hypothesis implies that progressive reductions in soil </w:t>
      </w:r>
      <w:r w:rsidRPr="00FE014F">
        <w:rPr>
          <w:bCs/>
        </w:rPr>
        <w:t>n</w:t>
      </w:r>
      <w:r>
        <w:rPr>
          <w:bCs/>
        </w:rPr>
        <w:t>itrogen</w:t>
      </w:r>
      <w:r>
        <w:t xml:space="preserve"> availability </w:t>
      </w:r>
      <w:r w:rsidR="00B36FAB">
        <w:t>could</w:t>
      </w:r>
      <w:r>
        <w:t xml:space="preserve"> be the mechanism that explains why C</w:t>
      </w:r>
      <w:r>
        <w:rPr>
          <w:vertAlign w:val="subscript"/>
        </w:rPr>
        <w:t>3</w:t>
      </w:r>
      <w:r>
        <w:t xml:space="preserve"> plants downregulate leaf </w:t>
      </w:r>
      <w:ins w:id="6" w:author="Ezekannagha, Ezinwanne" w:date="2023-07-26T11:28:00Z">
        <w:r w:rsidR="009333E9">
          <w:t xml:space="preserve"> </w:t>
        </w:r>
      </w:ins>
      <w:r>
        <w:t xml:space="preserve">nitrogen content and photosynthetic capacity under </w:t>
      </w:r>
      <w:r w:rsidR="009B053E">
        <w:t>eCO</w:t>
      </w:r>
      <w:r w:rsidR="009B053E">
        <w:rPr>
          <w:vertAlign w:val="subscript"/>
        </w:rPr>
        <w:t>2</w:t>
      </w:r>
      <w:r>
        <w:t>. However, progressive nitrogen limitation does not explain why C</w:t>
      </w:r>
      <w:r>
        <w:rPr>
          <w:vertAlign w:val="subscript"/>
        </w:rPr>
        <w:t>3</w:t>
      </w:r>
      <w:r>
        <w:t xml:space="preserve"> plants grown under </w:t>
      </w:r>
      <w:r w:rsidR="009B053E">
        <w:t>eCO</w:t>
      </w:r>
      <w:r w:rsidR="009B053E">
        <w:rPr>
          <w:vertAlign w:val="subscript"/>
        </w:rPr>
        <w:t>2</w:t>
      </w:r>
      <w:r w:rsidR="009B053E" w:rsidRPr="009B053E">
        <w:t xml:space="preserve"> </w:t>
      </w:r>
      <w:r>
        <w:t xml:space="preserve">have greater light use efficiency and operational net photosynthesis rates than plants grown under </w:t>
      </w:r>
      <w:r w:rsidR="00890610">
        <w:t>aCO</w:t>
      </w:r>
      <w:r w:rsidR="00890610">
        <w:rPr>
          <w:vertAlign w:val="subscript"/>
        </w:rPr>
        <w:t>2</w:t>
      </w:r>
      <w:r>
        <w:t>, suggesting that alternative mechanisms may drive the leaf response to CO</w:t>
      </w:r>
      <w:r>
        <w:rPr>
          <w:vertAlign w:val="subscript"/>
        </w:rPr>
        <w:t>2</w:t>
      </w:r>
      <w:r>
        <w:t>. Despite this, whole</w:t>
      </w:r>
      <w:r w:rsidR="00BE4981">
        <w:t>-</w:t>
      </w:r>
      <w:r>
        <w:t>plant responses expected from progressive nitrogen limitation have received some support from free air CO</w:t>
      </w:r>
      <w:r>
        <w:rPr>
          <w:vertAlign w:val="subscript"/>
        </w:rPr>
        <w:t>2</w:t>
      </w:r>
      <w:r>
        <w:t xml:space="preserve"> enrichment experiments </w:t>
      </w:r>
      <w:sdt>
        <w:sdtPr>
          <w:rPr>
            <w:color w:val="000000"/>
          </w:rPr>
          <w:tag w:val="MENDELEY_CITATION_v3_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"/>
          <w:id w:val="471719800"/>
          <w:placeholder>
            <w:docPart w:val="4C771AFAED9EDD4580FC29BFC15B7EAC"/>
          </w:placeholder>
        </w:sdtPr>
        <w:sdtEndPr/>
        <w:sdtContent>
          <w:r w:rsidR="00BA7638" w:rsidRPr="00BA7638">
            <w:rPr>
              <w:color w:val="000000"/>
            </w:rPr>
            <w:t>(Norby et al., 2010; Reich et al., 2006)</w:t>
          </w:r>
        </w:sdtContent>
      </w:sdt>
      <w:r>
        <w:rPr>
          <w:color w:val="000000"/>
        </w:rPr>
        <w:t xml:space="preserve">, though these patterns are not consistently observed </w:t>
      </w:r>
      <w:sdt>
        <w:sdtPr>
          <w:rPr>
            <w:color w:val="000000"/>
          </w:rPr>
          <w:tag w:val="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"/>
          <w:id w:val="903791829"/>
          <w:placeholder>
            <w:docPart w:val="4C771AFAED9EDD4580FC29BFC15B7EAC"/>
          </w:placeholder>
        </w:sdtPr>
        <w:sdtEndPr/>
        <w:sdtContent>
          <w:r w:rsidR="00BA7638" w:rsidRPr="00BA7638">
            <w:rPr>
              <w:color w:val="000000"/>
            </w:rPr>
            <w:t>(Finzi et al., 2006; J. Liang et al., 2016; Moore et al., 2006)</w:t>
          </w:r>
        </w:sdtContent>
      </w:sdt>
      <w:r>
        <w:t>.</w:t>
      </w:r>
    </w:p>
    <w:p w14:paraId="6F7C8F53" w14:textId="308DE504" w:rsidR="009F20B5" w:rsidRDefault="009F20B5" w:rsidP="001D4A26">
      <w:pPr>
        <w:spacing w:line="360" w:lineRule="auto"/>
        <w:ind w:firstLine="720"/>
      </w:pPr>
      <w:r>
        <w:t xml:space="preserve">While possible that progressive </w:t>
      </w:r>
      <w:r w:rsidRPr="00FE014F">
        <w:rPr>
          <w:bCs/>
        </w:rPr>
        <w:t>n</w:t>
      </w:r>
      <w:r>
        <w:rPr>
          <w:bCs/>
        </w:rPr>
        <w:t>itrogen</w:t>
      </w:r>
      <w:r>
        <w:t xml:space="preserve"> limitation may determine whole</w:t>
      </w:r>
      <w:r w:rsidR="00BE4981">
        <w:t>-</w:t>
      </w:r>
      <w:r>
        <w:t>plant responses to CO</w:t>
      </w:r>
      <w:r>
        <w:rPr>
          <w:vertAlign w:val="subscript"/>
        </w:rPr>
        <w:t>2</w:t>
      </w:r>
      <w:r>
        <w:t xml:space="preserve">, growing evidence indicates that leaf </w:t>
      </w:r>
      <w:r w:rsidRPr="00FE014F">
        <w:rPr>
          <w:bCs/>
        </w:rPr>
        <w:t>n</w:t>
      </w:r>
      <w:r>
        <w:rPr>
          <w:bCs/>
        </w:rPr>
        <w:t>itrogen</w:t>
      </w:r>
      <w:r>
        <w:t xml:space="preserve"> and photosynthetic capacity are more strongly determined through aboveground growing conditions than soil resource availability </w:t>
      </w:r>
      <w:sdt>
        <w:sdtPr>
          <w:tag w:val="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"/>
          <w:id w:val="1985355347"/>
          <w:placeholder>
            <w:docPart w:val="4C771AFAED9EDD4580FC29BFC15B7EAC"/>
          </w:placeholder>
        </w:sdtPr>
        <w:sdtEndPr/>
        <w:sdtContent>
          <w:r w:rsidR="00BA7638">
            <w:t>(Dong et al., 2017, 2020; Dong, Prentice, et al., 2022; Paillassa et al., 2020; Peng et al., 2021; Querejeta et al., 2022; N. G. Smith et al., 2019; N. G. Smith &amp; Keenan, 2020; Westerband et al., 2023)</w:t>
          </w:r>
        </w:sdtContent>
      </w:sdt>
      <w:r>
        <w:t>, and analyses using satellite-derived chlorophyll fluorescence data indicate that increasing atmospheric CO</w:t>
      </w:r>
      <w:r>
        <w:rPr>
          <w:vertAlign w:val="subscript"/>
        </w:rPr>
        <w:t>2</w:t>
      </w:r>
      <w:r>
        <w:t xml:space="preserve"> concentrations may decrease leaf and canopy demand for </w:t>
      </w:r>
      <w:r w:rsidRPr="00FE014F">
        <w:rPr>
          <w:bCs/>
        </w:rPr>
        <w:t>n</w:t>
      </w:r>
      <w:r>
        <w:rPr>
          <w:bCs/>
        </w:rPr>
        <w:t>itrogen</w:t>
      </w:r>
      <w:r w:rsidRPr="00715811">
        <w:t xml:space="preserve"> </w:t>
      </w:r>
      <w:sdt>
        <w:sdtPr>
          <w:rPr>
            <w:color w:val="000000"/>
          </w:rPr>
          <w:tag w:val="MENDELEY_CITATION_v3_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"/>
          <w:id w:val="-1756428240"/>
          <w:placeholder>
            <w:docPart w:val="4C771AFAED9EDD4580FC29BFC15B7EAC"/>
          </w:placeholder>
        </w:sdtPr>
        <w:sdtEndPr/>
        <w:sdtContent>
          <w:r w:rsidR="00BA7638" w:rsidRPr="00BA7638">
            <w:rPr>
              <w:color w:val="000000"/>
            </w:rPr>
            <w:t>(Dong, Wright, et al., 2022)</w:t>
          </w:r>
        </w:sdtContent>
      </w:sdt>
      <w:r>
        <w:t xml:space="preserve">. Together, results from these studies suggest that leaf responses to </w:t>
      </w:r>
      <w:r w:rsidR="009B053E">
        <w:t>eCO</w:t>
      </w:r>
      <w:r w:rsidR="009B053E">
        <w:rPr>
          <w:vertAlign w:val="subscript"/>
        </w:rPr>
        <w:t>2</w:t>
      </w:r>
      <w:r>
        <w:t xml:space="preserve"> may not be as tightly linked to soil nitrogen availability as previously implied.</w:t>
      </w:r>
    </w:p>
    <w:p w14:paraId="18935DF6" w14:textId="185F9135" w:rsidR="009F20B5" w:rsidRPr="001306A2" w:rsidRDefault="009F20B5" w:rsidP="000D7431">
      <w:pPr>
        <w:spacing w:line="360" w:lineRule="auto"/>
        <w:ind w:firstLine="720"/>
      </w:pPr>
      <w:r>
        <w:t>A unification of optimal coordination and photosynthetic least-cost theories predicts that C</w:t>
      </w:r>
      <w:r>
        <w:rPr>
          <w:vertAlign w:val="subscript"/>
        </w:rPr>
        <w:t>3</w:t>
      </w:r>
      <w:r>
        <w:t xml:space="preserve"> leaves acclimate to </w:t>
      </w:r>
      <w:r w:rsidR="009B053E">
        <w:t>eCO</w:t>
      </w:r>
      <w:r w:rsidR="009B053E">
        <w:rPr>
          <w:vertAlign w:val="subscript"/>
        </w:rPr>
        <w:t>2</w:t>
      </w:r>
      <w:r w:rsidRPr="005E71A8">
        <w:t xml:space="preserve"> </w:t>
      </w:r>
      <w:r>
        <w:t xml:space="preserve">by </w:t>
      </w:r>
      <w:r w:rsidRPr="005E71A8">
        <w:t>downregulat</w:t>
      </w:r>
      <w:r>
        <w:t>ing</w:t>
      </w:r>
      <w:r w:rsidRPr="005E71A8">
        <w:t xml:space="preserve"> </w:t>
      </w:r>
      <w:r w:rsidRPr="00FE014F">
        <w:rPr>
          <w:bCs/>
        </w:rPr>
        <w:t>n</w:t>
      </w:r>
      <w:r>
        <w:rPr>
          <w:bCs/>
        </w:rPr>
        <w:t>itrogen</w:t>
      </w:r>
      <w:r w:rsidRPr="005E71A8">
        <w:t xml:space="preserve"> allocation to </w:t>
      </w:r>
      <w:r>
        <w:t xml:space="preserve">Ribulose-1,5-bisphosphate </w:t>
      </w:r>
      <w:r>
        <w:lastRenderedPageBreak/>
        <w:t>(“RuBP”) carboxylase/oxygenase (“</w:t>
      </w:r>
      <w:r w:rsidRPr="005E71A8">
        <w:t>Rubisco</w:t>
      </w:r>
      <w:r>
        <w:t>”)</w:t>
      </w:r>
      <w:r w:rsidRPr="005E71A8">
        <w:t xml:space="preserve"> to optimize resource use efficiencies at the leaf level</w:t>
      </w:r>
      <w:r>
        <w:t xml:space="preserve">, which maximizes </w:t>
      </w:r>
      <w:r w:rsidRPr="005E71A8">
        <w:t>resource allocation to</w:t>
      </w:r>
      <w:r w:rsidR="00292DF1">
        <w:t xml:space="preserve"> whole-plant</w:t>
      </w:r>
      <w:r w:rsidRPr="005E71A8">
        <w:t xml:space="preserve"> growth</w:t>
      </w:r>
      <w:r>
        <w:t xml:space="preserve"> </w:t>
      </w:r>
      <w:sdt>
        <w:sdtPr>
          <w:rPr>
            <w:color w:val="000000"/>
          </w:rPr>
          <w:tag w:val="MENDELEY_CITATION_v3_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"/>
          <w:id w:val="1248002458"/>
          <w:placeholder>
            <w:docPart w:val="4C771AFAED9EDD4580FC29BFC15B7EAC"/>
          </w:placeholder>
        </w:sdtPr>
        <w:sdtEndPr/>
        <w:sdtContent>
          <w:r w:rsidR="00BA7638" w:rsidRPr="00BA7638">
            <w:rPr>
              <w:color w:val="000000"/>
            </w:rPr>
            <w:t>(Drake et al., 1997; Prentice et al., 2014; N. G. Smith et al., 2019; Wright et al., 2003)</w:t>
          </w:r>
        </w:sdtContent>
      </w:sdt>
      <w:r>
        <w:t xml:space="preserve">. The theory predicts that reduced </w:t>
      </w:r>
      <w:r w:rsidR="00275063">
        <w:t xml:space="preserve">leaf </w:t>
      </w:r>
      <w:r w:rsidRPr="00FE014F">
        <w:rPr>
          <w:bCs/>
        </w:rPr>
        <w:t>n</w:t>
      </w:r>
      <w:r>
        <w:rPr>
          <w:bCs/>
        </w:rPr>
        <w:t>itrogen</w:t>
      </w:r>
      <w:r>
        <w:t xml:space="preserve"> allocation to Rubisco under </w:t>
      </w:r>
      <w:r w:rsidR="009B053E">
        <w:t>eCO</w:t>
      </w:r>
      <w:r w:rsidR="009B053E">
        <w:rPr>
          <w:vertAlign w:val="subscript"/>
        </w:rPr>
        <w:t>2</w:t>
      </w:r>
      <w:r>
        <w:t xml:space="preserve"> results in a stronger downregulation in the maximum rate of Rubisco carboxylation (</w:t>
      </w:r>
      <w:r>
        <w:rPr>
          <w:i/>
          <w:iCs/>
        </w:rPr>
        <w:t>V</w:t>
      </w:r>
      <w:r>
        <w:rPr>
          <w:vertAlign w:val="subscript"/>
        </w:rPr>
        <w:t>cmax</w:t>
      </w:r>
      <w:r>
        <w:t>) than the maximum rate of RuBP regeneration (</w:t>
      </w:r>
      <w:r>
        <w:rPr>
          <w:i/>
          <w:iCs/>
        </w:rPr>
        <w:t>J</w:t>
      </w:r>
      <w:r>
        <w:rPr>
          <w:vertAlign w:val="subscript"/>
        </w:rPr>
        <w:t>max</w:t>
      </w:r>
      <w:r>
        <w:t xml:space="preserve">), which maximizes photosynthetic resource use efficiency by allowing net photosynthesis rates to be achieved through equal co-limitation of Rubisco carboxylation and RuBP regeneration </w:t>
      </w:r>
      <w:sdt>
        <w:sdtPr>
          <w:rPr>
            <w:color w:val="000000"/>
          </w:rPr>
          <w:tag w:val="MENDELEY_CITATION_v3_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"/>
          <w:id w:val="-782957027"/>
          <w:placeholder>
            <w:docPart w:val="4C771AFAED9EDD4580FC29BFC15B7EAC"/>
          </w:placeholder>
        </w:sdtPr>
        <w:sdtEndPr/>
        <w:sdtContent>
          <w:r w:rsidR="00BA7638" w:rsidRPr="00BA7638">
            <w:rPr>
              <w:color w:val="000000"/>
            </w:rPr>
            <w:t>(Chen et al., 1993; Maire et al., 2012)</w:t>
          </w:r>
        </w:sdtContent>
      </w:sdt>
      <w:r>
        <w:t xml:space="preserve">. This response allows plants to make more efficient use of available light while avoiding overinvestment in Rubisco, which has high nitrogen and energetic costs of construction and maintenance </w:t>
      </w:r>
      <w:sdt>
        <w:sdtPr>
          <w:tag w:val="MENDELEY_CITATION_v3_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"/>
          <w:id w:val="-92704508"/>
          <w:placeholder>
            <w:docPart w:val="4C771AFAED9EDD4580FC29BFC15B7EAC"/>
          </w:placeholder>
        </w:sdtPr>
        <w:sdtEndPr/>
        <w:sdtContent>
          <w:r w:rsidR="00BA7638">
            <w:t>(Evans, 1989; Evans &amp; Clarke, 2019)</w:t>
          </w:r>
        </w:sdtContent>
      </w:sdt>
      <w:r>
        <w:t xml:space="preserve">. Instead, surplus nitrogen not needed to optimize leaf photosynthesis can be allocated to the maintenance of structures that support </w:t>
      </w:r>
      <w:r w:rsidR="00292DF1">
        <w:t xml:space="preserve">whole-plant </w:t>
      </w:r>
      <w:r>
        <w:t xml:space="preserve">growth (e.g., total leaf area, </w:t>
      </w:r>
      <w:r w:rsidR="00BE4981">
        <w:t>total</w:t>
      </w:r>
      <w:r>
        <w:t xml:space="preserve"> biomass, etc.) or processes not directly related to leaf photosynthesis or </w:t>
      </w:r>
      <w:r w:rsidR="00292DF1">
        <w:t xml:space="preserve">whole-plant </w:t>
      </w:r>
      <w:r>
        <w:t xml:space="preserve">growth, such as plant defense mechanisms or leaf structural tissue. Importantly, </w:t>
      </w:r>
      <w:r w:rsidR="00006317">
        <w:t>this theory</w:t>
      </w:r>
      <w:r>
        <w:t xml:space="preserve"> indicates that leaf responses to </w:t>
      </w:r>
      <w:r w:rsidR="009B053E">
        <w:t>e</w:t>
      </w:r>
      <w:r>
        <w:t>CO</w:t>
      </w:r>
      <w:r>
        <w:rPr>
          <w:vertAlign w:val="subscript"/>
        </w:rPr>
        <w:t>2</w:t>
      </w:r>
      <w:r>
        <w:t xml:space="preserve"> are independent of changes in soil </w:t>
      </w:r>
      <w:r w:rsidRPr="00FE014F">
        <w:rPr>
          <w:bCs/>
        </w:rPr>
        <w:t>n</w:t>
      </w:r>
      <w:r>
        <w:rPr>
          <w:bCs/>
        </w:rPr>
        <w:t>itrogen</w:t>
      </w:r>
      <w:r>
        <w:t xml:space="preserve"> availability, though does not discount a role of soil nitrogen availability on whole</w:t>
      </w:r>
      <w:r w:rsidR="00BE4981">
        <w:t>-</w:t>
      </w:r>
      <w:r>
        <w:t xml:space="preserve">plant responses to </w:t>
      </w:r>
      <w:r w:rsidR="009B053E">
        <w:t>CO</w:t>
      </w:r>
      <w:r w:rsidR="009B053E">
        <w:rPr>
          <w:vertAlign w:val="subscript"/>
        </w:rPr>
        <w:t>2</w:t>
      </w:r>
      <w:r>
        <w:t xml:space="preserve">. The expected optimal leaf response to </w:t>
      </w:r>
      <w:r w:rsidR="009B053E">
        <w:t>eCO</w:t>
      </w:r>
      <w:r w:rsidR="009B053E">
        <w:rPr>
          <w:vertAlign w:val="subscript"/>
        </w:rPr>
        <w:t>2</w:t>
      </w:r>
      <w:r>
        <w:t xml:space="preserve"> has received some empirical support </w:t>
      </w:r>
      <w:sdt>
        <w:sdtPr>
          <w:tag w:val="MENDELEY_CITATION_v3_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"/>
          <w:id w:val="1849059330"/>
          <w:placeholder>
            <w:docPart w:val="4C771AFAED9EDD4580FC29BFC15B7EAC"/>
          </w:placeholder>
        </w:sdtPr>
        <w:sdtEndPr/>
        <w:sdtContent>
          <w:r w:rsidR="00BA7638">
            <w:t>(Dong, Wright, et al., 2022; N. G. Smith &amp; Keenan, 2020)</w:t>
          </w:r>
        </w:sdtContent>
      </w:sdt>
      <w:r>
        <w:t>, though no studies have connected these patterns with concurrently measured whole</w:t>
      </w:r>
      <w:r w:rsidR="00BE4981">
        <w:t>-</w:t>
      </w:r>
      <w:r>
        <w:t>plant responses to CO</w:t>
      </w:r>
      <w:r>
        <w:rPr>
          <w:vertAlign w:val="subscript"/>
        </w:rPr>
        <w:t>2</w:t>
      </w:r>
      <w:r>
        <w:t>.</w:t>
      </w:r>
    </w:p>
    <w:p w14:paraId="67E8021C" w14:textId="1008FB92" w:rsidR="00FE6EE1" w:rsidRDefault="009F20B5" w:rsidP="00FE6EE1">
      <w:pPr>
        <w:spacing w:line="360" w:lineRule="auto"/>
        <w:ind w:firstLine="720"/>
      </w:pPr>
      <w:r>
        <w:t xml:space="preserve">Plants acquire </w:t>
      </w:r>
      <w:r w:rsidRPr="00FE014F">
        <w:rPr>
          <w:bCs/>
        </w:rPr>
        <w:t>n</w:t>
      </w:r>
      <w:r>
        <w:rPr>
          <w:bCs/>
        </w:rPr>
        <w:t>itrogen</w:t>
      </w:r>
      <w:r>
        <w:t xml:space="preserve"> by allocating photosynthetically derived carbon belowground in exchange for </w:t>
      </w:r>
      <w:r w:rsidRPr="00FE014F">
        <w:rPr>
          <w:bCs/>
        </w:rPr>
        <w:t>n</w:t>
      </w:r>
      <w:r>
        <w:rPr>
          <w:bCs/>
        </w:rPr>
        <w:t>itrogen</w:t>
      </w:r>
      <w:r>
        <w:t xml:space="preserve"> through different </w:t>
      </w:r>
      <w:r w:rsidRPr="00FE014F">
        <w:rPr>
          <w:bCs/>
        </w:rPr>
        <w:t>n</w:t>
      </w:r>
      <w:r>
        <w:rPr>
          <w:bCs/>
        </w:rPr>
        <w:t>itrogen</w:t>
      </w:r>
      <w:r>
        <w:t xml:space="preserve"> acquisition strategies. These strategies can include direct uptake pathways such as mass flow or diffusion </w:t>
      </w:r>
      <w:sdt>
        <w:sdtPr>
          <w:rPr>
            <w:color w:val="000000"/>
          </w:rPr>
          <w:tag w:val="MENDELEY_CITATION_v3_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"/>
          <w:id w:val="1545640752"/>
          <w:placeholder>
            <w:docPart w:val="4C771AFAED9EDD4580FC29BFC15B7EAC"/>
          </w:placeholder>
        </w:sdtPr>
        <w:sdtEndPr/>
        <w:sdtContent>
          <w:r w:rsidR="00BA7638" w:rsidRPr="00BA7638">
            <w:rPr>
              <w:color w:val="000000"/>
            </w:rPr>
            <w:t>(Barber, 1962)</w:t>
          </w:r>
        </w:sdtContent>
      </w:sdt>
      <w:r>
        <w:t xml:space="preserve">, symbioses with mycorrhizal fungi or symbiotic nitrogen-fixing bacteria </w:t>
      </w:r>
      <w:sdt>
        <w:sdtPr>
          <w:tag w:val="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"/>
          <w:id w:val="1791240912"/>
          <w:placeholder>
            <w:docPart w:val="4C771AFAED9EDD4580FC29BFC15B7EAC"/>
          </w:placeholder>
        </w:sdtPr>
        <w:sdtEndPr/>
        <w:sdtContent>
          <w:r w:rsidR="00BA7638">
            <w:t>(Marschner &amp; Dell, 1994; S. E. Smith &amp; Read, 2008; Udvardi &amp; Poole, 2013; Vance &amp; Heichel, 1991)</w:t>
          </w:r>
        </w:sdtContent>
      </w:sdt>
      <w:r>
        <w:t xml:space="preserve">, or through the release of root exudates that prime free-living soil microbial communities </w:t>
      </w:r>
      <w:sdt>
        <w:sdtPr>
          <w:rPr>
            <w:color w:val="000000"/>
          </w:rPr>
          <w:tag w:val="MENDELEY_CITATION_v3_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"/>
          <w:id w:val="-715965142"/>
          <w:placeholder>
            <w:docPart w:val="4C771AFAED9EDD4580FC29BFC15B7EAC"/>
          </w:placeholder>
        </w:sdtPr>
        <w:sdtEndPr/>
        <w:sdtContent>
          <w:r w:rsidR="00BA7638" w:rsidRPr="00BA7638">
            <w:rPr>
              <w:color w:val="000000"/>
            </w:rPr>
            <w:t>(Phillips et al., 2011; Wen et al., 2022)</w:t>
          </w:r>
        </w:sdtContent>
      </w:sdt>
      <w:r>
        <w:t>. Plants cannot acquire nitrogen without first allocating carbon belowground, which implies an inherent carbon cost to the plant for acquiring nitrogen regardless of nitrogen acquisition strategy. Carbon costs to acquire nitrogen and</w:t>
      </w:r>
      <w:r w:rsidR="00006317">
        <w:t xml:space="preserve"> </w:t>
      </w:r>
      <w:r>
        <w:t>plant nitrogen uptake rates often vary in species with different nitrogen acquisition strategies and are dependent on external environmental factors such as atmospheric CO</w:t>
      </w:r>
      <w:r>
        <w:rPr>
          <w:vertAlign w:val="subscript"/>
        </w:rPr>
        <w:t>2</w:t>
      </w:r>
      <w:r>
        <w:t xml:space="preserve">, light availability, and soil </w:t>
      </w:r>
      <w:r w:rsidRPr="00FE014F">
        <w:rPr>
          <w:bCs/>
        </w:rPr>
        <w:t>n</w:t>
      </w:r>
      <w:r>
        <w:rPr>
          <w:bCs/>
        </w:rPr>
        <w:t>itrogen</w:t>
      </w:r>
      <w:r>
        <w:t xml:space="preserve"> availability </w:t>
      </w:r>
      <w:sdt>
        <w:sdtPr>
          <w:rPr>
            <w:color w:val="000000"/>
          </w:rPr>
          <w:tag w:val="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"/>
          <w:id w:val="-1394044245"/>
          <w:placeholder>
            <w:docPart w:val="4C771AFAED9EDD4580FC29BFC15B7EAC"/>
          </w:placeholder>
        </w:sdtPr>
        <w:sdtEndPr/>
        <w:sdtContent>
          <w:r w:rsidR="00BA7638" w:rsidRPr="00BA7638">
            <w:rPr>
              <w:color w:val="000000"/>
            </w:rPr>
            <w:t>(Allen et al., 2020; Brzostek et al., 2014; Lu et al., 2022; Perkowski et al., 2021; Terrer et al., 2016, 2018)</w:t>
          </w:r>
        </w:sdtContent>
      </w:sdt>
      <w:r>
        <w:rPr>
          <w:color w:val="000000"/>
        </w:rPr>
        <w:t xml:space="preserve">. Therefore, the role of nitrogen acquisition strategy on plant nitrogen uptake across soil nitrogen </w:t>
      </w:r>
      <w:r>
        <w:rPr>
          <w:color w:val="000000"/>
        </w:rPr>
        <w:lastRenderedPageBreak/>
        <w:t>availability gradients cannot be ignored when considering effect</w:t>
      </w:r>
      <w:r w:rsidR="00275063">
        <w:rPr>
          <w:color w:val="000000"/>
        </w:rPr>
        <w:t>s</w:t>
      </w:r>
      <w:r>
        <w:rPr>
          <w:color w:val="000000"/>
        </w:rPr>
        <w:t xml:space="preserve"> of soil nitrogen availability on leaf and whole</w:t>
      </w:r>
      <w:r w:rsidR="00BE4981">
        <w:rPr>
          <w:color w:val="000000"/>
        </w:rPr>
        <w:t>-</w:t>
      </w:r>
      <w:r>
        <w:rPr>
          <w:color w:val="000000"/>
        </w:rPr>
        <w:t xml:space="preserve">plant response </w:t>
      </w:r>
      <w:r>
        <w:t xml:space="preserve">to </w:t>
      </w:r>
      <w:r w:rsidR="009B053E">
        <w:t>eCO</w:t>
      </w:r>
      <w:r w:rsidR="009B053E">
        <w:rPr>
          <w:vertAlign w:val="subscript"/>
        </w:rPr>
        <w:t>2</w:t>
      </w:r>
      <w:r w:rsidR="00275063">
        <w:t>.</w:t>
      </w:r>
      <w:r>
        <w:t xml:space="preserve"> </w:t>
      </w:r>
      <w:r w:rsidR="00275063">
        <w:t>To date, f</w:t>
      </w:r>
      <w:r>
        <w:t>ew studies account for nutrient acquisition strategy when considering</w:t>
      </w:r>
      <w:r w:rsidR="00275063">
        <w:t xml:space="preserve"> the role of soil nitrogen availability on</w:t>
      </w:r>
      <w:r>
        <w:t xml:space="preserve"> plant responses to </w:t>
      </w:r>
      <w:r w:rsidR="009B053E">
        <w:t>eCO</w:t>
      </w:r>
      <w:r w:rsidR="009B053E">
        <w:rPr>
          <w:vertAlign w:val="subscript"/>
        </w:rPr>
        <w:t>2</w:t>
      </w:r>
      <w:r>
        <w:t xml:space="preserve"> (but see </w:t>
      </w:r>
      <w:sdt>
        <w:sdtPr>
          <w:rPr>
            <w:color w:val="000000"/>
          </w:rPr>
          <w:tag w:val="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"/>
          <w:id w:val="-419181760"/>
          <w:placeholder>
            <w:docPart w:val="DefaultPlaceholder_-1854013440"/>
          </w:placeholder>
        </w:sdtPr>
        <w:sdtEndPr/>
        <w:sdtContent>
          <w:r w:rsidR="00BA7638">
            <w:t>N. G. Smith &amp; Keenan, 2020; Terrer et al., 2016, 2018)</w:t>
          </w:r>
        </w:sdtContent>
      </w:sdt>
      <w:r w:rsidR="00FE6EE1">
        <w:t>.</w:t>
      </w:r>
    </w:p>
    <w:p w14:paraId="5601D611" w14:textId="455A7771" w:rsidR="009F20B5" w:rsidRPr="00A05E8B" w:rsidRDefault="009F20B5" w:rsidP="00FE6EE1">
      <w:pPr>
        <w:spacing w:line="360" w:lineRule="auto"/>
        <w:ind w:firstLine="720"/>
      </w:pPr>
      <w:r>
        <w:t xml:space="preserve">Here, we conducted a growth chamber experiment using </w:t>
      </w:r>
      <w:r>
        <w:rPr>
          <w:i/>
          <w:iCs/>
        </w:rPr>
        <w:t>Glycine max</w:t>
      </w:r>
      <w:r>
        <w:t xml:space="preserve"> L. (Merr.) seedlings to examine the effects of soil nitrogen fertilization and inoculation with symbiotic nitrogen-fixing bacteria on leaf and whole</w:t>
      </w:r>
      <w:r w:rsidR="00BE4981">
        <w:t>-</w:t>
      </w:r>
      <w:r>
        <w:t xml:space="preserve">plant responses to </w:t>
      </w:r>
      <w:r w:rsidR="009B053E">
        <w:t>eCO</w:t>
      </w:r>
      <w:r w:rsidR="009B053E">
        <w:rPr>
          <w:vertAlign w:val="subscript"/>
        </w:rPr>
        <w:t>2</w:t>
      </w:r>
      <w:r>
        <w:t xml:space="preserve">. We hypothesized that leaves grown under </w:t>
      </w:r>
      <w:r w:rsidR="009B053E">
        <w:t>eCO</w:t>
      </w:r>
      <w:r w:rsidR="009B053E">
        <w:rPr>
          <w:vertAlign w:val="subscript"/>
        </w:rPr>
        <w:t>2</w:t>
      </w:r>
      <w:r>
        <w:t xml:space="preserve"> would exhibit reduced leaf nitrogen content, stomatal conductance, </w:t>
      </w:r>
      <w:r>
        <w:rPr>
          <w:i/>
          <w:iCs/>
        </w:rPr>
        <w:t>V</w:t>
      </w:r>
      <w:r>
        <w:rPr>
          <w:vertAlign w:val="subscript"/>
        </w:rPr>
        <w:t>cmax</w:t>
      </w:r>
      <w:r>
        <w:t xml:space="preserve">, and </w:t>
      </w:r>
      <w:r>
        <w:rPr>
          <w:i/>
          <w:iCs/>
        </w:rPr>
        <w:t>J</w:t>
      </w:r>
      <w:r>
        <w:rPr>
          <w:vertAlign w:val="subscript"/>
        </w:rPr>
        <w:t>max</w:t>
      </w:r>
      <w:r>
        <w:t xml:space="preserve"> compared to leaves grown under aCO</w:t>
      </w:r>
      <w:r>
        <w:rPr>
          <w:vertAlign w:val="subscript"/>
        </w:rPr>
        <w:t>2</w:t>
      </w:r>
      <w:r>
        <w:t xml:space="preserve">. We expected that leaves grown under </w:t>
      </w:r>
      <w:r w:rsidR="009B053E">
        <w:t>eCO</w:t>
      </w:r>
      <w:r w:rsidR="009B053E">
        <w:rPr>
          <w:vertAlign w:val="subscript"/>
        </w:rPr>
        <w:t>2</w:t>
      </w:r>
      <w:r>
        <w:t xml:space="preserve"> would downregulate </w:t>
      </w:r>
      <w:r>
        <w:rPr>
          <w:i/>
          <w:iCs/>
        </w:rPr>
        <w:t>V</w:t>
      </w:r>
      <w:r>
        <w:rPr>
          <w:vertAlign w:val="subscript"/>
        </w:rPr>
        <w:t>cmax</w:t>
      </w:r>
      <w:r>
        <w:t xml:space="preserve"> more strongly than </w:t>
      </w:r>
      <w:r>
        <w:rPr>
          <w:i/>
          <w:iCs/>
        </w:rPr>
        <w:t>J</w:t>
      </w:r>
      <w:r>
        <w:rPr>
          <w:vertAlign w:val="subscript"/>
        </w:rPr>
        <w:t>max</w:t>
      </w:r>
      <w:r>
        <w:t xml:space="preserve">, allowing net photosynthesis rates to approach optimal coordination of Rubisco carboxylation and RuBP regeneration. We predicted that leaf responses to </w:t>
      </w:r>
      <w:r w:rsidR="009B053E">
        <w:t>e</w:t>
      </w:r>
      <w:r>
        <w:t>CO</w:t>
      </w:r>
      <w:r>
        <w:rPr>
          <w:vertAlign w:val="subscript"/>
        </w:rPr>
        <w:t>2</w:t>
      </w:r>
      <w:r>
        <w:t xml:space="preserve"> would be independent of soil nitrogen fertilization </w:t>
      </w:r>
      <w:r w:rsidR="00BD33C0">
        <w:t>and</w:t>
      </w:r>
      <w:r>
        <w:t xml:space="preserve"> inoculation treatment. We also hypothesized that plants grown under </w:t>
      </w:r>
      <w:r w:rsidR="009B053E">
        <w:t>eCO</w:t>
      </w:r>
      <w:r w:rsidR="009B053E">
        <w:rPr>
          <w:vertAlign w:val="subscript"/>
        </w:rPr>
        <w:t>2</w:t>
      </w:r>
      <w:r>
        <w:t xml:space="preserve"> would exhibit increased </w:t>
      </w:r>
      <w:r w:rsidR="00292DF1">
        <w:t>whole-plant</w:t>
      </w:r>
      <w:r>
        <w:t xml:space="preserve"> growth compared to plants grown under aCO</w:t>
      </w:r>
      <w:r>
        <w:rPr>
          <w:vertAlign w:val="subscript"/>
        </w:rPr>
        <w:t>2</w:t>
      </w:r>
      <w:r>
        <w:t xml:space="preserve">, a pattern that would be </w:t>
      </w:r>
      <w:r w:rsidR="00FE6EE1">
        <w:t xml:space="preserve">driven by </w:t>
      </w:r>
      <w:r>
        <w:t>increase</w:t>
      </w:r>
      <w:r w:rsidR="00FE6EE1">
        <w:t>d</w:t>
      </w:r>
      <w:r w:rsidR="00292DF1">
        <w:t xml:space="preserve"> total biomass and</w:t>
      </w:r>
      <w:r>
        <w:t xml:space="preserve"> total leaf area under </w:t>
      </w:r>
      <w:r w:rsidR="009B053E">
        <w:t>eCO</w:t>
      </w:r>
      <w:r w:rsidR="009B053E">
        <w:rPr>
          <w:vertAlign w:val="subscript"/>
        </w:rPr>
        <w:t>2</w:t>
      </w:r>
      <w:r>
        <w:t xml:space="preserve">. Contrasting the leaf response, we predicted that increasing soil nitrogen fertilization would increase the positive effect </w:t>
      </w:r>
      <w:r w:rsidR="009B053E">
        <w:t>eCO</w:t>
      </w:r>
      <w:r w:rsidR="009B053E">
        <w:rPr>
          <w:vertAlign w:val="subscript"/>
        </w:rPr>
        <w:t>2</w:t>
      </w:r>
      <w:r>
        <w:t xml:space="preserve"> on total biomass and total leaf area due to a stronger reduction in the cost of acquiring nitrogen and </w:t>
      </w:r>
      <w:r w:rsidR="00BD33C0">
        <w:t>consequent</w:t>
      </w:r>
      <w:r>
        <w:t xml:space="preserve"> increase in plant nitrogen uptake under </w:t>
      </w:r>
      <w:r w:rsidR="009B053E">
        <w:t>eCO</w:t>
      </w:r>
      <w:r w:rsidR="009B053E">
        <w:rPr>
          <w:vertAlign w:val="subscript"/>
        </w:rPr>
        <w:t>2</w:t>
      </w:r>
      <w:r>
        <w:t xml:space="preserve">. Additionally, we predicted that inoculation with symbiotic nitrogen-fixing bacteria would increase the positive effect of </w:t>
      </w:r>
      <w:r w:rsidR="009B053E">
        <w:t>eCO</w:t>
      </w:r>
      <w:r w:rsidR="009B053E">
        <w:rPr>
          <w:vertAlign w:val="subscript"/>
        </w:rPr>
        <w:t>2</w:t>
      </w:r>
      <w:r>
        <w:t xml:space="preserve"> on total biomass and total leaf area</w:t>
      </w:r>
      <w:r w:rsidR="00275063">
        <w:t>, though expected</w:t>
      </w:r>
      <w:r>
        <w:t xml:space="preserve"> that this pattern would only be apparent under low fertilization due to reduced root nodulation with increasing fertilization.</w:t>
      </w:r>
    </w:p>
    <w:p w14:paraId="1F7E1FAC" w14:textId="77777777" w:rsidR="009F20B5" w:rsidRDefault="009F20B5" w:rsidP="00DE2B27">
      <w:pPr>
        <w:spacing w:line="360" w:lineRule="auto"/>
        <w:rPr>
          <w:b/>
        </w:rPr>
      </w:pPr>
    </w:p>
    <w:p w14:paraId="4491C6A0" w14:textId="77777777" w:rsidR="009F20B5" w:rsidRPr="00FE014F" w:rsidRDefault="009F20B5" w:rsidP="00DE2B27">
      <w:pPr>
        <w:spacing w:line="360" w:lineRule="auto"/>
        <w:rPr>
          <w:b/>
        </w:rPr>
      </w:pPr>
      <w:r w:rsidRPr="00FE014F">
        <w:rPr>
          <w:b/>
        </w:rPr>
        <w:t>Methods</w:t>
      </w:r>
    </w:p>
    <w:p w14:paraId="277DCA5C" w14:textId="77777777" w:rsidR="009F20B5" w:rsidRPr="00FE014F" w:rsidRDefault="009F20B5" w:rsidP="00DE2B27">
      <w:pPr>
        <w:spacing w:line="360" w:lineRule="auto"/>
        <w:rPr>
          <w:bCs/>
          <w:i/>
          <w:iCs/>
        </w:rPr>
      </w:pPr>
      <w:r w:rsidRPr="00FE014F">
        <w:rPr>
          <w:bCs/>
          <w:i/>
          <w:iCs/>
        </w:rPr>
        <w:t>Seed treatments and experimental design</w:t>
      </w:r>
    </w:p>
    <w:p w14:paraId="1FC8E3EC" w14:textId="6F428758" w:rsidR="009F20B5" w:rsidRPr="00FE014F" w:rsidRDefault="009F20B5" w:rsidP="00816D9F">
      <w:pPr>
        <w:spacing w:line="360" w:lineRule="auto"/>
      </w:pPr>
      <w:r w:rsidRPr="00FE014F">
        <w:rPr>
          <w:bCs/>
          <w:i/>
          <w:iCs/>
        </w:rPr>
        <w:t>Glycine max</w:t>
      </w:r>
      <w:r w:rsidRPr="00FE014F">
        <w:rPr>
          <w:bCs/>
        </w:rPr>
        <w:t xml:space="preserve"> L. (Merr) seeds were planted in 144 6-liter surface sterilized pots (NS-600, Nursery Supplies, Orange, CA, USA) containing a steam-sterilized 70:30 v:v mix of </w:t>
      </w:r>
      <w:r w:rsidRPr="00FE014F">
        <w:rPr>
          <w:bCs/>
          <w:i/>
          <w:iCs/>
        </w:rPr>
        <w:t>Sphagnum</w:t>
      </w:r>
      <w:r w:rsidRPr="00FE014F">
        <w:rPr>
          <w:bCs/>
        </w:rPr>
        <w:t xml:space="preserve"> peat moss (Premier Horticulture, Quakertown, PA, USA) to sand (</w:t>
      </w:r>
      <w:r>
        <w:rPr>
          <w:bCs/>
        </w:rPr>
        <w:t>Pavestone, Atlanta, GA, USA</w:t>
      </w:r>
      <w:r w:rsidRPr="00FE014F">
        <w:rPr>
          <w:bCs/>
        </w:rPr>
        <w:t xml:space="preserve">). Before planting, all </w:t>
      </w:r>
      <w:r w:rsidRPr="00FE014F">
        <w:rPr>
          <w:bCs/>
          <w:i/>
          <w:iCs/>
        </w:rPr>
        <w:t>G. max</w:t>
      </w:r>
      <w:r w:rsidRPr="00FE014F">
        <w:rPr>
          <w:bCs/>
        </w:rPr>
        <w:t xml:space="preserve"> seeds were surface sterilized in 2% sodium hypochlorite for </w:t>
      </w:r>
      <w:r w:rsidRPr="00FE014F">
        <w:t xml:space="preserve">3 minutes, followed by three separate 3-minute washes with ultrapure water (MilliQ 7000; </w:t>
      </w:r>
      <w:r w:rsidRPr="00FE014F">
        <w:rPr>
          <w:color w:val="000000" w:themeColor="text1"/>
        </w:rPr>
        <w:t>MilliporeSigma, Burlington, MA USA)</w:t>
      </w:r>
      <w:r w:rsidRPr="00FE014F">
        <w:t xml:space="preserve">. A subset of surface sterilized seeds </w:t>
      </w:r>
      <w:r w:rsidR="00006317" w:rsidRPr="00FE014F">
        <w:t>w</w:t>
      </w:r>
      <w:r w:rsidR="00006317">
        <w:t>as</w:t>
      </w:r>
      <w:r w:rsidRPr="00FE014F">
        <w:t xml:space="preserve"> inoculated with </w:t>
      </w:r>
      <w:r w:rsidRPr="00FE014F">
        <w:rPr>
          <w:i/>
          <w:iCs/>
        </w:rPr>
        <w:t xml:space="preserve">Bradyrhizobium </w:t>
      </w:r>
      <w:r w:rsidRPr="00FE014F">
        <w:rPr>
          <w:i/>
          <w:iCs/>
        </w:rPr>
        <w:lastRenderedPageBreak/>
        <w:t>japonicum</w:t>
      </w:r>
      <w:r w:rsidRPr="00FE014F">
        <w:t xml:space="preserve"> (Verdesian N-Dure</w:t>
      </w:r>
      <w:r w:rsidRPr="00355F99">
        <w:t>™</w:t>
      </w:r>
      <w:r w:rsidRPr="00FE014F">
        <w:t xml:space="preserve"> Soybean, Cary, NC, USA) in a slurry following manufacturer recommendations (3.12 g inoculant and 241 g </w:t>
      </w:r>
      <w:r>
        <w:t>ultrapure</w:t>
      </w:r>
      <w:r w:rsidRPr="00FE014F">
        <w:t xml:space="preserve"> water per 1 kg seed).</w:t>
      </w:r>
    </w:p>
    <w:p w14:paraId="78DC868F" w14:textId="615568EC" w:rsidR="009F20B5" w:rsidRPr="00780902" w:rsidRDefault="009F20B5" w:rsidP="00DE2B27">
      <w:pPr>
        <w:spacing w:line="360" w:lineRule="auto"/>
        <w:ind w:firstLine="720"/>
      </w:pPr>
      <w:r w:rsidRPr="00FE014F">
        <w:t>Seventy-two pots were randomly planted with</w:t>
      </w:r>
      <w:r>
        <w:t xml:space="preserve"> surface-sterilized</w:t>
      </w:r>
      <w:r w:rsidRPr="00FE014F">
        <w:t xml:space="preserve"> seeds inoculated with </w:t>
      </w:r>
      <w:r w:rsidRPr="00FE014F">
        <w:rPr>
          <w:i/>
          <w:iCs/>
        </w:rPr>
        <w:t>B.</w:t>
      </w:r>
      <w:r w:rsidRPr="00FE014F">
        <w:t xml:space="preserve"> </w:t>
      </w:r>
      <w:r w:rsidRPr="00FE014F">
        <w:rPr>
          <w:i/>
          <w:iCs/>
        </w:rPr>
        <w:t>japonicum</w:t>
      </w:r>
      <w:r>
        <w:t>, while the remaining 72 pots were planted with surface sterilized uninoculated seeds</w:t>
      </w:r>
      <w:r w:rsidRPr="00FE014F">
        <w:t>. Thirty-six pots within each inoculation treatment were randomly placed in one of two atmospheric CO</w:t>
      </w:r>
      <w:r w:rsidRPr="00FE014F">
        <w:rPr>
          <w:vertAlign w:val="subscript"/>
        </w:rPr>
        <w:t>2</w:t>
      </w:r>
      <w:r w:rsidRPr="00FE014F">
        <w:t xml:space="preserve"> treatments (ambient and 1000 </w:t>
      </w:r>
      <w:r w:rsidRPr="00FE014F">
        <w:rPr>
          <w:lang w:val="el-GR"/>
        </w:rPr>
        <w:t>μ</w:t>
      </w:r>
      <w:r w:rsidRPr="00FE014F">
        <w:t>mol mol</w:t>
      </w:r>
      <w:r w:rsidRPr="00FE014F">
        <w:rPr>
          <w:vertAlign w:val="superscript"/>
        </w:rPr>
        <w:t>-1</w:t>
      </w:r>
      <w:r w:rsidRPr="00FE014F">
        <w:t xml:space="preserve"> CO</w:t>
      </w:r>
      <w:r w:rsidRPr="00FE014F">
        <w:rPr>
          <w:vertAlign w:val="subscript"/>
        </w:rPr>
        <w:t>2</w:t>
      </w:r>
      <w:r w:rsidRPr="00FE014F">
        <w:t>). P</w:t>
      </w:r>
      <w:r>
        <w:t>lants</w:t>
      </w:r>
      <w:r w:rsidRPr="00FE014F">
        <w:t xml:space="preserve"> within each unique inoculation-by-CO</w:t>
      </w:r>
      <w:r w:rsidRPr="00FE014F">
        <w:rPr>
          <w:vertAlign w:val="subscript"/>
        </w:rPr>
        <w:t>2</w:t>
      </w:r>
      <w:r w:rsidRPr="00FE014F">
        <w:t xml:space="preserve"> treatment combination randomly received one of nine soil nitrogen fertilization treatments equivalent to 0</w:t>
      </w:r>
      <w:r>
        <w:t xml:space="preserve"> (0 mM)</w:t>
      </w:r>
      <w:r w:rsidRPr="00FE014F">
        <w:t>, 35</w:t>
      </w:r>
      <w:r>
        <w:t xml:space="preserve"> (2.5 mM)</w:t>
      </w:r>
      <w:r w:rsidRPr="00FE014F">
        <w:t>, 70</w:t>
      </w:r>
      <w:r>
        <w:t xml:space="preserve"> (5 mM)</w:t>
      </w:r>
      <w:r w:rsidRPr="00FE014F">
        <w:t>, 105</w:t>
      </w:r>
      <w:r>
        <w:t xml:space="preserve"> (7.5 mM)</w:t>
      </w:r>
      <w:r w:rsidRPr="00FE014F">
        <w:t>, 140</w:t>
      </w:r>
      <w:r>
        <w:t xml:space="preserve"> (10 mM)</w:t>
      </w:r>
      <w:r w:rsidRPr="00FE014F">
        <w:t>, 210</w:t>
      </w:r>
      <w:r>
        <w:t xml:space="preserve"> (15 mM)</w:t>
      </w:r>
      <w:r w:rsidRPr="00FE014F">
        <w:t>, 280</w:t>
      </w:r>
      <w:r>
        <w:t xml:space="preserve"> (20 mM)</w:t>
      </w:r>
      <w:r w:rsidRPr="00FE014F">
        <w:t>, 350</w:t>
      </w:r>
      <w:r>
        <w:t xml:space="preserve"> (25 mM)</w:t>
      </w:r>
      <w:r w:rsidRPr="00FE014F">
        <w:t>, or 630</w:t>
      </w:r>
      <w:r>
        <w:t xml:space="preserve"> ppm (45 mM)</w:t>
      </w:r>
      <w:r w:rsidRPr="00FE014F">
        <w:t xml:space="preserve"> N</w:t>
      </w:r>
      <w:r>
        <w:t xml:space="preserve">. </w:t>
      </w:r>
      <w:r w:rsidRPr="00FE014F">
        <w:t xml:space="preserve">Nitrogen fertilization treatments were created using a modified Hoagland solution </w:t>
      </w:r>
      <w:sdt>
        <w:sdtPr>
          <w:tag w:val="MENDELEY_CITATION_v3_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"/>
          <w:id w:val="1545878216"/>
          <w:placeholder>
            <w:docPart w:val="4C771AFAED9EDD4580FC29BFC15B7EAC"/>
          </w:placeholder>
        </w:sdtPr>
        <w:sdtEndPr/>
        <w:sdtContent>
          <w:r w:rsidR="00BA7638">
            <w:t>(Hoagland &amp; Arnon, 1950)</w:t>
          </w:r>
        </w:sdtContent>
      </w:sdt>
      <w:r w:rsidRPr="00FE014F">
        <w:t xml:space="preserve"> designed to keep concentrations of </w:t>
      </w:r>
      <w:r>
        <w:t xml:space="preserve">all </w:t>
      </w:r>
      <w:r w:rsidRPr="00FE014F">
        <w:t>other macronutrients and micronutrients equivalent across treatments (</w:t>
      </w:r>
      <w:r w:rsidRPr="005A31EF">
        <w:t>Table S1</w:t>
      </w:r>
      <w:r w:rsidRPr="00FE014F">
        <w:t>).</w:t>
      </w:r>
      <w:r w:rsidRPr="004A672D">
        <w:t xml:space="preserve"> </w:t>
      </w:r>
      <w:r>
        <w:t xml:space="preserve">Plants received the same fertilization treatment throughout the entire experiment, </w:t>
      </w:r>
      <w:r w:rsidRPr="00FE014F">
        <w:t>applied twice per week in 150</w:t>
      </w:r>
      <w:r>
        <w:t xml:space="preserve"> </w:t>
      </w:r>
      <w:r w:rsidRPr="00FE014F">
        <w:t>mL doses</w:t>
      </w:r>
      <w:r>
        <w:t xml:space="preserve"> </w:t>
      </w:r>
      <w:r w:rsidRPr="00FE014F">
        <w:t>as topical agents to the soil surface.</w:t>
      </w:r>
    </w:p>
    <w:p w14:paraId="3F231422" w14:textId="77777777" w:rsidR="009F20B5" w:rsidRPr="00FE014F" w:rsidRDefault="009F20B5" w:rsidP="00DE2B27">
      <w:pPr>
        <w:spacing w:line="360" w:lineRule="auto"/>
      </w:pPr>
    </w:p>
    <w:p w14:paraId="3FC843AE" w14:textId="77777777" w:rsidR="009F20B5" w:rsidRPr="00FE014F" w:rsidRDefault="009F20B5" w:rsidP="00DE2B27">
      <w:pPr>
        <w:spacing w:line="360" w:lineRule="auto"/>
        <w:rPr>
          <w:i/>
          <w:iCs/>
        </w:rPr>
      </w:pPr>
      <w:r w:rsidRPr="00FE014F">
        <w:rPr>
          <w:i/>
          <w:iCs/>
        </w:rPr>
        <w:t>Growth chamber conditions</w:t>
      </w:r>
    </w:p>
    <w:p w14:paraId="00D93033" w14:textId="245A76A2" w:rsidR="009F20B5" w:rsidRPr="004C2592" w:rsidRDefault="009F20B5" w:rsidP="00816D9F">
      <w:pPr>
        <w:spacing w:line="360" w:lineRule="auto"/>
      </w:pPr>
      <w:r w:rsidRPr="00FE014F">
        <w:t>Upon experiment initiation, p</w:t>
      </w:r>
      <w:r>
        <w:t>lants</w:t>
      </w:r>
      <w:r w:rsidRPr="00FE014F">
        <w:t xml:space="preserve"> were randomly placed in one of six Percival LED-41L2 growth chambers (Percival Scientific Inc., Perry, IA, USA)</w:t>
      </w:r>
      <w:r>
        <w:t xml:space="preserve"> over two experimental iterations due to chamber space limitation</w:t>
      </w:r>
      <w:r w:rsidRPr="00FE014F">
        <w:t xml:space="preserve">. </w:t>
      </w:r>
      <w:r>
        <w:t>T</w:t>
      </w:r>
      <w:r w:rsidRPr="00FE014F">
        <w:t>wo iterations were conducted such that one iteration included all eCO</w:t>
      </w:r>
      <w:r w:rsidRPr="00FE014F">
        <w:rPr>
          <w:vertAlign w:val="subscript"/>
        </w:rPr>
        <w:t>2</w:t>
      </w:r>
      <w:r w:rsidRPr="00FE014F">
        <w:t xml:space="preserve"> p</w:t>
      </w:r>
      <w:r>
        <w:t>lants</w:t>
      </w:r>
      <w:r w:rsidRPr="00FE014F">
        <w:t xml:space="preserve"> and the second iteration included all </w:t>
      </w:r>
      <w:r w:rsidR="00890610">
        <w:t>a</w:t>
      </w:r>
      <w:r w:rsidRPr="00FE014F">
        <w:t>CO</w:t>
      </w:r>
      <w:r w:rsidRPr="00FE014F">
        <w:rPr>
          <w:vertAlign w:val="subscript"/>
        </w:rPr>
        <w:t>2</w:t>
      </w:r>
      <w:r w:rsidRPr="00FE014F">
        <w:t xml:space="preserve"> p</w:t>
      </w:r>
      <w:r>
        <w:t>lants</w:t>
      </w:r>
      <w:r w:rsidRPr="00FE014F">
        <w:t xml:space="preserve">. </w:t>
      </w:r>
      <w:r>
        <w:t xml:space="preserve">Average </w:t>
      </w:r>
      <w:r w:rsidRPr="00FE014F">
        <w:t>(± SD) CO</w:t>
      </w:r>
      <w:r w:rsidRPr="00FE014F">
        <w:rPr>
          <w:vertAlign w:val="subscript"/>
        </w:rPr>
        <w:t>2</w:t>
      </w:r>
      <w:r w:rsidRPr="00FE014F">
        <w:t xml:space="preserve"> concentrations</w:t>
      </w:r>
      <w:r>
        <w:t xml:space="preserve"> across chambers throughout the experiment were </w:t>
      </w:r>
      <w:r w:rsidRPr="00FE014F">
        <w:t xml:space="preserve">439±5 </w:t>
      </w:r>
      <w:r w:rsidRPr="00FE014F">
        <w:rPr>
          <w:lang w:val="el-GR"/>
        </w:rPr>
        <w:t>μ</w:t>
      </w:r>
      <w:r w:rsidRPr="00FE014F">
        <w:t>mol mol</w:t>
      </w:r>
      <w:r w:rsidRPr="00FE014F">
        <w:rPr>
          <w:vertAlign w:val="superscript"/>
        </w:rPr>
        <w:t>-1</w:t>
      </w:r>
      <w:r>
        <w:t xml:space="preserve"> </w:t>
      </w:r>
      <w:r w:rsidRPr="00FE014F">
        <w:t>for the aCO</w:t>
      </w:r>
      <w:r w:rsidRPr="00FE014F">
        <w:rPr>
          <w:vertAlign w:val="subscript"/>
        </w:rPr>
        <w:t>2</w:t>
      </w:r>
      <w:r w:rsidRPr="00FE014F">
        <w:t xml:space="preserve"> treatment </w:t>
      </w:r>
      <w:r>
        <w:t xml:space="preserve">and </w:t>
      </w:r>
      <w:r w:rsidRPr="00FE014F">
        <w:t xml:space="preserve">989±4 </w:t>
      </w:r>
      <w:r w:rsidRPr="00FE014F">
        <w:rPr>
          <w:lang w:val="el-GR"/>
        </w:rPr>
        <w:t>μ</w:t>
      </w:r>
      <w:r w:rsidRPr="00FE014F">
        <w:t>mol mol</w:t>
      </w:r>
      <w:r w:rsidRPr="00FE014F">
        <w:rPr>
          <w:vertAlign w:val="superscript"/>
        </w:rPr>
        <w:t>-1</w:t>
      </w:r>
      <w:r>
        <w:t xml:space="preserve"> </w:t>
      </w:r>
      <w:r w:rsidRPr="00FE014F">
        <w:t xml:space="preserve">for the </w:t>
      </w:r>
      <w:r w:rsidR="009B053E">
        <w:t>eCO</w:t>
      </w:r>
      <w:r w:rsidR="009B053E">
        <w:rPr>
          <w:vertAlign w:val="subscript"/>
        </w:rPr>
        <w:t>2</w:t>
      </w:r>
      <w:r w:rsidRPr="00FE014F">
        <w:t xml:space="preserve"> treatment.</w:t>
      </w:r>
      <w:r>
        <w:t xml:space="preserve"> </w:t>
      </w:r>
      <w:r w:rsidRPr="00355F99">
        <w:t>Three air samples from each growth chamber for each CO</w:t>
      </w:r>
      <w:r w:rsidRPr="00355F99">
        <w:rPr>
          <w:vertAlign w:val="subscript"/>
        </w:rPr>
        <w:t>2</w:t>
      </w:r>
      <w:r w:rsidRPr="00355F99">
        <w:t xml:space="preserve"> treatment were collected using a 20mL syringe (Air-Tite Products Co., Inc., Virginia Beach, VA, USA) and manually evacuated 10mL Exetainer (Labco Ltd., Lampeter, UK). Chamber air samples were sent to the University of California-Davis Stable Isotope facility to estimate chamber </w:t>
      </w:r>
      <w:r w:rsidRPr="00355F99">
        <w:rPr>
          <w:lang w:val="el-GR"/>
        </w:rPr>
        <w:t>δ</w:t>
      </w:r>
      <w:r w:rsidRPr="00355F99">
        <w:rPr>
          <w:vertAlign w:val="superscript"/>
        </w:rPr>
        <w:t>13</w:t>
      </w:r>
      <w:r w:rsidRPr="00355F99">
        <w:t>C air fractionation.</w:t>
      </w:r>
    </w:p>
    <w:p w14:paraId="271ABAAB" w14:textId="7CE46D63" w:rsidR="009F20B5" w:rsidRPr="00FE014F" w:rsidRDefault="009F20B5" w:rsidP="00DE2B27">
      <w:pPr>
        <w:spacing w:line="360" w:lineRule="auto"/>
        <w:ind w:firstLine="720"/>
      </w:pPr>
      <w:r w:rsidRPr="00FE014F">
        <w:t>Daytime growing conditions were simulated using a 16-hour photoperiod, with incoming light radiation set to chamber maximum (mean±SD: 12</w:t>
      </w:r>
      <w:r w:rsidR="00054CA3">
        <w:t>30</w:t>
      </w:r>
      <w:r w:rsidRPr="00FE014F">
        <w:t>±</w:t>
      </w:r>
      <w:r w:rsidR="00054CA3">
        <w:t>1</w:t>
      </w:r>
      <w:r w:rsidRPr="00FE014F">
        <w:t xml:space="preserve">2 </w:t>
      </w:r>
      <w:r w:rsidRPr="00FE014F">
        <w:rPr>
          <w:lang w:val="el-GR"/>
        </w:rPr>
        <w:t>μ</w:t>
      </w:r>
      <w:r w:rsidRPr="00FE014F">
        <w:t>mol m</w:t>
      </w:r>
      <w:r w:rsidRPr="00FE014F">
        <w:rPr>
          <w:vertAlign w:val="superscript"/>
        </w:rPr>
        <w:t>-2</w:t>
      </w:r>
      <w:r w:rsidRPr="00FE014F">
        <w:t xml:space="preserve"> s</w:t>
      </w:r>
      <w:r w:rsidRPr="00FE014F">
        <w:rPr>
          <w:vertAlign w:val="superscript"/>
        </w:rPr>
        <w:t>-1</w:t>
      </w:r>
      <w:r w:rsidRPr="00FE014F">
        <w:t xml:space="preserve"> across chambers), air temperature set to 25</w:t>
      </w:r>
      <w:r w:rsidRPr="00FE014F">
        <w:sym w:font="Symbol" w:char="F0B0"/>
      </w:r>
      <w:r w:rsidRPr="00FE014F">
        <w:t>C, and relative humidity set to 50%. The remaining 8</w:t>
      </w:r>
      <w:r>
        <w:t>-</w:t>
      </w:r>
      <w:r w:rsidRPr="00FE014F">
        <w:t>hour</w:t>
      </w:r>
      <w:r>
        <w:t xml:space="preserve"> period</w:t>
      </w:r>
      <w:r w:rsidRPr="00FE014F">
        <w:t xml:space="preserve"> simulated nighttime growing conditions, with incoming light radiation set to 0 </w:t>
      </w:r>
      <w:r w:rsidRPr="00FE014F">
        <w:rPr>
          <w:lang w:val="el-GR"/>
        </w:rPr>
        <w:t>μ</w:t>
      </w:r>
      <w:r w:rsidRPr="00FE014F">
        <w:t>mol m</w:t>
      </w:r>
      <w:r w:rsidRPr="00FE014F">
        <w:rPr>
          <w:vertAlign w:val="superscript"/>
        </w:rPr>
        <w:t>-2</w:t>
      </w:r>
      <w:r w:rsidRPr="00FE014F">
        <w:t xml:space="preserve"> s</w:t>
      </w:r>
      <w:r w:rsidRPr="00FE014F">
        <w:rPr>
          <w:vertAlign w:val="superscript"/>
        </w:rPr>
        <w:t>-1</w:t>
      </w:r>
      <w:r w:rsidRPr="00FE014F">
        <w:t>, chamber temperature set to 17</w:t>
      </w:r>
      <w:r w:rsidRPr="00FE014F">
        <w:sym w:font="Symbol" w:char="F0B0"/>
      </w:r>
      <w:r w:rsidRPr="00FE014F">
        <w:t xml:space="preserve">C, and relative humidity set to 50%. Transitions between daytime </w:t>
      </w:r>
      <w:r w:rsidRPr="00FE014F">
        <w:lastRenderedPageBreak/>
        <w:t>and nighttime growing conditions were simulated by ramping incoming light radiation in 45-minute increments and temperature in 90-minute increments over a 3-hour period (</w:t>
      </w:r>
      <w:r w:rsidRPr="00D83236">
        <w:t>Table S2</w:t>
      </w:r>
      <w:r w:rsidRPr="00FE014F">
        <w:t>).</w:t>
      </w:r>
    </w:p>
    <w:p w14:paraId="4777F70E" w14:textId="0F49BDB4" w:rsidR="009F20B5" w:rsidRPr="00FE014F" w:rsidRDefault="009F20B5" w:rsidP="00DE2B27">
      <w:pPr>
        <w:spacing w:line="360" w:lineRule="auto"/>
        <w:ind w:firstLine="720"/>
      </w:pPr>
      <w:r>
        <w:t>Plants</w:t>
      </w:r>
      <w:r w:rsidRPr="00FE014F">
        <w:t xml:space="preserve"> grew under average (± SD) daytime light intensity of 1049±27 </w:t>
      </w:r>
      <w:r w:rsidRPr="00FE014F">
        <w:rPr>
          <w:lang w:val="el-GR"/>
        </w:rPr>
        <w:t>μ</w:t>
      </w:r>
      <w:r w:rsidRPr="00FE014F">
        <w:t>mol m</w:t>
      </w:r>
      <w:r w:rsidRPr="00FE014F">
        <w:rPr>
          <w:vertAlign w:val="superscript"/>
        </w:rPr>
        <w:t>-2</w:t>
      </w:r>
      <w:r w:rsidRPr="00FE014F">
        <w:t xml:space="preserve"> s</w:t>
      </w:r>
      <w:r w:rsidRPr="00FE014F">
        <w:rPr>
          <w:vertAlign w:val="superscript"/>
        </w:rPr>
        <w:t>-1</w:t>
      </w:r>
      <w:r>
        <w:t xml:space="preserve"> including ramping periods</w:t>
      </w:r>
      <w:r w:rsidRPr="00FE014F">
        <w:t xml:space="preserve">. In the </w:t>
      </w:r>
      <w:r w:rsidR="009B053E">
        <w:t>eCO</w:t>
      </w:r>
      <w:r w:rsidR="009B053E">
        <w:rPr>
          <w:vertAlign w:val="subscript"/>
        </w:rPr>
        <w:t>2</w:t>
      </w:r>
      <w:r w:rsidRPr="00FE014F">
        <w:t xml:space="preserve"> iteration, p</w:t>
      </w:r>
      <w:r>
        <w:t>lants</w:t>
      </w:r>
      <w:r w:rsidRPr="00FE014F">
        <w:t xml:space="preserve"> grew under 24.0±0.2</w:t>
      </w:r>
      <w:r w:rsidRPr="00FE014F">
        <w:sym w:font="Symbol" w:char="F0B0"/>
      </w:r>
      <w:r w:rsidRPr="00FE014F">
        <w:t>C during the day, 16.4±0.8</w:t>
      </w:r>
      <w:r w:rsidRPr="00FE014F">
        <w:sym w:font="Symbol" w:char="F0B0"/>
      </w:r>
      <w:r w:rsidRPr="00FE014F">
        <w:t>C during the night, and 51.6±0.4% relative humidity. In the aCO</w:t>
      </w:r>
      <w:r w:rsidRPr="00FE014F">
        <w:rPr>
          <w:vertAlign w:val="subscript"/>
        </w:rPr>
        <w:t>2</w:t>
      </w:r>
      <w:r w:rsidRPr="00FE014F">
        <w:t xml:space="preserve"> iteration, p</w:t>
      </w:r>
      <w:r>
        <w:t>lants</w:t>
      </w:r>
      <w:r w:rsidRPr="00FE014F">
        <w:t xml:space="preserve"> grew under 23.9±0.2</w:t>
      </w:r>
      <w:r w:rsidRPr="00FE014F">
        <w:sym w:font="Symbol" w:char="F0B0"/>
      </w:r>
      <w:r w:rsidRPr="00FE014F">
        <w:t>C during the day, 16.0±1.4</w:t>
      </w:r>
      <w:r w:rsidRPr="00FE014F">
        <w:sym w:font="Symbol" w:char="F0B0"/>
      </w:r>
      <w:r w:rsidRPr="00FE014F">
        <w:t>C during the night, and 50.3±0.2% relative humidity.</w:t>
      </w:r>
      <w:r w:rsidR="00B36FAB">
        <w:t xml:space="preserve"> Climate differences between aCO</w:t>
      </w:r>
      <w:r w:rsidR="00B36FAB">
        <w:rPr>
          <w:vertAlign w:val="subscript"/>
        </w:rPr>
        <w:t>2</w:t>
      </w:r>
      <w:r w:rsidR="00B36FAB">
        <w:t xml:space="preserve"> and eCO</w:t>
      </w:r>
      <w:r w:rsidR="00B36FAB">
        <w:rPr>
          <w:vertAlign w:val="subscript"/>
        </w:rPr>
        <w:t>2</w:t>
      </w:r>
      <w:r w:rsidR="00B36FAB">
        <w:t xml:space="preserve"> iterations were minimal and not expected to modify results. Within each experiment iteration, </w:t>
      </w:r>
      <w:r w:rsidR="00800EAC">
        <w:t xml:space="preserve">any </w:t>
      </w:r>
      <w:r w:rsidRPr="00FE014F">
        <w:t>difference</w:t>
      </w:r>
      <w:r w:rsidR="00BD33C0">
        <w:t>s</w:t>
      </w:r>
      <w:r w:rsidR="00B36FAB">
        <w:t xml:space="preserve"> in climate conditions across the six chambers were accounted for</w:t>
      </w:r>
      <w:r w:rsidRPr="00FE014F">
        <w:t xml:space="preserve"> by shuffling the same group of p</w:t>
      </w:r>
      <w:r>
        <w:t xml:space="preserve">lants </w:t>
      </w:r>
      <w:r w:rsidRPr="00FE014F">
        <w:t>throughout the growth chambers. This</w:t>
      </w:r>
      <w:r>
        <w:t xml:space="preserve"> process</w:t>
      </w:r>
      <w:r w:rsidRPr="00FE014F">
        <w:t xml:space="preserve"> was done by iteratively moving</w:t>
      </w:r>
      <w:r>
        <w:t xml:space="preserve"> the group of </w:t>
      </w:r>
      <w:r w:rsidRPr="00FE014F">
        <w:t>p</w:t>
      </w:r>
      <w:r>
        <w:t>lants</w:t>
      </w:r>
      <w:r w:rsidRPr="00FE014F">
        <w:t xml:space="preserve"> on </w:t>
      </w:r>
      <w:r>
        <w:t>the</w:t>
      </w:r>
      <w:r w:rsidRPr="00FE014F">
        <w:t xml:space="preserve"> top rack of a chamber to the bottom rack</w:t>
      </w:r>
      <w:r>
        <w:t xml:space="preserve"> of the same chamber, while simultaneously moving the group of plants on the bottom rack of a chamber to the top rack of the adjacent chamber</w:t>
      </w:r>
      <w:r w:rsidRPr="00FE014F">
        <w:t>. We moved p</w:t>
      </w:r>
      <w:r>
        <w:t>lants</w:t>
      </w:r>
      <w:r w:rsidRPr="00FE014F">
        <w:t xml:space="preserve"> within and across chambers </w:t>
      </w:r>
      <w:r>
        <w:t>daily</w:t>
      </w:r>
      <w:r w:rsidRPr="00FE014F">
        <w:t xml:space="preserve"> </w:t>
      </w:r>
      <w:r w:rsidR="00B36FAB">
        <w:t>for</w:t>
      </w:r>
      <w:r w:rsidRPr="00FE014F">
        <w:t xml:space="preserve"> each experiment iteration.</w:t>
      </w:r>
    </w:p>
    <w:p w14:paraId="604DBD9F" w14:textId="77777777" w:rsidR="009F20B5" w:rsidRPr="00FE014F" w:rsidRDefault="009F20B5" w:rsidP="00DE2B27">
      <w:pPr>
        <w:spacing w:line="360" w:lineRule="auto"/>
      </w:pPr>
    </w:p>
    <w:p w14:paraId="217063B7" w14:textId="77777777" w:rsidR="009F20B5" w:rsidRPr="00FE014F" w:rsidRDefault="009F20B5" w:rsidP="00DE2B27">
      <w:pPr>
        <w:spacing w:line="360" w:lineRule="auto"/>
      </w:pPr>
      <w:r w:rsidRPr="00FE014F">
        <w:rPr>
          <w:i/>
          <w:iCs/>
        </w:rPr>
        <w:t>Leaf gas exchange measurements</w:t>
      </w:r>
    </w:p>
    <w:p w14:paraId="6FAE2CFC" w14:textId="1BA80D32" w:rsidR="009F20B5" w:rsidRPr="00970BD3" w:rsidRDefault="009F20B5" w:rsidP="004C2592">
      <w:pPr>
        <w:spacing w:line="360" w:lineRule="auto"/>
      </w:pPr>
      <w:r>
        <w:t xml:space="preserve">Gas exchange measurements were collected on the seventh week of development. All gas exchange measurements were collected on the center leaf of the most recent fully expanded trifoliate leaf set. </w:t>
      </w:r>
      <w:r w:rsidRPr="00FE014F">
        <w:t>Specifically, net photosynthesis (</w:t>
      </w:r>
      <w:r w:rsidRPr="00FE014F">
        <w:rPr>
          <w:i/>
          <w:iCs/>
        </w:rPr>
        <w:t>A</w:t>
      </w:r>
      <w:r w:rsidRPr="00FE014F">
        <w:rPr>
          <w:vertAlign w:val="subscript"/>
        </w:rPr>
        <w:t>net</w:t>
      </w:r>
      <w:r w:rsidRPr="00FE014F">
        <w:t xml:space="preserve">; </w:t>
      </w:r>
      <w:r w:rsidRPr="00FE014F">
        <w:rPr>
          <w:lang w:val="el-GR"/>
        </w:rPr>
        <w:t>μ</w:t>
      </w:r>
      <w:r w:rsidRPr="00FE014F">
        <w:t>mol m</w:t>
      </w:r>
      <w:r w:rsidRPr="00FE014F">
        <w:rPr>
          <w:vertAlign w:val="superscript"/>
        </w:rPr>
        <w:t>-2</w:t>
      </w:r>
      <w:r w:rsidRPr="00E62AC7">
        <w:t xml:space="preserve"> </w:t>
      </w:r>
      <w:r w:rsidRPr="00FE014F">
        <w:t>s</w:t>
      </w:r>
      <w:r w:rsidRPr="00FE014F">
        <w:rPr>
          <w:vertAlign w:val="superscript"/>
        </w:rPr>
        <w:t>-1</w:t>
      </w:r>
      <w:r w:rsidRPr="00FE014F">
        <w:t>), stomatal conductance (</w:t>
      </w:r>
      <w:r w:rsidRPr="00FE014F">
        <w:rPr>
          <w:i/>
          <w:iCs/>
        </w:rPr>
        <w:t>g</w:t>
      </w:r>
      <w:r w:rsidRPr="00FE014F">
        <w:rPr>
          <w:vertAlign w:val="subscript"/>
        </w:rPr>
        <w:t>s</w:t>
      </w:r>
      <w:r>
        <w:rPr>
          <w:vertAlign w:val="subscript"/>
        </w:rPr>
        <w:t>w</w:t>
      </w:r>
      <w:r w:rsidRPr="00FE014F">
        <w:t>; mol m</w:t>
      </w:r>
      <w:r w:rsidRPr="00FE014F">
        <w:rPr>
          <w:vertAlign w:val="superscript"/>
        </w:rPr>
        <w:t>-2</w:t>
      </w:r>
      <w:r w:rsidRPr="00E62AC7">
        <w:t xml:space="preserve"> </w:t>
      </w:r>
      <w:r w:rsidRPr="00FE014F">
        <w:t>s</w:t>
      </w:r>
      <w:r w:rsidRPr="00FE014F">
        <w:rPr>
          <w:vertAlign w:val="superscript"/>
        </w:rPr>
        <w:t>-1</w:t>
      </w:r>
      <w:r w:rsidRPr="00FE014F">
        <w:t>), and intercellular CO</w:t>
      </w:r>
      <w:r w:rsidRPr="00FE014F">
        <w:rPr>
          <w:vertAlign w:val="subscript"/>
        </w:rPr>
        <w:t>2</w:t>
      </w:r>
      <w:r w:rsidRPr="00FE014F">
        <w:t xml:space="preserve"> (</w:t>
      </w:r>
      <w:r w:rsidRPr="00FE014F">
        <w:rPr>
          <w:i/>
          <w:iCs/>
        </w:rPr>
        <w:t>C</w:t>
      </w:r>
      <w:r w:rsidRPr="00FE014F">
        <w:rPr>
          <w:vertAlign w:val="subscript"/>
        </w:rPr>
        <w:t>i</w:t>
      </w:r>
      <w:r w:rsidRPr="00FE014F">
        <w:t xml:space="preserve">; </w:t>
      </w:r>
      <w:r w:rsidRPr="00FE014F">
        <w:rPr>
          <w:lang w:val="el-GR"/>
        </w:rPr>
        <w:t>μ</w:t>
      </w:r>
      <w:r w:rsidRPr="00FE014F">
        <w:t>mol mol</w:t>
      </w:r>
      <w:r w:rsidRPr="00FE014F">
        <w:rPr>
          <w:vertAlign w:val="superscript"/>
        </w:rPr>
        <w:t>-1</w:t>
      </w:r>
      <w:r w:rsidRPr="00FE014F">
        <w:t xml:space="preserve">) concentrations </w:t>
      </w:r>
      <w:r>
        <w:t xml:space="preserve">were measured </w:t>
      </w:r>
      <w:r w:rsidRPr="00FE014F">
        <w:t>across a range of atmospheric CO</w:t>
      </w:r>
      <w:r w:rsidRPr="00FE014F">
        <w:rPr>
          <w:vertAlign w:val="subscript"/>
        </w:rPr>
        <w:t>2</w:t>
      </w:r>
      <w:r w:rsidRPr="00FE014F">
        <w:t xml:space="preserve"> concentrations (i.e.</w:t>
      </w:r>
      <w:r>
        <w:t>,</w:t>
      </w:r>
      <w:r w:rsidRPr="00FE014F">
        <w:t xml:space="preserve"> an </w:t>
      </w:r>
      <w:r w:rsidRPr="00FE014F">
        <w:rPr>
          <w:i/>
          <w:iCs/>
        </w:rPr>
        <w:t>A</w:t>
      </w:r>
      <w:r w:rsidRPr="00FE014F">
        <w:rPr>
          <w:vertAlign w:val="subscript"/>
        </w:rPr>
        <w:t>net</w:t>
      </w:r>
      <w:r w:rsidRPr="00FE014F">
        <w:t>/</w:t>
      </w:r>
      <w:r w:rsidRPr="00FE014F">
        <w:rPr>
          <w:i/>
          <w:iCs/>
        </w:rPr>
        <w:t>C</w:t>
      </w:r>
      <w:r w:rsidRPr="00FE014F">
        <w:rPr>
          <w:vertAlign w:val="subscript"/>
        </w:rPr>
        <w:t>i</w:t>
      </w:r>
      <w:r w:rsidRPr="00FE014F">
        <w:t xml:space="preserve"> curve) using the Dynamic Assimilation Technique</w:t>
      </w:r>
      <w:r w:rsidRPr="00FE014F">
        <w:sym w:font="Symbol" w:char="F0D4"/>
      </w:r>
      <w:r w:rsidRPr="00FE014F">
        <w:t>. The Dynamic Assimilation Technique</w:t>
      </w:r>
      <w:r w:rsidRPr="00FE014F">
        <w:sym w:font="Symbol" w:char="F0D4"/>
      </w:r>
      <w:r w:rsidRPr="00FE014F">
        <w:t xml:space="preserve"> has been shown to correspond well with traditional steady-state </w:t>
      </w:r>
      <w:r w:rsidRPr="00FE014F">
        <w:rPr>
          <w:i/>
          <w:iCs/>
        </w:rPr>
        <w:t>A</w:t>
      </w:r>
      <w:r w:rsidRPr="00FE014F">
        <w:rPr>
          <w:vertAlign w:val="subscript"/>
        </w:rPr>
        <w:t>net</w:t>
      </w:r>
      <w:r w:rsidRPr="00FE014F">
        <w:t>/</w:t>
      </w:r>
      <w:r w:rsidRPr="00FE014F">
        <w:rPr>
          <w:i/>
          <w:iCs/>
        </w:rPr>
        <w:t>C</w:t>
      </w:r>
      <w:r w:rsidRPr="00FE014F">
        <w:rPr>
          <w:vertAlign w:val="subscript"/>
        </w:rPr>
        <w:t>i</w:t>
      </w:r>
      <w:r w:rsidRPr="00FE014F">
        <w:t xml:space="preserve"> curves in </w:t>
      </w:r>
      <w:r w:rsidRPr="00FE014F">
        <w:rPr>
          <w:i/>
          <w:iCs/>
        </w:rPr>
        <w:t>G. max</w:t>
      </w:r>
      <w:r w:rsidRPr="00FE014F">
        <w:t xml:space="preserve"> </w:t>
      </w:r>
      <w:sdt>
        <w:sdtPr>
          <w:tag w:val="MENDELEY_CITATION_v3_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"/>
          <w:id w:val="1202126181"/>
          <w:placeholder>
            <w:docPart w:val="4C771AFAED9EDD4580FC29BFC15B7EAC"/>
          </w:placeholder>
        </w:sdtPr>
        <w:sdtEndPr/>
        <w:sdtContent>
          <w:r w:rsidR="00BA7638">
            <w:t>(Saathoff &amp; Welles, 2021)</w:t>
          </w:r>
        </w:sdtContent>
      </w:sdt>
      <w:r w:rsidRPr="00FE014F">
        <w:t xml:space="preserve">. </w:t>
      </w:r>
      <w:r w:rsidRPr="00FE014F">
        <w:rPr>
          <w:i/>
          <w:iCs/>
        </w:rPr>
        <w:t>A</w:t>
      </w:r>
      <w:r w:rsidRPr="00FE014F">
        <w:rPr>
          <w:vertAlign w:val="subscript"/>
        </w:rPr>
        <w:t>net</w:t>
      </w:r>
      <w:r w:rsidRPr="00FE014F">
        <w:t>/</w:t>
      </w:r>
      <w:r w:rsidRPr="00FE014F">
        <w:rPr>
          <w:i/>
          <w:iCs/>
        </w:rPr>
        <w:t>C</w:t>
      </w:r>
      <w:r w:rsidRPr="00FE014F">
        <w:rPr>
          <w:vertAlign w:val="subscript"/>
        </w:rPr>
        <w:t>i</w:t>
      </w:r>
      <w:r w:rsidRPr="00FE014F">
        <w:t xml:space="preserve"> curves were generated </w:t>
      </w:r>
      <w:r w:rsidRPr="00FE014F">
        <w:rPr>
          <w:color w:val="000000"/>
        </w:rPr>
        <w:t>along a reference CO</w:t>
      </w:r>
      <w:r w:rsidRPr="00FE014F">
        <w:rPr>
          <w:color w:val="000000"/>
          <w:vertAlign w:val="subscript"/>
        </w:rPr>
        <w:t>2</w:t>
      </w:r>
      <w:r w:rsidRPr="00FE014F">
        <w:rPr>
          <w:color w:val="000000"/>
        </w:rPr>
        <w:t xml:space="preserve"> ramp down from </w:t>
      </w:r>
      <w:r w:rsidRPr="00FE014F">
        <w:t xml:space="preserve">420 </w:t>
      </w:r>
      <w:r w:rsidRPr="00FE014F">
        <w:rPr>
          <w:color w:val="000000"/>
        </w:rPr>
        <w:t>µmol mol</w:t>
      </w:r>
      <w:r w:rsidRPr="00FE014F">
        <w:rPr>
          <w:color w:val="000000"/>
          <w:vertAlign w:val="superscript"/>
        </w:rPr>
        <w:t>-1</w:t>
      </w:r>
      <w:r w:rsidRPr="00FE014F">
        <w:rPr>
          <w:color w:val="000000"/>
        </w:rPr>
        <w:t xml:space="preserve"> CO</w:t>
      </w:r>
      <w:r w:rsidRPr="00FE014F">
        <w:rPr>
          <w:color w:val="000000"/>
          <w:vertAlign w:val="subscript"/>
        </w:rPr>
        <w:t xml:space="preserve">2 </w:t>
      </w:r>
      <w:r w:rsidRPr="00FE014F">
        <w:rPr>
          <w:color w:val="000000"/>
        </w:rPr>
        <w:t>to 20 µmol mol</w:t>
      </w:r>
      <w:r w:rsidRPr="00FE014F">
        <w:rPr>
          <w:color w:val="000000"/>
          <w:vertAlign w:val="superscript"/>
        </w:rPr>
        <w:t>-1</w:t>
      </w:r>
      <w:r w:rsidRPr="00FE014F">
        <w:rPr>
          <w:color w:val="000000"/>
        </w:rPr>
        <w:t xml:space="preserve"> CO</w:t>
      </w:r>
      <w:r w:rsidRPr="00FE014F">
        <w:rPr>
          <w:color w:val="000000"/>
          <w:vertAlign w:val="subscript"/>
        </w:rPr>
        <w:t>2</w:t>
      </w:r>
      <w:r w:rsidRPr="00FE014F">
        <w:rPr>
          <w:color w:val="000000"/>
        </w:rPr>
        <w:t>, followed by a ramp up from 420 µmol mol</w:t>
      </w:r>
      <w:r w:rsidRPr="00FE014F">
        <w:rPr>
          <w:color w:val="000000"/>
          <w:vertAlign w:val="superscript"/>
        </w:rPr>
        <w:t>-1</w:t>
      </w:r>
      <w:r w:rsidRPr="00FE014F">
        <w:rPr>
          <w:color w:val="000000"/>
        </w:rPr>
        <w:t xml:space="preserve"> CO</w:t>
      </w:r>
      <w:r w:rsidRPr="00FE014F">
        <w:rPr>
          <w:color w:val="000000"/>
          <w:vertAlign w:val="subscript"/>
        </w:rPr>
        <w:t>2</w:t>
      </w:r>
      <w:r w:rsidRPr="00FE014F">
        <w:rPr>
          <w:color w:val="000000"/>
        </w:rPr>
        <w:t xml:space="preserve"> to 1620 µmol mol</w:t>
      </w:r>
      <w:r w:rsidRPr="00FE014F">
        <w:rPr>
          <w:color w:val="000000"/>
          <w:vertAlign w:val="superscript"/>
        </w:rPr>
        <w:t>-1</w:t>
      </w:r>
      <w:r w:rsidRPr="00FE014F">
        <w:rPr>
          <w:color w:val="000000"/>
        </w:rPr>
        <w:t xml:space="preserve"> CO</w:t>
      </w:r>
      <w:r w:rsidRPr="00FE014F">
        <w:rPr>
          <w:color w:val="000000"/>
          <w:vertAlign w:val="subscript"/>
        </w:rPr>
        <w:t>2</w:t>
      </w:r>
      <w:r w:rsidRPr="00FE014F">
        <w:rPr>
          <w:color w:val="000000"/>
        </w:rPr>
        <w:t xml:space="preserve"> after a 90-second wait period at 420 µmol mol</w:t>
      </w:r>
      <w:r w:rsidRPr="00FE014F">
        <w:rPr>
          <w:color w:val="000000"/>
          <w:vertAlign w:val="superscript"/>
        </w:rPr>
        <w:t>-1</w:t>
      </w:r>
      <w:r w:rsidRPr="00FE014F">
        <w:rPr>
          <w:color w:val="000000"/>
        </w:rPr>
        <w:t xml:space="preserve"> CO</w:t>
      </w:r>
      <w:r w:rsidRPr="00FE014F">
        <w:rPr>
          <w:color w:val="000000"/>
          <w:vertAlign w:val="subscript"/>
        </w:rPr>
        <w:t>2</w:t>
      </w:r>
      <w:r w:rsidRPr="00FE014F">
        <w:rPr>
          <w:color w:val="000000"/>
        </w:rPr>
        <w:t xml:space="preserve">. The ramp rate for each curve was set to 200 </w:t>
      </w:r>
      <w:r w:rsidRPr="00FE014F">
        <w:rPr>
          <w:color w:val="000000"/>
          <w:lang w:val="el-GR"/>
        </w:rPr>
        <w:t>μ</w:t>
      </w:r>
      <w:r w:rsidRPr="00FE014F">
        <w:rPr>
          <w:color w:val="000000"/>
        </w:rPr>
        <w:t>mol mol</w:t>
      </w:r>
      <w:r w:rsidRPr="00FE014F">
        <w:rPr>
          <w:color w:val="000000"/>
          <w:vertAlign w:val="superscript"/>
        </w:rPr>
        <w:t>-1</w:t>
      </w:r>
      <w:r w:rsidRPr="00FE014F">
        <w:rPr>
          <w:color w:val="000000"/>
        </w:rPr>
        <w:t xml:space="preserve"> min</w:t>
      </w:r>
      <w:r w:rsidRPr="00FE014F">
        <w:rPr>
          <w:color w:val="000000"/>
          <w:vertAlign w:val="superscript"/>
        </w:rPr>
        <w:t>-1</w:t>
      </w:r>
      <w:r w:rsidRPr="00FE014F">
        <w:rPr>
          <w:color w:val="000000"/>
        </w:rPr>
        <w:t xml:space="preserve">, logging every five seconds, which generated 96 data points per response curve. All </w:t>
      </w:r>
      <w:r w:rsidRPr="00FE014F">
        <w:rPr>
          <w:i/>
          <w:iCs/>
        </w:rPr>
        <w:t>A</w:t>
      </w:r>
      <w:r w:rsidRPr="00FE014F">
        <w:rPr>
          <w:vertAlign w:val="subscript"/>
        </w:rPr>
        <w:t>net</w:t>
      </w:r>
      <w:r w:rsidRPr="00FE014F">
        <w:t>/</w:t>
      </w:r>
      <w:r w:rsidRPr="00FE014F">
        <w:rPr>
          <w:i/>
          <w:iCs/>
        </w:rPr>
        <w:t>C</w:t>
      </w:r>
      <w:r w:rsidRPr="00FE014F">
        <w:rPr>
          <w:vertAlign w:val="subscript"/>
        </w:rPr>
        <w:t>i</w:t>
      </w:r>
      <w:r w:rsidRPr="00FE014F">
        <w:t xml:space="preserve"> curves </w:t>
      </w:r>
      <w:r w:rsidRPr="00FE014F">
        <w:rPr>
          <w:color w:val="000000"/>
        </w:rPr>
        <w:t xml:space="preserve">were generated </w:t>
      </w:r>
      <w:r>
        <w:rPr>
          <w:color w:val="000000"/>
        </w:rPr>
        <w:t xml:space="preserve">after </w:t>
      </w:r>
      <w:r w:rsidRPr="00FE014F">
        <w:rPr>
          <w:i/>
          <w:iCs/>
        </w:rPr>
        <w:t>A</w:t>
      </w:r>
      <w:r w:rsidRPr="00FE014F">
        <w:rPr>
          <w:vertAlign w:val="subscript"/>
        </w:rPr>
        <w:t>net</w:t>
      </w:r>
      <w:r>
        <w:rPr>
          <w:color w:val="000000"/>
        </w:rPr>
        <w:t xml:space="preserve"> and </w:t>
      </w:r>
      <w:r w:rsidRPr="00FE014F">
        <w:rPr>
          <w:i/>
          <w:iCs/>
        </w:rPr>
        <w:t>g</w:t>
      </w:r>
      <w:r w:rsidRPr="00FE014F">
        <w:rPr>
          <w:vertAlign w:val="subscript"/>
        </w:rPr>
        <w:t>s</w:t>
      </w:r>
      <w:r>
        <w:rPr>
          <w:vertAlign w:val="subscript"/>
        </w:rPr>
        <w:t>w</w:t>
      </w:r>
      <w:r>
        <w:rPr>
          <w:color w:val="000000"/>
        </w:rPr>
        <w:t xml:space="preserve"> stabilized in a </w:t>
      </w:r>
      <w:r w:rsidRPr="00FE014F">
        <w:t>LI-6800 cuvette</w:t>
      </w:r>
      <w:r>
        <w:t xml:space="preserve"> set to a </w:t>
      </w:r>
      <w:r w:rsidRPr="00FE014F">
        <w:rPr>
          <w:color w:val="000000"/>
        </w:rPr>
        <w:t>500 mol s</w:t>
      </w:r>
      <w:r w:rsidRPr="00FE014F">
        <w:rPr>
          <w:color w:val="000000"/>
          <w:vertAlign w:val="superscript"/>
        </w:rPr>
        <w:t>-1</w:t>
      </w:r>
      <w:r>
        <w:rPr>
          <w:color w:val="000000"/>
        </w:rPr>
        <w:t xml:space="preserve"> flow rate</w:t>
      </w:r>
      <w:r w:rsidRPr="00FE014F">
        <w:rPr>
          <w:color w:val="000000"/>
        </w:rPr>
        <w:t>,</w:t>
      </w:r>
      <w:r>
        <w:rPr>
          <w:color w:val="000000"/>
        </w:rPr>
        <w:t xml:space="preserve"> 10,000 rpm mixing fan speed, 1.5</w:t>
      </w:r>
      <w:r w:rsidR="00800EAC">
        <w:rPr>
          <w:color w:val="000000"/>
        </w:rPr>
        <w:t xml:space="preserve"> </w:t>
      </w:r>
      <w:r>
        <w:rPr>
          <w:color w:val="000000"/>
        </w:rPr>
        <w:t xml:space="preserve">kPa </w:t>
      </w:r>
      <w:r w:rsidRPr="00FE014F">
        <w:rPr>
          <w:color w:val="000000"/>
        </w:rPr>
        <w:t>vapor pressure deficit, 25</w:t>
      </w:r>
      <w:r w:rsidRPr="00FE014F">
        <w:sym w:font="Symbol" w:char="F0B0"/>
      </w:r>
      <w:r w:rsidRPr="00FE014F">
        <w:t>C</w:t>
      </w:r>
      <w:r>
        <w:rPr>
          <w:color w:val="000000"/>
        </w:rPr>
        <w:t xml:space="preserve"> </w:t>
      </w:r>
      <w:r w:rsidRPr="00FE014F">
        <w:rPr>
          <w:color w:val="000000"/>
        </w:rPr>
        <w:t>leaf temperature</w:t>
      </w:r>
      <w:r>
        <w:rPr>
          <w:color w:val="000000"/>
        </w:rPr>
        <w:t xml:space="preserve">, </w:t>
      </w:r>
      <w:r w:rsidRPr="00FE014F">
        <w:t xml:space="preserve">2000 </w:t>
      </w:r>
      <w:r w:rsidRPr="00FE014F">
        <w:rPr>
          <w:lang w:val="el-GR"/>
        </w:rPr>
        <w:t>μ</w:t>
      </w:r>
      <w:r w:rsidRPr="00FE014F">
        <w:t>mol m</w:t>
      </w:r>
      <w:r w:rsidRPr="00FE014F">
        <w:rPr>
          <w:vertAlign w:val="superscript"/>
        </w:rPr>
        <w:t>-2</w:t>
      </w:r>
      <w:r w:rsidRPr="00FE014F">
        <w:t xml:space="preserve"> s</w:t>
      </w:r>
      <w:r w:rsidRPr="00FE014F">
        <w:rPr>
          <w:vertAlign w:val="superscript"/>
        </w:rPr>
        <w:t>-1</w:t>
      </w:r>
      <w:r>
        <w:t xml:space="preserve"> incoming light radiation, and initial reference </w:t>
      </w:r>
      <w:r w:rsidRPr="00FE014F">
        <w:rPr>
          <w:color w:val="000000"/>
        </w:rPr>
        <w:t>CO</w:t>
      </w:r>
      <w:r w:rsidRPr="00FE014F">
        <w:rPr>
          <w:color w:val="000000"/>
          <w:vertAlign w:val="subscript"/>
        </w:rPr>
        <w:t>2</w:t>
      </w:r>
      <w:r>
        <w:rPr>
          <w:color w:val="000000"/>
        </w:rPr>
        <w:t xml:space="preserve"> set to</w:t>
      </w:r>
      <w:r>
        <w:t xml:space="preserve"> 420</w:t>
      </w:r>
      <w:r w:rsidRPr="00E71668">
        <w:rPr>
          <w:color w:val="000000"/>
        </w:rPr>
        <w:t xml:space="preserve"> </w:t>
      </w:r>
      <w:r w:rsidRPr="00FE014F">
        <w:rPr>
          <w:color w:val="000000"/>
        </w:rPr>
        <w:t>µmol mol</w:t>
      </w:r>
      <w:r w:rsidRPr="00FE014F">
        <w:rPr>
          <w:color w:val="000000"/>
          <w:vertAlign w:val="superscript"/>
        </w:rPr>
        <w:t>-1</w:t>
      </w:r>
      <w:r>
        <w:rPr>
          <w:color w:val="000000"/>
        </w:rPr>
        <w:t>.</w:t>
      </w:r>
    </w:p>
    <w:p w14:paraId="0800A0A8" w14:textId="61977708" w:rsidR="009F20B5" w:rsidRPr="00D96051" w:rsidRDefault="009F20B5" w:rsidP="00DE2B27">
      <w:pPr>
        <w:spacing w:line="360" w:lineRule="auto"/>
        <w:ind w:firstLine="720"/>
        <w:rPr>
          <w:color w:val="000000"/>
        </w:rPr>
      </w:pPr>
      <w:r>
        <w:t xml:space="preserve">Dark respiration </w:t>
      </w:r>
      <w:r w:rsidRPr="00FE014F">
        <w:rPr>
          <w:color w:val="000000"/>
        </w:rPr>
        <w:t>(</w:t>
      </w:r>
      <w:r w:rsidRPr="00FE014F">
        <w:rPr>
          <w:i/>
          <w:iCs/>
          <w:color w:val="000000"/>
        </w:rPr>
        <w:t>R</w:t>
      </w:r>
      <w:r w:rsidRPr="00FE014F">
        <w:rPr>
          <w:color w:val="000000"/>
          <w:vertAlign w:val="subscript"/>
        </w:rPr>
        <w:t>d</w:t>
      </w:r>
      <w:r w:rsidRPr="00FE014F">
        <w:rPr>
          <w:color w:val="000000"/>
        </w:rPr>
        <w:t xml:space="preserve">; </w:t>
      </w:r>
      <w:r w:rsidRPr="00FE014F">
        <w:rPr>
          <w:color w:val="000000"/>
          <w:lang w:val="el-GR"/>
        </w:rPr>
        <w:t>μ</w:t>
      </w:r>
      <w:r w:rsidRPr="00FE014F">
        <w:rPr>
          <w:color w:val="000000"/>
        </w:rPr>
        <w:t>mol m</w:t>
      </w:r>
      <w:r w:rsidRPr="00FE014F">
        <w:rPr>
          <w:color w:val="000000"/>
          <w:vertAlign w:val="superscript"/>
        </w:rPr>
        <w:t>-2</w:t>
      </w:r>
      <w:r w:rsidRPr="00FE014F">
        <w:rPr>
          <w:color w:val="000000"/>
        </w:rPr>
        <w:t xml:space="preserve"> s</w:t>
      </w:r>
      <w:r w:rsidRPr="00FE014F">
        <w:rPr>
          <w:color w:val="000000"/>
          <w:vertAlign w:val="superscript"/>
        </w:rPr>
        <w:t>-1</w:t>
      </w:r>
      <w:r w:rsidRPr="00FE014F">
        <w:rPr>
          <w:color w:val="000000"/>
        </w:rPr>
        <w:t>)</w:t>
      </w:r>
      <w:r w:rsidRPr="00FE014F">
        <w:t xml:space="preserve"> </w:t>
      </w:r>
      <w:r>
        <w:t xml:space="preserve">measurements were collected using the same focal leaf used to generate </w:t>
      </w:r>
      <w:r w:rsidRPr="00FE014F">
        <w:rPr>
          <w:i/>
          <w:iCs/>
        </w:rPr>
        <w:t>A</w:t>
      </w:r>
      <w:r w:rsidRPr="00FE014F">
        <w:rPr>
          <w:vertAlign w:val="subscript"/>
        </w:rPr>
        <w:t>net</w:t>
      </w:r>
      <w:r w:rsidRPr="00FE014F">
        <w:t>/</w:t>
      </w:r>
      <w:r w:rsidRPr="00FE014F">
        <w:rPr>
          <w:i/>
          <w:iCs/>
        </w:rPr>
        <w:t>C</w:t>
      </w:r>
      <w:r w:rsidRPr="00FE014F">
        <w:rPr>
          <w:vertAlign w:val="subscript"/>
        </w:rPr>
        <w:t>i</w:t>
      </w:r>
      <w:r w:rsidRPr="00FE014F">
        <w:t xml:space="preserve"> curves</w:t>
      </w:r>
      <w:r>
        <w:t xml:space="preserve"> following at least a 30-minute</w:t>
      </w:r>
      <w:r w:rsidR="00FF7D72">
        <w:t xml:space="preserve"> period of</w:t>
      </w:r>
      <w:r>
        <w:t xml:space="preserve"> darkness</w:t>
      </w:r>
      <w:r>
        <w:rPr>
          <w:color w:val="000000"/>
        </w:rPr>
        <w:t xml:space="preserve">. </w:t>
      </w:r>
      <w:r w:rsidRPr="00FE014F">
        <w:t xml:space="preserve">Measurements </w:t>
      </w:r>
      <w:r w:rsidRPr="00FE014F">
        <w:lastRenderedPageBreak/>
        <w:t xml:space="preserve">were collected on a 5-second log interval for 60 seconds after </w:t>
      </w:r>
      <w:r w:rsidR="00FF7D72">
        <w:t xml:space="preserve">the focal leaf </w:t>
      </w:r>
      <w:r w:rsidRPr="00FE014F">
        <w:t>stabiliz</w:t>
      </w:r>
      <w:r w:rsidR="00FF7D72">
        <w:t>ed</w:t>
      </w:r>
      <w:r w:rsidRPr="00FE014F">
        <w:t xml:space="preserve"> in a LI-6800 cuvette</w:t>
      </w:r>
      <w:r>
        <w:t xml:space="preserve"> set to a </w:t>
      </w:r>
      <w:r w:rsidRPr="00FE014F">
        <w:rPr>
          <w:color w:val="000000"/>
        </w:rPr>
        <w:t>500 mol s</w:t>
      </w:r>
      <w:r w:rsidRPr="00FE014F">
        <w:rPr>
          <w:color w:val="000000"/>
          <w:vertAlign w:val="superscript"/>
        </w:rPr>
        <w:t>-1</w:t>
      </w:r>
      <w:r>
        <w:rPr>
          <w:color w:val="000000"/>
        </w:rPr>
        <w:t xml:space="preserve"> flow rate</w:t>
      </w:r>
      <w:r w:rsidRPr="00FE014F">
        <w:rPr>
          <w:color w:val="000000"/>
        </w:rPr>
        <w:t>,</w:t>
      </w:r>
      <w:r>
        <w:rPr>
          <w:color w:val="000000"/>
        </w:rPr>
        <w:t xml:space="preserve"> 10,000 rpm mixing fan speed, 1.5</w:t>
      </w:r>
      <w:r w:rsidR="00800EAC">
        <w:rPr>
          <w:color w:val="000000"/>
        </w:rPr>
        <w:t xml:space="preserve"> </w:t>
      </w:r>
      <w:r>
        <w:rPr>
          <w:color w:val="000000"/>
        </w:rPr>
        <w:t xml:space="preserve">kPa </w:t>
      </w:r>
      <w:r w:rsidRPr="00FE014F">
        <w:rPr>
          <w:color w:val="000000"/>
        </w:rPr>
        <w:t>vapor pressure deficit, 25</w:t>
      </w:r>
      <w:r w:rsidRPr="00FE014F">
        <w:sym w:font="Symbol" w:char="F0B0"/>
      </w:r>
      <w:r w:rsidRPr="00FE014F">
        <w:t>C</w:t>
      </w:r>
      <w:r>
        <w:rPr>
          <w:color w:val="000000"/>
        </w:rPr>
        <w:t xml:space="preserve"> </w:t>
      </w:r>
      <w:r w:rsidRPr="00FE014F">
        <w:rPr>
          <w:color w:val="000000"/>
        </w:rPr>
        <w:t>leaf temperature</w:t>
      </w:r>
      <w:r>
        <w:rPr>
          <w:color w:val="000000"/>
        </w:rPr>
        <w:t xml:space="preserve">, and </w:t>
      </w:r>
      <w:r>
        <w:t>420</w:t>
      </w:r>
      <w:r w:rsidRPr="00740198">
        <w:rPr>
          <w:color w:val="000000"/>
        </w:rPr>
        <w:t xml:space="preserve"> </w:t>
      </w:r>
      <w:r w:rsidRPr="00FE014F">
        <w:rPr>
          <w:color w:val="000000"/>
        </w:rPr>
        <w:t>µmol mol</w:t>
      </w:r>
      <w:r w:rsidRPr="00FE014F">
        <w:rPr>
          <w:color w:val="000000"/>
          <w:vertAlign w:val="superscript"/>
        </w:rPr>
        <w:t>-1</w:t>
      </w:r>
      <w:r w:rsidRPr="00FE014F">
        <w:rPr>
          <w:color w:val="000000"/>
        </w:rPr>
        <w:t xml:space="preserve"> </w:t>
      </w:r>
      <w:r>
        <w:rPr>
          <w:color w:val="000000"/>
        </w:rPr>
        <w:t xml:space="preserve">reference </w:t>
      </w:r>
      <w:r>
        <w:t>CO</w:t>
      </w:r>
      <w:r>
        <w:rPr>
          <w:vertAlign w:val="subscript"/>
        </w:rPr>
        <w:t>2</w:t>
      </w:r>
      <w:r>
        <w:t xml:space="preserve"> concentration (regardless of CO</w:t>
      </w:r>
      <w:r>
        <w:rPr>
          <w:vertAlign w:val="subscript"/>
        </w:rPr>
        <w:t>2</w:t>
      </w:r>
      <w:r>
        <w:t xml:space="preserve"> treatment), with </w:t>
      </w:r>
      <w:r>
        <w:rPr>
          <w:color w:val="000000"/>
        </w:rPr>
        <w:t>incoming light radiation</w:t>
      </w:r>
      <w:r>
        <w:t xml:space="preserve"> set to </w:t>
      </w:r>
      <w:r w:rsidRPr="00FE014F">
        <w:t xml:space="preserve">0 </w:t>
      </w:r>
      <w:r w:rsidRPr="00FE014F">
        <w:rPr>
          <w:lang w:val="el-GR"/>
        </w:rPr>
        <w:t>μ</w:t>
      </w:r>
      <w:r w:rsidRPr="00FE014F">
        <w:t>mol m</w:t>
      </w:r>
      <w:r w:rsidRPr="00FE014F">
        <w:rPr>
          <w:vertAlign w:val="superscript"/>
        </w:rPr>
        <w:t>-2</w:t>
      </w:r>
      <w:r w:rsidRPr="00FE014F">
        <w:t xml:space="preserve"> s</w:t>
      </w:r>
      <w:r w:rsidRPr="00FE014F">
        <w:rPr>
          <w:vertAlign w:val="superscript"/>
        </w:rPr>
        <w:t>-1</w:t>
      </w:r>
      <w:r>
        <w:t xml:space="preserve">. </w:t>
      </w:r>
      <w:r w:rsidRPr="00FE014F">
        <w:t>A single dark respiration value was determined for each focal leaf by calculating the</w:t>
      </w:r>
      <w:r>
        <w:t xml:space="preserve"> mean dark respiration value </w:t>
      </w:r>
      <w:r w:rsidRPr="00FE014F">
        <w:t>across the logging interval.</w:t>
      </w:r>
    </w:p>
    <w:p w14:paraId="1B201018" w14:textId="77777777" w:rsidR="009F20B5" w:rsidRPr="00FE014F" w:rsidRDefault="009F20B5" w:rsidP="00DE2B27">
      <w:pPr>
        <w:spacing w:line="360" w:lineRule="auto"/>
      </w:pPr>
    </w:p>
    <w:p w14:paraId="38163200" w14:textId="77777777" w:rsidR="009F20B5" w:rsidRPr="00FE014F" w:rsidRDefault="009F20B5" w:rsidP="00DE2B27">
      <w:pPr>
        <w:spacing w:line="360" w:lineRule="auto"/>
      </w:pPr>
      <w:r w:rsidRPr="00FE014F">
        <w:rPr>
          <w:i/>
          <w:iCs/>
        </w:rPr>
        <w:t>Leaf trait measurements</w:t>
      </w:r>
    </w:p>
    <w:p w14:paraId="4688F634" w14:textId="459ECFAC" w:rsidR="009F20B5" w:rsidRDefault="009F20B5" w:rsidP="004C2592">
      <w:pPr>
        <w:autoSpaceDE w:val="0"/>
        <w:autoSpaceDN w:val="0"/>
        <w:adjustRightInd w:val="0"/>
        <w:spacing w:line="360" w:lineRule="auto"/>
        <w:rPr>
          <w:color w:val="000000"/>
        </w:rPr>
      </w:pPr>
      <w:r>
        <w:t xml:space="preserve">The focal leaf used to generate </w:t>
      </w:r>
      <w:r w:rsidRPr="00FE014F">
        <w:rPr>
          <w:i/>
          <w:iCs/>
        </w:rPr>
        <w:t>A</w:t>
      </w:r>
      <w:r w:rsidRPr="00FE014F">
        <w:rPr>
          <w:vertAlign w:val="subscript"/>
        </w:rPr>
        <w:t>net</w:t>
      </w:r>
      <w:r w:rsidRPr="00FE014F">
        <w:t>/</w:t>
      </w:r>
      <w:r w:rsidRPr="00FE014F">
        <w:rPr>
          <w:i/>
          <w:iCs/>
        </w:rPr>
        <w:t>C</w:t>
      </w:r>
      <w:r w:rsidRPr="00FE014F">
        <w:rPr>
          <w:vertAlign w:val="subscript"/>
        </w:rPr>
        <w:t>i</w:t>
      </w:r>
      <w:r w:rsidRPr="00FE014F">
        <w:t xml:space="preserve"> curves</w:t>
      </w:r>
      <w:r>
        <w:t xml:space="preserve"> and dark respiration measurements was harvested immediately following gas exchange measurements. </w:t>
      </w:r>
      <w:r w:rsidRPr="00FE014F">
        <w:rPr>
          <w:color w:val="000000"/>
        </w:rPr>
        <w:t xml:space="preserve">Images of each </w:t>
      </w:r>
      <w:r>
        <w:rPr>
          <w:color w:val="000000"/>
        </w:rPr>
        <w:t xml:space="preserve">focal </w:t>
      </w:r>
      <w:r w:rsidRPr="00FE014F">
        <w:rPr>
          <w:color w:val="000000"/>
        </w:rPr>
        <w:t xml:space="preserve">leaf were curated using a flat-bed scanner to determine wet leaf area using the 'LeafArea' R package </w:t>
      </w:r>
      <w:sdt>
        <w:sdtPr>
          <w:rPr>
            <w:color w:val="000000"/>
          </w:rPr>
          <w:tag w:val="MENDELEY_CITATION_v3_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"/>
          <w:id w:val="-257912172"/>
          <w:placeholder>
            <w:docPart w:val="4C771AFAED9EDD4580FC29BFC15B7EAC"/>
          </w:placeholder>
        </w:sdtPr>
        <w:sdtEndPr/>
        <w:sdtContent>
          <w:r w:rsidR="00BA7638" w:rsidRPr="00BA7638">
            <w:rPr>
              <w:color w:val="000000"/>
            </w:rPr>
            <w:t>(Katabuchi, 2015)</w:t>
          </w:r>
        </w:sdtContent>
      </w:sdt>
      <w:r w:rsidRPr="00FE014F">
        <w:rPr>
          <w:color w:val="000000"/>
        </w:rPr>
        <w:t xml:space="preserve">, which automates leaf area calculations using ImageJ software </w:t>
      </w:r>
      <w:sdt>
        <w:sdtPr>
          <w:rPr>
            <w:color w:val="000000"/>
          </w:rPr>
          <w:tag w:val="MENDELEY_CITATION_v3_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"/>
          <w:id w:val="878042873"/>
          <w:placeholder>
            <w:docPart w:val="4C771AFAED9EDD4580FC29BFC15B7EAC"/>
          </w:placeholder>
        </w:sdtPr>
        <w:sdtEndPr/>
        <w:sdtContent>
          <w:r w:rsidR="00BA7638" w:rsidRPr="00BA7638">
            <w:rPr>
              <w:color w:val="000000"/>
            </w:rPr>
            <w:t>(Schneider et al., 2012)</w:t>
          </w:r>
        </w:sdtContent>
      </w:sdt>
      <w:r w:rsidRPr="00FE014F">
        <w:rPr>
          <w:color w:val="000000"/>
        </w:rPr>
        <w:t>. Each leaf was dried at 65</w:t>
      </w:r>
      <w:r w:rsidRPr="00FE014F">
        <w:rPr>
          <w:rFonts w:ascii="Symbol" w:eastAsia="Symbol" w:hAnsi="Symbol" w:cs="Symbol"/>
          <w:color w:val="000000"/>
        </w:rPr>
        <w:t></w:t>
      </w:r>
      <w:r w:rsidRPr="00FE014F">
        <w:rPr>
          <w:color w:val="000000"/>
        </w:rPr>
        <w:t>C for at least 48 hours, and subsequently weighed and ground until homogenized. Leaf mass per area (</w:t>
      </w:r>
      <w:r w:rsidRPr="00FE014F">
        <w:rPr>
          <w:i/>
          <w:iCs/>
          <w:color w:val="000000"/>
        </w:rPr>
        <w:t>M</w:t>
      </w:r>
      <w:r w:rsidRPr="00FE014F">
        <w:rPr>
          <w:color w:val="000000"/>
          <w:vertAlign w:val="subscript"/>
        </w:rPr>
        <w:t>area</w:t>
      </w:r>
      <w:r w:rsidRPr="00FE014F">
        <w:rPr>
          <w:color w:val="000000"/>
        </w:rPr>
        <w:t>; g m</w:t>
      </w:r>
      <w:r w:rsidRPr="00FE014F">
        <w:rPr>
          <w:color w:val="000000"/>
          <w:vertAlign w:val="superscript"/>
        </w:rPr>
        <w:t>-2</w:t>
      </w:r>
      <w:r w:rsidRPr="00FE014F">
        <w:rPr>
          <w:color w:val="000000"/>
        </w:rPr>
        <w:t xml:space="preserve">) was calculated as the ratio of dry leaf biomass to fresh leaf area. </w:t>
      </w:r>
      <w:r>
        <w:rPr>
          <w:color w:val="000000"/>
        </w:rPr>
        <w:t>L</w:t>
      </w:r>
      <w:r w:rsidRPr="00FE014F">
        <w:rPr>
          <w:color w:val="000000"/>
        </w:rPr>
        <w:t>eaf nitrogen content</w:t>
      </w:r>
      <w:r w:rsidRPr="00FE014F">
        <w:t xml:space="preserve"> (</w:t>
      </w:r>
      <w:r w:rsidRPr="00FE014F">
        <w:rPr>
          <w:i/>
          <w:iCs/>
        </w:rPr>
        <w:t>N</w:t>
      </w:r>
      <w:r w:rsidRPr="00FE014F">
        <w:rPr>
          <w:vertAlign w:val="subscript"/>
        </w:rPr>
        <w:t>mass</w:t>
      </w:r>
      <w:r w:rsidRPr="00FE014F">
        <w:t>; g</w:t>
      </w:r>
      <w:r w:rsidR="001B6725">
        <w:t>N</w:t>
      </w:r>
      <w:r w:rsidRPr="00FE014F">
        <w:t xml:space="preserve"> g</w:t>
      </w:r>
      <w:r w:rsidRPr="00FE014F">
        <w:rPr>
          <w:vertAlign w:val="superscript"/>
        </w:rPr>
        <w:t>-1</w:t>
      </w:r>
      <w:r w:rsidRPr="00FE014F">
        <w:t>)</w:t>
      </w:r>
      <w:r>
        <w:t xml:space="preserve"> was quantified using a subsample of ground and homogenized leaf tissue </w:t>
      </w:r>
      <w:r w:rsidRPr="00FE014F">
        <w:rPr>
          <w:color w:val="000000"/>
        </w:rPr>
        <w:t>through elemental combustion analysis (Costech-4010, Costech, Inc., Valencia, CA, USA)</w:t>
      </w:r>
      <w:r>
        <w:rPr>
          <w:color w:val="000000"/>
        </w:rPr>
        <w:t xml:space="preserve">. Subsamples of ground and homogenized leaf tissue were sent to </w:t>
      </w:r>
      <w:r w:rsidRPr="00FE014F">
        <w:rPr>
          <w:color w:val="000000"/>
        </w:rPr>
        <w:t>the University of California-Davis Stable Isotope Facility to determine leaf</w:t>
      </w:r>
      <w:r>
        <w:rPr>
          <w:color w:val="000000"/>
        </w:rPr>
        <w:t xml:space="preserve"> </w:t>
      </w:r>
      <w:r w:rsidRPr="00FE014F">
        <w:rPr>
          <w:color w:val="000000"/>
          <w:lang w:val="el-GR"/>
        </w:rPr>
        <w:t>δ</w:t>
      </w:r>
      <w:r w:rsidRPr="00FE014F">
        <w:rPr>
          <w:color w:val="000000"/>
          <w:vertAlign w:val="superscript"/>
        </w:rPr>
        <w:t>1</w:t>
      </w:r>
      <w:r>
        <w:rPr>
          <w:color w:val="000000"/>
          <w:vertAlign w:val="superscript"/>
        </w:rPr>
        <w:t>3</w:t>
      </w:r>
      <w:r>
        <w:rPr>
          <w:color w:val="000000"/>
        </w:rPr>
        <w:t>C and</w:t>
      </w:r>
      <w:r w:rsidRPr="00FE014F">
        <w:rPr>
          <w:color w:val="000000"/>
        </w:rPr>
        <w:t xml:space="preserve"> </w:t>
      </w:r>
      <w:r w:rsidRPr="00FE014F">
        <w:rPr>
          <w:color w:val="000000"/>
          <w:lang w:val="el-GR"/>
        </w:rPr>
        <w:t>δ</w:t>
      </w:r>
      <w:r w:rsidRPr="00FE014F">
        <w:rPr>
          <w:color w:val="000000"/>
          <w:vertAlign w:val="superscript"/>
        </w:rPr>
        <w:t>15</w:t>
      </w:r>
      <w:r w:rsidRPr="00FE014F">
        <w:rPr>
          <w:color w:val="000000"/>
        </w:rPr>
        <w:t>N. Leaf nitrogen content per unit leaf area (</w:t>
      </w:r>
      <w:r w:rsidRPr="00FE014F">
        <w:rPr>
          <w:i/>
          <w:color w:val="000000"/>
        </w:rPr>
        <w:t>N</w:t>
      </w:r>
      <w:r w:rsidRPr="00FE014F">
        <w:rPr>
          <w:iCs/>
          <w:color w:val="000000"/>
          <w:vertAlign w:val="subscript"/>
        </w:rPr>
        <w:t>area</w:t>
      </w:r>
      <w:r w:rsidRPr="00FE014F">
        <w:rPr>
          <w:color w:val="000000"/>
        </w:rPr>
        <w:t>; gN m</w:t>
      </w:r>
      <w:r w:rsidRPr="00FE014F">
        <w:rPr>
          <w:color w:val="000000"/>
          <w:vertAlign w:val="superscript"/>
        </w:rPr>
        <w:t>-2</w:t>
      </w:r>
      <w:r w:rsidRPr="00FE014F">
        <w:rPr>
          <w:color w:val="000000"/>
        </w:rPr>
        <w:t>) was calculated by multiplying</w:t>
      </w:r>
      <w:r w:rsidRPr="00FE014F">
        <w:rPr>
          <w:i/>
          <w:iCs/>
        </w:rPr>
        <w:t xml:space="preserve"> N</w:t>
      </w:r>
      <w:r w:rsidRPr="00FE014F">
        <w:rPr>
          <w:vertAlign w:val="subscript"/>
        </w:rPr>
        <w:t>mass</w:t>
      </w:r>
      <w:r w:rsidRPr="00FE014F">
        <w:rPr>
          <w:color w:val="000000"/>
        </w:rPr>
        <w:t xml:space="preserve"> and </w:t>
      </w:r>
      <w:r w:rsidRPr="00FE014F">
        <w:rPr>
          <w:i/>
          <w:iCs/>
          <w:color w:val="000000"/>
        </w:rPr>
        <w:t>M</w:t>
      </w:r>
      <w:r w:rsidRPr="00FE014F">
        <w:rPr>
          <w:color w:val="000000"/>
          <w:vertAlign w:val="subscript"/>
        </w:rPr>
        <w:t>area</w:t>
      </w:r>
      <w:r w:rsidRPr="00FE014F">
        <w:rPr>
          <w:color w:val="000000"/>
        </w:rPr>
        <w:t>.</w:t>
      </w:r>
      <w:r>
        <w:rPr>
          <w:color w:val="000000"/>
        </w:rPr>
        <w:t xml:space="preserve"> </w:t>
      </w:r>
    </w:p>
    <w:p w14:paraId="0F59F851" w14:textId="061E425C" w:rsidR="009F20B5" w:rsidRDefault="009F20B5" w:rsidP="00EA79A6">
      <w:pPr>
        <w:autoSpaceDE w:val="0"/>
        <w:autoSpaceDN w:val="0"/>
        <w:adjustRightInd w:val="0"/>
        <w:spacing w:line="360" w:lineRule="auto"/>
        <w:ind w:firstLine="720"/>
        <w:rPr>
          <w:color w:val="000000"/>
        </w:rPr>
      </w:pPr>
      <w:r>
        <w:rPr>
          <w:color w:val="000000"/>
        </w:rPr>
        <w:t>We estimated the time-integrated ratio of leaf intercellular CO</w:t>
      </w:r>
      <w:r>
        <w:rPr>
          <w:color w:val="000000"/>
          <w:vertAlign w:val="subscript"/>
        </w:rPr>
        <w:t>2</w:t>
      </w:r>
      <w:r>
        <w:rPr>
          <w:color w:val="000000"/>
        </w:rPr>
        <w:t xml:space="preserve"> concentration to atmospheric CO</w:t>
      </w:r>
      <w:r>
        <w:rPr>
          <w:color w:val="000000"/>
          <w:vertAlign w:val="subscript"/>
        </w:rPr>
        <w:t>2</w:t>
      </w:r>
      <w:r>
        <w:rPr>
          <w:color w:val="000000"/>
        </w:rPr>
        <w:t xml:space="preserve"> concentration (</w:t>
      </w:r>
      <w:r w:rsidRPr="00EA79A6">
        <w:rPr>
          <w:i/>
          <w:iCs/>
          <w:color w:val="000000"/>
          <w:lang w:val="el-GR"/>
        </w:rPr>
        <w:t>χ</w:t>
      </w:r>
      <w:r>
        <w:rPr>
          <w:color w:val="000000"/>
        </w:rPr>
        <w:t xml:space="preserve">, unitless) using leaf </w:t>
      </w:r>
      <w:r w:rsidRPr="00FE014F">
        <w:rPr>
          <w:color w:val="000000"/>
          <w:lang w:val="el-GR"/>
        </w:rPr>
        <w:t>δ</w:t>
      </w:r>
      <w:r w:rsidRPr="00FE014F">
        <w:rPr>
          <w:color w:val="000000"/>
          <w:vertAlign w:val="superscript"/>
        </w:rPr>
        <w:t>1</w:t>
      </w:r>
      <w:r>
        <w:rPr>
          <w:color w:val="000000"/>
          <w:vertAlign w:val="superscript"/>
        </w:rPr>
        <w:t>3</w:t>
      </w:r>
      <w:r>
        <w:rPr>
          <w:color w:val="000000"/>
        </w:rPr>
        <w:t xml:space="preserve">C and chamber air </w:t>
      </w:r>
      <w:r w:rsidRPr="00FE014F">
        <w:rPr>
          <w:color w:val="000000"/>
          <w:lang w:val="el-GR"/>
        </w:rPr>
        <w:t>δ</w:t>
      </w:r>
      <w:r w:rsidRPr="00FE014F">
        <w:rPr>
          <w:color w:val="000000"/>
          <w:vertAlign w:val="superscript"/>
        </w:rPr>
        <w:t>1</w:t>
      </w:r>
      <w:r>
        <w:rPr>
          <w:color w:val="000000"/>
          <w:vertAlign w:val="superscript"/>
        </w:rPr>
        <w:t>3</w:t>
      </w:r>
      <w:r>
        <w:rPr>
          <w:color w:val="000000"/>
        </w:rPr>
        <w:t xml:space="preserve">C following equations from </w:t>
      </w:r>
      <w:sdt>
        <w:sdtPr>
          <w:rPr>
            <w:color w:val="000000"/>
          </w:rPr>
          <w:tag w:val="MENDELEY_CITATION_v3_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"/>
          <w:id w:val="-926334967"/>
          <w:placeholder>
            <w:docPart w:val="4C771AFAED9EDD4580FC29BFC15B7EAC"/>
          </w:placeholder>
        </w:sdtPr>
        <w:sdtEndPr/>
        <w:sdtContent>
          <w:r w:rsidR="00BA7638" w:rsidRPr="00BA7638">
            <w:rPr>
              <w:color w:val="000000"/>
            </w:rPr>
            <w:t>Farquhar et al. (1989)</w:t>
          </w:r>
        </w:sdtContent>
      </w:sdt>
      <w:r>
        <w:rPr>
          <w:color w:val="000000"/>
        </w:rPr>
        <w:t>:</w:t>
      </w:r>
    </w:p>
    <w:p w14:paraId="09980396" w14:textId="77777777" w:rsidR="009F20B5" w:rsidRDefault="009F20B5" w:rsidP="00AA3FD0">
      <w:pPr>
        <w:autoSpaceDE w:val="0"/>
        <w:autoSpaceDN w:val="0"/>
        <w:adjustRightInd w:val="0"/>
        <w:spacing w:line="360" w:lineRule="auto"/>
        <w:rPr>
          <w:color w:val="000000"/>
        </w:rPr>
      </w:pPr>
      <m:oMath>
        <m:r>
          <w:rPr>
            <w:rFonts w:ascii="Cambria Math" w:hAnsi="Cambria Math"/>
            <w:color w:val="000000"/>
          </w:rPr>
          <m:t>χ=</m:t>
        </m:r>
        <m:f>
          <m:fPr>
            <m:ctrlPr>
              <w:rPr>
                <w:rFonts w:ascii="Cambria Math" w:hAnsi="Cambria Math"/>
                <w:i/>
                <w:color w:val="000000"/>
              </w:rPr>
            </m:ctrlPr>
          </m:fPr>
          <m:num>
            <m:sSup>
              <m:sSupPr>
                <m:ctrlPr>
                  <w:rPr>
                    <w:rFonts w:ascii="Cambria Math" w:hAnsi="Cambria Math"/>
                    <w:i/>
                    <w:color w:val="000000"/>
                  </w:rPr>
                </m:ctrlPr>
              </m:sSupPr>
              <m:e>
                <m:r>
                  <w:rPr>
                    <w:rFonts w:ascii="Cambria Math" w:hAnsi="Cambria Math"/>
                    <w:color w:val="000000"/>
                    <w:lang w:val="el-GR"/>
                  </w:rPr>
                  <m:t>Δ</m:t>
                </m:r>
              </m:e>
              <m:sup>
                <m:r>
                  <w:rPr>
                    <w:rFonts w:ascii="Cambria Math" w:hAnsi="Cambria Math"/>
                    <w:color w:val="000000"/>
                  </w:rPr>
                  <m:t>13</m:t>
                </m:r>
              </m:sup>
            </m:sSup>
            <m:r>
              <w:rPr>
                <w:rFonts w:ascii="Cambria Math" w:hAnsi="Cambria Math"/>
                <w:color w:val="000000"/>
              </w:rPr>
              <m:t>C-a</m:t>
            </m:r>
          </m:num>
          <m:den>
            <m:r>
              <w:rPr>
                <w:rFonts w:ascii="Cambria Math" w:hAnsi="Cambria Math"/>
                <w:color w:val="000000"/>
              </w:rPr>
              <m:t>b-a</m:t>
            </m:r>
          </m:den>
        </m:f>
      </m:oMath>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t>(1)</w:t>
      </w:r>
    </w:p>
    <w:p w14:paraId="27CE41E6" w14:textId="77777777" w:rsidR="009F20B5" w:rsidRDefault="009F20B5" w:rsidP="00AA3FD0">
      <w:pPr>
        <w:autoSpaceDE w:val="0"/>
        <w:autoSpaceDN w:val="0"/>
        <w:adjustRightInd w:val="0"/>
        <w:spacing w:line="360" w:lineRule="auto"/>
        <w:rPr>
          <w:color w:val="000000"/>
        </w:rPr>
      </w:pPr>
      <w:r>
        <w:rPr>
          <w:color w:val="000000"/>
        </w:rPr>
        <w:t xml:space="preserve">where </w:t>
      </w:r>
      <w:r>
        <w:rPr>
          <w:color w:val="000000"/>
          <w:lang w:val="el-GR"/>
        </w:rPr>
        <w:t>Δ</w:t>
      </w:r>
      <w:r>
        <w:rPr>
          <w:color w:val="000000"/>
          <w:vertAlign w:val="superscript"/>
        </w:rPr>
        <w:t>13</w:t>
      </w:r>
      <w:r>
        <w:rPr>
          <w:color w:val="000000"/>
        </w:rPr>
        <w:t xml:space="preserve">C represents the relative difference between leaf </w:t>
      </w:r>
      <w:r w:rsidRPr="00771C52">
        <w:rPr>
          <w:color w:val="000000"/>
        </w:rPr>
        <w:t>δ</w:t>
      </w:r>
      <w:r w:rsidRPr="00771C52">
        <w:rPr>
          <w:color w:val="000000"/>
          <w:vertAlign w:val="superscript"/>
        </w:rPr>
        <w:t>13</w:t>
      </w:r>
      <w:r w:rsidRPr="00771C52">
        <w:rPr>
          <w:color w:val="000000"/>
        </w:rPr>
        <w:t>C</w:t>
      </w:r>
      <w:r>
        <w:rPr>
          <w:color w:val="000000"/>
        </w:rPr>
        <w:t xml:space="preserve"> (</w:t>
      </w:r>
      <w:r w:rsidRPr="00771C52">
        <w:rPr>
          <w:color w:val="000000"/>
        </w:rPr>
        <w:t>‰</w:t>
      </w:r>
      <w:r>
        <w:rPr>
          <w:color w:val="000000"/>
        </w:rPr>
        <w:t xml:space="preserve">) and air </w:t>
      </w:r>
      <w:r w:rsidRPr="00771C52">
        <w:rPr>
          <w:color w:val="000000"/>
        </w:rPr>
        <w:t>δ</w:t>
      </w:r>
      <w:r w:rsidRPr="00771C52">
        <w:rPr>
          <w:color w:val="000000"/>
          <w:vertAlign w:val="superscript"/>
        </w:rPr>
        <w:t>13</w:t>
      </w:r>
      <w:r w:rsidRPr="00771C52">
        <w:rPr>
          <w:color w:val="000000"/>
        </w:rPr>
        <w:t>C</w:t>
      </w:r>
      <w:r>
        <w:rPr>
          <w:color w:val="000000"/>
        </w:rPr>
        <w:t xml:space="preserve"> (</w:t>
      </w:r>
      <w:r w:rsidRPr="00771C52">
        <w:rPr>
          <w:color w:val="000000"/>
        </w:rPr>
        <w:t>‰</w:t>
      </w:r>
      <w:r>
        <w:rPr>
          <w:color w:val="000000"/>
        </w:rPr>
        <w:t>), and is calculated as:</w:t>
      </w:r>
    </w:p>
    <w:p w14:paraId="2EC2D512" w14:textId="77777777" w:rsidR="009F20B5" w:rsidRDefault="00F10394" w:rsidP="00AA3FD0">
      <w:pPr>
        <w:autoSpaceDE w:val="0"/>
        <w:autoSpaceDN w:val="0"/>
        <w:adjustRightInd w:val="0"/>
        <w:spacing w:line="360" w:lineRule="auto"/>
        <w:rPr>
          <w:color w:val="000000"/>
        </w:rPr>
      </w:pPr>
      <m:oMath>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r>
          <w:rPr>
            <w:rFonts w:ascii="Cambria Math" w:hAnsi="Cambria Math"/>
            <w:color w:val="000000"/>
          </w:rPr>
          <m:t>C</m:t>
        </m:r>
        <m:r>
          <w:rPr>
            <w:rFonts w:ascii="Cambria Math" w:hAnsi="Cambria Math"/>
            <w:color w:val="000000"/>
          </w:rPr>
          <m:t>=</m:t>
        </m:r>
        <m:f>
          <m:fPr>
            <m:ctrlPr>
              <w:rPr>
                <w:rFonts w:ascii="Cambria Math" w:hAnsi="Cambria Math"/>
                <w:i/>
                <w:color w:val="000000"/>
                <w:lang w:val="el-GR"/>
              </w:rPr>
            </m:ctrlPr>
          </m:fPr>
          <m:num>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air</m:t>
                </m:r>
              </m:sub>
            </m:sSub>
            <m:r>
              <w:rPr>
                <w:rFonts w:ascii="Cambria Math" w:hAnsi="Cambria Math"/>
                <w:color w:val="000000"/>
              </w:rPr>
              <m:t>-</m:t>
            </m:r>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leaf</m:t>
                </m:r>
              </m:sub>
            </m:sSub>
          </m:num>
          <m:den>
            <m:r>
              <w:rPr>
                <w:rFonts w:ascii="Cambria Math" w:hAnsi="Cambria Math"/>
                <w:color w:val="000000"/>
              </w:rPr>
              <m:t>1+</m:t>
            </m:r>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leaf</m:t>
                </m:r>
              </m:sub>
            </m:sSub>
          </m:den>
        </m:f>
      </m:oMath>
      <w:r w:rsidR="009F20B5" w:rsidRPr="000A7D4E">
        <w:rPr>
          <w:iCs/>
          <w:color w:val="000000"/>
        </w:rPr>
        <w:tab/>
      </w:r>
      <w:r w:rsidR="009F20B5" w:rsidRPr="000A7D4E">
        <w:rPr>
          <w:iCs/>
          <w:color w:val="000000"/>
        </w:rPr>
        <w:tab/>
      </w:r>
      <w:r w:rsidR="009F20B5" w:rsidRPr="000A7D4E">
        <w:rPr>
          <w:iCs/>
          <w:color w:val="000000"/>
        </w:rPr>
        <w:tab/>
      </w:r>
      <w:r w:rsidR="009F20B5" w:rsidRPr="000A7D4E">
        <w:rPr>
          <w:iCs/>
          <w:color w:val="000000"/>
        </w:rPr>
        <w:tab/>
      </w:r>
      <w:r w:rsidR="009F20B5" w:rsidRPr="000A7D4E">
        <w:rPr>
          <w:iCs/>
          <w:color w:val="000000"/>
        </w:rPr>
        <w:tab/>
      </w:r>
      <w:r w:rsidR="009F20B5" w:rsidRPr="000A7D4E">
        <w:rPr>
          <w:iCs/>
          <w:color w:val="000000"/>
        </w:rPr>
        <w:tab/>
      </w:r>
      <w:r w:rsidR="009F20B5" w:rsidRPr="000A7D4E">
        <w:rPr>
          <w:iCs/>
          <w:color w:val="000000"/>
        </w:rPr>
        <w:tab/>
      </w:r>
      <w:r w:rsidR="009F20B5" w:rsidRPr="000A7D4E">
        <w:rPr>
          <w:iCs/>
          <w:color w:val="000000"/>
        </w:rPr>
        <w:tab/>
      </w:r>
      <w:r w:rsidR="009F20B5">
        <w:rPr>
          <w:iCs/>
          <w:color w:val="000000"/>
        </w:rPr>
        <w:tab/>
        <w:t>(2)</w:t>
      </w:r>
    </w:p>
    <w:p w14:paraId="0374D614" w14:textId="09FABC0B" w:rsidR="009F20B5" w:rsidRPr="00800EAC" w:rsidRDefault="009F20B5" w:rsidP="004C2592">
      <w:pPr>
        <w:autoSpaceDE w:val="0"/>
        <w:autoSpaceDN w:val="0"/>
        <w:adjustRightInd w:val="0"/>
        <w:spacing w:line="360" w:lineRule="auto"/>
        <w:rPr>
          <w:color w:val="000000"/>
        </w:rPr>
      </w:pPr>
      <w:r w:rsidRPr="00E00B94">
        <w:rPr>
          <w:color w:val="000000"/>
        </w:rPr>
        <w:t xml:space="preserve">where </w:t>
      </w:r>
      <w:r w:rsidRPr="00E00B94">
        <w:rPr>
          <w:color w:val="000000"/>
          <w:lang w:val="el-GR"/>
        </w:rPr>
        <w:t>δ</w:t>
      </w:r>
      <w:r w:rsidRPr="00E00B94">
        <w:rPr>
          <w:color w:val="000000"/>
          <w:vertAlign w:val="superscript"/>
        </w:rPr>
        <w:t>13</w:t>
      </w:r>
      <w:r w:rsidRPr="00E00B94">
        <w:rPr>
          <w:color w:val="000000"/>
        </w:rPr>
        <w:t>C</w:t>
      </w:r>
      <w:r w:rsidRPr="00E00B94">
        <w:rPr>
          <w:color w:val="000000"/>
          <w:vertAlign w:val="subscript"/>
        </w:rPr>
        <w:t>air</w:t>
      </w:r>
      <w:r w:rsidRPr="00E00B94">
        <w:rPr>
          <w:color w:val="000000"/>
        </w:rPr>
        <w:t xml:space="preserve"> </w:t>
      </w:r>
      <w:r>
        <w:rPr>
          <w:color w:val="000000"/>
        </w:rPr>
        <w:t xml:space="preserve">is the chamber air </w:t>
      </w:r>
      <w:r w:rsidRPr="00FE014F">
        <w:rPr>
          <w:color w:val="000000"/>
          <w:lang w:val="el-GR"/>
        </w:rPr>
        <w:t>δ</w:t>
      </w:r>
      <w:r w:rsidRPr="00FE014F">
        <w:rPr>
          <w:color w:val="000000"/>
          <w:vertAlign w:val="superscript"/>
        </w:rPr>
        <w:t>1</w:t>
      </w:r>
      <w:r>
        <w:rPr>
          <w:color w:val="000000"/>
          <w:vertAlign w:val="superscript"/>
        </w:rPr>
        <w:t>3</w:t>
      </w:r>
      <w:r>
        <w:rPr>
          <w:color w:val="000000"/>
        </w:rPr>
        <w:t xml:space="preserve">C fractionation, </w:t>
      </w:r>
      <w:r w:rsidRPr="002363D4">
        <w:rPr>
          <w:i/>
          <w:iCs/>
          <w:color w:val="000000"/>
        </w:rPr>
        <w:t>a</w:t>
      </w:r>
      <w:r>
        <w:rPr>
          <w:color w:val="000000"/>
        </w:rPr>
        <w:t xml:space="preserve"> represents the fractionation between </w:t>
      </w:r>
      <w:r>
        <w:rPr>
          <w:color w:val="000000"/>
          <w:vertAlign w:val="superscript"/>
        </w:rPr>
        <w:t>12</w:t>
      </w:r>
      <w:r>
        <w:rPr>
          <w:color w:val="000000"/>
        </w:rPr>
        <w:t xml:space="preserve">C and </w:t>
      </w:r>
      <w:r>
        <w:rPr>
          <w:color w:val="000000"/>
          <w:vertAlign w:val="superscript"/>
        </w:rPr>
        <w:t>13</w:t>
      </w:r>
      <w:r>
        <w:rPr>
          <w:color w:val="000000"/>
        </w:rPr>
        <w:t>C due to diffusion in air, assumed to be 4.4</w:t>
      </w:r>
      <w:r w:rsidRPr="00771C52">
        <w:rPr>
          <w:color w:val="000000"/>
        </w:rPr>
        <w:t>‰</w:t>
      </w:r>
      <w:r>
        <w:rPr>
          <w:color w:val="000000"/>
        </w:rPr>
        <w:t xml:space="preserve">, and </w:t>
      </w:r>
      <w:r>
        <w:rPr>
          <w:i/>
          <w:iCs/>
          <w:color w:val="000000"/>
        </w:rPr>
        <w:t>b</w:t>
      </w:r>
      <w:r>
        <w:rPr>
          <w:color w:val="000000"/>
        </w:rPr>
        <w:t xml:space="preserve"> represents the fractionation caused by Rubisco carboxylation, assumed to be 27</w:t>
      </w:r>
      <w:r w:rsidRPr="00771C52">
        <w:rPr>
          <w:color w:val="000000"/>
        </w:rPr>
        <w:t>‰</w:t>
      </w:r>
      <w:r>
        <w:rPr>
          <w:color w:val="000000"/>
        </w:rPr>
        <w:t xml:space="preserve"> </w:t>
      </w:r>
      <w:sdt>
        <w:sdtPr>
          <w:rPr>
            <w:color w:val="000000"/>
          </w:rPr>
          <w:tag w:val="MENDELEY_CITATION_v3_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"/>
          <w:id w:val="1632282006"/>
          <w:placeholder>
            <w:docPart w:val="DefaultPlaceholder_-1854013440"/>
          </w:placeholder>
        </w:sdtPr>
        <w:sdtEndPr/>
        <w:sdtContent>
          <w:r w:rsidR="00BA7638" w:rsidRPr="00BA7638">
            <w:rPr>
              <w:color w:val="000000"/>
            </w:rPr>
            <w:t>(Farquhar et al., 1989)</w:t>
          </w:r>
        </w:sdtContent>
      </w:sdt>
      <w:r>
        <w:rPr>
          <w:color w:val="000000"/>
        </w:rPr>
        <w:t>.</w:t>
      </w:r>
    </w:p>
    <w:p w14:paraId="34457C22" w14:textId="77777777" w:rsidR="009F20B5" w:rsidRDefault="009F20B5" w:rsidP="00DE2B27">
      <w:pPr>
        <w:autoSpaceDE w:val="0"/>
        <w:autoSpaceDN w:val="0"/>
        <w:adjustRightInd w:val="0"/>
        <w:spacing w:line="360" w:lineRule="auto"/>
        <w:rPr>
          <w:color w:val="000000"/>
        </w:rPr>
      </w:pPr>
    </w:p>
    <w:p w14:paraId="68B7E709" w14:textId="77777777" w:rsidR="009F20B5" w:rsidRPr="0067614B" w:rsidRDefault="009F20B5" w:rsidP="00DE2B27">
      <w:pPr>
        <w:autoSpaceDE w:val="0"/>
        <w:autoSpaceDN w:val="0"/>
        <w:adjustRightInd w:val="0"/>
        <w:spacing w:line="360" w:lineRule="auto"/>
        <w:rPr>
          <w:color w:val="000000"/>
        </w:rPr>
      </w:pPr>
      <w:r>
        <w:rPr>
          <w:i/>
          <w:iCs/>
          <w:color w:val="000000"/>
        </w:rPr>
        <w:lastRenderedPageBreak/>
        <w:t>Chlorophyll extractions</w:t>
      </w:r>
    </w:p>
    <w:p w14:paraId="7227376E" w14:textId="20570080" w:rsidR="009F20B5" w:rsidRPr="0067614B" w:rsidRDefault="009F20B5" w:rsidP="00F77E0B">
      <w:pPr>
        <w:autoSpaceDE w:val="0"/>
        <w:autoSpaceDN w:val="0"/>
        <w:adjustRightInd w:val="0"/>
        <w:spacing w:line="360" w:lineRule="auto"/>
      </w:pPr>
      <w:r>
        <w:rPr>
          <w:color w:val="000000"/>
        </w:rPr>
        <w:t xml:space="preserve">Chlorophyll content was extracted from a second leaf in the same trifoliate leaf set as the focal leaf used to generate </w:t>
      </w:r>
      <w:r w:rsidRPr="00FE014F">
        <w:rPr>
          <w:i/>
          <w:iCs/>
        </w:rPr>
        <w:t>A</w:t>
      </w:r>
      <w:r w:rsidRPr="00FE014F">
        <w:rPr>
          <w:vertAlign w:val="subscript"/>
        </w:rPr>
        <w:t>net</w:t>
      </w:r>
      <w:r w:rsidRPr="00FE014F">
        <w:t>/</w:t>
      </w:r>
      <w:r w:rsidRPr="00FE014F">
        <w:rPr>
          <w:i/>
          <w:iCs/>
        </w:rPr>
        <w:t>C</w:t>
      </w:r>
      <w:r w:rsidRPr="00FE014F">
        <w:rPr>
          <w:vertAlign w:val="subscript"/>
        </w:rPr>
        <w:t>i</w:t>
      </w:r>
      <w:r w:rsidRPr="00FE014F">
        <w:t xml:space="preserve"> curves</w:t>
      </w:r>
      <w:r>
        <w:t xml:space="preserve">. </w:t>
      </w:r>
      <w:r w:rsidR="000E3820">
        <w:t>A</w:t>
      </w:r>
      <w:r>
        <w:t xml:space="preserve"> cork borer was used to punch between 3 and 5 0.6 cm</w:t>
      </w:r>
      <w:r>
        <w:rPr>
          <w:vertAlign w:val="superscript"/>
        </w:rPr>
        <w:t>2</w:t>
      </w:r>
      <w:r>
        <w:t xml:space="preserve"> disks from the leaf. Separate images of each punched leaf and set of leaf disks were curated using a flat-bed scanner to determine wet leaf area, again quantified using the </w:t>
      </w:r>
      <w:r w:rsidRPr="00FE014F">
        <w:rPr>
          <w:color w:val="000000"/>
        </w:rPr>
        <w:t xml:space="preserve">'LeafArea' R package </w:t>
      </w:r>
      <w:sdt>
        <w:sdtPr>
          <w:rPr>
            <w:color w:val="000000"/>
          </w:rPr>
          <w:tag w:val="MENDELEY_CITATION_v3_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"/>
          <w:id w:val="1913809131"/>
          <w:placeholder>
            <w:docPart w:val="4C771AFAED9EDD4580FC29BFC15B7EAC"/>
          </w:placeholder>
        </w:sdtPr>
        <w:sdtEndPr/>
        <w:sdtContent>
          <w:r w:rsidR="00BA7638" w:rsidRPr="00BA7638">
            <w:rPr>
              <w:color w:val="000000"/>
            </w:rPr>
            <w:t>(Katabuchi, 2015)</w:t>
          </w:r>
        </w:sdtContent>
      </w:sdt>
      <w:r>
        <w:rPr>
          <w:color w:val="000000"/>
        </w:rPr>
        <w:t>. The punched leaf was dried and weighed after at least 65</w:t>
      </w:r>
      <w:r w:rsidRPr="00FE014F">
        <w:sym w:font="Symbol" w:char="F0B0"/>
      </w:r>
      <w:r w:rsidRPr="00FE014F">
        <w:t>C</w:t>
      </w:r>
      <w:r>
        <w:t xml:space="preserve"> in the drying oven to determine </w:t>
      </w:r>
      <w:r>
        <w:rPr>
          <w:i/>
          <w:iCs/>
        </w:rPr>
        <w:t>M</w:t>
      </w:r>
      <w:r>
        <w:rPr>
          <w:vertAlign w:val="subscript"/>
        </w:rPr>
        <w:t>area</w:t>
      </w:r>
      <w:r>
        <w:t xml:space="preserve"> of the chlorophyll leaf.</w:t>
      </w:r>
    </w:p>
    <w:p w14:paraId="65867E21" w14:textId="28C0AD62" w:rsidR="009F20B5" w:rsidRPr="00553FA0" w:rsidRDefault="009F20B5" w:rsidP="000E3820">
      <w:pPr>
        <w:autoSpaceDE w:val="0"/>
        <w:autoSpaceDN w:val="0"/>
        <w:adjustRightInd w:val="0"/>
        <w:spacing w:line="360" w:lineRule="auto"/>
        <w:ind w:firstLine="720"/>
        <w:rPr>
          <w:color w:val="000000" w:themeColor="text1"/>
        </w:rPr>
      </w:pPr>
      <w:r>
        <w:rPr>
          <w:color w:val="000000"/>
        </w:rPr>
        <w:t>Leaf disks were shuttled into a test tube containing 10mL dimethyl sulfoxide, vortexed, and incubated at 65</w:t>
      </w:r>
      <w:r>
        <w:rPr>
          <w:color w:val="000000"/>
        </w:rPr>
        <w:sym w:font="Symbol" w:char="F0B0"/>
      </w:r>
      <w:r>
        <w:rPr>
          <w:color w:val="000000"/>
        </w:rPr>
        <w:t xml:space="preserve">C for 120 minutes </w:t>
      </w:r>
      <w:sdt>
        <w:sdtPr>
          <w:rPr>
            <w:color w:val="000000"/>
          </w:rPr>
          <w:tag w:val="MENDELEY_CITATION_v3_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"/>
          <w:id w:val="1484813594"/>
          <w:placeholder>
            <w:docPart w:val="4C771AFAED9EDD4580FC29BFC15B7EAC"/>
          </w:placeholder>
        </w:sdtPr>
        <w:sdtEndPr/>
        <w:sdtContent>
          <w:r w:rsidR="00BA7638" w:rsidRPr="00BA7638">
            <w:rPr>
              <w:color w:val="000000"/>
            </w:rPr>
            <w:t>(Barnes et al., 1992)</w:t>
          </w:r>
        </w:sdtContent>
      </w:sdt>
      <w:r>
        <w:rPr>
          <w:color w:val="000000"/>
        </w:rPr>
        <w:t>. Incubated test tubes were vortexed again before being loaded in 150</w:t>
      </w:r>
      <w:r w:rsidRPr="00C21DD2">
        <w:rPr>
          <w:color w:val="000000"/>
        </w:rPr>
        <w:t xml:space="preserve"> </w:t>
      </w:r>
      <w:r>
        <w:rPr>
          <w:color w:val="000000"/>
          <w:lang w:val="el-GR"/>
        </w:rPr>
        <w:t>μ</w:t>
      </w:r>
      <w:r>
        <w:rPr>
          <w:color w:val="000000"/>
        </w:rPr>
        <w:t xml:space="preserve">L triplicate aliquots to a 96-well plate. Dimethyl sulfoxide was loaded </w:t>
      </w:r>
      <w:r w:rsidR="00AF2CCC">
        <w:rPr>
          <w:color w:val="000000"/>
        </w:rPr>
        <w:t>in</w:t>
      </w:r>
      <w:r>
        <w:rPr>
          <w:color w:val="000000"/>
        </w:rPr>
        <w:t xml:space="preserve"> a</w:t>
      </w:r>
      <w:r w:rsidR="00AF2CCC">
        <w:rPr>
          <w:color w:val="000000"/>
        </w:rPr>
        <w:t xml:space="preserve"> single</w:t>
      </w:r>
      <w:r>
        <w:rPr>
          <w:color w:val="000000"/>
        </w:rPr>
        <w:t xml:space="preserve"> 150 </w:t>
      </w:r>
      <w:r>
        <w:rPr>
          <w:color w:val="000000"/>
          <w:lang w:val="el-GR"/>
        </w:rPr>
        <w:t>μ</w:t>
      </w:r>
      <w:r>
        <w:rPr>
          <w:color w:val="000000"/>
        </w:rPr>
        <w:t>L triplicate aliquot a</w:t>
      </w:r>
      <w:r w:rsidR="00AF2CCC">
        <w:rPr>
          <w:color w:val="000000"/>
        </w:rPr>
        <w:t>nd used a</w:t>
      </w:r>
      <w:r>
        <w:rPr>
          <w:color w:val="000000"/>
        </w:rPr>
        <w:t>s a blank. Absorbance measurements at 649.1 nm (</w:t>
      </w:r>
      <w:r>
        <w:rPr>
          <w:i/>
          <w:iCs/>
          <w:color w:val="000000"/>
        </w:rPr>
        <w:t>A</w:t>
      </w:r>
      <w:r>
        <w:rPr>
          <w:color w:val="000000"/>
          <w:vertAlign w:val="subscript"/>
        </w:rPr>
        <w:t>649.1</w:t>
      </w:r>
      <w:r>
        <w:rPr>
          <w:color w:val="000000"/>
        </w:rPr>
        <w:t>) and 665.1 nm (</w:t>
      </w:r>
      <w:r>
        <w:rPr>
          <w:i/>
          <w:iCs/>
          <w:color w:val="000000"/>
        </w:rPr>
        <w:t>A</w:t>
      </w:r>
      <w:r>
        <w:rPr>
          <w:color w:val="000000"/>
          <w:vertAlign w:val="subscript"/>
        </w:rPr>
        <w:t>665.1</w:t>
      </w:r>
      <w:r>
        <w:rPr>
          <w:color w:val="000000"/>
        </w:rPr>
        <w:t>) were re</w:t>
      </w:r>
      <w:r w:rsidR="00FF7D72">
        <w:rPr>
          <w:color w:val="000000"/>
        </w:rPr>
        <w:t>corded</w:t>
      </w:r>
      <w:r>
        <w:rPr>
          <w:color w:val="000000"/>
        </w:rPr>
        <w:t xml:space="preserve"> in each well using a plate reader </w:t>
      </w:r>
      <w:r>
        <w:rPr>
          <w:color w:val="000000" w:themeColor="text1"/>
        </w:rPr>
        <w:t xml:space="preserve">(Biotek Synergy H1; Biotek Instruments, Winooski, VT USA), with triplicates averaged and corrected by the mean of the blank absorbance value. </w:t>
      </w:r>
      <w:r>
        <w:rPr>
          <w:color w:val="000000"/>
        </w:rPr>
        <w:t xml:space="preserve">Blank-corrected absorbance values were used to estimate </w:t>
      </w:r>
      <w:r>
        <w:rPr>
          <w:i/>
          <w:iCs/>
          <w:color w:val="000000"/>
        </w:rPr>
        <w:t>Chl</w:t>
      </w:r>
      <w:r>
        <w:rPr>
          <w:color w:val="000000"/>
          <w:vertAlign w:val="subscript"/>
        </w:rPr>
        <w:t>a</w:t>
      </w:r>
      <w:r>
        <w:rPr>
          <w:color w:val="000000"/>
        </w:rPr>
        <w:t xml:space="preserve"> (</w:t>
      </w:r>
      <w:r>
        <w:rPr>
          <w:color w:val="000000"/>
          <w:lang w:val="el-GR"/>
        </w:rPr>
        <w:t>μ</w:t>
      </w:r>
      <w:r>
        <w:rPr>
          <w:color w:val="000000"/>
        </w:rPr>
        <w:t>g mL</w:t>
      </w:r>
      <w:r>
        <w:rPr>
          <w:color w:val="000000"/>
          <w:vertAlign w:val="superscript"/>
        </w:rPr>
        <w:t>-1</w:t>
      </w:r>
      <w:r>
        <w:rPr>
          <w:color w:val="000000"/>
        </w:rPr>
        <w:t xml:space="preserve">) and </w:t>
      </w:r>
      <w:r>
        <w:rPr>
          <w:i/>
          <w:iCs/>
          <w:color w:val="000000"/>
        </w:rPr>
        <w:t>Chl</w:t>
      </w:r>
      <w:r>
        <w:rPr>
          <w:color w:val="000000"/>
          <w:vertAlign w:val="subscript"/>
        </w:rPr>
        <w:t>b</w:t>
      </w:r>
      <w:r>
        <w:rPr>
          <w:color w:val="000000"/>
        </w:rPr>
        <w:t xml:space="preserve"> (</w:t>
      </w:r>
      <w:r>
        <w:rPr>
          <w:color w:val="000000"/>
          <w:lang w:val="el-GR"/>
        </w:rPr>
        <w:t>μ</w:t>
      </w:r>
      <w:r>
        <w:rPr>
          <w:color w:val="000000"/>
        </w:rPr>
        <w:t>g mL</w:t>
      </w:r>
      <w:r>
        <w:rPr>
          <w:color w:val="000000"/>
          <w:vertAlign w:val="superscript"/>
        </w:rPr>
        <w:t>-1</w:t>
      </w:r>
      <w:r>
        <w:rPr>
          <w:color w:val="000000"/>
        </w:rPr>
        <w:t>) following equations from</w:t>
      </w:r>
      <w:r w:rsidR="000E3820">
        <w:rPr>
          <w:color w:val="000000"/>
        </w:rPr>
        <w:t xml:space="preserve"> </w:t>
      </w:r>
      <w:sdt>
        <w:sdtPr>
          <w:rPr>
            <w:color w:val="000000"/>
          </w:rPr>
          <w:tag w:val="MENDELEY_CITATION_v3_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"/>
          <w:id w:val="-1139496327"/>
          <w:placeholder>
            <w:docPart w:val="DefaultPlaceholder_-1854013440"/>
          </w:placeholder>
        </w:sdtPr>
        <w:sdtEndPr/>
        <w:sdtContent>
          <w:r w:rsidR="00BA7638" w:rsidRPr="00BA7638">
            <w:rPr>
              <w:color w:val="000000"/>
            </w:rPr>
            <w:t>Wellburn (1994)</w:t>
          </w:r>
        </w:sdtContent>
      </w:sdt>
      <w:r w:rsidR="000E3820">
        <w:rPr>
          <w:color w:val="000000"/>
        </w:rPr>
        <w:t xml:space="preserve"> </w:t>
      </w:r>
      <w:r>
        <w:rPr>
          <w:color w:val="000000"/>
        </w:rPr>
        <w:t>:</w:t>
      </w:r>
    </w:p>
    <w:p w14:paraId="73A1ABE6" w14:textId="77777777" w:rsidR="009F20B5" w:rsidRPr="000219AB" w:rsidRDefault="00F10394" w:rsidP="00DE2B27">
      <w:pPr>
        <w:autoSpaceDE w:val="0"/>
        <w:autoSpaceDN w:val="0"/>
        <w:adjustRightInd w:val="0"/>
        <w:spacing w:line="360" w:lineRule="auto"/>
        <w:rPr>
          <w:color w:val="000000"/>
        </w:rPr>
      </w:pPr>
      <m:oMath>
        <m:sSub>
          <m:sSubPr>
            <m:ctrlPr>
              <w:rPr>
                <w:rFonts w:ascii="Cambria Math" w:hAnsi="Cambria Math"/>
                <w:i/>
                <w:color w:val="000000"/>
              </w:rPr>
            </m:ctrlPr>
          </m:sSubPr>
          <m:e>
            <m:r>
              <w:rPr>
                <w:rFonts w:ascii="Cambria Math" w:hAnsi="Cambria Math"/>
                <w:color w:val="000000"/>
              </w:rPr>
              <m:t>C</m:t>
            </m:r>
            <m:r>
              <w:rPr>
                <w:rFonts w:ascii="Cambria Math" w:hAnsi="Cambria Math"/>
                <w:color w:val="000000"/>
              </w:rPr>
              <m:t>h</m:t>
            </m:r>
            <m:r>
              <w:rPr>
                <w:rFonts w:ascii="Cambria Math" w:hAnsi="Cambria Math"/>
                <w:color w:val="000000"/>
              </w:rPr>
              <m:t>l</m:t>
            </m:r>
          </m:e>
          <m:sub>
            <m:r>
              <w:rPr>
                <w:rFonts w:ascii="Cambria Math" w:hAnsi="Cambria Math"/>
                <w:color w:val="000000"/>
              </w:rPr>
              <m:t>a</m:t>
            </m:r>
          </m:sub>
        </m:sSub>
        <m:r>
          <w:rPr>
            <w:rFonts w:ascii="Cambria Math" w:hAnsi="Cambria Math"/>
            <w:color w:val="000000"/>
          </w:rPr>
          <m:t>=12.47</m:t>
        </m:r>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665.1</m:t>
            </m:r>
          </m:sub>
        </m:sSub>
        <m:r>
          <w:rPr>
            <w:rFonts w:ascii="Cambria Math" w:hAnsi="Cambria Math"/>
            <w:color w:val="000000"/>
          </w:rPr>
          <m:t>-3.62</m:t>
        </m:r>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649.1</m:t>
            </m:r>
          </m:sub>
        </m:sSub>
      </m:oMath>
      <w:r w:rsidR="009F20B5">
        <w:rPr>
          <w:color w:val="000000"/>
        </w:rPr>
        <w:tab/>
      </w:r>
      <w:r w:rsidR="009F20B5">
        <w:rPr>
          <w:color w:val="000000"/>
        </w:rPr>
        <w:tab/>
      </w:r>
      <w:r w:rsidR="009F20B5">
        <w:rPr>
          <w:color w:val="000000"/>
        </w:rPr>
        <w:tab/>
      </w:r>
      <w:r w:rsidR="009F20B5">
        <w:rPr>
          <w:color w:val="000000"/>
        </w:rPr>
        <w:tab/>
      </w:r>
      <w:r w:rsidR="009F20B5">
        <w:rPr>
          <w:color w:val="000000"/>
        </w:rPr>
        <w:tab/>
      </w:r>
      <w:r w:rsidR="009F20B5">
        <w:rPr>
          <w:color w:val="000000"/>
        </w:rPr>
        <w:tab/>
      </w:r>
      <w:r w:rsidR="009F20B5">
        <w:rPr>
          <w:color w:val="000000"/>
        </w:rPr>
        <w:tab/>
      </w:r>
      <w:r w:rsidR="009F20B5">
        <w:rPr>
          <w:color w:val="000000"/>
        </w:rPr>
        <w:tab/>
        <w:t>(</w:t>
      </w:r>
      <w:r w:rsidR="009F20B5" w:rsidRPr="00355F99">
        <w:rPr>
          <w:color w:val="000000"/>
        </w:rPr>
        <w:t>3</w:t>
      </w:r>
      <w:r w:rsidR="009F20B5">
        <w:rPr>
          <w:color w:val="000000"/>
        </w:rPr>
        <w:t>)</w:t>
      </w:r>
    </w:p>
    <w:p w14:paraId="1C4C96AF" w14:textId="77777777" w:rsidR="009F20B5" w:rsidRPr="000219AB" w:rsidRDefault="009F20B5" w:rsidP="00DE2B27">
      <w:pPr>
        <w:autoSpaceDE w:val="0"/>
        <w:autoSpaceDN w:val="0"/>
        <w:adjustRightInd w:val="0"/>
        <w:spacing w:line="360" w:lineRule="auto"/>
        <w:rPr>
          <w:color w:val="000000"/>
        </w:rPr>
      </w:pPr>
      <w:r>
        <w:rPr>
          <w:color w:val="000000"/>
        </w:rPr>
        <w:t>and</w:t>
      </w:r>
    </w:p>
    <w:p w14:paraId="413D826E" w14:textId="77777777" w:rsidR="009F20B5" w:rsidRDefault="00F10394" w:rsidP="00DE2B27">
      <w:pPr>
        <w:spacing w:line="360" w:lineRule="auto"/>
        <w:rPr>
          <w:color w:val="000000"/>
        </w:rPr>
      </w:pPr>
      <m:oMath>
        <m:sSub>
          <m:sSubPr>
            <m:ctrlPr>
              <w:rPr>
                <w:rFonts w:ascii="Cambria Math" w:hAnsi="Cambria Math"/>
                <w:i/>
                <w:color w:val="000000"/>
              </w:rPr>
            </m:ctrlPr>
          </m:sSubPr>
          <m:e>
            <m:r>
              <w:rPr>
                <w:rFonts w:ascii="Cambria Math" w:hAnsi="Cambria Math"/>
                <w:color w:val="000000"/>
              </w:rPr>
              <m:t>C</m:t>
            </m:r>
            <m:r>
              <w:rPr>
                <w:rFonts w:ascii="Cambria Math" w:hAnsi="Cambria Math"/>
                <w:color w:val="000000"/>
              </w:rPr>
              <m:t>h</m:t>
            </m:r>
            <m:r>
              <w:rPr>
                <w:rFonts w:ascii="Cambria Math" w:hAnsi="Cambria Math"/>
                <w:color w:val="000000"/>
              </w:rPr>
              <m:t>l</m:t>
            </m:r>
          </m:e>
          <m:sub>
            <m:r>
              <w:rPr>
                <w:rFonts w:ascii="Cambria Math" w:hAnsi="Cambria Math"/>
                <w:color w:val="000000"/>
              </w:rPr>
              <m:t>b</m:t>
            </m:r>
          </m:sub>
        </m:sSub>
        <m:r>
          <w:rPr>
            <w:rFonts w:ascii="Cambria Math" w:hAnsi="Cambria Math"/>
            <w:color w:val="000000"/>
          </w:rPr>
          <m:t>=25.06</m:t>
        </m:r>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649.1</m:t>
            </m:r>
          </m:sub>
        </m:sSub>
        <m:r>
          <w:rPr>
            <w:rFonts w:ascii="Cambria Math" w:hAnsi="Cambria Math"/>
            <w:color w:val="000000"/>
          </w:rPr>
          <m:t>-6.5</m:t>
        </m:r>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665.1</m:t>
            </m:r>
          </m:sub>
        </m:sSub>
      </m:oMath>
      <w:r w:rsidR="009F20B5">
        <w:rPr>
          <w:color w:val="000000"/>
        </w:rPr>
        <w:tab/>
      </w:r>
      <w:r w:rsidR="009F20B5">
        <w:rPr>
          <w:color w:val="000000"/>
        </w:rPr>
        <w:tab/>
      </w:r>
      <w:r w:rsidR="009F20B5">
        <w:rPr>
          <w:color w:val="000000"/>
        </w:rPr>
        <w:tab/>
      </w:r>
      <w:r w:rsidR="009F20B5">
        <w:rPr>
          <w:color w:val="000000"/>
        </w:rPr>
        <w:tab/>
      </w:r>
      <w:r w:rsidR="009F20B5">
        <w:rPr>
          <w:color w:val="000000"/>
        </w:rPr>
        <w:tab/>
      </w:r>
      <w:r w:rsidR="009F20B5">
        <w:rPr>
          <w:color w:val="000000"/>
        </w:rPr>
        <w:tab/>
      </w:r>
      <w:r w:rsidR="009F20B5">
        <w:rPr>
          <w:color w:val="000000"/>
        </w:rPr>
        <w:tab/>
      </w:r>
      <w:r w:rsidR="009F20B5">
        <w:rPr>
          <w:color w:val="000000"/>
        </w:rPr>
        <w:tab/>
        <w:t>(</w:t>
      </w:r>
      <w:r w:rsidR="009F20B5" w:rsidRPr="00355F99">
        <w:rPr>
          <w:color w:val="000000"/>
        </w:rPr>
        <w:t>4</w:t>
      </w:r>
      <w:r w:rsidR="009F20B5">
        <w:rPr>
          <w:color w:val="000000"/>
        </w:rPr>
        <w:t>)</w:t>
      </w:r>
    </w:p>
    <w:p w14:paraId="6FC17B0B" w14:textId="77777777" w:rsidR="009F20B5" w:rsidRDefault="009F20B5" w:rsidP="001E2ECB">
      <w:pPr>
        <w:spacing w:line="360" w:lineRule="auto"/>
        <w:rPr>
          <w:color w:val="000000"/>
        </w:rPr>
      </w:pPr>
      <w:r>
        <w:rPr>
          <w:i/>
          <w:iCs/>
          <w:color w:val="000000"/>
        </w:rPr>
        <w:t>Chl</w:t>
      </w:r>
      <w:r>
        <w:rPr>
          <w:color w:val="000000"/>
          <w:vertAlign w:val="subscript"/>
        </w:rPr>
        <w:t>a</w:t>
      </w:r>
      <w:r>
        <w:rPr>
          <w:color w:val="000000"/>
        </w:rPr>
        <w:t xml:space="preserve"> and </w:t>
      </w:r>
      <w:r>
        <w:rPr>
          <w:i/>
          <w:iCs/>
          <w:color w:val="000000"/>
        </w:rPr>
        <w:t>Chl</w:t>
      </w:r>
      <w:r>
        <w:rPr>
          <w:color w:val="000000"/>
          <w:vertAlign w:val="subscript"/>
        </w:rPr>
        <w:t>b</w:t>
      </w:r>
      <w:r>
        <w:rPr>
          <w:color w:val="000000"/>
        </w:rPr>
        <w:t xml:space="preserve"> were converted to mmol mL</w:t>
      </w:r>
      <w:r>
        <w:rPr>
          <w:color w:val="000000"/>
          <w:vertAlign w:val="superscript"/>
        </w:rPr>
        <w:t>-1</w:t>
      </w:r>
      <w:r>
        <w:rPr>
          <w:color w:val="000000"/>
        </w:rPr>
        <w:t xml:space="preserve"> using the molar mass of chlorophyll </w:t>
      </w:r>
      <w:r>
        <w:rPr>
          <w:i/>
          <w:iCs/>
          <w:color w:val="000000"/>
        </w:rPr>
        <w:t>a</w:t>
      </w:r>
      <w:r>
        <w:rPr>
          <w:color w:val="000000"/>
        </w:rPr>
        <w:t xml:space="preserve"> (893.51 g mol</w:t>
      </w:r>
      <w:r>
        <w:rPr>
          <w:color w:val="000000"/>
          <w:vertAlign w:val="superscript"/>
        </w:rPr>
        <w:t>-1</w:t>
      </w:r>
      <w:r>
        <w:rPr>
          <w:color w:val="000000"/>
        </w:rPr>
        <w:t xml:space="preserve">) and the molar mass of chlorophyll </w:t>
      </w:r>
      <w:r>
        <w:rPr>
          <w:i/>
          <w:iCs/>
          <w:color w:val="000000"/>
        </w:rPr>
        <w:t>b</w:t>
      </w:r>
      <w:r>
        <w:rPr>
          <w:color w:val="000000"/>
        </w:rPr>
        <w:t xml:space="preserve"> (907.47 g mol</w:t>
      </w:r>
      <w:r>
        <w:rPr>
          <w:color w:val="000000"/>
          <w:vertAlign w:val="superscript"/>
        </w:rPr>
        <w:t>-1</w:t>
      </w:r>
      <w:r>
        <w:rPr>
          <w:color w:val="000000"/>
        </w:rPr>
        <w:t>), then added together to calculate total chlorophyll content in the dimethyl sulfoxide extractant (mmol mL</w:t>
      </w:r>
      <w:r>
        <w:rPr>
          <w:color w:val="000000"/>
          <w:vertAlign w:val="superscript"/>
        </w:rPr>
        <w:t>-1</w:t>
      </w:r>
      <w:r>
        <w:rPr>
          <w:color w:val="000000"/>
        </w:rPr>
        <w:t>). Total chlorophyll content was multiplied by the volume of the dimethyl sulfoxide extractant (10 mL) and converted to area-based chlorophyll content by dividing by the total area of the leaf disks (</w:t>
      </w:r>
      <w:r>
        <w:rPr>
          <w:i/>
          <w:iCs/>
          <w:color w:val="000000"/>
        </w:rPr>
        <w:t>Chl</w:t>
      </w:r>
      <w:r>
        <w:rPr>
          <w:color w:val="000000"/>
          <w:vertAlign w:val="subscript"/>
        </w:rPr>
        <w:t>area</w:t>
      </w:r>
      <w:r>
        <w:rPr>
          <w:color w:val="000000"/>
        </w:rPr>
        <w:t>; mmol m</w:t>
      </w:r>
      <w:r>
        <w:rPr>
          <w:color w:val="000000"/>
          <w:vertAlign w:val="superscript"/>
        </w:rPr>
        <w:t>-2</w:t>
      </w:r>
      <w:r>
        <w:rPr>
          <w:color w:val="000000"/>
        </w:rPr>
        <w:t>). Mass-based chlorophyll content (</w:t>
      </w:r>
      <w:r>
        <w:rPr>
          <w:i/>
          <w:iCs/>
          <w:color w:val="000000"/>
        </w:rPr>
        <w:t>Chl</w:t>
      </w:r>
      <w:r>
        <w:rPr>
          <w:color w:val="000000"/>
          <w:vertAlign w:val="subscript"/>
        </w:rPr>
        <w:t>mass</w:t>
      </w:r>
      <w:r>
        <w:rPr>
          <w:color w:val="000000"/>
        </w:rPr>
        <w:t>; mmol g</w:t>
      </w:r>
      <w:r>
        <w:rPr>
          <w:color w:val="000000"/>
          <w:vertAlign w:val="superscript"/>
        </w:rPr>
        <w:t>-1</w:t>
      </w:r>
      <w:r>
        <w:rPr>
          <w:color w:val="000000"/>
        </w:rPr>
        <w:t xml:space="preserve">) was calculated by dividing </w:t>
      </w:r>
      <w:r>
        <w:rPr>
          <w:i/>
          <w:iCs/>
          <w:color w:val="000000"/>
        </w:rPr>
        <w:t>Chl</w:t>
      </w:r>
      <w:r>
        <w:rPr>
          <w:color w:val="000000"/>
          <w:vertAlign w:val="subscript"/>
        </w:rPr>
        <w:t>area</w:t>
      </w:r>
      <w:r>
        <w:rPr>
          <w:color w:val="000000"/>
        </w:rPr>
        <w:t xml:space="preserve"> by the leaf mass per area of the punched leaf.</w:t>
      </w:r>
    </w:p>
    <w:p w14:paraId="6C9A40F7" w14:textId="77777777" w:rsidR="009F20B5" w:rsidRDefault="009F20B5" w:rsidP="00DE2B27">
      <w:pPr>
        <w:spacing w:line="360" w:lineRule="auto"/>
        <w:rPr>
          <w:color w:val="000000"/>
        </w:rPr>
      </w:pPr>
    </w:p>
    <w:p w14:paraId="74BB3A30" w14:textId="77777777" w:rsidR="009F20B5" w:rsidRPr="00FE014F" w:rsidRDefault="009F20B5" w:rsidP="00DE2B27">
      <w:pPr>
        <w:spacing w:line="360" w:lineRule="auto"/>
        <w:rPr>
          <w:i/>
          <w:iCs/>
          <w:color w:val="000000"/>
        </w:rPr>
      </w:pPr>
      <w:r w:rsidRPr="00FE014F">
        <w:rPr>
          <w:i/>
          <w:iCs/>
          <w:color w:val="000000"/>
        </w:rPr>
        <w:t>A</w:t>
      </w:r>
      <w:r w:rsidRPr="00FE014F">
        <w:rPr>
          <w:color w:val="000000"/>
        </w:rPr>
        <w:t>/</w:t>
      </w:r>
      <w:r w:rsidRPr="00FE014F">
        <w:rPr>
          <w:i/>
          <w:iCs/>
          <w:color w:val="000000"/>
        </w:rPr>
        <w:t>C</w:t>
      </w:r>
      <w:r w:rsidRPr="00FE014F">
        <w:rPr>
          <w:color w:val="000000"/>
          <w:vertAlign w:val="subscript"/>
        </w:rPr>
        <w:t>i</w:t>
      </w:r>
      <w:r w:rsidRPr="00FE014F" w:rsidDel="001E1D90">
        <w:rPr>
          <w:i/>
          <w:iCs/>
          <w:color w:val="000000"/>
        </w:rPr>
        <w:t xml:space="preserve"> </w:t>
      </w:r>
      <w:r w:rsidRPr="00FE014F">
        <w:rPr>
          <w:i/>
          <w:iCs/>
          <w:color w:val="000000"/>
        </w:rPr>
        <w:t>curve-fitting and parameter estimation</w:t>
      </w:r>
    </w:p>
    <w:p w14:paraId="4DB44A62" w14:textId="1756783C" w:rsidR="009F20B5" w:rsidRPr="003703E2" w:rsidRDefault="009F20B5" w:rsidP="00F77E0B">
      <w:pPr>
        <w:spacing w:line="360" w:lineRule="auto"/>
        <w:rPr>
          <w:color w:val="000000"/>
        </w:rPr>
      </w:pPr>
      <w:r w:rsidRPr="00FE014F">
        <w:rPr>
          <w:i/>
          <w:iCs/>
          <w:color w:val="000000"/>
        </w:rPr>
        <w:t>A</w:t>
      </w:r>
      <w:r w:rsidRPr="00FE014F">
        <w:rPr>
          <w:color w:val="000000"/>
          <w:vertAlign w:val="subscript"/>
        </w:rPr>
        <w:t>net</w:t>
      </w:r>
      <w:r w:rsidRPr="00FE014F">
        <w:rPr>
          <w:color w:val="000000"/>
        </w:rPr>
        <w:t>/</w:t>
      </w:r>
      <w:r w:rsidRPr="00FE014F">
        <w:rPr>
          <w:i/>
          <w:iCs/>
          <w:color w:val="000000"/>
        </w:rPr>
        <w:t>C</w:t>
      </w:r>
      <w:r w:rsidRPr="00FE014F">
        <w:rPr>
          <w:color w:val="000000"/>
          <w:vertAlign w:val="subscript"/>
        </w:rPr>
        <w:t>i</w:t>
      </w:r>
      <w:r w:rsidRPr="00FE014F">
        <w:rPr>
          <w:color w:val="000000"/>
        </w:rPr>
        <w:t xml:space="preserve"> curves of each individual</w:t>
      </w:r>
      <w:r>
        <w:rPr>
          <w:color w:val="000000"/>
        </w:rPr>
        <w:t xml:space="preserve"> were fit</w:t>
      </w:r>
      <w:r w:rsidRPr="00FE014F">
        <w:rPr>
          <w:color w:val="000000"/>
        </w:rPr>
        <w:t xml:space="preserve"> using the ‘fitaci’ function in the ‘plantecophys’ R package </w:t>
      </w:r>
      <w:sdt>
        <w:sdtPr>
          <w:rPr>
            <w:color w:val="000000"/>
          </w:rPr>
          <w:tag w:val="MENDELEY_CITATION_v3_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"/>
          <w:id w:val="-756976791"/>
          <w:placeholder>
            <w:docPart w:val="4C771AFAED9EDD4580FC29BFC15B7EAC"/>
          </w:placeholder>
        </w:sdtPr>
        <w:sdtEndPr/>
        <w:sdtContent>
          <w:r w:rsidR="00BA7638" w:rsidRPr="00BA7638">
            <w:rPr>
              <w:color w:val="000000"/>
            </w:rPr>
            <w:t>(Duursma, 2015)</w:t>
          </w:r>
        </w:sdtContent>
      </w:sdt>
      <w:r w:rsidRPr="00FE014F">
        <w:rPr>
          <w:color w:val="000000"/>
        </w:rPr>
        <w:t>. This function estimates the maximum rate of Rubisco carboxylation (</w:t>
      </w:r>
      <w:r w:rsidRPr="00FE014F">
        <w:rPr>
          <w:i/>
          <w:iCs/>
          <w:color w:val="000000"/>
        </w:rPr>
        <w:t>V</w:t>
      </w:r>
      <w:r w:rsidRPr="00FE014F">
        <w:rPr>
          <w:color w:val="000000"/>
          <w:vertAlign w:val="subscript"/>
        </w:rPr>
        <w:t>cmax</w:t>
      </w:r>
      <w:r w:rsidRPr="00FE014F">
        <w:rPr>
          <w:color w:val="000000"/>
        </w:rPr>
        <w:t>; µmol m</w:t>
      </w:r>
      <w:r w:rsidRPr="00FE014F">
        <w:rPr>
          <w:color w:val="000000"/>
          <w:vertAlign w:val="superscript"/>
        </w:rPr>
        <w:t>-2</w:t>
      </w:r>
      <w:r w:rsidRPr="00FE014F">
        <w:rPr>
          <w:color w:val="000000"/>
        </w:rPr>
        <w:t xml:space="preserve"> s</w:t>
      </w:r>
      <w:r w:rsidRPr="00FE014F">
        <w:rPr>
          <w:color w:val="000000"/>
          <w:vertAlign w:val="superscript"/>
        </w:rPr>
        <w:t>-1</w:t>
      </w:r>
      <w:r w:rsidRPr="00FE014F">
        <w:rPr>
          <w:color w:val="000000"/>
        </w:rPr>
        <w:t>) and maximum rate of electron transport for RuBP regeneration (</w:t>
      </w:r>
      <w:r w:rsidRPr="00FE014F">
        <w:rPr>
          <w:i/>
          <w:iCs/>
        </w:rPr>
        <w:t>J</w:t>
      </w:r>
      <w:r w:rsidRPr="00FE014F">
        <w:rPr>
          <w:vertAlign w:val="subscript"/>
        </w:rPr>
        <w:t>max</w:t>
      </w:r>
      <w:r w:rsidRPr="00FE014F">
        <w:rPr>
          <w:color w:val="000000"/>
        </w:rPr>
        <w:t>; µmol m</w:t>
      </w:r>
      <w:r w:rsidRPr="00FE014F">
        <w:rPr>
          <w:color w:val="000000"/>
          <w:vertAlign w:val="superscript"/>
        </w:rPr>
        <w:t>-2</w:t>
      </w:r>
      <w:r w:rsidRPr="00FE014F">
        <w:rPr>
          <w:color w:val="000000"/>
        </w:rPr>
        <w:t xml:space="preserve"> s</w:t>
      </w:r>
      <w:r w:rsidRPr="00FE014F">
        <w:rPr>
          <w:color w:val="000000"/>
          <w:vertAlign w:val="superscript"/>
        </w:rPr>
        <w:t>-1</w:t>
      </w:r>
      <w:r w:rsidRPr="00FE014F">
        <w:rPr>
          <w:color w:val="000000"/>
        </w:rPr>
        <w:t xml:space="preserve">) based on the </w:t>
      </w:r>
      <w:sdt>
        <w:sdtPr>
          <w:rPr>
            <w:color w:val="000000"/>
          </w:rPr>
          <w:tag w:val="MENDELEY_CITATION_v3_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"/>
          <w:id w:val="-778263585"/>
          <w:placeholder>
            <w:docPart w:val="4C771AFAED9EDD4580FC29BFC15B7EAC"/>
          </w:placeholder>
        </w:sdtPr>
        <w:sdtEndPr/>
        <w:sdtContent>
          <w:r w:rsidR="00BA7638" w:rsidRPr="00BA7638">
            <w:rPr>
              <w:color w:val="000000"/>
            </w:rPr>
            <w:t>Farquhar et al. (1980)</w:t>
          </w:r>
        </w:sdtContent>
      </w:sdt>
      <w:r>
        <w:rPr>
          <w:color w:val="000000"/>
        </w:rPr>
        <w:t xml:space="preserve"> </w:t>
      </w:r>
      <w:r w:rsidRPr="00FE014F">
        <w:rPr>
          <w:color w:val="000000"/>
        </w:rPr>
        <w:t>biochemical model of C</w:t>
      </w:r>
      <w:r w:rsidRPr="00FE014F">
        <w:rPr>
          <w:color w:val="000000"/>
          <w:vertAlign w:val="subscript"/>
        </w:rPr>
        <w:t>3</w:t>
      </w:r>
      <w:r w:rsidRPr="00FE014F">
        <w:rPr>
          <w:color w:val="000000"/>
        </w:rPr>
        <w:t xml:space="preserve"> photosynthesis</w:t>
      </w:r>
      <w:r>
        <w:rPr>
          <w:color w:val="000000"/>
        </w:rPr>
        <w:t xml:space="preserve">. Triose </w:t>
      </w:r>
      <w:r>
        <w:rPr>
          <w:color w:val="000000"/>
        </w:rPr>
        <w:lastRenderedPageBreak/>
        <w:t xml:space="preserve">phosphate utilization (TPU) limitation was included as an additional rate-limiting step in all curve fits. All curve fits included measured </w:t>
      </w:r>
      <w:r w:rsidRPr="00FE014F">
        <w:rPr>
          <w:color w:val="000000"/>
        </w:rPr>
        <w:t>dark respiration</w:t>
      </w:r>
      <w:r>
        <w:rPr>
          <w:color w:val="000000"/>
        </w:rPr>
        <w:t xml:space="preserve"> values</w:t>
      </w:r>
      <w:r w:rsidRPr="00FE014F">
        <w:rPr>
          <w:color w:val="000000"/>
        </w:rPr>
        <w:t xml:space="preserve">. </w:t>
      </w:r>
      <w:r>
        <w:rPr>
          <w:color w:val="000000"/>
        </w:rPr>
        <w:t xml:space="preserve">As </w:t>
      </w:r>
      <w:r w:rsidRPr="00FE014F">
        <w:rPr>
          <w:i/>
          <w:iCs/>
          <w:color w:val="000000"/>
        </w:rPr>
        <w:t>A</w:t>
      </w:r>
      <w:r w:rsidRPr="00FE014F">
        <w:rPr>
          <w:color w:val="000000"/>
          <w:vertAlign w:val="subscript"/>
        </w:rPr>
        <w:t>net</w:t>
      </w:r>
      <w:r w:rsidRPr="00FE014F">
        <w:rPr>
          <w:color w:val="000000"/>
        </w:rPr>
        <w:t>/</w:t>
      </w:r>
      <w:r w:rsidRPr="00FE014F">
        <w:rPr>
          <w:i/>
          <w:iCs/>
          <w:color w:val="000000"/>
        </w:rPr>
        <w:t>C</w:t>
      </w:r>
      <w:r w:rsidRPr="00FE014F">
        <w:rPr>
          <w:color w:val="000000"/>
          <w:vertAlign w:val="subscript"/>
        </w:rPr>
        <w:t>i</w:t>
      </w:r>
      <w:r w:rsidRPr="00FE014F">
        <w:rPr>
          <w:color w:val="000000"/>
        </w:rPr>
        <w:t xml:space="preserve"> curves</w:t>
      </w:r>
      <w:r>
        <w:rPr>
          <w:color w:val="000000"/>
        </w:rPr>
        <w:t xml:space="preserve"> were generated using a common leaf temperature</w:t>
      </w:r>
      <w:r w:rsidR="000E3820">
        <w:rPr>
          <w:color w:val="000000"/>
        </w:rPr>
        <w:t xml:space="preserve"> (25</w:t>
      </w:r>
      <w:r w:rsidR="000E3820" w:rsidRPr="00FE014F">
        <w:sym w:font="Symbol" w:char="F0B0"/>
      </w:r>
      <w:r w:rsidR="000E3820" w:rsidRPr="00FE014F">
        <w:t>C</w:t>
      </w:r>
      <w:r w:rsidR="000E3820">
        <w:t>)</w:t>
      </w:r>
      <w:r>
        <w:rPr>
          <w:color w:val="000000"/>
        </w:rPr>
        <w:t xml:space="preserve">, curves were fit using Michaelis-Menten coefficients for Rubisco affinity to </w:t>
      </w:r>
      <w:r w:rsidRPr="00FE014F">
        <w:t>CO</w:t>
      </w:r>
      <w:r w:rsidRPr="00FE014F">
        <w:rPr>
          <w:vertAlign w:val="subscript"/>
        </w:rPr>
        <w:t>2</w:t>
      </w:r>
      <w:r w:rsidRPr="00FE014F">
        <w:t xml:space="preserve"> (</w:t>
      </w:r>
      <w:r w:rsidRPr="00FE014F">
        <w:rPr>
          <w:i/>
          <w:iCs/>
        </w:rPr>
        <w:t>K</w:t>
      </w:r>
      <w:r w:rsidRPr="00FE014F">
        <w:rPr>
          <w:vertAlign w:val="subscript"/>
        </w:rPr>
        <w:t>c</w:t>
      </w:r>
      <w:r w:rsidRPr="00FE014F">
        <w:t xml:space="preserve">; </w:t>
      </w:r>
      <w:r w:rsidRPr="00FE014F">
        <w:rPr>
          <w:lang w:val="el-GR"/>
        </w:rPr>
        <w:t>μ</w:t>
      </w:r>
      <w:r w:rsidRPr="00FE014F">
        <w:t>mol mol</w:t>
      </w:r>
      <w:r w:rsidRPr="00FE014F">
        <w:rPr>
          <w:vertAlign w:val="superscript"/>
        </w:rPr>
        <w:t>-1</w:t>
      </w:r>
      <w:r w:rsidRPr="00FE014F">
        <w:t>) and O</w:t>
      </w:r>
      <w:r w:rsidRPr="00FE014F">
        <w:rPr>
          <w:vertAlign w:val="subscript"/>
        </w:rPr>
        <w:t>2</w:t>
      </w:r>
      <w:r w:rsidRPr="00FE014F">
        <w:t xml:space="preserve"> (</w:t>
      </w:r>
      <w:r w:rsidRPr="00FE014F">
        <w:rPr>
          <w:i/>
          <w:iCs/>
        </w:rPr>
        <w:t>K</w:t>
      </w:r>
      <w:r w:rsidRPr="00FE014F">
        <w:rPr>
          <w:vertAlign w:val="subscript"/>
        </w:rPr>
        <w:t>o</w:t>
      </w:r>
      <w:r w:rsidRPr="00FE014F">
        <w:t>; mmol mol</w:t>
      </w:r>
      <w:r w:rsidRPr="00FE014F">
        <w:rPr>
          <w:vertAlign w:val="superscript"/>
        </w:rPr>
        <w:t>-1</w:t>
      </w:r>
      <w:r w:rsidRPr="00FE014F">
        <w:t>), and the CO</w:t>
      </w:r>
      <w:r w:rsidRPr="00FE014F">
        <w:rPr>
          <w:vertAlign w:val="subscript"/>
        </w:rPr>
        <w:t>2</w:t>
      </w:r>
      <w:r w:rsidRPr="00FE014F">
        <w:t xml:space="preserve"> compensation point </w:t>
      </w:r>
      <w:r w:rsidRPr="00FE014F">
        <w:rPr>
          <w:i/>
          <w:iCs/>
        </w:rPr>
        <w:t>(</w:t>
      </w:r>
      <w:r w:rsidRPr="00FE014F">
        <w:rPr>
          <w:i/>
          <w:iCs/>
          <w:lang w:val="el-GR"/>
        </w:rPr>
        <w:t>Γ</w:t>
      </w:r>
      <w:r w:rsidRPr="00FE014F">
        <w:rPr>
          <w:vertAlign w:val="superscript"/>
        </w:rPr>
        <w:t>*</w:t>
      </w:r>
      <w:r w:rsidRPr="00FE014F">
        <w:t xml:space="preserve">; </w:t>
      </w:r>
      <w:r w:rsidRPr="00FE014F">
        <w:rPr>
          <w:lang w:val="el-GR"/>
        </w:rPr>
        <w:t>μ</w:t>
      </w:r>
      <w:r w:rsidRPr="00FE014F">
        <w:t>mol mol</w:t>
      </w:r>
      <w:r w:rsidRPr="00FE014F">
        <w:rPr>
          <w:vertAlign w:val="superscript"/>
        </w:rPr>
        <w:t>-1</w:t>
      </w:r>
      <w:r w:rsidRPr="00FE014F">
        <w:t xml:space="preserve">) </w:t>
      </w:r>
      <w:r>
        <w:t xml:space="preserve">reported in Bernacchi </w:t>
      </w:r>
      <w:r>
        <w:rPr>
          <w:i/>
          <w:iCs/>
        </w:rPr>
        <w:t>et al.</w:t>
      </w:r>
      <w:r>
        <w:t xml:space="preserve"> (2001). Specifically, </w:t>
      </w:r>
      <w:r w:rsidRPr="00FE014F">
        <w:rPr>
          <w:i/>
          <w:iCs/>
        </w:rPr>
        <w:t>K</w:t>
      </w:r>
      <w:r w:rsidRPr="00FE014F">
        <w:rPr>
          <w:vertAlign w:val="subscript"/>
        </w:rPr>
        <w:t>c</w:t>
      </w:r>
      <w:r>
        <w:t xml:space="preserve"> was set to 404.9</w:t>
      </w:r>
      <w:r w:rsidRPr="00B865D9">
        <w:t xml:space="preserve"> </w:t>
      </w:r>
      <w:r w:rsidRPr="00FE014F">
        <w:rPr>
          <w:lang w:val="el-GR"/>
        </w:rPr>
        <w:t>μ</w:t>
      </w:r>
      <w:r w:rsidRPr="00FE014F">
        <w:t>mol mol</w:t>
      </w:r>
      <w:r w:rsidRPr="00FE014F">
        <w:rPr>
          <w:vertAlign w:val="superscript"/>
        </w:rPr>
        <w:t>-1</w:t>
      </w:r>
      <w:r>
        <w:t xml:space="preserve">, </w:t>
      </w:r>
      <w:r w:rsidRPr="00FE014F">
        <w:rPr>
          <w:i/>
          <w:iCs/>
        </w:rPr>
        <w:t>K</w:t>
      </w:r>
      <w:r w:rsidRPr="00FE014F">
        <w:rPr>
          <w:vertAlign w:val="subscript"/>
        </w:rPr>
        <w:t>o</w:t>
      </w:r>
      <w:r>
        <w:t xml:space="preserve"> was set to 278.4 </w:t>
      </w:r>
      <w:r w:rsidRPr="00FE014F">
        <w:rPr>
          <w:lang w:val="el-GR"/>
        </w:rPr>
        <w:t>μ</w:t>
      </w:r>
      <w:r w:rsidRPr="00FE014F">
        <w:t>mol mol</w:t>
      </w:r>
      <w:r w:rsidRPr="00FE014F">
        <w:rPr>
          <w:vertAlign w:val="superscript"/>
        </w:rPr>
        <w:t>-1</w:t>
      </w:r>
      <w:r>
        <w:t xml:space="preserve">, and </w:t>
      </w:r>
      <w:r w:rsidRPr="00FE014F">
        <w:rPr>
          <w:i/>
          <w:iCs/>
          <w:lang w:val="el-GR"/>
        </w:rPr>
        <w:t>Γ</w:t>
      </w:r>
      <w:r w:rsidRPr="00FE014F">
        <w:rPr>
          <w:vertAlign w:val="superscript"/>
        </w:rPr>
        <w:t>*</w:t>
      </w:r>
      <w:r>
        <w:t xml:space="preserve"> was set to 42.75 </w:t>
      </w:r>
      <w:r w:rsidRPr="00FE014F">
        <w:rPr>
          <w:lang w:val="el-GR"/>
        </w:rPr>
        <w:t>μ</w:t>
      </w:r>
      <w:r w:rsidRPr="00FE014F">
        <w:t>mol mol</w:t>
      </w:r>
      <w:r w:rsidRPr="00FE014F">
        <w:rPr>
          <w:vertAlign w:val="superscript"/>
        </w:rPr>
        <w:t>-1</w:t>
      </w:r>
      <w:r>
        <w:t xml:space="preserve">. The use of a common leaf temperature across curves and dark respiration measurements eliminated the need to manually temperature standardize rate estimates. For clarity, </w:t>
      </w:r>
      <w:r w:rsidRPr="00FE014F">
        <w:rPr>
          <w:i/>
          <w:iCs/>
        </w:rPr>
        <w:t>V</w:t>
      </w:r>
      <w:r w:rsidRPr="00FE014F">
        <w:rPr>
          <w:vertAlign w:val="subscript"/>
        </w:rPr>
        <w:t>cmax</w:t>
      </w:r>
      <w:r w:rsidRPr="00FE014F">
        <w:t xml:space="preserve">, </w:t>
      </w:r>
      <w:r w:rsidRPr="00FE014F">
        <w:rPr>
          <w:i/>
          <w:iCs/>
        </w:rPr>
        <w:t>J</w:t>
      </w:r>
      <w:r w:rsidRPr="00FE014F">
        <w:rPr>
          <w:vertAlign w:val="subscript"/>
        </w:rPr>
        <w:t>max</w:t>
      </w:r>
      <w:r w:rsidRPr="00FE014F">
        <w:t xml:space="preserve">, and </w:t>
      </w:r>
      <w:r w:rsidRPr="00FE014F">
        <w:rPr>
          <w:i/>
          <w:iCs/>
        </w:rPr>
        <w:t>R</w:t>
      </w:r>
      <w:r w:rsidRPr="00FE014F">
        <w:rPr>
          <w:vertAlign w:val="subscript"/>
        </w:rPr>
        <w:t>d</w:t>
      </w:r>
      <w:r w:rsidRPr="00FE014F">
        <w:t xml:space="preserve"> </w:t>
      </w:r>
      <w:r>
        <w:t>estimates</w:t>
      </w:r>
      <w:r w:rsidR="000E3820">
        <w:t xml:space="preserve"> are referenced</w:t>
      </w:r>
      <w:r>
        <w:t xml:space="preserve"> throughout the rest of the paper as</w:t>
      </w:r>
      <w:r w:rsidRPr="00FE014F">
        <w:t xml:space="preserve"> </w:t>
      </w:r>
      <w:r w:rsidRPr="00FE014F">
        <w:rPr>
          <w:i/>
          <w:iCs/>
        </w:rPr>
        <w:t>V</w:t>
      </w:r>
      <w:r w:rsidRPr="00FE014F">
        <w:rPr>
          <w:vertAlign w:val="subscript"/>
        </w:rPr>
        <w:t>cmax25</w:t>
      </w:r>
      <w:r w:rsidRPr="00FE014F">
        <w:t xml:space="preserve">, </w:t>
      </w:r>
      <w:r w:rsidRPr="00FE014F">
        <w:rPr>
          <w:i/>
          <w:iCs/>
        </w:rPr>
        <w:t>J</w:t>
      </w:r>
      <w:r w:rsidRPr="00FE014F">
        <w:rPr>
          <w:vertAlign w:val="subscript"/>
        </w:rPr>
        <w:t>max25</w:t>
      </w:r>
      <w:r w:rsidRPr="00FE014F">
        <w:t xml:space="preserve">, and </w:t>
      </w:r>
      <w:r w:rsidRPr="00FE014F">
        <w:rPr>
          <w:i/>
          <w:iCs/>
        </w:rPr>
        <w:t>R</w:t>
      </w:r>
      <w:r w:rsidRPr="00FE014F">
        <w:rPr>
          <w:vertAlign w:val="subscript"/>
        </w:rPr>
        <w:t>d25</w:t>
      </w:r>
      <w:r w:rsidRPr="00FE014F">
        <w:t>.</w:t>
      </w:r>
    </w:p>
    <w:p w14:paraId="189670B0" w14:textId="77777777" w:rsidR="009F20B5" w:rsidRPr="00285915" w:rsidRDefault="009F20B5" w:rsidP="00DE2B27">
      <w:pPr>
        <w:spacing w:line="360" w:lineRule="auto"/>
      </w:pPr>
    </w:p>
    <w:p w14:paraId="5E6DD6AB" w14:textId="77777777" w:rsidR="009F20B5" w:rsidRDefault="009F20B5" w:rsidP="00DE2B27">
      <w:pPr>
        <w:spacing w:line="360" w:lineRule="auto"/>
      </w:pPr>
      <w:r>
        <w:rPr>
          <w:i/>
          <w:iCs/>
        </w:rPr>
        <w:t>Proportion of leaf nitrogen allocated to photosynthesis and structure</w:t>
      </w:r>
    </w:p>
    <w:p w14:paraId="36D149F2" w14:textId="32F19C0E" w:rsidR="009F20B5" w:rsidRDefault="00AF2CCC" w:rsidP="00F77E0B">
      <w:pPr>
        <w:spacing w:line="360" w:lineRule="auto"/>
      </w:pPr>
      <w:r>
        <w:t>E</w:t>
      </w:r>
      <w:r w:rsidR="009F20B5">
        <w:t xml:space="preserve">quations from </w:t>
      </w:r>
      <w:sdt>
        <w:sdtPr>
          <w:rPr>
            <w:color w:val="000000"/>
          </w:rPr>
          <w:tag w:val="MENDELEY_CITATION_v3_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"/>
          <w:id w:val="-1597790168"/>
          <w:placeholder>
            <w:docPart w:val="4C771AFAED9EDD4580FC29BFC15B7EAC"/>
          </w:placeholder>
        </w:sdtPr>
        <w:sdtEndPr/>
        <w:sdtContent>
          <w:r w:rsidR="00BA7638">
            <w:t>Niinemets &amp; Tenhunen (1997)</w:t>
          </w:r>
        </w:sdtContent>
      </w:sdt>
      <w:r w:rsidR="009F20B5">
        <w:t xml:space="preserve"> </w:t>
      </w:r>
      <w:r>
        <w:t xml:space="preserve">were used </w:t>
      </w:r>
      <w:r w:rsidR="009F20B5">
        <w:t>to estimate the proportion of leaf nitrogen content allocated to Rubisco, bioenergetics, and light harvesting proteins. Specifically, the proportion of leaf nitrogen allocated to Rubisco (</w:t>
      </w:r>
      <w:r w:rsidR="009F20B5" w:rsidRPr="00F77E0B">
        <w:rPr>
          <w:i/>
          <w:iCs/>
          <w:lang w:val="el-GR"/>
        </w:rPr>
        <w:t>ρ</w:t>
      </w:r>
      <w:r w:rsidR="009F20B5">
        <w:rPr>
          <w:vertAlign w:val="subscript"/>
        </w:rPr>
        <w:t>rubisco</w:t>
      </w:r>
      <w:r w:rsidR="009F20B5">
        <w:t>; gN gN</w:t>
      </w:r>
      <w:r w:rsidR="009F20B5">
        <w:rPr>
          <w:vertAlign w:val="superscript"/>
        </w:rPr>
        <w:t>-1</w:t>
      </w:r>
      <w:r w:rsidR="009F20B5">
        <w:t xml:space="preserve">) was calculated as a function of </w:t>
      </w:r>
      <w:r w:rsidR="009F20B5">
        <w:rPr>
          <w:i/>
          <w:iCs/>
        </w:rPr>
        <w:t>V</w:t>
      </w:r>
      <w:r w:rsidR="009F20B5">
        <w:rPr>
          <w:vertAlign w:val="subscript"/>
        </w:rPr>
        <w:t>cmax25</w:t>
      </w:r>
      <w:r w:rsidR="009F20B5">
        <w:t xml:space="preserve"> and </w:t>
      </w:r>
      <w:r w:rsidR="009F20B5">
        <w:rPr>
          <w:i/>
          <w:iCs/>
        </w:rPr>
        <w:t>N</w:t>
      </w:r>
      <w:r w:rsidR="009F20B5">
        <w:rPr>
          <w:vertAlign w:val="subscript"/>
        </w:rPr>
        <w:t>area</w:t>
      </w:r>
      <w:r w:rsidR="009F20B5">
        <w:t xml:space="preserve">: </w:t>
      </w:r>
    </w:p>
    <w:p w14:paraId="160E8B01" w14:textId="417300A8" w:rsidR="009F20B5" w:rsidRPr="00D03FE1" w:rsidRDefault="00F10394" w:rsidP="00DE2B27">
      <w:pPr>
        <w:spacing w:line="360" w:lineRule="auto"/>
      </w:pPr>
      <m:oMath>
        <m:sSub>
          <m:sSubPr>
            <m:ctrlPr>
              <w:rPr>
                <w:rFonts w:ascii="Cambria Math" w:hAnsi="Cambria Math"/>
                <w:i/>
              </w:rPr>
            </m:ctrlPr>
          </m:sSubPr>
          <m:e>
            <m:r>
              <w:rPr>
                <w:rFonts w:ascii="Cambria Math" w:hAnsi="Cambria Math"/>
              </w:rPr>
              <m:t>ρ</m:t>
            </m:r>
          </m:e>
          <m:sub>
            <m:r>
              <w:rPr>
                <w:rFonts w:ascii="Cambria Math" w:hAnsi="Cambria Math"/>
              </w:rPr>
              <m:t>rubisco</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cmax</m:t>
                </m:r>
                <m:r>
                  <w:rPr>
                    <w:rFonts w:ascii="Cambria Math" w:hAnsi="Cambria Math"/>
                  </w:rPr>
                  <m:t>25</m:t>
                </m:r>
              </m:sub>
            </m:sSub>
            <m:sSub>
              <m:sSubPr>
                <m:ctrlPr>
                  <w:rPr>
                    <w:rFonts w:ascii="Cambria Math" w:hAnsi="Cambria Math"/>
                    <w:i/>
                  </w:rPr>
                </m:ctrlPr>
              </m:sSubPr>
              <m:e>
                <m:r>
                  <w:rPr>
                    <w:rFonts w:ascii="Cambria Math" w:hAnsi="Cambria Math"/>
                  </w:rPr>
                  <m:t>N</m:t>
                </m:r>
              </m:e>
              <m:sub>
                <m:r>
                  <w:rPr>
                    <w:rFonts w:ascii="Cambria Math" w:hAnsi="Cambria Math"/>
                  </w:rPr>
                  <m:t>r</m:t>
                </m:r>
              </m:sub>
            </m:sSub>
          </m:num>
          <m:den>
            <m:sSub>
              <m:sSubPr>
                <m:ctrlPr>
                  <w:rPr>
                    <w:rFonts w:ascii="Cambria Math" w:hAnsi="Cambria Math"/>
                    <w:i/>
                  </w:rPr>
                </m:ctrlPr>
              </m:sSubPr>
              <m:e>
                <m:r>
                  <w:rPr>
                    <w:rFonts w:ascii="Cambria Math" w:hAnsi="Cambria Math"/>
                  </w:rPr>
                  <m:t>V</m:t>
                </m:r>
              </m:e>
              <m:sub>
                <m:r>
                  <w:rPr>
                    <w:rFonts w:ascii="Cambria Math" w:hAnsi="Cambria Math"/>
                  </w:rPr>
                  <m:t>c</m:t>
                </m:r>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area</m:t>
                </m:r>
              </m:sub>
            </m:sSub>
          </m:den>
        </m:f>
      </m:oMath>
      <w:r w:rsidR="009F20B5">
        <w:tab/>
      </w:r>
      <w:r w:rsidR="009F20B5">
        <w:tab/>
      </w:r>
      <w:r w:rsidR="009F20B5">
        <w:tab/>
      </w:r>
      <w:r w:rsidR="009F20B5">
        <w:tab/>
      </w:r>
      <w:r w:rsidR="009F20B5">
        <w:tab/>
      </w:r>
      <w:r w:rsidR="009F20B5">
        <w:tab/>
      </w:r>
      <w:r w:rsidR="009F20B5">
        <w:tab/>
      </w:r>
      <w:r w:rsidR="009F20B5">
        <w:tab/>
      </w:r>
      <w:r w:rsidR="009F20B5">
        <w:tab/>
      </w:r>
      <w:r w:rsidR="009F20B5">
        <w:tab/>
        <w:t>(</w:t>
      </w:r>
      <w:r w:rsidR="00FF7D72">
        <w:t>5</w:t>
      </w:r>
      <w:r w:rsidR="009F20B5">
        <w:t>)</w:t>
      </w:r>
    </w:p>
    <w:p w14:paraId="46F760C8" w14:textId="77777777" w:rsidR="009F20B5" w:rsidRPr="00907459" w:rsidRDefault="009F20B5" w:rsidP="00DE2B27">
      <w:pPr>
        <w:spacing w:line="360" w:lineRule="auto"/>
      </w:pPr>
      <w:r w:rsidRPr="00BA5DB5">
        <w:t>where</w:t>
      </w:r>
      <w:r>
        <w:rPr>
          <w:i/>
          <w:iCs/>
        </w:rPr>
        <w:t xml:space="preserve"> N</w:t>
      </w:r>
      <w:r>
        <w:rPr>
          <w:vertAlign w:val="subscript"/>
        </w:rPr>
        <w:t>r</w:t>
      </w:r>
      <w:r>
        <w:t xml:space="preserve"> is the amount of nitrogen in Rubisco, set to 0.16 gN (gN in Rubisco)</w:t>
      </w:r>
      <w:r>
        <w:rPr>
          <w:vertAlign w:val="superscript"/>
        </w:rPr>
        <w:t>-1</w:t>
      </w:r>
      <w:r>
        <w:t xml:space="preserve"> and </w:t>
      </w:r>
      <w:r>
        <w:rPr>
          <w:i/>
          <w:iCs/>
        </w:rPr>
        <w:t>V</w:t>
      </w:r>
      <w:r>
        <w:rPr>
          <w:vertAlign w:val="subscript"/>
        </w:rPr>
        <w:t>cr</w:t>
      </w:r>
      <w:r>
        <w:t xml:space="preserve"> is the maximum rate of RuBP carboxylation per unit Rubisco protein, set to 20.5 </w:t>
      </w:r>
      <w:r>
        <w:rPr>
          <w:lang w:val="el-GR"/>
        </w:rPr>
        <w:t>μ</w:t>
      </w:r>
      <w:r>
        <w:t>mol CO</w:t>
      </w:r>
      <w:r>
        <w:rPr>
          <w:vertAlign w:val="subscript"/>
        </w:rPr>
        <w:t>2</w:t>
      </w:r>
      <w:r>
        <w:t xml:space="preserve"> (g Rubisco)</w:t>
      </w:r>
      <w:r>
        <w:rPr>
          <w:vertAlign w:val="superscript"/>
        </w:rPr>
        <w:t>-1</w:t>
      </w:r>
      <w:r>
        <w:t>. The proportion of leaf nitrogen allocated to bioenergetics (</w:t>
      </w:r>
      <w:r w:rsidRPr="00317070">
        <w:rPr>
          <w:i/>
          <w:iCs/>
          <w:lang w:val="el-GR"/>
        </w:rPr>
        <w:t>ρ</w:t>
      </w:r>
      <w:r>
        <w:rPr>
          <w:vertAlign w:val="subscript"/>
        </w:rPr>
        <w:t>bioe</w:t>
      </w:r>
      <w:r>
        <w:t>; gN gN</w:t>
      </w:r>
      <w:r>
        <w:rPr>
          <w:vertAlign w:val="superscript"/>
        </w:rPr>
        <w:t>-1</w:t>
      </w:r>
      <w:r>
        <w:t xml:space="preserve">) was similarly calculated as a function of </w:t>
      </w:r>
      <w:r>
        <w:rPr>
          <w:i/>
          <w:iCs/>
        </w:rPr>
        <w:t>J</w:t>
      </w:r>
      <w:r>
        <w:rPr>
          <w:vertAlign w:val="subscript"/>
        </w:rPr>
        <w:t>max25</w:t>
      </w:r>
      <w:r>
        <w:t xml:space="preserve"> and </w:t>
      </w:r>
      <w:r>
        <w:rPr>
          <w:i/>
          <w:iCs/>
        </w:rPr>
        <w:t>N</w:t>
      </w:r>
      <w:r>
        <w:rPr>
          <w:vertAlign w:val="subscript"/>
        </w:rPr>
        <w:t>area</w:t>
      </w:r>
      <w:r>
        <w:t>:</w:t>
      </w:r>
    </w:p>
    <w:p w14:paraId="1B48B412" w14:textId="481C15AD" w:rsidR="009F20B5" w:rsidRPr="00D03FE1" w:rsidRDefault="00F10394" w:rsidP="00DE2B27">
      <w:pPr>
        <w:spacing w:line="360" w:lineRule="auto"/>
      </w:pPr>
      <m:oMath>
        <m:sSub>
          <m:sSubPr>
            <m:ctrlPr>
              <w:rPr>
                <w:rFonts w:ascii="Cambria Math" w:hAnsi="Cambria Math"/>
                <w:i/>
              </w:rPr>
            </m:ctrlPr>
          </m:sSubPr>
          <m:e>
            <m:r>
              <w:rPr>
                <w:rFonts w:ascii="Cambria Math" w:hAnsi="Cambria Math"/>
              </w:rPr>
              <m:t>ρ</m:t>
            </m:r>
          </m:e>
          <m:sub>
            <m:r>
              <w:rPr>
                <w:rFonts w:ascii="Cambria Math" w:hAnsi="Cambria Math"/>
              </w:rPr>
              <m:t>bioe</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max</m:t>
                </m:r>
                <m:r>
                  <w:rPr>
                    <w:rFonts w:ascii="Cambria Math" w:hAnsi="Cambria Math"/>
                  </w:rPr>
                  <m:t>25</m:t>
                </m:r>
              </m:sub>
            </m:sSub>
            <m:sSub>
              <m:sSubPr>
                <m:ctrlPr>
                  <w:rPr>
                    <w:rFonts w:ascii="Cambria Math" w:hAnsi="Cambria Math"/>
                    <w:i/>
                  </w:rPr>
                </m:ctrlPr>
              </m:sSubPr>
              <m:e>
                <m:r>
                  <w:rPr>
                    <w:rFonts w:ascii="Cambria Math" w:hAnsi="Cambria Math"/>
                  </w:rPr>
                  <m:t>N</m:t>
                </m:r>
              </m:e>
              <m:sub>
                <m:r>
                  <w:rPr>
                    <w:rFonts w:ascii="Cambria Math" w:hAnsi="Cambria Math"/>
                  </w:rPr>
                  <m:t>b</m:t>
                </m:r>
              </m:sub>
            </m:sSub>
          </m:num>
          <m:den>
            <m:sSub>
              <m:sSubPr>
                <m:ctrlPr>
                  <w:rPr>
                    <w:rFonts w:ascii="Cambria Math" w:hAnsi="Cambria Math"/>
                    <w:i/>
                  </w:rPr>
                </m:ctrlPr>
              </m:sSubPr>
              <m:e>
                <m:r>
                  <w:rPr>
                    <w:rFonts w:ascii="Cambria Math" w:hAnsi="Cambria Math"/>
                  </w:rPr>
                  <m:t>J</m:t>
                </m:r>
              </m:e>
              <m:sub>
                <m:r>
                  <w:rPr>
                    <w:rFonts w:ascii="Cambria Math" w:hAnsi="Cambria Math"/>
                  </w:rPr>
                  <m:t>mc</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area</m:t>
                </m:r>
              </m:sub>
            </m:sSub>
          </m:den>
        </m:f>
      </m:oMath>
      <w:r w:rsidR="009F20B5">
        <w:tab/>
      </w:r>
      <w:r w:rsidR="009F20B5">
        <w:tab/>
      </w:r>
      <w:r w:rsidR="009F20B5">
        <w:tab/>
      </w:r>
      <w:r w:rsidR="009F20B5">
        <w:tab/>
      </w:r>
      <w:r w:rsidR="009F20B5">
        <w:tab/>
      </w:r>
      <w:r w:rsidR="009F20B5">
        <w:tab/>
      </w:r>
      <w:r w:rsidR="009F20B5">
        <w:tab/>
      </w:r>
      <w:r w:rsidR="009F20B5">
        <w:tab/>
      </w:r>
      <w:r w:rsidR="009F20B5">
        <w:tab/>
      </w:r>
      <w:r w:rsidR="00FF7D72">
        <w:tab/>
      </w:r>
      <w:r w:rsidR="009F20B5">
        <w:t>(</w:t>
      </w:r>
      <w:r w:rsidR="00FF7D72">
        <w:t>6</w:t>
      </w:r>
      <w:r w:rsidR="009F20B5">
        <w:t>)</w:t>
      </w:r>
    </w:p>
    <w:p w14:paraId="4F30E118" w14:textId="7B73CF12" w:rsidR="009F20B5" w:rsidRPr="00317070" w:rsidRDefault="009F20B5" w:rsidP="00DE2B27">
      <w:pPr>
        <w:spacing w:line="360" w:lineRule="auto"/>
      </w:pPr>
      <w:r>
        <w:t xml:space="preserve">where </w:t>
      </w:r>
      <w:r>
        <w:rPr>
          <w:i/>
          <w:iCs/>
        </w:rPr>
        <w:t>N</w:t>
      </w:r>
      <w:r>
        <w:rPr>
          <w:vertAlign w:val="subscript"/>
        </w:rPr>
        <w:t>b</w:t>
      </w:r>
      <w:r>
        <w:t xml:space="preserve"> is the amount of nitrogen in cytochrome f, set to 0.12407 gN (</w:t>
      </w:r>
      <w:r>
        <w:rPr>
          <w:lang w:val="el-GR"/>
        </w:rPr>
        <w:t>μ</w:t>
      </w:r>
      <w:r>
        <w:t>mol cytochrome f)</w:t>
      </w:r>
      <w:r>
        <w:rPr>
          <w:vertAlign w:val="superscript"/>
        </w:rPr>
        <w:t>-1</w:t>
      </w:r>
      <w:r>
        <w:t xml:space="preserve"> assuming a constant 1: 1: 1.2 cytochrome f: ferredoxin NADP reductase: coupling factor molar ratio </w:t>
      </w:r>
      <w:sdt>
        <w:sdtPr>
          <w:tag w:val="MENDELEY_CITATION_v3_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"/>
          <w:id w:val="-1149133052"/>
          <w:placeholder>
            <w:docPart w:val="4C771AFAED9EDD4580FC29BFC15B7EAC"/>
          </w:placeholder>
        </w:sdtPr>
        <w:sdtEndPr/>
        <w:sdtContent>
          <w:r w:rsidR="00BA7638">
            <w:t>(Evans &amp; Seemann, 1989; Niinemets &amp; Tenhunen, 1997)</w:t>
          </w:r>
        </w:sdtContent>
      </w:sdt>
      <w:r>
        <w:t xml:space="preserve">, and </w:t>
      </w:r>
      <w:r>
        <w:rPr>
          <w:i/>
          <w:iCs/>
        </w:rPr>
        <w:t>J</w:t>
      </w:r>
      <w:r>
        <w:rPr>
          <w:vertAlign w:val="subscript"/>
        </w:rPr>
        <w:t>mc</w:t>
      </w:r>
      <w:r>
        <w:t xml:space="preserve"> is the capacity of electron transport per cytochrome f, set to 156 </w:t>
      </w:r>
      <w:r>
        <w:rPr>
          <w:lang w:val="el-GR"/>
        </w:rPr>
        <w:t>μ</w:t>
      </w:r>
      <w:r>
        <w:t>mol electron (</w:t>
      </w:r>
      <w:r>
        <w:rPr>
          <w:lang w:val="el-GR"/>
        </w:rPr>
        <w:t>μ</w:t>
      </w:r>
      <w:r>
        <w:t>mol cytochrome f)</w:t>
      </w:r>
      <w:r>
        <w:rPr>
          <w:vertAlign w:val="superscript"/>
        </w:rPr>
        <w:t>-1</w:t>
      </w:r>
      <w:r>
        <w:t xml:space="preserve"> s</w:t>
      </w:r>
      <w:r>
        <w:rPr>
          <w:vertAlign w:val="superscript"/>
        </w:rPr>
        <w:t>-1</w:t>
      </w:r>
      <w:r>
        <w:t>. The proportion of leaf nitrogen allocated to light harvesting proteins (</w:t>
      </w:r>
      <w:r w:rsidRPr="00317070">
        <w:rPr>
          <w:i/>
          <w:iCs/>
          <w:lang w:val="el-GR"/>
        </w:rPr>
        <w:t>ρ</w:t>
      </w:r>
      <w:r>
        <w:rPr>
          <w:vertAlign w:val="subscript"/>
        </w:rPr>
        <w:t>light</w:t>
      </w:r>
      <w:r>
        <w:t>; gN gN</w:t>
      </w:r>
      <w:r>
        <w:rPr>
          <w:vertAlign w:val="superscript"/>
        </w:rPr>
        <w:t>-1</w:t>
      </w:r>
      <w:r>
        <w:t xml:space="preserve">) was calculated as a function of </w:t>
      </w:r>
      <w:r>
        <w:rPr>
          <w:i/>
          <w:iCs/>
          <w:color w:val="000000"/>
        </w:rPr>
        <w:t>Chl</w:t>
      </w:r>
      <w:r>
        <w:rPr>
          <w:color w:val="000000"/>
          <w:vertAlign w:val="subscript"/>
        </w:rPr>
        <w:t>mass</w:t>
      </w:r>
      <w:r>
        <w:rPr>
          <w:color w:val="000000"/>
        </w:rPr>
        <w:t xml:space="preserve"> and </w:t>
      </w:r>
      <w:r>
        <w:rPr>
          <w:i/>
          <w:iCs/>
          <w:color w:val="000000"/>
        </w:rPr>
        <w:t>N</w:t>
      </w:r>
      <w:r>
        <w:rPr>
          <w:color w:val="000000"/>
          <w:vertAlign w:val="subscript"/>
        </w:rPr>
        <w:t>mass</w:t>
      </w:r>
      <w:r>
        <w:rPr>
          <w:color w:val="000000"/>
        </w:rPr>
        <w:t>:</w:t>
      </w:r>
    </w:p>
    <w:p w14:paraId="2138254B" w14:textId="054CC684" w:rsidR="009F20B5" w:rsidRPr="00285915" w:rsidRDefault="00F10394" w:rsidP="00DE2B27">
      <w:pPr>
        <w:spacing w:line="360" w:lineRule="auto"/>
      </w:pPr>
      <m:oMath>
        <m:sSub>
          <m:sSubPr>
            <m:ctrlPr>
              <w:rPr>
                <w:rFonts w:ascii="Cambria Math" w:hAnsi="Cambria Math"/>
                <w:i/>
              </w:rPr>
            </m:ctrlPr>
          </m:sSubPr>
          <m:e>
            <m:r>
              <w:rPr>
                <w:rFonts w:ascii="Cambria Math" w:hAnsi="Cambria Math"/>
              </w:rPr>
              <m:t>ρ</m:t>
            </m:r>
          </m:e>
          <m:sub>
            <m:r>
              <w:rPr>
                <w:rFonts w:ascii="Cambria Math" w:hAnsi="Cambria Math"/>
              </w:rPr>
              <m:t>lig</m:t>
            </m:r>
            <m:r>
              <w:rPr>
                <w:rFonts w:ascii="Cambria Math" w:hAnsi="Cambria Math"/>
              </w:rPr>
              <m:t>h</m:t>
            </m:r>
            <m:r>
              <w:rPr>
                <w:rFonts w:ascii="Cambria Math" w:hAnsi="Cambria Math"/>
              </w:rPr>
              <m:t>t</m:t>
            </m:r>
          </m:sub>
        </m:sSub>
        <m:r>
          <w:rPr>
            <w:rFonts w:ascii="Cambria Math" w:hAnsi="Cambria Math"/>
          </w:rPr>
          <m:t>=</m:t>
        </m:r>
        <m:f>
          <m:fPr>
            <m:ctrlPr>
              <w:rPr>
                <w:rFonts w:ascii="Cambria Math" w:hAnsi="Cambria Math"/>
                <w:i/>
                <w:iCs/>
                <w:color w:val="000000"/>
              </w:rPr>
            </m:ctrlPr>
          </m:fPr>
          <m:num>
            <m:sSub>
              <m:sSubPr>
                <m:ctrlPr>
                  <w:rPr>
                    <w:rFonts w:ascii="Cambria Math" w:hAnsi="Cambria Math"/>
                    <w:i/>
                    <w:iCs/>
                    <w:color w:val="000000"/>
                  </w:rPr>
                </m:ctrlPr>
              </m:sSubPr>
              <m:e>
                <m:r>
                  <w:rPr>
                    <w:rFonts w:ascii="Cambria Math" w:hAnsi="Cambria Math"/>
                    <w:color w:val="000000"/>
                  </w:rPr>
                  <m:t>C</m:t>
                </m:r>
                <m:r>
                  <w:rPr>
                    <w:rFonts w:ascii="Cambria Math" w:hAnsi="Cambria Math"/>
                    <w:color w:val="000000"/>
                  </w:rPr>
                  <m:t>h</m:t>
                </m:r>
                <m:r>
                  <w:rPr>
                    <w:rFonts w:ascii="Cambria Math" w:hAnsi="Cambria Math"/>
                    <w:color w:val="000000"/>
                  </w:rPr>
                  <m:t>l</m:t>
                </m:r>
              </m:e>
              <m:sub>
                <m:r>
                  <w:rPr>
                    <w:rFonts w:ascii="Cambria Math" w:hAnsi="Cambria Math"/>
                    <w:color w:val="000000"/>
                  </w:rPr>
                  <m:t>mass</m:t>
                </m:r>
              </m:sub>
            </m:sSub>
          </m:num>
          <m:den>
            <m:sSub>
              <m:sSubPr>
                <m:ctrlPr>
                  <w:rPr>
                    <w:rFonts w:ascii="Cambria Math" w:hAnsi="Cambria Math"/>
                    <w:i/>
                    <w:iCs/>
                    <w:color w:val="000000"/>
                  </w:rPr>
                </m:ctrlPr>
              </m:sSubPr>
              <m:e>
                <m:r>
                  <w:rPr>
                    <w:rFonts w:ascii="Cambria Math" w:hAnsi="Cambria Math"/>
                    <w:color w:val="000000"/>
                  </w:rPr>
                  <m:t>N</m:t>
                </m:r>
              </m:e>
              <m:sub>
                <m:r>
                  <w:rPr>
                    <w:rFonts w:ascii="Cambria Math" w:hAnsi="Cambria Math"/>
                    <w:color w:val="000000"/>
                  </w:rPr>
                  <m:t>mass</m:t>
                </m:r>
              </m:sub>
            </m:sSub>
            <m:r>
              <w:rPr>
                <w:rFonts w:ascii="Cambria Math" w:hAnsi="Cambria Math"/>
                <w:color w:val="000000"/>
              </w:rPr>
              <m:t>*</m:t>
            </m:r>
            <m:sSub>
              <m:sSubPr>
                <m:ctrlPr>
                  <w:rPr>
                    <w:rFonts w:ascii="Cambria Math" w:hAnsi="Cambria Math"/>
                    <w:i/>
                    <w:iCs/>
                    <w:color w:val="000000"/>
                  </w:rPr>
                </m:ctrlPr>
              </m:sSubPr>
              <m:e>
                <m:r>
                  <w:rPr>
                    <w:rFonts w:ascii="Cambria Math" w:hAnsi="Cambria Math"/>
                    <w:color w:val="000000"/>
                  </w:rPr>
                  <m:t>c</m:t>
                </m:r>
              </m:e>
              <m:sub>
                <m:r>
                  <w:rPr>
                    <w:rFonts w:ascii="Cambria Math" w:hAnsi="Cambria Math"/>
                    <w:color w:val="000000"/>
                  </w:rPr>
                  <m:t>b</m:t>
                </m:r>
              </m:sub>
            </m:sSub>
          </m:den>
        </m:f>
      </m:oMath>
      <w:r w:rsidR="009F20B5">
        <w:rPr>
          <w:color w:val="000000"/>
        </w:rPr>
        <w:tab/>
      </w:r>
      <w:r w:rsidR="009F20B5">
        <w:rPr>
          <w:color w:val="000000"/>
        </w:rPr>
        <w:tab/>
      </w:r>
      <w:r w:rsidR="009F20B5">
        <w:rPr>
          <w:color w:val="000000"/>
        </w:rPr>
        <w:tab/>
      </w:r>
      <w:r w:rsidR="009F20B5">
        <w:rPr>
          <w:color w:val="000000"/>
        </w:rPr>
        <w:tab/>
      </w:r>
      <w:r w:rsidR="009F20B5">
        <w:rPr>
          <w:color w:val="000000"/>
        </w:rPr>
        <w:tab/>
      </w:r>
      <w:r w:rsidR="009F20B5">
        <w:rPr>
          <w:color w:val="000000"/>
        </w:rPr>
        <w:tab/>
      </w:r>
      <w:r w:rsidR="009F20B5">
        <w:rPr>
          <w:color w:val="000000"/>
        </w:rPr>
        <w:tab/>
      </w:r>
      <w:r w:rsidR="009F20B5">
        <w:rPr>
          <w:color w:val="000000"/>
        </w:rPr>
        <w:tab/>
      </w:r>
      <w:r w:rsidR="009F20B5">
        <w:rPr>
          <w:color w:val="000000"/>
        </w:rPr>
        <w:tab/>
      </w:r>
      <w:r w:rsidR="009F20B5">
        <w:rPr>
          <w:color w:val="000000"/>
        </w:rPr>
        <w:tab/>
        <w:t>(</w:t>
      </w:r>
      <w:r w:rsidR="00F52F42">
        <w:rPr>
          <w:color w:val="000000"/>
        </w:rPr>
        <w:t>7</w:t>
      </w:r>
      <w:r w:rsidR="009F20B5">
        <w:rPr>
          <w:color w:val="000000"/>
        </w:rPr>
        <w:t>)</w:t>
      </w:r>
    </w:p>
    <w:p w14:paraId="41AC5145" w14:textId="77777777" w:rsidR="00800EAC" w:rsidRDefault="009F20B5" w:rsidP="00800EAC">
      <w:pPr>
        <w:spacing w:line="360" w:lineRule="auto"/>
      </w:pPr>
      <w:r>
        <w:t xml:space="preserve">where </w:t>
      </w:r>
      <w:r>
        <w:rPr>
          <w:i/>
          <w:iCs/>
        </w:rPr>
        <w:t>c</w:t>
      </w:r>
      <w:r>
        <w:rPr>
          <w:vertAlign w:val="subscript"/>
        </w:rPr>
        <w:t>b</w:t>
      </w:r>
      <w:r>
        <w:t xml:space="preserve"> is the stoichiometry of the light-harvesting chlorophyll complexes of photosystem II, set to 2.75 mmol chlorophyll (gN in chlorophyll)</w:t>
      </w:r>
      <w:r>
        <w:rPr>
          <w:vertAlign w:val="superscript"/>
        </w:rPr>
        <w:t>-1</w:t>
      </w:r>
      <w:r>
        <w:t xml:space="preserve">. We used the </w:t>
      </w:r>
      <w:r>
        <w:rPr>
          <w:i/>
          <w:iCs/>
        </w:rPr>
        <w:t>N</w:t>
      </w:r>
      <w:r>
        <w:rPr>
          <w:vertAlign w:val="subscript"/>
        </w:rPr>
        <w:t>mass</w:t>
      </w:r>
      <w:r>
        <w:t xml:space="preserve"> value of the focal leaf used </w:t>
      </w:r>
      <w:r>
        <w:lastRenderedPageBreak/>
        <w:t xml:space="preserve">to generate </w:t>
      </w:r>
      <w:r w:rsidRPr="00FE014F">
        <w:rPr>
          <w:i/>
          <w:iCs/>
          <w:color w:val="000000"/>
        </w:rPr>
        <w:t>A</w:t>
      </w:r>
      <w:r w:rsidRPr="00FE014F">
        <w:rPr>
          <w:color w:val="000000"/>
          <w:vertAlign w:val="subscript"/>
        </w:rPr>
        <w:t>net</w:t>
      </w:r>
      <w:r w:rsidRPr="00FE014F">
        <w:rPr>
          <w:color w:val="000000"/>
        </w:rPr>
        <w:t>/</w:t>
      </w:r>
      <w:r w:rsidRPr="00FE014F">
        <w:rPr>
          <w:i/>
          <w:iCs/>
          <w:color w:val="000000"/>
        </w:rPr>
        <w:t>C</w:t>
      </w:r>
      <w:r w:rsidRPr="00FE014F">
        <w:rPr>
          <w:color w:val="000000"/>
          <w:vertAlign w:val="subscript"/>
        </w:rPr>
        <w:t>i</w:t>
      </w:r>
      <w:r w:rsidRPr="00FE014F">
        <w:rPr>
          <w:color w:val="000000"/>
        </w:rPr>
        <w:t xml:space="preserve"> curves</w:t>
      </w:r>
      <w:r>
        <w:rPr>
          <w:color w:val="000000"/>
        </w:rPr>
        <w:t xml:space="preserve"> instead of the leaf used to extract chlorophyll content, as the two leaves are from the same trifoliate leaf set and are </w:t>
      </w:r>
      <w:r w:rsidR="000E3820">
        <w:rPr>
          <w:color w:val="000000"/>
        </w:rPr>
        <w:t>highly</w:t>
      </w:r>
      <w:r>
        <w:rPr>
          <w:color w:val="000000"/>
        </w:rPr>
        <w:t xml:space="preserve"> correlated with each other (</w:t>
      </w:r>
      <w:r w:rsidRPr="001B6725">
        <w:rPr>
          <w:color w:val="000000"/>
        </w:rPr>
        <w:t>Fig</w:t>
      </w:r>
      <w:r w:rsidR="001B6725" w:rsidRPr="001B6725">
        <w:rPr>
          <w:color w:val="000000"/>
        </w:rPr>
        <w:t>.</w:t>
      </w:r>
      <w:r w:rsidRPr="001B6725">
        <w:rPr>
          <w:color w:val="000000"/>
        </w:rPr>
        <w:t xml:space="preserve"> S</w:t>
      </w:r>
      <w:r w:rsidR="001B6725" w:rsidRPr="001B6725">
        <w:rPr>
          <w:color w:val="000000"/>
        </w:rPr>
        <w:t>1</w:t>
      </w:r>
      <w:r>
        <w:rPr>
          <w:color w:val="000000"/>
        </w:rPr>
        <w:t>).</w:t>
      </w:r>
      <w:r w:rsidR="00800EAC">
        <w:t xml:space="preserve"> </w:t>
      </w:r>
      <w:r w:rsidR="00AF2CCC">
        <w:t>The p</w:t>
      </w:r>
      <w:r>
        <w:t>roportion of leaf nitrogen content allocated to photosynthetic tissue (</w:t>
      </w:r>
      <w:r w:rsidRPr="00317070">
        <w:rPr>
          <w:i/>
          <w:iCs/>
          <w:lang w:val="el-GR"/>
        </w:rPr>
        <w:t>ρ</w:t>
      </w:r>
      <w:r>
        <w:rPr>
          <w:vertAlign w:val="subscript"/>
        </w:rPr>
        <w:t>photo</w:t>
      </w:r>
      <w:r>
        <w:t>; gN gN</w:t>
      </w:r>
      <w:r>
        <w:rPr>
          <w:vertAlign w:val="superscript"/>
        </w:rPr>
        <w:t>-1</w:t>
      </w:r>
      <w:r>
        <w:t xml:space="preserve">) was estimated as the sum of </w:t>
      </w:r>
      <w:r w:rsidRPr="00317070">
        <w:rPr>
          <w:i/>
          <w:iCs/>
          <w:lang w:val="el-GR"/>
        </w:rPr>
        <w:t>ρ</w:t>
      </w:r>
      <w:r>
        <w:rPr>
          <w:vertAlign w:val="subscript"/>
        </w:rPr>
        <w:t>rubisco</w:t>
      </w:r>
      <w:r>
        <w:t xml:space="preserve">, </w:t>
      </w:r>
      <w:r w:rsidRPr="00317070">
        <w:rPr>
          <w:i/>
          <w:iCs/>
          <w:lang w:val="el-GR"/>
        </w:rPr>
        <w:t>ρ</w:t>
      </w:r>
      <w:r>
        <w:rPr>
          <w:vertAlign w:val="subscript"/>
        </w:rPr>
        <w:t>bioe</w:t>
      </w:r>
      <w:r>
        <w:t xml:space="preserve">, and </w:t>
      </w:r>
      <w:r w:rsidRPr="00317070">
        <w:rPr>
          <w:i/>
          <w:iCs/>
          <w:lang w:val="el-GR"/>
        </w:rPr>
        <w:t>ρ</w:t>
      </w:r>
      <w:r>
        <w:rPr>
          <w:vertAlign w:val="subscript"/>
        </w:rPr>
        <w:t>light</w:t>
      </w:r>
      <w:r>
        <w:t xml:space="preserve">. </w:t>
      </w:r>
    </w:p>
    <w:p w14:paraId="2910CC22" w14:textId="6581CB1E" w:rsidR="009F20B5" w:rsidRDefault="00800EAC" w:rsidP="00800EAC">
      <w:pPr>
        <w:spacing w:line="360" w:lineRule="auto"/>
        <w:ind w:firstLine="720"/>
      </w:pPr>
      <w:r>
        <w:t>T</w:t>
      </w:r>
      <w:r w:rsidR="009F20B5">
        <w:t>he proportion of leaf nitrogen content allocated to structural tissue (</w:t>
      </w:r>
      <w:r w:rsidR="009F20B5">
        <w:rPr>
          <w:i/>
          <w:iCs/>
          <w:lang w:val="el-GR"/>
        </w:rPr>
        <w:t>ρ</w:t>
      </w:r>
      <w:r w:rsidR="009F20B5">
        <w:rPr>
          <w:vertAlign w:val="subscript"/>
        </w:rPr>
        <w:t>structure</w:t>
      </w:r>
      <w:r w:rsidR="009F20B5">
        <w:t>; gN gN</w:t>
      </w:r>
      <w:r w:rsidR="009F20B5">
        <w:rPr>
          <w:vertAlign w:val="superscript"/>
        </w:rPr>
        <w:t>-1</w:t>
      </w:r>
      <w:r w:rsidR="009F20B5">
        <w:t>) was estimated as:</w:t>
      </w:r>
    </w:p>
    <w:p w14:paraId="0473F59F" w14:textId="0676D830" w:rsidR="009F20B5" w:rsidRPr="003703E2" w:rsidRDefault="00F10394" w:rsidP="003703E2">
      <w:pPr>
        <w:spacing w:line="360" w:lineRule="auto"/>
      </w:pPr>
      <m:oMath>
        <m:sSub>
          <m:sSubPr>
            <m:ctrlPr>
              <w:rPr>
                <w:rFonts w:ascii="Cambria Math" w:hAnsi="Cambria Math"/>
                <w:i/>
              </w:rPr>
            </m:ctrlPr>
          </m:sSubPr>
          <m:e>
            <m:r>
              <w:rPr>
                <w:rFonts w:ascii="Cambria Math" w:hAnsi="Cambria Math"/>
              </w:rPr>
              <m:t>ρ</m:t>
            </m:r>
          </m:e>
          <m:sub>
            <m:r>
              <w:rPr>
                <w:rFonts w:ascii="Cambria Math" w:hAnsi="Cambria Math"/>
              </w:rPr>
              <m:t>structure</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cw</m:t>
                </m:r>
              </m:sub>
            </m:sSub>
          </m:num>
          <m:den>
            <m:sSub>
              <m:sSubPr>
                <m:ctrlPr>
                  <w:rPr>
                    <w:rFonts w:ascii="Cambria Math" w:hAnsi="Cambria Math"/>
                    <w:i/>
                  </w:rPr>
                </m:ctrlPr>
              </m:sSubPr>
              <m:e>
                <m:r>
                  <w:rPr>
                    <w:rFonts w:ascii="Cambria Math" w:hAnsi="Cambria Math"/>
                  </w:rPr>
                  <m:t>N</m:t>
                </m:r>
              </m:e>
              <m:sub>
                <m:r>
                  <w:rPr>
                    <w:rFonts w:ascii="Cambria Math" w:hAnsi="Cambria Math"/>
                  </w:rPr>
                  <m:t>area</m:t>
                </m:r>
              </m:sub>
            </m:sSub>
          </m:den>
        </m:f>
      </m:oMath>
      <w:r w:rsidR="009F20B5">
        <w:tab/>
      </w:r>
      <w:r w:rsidR="009F20B5">
        <w:tab/>
      </w:r>
      <w:r w:rsidR="009F20B5">
        <w:tab/>
      </w:r>
      <w:r w:rsidR="009F20B5">
        <w:tab/>
      </w:r>
      <w:r w:rsidR="009F20B5">
        <w:tab/>
      </w:r>
      <w:r w:rsidR="009F20B5">
        <w:tab/>
      </w:r>
      <w:r w:rsidR="009F20B5">
        <w:tab/>
      </w:r>
      <w:r w:rsidR="009F20B5">
        <w:tab/>
      </w:r>
      <w:r w:rsidR="009F20B5">
        <w:tab/>
      </w:r>
      <w:r w:rsidR="009F20B5">
        <w:tab/>
        <w:t>(</w:t>
      </w:r>
      <w:r w:rsidR="00F52F42">
        <w:t>8</w:t>
      </w:r>
      <w:r w:rsidR="009F20B5">
        <w:t>)</w:t>
      </w:r>
    </w:p>
    <w:p w14:paraId="6FA280E4" w14:textId="7C1F12C9" w:rsidR="009F20B5" w:rsidRDefault="009F20B5" w:rsidP="003703E2">
      <w:pPr>
        <w:spacing w:line="360" w:lineRule="auto"/>
      </w:pPr>
      <w:r>
        <w:t xml:space="preserve">where </w:t>
      </w:r>
      <w:r>
        <w:rPr>
          <w:i/>
          <w:iCs/>
        </w:rPr>
        <w:t>N</w:t>
      </w:r>
      <w:r>
        <w:rPr>
          <w:vertAlign w:val="subscript"/>
        </w:rPr>
        <w:t>cw</w:t>
      </w:r>
      <w:r>
        <w:t xml:space="preserve"> (gN m</w:t>
      </w:r>
      <w:r>
        <w:rPr>
          <w:vertAlign w:val="superscript"/>
        </w:rPr>
        <w:t>-2</w:t>
      </w:r>
      <w:r>
        <w:t xml:space="preserve">) is the leaf nitrogen content allocated to cell walls, calculated as a function of </w:t>
      </w:r>
      <w:r>
        <w:rPr>
          <w:i/>
          <w:iCs/>
        </w:rPr>
        <w:t>M</w:t>
      </w:r>
      <w:r>
        <w:rPr>
          <w:vertAlign w:val="subscript"/>
        </w:rPr>
        <w:t>area</w:t>
      </w:r>
      <w:r>
        <w:t xml:space="preserve"> using an empirical equation from </w:t>
      </w:r>
      <w:sdt>
        <w:sdtPr>
          <w:rPr>
            <w:color w:val="000000"/>
          </w:rPr>
          <w:tag w:val="MENDELEY_CITATION_v3_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"/>
          <w:id w:val="-428585924"/>
          <w:placeholder>
            <w:docPart w:val="4C771AFAED9EDD4580FC29BFC15B7EAC"/>
          </w:placeholder>
        </w:sdtPr>
        <w:sdtEndPr/>
        <w:sdtContent>
          <w:r w:rsidR="00BA7638" w:rsidRPr="00BA7638">
            <w:rPr>
              <w:color w:val="000000"/>
            </w:rPr>
            <w:t>Onoda et al. (2017)</w:t>
          </w:r>
        </w:sdtContent>
      </w:sdt>
      <w:r>
        <w:t>:</w:t>
      </w:r>
    </w:p>
    <w:p w14:paraId="4837AA81" w14:textId="4BA428A2" w:rsidR="009F20B5" w:rsidRPr="000B72F3" w:rsidRDefault="00F10394" w:rsidP="00DE2B27">
      <w:pPr>
        <w:spacing w:line="360" w:lineRule="auto"/>
      </w:pPr>
      <m:oMath>
        <m:sSub>
          <m:sSubPr>
            <m:ctrlPr>
              <w:rPr>
                <w:rFonts w:ascii="Cambria Math" w:hAnsi="Cambria Math"/>
                <w:i/>
              </w:rPr>
            </m:ctrlPr>
          </m:sSubPr>
          <m:e>
            <m:r>
              <w:rPr>
                <w:rFonts w:ascii="Cambria Math" w:hAnsi="Cambria Math"/>
              </w:rPr>
              <m:t>N</m:t>
            </m:r>
          </m:e>
          <m:sub>
            <m:r>
              <w:rPr>
                <w:rFonts w:ascii="Cambria Math" w:hAnsi="Cambria Math"/>
              </w:rPr>
              <m:t>cw</m:t>
            </m:r>
          </m:sub>
        </m:sSub>
        <m:r>
          <w:rPr>
            <w:rFonts w:ascii="Cambria Math" w:hAnsi="Cambria Math"/>
          </w:rPr>
          <m:t>=0.000355*</m:t>
        </m:r>
        <m:sSup>
          <m:sSupPr>
            <m:ctrlPr>
              <w:rPr>
                <w:rFonts w:ascii="Cambria Math" w:hAnsi="Cambria Math"/>
                <w:i/>
              </w:rPr>
            </m:ctrlPr>
          </m:sSupPr>
          <m:e>
            <m:sSub>
              <m:sSubPr>
                <m:ctrlPr>
                  <w:rPr>
                    <w:rFonts w:ascii="Cambria Math" w:hAnsi="Cambria Math"/>
                    <w:i/>
                  </w:rPr>
                </m:ctrlPr>
              </m:sSubPr>
              <m:e>
                <m:r>
                  <w:rPr>
                    <w:rFonts w:ascii="Cambria Math" w:hAnsi="Cambria Math"/>
                  </w:rPr>
                  <m:t>M</m:t>
                </m:r>
              </m:e>
              <m:sub>
                <m:r>
                  <w:rPr>
                    <w:rFonts w:ascii="Cambria Math" w:hAnsi="Cambria Math"/>
                  </w:rPr>
                  <m:t>area</m:t>
                </m:r>
              </m:sub>
            </m:sSub>
          </m:e>
          <m:sup>
            <m:r>
              <w:rPr>
                <w:rFonts w:ascii="Cambria Math" w:hAnsi="Cambria Math"/>
              </w:rPr>
              <m:t>1.39</m:t>
            </m:r>
          </m:sup>
        </m:sSup>
      </m:oMath>
      <w:r w:rsidR="009F20B5">
        <w:tab/>
      </w:r>
      <w:r w:rsidR="009F20B5">
        <w:tab/>
      </w:r>
      <w:r w:rsidR="009F20B5">
        <w:tab/>
      </w:r>
      <w:r w:rsidR="009F20B5">
        <w:tab/>
      </w:r>
      <w:r w:rsidR="009F20B5">
        <w:tab/>
      </w:r>
      <w:r w:rsidR="009F20B5">
        <w:tab/>
      </w:r>
      <w:r w:rsidR="009F20B5">
        <w:tab/>
      </w:r>
      <w:r w:rsidR="009F20B5">
        <w:tab/>
      </w:r>
      <w:r w:rsidR="009F20B5">
        <w:tab/>
        <w:t>(</w:t>
      </w:r>
      <w:r w:rsidR="00F52F42">
        <w:t>9</w:t>
      </w:r>
      <w:r w:rsidR="009F20B5">
        <w:t>)</w:t>
      </w:r>
    </w:p>
    <w:p w14:paraId="1A95047C" w14:textId="77777777" w:rsidR="009F20B5" w:rsidRPr="00FE014F" w:rsidRDefault="009F20B5" w:rsidP="00DE2B27">
      <w:pPr>
        <w:autoSpaceDE w:val="0"/>
        <w:autoSpaceDN w:val="0"/>
        <w:adjustRightInd w:val="0"/>
        <w:spacing w:line="360" w:lineRule="auto"/>
        <w:rPr>
          <w:color w:val="000000"/>
        </w:rPr>
      </w:pPr>
    </w:p>
    <w:p w14:paraId="61D9D8EB" w14:textId="5184F3B4" w:rsidR="009F20B5" w:rsidRPr="00FE014F" w:rsidRDefault="009F20B5" w:rsidP="00DE2B27">
      <w:pPr>
        <w:autoSpaceDE w:val="0"/>
        <w:autoSpaceDN w:val="0"/>
        <w:adjustRightInd w:val="0"/>
        <w:spacing w:line="360" w:lineRule="auto"/>
        <w:rPr>
          <w:color w:val="000000"/>
        </w:rPr>
      </w:pPr>
      <w:r w:rsidRPr="00FE014F">
        <w:rPr>
          <w:i/>
          <w:iCs/>
          <w:color w:val="000000"/>
        </w:rPr>
        <w:t>Whole</w:t>
      </w:r>
      <w:r w:rsidR="00BE4981">
        <w:rPr>
          <w:i/>
          <w:iCs/>
          <w:color w:val="000000"/>
        </w:rPr>
        <w:t>-</w:t>
      </w:r>
      <w:r w:rsidRPr="00FE014F">
        <w:rPr>
          <w:i/>
          <w:iCs/>
          <w:color w:val="000000"/>
        </w:rPr>
        <w:t>plant traits</w:t>
      </w:r>
      <w:ins w:id="7" w:author="Ezekannagha, Ezinwanne" w:date="2023-07-27T10:37:00Z">
        <w:r w:rsidR="003F5359">
          <w:rPr>
            <w:i/>
            <w:iCs/>
            <w:color w:val="000000"/>
          </w:rPr>
          <w:t xml:space="preserve"> measurements</w:t>
        </w:r>
      </w:ins>
    </w:p>
    <w:p w14:paraId="7D63A155" w14:textId="449AF39B" w:rsidR="009F20B5" w:rsidRPr="00755EEE" w:rsidRDefault="009F20B5" w:rsidP="00F77E0B">
      <w:pPr>
        <w:autoSpaceDE w:val="0"/>
        <w:autoSpaceDN w:val="0"/>
        <w:adjustRightInd w:val="0"/>
        <w:spacing w:line="360" w:lineRule="auto"/>
        <w:rPr>
          <w:color w:val="000000"/>
        </w:rPr>
      </w:pPr>
      <w:r>
        <w:rPr>
          <w:color w:val="000000"/>
        </w:rPr>
        <w:t>Seven weeks</w:t>
      </w:r>
      <w:r w:rsidRPr="00FE014F">
        <w:rPr>
          <w:color w:val="000000"/>
        </w:rPr>
        <w:t xml:space="preserve"> after experiment initiation</w:t>
      </w:r>
      <w:r>
        <w:rPr>
          <w:color w:val="000000"/>
        </w:rPr>
        <w:t xml:space="preserve"> and immediately following gas exchange measurements</w:t>
      </w:r>
      <w:r w:rsidRPr="00FE014F">
        <w:rPr>
          <w:color w:val="000000"/>
        </w:rPr>
        <w:t>, all individuals</w:t>
      </w:r>
      <w:r>
        <w:rPr>
          <w:color w:val="000000"/>
        </w:rPr>
        <w:t xml:space="preserve"> were </w:t>
      </w:r>
      <w:r w:rsidR="001B6725">
        <w:rPr>
          <w:color w:val="000000"/>
        </w:rPr>
        <w:t>harvested,</w:t>
      </w:r>
      <w:r w:rsidRPr="00FE014F">
        <w:rPr>
          <w:color w:val="000000"/>
        </w:rPr>
        <w:t xml:space="preserve"> and </w:t>
      </w:r>
      <w:r>
        <w:rPr>
          <w:color w:val="000000"/>
        </w:rPr>
        <w:t>biomass of major organ types</w:t>
      </w:r>
      <w:r w:rsidRPr="00FE014F">
        <w:t xml:space="preserve"> (leaves, stems, roots, and nodules when present)</w:t>
      </w:r>
      <w:r>
        <w:t xml:space="preserve"> were separated</w:t>
      </w:r>
      <w:r w:rsidRPr="00FE014F">
        <w:t xml:space="preserve">. </w:t>
      </w:r>
      <w:r>
        <w:t>Fresh l</w:t>
      </w:r>
      <w:r w:rsidRPr="00FE014F">
        <w:t>eaf area of all harvested leaves was measured using a LI-3100C (</w:t>
      </w:r>
      <w:r w:rsidRPr="00FE014F">
        <w:rPr>
          <w:color w:val="000000"/>
        </w:rPr>
        <w:t>Li-COR Biosciences, Lincoln, Nebraska, USA)</w:t>
      </w:r>
      <w:r w:rsidRPr="00FE014F">
        <w:t>. Total</w:t>
      </w:r>
      <w:r>
        <w:t xml:space="preserve"> fresh</w:t>
      </w:r>
      <w:r w:rsidRPr="00FE014F">
        <w:t xml:space="preserve"> leaf area (cm</w:t>
      </w:r>
      <w:r w:rsidRPr="00FE014F">
        <w:rPr>
          <w:vertAlign w:val="superscript"/>
        </w:rPr>
        <w:t>2</w:t>
      </w:r>
      <w:r w:rsidRPr="00FE014F">
        <w:t>) was calculated as the sum of all leaf areas, includ</w:t>
      </w:r>
      <w:r>
        <w:t>ing</w:t>
      </w:r>
      <w:r w:rsidRPr="00FE014F">
        <w:t xml:space="preserve"> the focal leaf </w:t>
      </w:r>
      <w:r>
        <w:t>used to collect gas exchange data and the focal leaf used to extract chlorophyll content</w:t>
      </w:r>
      <w:r w:rsidRPr="00FE014F">
        <w:t>. All harvested material was dried in an oven set to 65</w:t>
      </w:r>
      <w:r w:rsidRPr="00FE014F">
        <w:sym w:font="Symbol" w:char="F0B0"/>
      </w:r>
      <w:r w:rsidRPr="00FE014F">
        <w:t>C for at least 48 hours</w:t>
      </w:r>
      <w:r>
        <w:t xml:space="preserve"> to a constant mass</w:t>
      </w:r>
      <w:r w:rsidRPr="00FE014F">
        <w:t xml:space="preserve">, weighed, and ground to homogeneity. Leaves and nodules were ground </w:t>
      </w:r>
      <w:r w:rsidR="000E3820">
        <w:t>using</w:t>
      </w:r>
      <w:r w:rsidRPr="00FE014F">
        <w:t xml:space="preserve"> a mortar and pestl</w:t>
      </w:r>
      <w:r>
        <w:t xml:space="preserve">e, </w:t>
      </w:r>
      <w:r w:rsidRPr="00FE014F">
        <w:t xml:space="preserve">while stems and roots were ground </w:t>
      </w:r>
      <w:r>
        <w:t xml:space="preserve">using a Wiley mill (E3300 Mini Mill; Eberbach Corp., MI, USA). </w:t>
      </w:r>
      <w:r w:rsidRPr="00FE014F">
        <w:t>Total biomass (g) was calculated as the sum of dry leaf</w:t>
      </w:r>
      <w:r>
        <w:t xml:space="preserve"> (including focal leaf for both </w:t>
      </w:r>
      <w:r w:rsidRPr="00FE014F">
        <w:t xml:space="preserve">the </w:t>
      </w:r>
      <w:r w:rsidRPr="00FE014F">
        <w:rPr>
          <w:i/>
          <w:iCs/>
        </w:rPr>
        <w:t>A</w:t>
      </w:r>
      <w:r>
        <w:rPr>
          <w:vertAlign w:val="subscript"/>
        </w:rPr>
        <w:t>net</w:t>
      </w:r>
      <w:r>
        <w:t>/</w:t>
      </w:r>
      <w:r>
        <w:rPr>
          <w:i/>
          <w:iCs/>
        </w:rPr>
        <w:t>C</w:t>
      </w:r>
      <w:r>
        <w:rPr>
          <w:vertAlign w:val="subscript"/>
        </w:rPr>
        <w:t>i</w:t>
      </w:r>
      <w:r w:rsidRPr="00FE014F">
        <w:t xml:space="preserve"> curve</w:t>
      </w:r>
      <w:r>
        <w:t xml:space="preserve"> and leaf used to extract chlorophyll content)</w:t>
      </w:r>
      <w:r w:rsidRPr="00FE014F">
        <w:t xml:space="preserve">, stem, root, and root nodule biomass. </w:t>
      </w:r>
      <w:r w:rsidR="000E3820">
        <w:t>Carbon</w:t>
      </w:r>
      <w:r w:rsidRPr="00FE014F">
        <w:t xml:space="preserve"> and nitrogen content </w:t>
      </w:r>
      <w:r w:rsidR="000E3820">
        <w:t xml:space="preserve">was measured for </w:t>
      </w:r>
      <w:r w:rsidRPr="00FE014F">
        <w:t>each organ type through elemental combustion (</w:t>
      </w:r>
      <w:r w:rsidRPr="00FE014F">
        <w:rPr>
          <w:color w:val="000000"/>
        </w:rPr>
        <w:t>Costech-4010, Costech, Inc., Valencia, CA, USA)</w:t>
      </w:r>
      <w:r>
        <w:rPr>
          <w:color w:val="000000"/>
        </w:rPr>
        <w:t xml:space="preserve"> </w:t>
      </w:r>
      <w:r w:rsidRPr="00FE014F">
        <w:t>using subsamples of ground and homogenized organ tissue.</w:t>
      </w:r>
    </w:p>
    <w:p w14:paraId="723144A5" w14:textId="0EE5E2B4" w:rsidR="009F20B5" w:rsidRPr="00FE014F" w:rsidRDefault="009F20B5" w:rsidP="000A594C">
      <w:pPr>
        <w:autoSpaceDE w:val="0"/>
        <w:autoSpaceDN w:val="0"/>
        <w:adjustRightInd w:val="0"/>
        <w:spacing w:line="360" w:lineRule="auto"/>
        <w:ind w:firstLine="720"/>
      </w:pPr>
      <w:r w:rsidRPr="00FE014F">
        <w:t xml:space="preserve">Following the approach explained in </w:t>
      </w:r>
      <w:sdt>
        <w:sdtPr>
          <w:rPr>
            <w:color w:val="000000"/>
          </w:rPr>
          <w:tag w:val="MENDELEY_CITATION_v3_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"/>
          <w:id w:val="903338618"/>
          <w:placeholder>
            <w:docPart w:val="4C771AFAED9EDD4580FC29BFC15B7EAC"/>
          </w:placeholder>
        </w:sdtPr>
        <w:sdtEndPr/>
        <w:sdtContent>
          <w:r w:rsidR="00BA7638" w:rsidRPr="00BA7638">
            <w:rPr>
              <w:color w:val="000000"/>
            </w:rPr>
            <w:t>Perkowski et al. (2021)</w:t>
          </w:r>
        </w:sdtContent>
      </w:sdt>
      <w:r w:rsidRPr="00FE014F">
        <w:t xml:space="preserve">, </w:t>
      </w:r>
      <w:r w:rsidR="00FF7D72">
        <w:t xml:space="preserve">the </w:t>
      </w:r>
      <w:r w:rsidRPr="00FE014F">
        <w:t xml:space="preserve">carbon cost to acquire nitrogen </w:t>
      </w:r>
      <w:r w:rsidR="00FF7D72">
        <w:t xml:space="preserve">was quantified </w:t>
      </w:r>
      <w:r w:rsidRPr="00FE014F">
        <w:t xml:space="preserve">as the ratio of total belowground carbon biomass to </w:t>
      </w:r>
      <w:r w:rsidR="00281071">
        <w:t>total</w:t>
      </w:r>
      <w:r w:rsidRPr="00FE014F">
        <w:t xml:space="preserve"> nitrogen biomass (</w:t>
      </w:r>
      <w:r>
        <w:rPr>
          <w:i/>
          <w:iCs/>
        </w:rPr>
        <w:t>N</w:t>
      </w:r>
      <w:r>
        <w:rPr>
          <w:vertAlign w:val="subscript"/>
        </w:rPr>
        <w:t>cost</w:t>
      </w:r>
      <w:r>
        <w:t xml:space="preserve">; </w:t>
      </w:r>
      <w:r w:rsidRPr="00FE014F">
        <w:t>gC gN</w:t>
      </w:r>
      <w:r w:rsidRPr="00FE014F">
        <w:rPr>
          <w:vertAlign w:val="superscript"/>
        </w:rPr>
        <w:t>-1</w:t>
      </w:r>
      <w:r w:rsidRPr="00FE014F">
        <w:t>). Belowground carbon biomass (</w:t>
      </w:r>
      <w:r>
        <w:rPr>
          <w:i/>
          <w:iCs/>
        </w:rPr>
        <w:t>C</w:t>
      </w:r>
      <w:r>
        <w:rPr>
          <w:vertAlign w:val="subscript"/>
        </w:rPr>
        <w:t>bg</w:t>
      </w:r>
      <w:r>
        <w:t xml:space="preserve">; </w:t>
      </w:r>
      <w:r w:rsidRPr="00FE014F">
        <w:t xml:space="preserve">gC) was calculated </w:t>
      </w:r>
      <w:r>
        <w:t xml:space="preserve">as the sum of root carbon biomass and root nodule carbon biomass. Root carbon biomass and root nodule carbon biomass was calculated as the product of the organ biomass and the respective organ carbon content. </w:t>
      </w:r>
      <w:r w:rsidR="00292DF1">
        <w:t>Total</w:t>
      </w:r>
      <w:r>
        <w:t xml:space="preserve"> nitrogen biomass (</w:t>
      </w:r>
      <w:r>
        <w:rPr>
          <w:i/>
          <w:iCs/>
        </w:rPr>
        <w:t>N</w:t>
      </w:r>
      <w:r>
        <w:rPr>
          <w:vertAlign w:val="subscript"/>
        </w:rPr>
        <w:t>wp</w:t>
      </w:r>
      <w:r>
        <w:t xml:space="preserve">; gN) was calculated as the sum of total leaf, stem, </w:t>
      </w:r>
      <w:r>
        <w:lastRenderedPageBreak/>
        <w:t xml:space="preserve">root, and root nodule nitrogen biomass, including the focal leaf used for </w:t>
      </w:r>
      <w:r w:rsidRPr="00FE014F">
        <w:rPr>
          <w:i/>
          <w:iCs/>
        </w:rPr>
        <w:t>A</w:t>
      </w:r>
      <w:r>
        <w:rPr>
          <w:vertAlign w:val="subscript"/>
        </w:rPr>
        <w:t>net</w:t>
      </w:r>
      <w:r>
        <w:t>/</w:t>
      </w:r>
      <w:r>
        <w:rPr>
          <w:i/>
          <w:iCs/>
        </w:rPr>
        <w:t>C</w:t>
      </w:r>
      <w:r>
        <w:rPr>
          <w:vertAlign w:val="subscript"/>
        </w:rPr>
        <w:t>i</w:t>
      </w:r>
      <w:r w:rsidRPr="00FE014F">
        <w:t xml:space="preserve"> curve</w:t>
      </w:r>
      <w:r>
        <w:t xml:space="preserve"> and chlorophyll extractions. Leaf, stem, root, and root nodule nitrogen biomass was calculated as the product of the organ biomass and the respective organ nitrogen content</w:t>
      </w:r>
      <w:r w:rsidRPr="00FE014F">
        <w:t xml:space="preserve">. This calculation does not </w:t>
      </w:r>
      <w:r w:rsidR="00F52F42">
        <w:t>account for</w:t>
      </w:r>
      <w:r w:rsidRPr="00FE014F">
        <w:t xml:space="preserve"> additional costs of nitrogen acquisition associated with respiration, root exudation, or root turnover. An explanation of the limitations for interpreting this calculation can be found in </w:t>
      </w:r>
      <w:sdt>
        <w:sdtPr>
          <w:rPr>
            <w:color w:val="000000"/>
          </w:rPr>
          <w:tag w:val="MENDELEY_CITATION_v3_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"/>
          <w:id w:val="635610113"/>
          <w:placeholder>
            <w:docPart w:val="4C771AFAED9EDD4580FC29BFC15B7EAC"/>
          </w:placeholder>
        </w:sdtPr>
        <w:sdtEndPr/>
        <w:sdtContent>
          <w:r w:rsidR="00BA7638" w:rsidRPr="00BA7638">
            <w:rPr>
              <w:color w:val="000000"/>
            </w:rPr>
            <w:t>Perkowski et al. (2021)</w:t>
          </w:r>
        </w:sdtContent>
      </w:sdt>
      <w:r w:rsidRPr="00FE014F">
        <w:t>.</w:t>
      </w:r>
    </w:p>
    <w:p w14:paraId="67235710" w14:textId="26E9A323" w:rsidR="009F20B5" w:rsidRPr="00670974" w:rsidRDefault="00FF7D72" w:rsidP="00DE2B27">
      <w:pPr>
        <w:autoSpaceDE w:val="0"/>
        <w:autoSpaceDN w:val="0"/>
        <w:adjustRightInd w:val="0"/>
        <w:spacing w:line="360" w:lineRule="auto"/>
        <w:ind w:firstLine="720"/>
        <w:rPr>
          <w:color w:val="000000"/>
        </w:rPr>
      </w:pPr>
      <w:r>
        <w:rPr>
          <w:color w:val="000000"/>
        </w:rPr>
        <w:t>P</w:t>
      </w:r>
      <w:r w:rsidR="009F20B5" w:rsidRPr="00FE014F">
        <w:rPr>
          <w:color w:val="000000"/>
        </w:rPr>
        <w:t xml:space="preserve">lant investments </w:t>
      </w:r>
      <w:r>
        <w:rPr>
          <w:color w:val="000000"/>
        </w:rPr>
        <w:t>toward</w:t>
      </w:r>
      <w:r w:rsidR="009F20B5" w:rsidRPr="00FE014F">
        <w:rPr>
          <w:color w:val="000000"/>
        </w:rPr>
        <w:t xml:space="preserve"> nitrogen fixation</w:t>
      </w:r>
      <w:r>
        <w:rPr>
          <w:color w:val="000000"/>
        </w:rPr>
        <w:t xml:space="preserve"> were estimated</w:t>
      </w:r>
      <w:r w:rsidR="009F20B5" w:rsidRPr="00FE014F">
        <w:rPr>
          <w:color w:val="000000"/>
        </w:rPr>
        <w:t xml:space="preserve"> as the ratio of nodule biomass to root biomass, where increasing values indicate an increase in plant investments to nitrogen fixation </w:t>
      </w:r>
      <w:sdt>
        <w:sdtPr>
          <w:rPr>
            <w:color w:val="000000"/>
          </w:rPr>
          <w:tag w:val="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"/>
          <w:id w:val="162360901"/>
          <w:placeholder>
            <w:docPart w:val="4C771AFAED9EDD4580FC29BFC15B7EAC"/>
          </w:placeholder>
        </w:sdtPr>
        <w:sdtEndPr/>
        <w:sdtContent>
          <w:r w:rsidR="00BA7638" w:rsidRPr="00BA7638">
            <w:rPr>
              <w:color w:val="000000"/>
            </w:rPr>
            <w:t>(Dovrat et al., 2018, 2020; Perkowski et al., 2021)</w:t>
          </w:r>
        </w:sdtContent>
      </w:sdt>
      <w:r w:rsidR="009F20B5" w:rsidRPr="00FE014F">
        <w:rPr>
          <w:color w:val="000000"/>
        </w:rPr>
        <w:t xml:space="preserve">. </w:t>
      </w:r>
      <w:r>
        <w:rPr>
          <w:color w:val="000000"/>
        </w:rPr>
        <w:t>T</w:t>
      </w:r>
      <w:r w:rsidR="009F20B5" w:rsidRPr="00670974">
        <w:rPr>
          <w:color w:val="000000"/>
        </w:rPr>
        <w:t>he percent of leaf nitrogen acquired from the atmosphere (%</w:t>
      </w:r>
      <w:r w:rsidR="009F20B5" w:rsidRPr="00670974">
        <w:rPr>
          <w:i/>
          <w:iCs/>
          <w:color w:val="000000"/>
        </w:rPr>
        <w:t>N</w:t>
      </w:r>
      <w:r w:rsidR="009F20B5" w:rsidRPr="00670974">
        <w:rPr>
          <w:color w:val="000000"/>
          <w:vertAlign w:val="subscript"/>
        </w:rPr>
        <w:t>dfa</w:t>
      </w:r>
      <w:r w:rsidR="009F20B5">
        <w:rPr>
          <w:color w:val="000000"/>
        </w:rPr>
        <w:t xml:space="preserve">; </w:t>
      </w:r>
      <w:commentRangeStart w:id="8"/>
      <w:r w:rsidR="009F20B5">
        <w:rPr>
          <w:color w:val="000000"/>
        </w:rPr>
        <w:t>%</w:t>
      </w:r>
      <w:commentRangeEnd w:id="8"/>
      <w:r w:rsidR="00BA78E8">
        <w:rPr>
          <w:rStyle w:val="CommentReference"/>
        </w:rPr>
        <w:commentReference w:id="8"/>
      </w:r>
      <w:r w:rsidR="009F20B5" w:rsidRPr="00670974">
        <w:rPr>
          <w:color w:val="000000"/>
        </w:rPr>
        <w:t xml:space="preserve">) </w:t>
      </w:r>
      <w:r>
        <w:rPr>
          <w:color w:val="000000"/>
        </w:rPr>
        <w:t xml:space="preserve">was also estimated </w:t>
      </w:r>
      <w:r w:rsidR="009F20B5" w:rsidRPr="00670974">
        <w:rPr>
          <w:color w:val="000000"/>
        </w:rPr>
        <w:t xml:space="preserve">using leaf </w:t>
      </w:r>
      <w:r w:rsidR="009F20B5" w:rsidRPr="00670974">
        <w:rPr>
          <w:color w:val="000000"/>
          <w:lang w:val="el-GR"/>
        </w:rPr>
        <w:t>δ</w:t>
      </w:r>
      <w:r w:rsidR="009F20B5" w:rsidRPr="00670974">
        <w:rPr>
          <w:color w:val="000000"/>
          <w:vertAlign w:val="superscript"/>
        </w:rPr>
        <w:t>15</w:t>
      </w:r>
      <w:r w:rsidR="009F20B5" w:rsidRPr="00670974">
        <w:rPr>
          <w:color w:val="000000"/>
        </w:rPr>
        <w:t xml:space="preserve">N and the following equation from </w:t>
      </w:r>
      <w:sdt>
        <w:sdtPr>
          <w:rPr>
            <w:color w:val="000000"/>
          </w:rPr>
          <w:tag w:val="MENDELEY_CITATION_v3_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"/>
          <w:id w:val="-1975817807"/>
          <w:placeholder>
            <w:docPart w:val="4C771AFAED9EDD4580FC29BFC15B7EAC"/>
          </w:placeholder>
        </w:sdtPr>
        <w:sdtEndPr/>
        <w:sdtContent>
          <w:r w:rsidR="00BA7638" w:rsidRPr="00BA7638">
            <w:rPr>
              <w:color w:val="000000"/>
            </w:rPr>
            <w:t>Andrews et al. (2011)</w:t>
          </w:r>
        </w:sdtContent>
      </w:sdt>
      <w:r w:rsidR="009F20B5" w:rsidRPr="00670974">
        <w:rPr>
          <w:color w:val="000000"/>
        </w:rPr>
        <w:t>:</w:t>
      </w:r>
    </w:p>
    <w:p w14:paraId="51CFFB05" w14:textId="305FAD85" w:rsidR="009F20B5" w:rsidRPr="00670974" w:rsidRDefault="009F20B5" w:rsidP="00DE2B27">
      <w:pPr>
        <w:autoSpaceDE w:val="0"/>
        <w:autoSpaceDN w:val="0"/>
        <w:adjustRightInd w:val="0"/>
        <w:spacing w:line="360" w:lineRule="auto"/>
        <w:rPr>
          <w:color w:val="000000"/>
        </w:rPr>
      </w:pPr>
      <m:oMath>
        <m:r>
          <w:rPr>
            <w:rFonts w:ascii="Cambria Math" w:hAnsi="Cambria Math"/>
            <w:color w:val="000000"/>
          </w:rPr>
          <m:t xml:space="preserve">% </m:t>
        </m:r>
        <m:sSub>
          <m:sSubPr>
            <m:ctrlPr>
              <w:rPr>
                <w:rFonts w:ascii="Cambria Math" w:hAnsi="Cambria Math"/>
                <w:i/>
                <w:color w:val="000000"/>
              </w:rPr>
            </m:ctrlPr>
          </m:sSubPr>
          <m:e>
            <m:r>
              <w:rPr>
                <w:rFonts w:ascii="Cambria Math" w:hAnsi="Cambria Math"/>
                <w:color w:val="000000"/>
              </w:rPr>
              <m:t>N</m:t>
            </m:r>
          </m:e>
          <m:sub>
            <m:r>
              <w:rPr>
                <w:rFonts w:ascii="Cambria Math" w:hAnsi="Cambria Math"/>
                <w:color w:val="000000"/>
              </w:rPr>
              <m:t>dfa</m:t>
            </m:r>
          </m:sub>
        </m:sSub>
        <m:r>
          <w:rPr>
            <w:rFonts w:ascii="Cambria Math" w:hAnsi="Cambria Math"/>
            <w:color w:val="000000"/>
          </w:rPr>
          <m:t>=</m:t>
        </m:r>
        <m:f>
          <m:fPr>
            <m:ctrlPr>
              <w:rPr>
                <w:rFonts w:ascii="Cambria Math" w:hAnsi="Cambria Math"/>
                <w:i/>
                <w:color w:val="000000"/>
              </w:rPr>
            </m:ctrlPr>
          </m:fPr>
          <m:num>
            <m:sSup>
              <m:sSupPr>
                <m:ctrlPr>
                  <w:rPr>
                    <w:rFonts w:ascii="Cambria Math" w:hAnsi="Cambria Math"/>
                    <w:i/>
                    <w:color w:val="000000"/>
                  </w:rPr>
                </m:ctrlPr>
              </m:sSupPr>
              <m:e>
                <m:r>
                  <w:rPr>
                    <w:rFonts w:ascii="Cambria Math" w:hAnsi="Cambria Math"/>
                    <w:color w:val="000000"/>
                    <w:lang w:val="el-GR"/>
                  </w:rPr>
                  <m:t>δ</m:t>
                </m:r>
              </m:e>
              <m:sup>
                <m:r>
                  <w:rPr>
                    <w:rFonts w:ascii="Cambria Math" w:hAnsi="Cambria Math"/>
                    <w:color w:val="000000"/>
                  </w:rPr>
                  <m:t>15</m:t>
                </m:r>
              </m:sup>
            </m:sSup>
            <m:sSub>
              <m:sSubPr>
                <m:ctrlPr>
                  <w:rPr>
                    <w:rFonts w:ascii="Cambria Math" w:hAnsi="Cambria Math"/>
                    <w:i/>
                    <w:color w:val="000000"/>
                  </w:rPr>
                </m:ctrlPr>
              </m:sSubPr>
              <m:e>
                <m:r>
                  <w:rPr>
                    <w:rFonts w:ascii="Cambria Math" w:hAnsi="Cambria Math"/>
                    <w:color w:val="000000"/>
                  </w:rPr>
                  <m:t>N</m:t>
                </m:r>
              </m:e>
              <m:sub>
                <m:r>
                  <w:rPr>
                    <w:rFonts w:ascii="Cambria Math" w:hAnsi="Cambria Math"/>
                    <w:color w:val="000000"/>
                  </w:rPr>
                  <m:t>ref</m:t>
                </m:r>
              </m:sub>
            </m:sSub>
            <m:r>
              <w:rPr>
                <w:rFonts w:ascii="Cambria Math" w:hAnsi="Cambria Math"/>
                <w:color w:val="000000"/>
              </w:rPr>
              <m:t>-</m:t>
            </m:r>
            <m:sSup>
              <m:sSupPr>
                <m:ctrlPr>
                  <w:rPr>
                    <w:rFonts w:ascii="Cambria Math" w:hAnsi="Cambria Math"/>
                    <w:i/>
                    <w:color w:val="000000"/>
                  </w:rPr>
                </m:ctrlPr>
              </m:sSupPr>
              <m:e>
                <m:r>
                  <w:rPr>
                    <w:rFonts w:ascii="Cambria Math" w:hAnsi="Cambria Math"/>
                    <w:color w:val="000000"/>
                    <w:lang w:val="el-GR"/>
                  </w:rPr>
                  <m:t>δ</m:t>
                </m:r>
              </m:e>
              <m:sup>
                <m:r>
                  <w:rPr>
                    <w:rFonts w:ascii="Cambria Math" w:hAnsi="Cambria Math"/>
                    <w:color w:val="000000"/>
                  </w:rPr>
                  <m:t>15</m:t>
                </m:r>
              </m:sup>
            </m:sSup>
            <m:sSub>
              <m:sSubPr>
                <m:ctrlPr>
                  <w:rPr>
                    <w:rFonts w:ascii="Cambria Math" w:hAnsi="Cambria Math"/>
                    <w:i/>
                    <w:color w:val="000000"/>
                  </w:rPr>
                </m:ctrlPr>
              </m:sSubPr>
              <m:e>
                <m:r>
                  <w:rPr>
                    <w:rFonts w:ascii="Cambria Math" w:hAnsi="Cambria Math"/>
                    <w:color w:val="000000"/>
                  </w:rPr>
                  <m:t>N</m:t>
                </m:r>
              </m:e>
              <m:sub>
                <m:r>
                  <w:rPr>
                    <w:rFonts w:ascii="Cambria Math" w:hAnsi="Cambria Math"/>
                    <w:color w:val="000000"/>
                  </w:rPr>
                  <m:t>sample</m:t>
                </m:r>
              </m:sub>
            </m:sSub>
          </m:num>
          <m:den>
            <m:sSup>
              <m:sSupPr>
                <m:ctrlPr>
                  <w:rPr>
                    <w:rFonts w:ascii="Cambria Math" w:hAnsi="Cambria Math"/>
                    <w:i/>
                    <w:color w:val="000000"/>
                  </w:rPr>
                </m:ctrlPr>
              </m:sSupPr>
              <m:e>
                <m:r>
                  <w:rPr>
                    <w:rFonts w:ascii="Cambria Math" w:hAnsi="Cambria Math"/>
                    <w:color w:val="000000"/>
                    <w:lang w:val="el-GR"/>
                  </w:rPr>
                  <m:t>δ</m:t>
                </m:r>
              </m:e>
              <m:sup>
                <m:r>
                  <w:rPr>
                    <w:rFonts w:ascii="Cambria Math" w:hAnsi="Cambria Math"/>
                    <w:color w:val="000000"/>
                  </w:rPr>
                  <m:t>15</m:t>
                </m:r>
              </m:sup>
            </m:sSup>
            <m:sSub>
              <m:sSubPr>
                <m:ctrlPr>
                  <w:rPr>
                    <w:rFonts w:ascii="Cambria Math" w:hAnsi="Cambria Math"/>
                    <w:i/>
                    <w:color w:val="000000"/>
                  </w:rPr>
                </m:ctrlPr>
              </m:sSubPr>
              <m:e>
                <m:r>
                  <w:rPr>
                    <w:rFonts w:ascii="Cambria Math" w:hAnsi="Cambria Math"/>
                    <w:color w:val="000000"/>
                  </w:rPr>
                  <m:t>N</m:t>
                </m:r>
              </m:e>
              <m:sub>
                <m:r>
                  <w:rPr>
                    <w:rFonts w:ascii="Cambria Math" w:hAnsi="Cambria Math"/>
                    <w:color w:val="000000"/>
                  </w:rPr>
                  <m:t>ref</m:t>
                </m:r>
              </m:sub>
            </m:sSub>
            <m:r>
              <w:rPr>
                <w:rFonts w:ascii="Cambria Math" w:hAnsi="Cambria Math"/>
                <w:color w:val="000000"/>
              </w:rPr>
              <m:t>-B</m:t>
            </m:r>
          </m:den>
        </m:f>
      </m:oMath>
      <w:r w:rsidRPr="00670974">
        <w:rPr>
          <w:color w:val="000000"/>
        </w:rPr>
        <w:t xml:space="preserve"> </w:t>
      </w:r>
      <w:r w:rsidRPr="00670974">
        <w:rPr>
          <w:color w:val="000000"/>
        </w:rPr>
        <w:tab/>
      </w:r>
      <w:r w:rsidRPr="00670974">
        <w:rPr>
          <w:color w:val="000000"/>
        </w:rPr>
        <w:tab/>
      </w:r>
      <w:r w:rsidRPr="00670974">
        <w:rPr>
          <w:color w:val="000000"/>
        </w:rPr>
        <w:tab/>
      </w:r>
      <w:r w:rsidRPr="00670974">
        <w:rPr>
          <w:color w:val="000000"/>
        </w:rPr>
        <w:tab/>
      </w:r>
      <w:r w:rsidRPr="00670974">
        <w:rPr>
          <w:color w:val="000000"/>
        </w:rPr>
        <w:tab/>
      </w:r>
      <w:r w:rsidRPr="00670974">
        <w:rPr>
          <w:color w:val="000000"/>
        </w:rPr>
        <w:tab/>
      </w:r>
      <w:r w:rsidRPr="00670974">
        <w:rPr>
          <w:color w:val="000000"/>
        </w:rPr>
        <w:tab/>
        <w:t xml:space="preserve">(Eqn. </w:t>
      </w:r>
      <w:r>
        <w:rPr>
          <w:color w:val="000000"/>
        </w:rPr>
        <w:t>8</w:t>
      </w:r>
      <w:r w:rsidRPr="00670974">
        <w:rPr>
          <w:color w:val="000000"/>
        </w:rPr>
        <w:t>)</w:t>
      </w:r>
    </w:p>
    <w:p w14:paraId="32DDD279" w14:textId="1D58D9BD" w:rsidR="009F20B5" w:rsidRPr="00FE014F" w:rsidRDefault="009F20B5" w:rsidP="00317070">
      <w:pPr>
        <w:autoSpaceDE w:val="0"/>
        <w:autoSpaceDN w:val="0"/>
        <w:adjustRightInd w:val="0"/>
        <w:spacing w:line="360" w:lineRule="auto"/>
        <w:rPr>
          <w:color w:val="000000"/>
        </w:rPr>
      </w:pPr>
      <w:r w:rsidRPr="00670974">
        <w:rPr>
          <w:color w:val="000000"/>
        </w:rPr>
        <w:t xml:space="preserve">where </w:t>
      </w:r>
      <w:r w:rsidRPr="00670974">
        <w:rPr>
          <w:color w:val="000000"/>
          <w:lang w:val="el-GR"/>
        </w:rPr>
        <w:t>δ</w:t>
      </w:r>
      <w:r w:rsidRPr="00670974">
        <w:rPr>
          <w:color w:val="000000"/>
          <w:vertAlign w:val="superscript"/>
        </w:rPr>
        <w:t>15</w:t>
      </w:r>
      <w:r w:rsidRPr="00670974">
        <w:rPr>
          <w:color w:val="000000"/>
        </w:rPr>
        <w:t>N</w:t>
      </w:r>
      <w:r w:rsidRPr="00670974">
        <w:rPr>
          <w:color w:val="000000"/>
          <w:vertAlign w:val="subscript"/>
        </w:rPr>
        <w:t>ref</w:t>
      </w:r>
      <w:r w:rsidRPr="00670974">
        <w:rPr>
          <w:color w:val="000000"/>
        </w:rPr>
        <w:t xml:space="preserve"> refers to a reference plant that exclusively acquires </w:t>
      </w:r>
      <w:r w:rsidRPr="00670974">
        <w:rPr>
          <w:bCs/>
        </w:rPr>
        <w:t>nitrogen</w:t>
      </w:r>
      <w:r w:rsidRPr="00670974">
        <w:rPr>
          <w:color w:val="000000"/>
        </w:rPr>
        <w:t xml:space="preserve"> via direct uptake, </w:t>
      </w:r>
      <w:r w:rsidRPr="00670974">
        <w:rPr>
          <w:color w:val="000000"/>
          <w:lang w:val="el-GR"/>
        </w:rPr>
        <w:t>δ</w:t>
      </w:r>
      <w:r w:rsidRPr="00670974">
        <w:rPr>
          <w:color w:val="000000"/>
          <w:vertAlign w:val="superscript"/>
        </w:rPr>
        <w:t>15</w:t>
      </w:r>
      <w:r w:rsidRPr="00670974">
        <w:rPr>
          <w:color w:val="000000"/>
        </w:rPr>
        <w:t>N</w:t>
      </w:r>
      <w:r w:rsidRPr="00670974">
        <w:rPr>
          <w:color w:val="000000"/>
          <w:vertAlign w:val="subscript"/>
        </w:rPr>
        <w:t>sample</w:t>
      </w:r>
      <w:r w:rsidRPr="00670974">
        <w:rPr>
          <w:color w:val="000000"/>
        </w:rPr>
        <w:t xml:space="preserve"> refers to an individual’s leaf </w:t>
      </w:r>
      <w:r w:rsidRPr="00670974">
        <w:rPr>
          <w:color w:val="000000"/>
          <w:lang w:val="el-GR"/>
        </w:rPr>
        <w:t>δ</w:t>
      </w:r>
      <w:r w:rsidRPr="00670974">
        <w:rPr>
          <w:color w:val="000000"/>
          <w:vertAlign w:val="superscript"/>
        </w:rPr>
        <w:t>15</w:t>
      </w:r>
      <w:r w:rsidRPr="00670974">
        <w:rPr>
          <w:color w:val="000000"/>
        </w:rPr>
        <w:t>N, and B refers to individuals that are entirely reliant on nitrogen fixation.</w:t>
      </w:r>
      <w:r>
        <w:rPr>
          <w:color w:val="000000"/>
        </w:rPr>
        <w:t xml:space="preserve"> </w:t>
      </w:r>
      <w:r w:rsidRPr="00670974">
        <w:rPr>
          <w:color w:val="000000"/>
        </w:rPr>
        <w:t>Within each unique nitrogen fertilization treatment-by-CO</w:t>
      </w:r>
      <w:r w:rsidRPr="00670974">
        <w:rPr>
          <w:color w:val="000000"/>
          <w:vertAlign w:val="subscript"/>
        </w:rPr>
        <w:t>2</w:t>
      </w:r>
      <w:r w:rsidRPr="00670974">
        <w:rPr>
          <w:color w:val="000000"/>
        </w:rPr>
        <w:t xml:space="preserve"> treatment combination, we calculated the mean leaf </w:t>
      </w:r>
      <w:r w:rsidRPr="00670974">
        <w:rPr>
          <w:color w:val="000000"/>
          <w:lang w:val="el-GR"/>
        </w:rPr>
        <w:t>δ</w:t>
      </w:r>
      <w:r w:rsidRPr="00670974">
        <w:rPr>
          <w:color w:val="000000"/>
          <w:vertAlign w:val="superscript"/>
        </w:rPr>
        <w:t>15</w:t>
      </w:r>
      <w:r w:rsidRPr="00670974">
        <w:rPr>
          <w:color w:val="000000"/>
        </w:rPr>
        <w:t xml:space="preserve">N for individuals growing in the </w:t>
      </w:r>
      <w:r w:rsidR="00FF7D72">
        <w:rPr>
          <w:color w:val="000000"/>
        </w:rPr>
        <w:t>un</w:t>
      </w:r>
      <w:r w:rsidRPr="00670974">
        <w:rPr>
          <w:color w:val="000000"/>
        </w:rPr>
        <w:t xml:space="preserve">inoculated treatment for </w:t>
      </w:r>
      <w:r w:rsidRPr="00670974">
        <w:rPr>
          <w:color w:val="000000"/>
          <w:lang w:val="el-GR"/>
        </w:rPr>
        <w:t>δ</w:t>
      </w:r>
      <w:r w:rsidRPr="00670974">
        <w:rPr>
          <w:color w:val="000000"/>
          <w:vertAlign w:val="superscript"/>
        </w:rPr>
        <w:t>15</w:t>
      </w:r>
      <w:r w:rsidRPr="00670974">
        <w:rPr>
          <w:color w:val="000000"/>
        </w:rPr>
        <w:t>N</w:t>
      </w:r>
      <w:r w:rsidRPr="00670974">
        <w:rPr>
          <w:color w:val="000000"/>
          <w:vertAlign w:val="subscript"/>
        </w:rPr>
        <w:t>ref</w:t>
      </w:r>
      <w:r w:rsidRPr="00670974">
        <w:rPr>
          <w:color w:val="000000"/>
        </w:rPr>
        <w:t>. Any individual with visual confirmation of root nodule formation or nodule initiation w</w:t>
      </w:r>
      <w:r w:rsidR="00800EAC">
        <w:rPr>
          <w:color w:val="000000"/>
        </w:rPr>
        <w:t>as</w:t>
      </w:r>
      <w:r w:rsidRPr="00670974">
        <w:rPr>
          <w:color w:val="000000"/>
        </w:rPr>
        <w:t xml:space="preserve"> omitted from the calculation of </w:t>
      </w:r>
      <w:r w:rsidRPr="00670974">
        <w:rPr>
          <w:color w:val="000000"/>
          <w:lang w:val="el-GR"/>
        </w:rPr>
        <w:t>δ</w:t>
      </w:r>
      <w:r w:rsidRPr="00670974">
        <w:rPr>
          <w:color w:val="000000"/>
          <w:vertAlign w:val="superscript"/>
        </w:rPr>
        <w:t>15</w:t>
      </w:r>
      <w:r w:rsidRPr="00670974">
        <w:rPr>
          <w:color w:val="000000"/>
        </w:rPr>
        <w:t>N</w:t>
      </w:r>
      <w:r w:rsidRPr="00670974">
        <w:rPr>
          <w:color w:val="000000"/>
          <w:vertAlign w:val="subscript"/>
        </w:rPr>
        <w:t>ref</w:t>
      </w:r>
      <w:r w:rsidRPr="00670974">
        <w:rPr>
          <w:color w:val="000000"/>
        </w:rPr>
        <w:t xml:space="preserve">. B </w:t>
      </w:r>
      <w:r w:rsidR="000E3820">
        <w:rPr>
          <w:color w:val="000000"/>
        </w:rPr>
        <w:t xml:space="preserve">was calculated </w:t>
      </w:r>
      <w:r w:rsidRPr="00670974">
        <w:rPr>
          <w:color w:val="000000"/>
        </w:rPr>
        <w:t>within each CO</w:t>
      </w:r>
      <w:r w:rsidRPr="00670974">
        <w:rPr>
          <w:color w:val="000000"/>
          <w:vertAlign w:val="subscript"/>
        </w:rPr>
        <w:t>2</w:t>
      </w:r>
      <w:r w:rsidRPr="00670974">
        <w:rPr>
          <w:color w:val="000000"/>
        </w:rPr>
        <w:t xml:space="preserve"> treatment</w:t>
      </w:r>
      <w:r>
        <w:rPr>
          <w:color w:val="000000"/>
        </w:rPr>
        <w:t xml:space="preserve"> using the mean </w:t>
      </w:r>
      <w:r w:rsidRPr="00670974">
        <w:rPr>
          <w:color w:val="000000"/>
        </w:rPr>
        <w:t xml:space="preserve">leaf </w:t>
      </w:r>
      <w:r w:rsidRPr="00670974">
        <w:rPr>
          <w:color w:val="000000"/>
          <w:lang w:val="el-GR"/>
        </w:rPr>
        <w:t>δ</w:t>
      </w:r>
      <w:r w:rsidRPr="00670974">
        <w:rPr>
          <w:color w:val="000000"/>
          <w:vertAlign w:val="superscript"/>
        </w:rPr>
        <w:t>15</w:t>
      </w:r>
      <w:r w:rsidRPr="00670974">
        <w:rPr>
          <w:color w:val="000000"/>
        </w:rPr>
        <w:t>N of inoculated individuals</w:t>
      </w:r>
      <w:r>
        <w:rPr>
          <w:color w:val="000000"/>
        </w:rPr>
        <w:t xml:space="preserve"> that received 0 ppm N. </w:t>
      </w:r>
      <w:r w:rsidRPr="00670974">
        <w:rPr>
          <w:color w:val="000000"/>
        </w:rPr>
        <w:t xml:space="preserve">We did not calculate B within each unique </w:t>
      </w:r>
      <w:r>
        <w:rPr>
          <w:color w:val="000000"/>
        </w:rPr>
        <w:t>fertilization-by-</w:t>
      </w:r>
      <w:r w:rsidRPr="00670974">
        <w:rPr>
          <w:color w:val="000000"/>
        </w:rPr>
        <w:t>CO</w:t>
      </w:r>
      <w:r w:rsidRPr="00670974">
        <w:rPr>
          <w:color w:val="000000"/>
          <w:vertAlign w:val="subscript"/>
        </w:rPr>
        <w:t>2</w:t>
      </w:r>
      <w:r w:rsidRPr="00670974">
        <w:rPr>
          <w:color w:val="000000"/>
        </w:rPr>
        <w:t xml:space="preserve"> treatment combination, as previous studies suggest decreased reliance on nitrogen fixation with increasing soil nitrogen availability </w:t>
      </w:r>
      <w:sdt>
        <w:sdtPr>
          <w:rPr>
            <w:color w:val="000000"/>
          </w:rPr>
          <w:tag w:val="MENDELEY_CITATION_v3_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"/>
          <w:id w:val="1612473292"/>
          <w:placeholder>
            <w:docPart w:val="4C771AFAED9EDD4580FC29BFC15B7EAC"/>
          </w:placeholder>
        </w:sdtPr>
        <w:sdtEndPr/>
        <w:sdtContent>
          <w:r w:rsidR="00BA7638" w:rsidRPr="00BA7638">
            <w:rPr>
              <w:color w:val="000000"/>
            </w:rPr>
            <w:t>(Perkowski et al., 2021)</w:t>
          </w:r>
        </w:sdtContent>
      </w:sdt>
      <w:r w:rsidRPr="00670974">
        <w:rPr>
          <w:color w:val="000000"/>
        </w:rPr>
        <w:t>.</w:t>
      </w:r>
    </w:p>
    <w:p w14:paraId="02E035C4" w14:textId="77777777" w:rsidR="009F20B5" w:rsidRPr="00FE014F" w:rsidRDefault="009F20B5" w:rsidP="00DE2B27">
      <w:pPr>
        <w:autoSpaceDE w:val="0"/>
        <w:autoSpaceDN w:val="0"/>
        <w:adjustRightInd w:val="0"/>
        <w:spacing w:line="360" w:lineRule="auto"/>
        <w:rPr>
          <w:color w:val="000000"/>
        </w:rPr>
      </w:pPr>
    </w:p>
    <w:p w14:paraId="6E7B5074" w14:textId="77777777" w:rsidR="009F20B5" w:rsidRPr="00FE014F" w:rsidRDefault="009F20B5" w:rsidP="00DE2B27">
      <w:pPr>
        <w:autoSpaceDE w:val="0"/>
        <w:autoSpaceDN w:val="0"/>
        <w:adjustRightInd w:val="0"/>
        <w:spacing w:line="360" w:lineRule="auto"/>
        <w:rPr>
          <w:color w:val="000000"/>
        </w:rPr>
      </w:pPr>
      <w:r w:rsidRPr="00FE014F">
        <w:rPr>
          <w:i/>
          <w:iCs/>
          <w:color w:val="000000"/>
        </w:rPr>
        <w:t>Statistical analyses</w:t>
      </w:r>
    </w:p>
    <w:p w14:paraId="0BCA7173" w14:textId="40969819" w:rsidR="009F20B5" w:rsidRDefault="009F20B5" w:rsidP="00F77E0B">
      <w:pPr>
        <w:autoSpaceDE w:val="0"/>
        <w:autoSpaceDN w:val="0"/>
        <w:adjustRightInd w:val="0"/>
        <w:spacing w:line="360" w:lineRule="auto"/>
      </w:pPr>
      <w:r>
        <w:t>Any uninoculated plant that had substantial root nodule formation (nodule biomass: root biomass values greater than 0.05 g g</w:t>
      </w:r>
      <w:r>
        <w:rPr>
          <w:vertAlign w:val="superscript"/>
        </w:rPr>
        <w:t>-1</w:t>
      </w:r>
      <w:r>
        <w:t xml:space="preserve">) were removed from analyses, under the assumption that plants were either incompletely sterilized or were colonized by symbiotic nitrogen-fixing bacteria from neighboring plants. This decision resulted in the removal of sixteen plants from </w:t>
      </w:r>
      <w:r w:rsidR="0039373C">
        <w:t>the</w:t>
      </w:r>
      <w:r>
        <w:t xml:space="preserve"> analysis: two plants in the </w:t>
      </w:r>
      <w:r w:rsidR="009B053E">
        <w:t>eCO</w:t>
      </w:r>
      <w:r w:rsidR="009B053E">
        <w:rPr>
          <w:vertAlign w:val="subscript"/>
        </w:rPr>
        <w:t>2</w:t>
      </w:r>
      <w:r>
        <w:t xml:space="preserve"> treatment that received 35 ppm N, three plants in the </w:t>
      </w:r>
      <w:r w:rsidR="009B053E">
        <w:t>eCO</w:t>
      </w:r>
      <w:r w:rsidR="009B053E">
        <w:rPr>
          <w:vertAlign w:val="subscript"/>
        </w:rPr>
        <w:t>2</w:t>
      </w:r>
      <w:r>
        <w:t xml:space="preserve"> treatment that received 70 ppm N, one plants in the </w:t>
      </w:r>
      <w:r w:rsidR="009B053E">
        <w:t>eCO</w:t>
      </w:r>
      <w:r w:rsidR="009B053E">
        <w:rPr>
          <w:vertAlign w:val="subscript"/>
        </w:rPr>
        <w:t>2</w:t>
      </w:r>
      <w:r>
        <w:t xml:space="preserve"> treatment that received 210 ppm N, two plants in the </w:t>
      </w:r>
      <w:r w:rsidR="009B053E">
        <w:t>eCO</w:t>
      </w:r>
      <w:r w:rsidR="009B053E">
        <w:rPr>
          <w:vertAlign w:val="subscript"/>
        </w:rPr>
        <w:t>2</w:t>
      </w:r>
      <w:r>
        <w:t xml:space="preserve"> treatment that received 280 ppm N, two plants in the aCO</w:t>
      </w:r>
      <w:r>
        <w:rPr>
          <w:vertAlign w:val="subscript"/>
        </w:rPr>
        <w:t>2</w:t>
      </w:r>
      <w:r>
        <w:t xml:space="preserve"> treatment that received 0 ppm </w:t>
      </w:r>
      <w:r>
        <w:lastRenderedPageBreak/>
        <w:t>N, three plants in the aCO</w:t>
      </w:r>
      <w:r>
        <w:rPr>
          <w:vertAlign w:val="subscript"/>
        </w:rPr>
        <w:t>2</w:t>
      </w:r>
      <w:r>
        <w:t xml:space="preserve"> treatment that received 70 ppm N, two plants in the aCO</w:t>
      </w:r>
      <w:r>
        <w:rPr>
          <w:vertAlign w:val="subscript"/>
        </w:rPr>
        <w:t>2</w:t>
      </w:r>
      <w:r>
        <w:t xml:space="preserve"> treatment that received 105 ppm N, and one pot in the aCO</w:t>
      </w:r>
      <w:r>
        <w:rPr>
          <w:vertAlign w:val="subscript"/>
        </w:rPr>
        <w:t>2</w:t>
      </w:r>
      <w:r>
        <w:t xml:space="preserve"> treatment that received 280 ppm N.</w:t>
      </w:r>
    </w:p>
    <w:p w14:paraId="706F0431" w14:textId="25E0465E" w:rsidR="009F20B5" w:rsidRDefault="0039373C" w:rsidP="0001120C">
      <w:pPr>
        <w:autoSpaceDE w:val="0"/>
        <w:autoSpaceDN w:val="0"/>
        <w:adjustRightInd w:val="0"/>
        <w:spacing w:line="360" w:lineRule="auto"/>
        <w:ind w:firstLine="720"/>
      </w:pPr>
      <w:r>
        <w:t>A</w:t>
      </w:r>
      <w:r w:rsidR="009F20B5" w:rsidRPr="00FE014F">
        <w:t xml:space="preserve"> series of linear mixed effects models </w:t>
      </w:r>
      <w:r>
        <w:t xml:space="preserve">were built </w:t>
      </w:r>
      <w:r w:rsidR="009F20B5" w:rsidRPr="00FE014F">
        <w:t>to investigate the impacts of CO</w:t>
      </w:r>
      <w:r w:rsidR="009F20B5" w:rsidRPr="00FE014F">
        <w:rPr>
          <w:vertAlign w:val="subscript"/>
        </w:rPr>
        <w:t>2</w:t>
      </w:r>
      <w:r w:rsidR="009F20B5">
        <w:t xml:space="preserve"> concentration</w:t>
      </w:r>
      <w:r w:rsidR="009F20B5" w:rsidRPr="00FE014F">
        <w:t xml:space="preserve">, fertilization, and inoculation with </w:t>
      </w:r>
      <w:r w:rsidR="009F20B5" w:rsidRPr="00FE014F">
        <w:rPr>
          <w:i/>
          <w:iCs/>
        </w:rPr>
        <w:t>B. japonicum</w:t>
      </w:r>
      <w:r w:rsidR="009F20B5" w:rsidRPr="00FE014F">
        <w:t xml:space="preserve"> on </w:t>
      </w:r>
      <w:r w:rsidR="009F20B5" w:rsidRPr="00FE014F">
        <w:rPr>
          <w:i/>
          <w:iCs/>
        </w:rPr>
        <w:t>G. max</w:t>
      </w:r>
      <w:r w:rsidR="009F20B5" w:rsidRPr="00FE014F">
        <w:t xml:space="preserve"> </w:t>
      </w:r>
      <w:r w:rsidR="009F20B5">
        <w:t>gas exchange</w:t>
      </w:r>
      <w:r w:rsidR="009F20B5" w:rsidRPr="00FE014F">
        <w:t xml:space="preserve">, tradeoffs between nitrogen and water use, </w:t>
      </w:r>
      <w:r w:rsidR="00BE4981">
        <w:t>whole-plant growth</w:t>
      </w:r>
      <w:r w:rsidR="009F20B5" w:rsidRPr="00FE014F">
        <w:t>,</w:t>
      </w:r>
      <w:r w:rsidR="009F20B5">
        <w:t xml:space="preserve"> and investment in nitrogen fixation. </w:t>
      </w:r>
      <w:r w:rsidR="009F20B5" w:rsidRPr="00FE014F">
        <w:t>All models included CO</w:t>
      </w:r>
      <w:r w:rsidR="009F20B5" w:rsidRPr="00FE014F">
        <w:rPr>
          <w:vertAlign w:val="subscript"/>
        </w:rPr>
        <w:t>2</w:t>
      </w:r>
      <w:r w:rsidR="009F20B5" w:rsidRPr="00FE014F">
        <w:t xml:space="preserve"> treatment</w:t>
      </w:r>
      <w:r w:rsidR="009F20B5">
        <w:t xml:space="preserve"> as a categorical fixed effect, inoculation treatment as a categorical fixed effect, fertilization as a continuous fixed effect, with interaction terms between all three fixed effects. All models accounted for climatic difference</w:t>
      </w:r>
      <w:r>
        <w:t>s</w:t>
      </w:r>
      <w:r w:rsidR="009F20B5">
        <w:t xml:space="preserve"> between chambers across experiment iterations by including a random intercept term that nested starting chamber rack by CO</w:t>
      </w:r>
      <w:r w:rsidR="009F20B5">
        <w:rPr>
          <w:vertAlign w:val="subscript"/>
        </w:rPr>
        <w:t>2</w:t>
      </w:r>
      <w:r w:rsidR="009F20B5">
        <w:t xml:space="preserve"> treatment. </w:t>
      </w:r>
      <w:r w:rsidR="009F20B5" w:rsidRPr="00FE014F">
        <w:t xml:space="preserve">Models with this independent </w:t>
      </w:r>
      <w:r w:rsidR="009F20B5">
        <w:t xml:space="preserve">variable </w:t>
      </w:r>
      <w:r w:rsidR="009F20B5" w:rsidRPr="00FE014F">
        <w:t>structure were created for each of the following dependent variables:</w:t>
      </w:r>
      <w:r w:rsidR="009F20B5">
        <w:t xml:space="preserve"> </w:t>
      </w:r>
      <w:r w:rsidR="009F20B5" w:rsidRPr="00FE014F">
        <w:rPr>
          <w:i/>
          <w:iCs/>
        </w:rPr>
        <w:t>N</w:t>
      </w:r>
      <w:r w:rsidR="009F20B5" w:rsidRPr="00FE014F">
        <w:rPr>
          <w:vertAlign w:val="subscript"/>
        </w:rPr>
        <w:t>area</w:t>
      </w:r>
      <w:r w:rsidR="009F20B5" w:rsidRPr="00FE014F">
        <w:t xml:space="preserve">, </w:t>
      </w:r>
      <w:r w:rsidR="009F20B5">
        <w:rPr>
          <w:i/>
          <w:iCs/>
        </w:rPr>
        <w:t>M</w:t>
      </w:r>
      <w:r w:rsidR="009F20B5">
        <w:rPr>
          <w:vertAlign w:val="subscript"/>
        </w:rPr>
        <w:t>area</w:t>
      </w:r>
      <w:r w:rsidR="009F20B5" w:rsidRPr="00FE014F">
        <w:t xml:space="preserve">, </w:t>
      </w:r>
      <w:r w:rsidR="009F20B5" w:rsidRPr="00FE014F">
        <w:rPr>
          <w:i/>
          <w:iCs/>
        </w:rPr>
        <w:t>N</w:t>
      </w:r>
      <w:r w:rsidR="009F20B5" w:rsidRPr="00FE014F">
        <w:rPr>
          <w:vertAlign w:val="subscript"/>
        </w:rPr>
        <w:t>mass</w:t>
      </w:r>
      <w:r w:rsidR="009F20B5" w:rsidRPr="00FE014F">
        <w:t xml:space="preserve">, </w:t>
      </w:r>
      <w:r w:rsidR="009F20B5">
        <w:rPr>
          <w:i/>
          <w:iCs/>
        </w:rPr>
        <w:t>Chl</w:t>
      </w:r>
      <w:r w:rsidR="009F20B5">
        <w:rPr>
          <w:vertAlign w:val="subscript"/>
        </w:rPr>
        <w:t>area</w:t>
      </w:r>
      <w:r w:rsidR="009F20B5">
        <w:t>,</w:t>
      </w:r>
      <w:r w:rsidR="009F20B5" w:rsidRPr="00FE014F">
        <w:rPr>
          <w:i/>
          <w:iCs/>
        </w:rPr>
        <w:t xml:space="preserve"> V</w:t>
      </w:r>
      <w:r w:rsidR="009F20B5" w:rsidRPr="00FE014F">
        <w:rPr>
          <w:vertAlign w:val="subscript"/>
        </w:rPr>
        <w:t>cmax25</w:t>
      </w:r>
      <w:r w:rsidR="009F20B5" w:rsidRPr="00FE014F">
        <w:t xml:space="preserve">, </w:t>
      </w:r>
      <w:r w:rsidR="009F20B5" w:rsidRPr="00FE014F">
        <w:rPr>
          <w:i/>
          <w:iCs/>
        </w:rPr>
        <w:t>J</w:t>
      </w:r>
      <w:r w:rsidR="009F20B5" w:rsidRPr="00FE014F">
        <w:rPr>
          <w:vertAlign w:val="subscript"/>
        </w:rPr>
        <w:t>max25</w:t>
      </w:r>
      <w:r w:rsidR="009F20B5" w:rsidRPr="00FE014F">
        <w:t xml:space="preserve">, </w:t>
      </w:r>
      <w:r w:rsidR="009F20B5" w:rsidRPr="00FE014F">
        <w:rPr>
          <w:i/>
          <w:iCs/>
        </w:rPr>
        <w:t>J</w:t>
      </w:r>
      <w:r w:rsidR="009F20B5" w:rsidRPr="00FE014F">
        <w:rPr>
          <w:vertAlign w:val="subscript"/>
        </w:rPr>
        <w:t>max25</w:t>
      </w:r>
      <w:r w:rsidR="009F20B5" w:rsidRPr="00FE014F">
        <w:t>:</w:t>
      </w:r>
      <w:r w:rsidR="009F20B5" w:rsidRPr="00FE014F">
        <w:rPr>
          <w:i/>
          <w:iCs/>
        </w:rPr>
        <w:t>V</w:t>
      </w:r>
      <w:r w:rsidR="009F20B5" w:rsidRPr="00FE014F">
        <w:rPr>
          <w:vertAlign w:val="subscript"/>
        </w:rPr>
        <w:t>cmax25</w:t>
      </w:r>
      <w:r w:rsidR="009F20B5" w:rsidRPr="00FE014F">
        <w:t xml:space="preserve">, </w:t>
      </w:r>
      <w:r w:rsidR="009F20B5" w:rsidRPr="00EA4C01">
        <w:rPr>
          <w:i/>
          <w:iCs/>
        </w:rPr>
        <w:t>R</w:t>
      </w:r>
      <w:r w:rsidR="009F20B5" w:rsidRPr="00EA4C01">
        <w:rPr>
          <w:vertAlign w:val="subscript"/>
        </w:rPr>
        <w:t>d25</w:t>
      </w:r>
      <w:r w:rsidR="009F20B5">
        <w:t xml:space="preserve">, </w:t>
      </w:r>
      <w:r w:rsidR="009F20B5" w:rsidRPr="00FE014F">
        <w:rPr>
          <w:i/>
          <w:iCs/>
        </w:rPr>
        <w:t>g</w:t>
      </w:r>
      <w:r w:rsidR="009F20B5" w:rsidRPr="00FE014F">
        <w:rPr>
          <w:vertAlign w:val="subscript"/>
        </w:rPr>
        <w:t>s</w:t>
      </w:r>
      <w:r w:rsidR="009F20B5">
        <w:rPr>
          <w:vertAlign w:val="subscript"/>
        </w:rPr>
        <w:t>w</w:t>
      </w:r>
      <w:r w:rsidR="009F20B5">
        <w:t xml:space="preserve">, </w:t>
      </w:r>
      <w:r w:rsidR="009F20B5" w:rsidRPr="00664380">
        <w:rPr>
          <w:i/>
          <w:iCs/>
          <w:lang w:val="el-GR"/>
        </w:rPr>
        <w:t>ρ</w:t>
      </w:r>
      <w:r w:rsidR="009F20B5">
        <w:rPr>
          <w:vertAlign w:val="subscript"/>
        </w:rPr>
        <w:t>rubisco</w:t>
      </w:r>
      <w:r w:rsidR="009F20B5">
        <w:t xml:space="preserve">, </w:t>
      </w:r>
      <w:r w:rsidR="009F20B5" w:rsidRPr="00664380">
        <w:rPr>
          <w:i/>
          <w:iCs/>
          <w:lang w:val="el-GR"/>
        </w:rPr>
        <w:t>ρ</w:t>
      </w:r>
      <w:r w:rsidR="009F20B5">
        <w:rPr>
          <w:vertAlign w:val="subscript"/>
        </w:rPr>
        <w:t>bioe</w:t>
      </w:r>
      <w:r w:rsidR="009F20B5">
        <w:t xml:space="preserve">, </w:t>
      </w:r>
      <w:r w:rsidR="009F20B5" w:rsidRPr="00664380">
        <w:rPr>
          <w:i/>
          <w:iCs/>
          <w:lang w:val="el-GR"/>
        </w:rPr>
        <w:t>ρ</w:t>
      </w:r>
      <w:r w:rsidR="009F20B5">
        <w:rPr>
          <w:vertAlign w:val="subscript"/>
        </w:rPr>
        <w:t>light</w:t>
      </w:r>
      <w:r w:rsidR="009F20B5">
        <w:t xml:space="preserve">, </w:t>
      </w:r>
      <w:r w:rsidR="009F20B5" w:rsidRPr="00664380">
        <w:rPr>
          <w:i/>
          <w:iCs/>
          <w:lang w:val="el-GR"/>
        </w:rPr>
        <w:t>ρ</w:t>
      </w:r>
      <w:r w:rsidR="009F20B5">
        <w:rPr>
          <w:vertAlign w:val="subscript"/>
        </w:rPr>
        <w:t>photo</w:t>
      </w:r>
      <w:r w:rsidR="009F20B5">
        <w:t xml:space="preserve">, </w:t>
      </w:r>
      <w:r w:rsidR="009F20B5" w:rsidRPr="00664380">
        <w:rPr>
          <w:i/>
          <w:iCs/>
          <w:lang w:val="el-GR"/>
        </w:rPr>
        <w:t>ρ</w:t>
      </w:r>
      <w:r w:rsidR="009F20B5">
        <w:rPr>
          <w:vertAlign w:val="subscript"/>
        </w:rPr>
        <w:t>structure</w:t>
      </w:r>
      <w:r w:rsidR="009F20B5">
        <w:t xml:space="preserve">, </w:t>
      </w:r>
      <w:r w:rsidR="009F20B5">
        <w:rPr>
          <w:i/>
          <w:iCs/>
        </w:rPr>
        <w:t>N</w:t>
      </w:r>
      <w:r w:rsidR="009F20B5">
        <w:rPr>
          <w:vertAlign w:val="subscript"/>
        </w:rPr>
        <w:t>cost</w:t>
      </w:r>
      <w:r w:rsidR="009F20B5">
        <w:t xml:space="preserve">, </w:t>
      </w:r>
      <w:r w:rsidR="009F20B5">
        <w:rPr>
          <w:i/>
          <w:iCs/>
        </w:rPr>
        <w:t>C</w:t>
      </w:r>
      <w:r w:rsidR="009F20B5">
        <w:rPr>
          <w:vertAlign w:val="subscript"/>
        </w:rPr>
        <w:t>bg</w:t>
      </w:r>
      <w:r w:rsidR="009F20B5">
        <w:t xml:space="preserve">, </w:t>
      </w:r>
      <w:r w:rsidR="009F20B5">
        <w:rPr>
          <w:i/>
          <w:iCs/>
        </w:rPr>
        <w:t>N</w:t>
      </w:r>
      <w:r w:rsidR="009F20B5">
        <w:rPr>
          <w:vertAlign w:val="subscript"/>
        </w:rPr>
        <w:t>wp</w:t>
      </w:r>
      <w:r w:rsidR="009F20B5">
        <w:t xml:space="preserve">, total biomass, total leaf area, nodule biomass, the ratio of nodule biomass to root biomass, </w:t>
      </w:r>
      <w:r w:rsidR="009F20B5" w:rsidRPr="00BF4EFD">
        <w:t xml:space="preserve">and </w:t>
      </w:r>
      <w:r w:rsidR="009F20B5" w:rsidRPr="00755EEE">
        <w:t>%</w:t>
      </w:r>
      <w:r w:rsidR="009F20B5" w:rsidRPr="00BF4EFD">
        <w:rPr>
          <w:i/>
          <w:iCs/>
        </w:rPr>
        <w:t>N</w:t>
      </w:r>
      <w:r w:rsidR="009F20B5" w:rsidRPr="00BF4EFD">
        <w:rPr>
          <w:vertAlign w:val="subscript"/>
        </w:rPr>
        <w:t>dfa</w:t>
      </w:r>
      <w:r w:rsidR="009F20B5">
        <w:t>.</w:t>
      </w:r>
    </w:p>
    <w:p w14:paraId="6E00CD93" w14:textId="1DA19535" w:rsidR="009F20B5" w:rsidRDefault="009F20B5" w:rsidP="003703E2">
      <w:pPr>
        <w:spacing w:line="360" w:lineRule="auto"/>
        <w:ind w:firstLine="720"/>
      </w:pPr>
      <w:r w:rsidRPr="00FE014F">
        <w:t>Shapiro-Wilk tests of normality</w:t>
      </w:r>
      <w:r w:rsidR="00FF7D72">
        <w:t xml:space="preserve"> were used to assess</w:t>
      </w:r>
      <w:r w:rsidRPr="00FE014F">
        <w:t xml:space="preserve"> whether linear mixed-effects models satisfied residual normality assumptions. </w:t>
      </w:r>
      <w:r>
        <w:t xml:space="preserve">If residual normality assumptions were not met (Shapiro-Wilk: </w:t>
      </w:r>
      <w:r w:rsidRPr="00FF7D72">
        <w:rPr>
          <w:i/>
          <w:iCs/>
        </w:rPr>
        <w:t>p</w:t>
      </w:r>
      <w:r>
        <w:t xml:space="preserve">&lt;0.05), then models were fit using dependent variables that were natural log transformed. All residual normality assumptions that did not originally satisfy residual normality assumptions were met with either a natural log or square root data transformation (Shapiro-Wilk: </w:t>
      </w:r>
      <w:r w:rsidRPr="00FF7D72">
        <w:rPr>
          <w:i/>
          <w:iCs/>
        </w:rPr>
        <w:t>p</w:t>
      </w:r>
      <w:r>
        <w:t xml:space="preserve">&gt;0.05 in all cases). Specifically, models for total leaf area, </w:t>
      </w:r>
      <w:r>
        <w:rPr>
          <w:i/>
          <w:iCs/>
        </w:rPr>
        <w:t>N</w:t>
      </w:r>
      <w:r>
        <w:rPr>
          <w:vertAlign w:val="subscript"/>
        </w:rPr>
        <w:t>area</w:t>
      </w:r>
      <w:r>
        <w:t xml:space="preserve">, </w:t>
      </w:r>
      <w:r>
        <w:rPr>
          <w:i/>
          <w:iCs/>
        </w:rPr>
        <w:t>N</w:t>
      </w:r>
      <w:r>
        <w:rPr>
          <w:vertAlign w:val="subscript"/>
        </w:rPr>
        <w:t>mass</w:t>
      </w:r>
      <w:r>
        <w:t xml:space="preserve">, </w:t>
      </w:r>
      <w:r>
        <w:rPr>
          <w:i/>
          <w:iCs/>
        </w:rPr>
        <w:t>Chl</w:t>
      </w:r>
      <w:r>
        <w:rPr>
          <w:vertAlign w:val="subscript"/>
        </w:rPr>
        <w:t>area</w:t>
      </w:r>
      <w:r>
        <w:t xml:space="preserve">, </w:t>
      </w:r>
      <w:r w:rsidRPr="00FE014F">
        <w:rPr>
          <w:i/>
          <w:iCs/>
        </w:rPr>
        <w:t>V</w:t>
      </w:r>
      <w:r w:rsidRPr="00FE014F">
        <w:rPr>
          <w:vertAlign w:val="subscript"/>
        </w:rPr>
        <w:t>cmax25</w:t>
      </w:r>
      <w:r w:rsidRPr="00FE014F">
        <w:t xml:space="preserve">, </w:t>
      </w:r>
      <w:r w:rsidRPr="00FE014F">
        <w:rPr>
          <w:i/>
          <w:iCs/>
        </w:rPr>
        <w:t>J</w:t>
      </w:r>
      <w:r w:rsidRPr="00FE014F">
        <w:rPr>
          <w:vertAlign w:val="subscript"/>
        </w:rPr>
        <w:t>max25</w:t>
      </w:r>
      <w:r w:rsidRPr="00FE014F">
        <w:t xml:space="preserve">, </w:t>
      </w:r>
      <w:r w:rsidRPr="00FE014F">
        <w:rPr>
          <w:i/>
          <w:iCs/>
        </w:rPr>
        <w:t>J</w:t>
      </w:r>
      <w:r w:rsidRPr="00FE014F">
        <w:rPr>
          <w:vertAlign w:val="subscript"/>
        </w:rPr>
        <w:t>max25</w:t>
      </w:r>
      <w:r w:rsidRPr="00FE014F">
        <w:t>:</w:t>
      </w:r>
      <w:r w:rsidRPr="00FE014F">
        <w:rPr>
          <w:i/>
          <w:iCs/>
        </w:rPr>
        <w:t>V</w:t>
      </w:r>
      <w:r w:rsidRPr="00FE014F">
        <w:rPr>
          <w:vertAlign w:val="subscript"/>
        </w:rPr>
        <w:t>cmax25</w:t>
      </w:r>
      <w:r w:rsidRPr="00FE014F">
        <w:t>,</w:t>
      </w:r>
      <w:r>
        <w:t xml:space="preserve"> </w:t>
      </w:r>
      <w:r>
        <w:rPr>
          <w:i/>
          <w:iCs/>
        </w:rPr>
        <w:t>R</w:t>
      </w:r>
      <w:r>
        <w:rPr>
          <w:vertAlign w:val="subscript"/>
        </w:rPr>
        <w:t>d25</w:t>
      </w:r>
      <w:r>
        <w:t xml:space="preserve">, </w:t>
      </w:r>
      <w:r>
        <w:rPr>
          <w:i/>
          <w:iCs/>
        </w:rPr>
        <w:t>g</w:t>
      </w:r>
      <w:r>
        <w:rPr>
          <w:vertAlign w:val="subscript"/>
        </w:rPr>
        <w:t>sw</w:t>
      </w:r>
      <w:r>
        <w:t xml:space="preserve">, </w:t>
      </w:r>
      <w:r w:rsidRPr="00664380">
        <w:rPr>
          <w:i/>
          <w:iCs/>
          <w:lang w:val="el-GR"/>
        </w:rPr>
        <w:t>ρ</w:t>
      </w:r>
      <w:r>
        <w:rPr>
          <w:vertAlign w:val="subscript"/>
        </w:rPr>
        <w:t>photo</w:t>
      </w:r>
      <w:r>
        <w:t xml:space="preserve">, </w:t>
      </w:r>
      <w:r w:rsidRPr="00664380">
        <w:rPr>
          <w:i/>
          <w:iCs/>
          <w:lang w:val="el-GR"/>
        </w:rPr>
        <w:t>ρ</w:t>
      </w:r>
      <w:r>
        <w:rPr>
          <w:vertAlign w:val="subscript"/>
        </w:rPr>
        <w:t>rubisco</w:t>
      </w:r>
      <w:r>
        <w:t xml:space="preserve">, </w:t>
      </w:r>
      <w:r w:rsidRPr="00664380">
        <w:rPr>
          <w:i/>
          <w:iCs/>
          <w:lang w:val="el-GR"/>
        </w:rPr>
        <w:t>ρ</w:t>
      </w:r>
      <w:r>
        <w:rPr>
          <w:vertAlign w:val="subscript"/>
        </w:rPr>
        <w:t>bioe</w:t>
      </w:r>
      <w:r>
        <w:t xml:space="preserve">, </w:t>
      </w:r>
      <w:r w:rsidRPr="00664380">
        <w:rPr>
          <w:i/>
          <w:iCs/>
          <w:lang w:val="el-GR"/>
        </w:rPr>
        <w:t>ρ</w:t>
      </w:r>
      <w:r>
        <w:rPr>
          <w:vertAlign w:val="subscript"/>
        </w:rPr>
        <w:t>light</w:t>
      </w:r>
      <w:r>
        <w:t xml:space="preserve">, total leaf area, and </w:t>
      </w:r>
      <w:r>
        <w:rPr>
          <w:i/>
          <w:iCs/>
        </w:rPr>
        <w:t>N</w:t>
      </w:r>
      <w:r>
        <w:rPr>
          <w:vertAlign w:val="subscript"/>
        </w:rPr>
        <w:t>cost</w:t>
      </w:r>
      <w:r>
        <w:t xml:space="preserve"> </w:t>
      </w:r>
      <w:r w:rsidRPr="001C077E">
        <w:t>satisfied</w:t>
      </w:r>
      <w:r>
        <w:t xml:space="preserve"> residual normality assumptions without data transformation. Models for </w:t>
      </w:r>
      <w:r>
        <w:rPr>
          <w:i/>
          <w:iCs/>
        </w:rPr>
        <w:t>M</w:t>
      </w:r>
      <w:r>
        <w:rPr>
          <w:vertAlign w:val="subscript"/>
        </w:rPr>
        <w:t>area</w:t>
      </w:r>
      <w:r>
        <w:t>,</w:t>
      </w:r>
      <w:r w:rsidRPr="003703E2">
        <w:rPr>
          <w:i/>
          <w:iCs/>
        </w:rPr>
        <w:t xml:space="preserve"> </w:t>
      </w:r>
      <w:r w:rsidRPr="00664380">
        <w:rPr>
          <w:i/>
          <w:iCs/>
          <w:lang w:val="el-GR"/>
        </w:rPr>
        <w:t>ρ</w:t>
      </w:r>
      <w:r>
        <w:rPr>
          <w:vertAlign w:val="subscript"/>
        </w:rPr>
        <w:t>structure</w:t>
      </w:r>
      <w:r>
        <w:t xml:space="preserve">, total biomass and </w:t>
      </w:r>
      <w:r>
        <w:rPr>
          <w:i/>
          <w:iCs/>
        </w:rPr>
        <w:t>C</w:t>
      </w:r>
      <w:r>
        <w:rPr>
          <w:vertAlign w:val="subscript"/>
        </w:rPr>
        <w:t>bg</w:t>
      </w:r>
      <w:r>
        <w:t xml:space="preserve"> satisfied residual normality assumptions with a natural log data transformation, while models for </w:t>
      </w:r>
      <w:r>
        <w:rPr>
          <w:i/>
          <w:iCs/>
        </w:rPr>
        <w:t>N</w:t>
      </w:r>
      <w:r>
        <w:rPr>
          <w:vertAlign w:val="subscript"/>
        </w:rPr>
        <w:t>wp</w:t>
      </w:r>
      <w:r>
        <w:t xml:space="preserve">, nodule biomass, nodule biomass: root biomass, and </w:t>
      </w:r>
      <w:r w:rsidRPr="00BF4EFD">
        <w:rPr>
          <w:i/>
          <w:iCs/>
        </w:rPr>
        <w:t>%N</w:t>
      </w:r>
      <w:r w:rsidRPr="00BF4EFD">
        <w:rPr>
          <w:vertAlign w:val="subscript"/>
        </w:rPr>
        <w:t>dfa</w:t>
      </w:r>
      <w:r>
        <w:t xml:space="preserve"> satisfied residual normality assumptions with a square root data transformation.</w:t>
      </w:r>
    </w:p>
    <w:p w14:paraId="5DA62956" w14:textId="75D63A49" w:rsidR="00281071" w:rsidRDefault="009F20B5" w:rsidP="00281071">
      <w:pPr>
        <w:spacing w:line="360" w:lineRule="auto"/>
        <w:ind w:firstLine="720"/>
        <w:rPr>
          <w:b/>
        </w:rPr>
      </w:pPr>
      <w:r w:rsidRPr="00FE014F">
        <w:t xml:space="preserve">In all models, we used the 'lmer' function in the </w:t>
      </w:r>
      <w:r w:rsidR="00F52F42">
        <w:t>‘</w:t>
      </w:r>
      <w:r w:rsidRPr="00FE014F">
        <w:t>lme4</w:t>
      </w:r>
      <w:r w:rsidR="00F52F42">
        <w:t>’</w:t>
      </w:r>
      <w:r w:rsidRPr="00FE014F">
        <w:t xml:space="preserve"> R package </w:t>
      </w:r>
      <w:sdt>
        <w:sdtPr>
          <w:rPr>
            <w:color w:val="000000"/>
          </w:rPr>
          <w:tag w:val="MENDELEY_CITATION_v3_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"/>
          <w:id w:val="-181678631"/>
          <w:placeholder>
            <w:docPart w:val="4C771AFAED9EDD4580FC29BFC15B7EAC"/>
          </w:placeholder>
        </w:sdtPr>
        <w:sdtEndPr/>
        <w:sdtContent>
          <w:r w:rsidR="00BA7638" w:rsidRPr="00BA7638">
            <w:rPr>
              <w:color w:val="000000"/>
            </w:rPr>
            <w:t>(Bates et al., 2015)</w:t>
          </w:r>
        </w:sdtContent>
      </w:sdt>
      <w:r w:rsidRPr="00FE014F">
        <w:t xml:space="preserve"> to fit each model and the </w:t>
      </w:r>
      <w:r w:rsidR="00F52F42">
        <w:t>‘</w:t>
      </w:r>
      <w:r w:rsidRPr="00FE014F">
        <w:t>Anova</w:t>
      </w:r>
      <w:r w:rsidR="00F52F42">
        <w:t>’</w:t>
      </w:r>
      <w:r w:rsidRPr="00FE014F">
        <w:t xml:space="preserve"> function in the </w:t>
      </w:r>
      <w:r w:rsidR="00F52F42">
        <w:t>‘</w:t>
      </w:r>
      <w:r w:rsidRPr="00FE014F">
        <w:t>car</w:t>
      </w:r>
      <w:r w:rsidR="00F52F42">
        <w:t>’</w:t>
      </w:r>
      <w:r w:rsidRPr="00FE014F">
        <w:t xml:space="preserve"> R package </w:t>
      </w:r>
      <w:sdt>
        <w:sdtPr>
          <w:tag w:val="MENDELEY_CITATION_v3_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"/>
          <w:id w:val="594136533"/>
          <w:placeholder>
            <w:docPart w:val="4C771AFAED9EDD4580FC29BFC15B7EAC"/>
          </w:placeholder>
        </w:sdtPr>
        <w:sdtEndPr/>
        <w:sdtContent>
          <w:r w:rsidR="00BA7638">
            <w:t>(Fox &amp; Weisberg, 2019)</w:t>
          </w:r>
        </w:sdtContent>
      </w:sdt>
      <w:r w:rsidRPr="00FE014F">
        <w:t xml:space="preserve"> to calculate Type II Wald's χ</w:t>
      </w:r>
      <w:r w:rsidRPr="00FE014F">
        <w:rPr>
          <w:vertAlign w:val="superscript"/>
        </w:rPr>
        <w:t>2</w:t>
      </w:r>
      <w:r w:rsidRPr="00FE014F">
        <w:t xml:space="preserve"> and determine the significance (</w:t>
      </w:r>
      <w:r w:rsidRPr="00FF7D72">
        <w:rPr>
          <w:i/>
          <w:iCs/>
        </w:rPr>
        <w:t>α</w:t>
      </w:r>
      <w:r w:rsidRPr="00FE014F">
        <w:t xml:space="preserve">=0.05) of each fixed effect coefficient. We then used the </w:t>
      </w:r>
      <w:r w:rsidR="00124EC9">
        <w:t>‘</w:t>
      </w:r>
      <w:r w:rsidRPr="00FE014F">
        <w:t>emmeans</w:t>
      </w:r>
      <w:r w:rsidR="00124EC9">
        <w:t>’</w:t>
      </w:r>
      <w:r w:rsidRPr="00FE014F">
        <w:t xml:space="preserve"> R package </w:t>
      </w:r>
      <w:sdt>
        <w:sdtPr>
          <w:rPr>
            <w:color w:val="000000"/>
          </w:rPr>
          <w:tag w:val="MENDELEY_CITATION_v3_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"/>
          <w:id w:val="1089668422"/>
          <w:placeholder>
            <w:docPart w:val="4C771AFAED9EDD4580FC29BFC15B7EAC"/>
          </w:placeholder>
        </w:sdtPr>
        <w:sdtEndPr/>
        <w:sdtContent>
          <w:r w:rsidR="00BA7638" w:rsidRPr="00BA7638">
            <w:rPr>
              <w:color w:val="000000"/>
            </w:rPr>
            <w:t>(Lenth, 2019)</w:t>
          </w:r>
        </w:sdtContent>
      </w:sdt>
      <w:r w:rsidRPr="00FE014F">
        <w:t xml:space="preserve"> to conduct post-hoc comparisons using Tukey's tests, where degrees of freedom were approximated using the Kenward-Roger approach </w:t>
      </w:r>
      <w:sdt>
        <w:sdtPr>
          <w:tag w:val="MENDELEY_CITATION_v3_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"/>
          <w:id w:val="557437664"/>
          <w:placeholder>
            <w:docPart w:val="4C771AFAED9EDD4580FC29BFC15B7EAC"/>
          </w:placeholder>
        </w:sdtPr>
        <w:sdtEndPr/>
        <w:sdtContent>
          <w:r w:rsidR="00BA7638">
            <w:t>(Kenward &amp; Roger, 1997)</w:t>
          </w:r>
        </w:sdtContent>
      </w:sdt>
      <w:r w:rsidRPr="00FE014F">
        <w:t xml:space="preserve">. </w:t>
      </w:r>
      <w:r>
        <w:t xml:space="preserve">Trendlines and error ribbons, which represent 95% confidence intervals, were drawn </w:t>
      </w:r>
      <w:r w:rsidR="00FF7D72">
        <w:t xml:space="preserve">in all figures </w:t>
      </w:r>
      <w:r>
        <w:t xml:space="preserve">using ‘emmeans’ outputs across </w:t>
      </w:r>
      <w:r>
        <w:lastRenderedPageBreak/>
        <w:t xml:space="preserve">the range in fertilization values. </w:t>
      </w:r>
      <w:r w:rsidRPr="00FE014F">
        <w:t>All analyses and plots were conducted in R version 4.</w:t>
      </w:r>
      <w:r w:rsidR="001B6725">
        <w:t>1</w:t>
      </w:r>
      <w:r w:rsidRPr="00FE014F">
        <w:t xml:space="preserve">.0 </w:t>
      </w:r>
      <w:sdt>
        <w:sdtPr>
          <w:rPr>
            <w:color w:val="000000"/>
          </w:rPr>
          <w:tag w:val="MENDELEY_CITATION_v3_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"/>
          <w:id w:val="-1628692776"/>
          <w:placeholder>
            <w:docPart w:val="4C771AFAED9EDD4580FC29BFC15B7EAC"/>
          </w:placeholder>
        </w:sdtPr>
        <w:sdtEndPr/>
        <w:sdtContent>
          <w:r w:rsidR="00BA7638" w:rsidRPr="00BA7638">
            <w:rPr>
              <w:color w:val="000000"/>
            </w:rPr>
            <w:t>(R Core Team, 2021)</w:t>
          </w:r>
        </w:sdtContent>
      </w:sdt>
      <w:r w:rsidRPr="00FE014F">
        <w:t>.</w:t>
      </w:r>
    </w:p>
    <w:p w14:paraId="62B378B7" w14:textId="77777777" w:rsidR="00281071" w:rsidRDefault="00281071" w:rsidP="00281071">
      <w:pPr>
        <w:spacing w:line="360" w:lineRule="auto"/>
        <w:rPr>
          <w:b/>
        </w:rPr>
      </w:pPr>
    </w:p>
    <w:p w14:paraId="11AA73C0" w14:textId="049EFF44" w:rsidR="009F20B5" w:rsidRPr="00281071" w:rsidRDefault="009F20B5" w:rsidP="00281071">
      <w:pPr>
        <w:spacing w:line="360" w:lineRule="auto"/>
        <w:rPr>
          <w:bCs/>
        </w:rPr>
      </w:pPr>
      <w:r>
        <w:rPr>
          <w:b/>
        </w:rPr>
        <w:t>Results</w:t>
      </w:r>
    </w:p>
    <w:p w14:paraId="53275727" w14:textId="5D652B06" w:rsidR="009F20B5" w:rsidRPr="00970172" w:rsidRDefault="009F20B5" w:rsidP="00DE2B27">
      <w:pPr>
        <w:spacing w:line="360" w:lineRule="auto"/>
        <w:rPr>
          <w:b/>
        </w:rPr>
      </w:pPr>
      <w:r>
        <w:rPr>
          <w:bCs/>
          <w:i/>
          <w:iCs/>
        </w:rPr>
        <w:t>Leaf nitrogen content</w:t>
      </w:r>
    </w:p>
    <w:p w14:paraId="3924AAC8" w14:textId="700EAA12" w:rsidR="009F20B5" w:rsidRPr="00281071" w:rsidRDefault="009F20B5" w:rsidP="00281071">
      <w:pPr>
        <w:spacing w:line="360" w:lineRule="auto"/>
        <w:rPr>
          <w:bCs/>
        </w:rPr>
        <w:sectPr w:rsidR="009F20B5" w:rsidRPr="00281071" w:rsidSect="00770577">
          <w:footerReference w:type="even" r:id="rId12"/>
          <w:footerReference w:type="default" r:id="rId13"/>
          <w:pgSz w:w="12240" w:h="15840"/>
          <w:pgMar w:top="1440" w:right="1440" w:bottom="1440" w:left="1440" w:header="720" w:footer="720" w:gutter="0"/>
          <w:lnNumType w:countBy="1" w:restart="continuous"/>
          <w:cols w:space="720"/>
          <w:docGrid w:linePitch="360"/>
        </w:sectPr>
      </w:pPr>
      <w:r>
        <w:rPr>
          <w:bCs/>
        </w:rPr>
        <w:t>Elevated CO</w:t>
      </w:r>
      <w:r>
        <w:rPr>
          <w:bCs/>
          <w:vertAlign w:val="subscript"/>
        </w:rPr>
        <w:t>2</w:t>
      </w:r>
      <w:r>
        <w:rPr>
          <w:bCs/>
        </w:rPr>
        <w:t xml:space="preserve"> reduced </w:t>
      </w:r>
      <w:r>
        <w:rPr>
          <w:bCs/>
          <w:i/>
          <w:iCs/>
        </w:rPr>
        <w:t>N</w:t>
      </w:r>
      <w:r>
        <w:rPr>
          <w:bCs/>
          <w:vertAlign w:val="subscript"/>
        </w:rPr>
        <w:t>area</w:t>
      </w:r>
      <w:r>
        <w:rPr>
          <w:bCs/>
        </w:rPr>
        <w:t xml:space="preserve">, </w:t>
      </w:r>
      <w:r>
        <w:rPr>
          <w:bCs/>
          <w:i/>
          <w:iCs/>
        </w:rPr>
        <w:t>N</w:t>
      </w:r>
      <w:r>
        <w:rPr>
          <w:bCs/>
          <w:vertAlign w:val="subscript"/>
        </w:rPr>
        <w:t>mass</w:t>
      </w:r>
      <w:r>
        <w:rPr>
          <w:bCs/>
        </w:rPr>
        <w:t xml:space="preserve">, and </w:t>
      </w:r>
      <w:r>
        <w:rPr>
          <w:bCs/>
          <w:i/>
          <w:iCs/>
        </w:rPr>
        <w:t>Chl</w:t>
      </w:r>
      <w:r>
        <w:rPr>
          <w:bCs/>
          <w:vertAlign w:val="subscript"/>
        </w:rPr>
        <w:t>area</w:t>
      </w:r>
      <w:r>
        <w:rPr>
          <w:bCs/>
        </w:rPr>
        <w:t xml:space="preserve"> by 29%, 50%, and 31%, respectively, and increased </w:t>
      </w:r>
      <w:r>
        <w:rPr>
          <w:bCs/>
          <w:i/>
          <w:iCs/>
        </w:rPr>
        <w:t>M</w:t>
      </w:r>
      <w:r>
        <w:rPr>
          <w:bCs/>
          <w:vertAlign w:val="subscript"/>
        </w:rPr>
        <w:t>area</w:t>
      </w:r>
      <w:r>
        <w:rPr>
          <w:bCs/>
        </w:rPr>
        <w:t xml:space="preserve"> by 44% (</w:t>
      </w:r>
      <w:r w:rsidRPr="00CC4250">
        <w:rPr>
          <w:bCs/>
          <w:i/>
          <w:iCs/>
        </w:rPr>
        <w:t>p</w:t>
      </w:r>
      <w:r>
        <w:rPr>
          <w:bCs/>
        </w:rPr>
        <w:t>&lt;0.001 in all cases; Table 1). An interaction between fertilization and CO</w:t>
      </w:r>
      <w:r>
        <w:rPr>
          <w:bCs/>
          <w:vertAlign w:val="subscript"/>
        </w:rPr>
        <w:t>2</w:t>
      </w:r>
      <w:r>
        <w:rPr>
          <w:bCs/>
        </w:rPr>
        <w:t xml:space="preserve"> (</w:t>
      </w:r>
      <w:r w:rsidR="008E6ED4">
        <w:rPr>
          <w:bCs/>
          <w:i/>
          <w:iCs/>
        </w:rPr>
        <w:t>p</w:t>
      </w:r>
      <w:r w:rsidR="008E6ED4">
        <w:rPr>
          <w:bCs/>
        </w:rPr>
        <w:t xml:space="preserve">&lt;0.05 in all cases; Table 1) </w:t>
      </w:r>
      <w:r>
        <w:rPr>
          <w:bCs/>
        </w:rPr>
        <w:t xml:space="preserve">indicated that the positive effect of increasing fertilization on </w:t>
      </w:r>
      <w:r>
        <w:rPr>
          <w:bCs/>
          <w:i/>
          <w:iCs/>
        </w:rPr>
        <w:t>N</w:t>
      </w:r>
      <w:r>
        <w:rPr>
          <w:bCs/>
          <w:vertAlign w:val="subscript"/>
        </w:rPr>
        <w:t>area</w:t>
      </w:r>
      <w:r>
        <w:rPr>
          <w:bCs/>
        </w:rPr>
        <w:t xml:space="preserve">, </w:t>
      </w:r>
      <w:r>
        <w:rPr>
          <w:bCs/>
          <w:i/>
          <w:iCs/>
        </w:rPr>
        <w:t>N</w:t>
      </w:r>
      <w:r>
        <w:rPr>
          <w:bCs/>
          <w:vertAlign w:val="subscript"/>
        </w:rPr>
        <w:t>mass</w:t>
      </w:r>
      <w:r>
        <w:rPr>
          <w:bCs/>
        </w:rPr>
        <w:t xml:space="preserve">, </w:t>
      </w:r>
      <w:r w:rsidR="008E6ED4">
        <w:rPr>
          <w:bCs/>
        </w:rPr>
        <w:t xml:space="preserve">and </w:t>
      </w:r>
      <w:r>
        <w:rPr>
          <w:bCs/>
          <w:i/>
          <w:iCs/>
        </w:rPr>
        <w:t>M</w:t>
      </w:r>
      <w:r>
        <w:rPr>
          <w:bCs/>
          <w:vertAlign w:val="subscript"/>
        </w:rPr>
        <w:t>area</w:t>
      </w:r>
      <w:r w:rsidR="008E6ED4">
        <w:rPr>
          <w:bCs/>
        </w:rPr>
        <w:t xml:space="preserve"> </w:t>
      </w:r>
      <w:r>
        <w:rPr>
          <w:bCs/>
        </w:rPr>
        <w:t>(</w:t>
      </w:r>
      <w:r w:rsidRPr="00CC4250">
        <w:rPr>
          <w:bCs/>
          <w:i/>
          <w:iCs/>
        </w:rPr>
        <w:t>p</w:t>
      </w:r>
      <w:r>
        <w:rPr>
          <w:bCs/>
        </w:rPr>
        <w:t>&lt;0.001 in all cases; Table 1) was stronger under aCO</w:t>
      </w:r>
      <w:r>
        <w:rPr>
          <w:bCs/>
          <w:vertAlign w:val="subscript"/>
        </w:rPr>
        <w:t>2</w:t>
      </w:r>
      <w:r>
        <w:rPr>
          <w:bCs/>
        </w:rPr>
        <w:t xml:space="preserve"> </w:t>
      </w:r>
      <w:r w:rsidR="008B5D7E">
        <w:rPr>
          <w:bCs/>
        </w:rPr>
        <w:t>than eCO</w:t>
      </w:r>
      <w:r w:rsidR="008B5D7E">
        <w:rPr>
          <w:bCs/>
          <w:vertAlign w:val="subscript"/>
        </w:rPr>
        <w:t>2</w:t>
      </w:r>
      <w:r w:rsidR="008B5D7E">
        <w:rPr>
          <w:bCs/>
        </w:rPr>
        <w:t xml:space="preserve"> </w:t>
      </w:r>
      <w:r>
        <w:rPr>
          <w:bCs/>
        </w:rPr>
        <w:t xml:space="preserve">(Tukey: </w:t>
      </w:r>
      <w:r w:rsidRPr="00CC4250">
        <w:rPr>
          <w:bCs/>
          <w:i/>
          <w:iCs/>
        </w:rPr>
        <w:t>p</w:t>
      </w:r>
      <w:r>
        <w:rPr>
          <w:bCs/>
        </w:rPr>
        <w:t>&lt;0.05</w:t>
      </w:r>
      <w:r w:rsidR="008E6ED4">
        <w:rPr>
          <w:bCs/>
        </w:rPr>
        <w:t xml:space="preserve"> in all cases</w:t>
      </w:r>
      <w:r>
        <w:rPr>
          <w:bCs/>
        </w:rPr>
        <w:t>; Table 1; Figs. 1a-</w:t>
      </w:r>
      <w:r w:rsidR="002E00E5">
        <w:rPr>
          <w:bCs/>
        </w:rPr>
        <w:t>c</w:t>
      </w:r>
      <w:r>
        <w:rPr>
          <w:bCs/>
        </w:rPr>
        <w:t xml:space="preserve">). This pattern resulted in a stronger </w:t>
      </w:r>
      <w:r w:rsidR="008E6ED4">
        <w:rPr>
          <w:bCs/>
        </w:rPr>
        <w:t xml:space="preserve">reduction in </w:t>
      </w:r>
      <w:r>
        <w:rPr>
          <w:bCs/>
          <w:i/>
          <w:iCs/>
        </w:rPr>
        <w:t>N</w:t>
      </w:r>
      <w:r>
        <w:rPr>
          <w:bCs/>
          <w:vertAlign w:val="subscript"/>
        </w:rPr>
        <w:t>area</w:t>
      </w:r>
      <w:r>
        <w:rPr>
          <w:bCs/>
        </w:rPr>
        <w:t xml:space="preserve"> </w:t>
      </w:r>
      <w:r w:rsidR="008E6ED4">
        <w:rPr>
          <w:bCs/>
        </w:rPr>
        <w:t xml:space="preserve">and </w:t>
      </w:r>
      <w:r>
        <w:rPr>
          <w:bCs/>
          <w:i/>
          <w:iCs/>
        </w:rPr>
        <w:t>N</w:t>
      </w:r>
      <w:r>
        <w:rPr>
          <w:bCs/>
          <w:vertAlign w:val="subscript"/>
        </w:rPr>
        <w:t>mass</w:t>
      </w:r>
      <w:r w:rsidR="008E6ED4">
        <w:rPr>
          <w:bCs/>
        </w:rPr>
        <w:t xml:space="preserve"> </w:t>
      </w:r>
      <w:r>
        <w:rPr>
          <w:bCs/>
        </w:rPr>
        <w:t>and a stronger</w:t>
      </w:r>
      <w:r w:rsidR="008E6ED4">
        <w:rPr>
          <w:bCs/>
        </w:rPr>
        <w:t xml:space="preserve"> increase in</w:t>
      </w:r>
      <w:r>
        <w:rPr>
          <w:bCs/>
        </w:rPr>
        <w:t xml:space="preserve"> </w:t>
      </w:r>
      <w:r>
        <w:rPr>
          <w:bCs/>
          <w:i/>
          <w:iCs/>
        </w:rPr>
        <w:t>M</w:t>
      </w:r>
      <w:r>
        <w:rPr>
          <w:bCs/>
          <w:vertAlign w:val="subscript"/>
        </w:rPr>
        <w:t>area</w:t>
      </w:r>
      <w:r>
        <w:rPr>
          <w:bCs/>
        </w:rPr>
        <w:t xml:space="preserve"> under </w:t>
      </w:r>
      <w:r w:rsidR="009B053E">
        <w:t>eCO</w:t>
      </w:r>
      <w:r w:rsidR="009B053E">
        <w:rPr>
          <w:vertAlign w:val="subscript"/>
        </w:rPr>
        <w:t>2</w:t>
      </w:r>
      <w:r>
        <w:rPr>
          <w:bCs/>
        </w:rPr>
        <w:t xml:space="preserve"> with increasing fertilization</w:t>
      </w:r>
      <w:r w:rsidR="00912E94">
        <w:rPr>
          <w:bCs/>
        </w:rPr>
        <w:t xml:space="preserve"> (Fig</w:t>
      </w:r>
      <w:r w:rsidR="008C5417">
        <w:rPr>
          <w:bCs/>
        </w:rPr>
        <w:t>.</w:t>
      </w:r>
      <w:r w:rsidR="00912E94">
        <w:rPr>
          <w:bCs/>
        </w:rPr>
        <w:t xml:space="preserve"> S</w:t>
      </w:r>
      <w:r w:rsidR="008A6F85">
        <w:rPr>
          <w:bCs/>
        </w:rPr>
        <w:t>4</w:t>
      </w:r>
      <w:r w:rsidR="00912E94">
        <w:rPr>
          <w:bCs/>
        </w:rPr>
        <w:t>)</w:t>
      </w:r>
      <w:r>
        <w:rPr>
          <w:bCs/>
        </w:rPr>
        <w:t>. An interaction between inoculation and CO</w:t>
      </w:r>
      <w:r>
        <w:rPr>
          <w:bCs/>
          <w:vertAlign w:val="subscript"/>
        </w:rPr>
        <w:t>2</w:t>
      </w:r>
      <w:r>
        <w:rPr>
          <w:bCs/>
        </w:rPr>
        <w:t xml:space="preserve"> on </w:t>
      </w:r>
      <w:r>
        <w:rPr>
          <w:bCs/>
          <w:i/>
          <w:iCs/>
        </w:rPr>
        <w:t>N</w:t>
      </w:r>
      <w:r>
        <w:rPr>
          <w:bCs/>
          <w:vertAlign w:val="subscript"/>
        </w:rPr>
        <w:t>area</w:t>
      </w:r>
      <w:r>
        <w:rPr>
          <w:bCs/>
        </w:rPr>
        <w:t xml:space="preserve"> (</w:t>
      </w:r>
      <w:r w:rsidRPr="005D0864">
        <w:rPr>
          <w:bCs/>
          <w:i/>
          <w:iCs/>
        </w:rPr>
        <w:t>p</w:t>
      </w:r>
      <w:r>
        <w:rPr>
          <w:bCs/>
        </w:rPr>
        <w:t xml:space="preserve">&lt;0.05; Table 1) indicated that the positive effect of inoculation on </w:t>
      </w:r>
      <w:r>
        <w:rPr>
          <w:bCs/>
          <w:i/>
          <w:iCs/>
        </w:rPr>
        <w:t>N</w:t>
      </w:r>
      <w:r>
        <w:rPr>
          <w:bCs/>
          <w:vertAlign w:val="subscript"/>
        </w:rPr>
        <w:t>area</w:t>
      </w:r>
      <w:r>
        <w:rPr>
          <w:bCs/>
        </w:rPr>
        <w:t xml:space="preserve"> (</w:t>
      </w:r>
      <w:r w:rsidRPr="005D0864">
        <w:rPr>
          <w:bCs/>
          <w:i/>
          <w:iCs/>
        </w:rPr>
        <w:t>p</w:t>
      </w:r>
      <w:r>
        <w:rPr>
          <w:bCs/>
        </w:rPr>
        <w:t xml:space="preserve">&lt;0.001; Table 1) was stronger under </w:t>
      </w:r>
      <w:r w:rsidR="009B053E">
        <w:t>eCO</w:t>
      </w:r>
      <w:r w:rsidR="009B053E">
        <w:rPr>
          <w:vertAlign w:val="subscript"/>
        </w:rPr>
        <w:t>2</w:t>
      </w:r>
      <w:r>
        <w:rPr>
          <w:bCs/>
        </w:rPr>
        <w:t xml:space="preserve"> (45% increase; Tukey: </w:t>
      </w:r>
      <w:r w:rsidRPr="005D0864">
        <w:rPr>
          <w:bCs/>
          <w:i/>
          <w:iCs/>
        </w:rPr>
        <w:t>p</w:t>
      </w:r>
      <w:r>
        <w:rPr>
          <w:bCs/>
        </w:rPr>
        <w:t>&lt;0.001) than aCO</w:t>
      </w:r>
      <w:r>
        <w:rPr>
          <w:bCs/>
          <w:vertAlign w:val="subscript"/>
        </w:rPr>
        <w:t>2</w:t>
      </w:r>
      <w:r>
        <w:rPr>
          <w:bCs/>
        </w:rPr>
        <w:t xml:space="preserve"> (18% increase; Tukey: </w:t>
      </w:r>
      <w:r w:rsidRPr="005D0864">
        <w:rPr>
          <w:bCs/>
          <w:i/>
          <w:iCs/>
        </w:rPr>
        <w:t>p</w:t>
      </w:r>
      <w:r>
        <w:rPr>
          <w:bCs/>
        </w:rPr>
        <w:t xml:space="preserve">&lt;0.001). Inoculation did not modify </w:t>
      </w:r>
      <w:r w:rsidR="008B5D7E">
        <w:rPr>
          <w:bCs/>
        </w:rPr>
        <w:t xml:space="preserve">the </w:t>
      </w:r>
      <w:r w:rsidR="008E6ED4">
        <w:rPr>
          <w:bCs/>
        </w:rPr>
        <w:t xml:space="preserve">positive </w:t>
      </w:r>
      <w:r w:rsidR="008B5D7E">
        <w:rPr>
          <w:bCs/>
        </w:rPr>
        <w:t xml:space="preserve">response of </w:t>
      </w:r>
      <w:r w:rsidR="008B5D7E">
        <w:rPr>
          <w:bCs/>
          <w:i/>
          <w:iCs/>
        </w:rPr>
        <w:t>N</w:t>
      </w:r>
      <w:r w:rsidR="008B5D7E">
        <w:rPr>
          <w:bCs/>
          <w:vertAlign w:val="subscript"/>
        </w:rPr>
        <w:t>mass</w:t>
      </w:r>
      <w:r w:rsidR="008B5D7E">
        <w:rPr>
          <w:bCs/>
        </w:rPr>
        <w:t xml:space="preserve">, </w:t>
      </w:r>
      <w:r w:rsidR="008B5D7E">
        <w:rPr>
          <w:bCs/>
        </w:rPr>
        <w:softHyphen/>
      </w:r>
      <w:r w:rsidR="008B5D7E">
        <w:rPr>
          <w:bCs/>
          <w:i/>
          <w:iCs/>
        </w:rPr>
        <w:t>M</w:t>
      </w:r>
      <w:r w:rsidR="008B5D7E">
        <w:rPr>
          <w:bCs/>
          <w:vertAlign w:val="subscript"/>
        </w:rPr>
        <w:t>area</w:t>
      </w:r>
      <w:r w:rsidR="008B5D7E">
        <w:rPr>
          <w:bCs/>
        </w:rPr>
        <w:t xml:space="preserve">, or </w:t>
      </w:r>
      <w:r w:rsidR="008B5D7E">
        <w:rPr>
          <w:bCs/>
          <w:i/>
          <w:iCs/>
        </w:rPr>
        <w:t>Chl</w:t>
      </w:r>
      <w:r w:rsidR="008B5D7E">
        <w:rPr>
          <w:bCs/>
          <w:vertAlign w:val="subscript"/>
        </w:rPr>
        <w:t>area</w:t>
      </w:r>
      <w:r w:rsidR="008B5D7E">
        <w:rPr>
          <w:bCs/>
        </w:rPr>
        <w:t xml:space="preserve"> to eCO</w:t>
      </w:r>
      <w:r w:rsidR="008B5D7E">
        <w:rPr>
          <w:bCs/>
          <w:vertAlign w:val="subscript"/>
        </w:rPr>
        <w:t xml:space="preserve">2 </w:t>
      </w:r>
      <w:r w:rsidR="008B5D7E">
        <w:rPr>
          <w:bCs/>
        </w:rPr>
        <w:t xml:space="preserve"> </w:t>
      </w:r>
      <w:r>
        <w:rPr>
          <w:bCs/>
        </w:rPr>
        <w:t>(</w:t>
      </w:r>
      <w:r w:rsidR="001B6725">
        <w:rPr>
          <w:bCs/>
        </w:rPr>
        <w:t>CO</w:t>
      </w:r>
      <w:r w:rsidR="001B6725">
        <w:rPr>
          <w:bCs/>
          <w:vertAlign w:val="subscript"/>
        </w:rPr>
        <w:t>2</w:t>
      </w:r>
      <w:r w:rsidR="001B6725">
        <w:rPr>
          <w:bCs/>
        </w:rPr>
        <w:t xml:space="preserve">-by-inoculation interaction: </w:t>
      </w:r>
      <w:r w:rsidRPr="005D0864">
        <w:rPr>
          <w:bCs/>
          <w:i/>
          <w:iCs/>
        </w:rPr>
        <w:t>p</w:t>
      </w:r>
      <w:r>
        <w:rPr>
          <w:bCs/>
        </w:rPr>
        <w:t xml:space="preserve">&gt;0.05 in all cases; Table 1). </w:t>
      </w:r>
      <w:r w:rsidR="008B5D7E">
        <w:rPr>
          <w:bCs/>
        </w:rPr>
        <w:t xml:space="preserve">However, an interaction between </w:t>
      </w:r>
      <w:r>
        <w:rPr>
          <w:bCs/>
        </w:rPr>
        <w:t xml:space="preserve">fertilization and inoculation on </w:t>
      </w:r>
      <w:r>
        <w:rPr>
          <w:bCs/>
          <w:i/>
          <w:iCs/>
        </w:rPr>
        <w:t>N</w:t>
      </w:r>
      <w:r>
        <w:rPr>
          <w:bCs/>
          <w:vertAlign w:val="subscript"/>
        </w:rPr>
        <w:t>area</w:t>
      </w:r>
      <w:r>
        <w:rPr>
          <w:bCs/>
        </w:rPr>
        <w:t xml:space="preserve">, </w:t>
      </w:r>
      <w:r>
        <w:rPr>
          <w:bCs/>
          <w:i/>
          <w:iCs/>
        </w:rPr>
        <w:t>N</w:t>
      </w:r>
      <w:r>
        <w:rPr>
          <w:bCs/>
          <w:vertAlign w:val="subscript"/>
        </w:rPr>
        <w:t>mass</w:t>
      </w:r>
      <w:r>
        <w:rPr>
          <w:bCs/>
        </w:rPr>
        <w:t xml:space="preserve">, </w:t>
      </w:r>
      <w:r>
        <w:rPr>
          <w:bCs/>
          <w:i/>
          <w:iCs/>
        </w:rPr>
        <w:t>M</w:t>
      </w:r>
      <w:r>
        <w:rPr>
          <w:bCs/>
          <w:vertAlign w:val="subscript"/>
        </w:rPr>
        <w:t>area</w:t>
      </w:r>
      <w:r>
        <w:rPr>
          <w:bCs/>
        </w:rPr>
        <w:t xml:space="preserve">, and </w:t>
      </w:r>
      <w:r>
        <w:rPr>
          <w:bCs/>
          <w:i/>
          <w:iCs/>
        </w:rPr>
        <w:t>Chl</w:t>
      </w:r>
      <w:r>
        <w:rPr>
          <w:bCs/>
          <w:vertAlign w:val="subscript"/>
        </w:rPr>
        <w:t>area</w:t>
      </w:r>
      <w:r>
        <w:rPr>
          <w:bCs/>
        </w:rPr>
        <w:t xml:space="preserve"> (</w:t>
      </w:r>
      <w:r w:rsidRPr="005D0864">
        <w:rPr>
          <w:bCs/>
          <w:i/>
          <w:iCs/>
        </w:rPr>
        <w:t>p</w:t>
      </w:r>
      <w:r>
        <w:rPr>
          <w:bCs/>
        </w:rPr>
        <w:t>&lt;0.05</w:t>
      </w:r>
      <w:r w:rsidR="001B6725">
        <w:rPr>
          <w:bCs/>
        </w:rPr>
        <w:t xml:space="preserve"> in all cases</w:t>
      </w:r>
      <w:r>
        <w:rPr>
          <w:bCs/>
        </w:rPr>
        <w:t>; Table 1; Fig</w:t>
      </w:r>
      <w:r w:rsidR="001B6725">
        <w:rPr>
          <w:bCs/>
        </w:rPr>
        <w:t>s</w:t>
      </w:r>
      <w:r>
        <w:rPr>
          <w:bCs/>
        </w:rPr>
        <w:t>. 1</w:t>
      </w:r>
      <w:r w:rsidR="001B6725">
        <w:rPr>
          <w:bCs/>
        </w:rPr>
        <w:t>a-</w:t>
      </w:r>
      <w:r>
        <w:rPr>
          <w:bCs/>
        </w:rPr>
        <w:t>d) indicated that the positive effect of increasing fertilization on each trait was stronger in uninoculated plants</w:t>
      </w:r>
      <w:r w:rsidR="008B5D7E">
        <w:rPr>
          <w:bCs/>
        </w:rPr>
        <w:t xml:space="preserve"> than inoculated plants</w:t>
      </w:r>
      <w:r>
        <w:rPr>
          <w:bCs/>
        </w:rPr>
        <w:t xml:space="preserve"> (Tukey: </w:t>
      </w:r>
      <w:r>
        <w:rPr>
          <w:bCs/>
          <w:i/>
          <w:iCs/>
        </w:rPr>
        <w:t>p</w:t>
      </w:r>
      <w:r>
        <w:rPr>
          <w:bCs/>
        </w:rPr>
        <w:t>&lt;0.05 in all cases).</w:t>
      </w:r>
    </w:p>
    <w:p w14:paraId="4EB8831D" w14:textId="77777777" w:rsidR="009F20B5" w:rsidRPr="00C71098" w:rsidRDefault="009F20B5" w:rsidP="00DE2B27">
      <w:pPr>
        <w:spacing w:line="360" w:lineRule="auto"/>
        <w:rPr>
          <w:b/>
        </w:rPr>
      </w:pPr>
      <w:r w:rsidRPr="00C71098">
        <w:rPr>
          <w:b/>
        </w:rPr>
        <w:lastRenderedPageBreak/>
        <w:t xml:space="preserve">Table </w:t>
      </w:r>
      <w:r>
        <w:rPr>
          <w:b/>
        </w:rPr>
        <w:t>1</w:t>
      </w:r>
      <w:r w:rsidRPr="00C71098">
        <w:rPr>
          <w:bCs/>
        </w:rPr>
        <w:t xml:space="preserve"> </w:t>
      </w:r>
      <w:r>
        <w:rPr>
          <w:bCs/>
        </w:rPr>
        <w:t>Effects of soil nitrogen fertilization, inoculation, and CO</w:t>
      </w:r>
      <w:r>
        <w:rPr>
          <w:bCs/>
          <w:vertAlign w:val="subscript"/>
        </w:rPr>
        <w:t>2</w:t>
      </w:r>
      <w:r>
        <w:rPr>
          <w:bCs/>
        </w:rPr>
        <w:t xml:space="preserve"> treatments on </w:t>
      </w:r>
      <w:r w:rsidRPr="00EA79A6">
        <w:rPr>
          <w:bCs/>
        </w:rPr>
        <w:t>leaf nitrogen content</w:t>
      </w:r>
      <w:r>
        <w:rPr>
          <w:bCs/>
          <w:vertAlign w:val="superscript"/>
        </w:rPr>
        <w:t>*</w:t>
      </w:r>
    </w:p>
    <w:tbl>
      <w:tblPr>
        <w:tblW w:w="12920" w:type="dxa"/>
        <w:tblLook w:val="04A0" w:firstRow="1" w:lastRow="0" w:firstColumn="1" w:lastColumn="0" w:noHBand="0" w:noVBand="1"/>
      </w:tblPr>
      <w:tblGrid>
        <w:gridCol w:w="1980"/>
        <w:gridCol w:w="421"/>
        <w:gridCol w:w="1300"/>
        <w:gridCol w:w="1116"/>
        <w:gridCol w:w="1013"/>
        <w:gridCol w:w="1416"/>
        <w:gridCol w:w="1116"/>
        <w:gridCol w:w="1013"/>
        <w:gridCol w:w="1416"/>
        <w:gridCol w:w="1116"/>
        <w:gridCol w:w="1013"/>
      </w:tblGrid>
      <w:tr w:rsidR="009F20B5" w14:paraId="23B074B0" w14:textId="77777777" w:rsidTr="00124EC9">
        <w:trPr>
          <w:trHeight w:val="320"/>
        </w:trPr>
        <w:tc>
          <w:tcPr>
            <w:tcW w:w="1980" w:type="dxa"/>
            <w:tcBorders>
              <w:top w:val="nil"/>
              <w:left w:val="nil"/>
              <w:bottom w:val="single" w:sz="4" w:space="0" w:color="auto"/>
              <w:right w:val="nil"/>
            </w:tcBorders>
            <w:shd w:val="clear" w:color="auto" w:fill="auto"/>
            <w:noWrap/>
            <w:vAlign w:val="bottom"/>
          </w:tcPr>
          <w:p w14:paraId="178ABBD1" w14:textId="77777777" w:rsidR="009F20B5" w:rsidRPr="00C71098" w:rsidRDefault="009F20B5" w:rsidP="005165DF">
            <w:pPr>
              <w:rPr>
                <w:color w:val="000000"/>
              </w:rPr>
            </w:pPr>
          </w:p>
        </w:tc>
        <w:tc>
          <w:tcPr>
            <w:tcW w:w="421" w:type="dxa"/>
            <w:tcBorders>
              <w:top w:val="nil"/>
              <w:left w:val="nil"/>
              <w:bottom w:val="single" w:sz="4" w:space="0" w:color="auto"/>
              <w:right w:val="nil"/>
            </w:tcBorders>
            <w:shd w:val="clear" w:color="auto" w:fill="auto"/>
            <w:noWrap/>
            <w:vAlign w:val="bottom"/>
          </w:tcPr>
          <w:p w14:paraId="4053F0F5" w14:textId="77777777" w:rsidR="009F20B5" w:rsidRPr="00C71098" w:rsidRDefault="009F20B5" w:rsidP="005165DF">
            <w:pPr>
              <w:rPr>
                <w:color w:val="000000"/>
              </w:rPr>
            </w:pPr>
          </w:p>
        </w:tc>
        <w:tc>
          <w:tcPr>
            <w:tcW w:w="3429" w:type="dxa"/>
            <w:gridSpan w:val="3"/>
            <w:tcBorders>
              <w:top w:val="nil"/>
              <w:left w:val="nil"/>
              <w:bottom w:val="single" w:sz="4" w:space="0" w:color="auto"/>
              <w:right w:val="nil"/>
            </w:tcBorders>
            <w:shd w:val="clear" w:color="auto" w:fill="auto"/>
            <w:noWrap/>
            <w:vAlign w:val="bottom"/>
          </w:tcPr>
          <w:p w14:paraId="6F4FAB09" w14:textId="77777777" w:rsidR="009F20B5" w:rsidRPr="002F4382" w:rsidRDefault="009F20B5" w:rsidP="005165DF">
            <w:pPr>
              <w:rPr>
                <w:b/>
                <w:bCs/>
                <w:i/>
                <w:iCs/>
                <w:color w:val="000000"/>
              </w:rPr>
            </w:pPr>
            <w:r w:rsidRPr="00C71098">
              <w:rPr>
                <w:b/>
                <w:bCs/>
                <w:i/>
                <w:iCs/>
                <w:color w:val="000000"/>
              </w:rPr>
              <w:t>N</w:t>
            </w:r>
            <w:r w:rsidRPr="00C71098">
              <w:rPr>
                <w:b/>
                <w:bCs/>
                <w:color w:val="000000"/>
                <w:vertAlign w:val="subscript"/>
              </w:rPr>
              <w:t>area</w:t>
            </w:r>
          </w:p>
        </w:tc>
        <w:tc>
          <w:tcPr>
            <w:tcW w:w="3545" w:type="dxa"/>
            <w:gridSpan w:val="3"/>
            <w:tcBorders>
              <w:top w:val="nil"/>
              <w:left w:val="nil"/>
              <w:bottom w:val="single" w:sz="4" w:space="0" w:color="auto"/>
              <w:right w:val="nil"/>
            </w:tcBorders>
            <w:shd w:val="clear" w:color="auto" w:fill="auto"/>
            <w:noWrap/>
            <w:vAlign w:val="bottom"/>
          </w:tcPr>
          <w:p w14:paraId="5E6175C6" w14:textId="77777777" w:rsidR="009F20B5" w:rsidRPr="002F4382" w:rsidRDefault="009F20B5" w:rsidP="005165DF">
            <w:pPr>
              <w:rPr>
                <w:b/>
                <w:bCs/>
                <w:color w:val="000000"/>
              </w:rPr>
            </w:pPr>
            <w:r w:rsidRPr="00C71098">
              <w:rPr>
                <w:b/>
                <w:bCs/>
                <w:i/>
                <w:iCs/>
                <w:color w:val="000000"/>
              </w:rPr>
              <w:t>N</w:t>
            </w:r>
            <w:r w:rsidRPr="00C71098">
              <w:rPr>
                <w:b/>
                <w:bCs/>
                <w:color w:val="000000"/>
                <w:vertAlign w:val="subscript"/>
              </w:rPr>
              <w:t>mass</w:t>
            </w:r>
          </w:p>
        </w:tc>
        <w:tc>
          <w:tcPr>
            <w:tcW w:w="3545" w:type="dxa"/>
            <w:gridSpan w:val="3"/>
            <w:tcBorders>
              <w:top w:val="nil"/>
              <w:left w:val="nil"/>
              <w:bottom w:val="single" w:sz="4" w:space="0" w:color="auto"/>
              <w:right w:val="nil"/>
            </w:tcBorders>
            <w:shd w:val="clear" w:color="auto" w:fill="auto"/>
            <w:noWrap/>
            <w:vAlign w:val="bottom"/>
          </w:tcPr>
          <w:p w14:paraId="5BF0105C" w14:textId="77777777" w:rsidR="009F20B5" w:rsidRPr="002F4382" w:rsidRDefault="009F20B5" w:rsidP="005165DF">
            <w:pPr>
              <w:rPr>
                <w:b/>
                <w:bCs/>
                <w:color w:val="000000"/>
                <w:vertAlign w:val="superscript"/>
              </w:rPr>
            </w:pPr>
            <w:r w:rsidRPr="00C71098">
              <w:rPr>
                <w:b/>
                <w:bCs/>
                <w:i/>
                <w:iCs/>
                <w:color w:val="000000"/>
              </w:rPr>
              <w:t>M</w:t>
            </w:r>
            <w:r w:rsidRPr="00C71098">
              <w:rPr>
                <w:b/>
                <w:bCs/>
                <w:color w:val="000000"/>
                <w:vertAlign w:val="subscript"/>
              </w:rPr>
              <w:t>area</w:t>
            </w:r>
            <w:r>
              <w:rPr>
                <w:b/>
                <w:bCs/>
                <w:color w:val="000000"/>
                <w:vertAlign w:val="superscript"/>
              </w:rPr>
              <w:t>a</w:t>
            </w:r>
          </w:p>
        </w:tc>
      </w:tr>
      <w:tr w:rsidR="009F20B5" w14:paraId="37922BBF" w14:textId="77777777" w:rsidTr="00124EC9">
        <w:trPr>
          <w:trHeight w:val="320"/>
        </w:trPr>
        <w:tc>
          <w:tcPr>
            <w:tcW w:w="1980" w:type="dxa"/>
            <w:tcBorders>
              <w:top w:val="single" w:sz="4" w:space="0" w:color="auto"/>
              <w:left w:val="nil"/>
              <w:bottom w:val="single" w:sz="4" w:space="0" w:color="auto"/>
              <w:right w:val="nil"/>
            </w:tcBorders>
            <w:shd w:val="clear" w:color="auto" w:fill="auto"/>
            <w:noWrap/>
            <w:vAlign w:val="bottom"/>
            <w:hideMark/>
          </w:tcPr>
          <w:p w14:paraId="4379408E" w14:textId="77777777" w:rsidR="009F20B5" w:rsidRPr="00C71098" w:rsidRDefault="009F20B5" w:rsidP="005165DF">
            <w:pPr>
              <w:rPr>
                <w:color w:val="000000"/>
              </w:rPr>
            </w:pPr>
          </w:p>
        </w:tc>
        <w:tc>
          <w:tcPr>
            <w:tcW w:w="421" w:type="dxa"/>
            <w:tcBorders>
              <w:top w:val="single" w:sz="4" w:space="0" w:color="auto"/>
              <w:left w:val="nil"/>
              <w:bottom w:val="single" w:sz="4" w:space="0" w:color="auto"/>
              <w:right w:val="nil"/>
            </w:tcBorders>
            <w:shd w:val="clear" w:color="auto" w:fill="auto"/>
            <w:noWrap/>
            <w:vAlign w:val="bottom"/>
            <w:hideMark/>
          </w:tcPr>
          <w:p w14:paraId="1DAE5F68" w14:textId="77777777" w:rsidR="009F20B5" w:rsidRPr="00C71098" w:rsidRDefault="009F20B5" w:rsidP="005D0864">
            <w:pPr>
              <w:jc w:val="right"/>
              <w:rPr>
                <w:color w:val="000000"/>
              </w:rPr>
            </w:pPr>
            <w:r w:rsidRPr="00C71098">
              <w:rPr>
                <w:color w:val="000000"/>
              </w:rPr>
              <w:t>df</w:t>
            </w:r>
          </w:p>
        </w:tc>
        <w:tc>
          <w:tcPr>
            <w:tcW w:w="1300" w:type="dxa"/>
            <w:tcBorders>
              <w:top w:val="single" w:sz="4" w:space="0" w:color="auto"/>
              <w:left w:val="nil"/>
              <w:bottom w:val="single" w:sz="4" w:space="0" w:color="auto"/>
              <w:right w:val="nil"/>
            </w:tcBorders>
            <w:shd w:val="clear" w:color="auto" w:fill="auto"/>
            <w:noWrap/>
            <w:vAlign w:val="bottom"/>
            <w:hideMark/>
          </w:tcPr>
          <w:p w14:paraId="458EC7C3" w14:textId="77777777" w:rsidR="009F20B5" w:rsidRPr="00C71098" w:rsidRDefault="009F20B5" w:rsidP="005D0864">
            <w:pPr>
              <w:jc w:val="right"/>
              <w:rPr>
                <w:color w:val="000000"/>
              </w:rPr>
            </w:pPr>
            <w:r>
              <w:rPr>
                <w:color w:val="000000"/>
              </w:rPr>
              <w:t>Coefficient</w:t>
            </w:r>
          </w:p>
        </w:tc>
        <w:tc>
          <w:tcPr>
            <w:tcW w:w="1116" w:type="dxa"/>
            <w:tcBorders>
              <w:top w:val="single" w:sz="4" w:space="0" w:color="auto"/>
              <w:left w:val="nil"/>
              <w:bottom w:val="single" w:sz="4" w:space="0" w:color="auto"/>
              <w:right w:val="nil"/>
            </w:tcBorders>
            <w:shd w:val="clear" w:color="auto" w:fill="auto"/>
            <w:noWrap/>
            <w:vAlign w:val="bottom"/>
            <w:hideMark/>
          </w:tcPr>
          <w:p w14:paraId="11925969" w14:textId="77777777" w:rsidR="009F20B5" w:rsidRPr="00C71098" w:rsidRDefault="009F20B5" w:rsidP="005D0864">
            <w:pPr>
              <w:jc w:val="right"/>
              <w:rPr>
                <w:color w:val="000000"/>
              </w:rPr>
            </w:pPr>
            <w:r>
              <w:rPr>
                <w:i/>
                <w:iCs/>
                <w:color w:val="000000"/>
                <w:lang w:val="el-GR"/>
              </w:rPr>
              <w:t>χ</w:t>
            </w:r>
            <w:r w:rsidRPr="0005043C">
              <w:rPr>
                <w:color w:val="000000"/>
                <w:vertAlign w:val="superscript"/>
                <w:lang w:val="el-GR"/>
              </w:rPr>
              <w:t>2</w:t>
            </w:r>
          </w:p>
        </w:tc>
        <w:tc>
          <w:tcPr>
            <w:tcW w:w="1013" w:type="dxa"/>
            <w:tcBorders>
              <w:top w:val="single" w:sz="4" w:space="0" w:color="auto"/>
              <w:left w:val="nil"/>
              <w:bottom w:val="single" w:sz="4" w:space="0" w:color="auto"/>
              <w:right w:val="nil"/>
            </w:tcBorders>
            <w:shd w:val="clear" w:color="auto" w:fill="auto"/>
            <w:noWrap/>
            <w:vAlign w:val="bottom"/>
            <w:hideMark/>
          </w:tcPr>
          <w:p w14:paraId="367CD541" w14:textId="77777777" w:rsidR="009F20B5" w:rsidRPr="005D0864" w:rsidRDefault="009F20B5" w:rsidP="005D0864">
            <w:pPr>
              <w:jc w:val="right"/>
              <w:rPr>
                <w:i/>
                <w:iCs/>
                <w:color w:val="000000"/>
              </w:rPr>
            </w:pPr>
            <w:r w:rsidRPr="005D0864">
              <w:rPr>
                <w:i/>
                <w:iCs/>
                <w:color w:val="000000"/>
              </w:rPr>
              <w:t>p</w:t>
            </w:r>
          </w:p>
        </w:tc>
        <w:tc>
          <w:tcPr>
            <w:tcW w:w="1416" w:type="dxa"/>
            <w:tcBorders>
              <w:top w:val="single" w:sz="4" w:space="0" w:color="auto"/>
              <w:left w:val="nil"/>
              <w:bottom w:val="single" w:sz="4" w:space="0" w:color="auto"/>
              <w:right w:val="nil"/>
            </w:tcBorders>
            <w:shd w:val="clear" w:color="auto" w:fill="auto"/>
            <w:noWrap/>
            <w:vAlign w:val="bottom"/>
            <w:hideMark/>
          </w:tcPr>
          <w:p w14:paraId="6E0DFCB9" w14:textId="77777777" w:rsidR="009F20B5" w:rsidRPr="00C71098" w:rsidRDefault="009F20B5" w:rsidP="005D0864">
            <w:pPr>
              <w:jc w:val="right"/>
              <w:rPr>
                <w:color w:val="000000"/>
              </w:rPr>
            </w:pPr>
            <w:r>
              <w:rPr>
                <w:color w:val="000000"/>
              </w:rPr>
              <w:t>Coefficient</w:t>
            </w:r>
          </w:p>
        </w:tc>
        <w:tc>
          <w:tcPr>
            <w:tcW w:w="1116" w:type="dxa"/>
            <w:tcBorders>
              <w:top w:val="single" w:sz="4" w:space="0" w:color="auto"/>
              <w:left w:val="nil"/>
              <w:bottom w:val="single" w:sz="4" w:space="0" w:color="auto"/>
              <w:right w:val="nil"/>
            </w:tcBorders>
            <w:shd w:val="clear" w:color="auto" w:fill="auto"/>
            <w:noWrap/>
            <w:vAlign w:val="bottom"/>
            <w:hideMark/>
          </w:tcPr>
          <w:p w14:paraId="29A52471" w14:textId="77777777" w:rsidR="009F20B5" w:rsidRPr="00C71098" w:rsidRDefault="009F20B5" w:rsidP="005D0864">
            <w:pPr>
              <w:jc w:val="right"/>
              <w:rPr>
                <w:color w:val="000000"/>
              </w:rPr>
            </w:pPr>
            <w:r>
              <w:rPr>
                <w:i/>
                <w:iCs/>
                <w:color w:val="000000"/>
                <w:lang w:val="el-GR"/>
              </w:rPr>
              <w:t>χ</w:t>
            </w:r>
            <w:r w:rsidRPr="0005043C">
              <w:rPr>
                <w:color w:val="000000"/>
                <w:vertAlign w:val="superscript"/>
                <w:lang w:val="el-GR"/>
              </w:rPr>
              <w:t>2</w:t>
            </w:r>
          </w:p>
        </w:tc>
        <w:tc>
          <w:tcPr>
            <w:tcW w:w="1013" w:type="dxa"/>
            <w:tcBorders>
              <w:top w:val="single" w:sz="4" w:space="0" w:color="auto"/>
              <w:left w:val="nil"/>
              <w:bottom w:val="single" w:sz="4" w:space="0" w:color="auto"/>
              <w:right w:val="nil"/>
            </w:tcBorders>
            <w:shd w:val="clear" w:color="auto" w:fill="auto"/>
            <w:noWrap/>
            <w:vAlign w:val="bottom"/>
            <w:hideMark/>
          </w:tcPr>
          <w:p w14:paraId="3F73D7CC" w14:textId="77777777" w:rsidR="009F20B5" w:rsidRPr="00C71098" w:rsidRDefault="009F20B5" w:rsidP="005D0864">
            <w:pPr>
              <w:jc w:val="right"/>
              <w:rPr>
                <w:color w:val="000000"/>
              </w:rPr>
            </w:pPr>
            <w:r w:rsidRPr="005D0864">
              <w:rPr>
                <w:i/>
                <w:iCs/>
                <w:color w:val="000000"/>
              </w:rPr>
              <w:t>p</w:t>
            </w:r>
          </w:p>
        </w:tc>
        <w:tc>
          <w:tcPr>
            <w:tcW w:w="1416" w:type="dxa"/>
            <w:tcBorders>
              <w:top w:val="single" w:sz="4" w:space="0" w:color="auto"/>
              <w:left w:val="nil"/>
              <w:bottom w:val="single" w:sz="4" w:space="0" w:color="auto"/>
              <w:right w:val="nil"/>
            </w:tcBorders>
            <w:shd w:val="clear" w:color="auto" w:fill="auto"/>
            <w:noWrap/>
            <w:vAlign w:val="bottom"/>
            <w:hideMark/>
          </w:tcPr>
          <w:p w14:paraId="5A2A714B" w14:textId="77777777" w:rsidR="009F20B5" w:rsidRPr="00C71098" w:rsidRDefault="009F20B5" w:rsidP="005D0864">
            <w:pPr>
              <w:jc w:val="right"/>
              <w:rPr>
                <w:color w:val="000000"/>
              </w:rPr>
            </w:pPr>
            <w:r>
              <w:rPr>
                <w:color w:val="000000"/>
              </w:rPr>
              <w:t>Coefficient</w:t>
            </w:r>
          </w:p>
        </w:tc>
        <w:tc>
          <w:tcPr>
            <w:tcW w:w="1116" w:type="dxa"/>
            <w:tcBorders>
              <w:top w:val="single" w:sz="4" w:space="0" w:color="auto"/>
              <w:left w:val="nil"/>
              <w:bottom w:val="single" w:sz="4" w:space="0" w:color="auto"/>
              <w:right w:val="nil"/>
            </w:tcBorders>
            <w:shd w:val="clear" w:color="auto" w:fill="auto"/>
            <w:noWrap/>
            <w:vAlign w:val="bottom"/>
            <w:hideMark/>
          </w:tcPr>
          <w:p w14:paraId="29492F53" w14:textId="77777777" w:rsidR="009F20B5" w:rsidRPr="00C71098" w:rsidRDefault="009F20B5" w:rsidP="005D0864">
            <w:pPr>
              <w:jc w:val="right"/>
              <w:rPr>
                <w:color w:val="000000"/>
              </w:rPr>
            </w:pPr>
            <w:r>
              <w:rPr>
                <w:i/>
                <w:iCs/>
                <w:color w:val="000000"/>
                <w:lang w:val="el-GR"/>
              </w:rPr>
              <w:t>χ</w:t>
            </w:r>
            <w:r w:rsidRPr="0005043C">
              <w:rPr>
                <w:color w:val="000000"/>
                <w:vertAlign w:val="superscript"/>
                <w:lang w:val="el-GR"/>
              </w:rPr>
              <w:t>2</w:t>
            </w:r>
          </w:p>
        </w:tc>
        <w:tc>
          <w:tcPr>
            <w:tcW w:w="1013" w:type="dxa"/>
            <w:tcBorders>
              <w:top w:val="single" w:sz="4" w:space="0" w:color="auto"/>
              <w:left w:val="nil"/>
              <w:bottom w:val="single" w:sz="4" w:space="0" w:color="auto"/>
              <w:right w:val="nil"/>
            </w:tcBorders>
            <w:shd w:val="clear" w:color="auto" w:fill="auto"/>
            <w:noWrap/>
            <w:vAlign w:val="bottom"/>
            <w:hideMark/>
          </w:tcPr>
          <w:p w14:paraId="77A95E43" w14:textId="77777777" w:rsidR="009F20B5" w:rsidRPr="00C71098" w:rsidRDefault="009F20B5" w:rsidP="005D0864">
            <w:pPr>
              <w:jc w:val="right"/>
              <w:rPr>
                <w:color w:val="000000"/>
              </w:rPr>
            </w:pPr>
            <w:r w:rsidRPr="005D0864">
              <w:rPr>
                <w:i/>
                <w:iCs/>
                <w:color w:val="000000"/>
              </w:rPr>
              <w:t>p</w:t>
            </w:r>
          </w:p>
        </w:tc>
      </w:tr>
      <w:tr w:rsidR="009F20B5" w14:paraId="4C5F4956" w14:textId="77777777" w:rsidTr="00124EC9">
        <w:trPr>
          <w:trHeight w:val="320"/>
        </w:trPr>
        <w:tc>
          <w:tcPr>
            <w:tcW w:w="1980" w:type="dxa"/>
            <w:tcBorders>
              <w:top w:val="single" w:sz="4" w:space="0" w:color="auto"/>
              <w:left w:val="nil"/>
              <w:bottom w:val="nil"/>
              <w:right w:val="nil"/>
            </w:tcBorders>
            <w:shd w:val="clear" w:color="auto" w:fill="auto"/>
            <w:noWrap/>
            <w:vAlign w:val="bottom"/>
            <w:hideMark/>
          </w:tcPr>
          <w:p w14:paraId="7DA51E84" w14:textId="77777777" w:rsidR="009F20B5" w:rsidRPr="00C71098" w:rsidRDefault="009F20B5" w:rsidP="009E7F8B">
            <w:pPr>
              <w:rPr>
                <w:color w:val="000000"/>
              </w:rPr>
            </w:pPr>
            <w:r w:rsidRPr="00C71098">
              <w:rPr>
                <w:color w:val="000000"/>
              </w:rPr>
              <w:t>(Intercept)</w:t>
            </w:r>
          </w:p>
        </w:tc>
        <w:tc>
          <w:tcPr>
            <w:tcW w:w="421" w:type="dxa"/>
            <w:tcBorders>
              <w:top w:val="single" w:sz="4" w:space="0" w:color="auto"/>
              <w:left w:val="nil"/>
              <w:bottom w:val="nil"/>
              <w:right w:val="nil"/>
            </w:tcBorders>
            <w:shd w:val="clear" w:color="auto" w:fill="auto"/>
            <w:noWrap/>
            <w:vAlign w:val="bottom"/>
            <w:hideMark/>
          </w:tcPr>
          <w:p w14:paraId="4290AFE1" w14:textId="77777777" w:rsidR="009F20B5" w:rsidRPr="00C71098" w:rsidRDefault="009F20B5" w:rsidP="009E7F8B">
            <w:pPr>
              <w:jc w:val="right"/>
              <w:rPr>
                <w:color w:val="000000"/>
              </w:rPr>
            </w:pPr>
            <w:r>
              <w:rPr>
                <w:color w:val="000000"/>
              </w:rPr>
              <w:t>-</w:t>
            </w:r>
          </w:p>
        </w:tc>
        <w:tc>
          <w:tcPr>
            <w:tcW w:w="1300" w:type="dxa"/>
            <w:tcBorders>
              <w:top w:val="single" w:sz="4" w:space="0" w:color="auto"/>
              <w:left w:val="nil"/>
              <w:bottom w:val="nil"/>
              <w:right w:val="nil"/>
            </w:tcBorders>
            <w:shd w:val="clear" w:color="auto" w:fill="auto"/>
            <w:noWrap/>
            <w:vAlign w:val="bottom"/>
            <w:hideMark/>
          </w:tcPr>
          <w:p w14:paraId="43B82361" w14:textId="78D1DA4F" w:rsidR="009F20B5" w:rsidRPr="009E7F8B" w:rsidRDefault="009F20B5" w:rsidP="009E7F8B">
            <w:pPr>
              <w:jc w:val="right"/>
              <w:rPr>
                <w:color w:val="000000"/>
              </w:rPr>
            </w:pPr>
            <w:r w:rsidRPr="009E7F8B">
              <w:rPr>
                <w:color w:val="000000"/>
              </w:rPr>
              <w:t>1.10</w:t>
            </w:r>
            <w:r w:rsidR="005B13AA">
              <w:rPr>
                <w:color w:val="000000"/>
              </w:rPr>
              <w:t>*10</w:t>
            </w:r>
            <w:r w:rsidR="005B13AA">
              <w:rPr>
                <w:color w:val="000000"/>
                <w:vertAlign w:val="superscript"/>
              </w:rPr>
              <w:t>0</w:t>
            </w:r>
          </w:p>
        </w:tc>
        <w:tc>
          <w:tcPr>
            <w:tcW w:w="1116" w:type="dxa"/>
            <w:tcBorders>
              <w:top w:val="single" w:sz="4" w:space="0" w:color="auto"/>
              <w:left w:val="nil"/>
              <w:bottom w:val="nil"/>
              <w:right w:val="nil"/>
            </w:tcBorders>
            <w:shd w:val="clear" w:color="auto" w:fill="auto"/>
            <w:noWrap/>
            <w:vAlign w:val="bottom"/>
            <w:hideMark/>
          </w:tcPr>
          <w:p w14:paraId="0A321583" w14:textId="77777777" w:rsidR="009F20B5" w:rsidRPr="009E7F8B" w:rsidRDefault="009F20B5" w:rsidP="009E7F8B">
            <w:pPr>
              <w:jc w:val="right"/>
              <w:rPr>
                <w:color w:val="000000"/>
              </w:rPr>
            </w:pPr>
            <w:r w:rsidRPr="009E7F8B">
              <w:rPr>
                <w:color w:val="000000"/>
              </w:rPr>
              <w:t>-</w:t>
            </w:r>
          </w:p>
        </w:tc>
        <w:tc>
          <w:tcPr>
            <w:tcW w:w="1013" w:type="dxa"/>
            <w:tcBorders>
              <w:top w:val="single" w:sz="4" w:space="0" w:color="auto"/>
              <w:left w:val="nil"/>
              <w:bottom w:val="nil"/>
              <w:right w:val="nil"/>
            </w:tcBorders>
            <w:shd w:val="clear" w:color="auto" w:fill="auto"/>
            <w:noWrap/>
            <w:vAlign w:val="bottom"/>
            <w:hideMark/>
          </w:tcPr>
          <w:p w14:paraId="3E6FEAD4" w14:textId="77777777" w:rsidR="009F20B5" w:rsidRPr="009E7F8B" w:rsidRDefault="009F20B5" w:rsidP="009E7F8B">
            <w:pPr>
              <w:jc w:val="right"/>
              <w:rPr>
                <w:color w:val="000000"/>
              </w:rPr>
            </w:pPr>
            <w:r w:rsidRPr="009E7F8B">
              <w:rPr>
                <w:color w:val="000000"/>
              </w:rPr>
              <w:t>-</w:t>
            </w:r>
          </w:p>
        </w:tc>
        <w:tc>
          <w:tcPr>
            <w:tcW w:w="1416" w:type="dxa"/>
            <w:tcBorders>
              <w:top w:val="single" w:sz="4" w:space="0" w:color="auto"/>
              <w:left w:val="nil"/>
              <w:bottom w:val="nil"/>
              <w:right w:val="nil"/>
            </w:tcBorders>
            <w:shd w:val="clear" w:color="auto" w:fill="auto"/>
            <w:noWrap/>
            <w:vAlign w:val="bottom"/>
            <w:hideMark/>
          </w:tcPr>
          <w:p w14:paraId="66908F3F" w14:textId="4EC56C76" w:rsidR="009F20B5" w:rsidRPr="009E7F8B" w:rsidRDefault="009F20B5" w:rsidP="009E7F8B">
            <w:pPr>
              <w:jc w:val="right"/>
              <w:rPr>
                <w:color w:val="000000"/>
              </w:rPr>
            </w:pPr>
            <w:r w:rsidRPr="009E7F8B">
              <w:rPr>
                <w:color w:val="000000"/>
              </w:rPr>
              <w:t>3.05</w:t>
            </w:r>
            <w:r w:rsidR="005B13AA">
              <w:rPr>
                <w:color w:val="000000"/>
              </w:rPr>
              <w:t>*10</w:t>
            </w:r>
            <w:r w:rsidR="005B13AA" w:rsidRPr="00D760FB">
              <w:rPr>
                <w:color w:val="000000"/>
                <w:vertAlign w:val="superscript"/>
              </w:rPr>
              <w:t>-2</w:t>
            </w:r>
          </w:p>
        </w:tc>
        <w:tc>
          <w:tcPr>
            <w:tcW w:w="1116" w:type="dxa"/>
            <w:tcBorders>
              <w:top w:val="single" w:sz="4" w:space="0" w:color="auto"/>
              <w:left w:val="nil"/>
              <w:bottom w:val="nil"/>
              <w:right w:val="nil"/>
            </w:tcBorders>
            <w:shd w:val="clear" w:color="auto" w:fill="auto"/>
            <w:noWrap/>
            <w:vAlign w:val="bottom"/>
            <w:hideMark/>
          </w:tcPr>
          <w:p w14:paraId="52D4419F" w14:textId="77777777" w:rsidR="009F20B5" w:rsidRPr="009E7F8B" w:rsidRDefault="009F20B5" w:rsidP="009E7F8B">
            <w:pPr>
              <w:jc w:val="right"/>
              <w:rPr>
                <w:color w:val="000000"/>
              </w:rPr>
            </w:pPr>
            <w:r w:rsidRPr="009E7F8B">
              <w:rPr>
                <w:color w:val="000000"/>
              </w:rPr>
              <w:t>-</w:t>
            </w:r>
          </w:p>
        </w:tc>
        <w:tc>
          <w:tcPr>
            <w:tcW w:w="1013" w:type="dxa"/>
            <w:tcBorders>
              <w:top w:val="single" w:sz="4" w:space="0" w:color="auto"/>
              <w:left w:val="nil"/>
              <w:bottom w:val="nil"/>
              <w:right w:val="nil"/>
            </w:tcBorders>
            <w:shd w:val="clear" w:color="auto" w:fill="auto"/>
            <w:noWrap/>
            <w:vAlign w:val="bottom"/>
            <w:hideMark/>
          </w:tcPr>
          <w:p w14:paraId="33E65385" w14:textId="77777777" w:rsidR="009F20B5" w:rsidRPr="009E7F8B" w:rsidRDefault="009F20B5" w:rsidP="009E7F8B">
            <w:pPr>
              <w:jc w:val="right"/>
              <w:rPr>
                <w:color w:val="000000"/>
              </w:rPr>
            </w:pPr>
            <w:r w:rsidRPr="009E7F8B">
              <w:rPr>
                <w:color w:val="000000"/>
              </w:rPr>
              <w:t>-</w:t>
            </w:r>
          </w:p>
        </w:tc>
        <w:tc>
          <w:tcPr>
            <w:tcW w:w="1416" w:type="dxa"/>
            <w:tcBorders>
              <w:top w:val="single" w:sz="4" w:space="0" w:color="auto"/>
              <w:left w:val="nil"/>
              <w:bottom w:val="nil"/>
              <w:right w:val="nil"/>
            </w:tcBorders>
            <w:shd w:val="clear" w:color="auto" w:fill="auto"/>
            <w:noWrap/>
            <w:vAlign w:val="bottom"/>
            <w:hideMark/>
          </w:tcPr>
          <w:p w14:paraId="261ED83B" w14:textId="3FB391BC" w:rsidR="009F20B5" w:rsidRPr="009E7F8B" w:rsidRDefault="009F20B5" w:rsidP="009E7F8B">
            <w:pPr>
              <w:jc w:val="right"/>
              <w:rPr>
                <w:color w:val="000000"/>
              </w:rPr>
            </w:pPr>
            <w:r w:rsidRPr="009E7F8B">
              <w:rPr>
                <w:color w:val="000000"/>
              </w:rPr>
              <w:t>3.64</w:t>
            </w:r>
            <w:r w:rsidR="005B13AA">
              <w:rPr>
                <w:color w:val="000000"/>
              </w:rPr>
              <w:t>*10</w:t>
            </w:r>
            <w:r w:rsidR="005B13AA">
              <w:rPr>
                <w:color w:val="000000"/>
                <w:vertAlign w:val="superscript"/>
              </w:rPr>
              <w:t>0</w:t>
            </w:r>
          </w:p>
        </w:tc>
        <w:tc>
          <w:tcPr>
            <w:tcW w:w="1116" w:type="dxa"/>
            <w:tcBorders>
              <w:top w:val="single" w:sz="4" w:space="0" w:color="auto"/>
              <w:left w:val="nil"/>
              <w:bottom w:val="nil"/>
              <w:right w:val="nil"/>
            </w:tcBorders>
            <w:shd w:val="clear" w:color="auto" w:fill="auto"/>
            <w:noWrap/>
            <w:vAlign w:val="bottom"/>
            <w:hideMark/>
          </w:tcPr>
          <w:p w14:paraId="085A0AC8" w14:textId="77777777" w:rsidR="009F20B5" w:rsidRPr="009E7F8B" w:rsidRDefault="009F20B5" w:rsidP="009E7F8B">
            <w:pPr>
              <w:jc w:val="right"/>
              <w:rPr>
                <w:color w:val="000000"/>
              </w:rPr>
            </w:pPr>
            <w:r w:rsidRPr="009E7F8B">
              <w:rPr>
                <w:color w:val="000000"/>
              </w:rPr>
              <w:t>-</w:t>
            </w:r>
          </w:p>
        </w:tc>
        <w:tc>
          <w:tcPr>
            <w:tcW w:w="1013" w:type="dxa"/>
            <w:tcBorders>
              <w:top w:val="single" w:sz="4" w:space="0" w:color="auto"/>
              <w:left w:val="nil"/>
              <w:bottom w:val="nil"/>
              <w:right w:val="nil"/>
            </w:tcBorders>
            <w:shd w:val="clear" w:color="auto" w:fill="auto"/>
            <w:noWrap/>
            <w:vAlign w:val="bottom"/>
            <w:hideMark/>
          </w:tcPr>
          <w:p w14:paraId="015C48BE" w14:textId="77777777" w:rsidR="009F20B5" w:rsidRPr="009E7F8B" w:rsidRDefault="009F20B5" w:rsidP="009E7F8B">
            <w:pPr>
              <w:jc w:val="right"/>
              <w:rPr>
                <w:color w:val="000000"/>
              </w:rPr>
            </w:pPr>
            <w:r w:rsidRPr="009E7F8B">
              <w:rPr>
                <w:color w:val="000000"/>
              </w:rPr>
              <w:t>-</w:t>
            </w:r>
          </w:p>
        </w:tc>
      </w:tr>
      <w:tr w:rsidR="009F20B5" w14:paraId="3F316CA4" w14:textId="77777777" w:rsidTr="00124EC9">
        <w:trPr>
          <w:trHeight w:val="320"/>
        </w:trPr>
        <w:tc>
          <w:tcPr>
            <w:tcW w:w="1980" w:type="dxa"/>
            <w:tcBorders>
              <w:top w:val="nil"/>
              <w:left w:val="nil"/>
              <w:bottom w:val="nil"/>
              <w:right w:val="nil"/>
            </w:tcBorders>
            <w:shd w:val="clear" w:color="auto" w:fill="auto"/>
            <w:noWrap/>
            <w:vAlign w:val="bottom"/>
            <w:hideMark/>
          </w:tcPr>
          <w:p w14:paraId="7E8D3770" w14:textId="77777777" w:rsidR="009F20B5" w:rsidRPr="00C71098" w:rsidRDefault="009F20B5" w:rsidP="009E7F8B">
            <w:pPr>
              <w:rPr>
                <w:color w:val="000000"/>
              </w:rPr>
            </w:pPr>
            <w:r w:rsidRPr="00C71098">
              <w:rPr>
                <w:color w:val="000000"/>
              </w:rPr>
              <w:t>CO</w:t>
            </w:r>
            <w:r w:rsidRPr="00C71098">
              <w:rPr>
                <w:color w:val="000000"/>
                <w:vertAlign w:val="subscript"/>
              </w:rPr>
              <w:t>2</w:t>
            </w:r>
          </w:p>
        </w:tc>
        <w:tc>
          <w:tcPr>
            <w:tcW w:w="421" w:type="dxa"/>
            <w:tcBorders>
              <w:top w:val="nil"/>
              <w:left w:val="nil"/>
              <w:bottom w:val="nil"/>
              <w:right w:val="nil"/>
            </w:tcBorders>
            <w:shd w:val="clear" w:color="auto" w:fill="auto"/>
            <w:noWrap/>
            <w:vAlign w:val="bottom"/>
            <w:hideMark/>
          </w:tcPr>
          <w:p w14:paraId="0A94CF22" w14:textId="77777777" w:rsidR="009F20B5" w:rsidRPr="00C71098" w:rsidRDefault="009F20B5" w:rsidP="009E7F8B">
            <w:pPr>
              <w:jc w:val="right"/>
              <w:rPr>
                <w:color w:val="000000"/>
              </w:rPr>
            </w:pPr>
            <w:r w:rsidRPr="00C71098">
              <w:rPr>
                <w:color w:val="000000"/>
              </w:rPr>
              <w:t>1</w:t>
            </w:r>
          </w:p>
        </w:tc>
        <w:tc>
          <w:tcPr>
            <w:tcW w:w="1300" w:type="dxa"/>
            <w:tcBorders>
              <w:top w:val="nil"/>
              <w:left w:val="nil"/>
              <w:bottom w:val="nil"/>
              <w:right w:val="nil"/>
            </w:tcBorders>
            <w:shd w:val="clear" w:color="auto" w:fill="auto"/>
            <w:noWrap/>
            <w:vAlign w:val="bottom"/>
            <w:hideMark/>
          </w:tcPr>
          <w:p w14:paraId="09DB002E" w14:textId="3DB292F1" w:rsidR="009F20B5" w:rsidRPr="009E7F8B" w:rsidRDefault="009F20B5" w:rsidP="009E7F8B">
            <w:pPr>
              <w:jc w:val="right"/>
              <w:rPr>
                <w:color w:val="000000"/>
              </w:rPr>
            </w:pPr>
            <w:r w:rsidRPr="009E7F8B">
              <w:rPr>
                <w:color w:val="000000"/>
              </w:rPr>
              <w:t>-5.67</w:t>
            </w:r>
            <w:r w:rsidR="005B13AA">
              <w:rPr>
                <w:color w:val="000000"/>
              </w:rPr>
              <w:t>*10</w:t>
            </w:r>
            <w:r w:rsidR="005B13AA">
              <w:rPr>
                <w:color w:val="000000"/>
                <w:vertAlign w:val="superscript"/>
              </w:rPr>
              <w:t>-1</w:t>
            </w:r>
          </w:p>
        </w:tc>
        <w:tc>
          <w:tcPr>
            <w:tcW w:w="1116" w:type="dxa"/>
            <w:tcBorders>
              <w:top w:val="nil"/>
              <w:left w:val="nil"/>
              <w:bottom w:val="nil"/>
              <w:right w:val="nil"/>
            </w:tcBorders>
            <w:shd w:val="clear" w:color="auto" w:fill="auto"/>
            <w:noWrap/>
            <w:vAlign w:val="bottom"/>
            <w:hideMark/>
          </w:tcPr>
          <w:p w14:paraId="31A29A5C" w14:textId="77777777" w:rsidR="009F20B5" w:rsidRPr="009E7F8B" w:rsidRDefault="009F20B5" w:rsidP="009E7F8B">
            <w:pPr>
              <w:jc w:val="right"/>
              <w:rPr>
                <w:color w:val="000000"/>
              </w:rPr>
            </w:pPr>
            <w:r w:rsidRPr="009E7F8B">
              <w:rPr>
                <w:color w:val="000000"/>
              </w:rPr>
              <w:t>155.908</w:t>
            </w:r>
          </w:p>
        </w:tc>
        <w:tc>
          <w:tcPr>
            <w:tcW w:w="1013" w:type="dxa"/>
            <w:tcBorders>
              <w:top w:val="nil"/>
              <w:left w:val="nil"/>
              <w:bottom w:val="nil"/>
              <w:right w:val="nil"/>
            </w:tcBorders>
            <w:shd w:val="clear" w:color="auto" w:fill="auto"/>
            <w:noWrap/>
            <w:vAlign w:val="bottom"/>
            <w:hideMark/>
          </w:tcPr>
          <w:p w14:paraId="4608975C" w14:textId="77777777" w:rsidR="009F20B5" w:rsidRPr="009E7F8B" w:rsidRDefault="009F20B5" w:rsidP="009E7F8B">
            <w:pPr>
              <w:jc w:val="right"/>
              <w:rPr>
                <w:b/>
                <w:bCs/>
                <w:color w:val="000000"/>
              </w:rPr>
            </w:pPr>
            <w:r w:rsidRPr="009E7F8B">
              <w:rPr>
                <w:b/>
                <w:bCs/>
                <w:color w:val="000000"/>
              </w:rPr>
              <w:t>&lt;0.001</w:t>
            </w:r>
          </w:p>
        </w:tc>
        <w:tc>
          <w:tcPr>
            <w:tcW w:w="1416" w:type="dxa"/>
            <w:tcBorders>
              <w:top w:val="nil"/>
              <w:left w:val="nil"/>
              <w:bottom w:val="nil"/>
              <w:right w:val="nil"/>
            </w:tcBorders>
            <w:shd w:val="clear" w:color="auto" w:fill="auto"/>
            <w:noWrap/>
            <w:vAlign w:val="bottom"/>
            <w:hideMark/>
          </w:tcPr>
          <w:p w14:paraId="52A37964" w14:textId="29B7763D" w:rsidR="009F20B5" w:rsidRPr="009E7F8B" w:rsidRDefault="009F20B5" w:rsidP="009E7F8B">
            <w:pPr>
              <w:jc w:val="right"/>
              <w:rPr>
                <w:color w:val="000000"/>
              </w:rPr>
            </w:pPr>
            <w:r w:rsidRPr="009E7F8B">
              <w:rPr>
                <w:color w:val="000000"/>
              </w:rPr>
              <w:t>-1.80</w:t>
            </w:r>
            <w:r w:rsidR="005B13AA">
              <w:rPr>
                <w:color w:val="000000"/>
              </w:rPr>
              <w:t>*10</w:t>
            </w:r>
            <w:r w:rsidR="005B13AA" w:rsidRPr="00D760FB">
              <w:rPr>
                <w:color w:val="000000"/>
                <w:vertAlign w:val="superscript"/>
              </w:rPr>
              <w:t>-2</w:t>
            </w:r>
          </w:p>
        </w:tc>
        <w:tc>
          <w:tcPr>
            <w:tcW w:w="1116" w:type="dxa"/>
            <w:tcBorders>
              <w:top w:val="nil"/>
              <w:left w:val="nil"/>
              <w:bottom w:val="nil"/>
              <w:right w:val="nil"/>
            </w:tcBorders>
            <w:shd w:val="clear" w:color="auto" w:fill="auto"/>
            <w:noWrap/>
            <w:vAlign w:val="bottom"/>
            <w:hideMark/>
          </w:tcPr>
          <w:p w14:paraId="6474CA6A" w14:textId="77777777" w:rsidR="009F20B5" w:rsidRPr="009E7F8B" w:rsidRDefault="009F20B5" w:rsidP="009E7F8B">
            <w:pPr>
              <w:jc w:val="right"/>
              <w:rPr>
                <w:color w:val="000000"/>
              </w:rPr>
            </w:pPr>
            <w:r w:rsidRPr="009E7F8B">
              <w:rPr>
                <w:color w:val="000000"/>
              </w:rPr>
              <w:t>272.362</w:t>
            </w:r>
          </w:p>
        </w:tc>
        <w:tc>
          <w:tcPr>
            <w:tcW w:w="1013" w:type="dxa"/>
            <w:tcBorders>
              <w:top w:val="nil"/>
              <w:left w:val="nil"/>
              <w:bottom w:val="nil"/>
              <w:right w:val="nil"/>
            </w:tcBorders>
            <w:shd w:val="clear" w:color="auto" w:fill="auto"/>
            <w:noWrap/>
            <w:vAlign w:val="bottom"/>
            <w:hideMark/>
          </w:tcPr>
          <w:p w14:paraId="6F864395" w14:textId="77777777" w:rsidR="009F20B5" w:rsidRPr="009E7F8B" w:rsidRDefault="009F20B5" w:rsidP="009E7F8B">
            <w:pPr>
              <w:jc w:val="right"/>
              <w:rPr>
                <w:b/>
                <w:bCs/>
                <w:color w:val="000000"/>
              </w:rPr>
            </w:pPr>
            <w:r w:rsidRPr="009E7F8B">
              <w:rPr>
                <w:b/>
                <w:bCs/>
                <w:color w:val="000000"/>
              </w:rPr>
              <w:t>&lt;0.001</w:t>
            </w:r>
          </w:p>
        </w:tc>
        <w:tc>
          <w:tcPr>
            <w:tcW w:w="1416" w:type="dxa"/>
            <w:tcBorders>
              <w:top w:val="nil"/>
              <w:left w:val="nil"/>
              <w:bottom w:val="nil"/>
              <w:right w:val="nil"/>
            </w:tcBorders>
            <w:shd w:val="clear" w:color="auto" w:fill="auto"/>
            <w:noWrap/>
            <w:vAlign w:val="bottom"/>
            <w:hideMark/>
          </w:tcPr>
          <w:p w14:paraId="0CDBADBB" w14:textId="034DE35D" w:rsidR="009F20B5" w:rsidRPr="009E7F8B" w:rsidRDefault="009F20B5" w:rsidP="009E7F8B">
            <w:pPr>
              <w:jc w:val="right"/>
              <w:rPr>
                <w:color w:val="000000"/>
              </w:rPr>
            </w:pPr>
            <w:r w:rsidRPr="009E7F8B">
              <w:rPr>
                <w:color w:val="000000"/>
              </w:rPr>
              <w:t>3.04</w:t>
            </w:r>
            <w:r w:rsidR="005B13AA">
              <w:rPr>
                <w:color w:val="000000"/>
              </w:rPr>
              <w:t>*10</w:t>
            </w:r>
            <w:r w:rsidR="005B13AA">
              <w:rPr>
                <w:color w:val="000000"/>
                <w:vertAlign w:val="superscript"/>
              </w:rPr>
              <w:t>-1</w:t>
            </w:r>
          </w:p>
        </w:tc>
        <w:tc>
          <w:tcPr>
            <w:tcW w:w="1116" w:type="dxa"/>
            <w:tcBorders>
              <w:top w:val="nil"/>
              <w:left w:val="nil"/>
              <w:bottom w:val="nil"/>
              <w:right w:val="nil"/>
            </w:tcBorders>
            <w:shd w:val="clear" w:color="auto" w:fill="auto"/>
            <w:noWrap/>
            <w:vAlign w:val="bottom"/>
            <w:hideMark/>
          </w:tcPr>
          <w:p w14:paraId="62A4A97C" w14:textId="77777777" w:rsidR="009F20B5" w:rsidRPr="009E7F8B" w:rsidRDefault="009F20B5" w:rsidP="009E7F8B">
            <w:pPr>
              <w:jc w:val="right"/>
              <w:rPr>
                <w:color w:val="000000"/>
              </w:rPr>
            </w:pPr>
            <w:r w:rsidRPr="009E7F8B">
              <w:rPr>
                <w:color w:val="000000"/>
              </w:rPr>
              <w:t>151.319</w:t>
            </w:r>
          </w:p>
        </w:tc>
        <w:tc>
          <w:tcPr>
            <w:tcW w:w="1013" w:type="dxa"/>
            <w:tcBorders>
              <w:top w:val="nil"/>
              <w:left w:val="nil"/>
              <w:bottom w:val="nil"/>
              <w:right w:val="nil"/>
            </w:tcBorders>
            <w:shd w:val="clear" w:color="auto" w:fill="auto"/>
            <w:noWrap/>
            <w:vAlign w:val="bottom"/>
            <w:hideMark/>
          </w:tcPr>
          <w:p w14:paraId="6206EFFB" w14:textId="77777777" w:rsidR="009F20B5" w:rsidRPr="009E7F8B" w:rsidRDefault="009F20B5" w:rsidP="009E7F8B">
            <w:pPr>
              <w:jc w:val="right"/>
              <w:rPr>
                <w:b/>
                <w:bCs/>
                <w:color w:val="000000"/>
              </w:rPr>
            </w:pPr>
            <w:r w:rsidRPr="009E7F8B">
              <w:rPr>
                <w:b/>
                <w:bCs/>
                <w:color w:val="000000"/>
              </w:rPr>
              <w:t>&lt;0.001</w:t>
            </w:r>
          </w:p>
        </w:tc>
      </w:tr>
      <w:tr w:rsidR="009F20B5" w14:paraId="4F09D9E8" w14:textId="77777777" w:rsidTr="00124EC9">
        <w:trPr>
          <w:trHeight w:val="320"/>
        </w:trPr>
        <w:tc>
          <w:tcPr>
            <w:tcW w:w="1980" w:type="dxa"/>
            <w:tcBorders>
              <w:top w:val="nil"/>
              <w:left w:val="nil"/>
              <w:bottom w:val="nil"/>
              <w:right w:val="nil"/>
            </w:tcBorders>
            <w:shd w:val="clear" w:color="auto" w:fill="auto"/>
            <w:noWrap/>
            <w:vAlign w:val="bottom"/>
            <w:hideMark/>
          </w:tcPr>
          <w:p w14:paraId="66219E1A" w14:textId="77777777" w:rsidR="009F20B5" w:rsidRPr="00C71098" w:rsidRDefault="009F20B5" w:rsidP="009E7F8B">
            <w:pPr>
              <w:rPr>
                <w:color w:val="000000"/>
              </w:rPr>
            </w:pPr>
            <w:r w:rsidRPr="00C71098">
              <w:rPr>
                <w:color w:val="000000"/>
              </w:rPr>
              <w:t>Inoculation (I)</w:t>
            </w:r>
          </w:p>
        </w:tc>
        <w:tc>
          <w:tcPr>
            <w:tcW w:w="421" w:type="dxa"/>
            <w:tcBorders>
              <w:top w:val="nil"/>
              <w:left w:val="nil"/>
              <w:bottom w:val="nil"/>
              <w:right w:val="nil"/>
            </w:tcBorders>
            <w:shd w:val="clear" w:color="auto" w:fill="auto"/>
            <w:noWrap/>
            <w:vAlign w:val="bottom"/>
            <w:hideMark/>
          </w:tcPr>
          <w:p w14:paraId="32BB3313" w14:textId="77777777" w:rsidR="009F20B5" w:rsidRPr="00C71098" w:rsidRDefault="009F20B5" w:rsidP="009E7F8B">
            <w:pPr>
              <w:jc w:val="right"/>
              <w:rPr>
                <w:color w:val="000000"/>
              </w:rPr>
            </w:pPr>
            <w:r w:rsidRPr="00C71098">
              <w:rPr>
                <w:color w:val="000000"/>
              </w:rPr>
              <w:t>1</w:t>
            </w:r>
          </w:p>
        </w:tc>
        <w:tc>
          <w:tcPr>
            <w:tcW w:w="1300" w:type="dxa"/>
            <w:tcBorders>
              <w:top w:val="nil"/>
              <w:left w:val="nil"/>
              <w:bottom w:val="nil"/>
              <w:right w:val="nil"/>
            </w:tcBorders>
            <w:shd w:val="clear" w:color="auto" w:fill="auto"/>
            <w:noWrap/>
            <w:vAlign w:val="bottom"/>
            <w:hideMark/>
          </w:tcPr>
          <w:p w14:paraId="52A31B65" w14:textId="149918D8" w:rsidR="009F20B5" w:rsidRPr="009E7F8B" w:rsidRDefault="009F20B5" w:rsidP="009E7F8B">
            <w:pPr>
              <w:jc w:val="right"/>
              <w:rPr>
                <w:color w:val="000000"/>
              </w:rPr>
            </w:pPr>
            <w:r w:rsidRPr="009E7F8B">
              <w:rPr>
                <w:color w:val="000000"/>
              </w:rPr>
              <w:t>6.21</w:t>
            </w:r>
            <w:r w:rsidR="005B13AA">
              <w:rPr>
                <w:color w:val="000000"/>
              </w:rPr>
              <w:t>*10</w:t>
            </w:r>
            <w:r w:rsidR="005B13AA">
              <w:rPr>
                <w:color w:val="000000"/>
                <w:vertAlign w:val="superscript"/>
              </w:rPr>
              <w:t>-1</w:t>
            </w:r>
          </w:p>
        </w:tc>
        <w:tc>
          <w:tcPr>
            <w:tcW w:w="1116" w:type="dxa"/>
            <w:tcBorders>
              <w:top w:val="nil"/>
              <w:left w:val="nil"/>
              <w:bottom w:val="nil"/>
              <w:right w:val="nil"/>
            </w:tcBorders>
            <w:shd w:val="clear" w:color="auto" w:fill="auto"/>
            <w:noWrap/>
            <w:vAlign w:val="bottom"/>
            <w:hideMark/>
          </w:tcPr>
          <w:p w14:paraId="565ED412" w14:textId="77777777" w:rsidR="009F20B5" w:rsidRPr="009E7F8B" w:rsidRDefault="009F20B5" w:rsidP="009E7F8B">
            <w:pPr>
              <w:jc w:val="right"/>
              <w:rPr>
                <w:color w:val="000000"/>
              </w:rPr>
            </w:pPr>
            <w:r w:rsidRPr="009E7F8B">
              <w:rPr>
                <w:color w:val="000000"/>
              </w:rPr>
              <w:t>86.029</w:t>
            </w:r>
          </w:p>
        </w:tc>
        <w:tc>
          <w:tcPr>
            <w:tcW w:w="1013" w:type="dxa"/>
            <w:tcBorders>
              <w:top w:val="nil"/>
              <w:left w:val="nil"/>
              <w:bottom w:val="nil"/>
              <w:right w:val="nil"/>
            </w:tcBorders>
            <w:shd w:val="clear" w:color="auto" w:fill="auto"/>
            <w:noWrap/>
            <w:vAlign w:val="bottom"/>
            <w:hideMark/>
          </w:tcPr>
          <w:p w14:paraId="0EFAA357" w14:textId="77777777" w:rsidR="009F20B5" w:rsidRPr="009E7F8B" w:rsidRDefault="009F20B5" w:rsidP="009E7F8B">
            <w:pPr>
              <w:jc w:val="right"/>
              <w:rPr>
                <w:b/>
                <w:bCs/>
                <w:color w:val="000000"/>
              </w:rPr>
            </w:pPr>
            <w:r w:rsidRPr="009E7F8B">
              <w:rPr>
                <w:b/>
                <w:bCs/>
                <w:color w:val="000000"/>
              </w:rPr>
              <w:t>&lt;0.001</w:t>
            </w:r>
          </w:p>
        </w:tc>
        <w:tc>
          <w:tcPr>
            <w:tcW w:w="1416" w:type="dxa"/>
            <w:tcBorders>
              <w:top w:val="nil"/>
              <w:left w:val="nil"/>
              <w:bottom w:val="nil"/>
              <w:right w:val="nil"/>
            </w:tcBorders>
            <w:shd w:val="clear" w:color="auto" w:fill="auto"/>
            <w:noWrap/>
            <w:vAlign w:val="bottom"/>
            <w:hideMark/>
          </w:tcPr>
          <w:p w14:paraId="4058EA31" w14:textId="309C7CF3" w:rsidR="009F20B5" w:rsidRPr="009E7F8B" w:rsidRDefault="009F20B5" w:rsidP="009E7F8B">
            <w:pPr>
              <w:jc w:val="right"/>
              <w:rPr>
                <w:color w:val="000000"/>
              </w:rPr>
            </w:pPr>
            <w:r w:rsidRPr="009E7F8B">
              <w:rPr>
                <w:color w:val="000000"/>
              </w:rPr>
              <w:t>7.54</w:t>
            </w:r>
            <w:r w:rsidR="005B13AA">
              <w:rPr>
                <w:color w:val="000000"/>
              </w:rPr>
              <w:t>*10</w:t>
            </w:r>
            <w:r w:rsidR="005B13AA">
              <w:rPr>
                <w:color w:val="000000"/>
                <w:vertAlign w:val="superscript"/>
              </w:rPr>
              <w:t>-3</w:t>
            </w:r>
          </w:p>
        </w:tc>
        <w:tc>
          <w:tcPr>
            <w:tcW w:w="1116" w:type="dxa"/>
            <w:tcBorders>
              <w:top w:val="nil"/>
              <w:left w:val="nil"/>
              <w:bottom w:val="nil"/>
              <w:right w:val="nil"/>
            </w:tcBorders>
            <w:shd w:val="clear" w:color="auto" w:fill="auto"/>
            <w:noWrap/>
            <w:vAlign w:val="bottom"/>
            <w:hideMark/>
          </w:tcPr>
          <w:p w14:paraId="2E1D2C60" w14:textId="77777777" w:rsidR="009F20B5" w:rsidRPr="009E7F8B" w:rsidRDefault="009F20B5" w:rsidP="009E7F8B">
            <w:pPr>
              <w:jc w:val="right"/>
              <w:rPr>
                <w:color w:val="000000"/>
              </w:rPr>
            </w:pPr>
            <w:r w:rsidRPr="009E7F8B">
              <w:rPr>
                <w:color w:val="000000"/>
              </w:rPr>
              <w:t>15.576</w:t>
            </w:r>
          </w:p>
        </w:tc>
        <w:tc>
          <w:tcPr>
            <w:tcW w:w="1013" w:type="dxa"/>
            <w:tcBorders>
              <w:top w:val="nil"/>
              <w:left w:val="nil"/>
              <w:bottom w:val="nil"/>
              <w:right w:val="nil"/>
            </w:tcBorders>
            <w:shd w:val="clear" w:color="auto" w:fill="auto"/>
            <w:noWrap/>
            <w:vAlign w:val="bottom"/>
            <w:hideMark/>
          </w:tcPr>
          <w:p w14:paraId="303C18CC" w14:textId="77777777" w:rsidR="009F20B5" w:rsidRPr="009E7F8B" w:rsidRDefault="009F20B5" w:rsidP="009E7F8B">
            <w:pPr>
              <w:jc w:val="right"/>
              <w:rPr>
                <w:b/>
                <w:bCs/>
                <w:color w:val="000000"/>
              </w:rPr>
            </w:pPr>
            <w:r w:rsidRPr="009E7F8B">
              <w:rPr>
                <w:b/>
                <w:bCs/>
                <w:color w:val="000000"/>
              </w:rPr>
              <w:t>&lt;0.001</w:t>
            </w:r>
          </w:p>
        </w:tc>
        <w:tc>
          <w:tcPr>
            <w:tcW w:w="1416" w:type="dxa"/>
            <w:tcBorders>
              <w:top w:val="nil"/>
              <w:left w:val="nil"/>
              <w:bottom w:val="nil"/>
              <w:right w:val="nil"/>
            </w:tcBorders>
            <w:shd w:val="clear" w:color="auto" w:fill="auto"/>
            <w:noWrap/>
            <w:vAlign w:val="bottom"/>
            <w:hideMark/>
          </w:tcPr>
          <w:p w14:paraId="0C900D40" w14:textId="3463EF6D" w:rsidR="009F20B5" w:rsidRPr="009E7F8B" w:rsidRDefault="009F20B5" w:rsidP="009E7F8B">
            <w:pPr>
              <w:jc w:val="right"/>
              <w:rPr>
                <w:color w:val="000000"/>
              </w:rPr>
            </w:pPr>
            <w:r w:rsidRPr="009E7F8B">
              <w:rPr>
                <w:color w:val="000000"/>
              </w:rPr>
              <w:t>1.81</w:t>
            </w:r>
            <w:r w:rsidR="005B13AA">
              <w:rPr>
                <w:color w:val="000000"/>
              </w:rPr>
              <w:t>*10</w:t>
            </w:r>
            <w:r w:rsidR="005B13AA">
              <w:rPr>
                <w:color w:val="000000"/>
                <w:vertAlign w:val="superscript"/>
              </w:rPr>
              <w:t>-1</w:t>
            </w:r>
          </w:p>
        </w:tc>
        <w:tc>
          <w:tcPr>
            <w:tcW w:w="1116" w:type="dxa"/>
            <w:tcBorders>
              <w:top w:val="nil"/>
              <w:left w:val="nil"/>
              <w:bottom w:val="nil"/>
              <w:right w:val="nil"/>
            </w:tcBorders>
            <w:shd w:val="clear" w:color="auto" w:fill="auto"/>
            <w:noWrap/>
            <w:vAlign w:val="bottom"/>
            <w:hideMark/>
          </w:tcPr>
          <w:p w14:paraId="0D58FA23" w14:textId="77777777" w:rsidR="009F20B5" w:rsidRPr="009E7F8B" w:rsidRDefault="009F20B5" w:rsidP="009E7F8B">
            <w:pPr>
              <w:jc w:val="right"/>
              <w:rPr>
                <w:color w:val="000000"/>
              </w:rPr>
            </w:pPr>
            <w:r w:rsidRPr="009E7F8B">
              <w:rPr>
                <w:color w:val="000000"/>
              </w:rPr>
              <w:t>19.158</w:t>
            </w:r>
          </w:p>
        </w:tc>
        <w:tc>
          <w:tcPr>
            <w:tcW w:w="1013" w:type="dxa"/>
            <w:tcBorders>
              <w:top w:val="nil"/>
              <w:left w:val="nil"/>
              <w:bottom w:val="nil"/>
              <w:right w:val="nil"/>
            </w:tcBorders>
            <w:shd w:val="clear" w:color="auto" w:fill="auto"/>
            <w:noWrap/>
            <w:vAlign w:val="bottom"/>
            <w:hideMark/>
          </w:tcPr>
          <w:p w14:paraId="2980D8CC" w14:textId="77777777" w:rsidR="009F20B5" w:rsidRPr="009E7F8B" w:rsidRDefault="009F20B5" w:rsidP="009E7F8B">
            <w:pPr>
              <w:jc w:val="right"/>
              <w:rPr>
                <w:b/>
                <w:bCs/>
                <w:color w:val="000000"/>
              </w:rPr>
            </w:pPr>
            <w:r w:rsidRPr="009E7F8B">
              <w:rPr>
                <w:b/>
                <w:bCs/>
                <w:color w:val="000000"/>
              </w:rPr>
              <w:t>&lt;0.001</w:t>
            </w:r>
          </w:p>
        </w:tc>
      </w:tr>
      <w:tr w:rsidR="009F20B5" w14:paraId="4DEF21B0" w14:textId="77777777" w:rsidTr="00124EC9">
        <w:trPr>
          <w:trHeight w:val="320"/>
        </w:trPr>
        <w:tc>
          <w:tcPr>
            <w:tcW w:w="1980" w:type="dxa"/>
            <w:tcBorders>
              <w:top w:val="nil"/>
              <w:left w:val="nil"/>
              <w:bottom w:val="nil"/>
              <w:right w:val="nil"/>
            </w:tcBorders>
            <w:shd w:val="clear" w:color="auto" w:fill="auto"/>
            <w:noWrap/>
            <w:vAlign w:val="bottom"/>
            <w:hideMark/>
          </w:tcPr>
          <w:p w14:paraId="47F98447" w14:textId="77777777" w:rsidR="009F20B5" w:rsidRPr="00C71098" w:rsidRDefault="009F20B5" w:rsidP="009E7F8B">
            <w:pPr>
              <w:rPr>
                <w:color w:val="000000"/>
              </w:rPr>
            </w:pPr>
            <w:r w:rsidRPr="00C71098">
              <w:rPr>
                <w:color w:val="000000"/>
              </w:rPr>
              <w:t>N fertilization (N)</w:t>
            </w:r>
          </w:p>
        </w:tc>
        <w:tc>
          <w:tcPr>
            <w:tcW w:w="421" w:type="dxa"/>
            <w:tcBorders>
              <w:top w:val="nil"/>
              <w:left w:val="nil"/>
              <w:bottom w:val="nil"/>
              <w:right w:val="nil"/>
            </w:tcBorders>
            <w:shd w:val="clear" w:color="auto" w:fill="auto"/>
            <w:noWrap/>
            <w:vAlign w:val="bottom"/>
            <w:hideMark/>
          </w:tcPr>
          <w:p w14:paraId="4A548051" w14:textId="77777777" w:rsidR="009F20B5" w:rsidRPr="00C71098" w:rsidRDefault="009F20B5" w:rsidP="009E7F8B">
            <w:pPr>
              <w:jc w:val="right"/>
              <w:rPr>
                <w:color w:val="000000"/>
              </w:rPr>
            </w:pPr>
            <w:r w:rsidRPr="00C71098">
              <w:rPr>
                <w:color w:val="000000"/>
              </w:rPr>
              <w:t>1</w:t>
            </w:r>
          </w:p>
        </w:tc>
        <w:tc>
          <w:tcPr>
            <w:tcW w:w="1300" w:type="dxa"/>
            <w:tcBorders>
              <w:top w:val="nil"/>
              <w:left w:val="nil"/>
              <w:bottom w:val="nil"/>
              <w:right w:val="nil"/>
            </w:tcBorders>
            <w:shd w:val="clear" w:color="auto" w:fill="auto"/>
            <w:noWrap/>
            <w:vAlign w:val="bottom"/>
            <w:hideMark/>
          </w:tcPr>
          <w:p w14:paraId="26CB8C2D" w14:textId="4AFE3E3F" w:rsidR="009F20B5" w:rsidRPr="009E7F8B" w:rsidRDefault="009F20B5" w:rsidP="009E7F8B">
            <w:pPr>
              <w:jc w:val="right"/>
              <w:rPr>
                <w:color w:val="000000"/>
              </w:rPr>
            </w:pPr>
            <w:r w:rsidRPr="009E7F8B">
              <w:rPr>
                <w:color w:val="000000"/>
              </w:rPr>
              <w:t>3.06</w:t>
            </w:r>
            <w:r w:rsidR="005B13AA">
              <w:rPr>
                <w:color w:val="000000"/>
              </w:rPr>
              <w:t>*10</w:t>
            </w:r>
            <w:r w:rsidR="005B13AA">
              <w:rPr>
                <w:color w:val="000000"/>
                <w:vertAlign w:val="superscript"/>
              </w:rPr>
              <w:t>-3</w:t>
            </w:r>
          </w:p>
        </w:tc>
        <w:tc>
          <w:tcPr>
            <w:tcW w:w="1116" w:type="dxa"/>
            <w:tcBorders>
              <w:top w:val="nil"/>
              <w:left w:val="nil"/>
              <w:bottom w:val="nil"/>
              <w:right w:val="nil"/>
            </w:tcBorders>
            <w:shd w:val="clear" w:color="auto" w:fill="auto"/>
            <w:noWrap/>
            <w:vAlign w:val="bottom"/>
            <w:hideMark/>
          </w:tcPr>
          <w:p w14:paraId="69CD71A3" w14:textId="77777777" w:rsidR="009F20B5" w:rsidRPr="009E7F8B" w:rsidRDefault="009F20B5" w:rsidP="009E7F8B">
            <w:pPr>
              <w:jc w:val="right"/>
              <w:rPr>
                <w:color w:val="000000"/>
              </w:rPr>
            </w:pPr>
            <w:r w:rsidRPr="009E7F8B">
              <w:rPr>
                <w:color w:val="000000"/>
              </w:rPr>
              <w:t>316.408</w:t>
            </w:r>
          </w:p>
        </w:tc>
        <w:tc>
          <w:tcPr>
            <w:tcW w:w="1013" w:type="dxa"/>
            <w:tcBorders>
              <w:top w:val="nil"/>
              <w:left w:val="nil"/>
              <w:bottom w:val="nil"/>
              <w:right w:val="nil"/>
            </w:tcBorders>
            <w:shd w:val="clear" w:color="auto" w:fill="auto"/>
            <w:noWrap/>
            <w:vAlign w:val="bottom"/>
            <w:hideMark/>
          </w:tcPr>
          <w:p w14:paraId="098D6B83" w14:textId="77777777" w:rsidR="009F20B5" w:rsidRPr="009E7F8B" w:rsidRDefault="009F20B5" w:rsidP="009E7F8B">
            <w:pPr>
              <w:jc w:val="right"/>
              <w:rPr>
                <w:b/>
                <w:bCs/>
                <w:color w:val="000000"/>
              </w:rPr>
            </w:pPr>
            <w:r w:rsidRPr="009E7F8B">
              <w:rPr>
                <w:b/>
                <w:bCs/>
                <w:color w:val="000000"/>
              </w:rPr>
              <w:t>&lt;0.001</w:t>
            </w:r>
          </w:p>
        </w:tc>
        <w:tc>
          <w:tcPr>
            <w:tcW w:w="1416" w:type="dxa"/>
            <w:tcBorders>
              <w:top w:val="nil"/>
              <w:left w:val="nil"/>
              <w:bottom w:val="nil"/>
              <w:right w:val="nil"/>
            </w:tcBorders>
            <w:shd w:val="clear" w:color="auto" w:fill="auto"/>
            <w:noWrap/>
            <w:vAlign w:val="bottom"/>
            <w:hideMark/>
          </w:tcPr>
          <w:p w14:paraId="11622648" w14:textId="21978F4C" w:rsidR="009F20B5" w:rsidRPr="009E7F8B" w:rsidRDefault="009F20B5" w:rsidP="009E7F8B">
            <w:pPr>
              <w:jc w:val="right"/>
              <w:rPr>
                <w:color w:val="000000"/>
              </w:rPr>
            </w:pPr>
            <w:r w:rsidRPr="009E7F8B">
              <w:rPr>
                <w:color w:val="000000"/>
              </w:rPr>
              <w:t>5.78</w:t>
            </w:r>
            <w:r w:rsidR="00A6737F">
              <w:rPr>
                <w:color w:val="000000"/>
              </w:rPr>
              <w:t>*10</w:t>
            </w:r>
            <w:r w:rsidR="00A6737F">
              <w:rPr>
                <w:color w:val="000000"/>
                <w:vertAlign w:val="superscript"/>
              </w:rPr>
              <w:t>-5</w:t>
            </w:r>
          </w:p>
        </w:tc>
        <w:tc>
          <w:tcPr>
            <w:tcW w:w="1116" w:type="dxa"/>
            <w:tcBorders>
              <w:top w:val="nil"/>
              <w:left w:val="nil"/>
              <w:bottom w:val="nil"/>
              <w:right w:val="nil"/>
            </w:tcBorders>
            <w:shd w:val="clear" w:color="auto" w:fill="auto"/>
            <w:noWrap/>
            <w:vAlign w:val="bottom"/>
            <w:hideMark/>
          </w:tcPr>
          <w:p w14:paraId="7D6359A4" w14:textId="77777777" w:rsidR="009F20B5" w:rsidRPr="009E7F8B" w:rsidRDefault="009F20B5" w:rsidP="009E7F8B">
            <w:pPr>
              <w:jc w:val="right"/>
              <w:rPr>
                <w:color w:val="000000"/>
              </w:rPr>
            </w:pPr>
            <w:r w:rsidRPr="009E7F8B">
              <w:rPr>
                <w:color w:val="000000"/>
              </w:rPr>
              <w:t>106.659</w:t>
            </w:r>
          </w:p>
        </w:tc>
        <w:tc>
          <w:tcPr>
            <w:tcW w:w="1013" w:type="dxa"/>
            <w:tcBorders>
              <w:top w:val="nil"/>
              <w:left w:val="nil"/>
              <w:bottom w:val="nil"/>
              <w:right w:val="nil"/>
            </w:tcBorders>
            <w:shd w:val="clear" w:color="auto" w:fill="auto"/>
            <w:noWrap/>
            <w:vAlign w:val="bottom"/>
            <w:hideMark/>
          </w:tcPr>
          <w:p w14:paraId="6772DF56" w14:textId="77777777" w:rsidR="009F20B5" w:rsidRPr="009E7F8B" w:rsidRDefault="009F20B5" w:rsidP="009E7F8B">
            <w:pPr>
              <w:jc w:val="right"/>
              <w:rPr>
                <w:b/>
                <w:bCs/>
                <w:color w:val="000000"/>
              </w:rPr>
            </w:pPr>
            <w:r w:rsidRPr="009E7F8B">
              <w:rPr>
                <w:b/>
                <w:bCs/>
                <w:color w:val="000000"/>
              </w:rPr>
              <w:t>&lt;0.001</w:t>
            </w:r>
          </w:p>
        </w:tc>
        <w:tc>
          <w:tcPr>
            <w:tcW w:w="1416" w:type="dxa"/>
            <w:tcBorders>
              <w:top w:val="nil"/>
              <w:left w:val="nil"/>
              <w:bottom w:val="nil"/>
              <w:right w:val="nil"/>
            </w:tcBorders>
            <w:shd w:val="clear" w:color="auto" w:fill="auto"/>
            <w:noWrap/>
            <w:vAlign w:val="bottom"/>
            <w:hideMark/>
          </w:tcPr>
          <w:p w14:paraId="3CEEE2B3" w14:textId="556C3686" w:rsidR="009F20B5" w:rsidRPr="009E7F8B" w:rsidRDefault="009F20B5" w:rsidP="009E7F8B">
            <w:pPr>
              <w:jc w:val="right"/>
              <w:rPr>
                <w:color w:val="000000"/>
              </w:rPr>
            </w:pPr>
            <w:r w:rsidRPr="009E7F8B">
              <w:rPr>
                <w:color w:val="000000"/>
              </w:rPr>
              <w:t>3.10</w:t>
            </w:r>
            <w:r w:rsidR="00A6737F">
              <w:rPr>
                <w:color w:val="000000"/>
              </w:rPr>
              <w:t>*10</w:t>
            </w:r>
            <w:r w:rsidR="00A6737F">
              <w:rPr>
                <w:color w:val="000000"/>
                <w:vertAlign w:val="superscript"/>
              </w:rPr>
              <w:t>-4</w:t>
            </w:r>
          </w:p>
        </w:tc>
        <w:tc>
          <w:tcPr>
            <w:tcW w:w="1116" w:type="dxa"/>
            <w:tcBorders>
              <w:top w:val="nil"/>
              <w:left w:val="nil"/>
              <w:bottom w:val="nil"/>
              <w:right w:val="nil"/>
            </w:tcBorders>
            <w:shd w:val="clear" w:color="auto" w:fill="auto"/>
            <w:noWrap/>
            <w:vAlign w:val="bottom"/>
            <w:hideMark/>
          </w:tcPr>
          <w:p w14:paraId="337BBB8E" w14:textId="77777777" w:rsidR="009F20B5" w:rsidRPr="009E7F8B" w:rsidRDefault="009F20B5" w:rsidP="009E7F8B">
            <w:pPr>
              <w:jc w:val="right"/>
              <w:rPr>
                <w:color w:val="000000"/>
              </w:rPr>
            </w:pPr>
            <w:r w:rsidRPr="009E7F8B">
              <w:rPr>
                <w:color w:val="000000"/>
              </w:rPr>
              <w:t>21.44</w:t>
            </w:r>
          </w:p>
        </w:tc>
        <w:tc>
          <w:tcPr>
            <w:tcW w:w="1013" w:type="dxa"/>
            <w:tcBorders>
              <w:top w:val="nil"/>
              <w:left w:val="nil"/>
              <w:bottom w:val="nil"/>
              <w:right w:val="nil"/>
            </w:tcBorders>
            <w:shd w:val="clear" w:color="auto" w:fill="auto"/>
            <w:noWrap/>
            <w:vAlign w:val="bottom"/>
            <w:hideMark/>
          </w:tcPr>
          <w:p w14:paraId="2CD6F7DA" w14:textId="77777777" w:rsidR="009F20B5" w:rsidRPr="009E7F8B" w:rsidRDefault="009F20B5" w:rsidP="009E7F8B">
            <w:pPr>
              <w:jc w:val="right"/>
              <w:rPr>
                <w:b/>
                <w:bCs/>
                <w:color w:val="000000"/>
              </w:rPr>
            </w:pPr>
            <w:r w:rsidRPr="009E7F8B">
              <w:rPr>
                <w:b/>
                <w:bCs/>
                <w:color w:val="000000"/>
              </w:rPr>
              <w:t>&lt;0.001</w:t>
            </w:r>
          </w:p>
        </w:tc>
      </w:tr>
      <w:tr w:rsidR="009F20B5" w14:paraId="4E4BC948" w14:textId="77777777" w:rsidTr="00124EC9">
        <w:trPr>
          <w:trHeight w:val="320"/>
        </w:trPr>
        <w:tc>
          <w:tcPr>
            <w:tcW w:w="1980" w:type="dxa"/>
            <w:tcBorders>
              <w:top w:val="nil"/>
              <w:left w:val="nil"/>
              <w:bottom w:val="nil"/>
              <w:right w:val="nil"/>
            </w:tcBorders>
            <w:shd w:val="clear" w:color="auto" w:fill="auto"/>
            <w:noWrap/>
            <w:vAlign w:val="bottom"/>
            <w:hideMark/>
          </w:tcPr>
          <w:p w14:paraId="69EC3F51" w14:textId="77777777" w:rsidR="009F20B5" w:rsidRPr="00C71098" w:rsidRDefault="009F20B5" w:rsidP="009E7F8B">
            <w:pPr>
              <w:rPr>
                <w:color w:val="000000"/>
              </w:rPr>
            </w:pPr>
            <w:r w:rsidRPr="00C71098">
              <w:rPr>
                <w:color w:val="000000"/>
              </w:rPr>
              <w:t>CO</w:t>
            </w:r>
            <w:r w:rsidRPr="00C71098">
              <w:rPr>
                <w:color w:val="000000"/>
                <w:vertAlign w:val="subscript"/>
              </w:rPr>
              <w:t>2</w:t>
            </w:r>
            <w:r w:rsidRPr="00C71098">
              <w:rPr>
                <w:color w:val="000000"/>
              </w:rPr>
              <w:t>*I</w:t>
            </w:r>
          </w:p>
        </w:tc>
        <w:tc>
          <w:tcPr>
            <w:tcW w:w="421" w:type="dxa"/>
            <w:tcBorders>
              <w:top w:val="nil"/>
              <w:left w:val="nil"/>
              <w:bottom w:val="nil"/>
              <w:right w:val="nil"/>
            </w:tcBorders>
            <w:shd w:val="clear" w:color="auto" w:fill="auto"/>
            <w:noWrap/>
            <w:vAlign w:val="bottom"/>
            <w:hideMark/>
          </w:tcPr>
          <w:p w14:paraId="2745F339" w14:textId="77777777" w:rsidR="009F20B5" w:rsidRPr="00C71098" w:rsidRDefault="009F20B5" w:rsidP="009E7F8B">
            <w:pPr>
              <w:jc w:val="right"/>
              <w:rPr>
                <w:color w:val="000000"/>
              </w:rPr>
            </w:pPr>
            <w:r w:rsidRPr="00C71098">
              <w:rPr>
                <w:color w:val="000000"/>
              </w:rPr>
              <w:t>1</w:t>
            </w:r>
          </w:p>
        </w:tc>
        <w:tc>
          <w:tcPr>
            <w:tcW w:w="1300" w:type="dxa"/>
            <w:tcBorders>
              <w:top w:val="nil"/>
              <w:left w:val="nil"/>
              <w:bottom w:val="nil"/>
              <w:right w:val="nil"/>
            </w:tcBorders>
            <w:shd w:val="clear" w:color="auto" w:fill="auto"/>
            <w:noWrap/>
            <w:vAlign w:val="bottom"/>
            <w:hideMark/>
          </w:tcPr>
          <w:p w14:paraId="4190A1A8" w14:textId="44C8C8AF" w:rsidR="009F20B5" w:rsidRPr="009E7F8B" w:rsidRDefault="009F20B5" w:rsidP="009E7F8B">
            <w:pPr>
              <w:jc w:val="right"/>
              <w:rPr>
                <w:color w:val="000000"/>
              </w:rPr>
            </w:pPr>
            <w:r w:rsidRPr="009E7F8B">
              <w:rPr>
                <w:color w:val="000000"/>
              </w:rPr>
              <w:t>2.63</w:t>
            </w:r>
            <w:r w:rsidR="005B13AA">
              <w:rPr>
                <w:color w:val="000000"/>
              </w:rPr>
              <w:t>*10</w:t>
            </w:r>
            <w:r w:rsidR="005B13AA">
              <w:rPr>
                <w:color w:val="000000"/>
                <w:vertAlign w:val="superscript"/>
              </w:rPr>
              <w:t>-1</w:t>
            </w:r>
          </w:p>
        </w:tc>
        <w:tc>
          <w:tcPr>
            <w:tcW w:w="1116" w:type="dxa"/>
            <w:tcBorders>
              <w:top w:val="nil"/>
              <w:left w:val="nil"/>
              <w:bottom w:val="nil"/>
              <w:right w:val="nil"/>
            </w:tcBorders>
            <w:shd w:val="clear" w:color="auto" w:fill="auto"/>
            <w:noWrap/>
            <w:vAlign w:val="bottom"/>
            <w:hideMark/>
          </w:tcPr>
          <w:p w14:paraId="64967C9A" w14:textId="77777777" w:rsidR="009F20B5" w:rsidRPr="009E7F8B" w:rsidRDefault="009F20B5" w:rsidP="009E7F8B">
            <w:pPr>
              <w:jc w:val="right"/>
              <w:rPr>
                <w:color w:val="000000"/>
              </w:rPr>
            </w:pPr>
            <w:r w:rsidRPr="009E7F8B">
              <w:rPr>
                <w:color w:val="000000"/>
              </w:rPr>
              <w:t>4.729</w:t>
            </w:r>
          </w:p>
        </w:tc>
        <w:tc>
          <w:tcPr>
            <w:tcW w:w="1013" w:type="dxa"/>
            <w:tcBorders>
              <w:top w:val="nil"/>
              <w:left w:val="nil"/>
              <w:bottom w:val="nil"/>
              <w:right w:val="nil"/>
            </w:tcBorders>
            <w:shd w:val="clear" w:color="auto" w:fill="auto"/>
            <w:noWrap/>
            <w:vAlign w:val="bottom"/>
            <w:hideMark/>
          </w:tcPr>
          <w:p w14:paraId="7C37003A" w14:textId="77777777" w:rsidR="009F20B5" w:rsidRPr="009E7F8B" w:rsidRDefault="009F20B5" w:rsidP="009E7F8B">
            <w:pPr>
              <w:jc w:val="right"/>
              <w:rPr>
                <w:b/>
                <w:bCs/>
                <w:i/>
                <w:iCs/>
                <w:color w:val="000000"/>
              </w:rPr>
            </w:pPr>
            <w:r w:rsidRPr="009E7F8B">
              <w:rPr>
                <w:b/>
                <w:bCs/>
                <w:color w:val="000000"/>
              </w:rPr>
              <w:t>0.030</w:t>
            </w:r>
          </w:p>
        </w:tc>
        <w:tc>
          <w:tcPr>
            <w:tcW w:w="1416" w:type="dxa"/>
            <w:tcBorders>
              <w:top w:val="nil"/>
              <w:left w:val="nil"/>
              <w:bottom w:val="nil"/>
              <w:right w:val="nil"/>
            </w:tcBorders>
            <w:shd w:val="clear" w:color="auto" w:fill="auto"/>
            <w:noWrap/>
            <w:vAlign w:val="bottom"/>
            <w:hideMark/>
          </w:tcPr>
          <w:p w14:paraId="65109A91" w14:textId="02899FCC" w:rsidR="009F20B5" w:rsidRPr="009E7F8B" w:rsidRDefault="009F20B5" w:rsidP="009E7F8B">
            <w:pPr>
              <w:jc w:val="right"/>
              <w:rPr>
                <w:color w:val="000000"/>
              </w:rPr>
            </w:pPr>
            <w:r w:rsidRPr="009E7F8B">
              <w:rPr>
                <w:color w:val="000000"/>
              </w:rPr>
              <w:t>3.96</w:t>
            </w:r>
            <w:r w:rsidR="005B13AA">
              <w:rPr>
                <w:color w:val="000000"/>
              </w:rPr>
              <w:t>*10</w:t>
            </w:r>
            <w:r w:rsidR="005B13AA">
              <w:rPr>
                <w:color w:val="000000"/>
                <w:vertAlign w:val="superscript"/>
              </w:rPr>
              <w:t>-3</w:t>
            </w:r>
          </w:p>
        </w:tc>
        <w:tc>
          <w:tcPr>
            <w:tcW w:w="1116" w:type="dxa"/>
            <w:tcBorders>
              <w:top w:val="nil"/>
              <w:left w:val="nil"/>
              <w:bottom w:val="nil"/>
              <w:right w:val="nil"/>
            </w:tcBorders>
            <w:shd w:val="clear" w:color="auto" w:fill="auto"/>
            <w:noWrap/>
            <w:vAlign w:val="bottom"/>
            <w:hideMark/>
          </w:tcPr>
          <w:p w14:paraId="4906A349" w14:textId="77777777" w:rsidR="009F20B5" w:rsidRPr="009E7F8B" w:rsidRDefault="009F20B5" w:rsidP="009E7F8B">
            <w:pPr>
              <w:jc w:val="right"/>
              <w:rPr>
                <w:color w:val="000000"/>
              </w:rPr>
            </w:pPr>
            <w:r w:rsidRPr="009E7F8B">
              <w:rPr>
                <w:color w:val="000000"/>
              </w:rPr>
              <w:t>2.025</w:t>
            </w:r>
          </w:p>
        </w:tc>
        <w:tc>
          <w:tcPr>
            <w:tcW w:w="1013" w:type="dxa"/>
            <w:tcBorders>
              <w:top w:val="nil"/>
              <w:left w:val="nil"/>
              <w:bottom w:val="nil"/>
              <w:right w:val="nil"/>
            </w:tcBorders>
            <w:shd w:val="clear" w:color="auto" w:fill="auto"/>
            <w:noWrap/>
            <w:vAlign w:val="bottom"/>
            <w:hideMark/>
          </w:tcPr>
          <w:p w14:paraId="1EB315F7" w14:textId="77777777" w:rsidR="009F20B5" w:rsidRPr="009E7F8B" w:rsidRDefault="009F20B5" w:rsidP="009E7F8B">
            <w:pPr>
              <w:jc w:val="right"/>
              <w:rPr>
                <w:color w:val="000000"/>
              </w:rPr>
            </w:pPr>
            <w:r w:rsidRPr="009E7F8B">
              <w:rPr>
                <w:color w:val="000000"/>
              </w:rPr>
              <w:t>0.155</w:t>
            </w:r>
          </w:p>
        </w:tc>
        <w:tc>
          <w:tcPr>
            <w:tcW w:w="1416" w:type="dxa"/>
            <w:tcBorders>
              <w:top w:val="nil"/>
              <w:left w:val="nil"/>
              <w:bottom w:val="nil"/>
              <w:right w:val="nil"/>
            </w:tcBorders>
            <w:shd w:val="clear" w:color="auto" w:fill="auto"/>
            <w:noWrap/>
            <w:vAlign w:val="bottom"/>
            <w:hideMark/>
          </w:tcPr>
          <w:p w14:paraId="575E7487" w14:textId="72A2C0C6" w:rsidR="009F20B5" w:rsidRPr="009E7F8B" w:rsidRDefault="009F20B5" w:rsidP="009E7F8B">
            <w:pPr>
              <w:jc w:val="right"/>
              <w:rPr>
                <w:color w:val="000000"/>
              </w:rPr>
            </w:pPr>
            <w:r w:rsidRPr="009E7F8B">
              <w:rPr>
                <w:color w:val="000000"/>
              </w:rPr>
              <w:t>-3.37</w:t>
            </w:r>
            <w:r w:rsidR="005B13AA">
              <w:rPr>
                <w:color w:val="000000"/>
              </w:rPr>
              <w:t>*10</w:t>
            </w:r>
            <w:r w:rsidR="005B13AA" w:rsidRPr="00D760FB">
              <w:rPr>
                <w:color w:val="000000"/>
                <w:vertAlign w:val="superscript"/>
              </w:rPr>
              <w:t>-2</w:t>
            </w:r>
          </w:p>
        </w:tc>
        <w:tc>
          <w:tcPr>
            <w:tcW w:w="1116" w:type="dxa"/>
            <w:tcBorders>
              <w:top w:val="nil"/>
              <w:left w:val="nil"/>
              <w:bottom w:val="nil"/>
              <w:right w:val="nil"/>
            </w:tcBorders>
            <w:shd w:val="clear" w:color="auto" w:fill="auto"/>
            <w:noWrap/>
            <w:vAlign w:val="bottom"/>
            <w:hideMark/>
          </w:tcPr>
          <w:p w14:paraId="5DA94A0A" w14:textId="77777777" w:rsidR="009F20B5" w:rsidRPr="009E7F8B" w:rsidRDefault="009F20B5" w:rsidP="009E7F8B">
            <w:pPr>
              <w:jc w:val="right"/>
              <w:rPr>
                <w:color w:val="000000"/>
              </w:rPr>
            </w:pPr>
            <w:r w:rsidRPr="009E7F8B">
              <w:rPr>
                <w:color w:val="000000"/>
              </w:rPr>
              <w:t>0.029</w:t>
            </w:r>
          </w:p>
        </w:tc>
        <w:tc>
          <w:tcPr>
            <w:tcW w:w="1013" w:type="dxa"/>
            <w:tcBorders>
              <w:top w:val="nil"/>
              <w:left w:val="nil"/>
              <w:bottom w:val="nil"/>
              <w:right w:val="nil"/>
            </w:tcBorders>
            <w:shd w:val="clear" w:color="auto" w:fill="auto"/>
            <w:noWrap/>
            <w:vAlign w:val="bottom"/>
            <w:hideMark/>
          </w:tcPr>
          <w:p w14:paraId="428A4A28" w14:textId="77777777" w:rsidR="009F20B5" w:rsidRPr="009E7F8B" w:rsidRDefault="009F20B5" w:rsidP="009E7F8B">
            <w:pPr>
              <w:jc w:val="right"/>
              <w:rPr>
                <w:color w:val="000000"/>
              </w:rPr>
            </w:pPr>
            <w:r w:rsidRPr="009E7F8B">
              <w:rPr>
                <w:color w:val="000000"/>
              </w:rPr>
              <w:t>0.866</w:t>
            </w:r>
          </w:p>
        </w:tc>
      </w:tr>
      <w:tr w:rsidR="009F20B5" w14:paraId="3357F06C" w14:textId="77777777" w:rsidTr="00124EC9">
        <w:trPr>
          <w:trHeight w:val="320"/>
        </w:trPr>
        <w:tc>
          <w:tcPr>
            <w:tcW w:w="1980" w:type="dxa"/>
            <w:tcBorders>
              <w:top w:val="nil"/>
              <w:left w:val="nil"/>
              <w:bottom w:val="nil"/>
              <w:right w:val="nil"/>
            </w:tcBorders>
            <w:shd w:val="clear" w:color="auto" w:fill="auto"/>
            <w:noWrap/>
            <w:vAlign w:val="bottom"/>
            <w:hideMark/>
          </w:tcPr>
          <w:p w14:paraId="4C75A673" w14:textId="77777777" w:rsidR="009F20B5" w:rsidRPr="00C71098" w:rsidRDefault="009F20B5" w:rsidP="009E7F8B">
            <w:pPr>
              <w:rPr>
                <w:color w:val="000000"/>
              </w:rPr>
            </w:pPr>
            <w:r w:rsidRPr="00C71098">
              <w:rPr>
                <w:color w:val="000000"/>
              </w:rPr>
              <w:t>CO</w:t>
            </w:r>
            <w:r w:rsidRPr="00C71098">
              <w:rPr>
                <w:color w:val="000000"/>
                <w:vertAlign w:val="subscript"/>
              </w:rPr>
              <w:t>2</w:t>
            </w:r>
            <w:r w:rsidRPr="00C71098">
              <w:rPr>
                <w:color w:val="000000"/>
              </w:rPr>
              <w:t>*N</w:t>
            </w:r>
          </w:p>
        </w:tc>
        <w:tc>
          <w:tcPr>
            <w:tcW w:w="421" w:type="dxa"/>
            <w:tcBorders>
              <w:top w:val="nil"/>
              <w:left w:val="nil"/>
              <w:bottom w:val="nil"/>
              <w:right w:val="nil"/>
            </w:tcBorders>
            <w:shd w:val="clear" w:color="auto" w:fill="auto"/>
            <w:noWrap/>
            <w:vAlign w:val="bottom"/>
            <w:hideMark/>
          </w:tcPr>
          <w:p w14:paraId="587F54B4" w14:textId="77777777" w:rsidR="009F20B5" w:rsidRPr="00C71098" w:rsidRDefault="009F20B5" w:rsidP="009E7F8B">
            <w:pPr>
              <w:jc w:val="right"/>
              <w:rPr>
                <w:color w:val="000000"/>
              </w:rPr>
            </w:pPr>
            <w:r w:rsidRPr="00C71098">
              <w:rPr>
                <w:color w:val="000000"/>
              </w:rPr>
              <w:t>1</w:t>
            </w:r>
          </w:p>
        </w:tc>
        <w:tc>
          <w:tcPr>
            <w:tcW w:w="1300" w:type="dxa"/>
            <w:tcBorders>
              <w:top w:val="nil"/>
              <w:left w:val="nil"/>
              <w:bottom w:val="nil"/>
              <w:right w:val="nil"/>
            </w:tcBorders>
            <w:shd w:val="clear" w:color="auto" w:fill="auto"/>
            <w:noWrap/>
            <w:vAlign w:val="bottom"/>
            <w:hideMark/>
          </w:tcPr>
          <w:p w14:paraId="27E16FCF" w14:textId="6AA74D67" w:rsidR="009F20B5" w:rsidRPr="009E7F8B" w:rsidRDefault="009F20B5" w:rsidP="009E7F8B">
            <w:pPr>
              <w:jc w:val="right"/>
              <w:rPr>
                <w:color w:val="000000"/>
              </w:rPr>
            </w:pPr>
            <w:r w:rsidRPr="009E7F8B">
              <w:rPr>
                <w:color w:val="000000"/>
              </w:rPr>
              <w:t>-3.68</w:t>
            </w:r>
            <w:r w:rsidR="00A6737F">
              <w:rPr>
                <w:color w:val="000000"/>
              </w:rPr>
              <w:t>*10</w:t>
            </w:r>
            <w:r w:rsidR="00A6737F">
              <w:rPr>
                <w:color w:val="000000"/>
                <w:vertAlign w:val="superscript"/>
              </w:rPr>
              <w:t>-4</w:t>
            </w:r>
          </w:p>
        </w:tc>
        <w:tc>
          <w:tcPr>
            <w:tcW w:w="1116" w:type="dxa"/>
            <w:tcBorders>
              <w:top w:val="nil"/>
              <w:left w:val="nil"/>
              <w:bottom w:val="nil"/>
              <w:right w:val="nil"/>
            </w:tcBorders>
            <w:shd w:val="clear" w:color="auto" w:fill="auto"/>
            <w:noWrap/>
            <w:vAlign w:val="bottom"/>
            <w:hideMark/>
          </w:tcPr>
          <w:p w14:paraId="0E8B19B1" w14:textId="77777777" w:rsidR="009F20B5" w:rsidRPr="009E7F8B" w:rsidRDefault="009F20B5" w:rsidP="009E7F8B">
            <w:pPr>
              <w:jc w:val="right"/>
              <w:rPr>
                <w:color w:val="000000"/>
              </w:rPr>
            </w:pPr>
            <w:r w:rsidRPr="009E7F8B">
              <w:rPr>
                <w:color w:val="000000"/>
              </w:rPr>
              <w:t>5.723</w:t>
            </w:r>
          </w:p>
        </w:tc>
        <w:tc>
          <w:tcPr>
            <w:tcW w:w="1013" w:type="dxa"/>
            <w:tcBorders>
              <w:top w:val="nil"/>
              <w:left w:val="nil"/>
              <w:bottom w:val="nil"/>
              <w:right w:val="nil"/>
            </w:tcBorders>
            <w:shd w:val="clear" w:color="auto" w:fill="auto"/>
            <w:noWrap/>
            <w:vAlign w:val="bottom"/>
            <w:hideMark/>
          </w:tcPr>
          <w:p w14:paraId="09654557" w14:textId="77777777" w:rsidR="009F20B5" w:rsidRPr="009E7F8B" w:rsidRDefault="009F20B5" w:rsidP="009E7F8B">
            <w:pPr>
              <w:jc w:val="right"/>
              <w:rPr>
                <w:b/>
                <w:bCs/>
                <w:color w:val="000000"/>
              </w:rPr>
            </w:pPr>
            <w:r w:rsidRPr="009E7F8B">
              <w:rPr>
                <w:b/>
                <w:bCs/>
                <w:color w:val="000000"/>
              </w:rPr>
              <w:t>0.017</w:t>
            </w:r>
          </w:p>
        </w:tc>
        <w:tc>
          <w:tcPr>
            <w:tcW w:w="1416" w:type="dxa"/>
            <w:tcBorders>
              <w:top w:val="nil"/>
              <w:left w:val="nil"/>
              <w:bottom w:val="nil"/>
              <w:right w:val="nil"/>
            </w:tcBorders>
            <w:shd w:val="clear" w:color="auto" w:fill="auto"/>
            <w:noWrap/>
            <w:vAlign w:val="bottom"/>
            <w:hideMark/>
          </w:tcPr>
          <w:p w14:paraId="0D21CA43" w14:textId="5E2B6A45" w:rsidR="009F20B5" w:rsidRPr="009E7F8B" w:rsidRDefault="009F20B5" w:rsidP="009E7F8B">
            <w:pPr>
              <w:jc w:val="right"/>
              <w:rPr>
                <w:color w:val="000000"/>
              </w:rPr>
            </w:pPr>
            <w:r w:rsidRPr="009E7F8B">
              <w:rPr>
                <w:color w:val="000000"/>
              </w:rPr>
              <w:t>-2.85</w:t>
            </w:r>
            <w:r w:rsidR="00A6737F">
              <w:rPr>
                <w:color w:val="000000"/>
              </w:rPr>
              <w:t>*10</w:t>
            </w:r>
            <w:r w:rsidR="00A6737F">
              <w:rPr>
                <w:color w:val="000000"/>
                <w:vertAlign w:val="superscript"/>
              </w:rPr>
              <w:t>-5</w:t>
            </w:r>
          </w:p>
        </w:tc>
        <w:tc>
          <w:tcPr>
            <w:tcW w:w="1116" w:type="dxa"/>
            <w:tcBorders>
              <w:top w:val="nil"/>
              <w:left w:val="nil"/>
              <w:bottom w:val="nil"/>
              <w:right w:val="nil"/>
            </w:tcBorders>
            <w:shd w:val="clear" w:color="auto" w:fill="auto"/>
            <w:noWrap/>
            <w:vAlign w:val="bottom"/>
            <w:hideMark/>
          </w:tcPr>
          <w:p w14:paraId="645933E5" w14:textId="77777777" w:rsidR="009F20B5" w:rsidRPr="009E7F8B" w:rsidRDefault="009F20B5" w:rsidP="009E7F8B">
            <w:pPr>
              <w:jc w:val="right"/>
              <w:rPr>
                <w:color w:val="000000"/>
              </w:rPr>
            </w:pPr>
            <w:r w:rsidRPr="009E7F8B">
              <w:rPr>
                <w:color w:val="000000"/>
              </w:rPr>
              <w:t>22.542</w:t>
            </w:r>
          </w:p>
        </w:tc>
        <w:tc>
          <w:tcPr>
            <w:tcW w:w="1013" w:type="dxa"/>
            <w:tcBorders>
              <w:top w:val="nil"/>
              <w:left w:val="nil"/>
              <w:bottom w:val="nil"/>
              <w:right w:val="nil"/>
            </w:tcBorders>
            <w:shd w:val="clear" w:color="auto" w:fill="auto"/>
            <w:noWrap/>
            <w:vAlign w:val="bottom"/>
            <w:hideMark/>
          </w:tcPr>
          <w:p w14:paraId="4D28C3F0" w14:textId="77777777" w:rsidR="009F20B5" w:rsidRPr="009E7F8B" w:rsidRDefault="009F20B5" w:rsidP="009E7F8B">
            <w:pPr>
              <w:jc w:val="right"/>
              <w:rPr>
                <w:b/>
                <w:bCs/>
                <w:color w:val="000000"/>
              </w:rPr>
            </w:pPr>
            <w:r w:rsidRPr="009E7F8B">
              <w:rPr>
                <w:b/>
                <w:bCs/>
                <w:color w:val="000000"/>
              </w:rPr>
              <w:t>&lt;0.001</w:t>
            </w:r>
          </w:p>
        </w:tc>
        <w:tc>
          <w:tcPr>
            <w:tcW w:w="1416" w:type="dxa"/>
            <w:tcBorders>
              <w:top w:val="nil"/>
              <w:left w:val="nil"/>
              <w:bottom w:val="nil"/>
              <w:right w:val="nil"/>
            </w:tcBorders>
            <w:shd w:val="clear" w:color="auto" w:fill="auto"/>
            <w:noWrap/>
            <w:vAlign w:val="bottom"/>
            <w:hideMark/>
          </w:tcPr>
          <w:p w14:paraId="2FF1AFAC" w14:textId="1C56186D" w:rsidR="009F20B5" w:rsidRPr="009E7F8B" w:rsidRDefault="009F20B5" w:rsidP="009E7F8B">
            <w:pPr>
              <w:jc w:val="right"/>
              <w:rPr>
                <w:color w:val="000000"/>
              </w:rPr>
            </w:pPr>
            <w:r w:rsidRPr="009E7F8B">
              <w:rPr>
                <w:color w:val="000000"/>
              </w:rPr>
              <w:t>2.80</w:t>
            </w:r>
            <w:r w:rsidR="00A6737F">
              <w:rPr>
                <w:color w:val="000000"/>
              </w:rPr>
              <w:t>*10</w:t>
            </w:r>
            <w:r w:rsidR="00A6737F">
              <w:rPr>
                <w:color w:val="000000"/>
                <w:vertAlign w:val="superscript"/>
              </w:rPr>
              <w:t>-4</w:t>
            </w:r>
          </w:p>
        </w:tc>
        <w:tc>
          <w:tcPr>
            <w:tcW w:w="1116" w:type="dxa"/>
            <w:tcBorders>
              <w:top w:val="nil"/>
              <w:left w:val="nil"/>
              <w:bottom w:val="nil"/>
              <w:right w:val="nil"/>
            </w:tcBorders>
            <w:shd w:val="clear" w:color="auto" w:fill="auto"/>
            <w:noWrap/>
            <w:vAlign w:val="bottom"/>
            <w:hideMark/>
          </w:tcPr>
          <w:p w14:paraId="65ED1906" w14:textId="77777777" w:rsidR="009F20B5" w:rsidRPr="009E7F8B" w:rsidRDefault="009F20B5" w:rsidP="009E7F8B">
            <w:pPr>
              <w:jc w:val="right"/>
              <w:rPr>
                <w:color w:val="000000"/>
              </w:rPr>
            </w:pPr>
            <w:r w:rsidRPr="009E7F8B">
              <w:rPr>
                <w:color w:val="000000"/>
              </w:rPr>
              <w:t>7.619</w:t>
            </w:r>
          </w:p>
        </w:tc>
        <w:tc>
          <w:tcPr>
            <w:tcW w:w="1013" w:type="dxa"/>
            <w:tcBorders>
              <w:top w:val="nil"/>
              <w:left w:val="nil"/>
              <w:bottom w:val="nil"/>
              <w:right w:val="nil"/>
            </w:tcBorders>
            <w:shd w:val="clear" w:color="auto" w:fill="auto"/>
            <w:noWrap/>
            <w:vAlign w:val="bottom"/>
            <w:hideMark/>
          </w:tcPr>
          <w:p w14:paraId="53E5D637" w14:textId="77777777" w:rsidR="009F20B5" w:rsidRPr="009E7F8B" w:rsidRDefault="009F20B5" w:rsidP="009E7F8B">
            <w:pPr>
              <w:jc w:val="right"/>
              <w:rPr>
                <w:b/>
                <w:bCs/>
                <w:color w:val="000000"/>
              </w:rPr>
            </w:pPr>
            <w:r w:rsidRPr="009E7F8B">
              <w:rPr>
                <w:b/>
                <w:bCs/>
                <w:color w:val="000000"/>
              </w:rPr>
              <w:t>0.006</w:t>
            </w:r>
          </w:p>
        </w:tc>
      </w:tr>
      <w:tr w:rsidR="009F20B5" w14:paraId="26FCFF71" w14:textId="77777777" w:rsidTr="00124EC9">
        <w:trPr>
          <w:trHeight w:val="320"/>
        </w:trPr>
        <w:tc>
          <w:tcPr>
            <w:tcW w:w="1980" w:type="dxa"/>
            <w:tcBorders>
              <w:top w:val="nil"/>
              <w:left w:val="nil"/>
              <w:right w:val="nil"/>
            </w:tcBorders>
            <w:shd w:val="clear" w:color="auto" w:fill="auto"/>
            <w:noWrap/>
            <w:vAlign w:val="bottom"/>
            <w:hideMark/>
          </w:tcPr>
          <w:p w14:paraId="4FAF1D0D" w14:textId="77777777" w:rsidR="009F20B5" w:rsidRPr="00C71098" w:rsidRDefault="009F20B5" w:rsidP="009E7F8B">
            <w:pPr>
              <w:rPr>
                <w:color w:val="000000"/>
              </w:rPr>
            </w:pPr>
            <w:r w:rsidRPr="00C71098">
              <w:rPr>
                <w:color w:val="000000"/>
              </w:rPr>
              <w:t>I*N</w:t>
            </w:r>
          </w:p>
        </w:tc>
        <w:tc>
          <w:tcPr>
            <w:tcW w:w="421" w:type="dxa"/>
            <w:tcBorders>
              <w:top w:val="nil"/>
              <w:left w:val="nil"/>
              <w:right w:val="nil"/>
            </w:tcBorders>
            <w:shd w:val="clear" w:color="auto" w:fill="auto"/>
            <w:noWrap/>
            <w:vAlign w:val="bottom"/>
            <w:hideMark/>
          </w:tcPr>
          <w:p w14:paraId="0BFA4FF2" w14:textId="77777777" w:rsidR="009F20B5" w:rsidRPr="00C71098" w:rsidRDefault="009F20B5" w:rsidP="009E7F8B">
            <w:pPr>
              <w:jc w:val="right"/>
              <w:rPr>
                <w:color w:val="000000"/>
              </w:rPr>
            </w:pPr>
            <w:r w:rsidRPr="00C71098">
              <w:rPr>
                <w:color w:val="000000"/>
              </w:rPr>
              <w:t>1</w:t>
            </w:r>
          </w:p>
        </w:tc>
        <w:tc>
          <w:tcPr>
            <w:tcW w:w="1300" w:type="dxa"/>
            <w:tcBorders>
              <w:top w:val="nil"/>
              <w:left w:val="nil"/>
              <w:right w:val="nil"/>
            </w:tcBorders>
            <w:shd w:val="clear" w:color="auto" w:fill="auto"/>
            <w:noWrap/>
            <w:vAlign w:val="bottom"/>
            <w:hideMark/>
          </w:tcPr>
          <w:p w14:paraId="1CD9B0B0" w14:textId="375BF457" w:rsidR="009F20B5" w:rsidRPr="009E7F8B" w:rsidRDefault="009F20B5" w:rsidP="009E7F8B">
            <w:pPr>
              <w:jc w:val="right"/>
              <w:rPr>
                <w:color w:val="000000"/>
              </w:rPr>
            </w:pPr>
            <w:r w:rsidRPr="009E7F8B">
              <w:rPr>
                <w:color w:val="000000"/>
              </w:rPr>
              <w:t>-1.36</w:t>
            </w:r>
            <w:r w:rsidR="005B13AA">
              <w:rPr>
                <w:color w:val="000000"/>
              </w:rPr>
              <w:t>*10</w:t>
            </w:r>
            <w:r w:rsidR="005B13AA">
              <w:rPr>
                <w:color w:val="000000"/>
                <w:vertAlign w:val="superscript"/>
              </w:rPr>
              <w:t>-3</w:t>
            </w:r>
          </w:p>
        </w:tc>
        <w:tc>
          <w:tcPr>
            <w:tcW w:w="1116" w:type="dxa"/>
            <w:tcBorders>
              <w:top w:val="nil"/>
              <w:left w:val="nil"/>
              <w:right w:val="nil"/>
            </w:tcBorders>
            <w:shd w:val="clear" w:color="auto" w:fill="auto"/>
            <w:noWrap/>
            <w:vAlign w:val="bottom"/>
            <w:hideMark/>
          </w:tcPr>
          <w:p w14:paraId="665C0522" w14:textId="77777777" w:rsidR="009F20B5" w:rsidRPr="009E7F8B" w:rsidRDefault="009F20B5" w:rsidP="009E7F8B">
            <w:pPr>
              <w:jc w:val="right"/>
              <w:rPr>
                <w:color w:val="000000"/>
              </w:rPr>
            </w:pPr>
            <w:r w:rsidRPr="009E7F8B">
              <w:rPr>
                <w:color w:val="000000"/>
              </w:rPr>
              <w:t>43.381</w:t>
            </w:r>
          </w:p>
        </w:tc>
        <w:tc>
          <w:tcPr>
            <w:tcW w:w="1013" w:type="dxa"/>
            <w:tcBorders>
              <w:top w:val="nil"/>
              <w:left w:val="nil"/>
              <w:right w:val="nil"/>
            </w:tcBorders>
            <w:shd w:val="clear" w:color="auto" w:fill="auto"/>
            <w:noWrap/>
            <w:vAlign w:val="bottom"/>
            <w:hideMark/>
          </w:tcPr>
          <w:p w14:paraId="733DE834" w14:textId="77777777" w:rsidR="009F20B5" w:rsidRPr="009E7F8B" w:rsidRDefault="009F20B5" w:rsidP="009E7F8B">
            <w:pPr>
              <w:jc w:val="right"/>
              <w:rPr>
                <w:b/>
                <w:bCs/>
                <w:color w:val="000000"/>
              </w:rPr>
            </w:pPr>
            <w:r w:rsidRPr="009E7F8B">
              <w:rPr>
                <w:b/>
                <w:bCs/>
                <w:color w:val="000000"/>
              </w:rPr>
              <w:t>&lt;0.001</w:t>
            </w:r>
          </w:p>
        </w:tc>
        <w:tc>
          <w:tcPr>
            <w:tcW w:w="1416" w:type="dxa"/>
            <w:tcBorders>
              <w:top w:val="nil"/>
              <w:left w:val="nil"/>
              <w:right w:val="nil"/>
            </w:tcBorders>
            <w:shd w:val="clear" w:color="auto" w:fill="auto"/>
            <w:noWrap/>
            <w:vAlign w:val="bottom"/>
            <w:hideMark/>
          </w:tcPr>
          <w:p w14:paraId="29020096" w14:textId="79D76023" w:rsidR="009F20B5" w:rsidRPr="009E7F8B" w:rsidRDefault="009F20B5" w:rsidP="009E7F8B">
            <w:pPr>
              <w:jc w:val="right"/>
              <w:rPr>
                <w:color w:val="000000"/>
              </w:rPr>
            </w:pPr>
            <w:r w:rsidRPr="009E7F8B">
              <w:rPr>
                <w:color w:val="000000"/>
              </w:rPr>
              <w:t>-2.00</w:t>
            </w:r>
            <w:r w:rsidR="00A6737F">
              <w:rPr>
                <w:color w:val="000000"/>
              </w:rPr>
              <w:t>*10</w:t>
            </w:r>
            <w:r w:rsidR="00A6737F">
              <w:rPr>
                <w:color w:val="000000"/>
                <w:vertAlign w:val="superscript"/>
              </w:rPr>
              <w:t>-5</w:t>
            </w:r>
          </w:p>
        </w:tc>
        <w:tc>
          <w:tcPr>
            <w:tcW w:w="1116" w:type="dxa"/>
            <w:tcBorders>
              <w:top w:val="nil"/>
              <w:left w:val="nil"/>
              <w:right w:val="nil"/>
            </w:tcBorders>
            <w:shd w:val="clear" w:color="auto" w:fill="auto"/>
            <w:noWrap/>
            <w:vAlign w:val="bottom"/>
            <w:hideMark/>
          </w:tcPr>
          <w:p w14:paraId="4CDD5155" w14:textId="77777777" w:rsidR="009F20B5" w:rsidRPr="009E7F8B" w:rsidRDefault="009F20B5" w:rsidP="009E7F8B">
            <w:pPr>
              <w:jc w:val="right"/>
              <w:rPr>
                <w:color w:val="000000"/>
              </w:rPr>
            </w:pPr>
            <w:r w:rsidRPr="009E7F8B">
              <w:rPr>
                <w:color w:val="000000"/>
              </w:rPr>
              <w:t>11.137</w:t>
            </w:r>
          </w:p>
        </w:tc>
        <w:tc>
          <w:tcPr>
            <w:tcW w:w="1013" w:type="dxa"/>
            <w:tcBorders>
              <w:top w:val="nil"/>
              <w:left w:val="nil"/>
              <w:right w:val="nil"/>
            </w:tcBorders>
            <w:shd w:val="clear" w:color="auto" w:fill="auto"/>
            <w:noWrap/>
            <w:vAlign w:val="bottom"/>
            <w:hideMark/>
          </w:tcPr>
          <w:p w14:paraId="618617B9" w14:textId="77777777" w:rsidR="009F20B5" w:rsidRPr="009E7F8B" w:rsidRDefault="009F20B5" w:rsidP="009E7F8B">
            <w:pPr>
              <w:jc w:val="right"/>
              <w:rPr>
                <w:b/>
                <w:bCs/>
                <w:color w:val="000000"/>
              </w:rPr>
            </w:pPr>
            <w:r w:rsidRPr="009E7F8B">
              <w:rPr>
                <w:b/>
                <w:bCs/>
                <w:color w:val="000000"/>
              </w:rPr>
              <w:t>0.001</w:t>
            </w:r>
          </w:p>
        </w:tc>
        <w:tc>
          <w:tcPr>
            <w:tcW w:w="1416" w:type="dxa"/>
            <w:tcBorders>
              <w:top w:val="nil"/>
              <w:left w:val="nil"/>
              <w:right w:val="nil"/>
            </w:tcBorders>
            <w:shd w:val="clear" w:color="auto" w:fill="auto"/>
            <w:noWrap/>
            <w:vAlign w:val="bottom"/>
            <w:hideMark/>
          </w:tcPr>
          <w:p w14:paraId="7048F8FC" w14:textId="7DD509F5" w:rsidR="009F20B5" w:rsidRPr="009E7F8B" w:rsidRDefault="009F20B5" w:rsidP="009E7F8B">
            <w:pPr>
              <w:jc w:val="right"/>
              <w:rPr>
                <w:color w:val="000000"/>
              </w:rPr>
            </w:pPr>
            <w:r w:rsidRPr="009E7F8B">
              <w:rPr>
                <w:color w:val="000000"/>
              </w:rPr>
              <w:t>-3.36</w:t>
            </w:r>
            <w:r w:rsidR="00A6737F">
              <w:rPr>
                <w:color w:val="000000"/>
              </w:rPr>
              <w:t>*10</w:t>
            </w:r>
            <w:r w:rsidR="00A6737F">
              <w:rPr>
                <w:color w:val="000000"/>
                <w:vertAlign w:val="superscript"/>
              </w:rPr>
              <w:t>-4</w:t>
            </w:r>
          </w:p>
        </w:tc>
        <w:tc>
          <w:tcPr>
            <w:tcW w:w="1116" w:type="dxa"/>
            <w:tcBorders>
              <w:top w:val="nil"/>
              <w:left w:val="nil"/>
              <w:right w:val="nil"/>
            </w:tcBorders>
            <w:shd w:val="clear" w:color="auto" w:fill="auto"/>
            <w:noWrap/>
            <w:vAlign w:val="bottom"/>
            <w:hideMark/>
          </w:tcPr>
          <w:p w14:paraId="3A84C126" w14:textId="77777777" w:rsidR="009F20B5" w:rsidRPr="009E7F8B" w:rsidRDefault="009F20B5" w:rsidP="009E7F8B">
            <w:pPr>
              <w:jc w:val="right"/>
              <w:rPr>
                <w:color w:val="000000"/>
              </w:rPr>
            </w:pPr>
            <w:r w:rsidRPr="009E7F8B">
              <w:rPr>
                <w:color w:val="000000"/>
              </w:rPr>
              <w:t>5.022</w:t>
            </w:r>
          </w:p>
        </w:tc>
        <w:tc>
          <w:tcPr>
            <w:tcW w:w="1013" w:type="dxa"/>
            <w:tcBorders>
              <w:top w:val="nil"/>
              <w:left w:val="nil"/>
              <w:right w:val="nil"/>
            </w:tcBorders>
            <w:shd w:val="clear" w:color="auto" w:fill="auto"/>
            <w:noWrap/>
            <w:vAlign w:val="bottom"/>
            <w:hideMark/>
          </w:tcPr>
          <w:p w14:paraId="11F2B456" w14:textId="77777777" w:rsidR="009F20B5" w:rsidRPr="009E7F8B" w:rsidRDefault="009F20B5" w:rsidP="009E7F8B">
            <w:pPr>
              <w:jc w:val="right"/>
              <w:rPr>
                <w:b/>
                <w:bCs/>
                <w:color w:val="000000"/>
              </w:rPr>
            </w:pPr>
            <w:r w:rsidRPr="009E7F8B">
              <w:rPr>
                <w:b/>
                <w:bCs/>
                <w:color w:val="000000"/>
              </w:rPr>
              <w:t>0.025</w:t>
            </w:r>
          </w:p>
        </w:tc>
      </w:tr>
      <w:tr w:rsidR="009F20B5" w14:paraId="0E83AF91" w14:textId="77777777" w:rsidTr="00124EC9">
        <w:trPr>
          <w:trHeight w:val="320"/>
        </w:trPr>
        <w:tc>
          <w:tcPr>
            <w:tcW w:w="1980" w:type="dxa"/>
            <w:tcBorders>
              <w:top w:val="nil"/>
              <w:left w:val="nil"/>
              <w:bottom w:val="single" w:sz="4" w:space="0" w:color="auto"/>
              <w:right w:val="nil"/>
            </w:tcBorders>
            <w:shd w:val="clear" w:color="auto" w:fill="auto"/>
            <w:noWrap/>
            <w:vAlign w:val="bottom"/>
            <w:hideMark/>
          </w:tcPr>
          <w:p w14:paraId="52E04E5E" w14:textId="77777777" w:rsidR="009F20B5" w:rsidRPr="00C71098" w:rsidRDefault="009F20B5" w:rsidP="009E7F8B">
            <w:pPr>
              <w:rPr>
                <w:color w:val="000000"/>
              </w:rPr>
            </w:pPr>
            <w:r w:rsidRPr="00C71098">
              <w:rPr>
                <w:color w:val="000000"/>
              </w:rPr>
              <w:t>CO</w:t>
            </w:r>
            <w:r w:rsidRPr="00C71098">
              <w:rPr>
                <w:color w:val="000000"/>
                <w:vertAlign w:val="subscript"/>
              </w:rPr>
              <w:t>2</w:t>
            </w:r>
            <w:r w:rsidRPr="00C71098">
              <w:rPr>
                <w:color w:val="000000"/>
              </w:rPr>
              <w:t>*I*N</w:t>
            </w:r>
          </w:p>
        </w:tc>
        <w:tc>
          <w:tcPr>
            <w:tcW w:w="421" w:type="dxa"/>
            <w:tcBorders>
              <w:top w:val="nil"/>
              <w:left w:val="nil"/>
              <w:bottom w:val="single" w:sz="4" w:space="0" w:color="auto"/>
              <w:right w:val="nil"/>
            </w:tcBorders>
            <w:shd w:val="clear" w:color="auto" w:fill="auto"/>
            <w:noWrap/>
            <w:vAlign w:val="bottom"/>
            <w:hideMark/>
          </w:tcPr>
          <w:p w14:paraId="022B4E75" w14:textId="77777777" w:rsidR="009F20B5" w:rsidRPr="00C71098" w:rsidRDefault="009F20B5" w:rsidP="009E7F8B">
            <w:pPr>
              <w:jc w:val="right"/>
              <w:rPr>
                <w:color w:val="000000"/>
              </w:rPr>
            </w:pPr>
            <w:r w:rsidRPr="00C71098">
              <w:rPr>
                <w:color w:val="000000"/>
              </w:rPr>
              <w:t>1</w:t>
            </w:r>
          </w:p>
        </w:tc>
        <w:tc>
          <w:tcPr>
            <w:tcW w:w="1300" w:type="dxa"/>
            <w:tcBorders>
              <w:top w:val="nil"/>
              <w:left w:val="nil"/>
              <w:bottom w:val="single" w:sz="4" w:space="0" w:color="auto"/>
              <w:right w:val="nil"/>
            </w:tcBorders>
            <w:shd w:val="clear" w:color="auto" w:fill="auto"/>
            <w:noWrap/>
            <w:vAlign w:val="bottom"/>
            <w:hideMark/>
          </w:tcPr>
          <w:p w14:paraId="526D9DF8" w14:textId="198A3017" w:rsidR="009F20B5" w:rsidRPr="009E7F8B" w:rsidRDefault="009F20B5" w:rsidP="009E7F8B">
            <w:pPr>
              <w:jc w:val="right"/>
              <w:rPr>
                <w:color w:val="000000"/>
              </w:rPr>
            </w:pPr>
            <w:r w:rsidRPr="009E7F8B">
              <w:rPr>
                <w:color w:val="000000"/>
              </w:rPr>
              <w:t>-3.23</w:t>
            </w:r>
            <w:r w:rsidR="00A6737F">
              <w:rPr>
                <w:color w:val="000000"/>
              </w:rPr>
              <w:t>*10</w:t>
            </w:r>
            <w:r w:rsidR="00A6737F">
              <w:rPr>
                <w:color w:val="000000"/>
                <w:vertAlign w:val="superscript"/>
              </w:rPr>
              <w:t>-4</w:t>
            </w:r>
          </w:p>
        </w:tc>
        <w:tc>
          <w:tcPr>
            <w:tcW w:w="1116" w:type="dxa"/>
            <w:tcBorders>
              <w:top w:val="nil"/>
              <w:left w:val="nil"/>
              <w:bottom w:val="single" w:sz="4" w:space="0" w:color="auto"/>
              <w:right w:val="nil"/>
            </w:tcBorders>
            <w:shd w:val="clear" w:color="auto" w:fill="auto"/>
            <w:noWrap/>
            <w:vAlign w:val="bottom"/>
            <w:hideMark/>
          </w:tcPr>
          <w:p w14:paraId="5252072A" w14:textId="77777777" w:rsidR="009F20B5" w:rsidRPr="009E7F8B" w:rsidRDefault="009F20B5" w:rsidP="009E7F8B">
            <w:pPr>
              <w:jc w:val="right"/>
              <w:rPr>
                <w:color w:val="000000"/>
              </w:rPr>
            </w:pPr>
            <w:r w:rsidRPr="009E7F8B">
              <w:rPr>
                <w:color w:val="000000"/>
              </w:rPr>
              <w:t>0.489</w:t>
            </w:r>
          </w:p>
        </w:tc>
        <w:tc>
          <w:tcPr>
            <w:tcW w:w="1013" w:type="dxa"/>
            <w:tcBorders>
              <w:top w:val="nil"/>
              <w:left w:val="nil"/>
              <w:bottom w:val="single" w:sz="4" w:space="0" w:color="auto"/>
              <w:right w:val="nil"/>
            </w:tcBorders>
            <w:shd w:val="clear" w:color="auto" w:fill="auto"/>
            <w:noWrap/>
            <w:vAlign w:val="bottom"/>
            <w:hideMark/>
          </w:tcPr>
          <w:p w14:paraId="2FE9BF75" w14:textId="77777777" w:rsidR="009F20B5" w:rsidRPr="009E7F8B" w:rsidRDefault="009F20B5" w:rsidP="009E7F8B">
            <w:pPr>
              <w:jc w:val="right"/>
              <w:rPr>
                <w:color w:val="000000"/>
              </w:rPr>
            </w:pPr>
            <w:r w:rsidRPr="009E7F8B">
              <w:rPr>
                <w:color w:val="000000"/>
              </w:rPr>
              <w:t>0.484</w:t>
            </w:r>
          </w:p>
        </w:tc>
        <w:tc>
          <w:tcPr>
            <w:tcW w:w="1416" w:type="dxa"/>
            <w:tcBorders>
              <w:top w:val="nil"/>
              <w:left w:val="nil"/>
              <w:bottom w:val="single" w:sz="4" w:space="0" w:color="auto"/>
              <w:right w:val="nil"/>
            </w:tcBorders>
            <w:shd w:val="clear" w:color="auto" w:fill="auto"/>
            <w:noWrap/>
            <w:vAlign w:val="bottom"/>
            <w:hideMark/>
          </w:tcPr>
          <w:p w14:paraId="3562C63E" w14:textId="29F2BDE9" w:rsidR="009F20B5" w:rsidRPr="009E7F8B" w:rsidRDefault="009F20B5" w:rsidP="009E7F8B">
            <w:pPr>
              <w:jc w:val="right"/>
              <w:rPr>
                <w:color w:val="000000"/>
              </w:rPr>
            </w:pPr>
            <w:r w:rsidRPr="009E7F8B">
              <w:rPr>
                <w:color w:val="000000"/>
              </w:rPr>
              <w:t>-2.59</w:t>
            </w:r>
            <w:r w:rsidR="00A6737F">
              <w:rPr>
                <w:color w:val="000000"/>
              </w:rPr>
              <w:t>*10</w:t>
            </w:r>
            <w:r w:rsidR="00A6737F">
              <w:rPr>
                <w:color w:val="000000"/>
                <w:vertAlign w:val="superscript"/>
              </w:rPr>
              <w:t>-6</w:t>
            </w:r>
          </w:p>
        </w:tc>
        <w:tc>
          <w:tcPr>
            <w:tcW w:w="1116" w:type="dxa"/>
            <w:tcBorders>
              <w:top w:val="nil"/>
              <w:left w:val="nil"/>
              <w:bottom w:val="single" w:sz="4" w:space="0" w:color="auto"/>
              <w:right w:val="nil"/>
            </w:tcBorders>
            <w:shd w:val="clear" w:color="auto" w:fill="auto"/>
            <w:noWrap/>
            <w:vAlign w:val="bottom"/>
            <w:hideMark/>
          </w:tcPr>
          <w:p w14:paraId="295C1117" w14:textId="77777777" w:rsidR="009F20B5" w:rsidRPr="009E7F8B" w:rsidRDefault="009F20B5" w:rsidP="009E7F8B">
            <w:pPr>
              <w:jc w:val="right"/>
              <w:rPr>
                <w:color w:val="000000"/>
              </w:rPr>
            </w:pPr>
            <w:r w:rsidRPr="009E7F8B">
              <w:rPr>
                <w:color w:val="000000"/>
              </w:rPr>
              <w:t>0.041</w:t>
            </w:r>
          </w:p>
        </w:tc>
        <w:tc>
          <w:tcPr>
            <w:tcW w:w="1013" w:type="dxa"/>
            <w:tcBorders>
              <w:top w:val="nil"/>
              <w:left w:val="nil"/>
              <w:bottom w:val="single" w:sz="4" w:space="0" w:color="auto"/>
              <w:right w:val="nil"/>
            </w:tcBorders>
            <w:shd w:val="clear" w:color="auto" w:fill="auto"/>
            <w:noWrap/>
            <w:vAlign w:val="bottom"/>
            <w:hideMark/>
          </w:tcPr>
          <w:p w14:paraId="4C086DA8" w14:textId="77777777" w:rsidR="009F20B5" w:rsidRPr="009E7F8B" w:rsidRDefault="009F20B5" w:rsidP="009E7F8B">
            <w:pPr>
              <w:jc w:val="right"/>
              <w:rPr>
                <w:color w:val="000000"/>
              </w:rPr>
            </w:pPr>
            <w:r w:rsidRPr="009E7F8B">
              <w:rPr>
                <w:color w:val="000000"/>
              </w:rPr>
              <w:t>0.839</w:t>
            </w:r>
          </w:p>
        </w:tc>
        <w:tc>
          <w:tcPr>
            <w:tcW w:w="1416" w:type="dxa"/>
            <w:tcBorders>
              <w:top w:val="nil"/>
              <w:left w:val="nil"/>
              <w:bottom w:val="single" w:sz="4" w:space="0" w:color="auto"/>
              <w:right w:val="nil"/>
            </w:tcBorders>
            <w:shd w:val="clear" w:color="auto" w:fill="auto"/>
            <w:noWrap/>
            <w:vAlign w:val="bottom"/>
            <w:hideMark/>
          </w:tcPr>
          <w:p w14:paraId="7A6398C0" w14:textId="24B3978E" w:rsidR="009F20B5" w:rsidRPr="009E7F8B" w:rsidRDefault="009F20B5" w:rsidP="009E7F8B">
            <w:pPr>
              <w:jc w:val="right"/>
              <w:rPr>
                <w:color w:val="000000"/>
              </w:rPr>
            </w:pPr>
            <w:r w:rsidRPr="009E7F8B">
              <w:rPr>
                <w:color w:val="000000"/>
              </w:rPr>
              <w:t>1.15</w:t>
            </w:r>
            <w:r w:rsidR="00A6737F">
              <w:rPr>
                <w:color w:val="000000"/>
              </w:rPr>
              <w:t>*10</w:t>
            </w:r>
            <w:r w:rsidR="00A6737F">
              <w:rPr>
                <w:color w:val="000000"/>
                <w:vertAlign w:val="superscript"/>
              </w:rPr>
              <w:t>-4</w:t>
            </w:r>
          </w:p>
        </w:tc>
        <w:tc>
          <w:tcPr>
            <w:tcW w:w="1116" w:type="dxa"/>
            <w:tcBorders>
              <w:top w:val="nil"/>
              <w:left w:val="nil"/>
              <w:bottom w:val="single" w:sz="4" w:space="0" w:color="auto"/>
              <w:right w:val="nil"/>
            </w:tcBorders>
            <w:shd w:val="clear" w:color="auto" w:fill="auto"/>
            <w:noWrap/>
            <w:vAlign w:val="bottom"/>
            <w:hideMark/>
          </w:tcPr>
          <w:p w14:paraId="59E7EBF8" w14:textId="77777777" w:rsidR="009F20B5" w:rsidRPr="009E7F8B" w:rsidRDefault="009F20B5" w:rsidP="009E7F8B">
            <w:pPr>
              <w:jc w:val="right"/>
              <w:rPr>
                <w:color w:val="000000"/>
              </w:rPr>
            </w:pPr>
            <w:r w:rsidRPr="009E7F8B">
              <w:rPr>
                <w:color w:val="000000"/>
              </w:rPr>
              <w:t>0.208</w:t>
            </w:r>
          </w:p>
        </w:tc>
        <w:tc>
          <w:tcPr>
            <w:tcW w:w="1013" w:type="dxa"/>
            <w:tcBorders>
              <w:top w:val="nil"/>
              <w:left w:val="nil"/>
              <w:bottom w:val="single" w:sz="4" w:space="0" w:color="auto"/>
              <w:right w:val="nil"/>
            </w:tcBorders>
            <w:shd w:val="clear" w:color="auto" w:fill="auto"/>
            <w:noWrap/>
            <w:vAlign w:val="bottom"/>
            <w:hideMark/>
          </w:tcPr>
          <w:p w14:paraId="31546A6D" w14:textId="77777777" w:rsidR="009F20B5" w:rsidRPr="009E7F8B" w:rsidRDefault="009F20B5" w:rsidP="009E7F8B">
            <w:pPr>
              <w:jc w:val="right"/>
              <w:rPr>
                <w:color w:val="000000"/>
              </w:rPr>
            </w:pPr>
            <w:r w:rsidRPr="009E7F8B">
              <w:rPr>
                <w:color w:val="000000"/>
              </w:rPr>
              <w:t>0.649</w:t>
            </w:r>
          </w:p>
        </w:tc>
      </w:tr>
      <w:tr w:rsidR="009F20B5" w14:paraId="2D6284E9" w14:textId="77777777" w:rsidTr="00124EC9">
        <w:trPr>
          <w:trHeight w:val="320"/>
        </w:trPr>
        <w:tc>
          <w:tcPr>
            <w:tcW w:w="1980" w:type="dxa"/>
            <w:tcBorders>
              <w:top w:val="single" w:sz="4" w:space="0" w:color="auto"/>
              <w:left w:val="nil"/>
              <w:bottom w:val="nil"/>
              <w:right w:val="nil"/>
            </w:tcBorders>
            <w:shd w:val="clear" w:color="auto" w:fill="auto"/>
            <w:noWrap/>
            <w:vAlign w:val="bottom"/>
          </w:tcPr>
          <w:p w14:paraId="6CF30A97" w14:textId="77777777" w:rsidR="009F20B5" w:rsidRPr="00C71098" w:rsidRDefault="009F20B5" w:rsidP="005165DF">
            <w:pPr>
              <w:rPr>
                <w:color w:val="000000"/>
              </w:rPr>
            </w:pPr>
          </w:p>
        </w:tc>
        <w:tc>
          <w:tcPr>
            <w:tcW w:w="421" w:type="dxa"/>
            <w:tcBorders>
              <w:top w:val="single" w:sz="4" w:space="0" w:color="auto"/>
              <w:left w:val="nil"/>
              <w:bottom w:val="nil"/>
              <w:right w:val="nil"/>
            </w:tcBorders>
            <w:shd w:val="clear" w:color="auto" w:fill="auto"/>
            <w:noWrap/>
            <w:vAlign w:val="bottom"/>
          </w:tcPr>
          <w:p w14:paraId="42EA368B" w14:textId="77777777" w:rsidR="009F20B5" w:rsidRPr="00C71098" w:rsidRDefault="009F20B5" w:rsidP="005165DF">
            <w:pPr>
              <w:jc w:val="right"/>
              <w:rPr>
                <w:color w:val="000000"/>
              </w:rPr>
            </w:pPr>
          </w:p>
        </w:tc>
        <w:tc>
          <w:tcPr>
            <w:tcW w:w="1300" w:type="dxa"/>
            <w:tcBorders>
              <w:top w:val="single" w:sz="4" w:space="0" w:color="auto"/>
              <w:left w:val="nil"/>
              <w:bottom w:val="nil"/>
              <w:right w:val="nil"/>
            </w:tcBorders>
            <w:shd w:val="clear" w:color="auto" w:fill="auto"/>
            <w:noWrap/>
            <w:vAlign w:val="bottom"/>
          </w:tcPr>
          <w:p w14:paraId="2E3B5DB8" w14:textId="77777777" w:rsidR="009F20B5" w:rsidRPr="00C71098" w:rsidRDefault="009F20B5" w:rsidP="005165DF">
            <w:pPr>
              <w:jc w:val="right"/>
              <w:rPr>
                <w:color w:val="000000"/>
              </w:rPr>
            </w:pPr>
          </w:p>
        </w:tc>
        <w:tc>
          <w:tcPr>
            <w:tcW w:w="1116" w:type="dxa"/>
            <w:tcBorders>
              <w:top w:val="single" w:sz="4" w:space="0" w:color="auto"/>
              <w:left w:val="nil"/>
              <w:bottom w:val="nil"/>
              <w:right w:val="nil"/>
            </w:tcBorders>
            <w:shd w:val="clear" w:color="auto" w:fill="auto"/>
            <w:noWrap/>
            <w:vAlign w:val="bottom"/>
          </w:tcPr>
          <w:p w14:paraId="368732E9" w14:textId="77777777" w:rsidR="009F20B5" w:rsidRPr="00C71098" w:rsidRDefault="009F20B5" w:rsidP="005165DF">
            <w:pPr>
              <w:jc w:val="right"/>
              <w:rPr>
                <w:color w:val="000000"/>
              </w:rPr>
            </w:pPr>
          </w:p>
        </w:tc>
        <w:tc>
          <w:tcPr>
            <w:tcW w:w="1013" w:type="dxa"/>
            <w:tcBorders>
              <w:top w:val="single" w:sz="4" w:space="0" w:color="auto"/>
              <w:left w:val="nil"/>
              <w:bottom w:val="nil"/>
              <w:right w:val="nil"/>
            </w:tcBorders>
            <w:shd w:val="clear" w:color="auto" w:fill="auto"/>
            <w:noWrap/>
            <w:vAlign w:val="bottom"/>
          </w:tcPr>
          <w:p w14:paraId="7BB8F107" w14:textId="77777777" w:rsidR="009F20B5" w:rsidRPr="00C71098" w:rsidRDefault="009F20B5" w:rsidP="005165DF">
            <w:pPr>
              <w:jc w:val="right"/>
              <w:rPr>
                <w:color w:val="000000"/>
              </w:rPr>
            </w:pPr>
          </w:p>
        </w:tc>
        <w:tc>
          <w:tcPr>
            <w:tcW w:w="1416" w:type="dxa"/>
            <w:tcBorders>
              <w:top w:val="single" w:sz="4" w:space="0" w:color="auto"/>
              <w:left w:val="nil"/>
              <w:bottom w:val="nil"/>
              <w:right w:val="nil"/>
            </w:tcBorders>
            <w:shd w:val="clear" w:color="auto" w:fill="auto"/>
            <w:noWrap/>
            <w:vAlign w:val="bottom"/>
          </w:tcPr>
          <w:p w14:paraId="01039853" w14:textId="77777777" w:rsidR="009F20B5" w:rsidRPr="00C71098" w:rsidRDefault="009F20B5" w:rsidP="005165DF">
            <w:pPr>
              <w:jc w:val="right"/>
              <w:rPr>
                <w:color w:val="000000"/>
              </w:rPr>
            </w:pPr>
          </w:p>
        </w:tc>
        <w:tc>
          <w:tcPr>
            <w:tcW w:w="1116" w:type="dxa"/>
            <w:tcBorders>
              <w:top w:val="single" w:sz="4" w:space="0" w:color="auto"/>
              <w:left w:val="nil"/>
              <w:bottom w:val="nil"/>
              <w:right w:val="nil"/>
            </w:tcBorders>
            <w:shd w:val="clear" w:color="auto" w:fill="auto"/>
            <w:noWrap/>
            <w:vAlign w:val="bottom"/>
          </w:tcPr>
          <w:p w14:paraId="01F76885" w14:textId="77777777" w:rsidR="009F20B5" w:rsidRPr="00C71098" w:rsidRDefault="009F20B5" w:rsidP="005165DF">
            <w:pPr>
              <w:jc w:val="right"/>
              <w:rPr>
                <w:color w:val="000000"/>
              </w:rPr>
            </w:pPr>
          </w:p>
        </w:tc>
        <w:tc>
          <w:tcPr>
            <w:tcW w:w="1013" w:type="dxa"/>
            <w:tcBorders>
              <w:top w:val="single" w:sz="4" w:space="0" w:color="auto"/>
              <w:left w:val="nil"/>
              <w:bottom w:val="nil"/>
              <w:right w:val="nil"/>
            </w:tcBorders>
            <w:shd w:val="clear" w:color="auto" w:fill="auto"/>
            <w:noWrap/>
            <w:vAlign w:val="bottom"/>
          </w:tcPr>
          <w:p w14:paraId="0B716AEC" w14:textId="77777777" w:rsidR="009F20B5" w:rsidRPr="00C71098" w:rsidRDefault="009F20B5" w:rsidP="005165DF">
            <w:pPr>
              <w:jc w:val="right"/>
              <w:rPr>
                <w:color w:val="000000"/>
              </w:rPr>
            </w:pPr>
          </w:p>
        </w:tc>
        <w:tc>
          <w:tcPr>
            <w:tcW w:w="1416" w:type="dxa"/>
            <w:tcBorders>
              <w:top w:val="single" w:sz="4" w:space="0" w:color="auto"/>
              <w:left w:val="nil"/>
              <w:bottom w:val="nil"/>
              <w:right w:val="nil"/>
            </w:tcBorders>
            <w:shd w:val="clear" w:color="auto" w:fill="auto"/>
            <w:noWrap/>
            <w:vAlign w:val="bottom"/>
          </w:tcPr>
          <w:p w14:paraId="191F8BFB" w14:textId="77777777" w:rsidR="009F20B5" w:rsidRPr="00C71098" w:rsidRDefault="009F20B5" w:rsidP="005165DF">
            <w:pPr>
              <w:jc w:val="right"/>
              <w:rPr>
                <w:color w:val="000000"/>
              </w:rPr>
            </w:pPr>
          </w:p>
        </w:tc>
        <w:tc>
          <w:tcPr>
            <w:tcW w:w="1116" w:type="dxa"/>
            <w:tcBorders>
              <w:top w:val="single" w:sz="4" w:space="0" w:color="auto"/>
              <w:left w:val="nil"/>
              <w:bottom w:val="nil"/>
              <w:right w:val="nil"/>
            </w:tcBorders>
            <w:shd w:val="clear" w:color="auto" w:fill="auto"/>
            <w:noWrap/>
            <w:vAlign w:val="bottom"/>
          </w:tcPr>
          <w:p w14:paraId="6A49D5C6" w14:textId="77777777" w:rsidR="009F20B5" w:rsidRPr="00C71098" w:rsidRDefault="009F20B5" w:rsidP="005165DF">
            <w:pPr>
              <w:jc w:val="right"/>
              <w:rPr>
                <w:color w:val="000000"/>
              </w:rPr>
            </w:pPr>
          </w:p>
        </w:tc>
        <w:tc>
          <w:tcPr>
            <w:tcW w:w="1013" w:type="dxa"/>
            <w:tcBorders>
              <w:top w:val="single" w:sz="4" w:space="0" w:color="auto"/>
              <w:left w:val="nil"/>
              <w:bottom w:val="nil"/>
              <w:right w:val="nil"/>
            </w:tcBorders>
            <w:shd w:val="clear" w:color="auto" w:fill="auto"/>
            <w:noWrap/>
            <w:vAlign w:val="bottom"/>
          </w:tcPr>
          <w:p w14:paraId="2D9AF981" w14:textId="77777777" w:rsidR="009F20B5" w:rsidRPr="00C71098" w:rsidRDefault="009F20B5" w:rsidP="005165DF">
            <w:pPr>
              <w:jc w:val="right"/>
              <w:rPr>
                <w:color w:val="000000"/>
              </w:rPr>
            </w:pPr>
          </w:p>
        </w:tc>
      </w:tr>
      <w:tr w:rsidR="009F20B5" w14:paraId="0AEC6625" w14:textId="77777777" w:rsidTr="00124EC9">
        <w:trPr>
          <w:trHeight w:val="320"/>
        </w:trPr>
        <w:tc>
          <w:tcPr>
            <w:tcW w:w="1980" w:type="dxa"/>
            <w:tcBorders>
              <w:top w:val="nil"/>
              <w:left w:val="nil"/>
              <w:bottom w:val="single" w:sz="4" w:space="0" w:color="auto"/>
              <w:right w:val="nil"/>
            </w:tcBorders>
            <w:shd w:val="clear" w:color="auto" w:fill="auto"/>
            <w:noWrap/>
            <w:vAlign w:val="bottom"/>
          </w:tcPr>
          <w:p w14:paraId="37919737" w14:textId="77777777" w:rsidR="009F20B5" w:rsidRPr="00C71098" w:rsidRDefault="009F20B5" w:rsidP="005165DF">
            <w:pPr>
              <w:rPr>
                <w:color w:val="000000"/>
              </w:rPr>
            </w:pPr>
          </w:p>
        </w:tc>
        <w:tc>
          <w:tcPr>
            <w:tcW w:w="421" w:type="dxa"/>
            <w:tcBorders>
              <w:top w:val="nil"/>
              <w:left w:val="nil"/>
              <w:bottom w:val="single" w:sz="4" w:space="0" w:color="auto"/>
              <w:right w:val="nil"/>
            </w:tcBorders>
            <w:shd w:val="clear" w:color="auto" w:fill="auto"/>
            <w:noWrap/>
            <w:vAlign w:val="bottom"/>
          </w:tcPr>
          <w:p w14:paraId="6762F823" w14:textId="77777777" w:rsidR="009F20B5" w:rsidRPr="00C71098" w:rsidRDefault="009F20B5" w:rsidP="005165DF">
            <w:pPr>
              <w:jc w:val="right"/>
              <w:rPr>
                <w:color w:val="000000"/>
              </w:rPr>
            </w:pPr>
          </w:p>
        </w:tc>
        <w:tc>
          <w:tcPr>
            <w:tcW w:w="3429" w:type="dxa"/>
            <w:gridSpan w:val="3"/>
            <w:tcBorders>
              <w:top w:val="nil"/>
              <w:left w:val="nil"/>
              <w:bottom w:val="single" w:sz="4" w:space="0" w:color="auto"/>
              <w:right w:val="nil"/>
            </w:tcBorders>
            <w:shd w:val="clear" w:color="auto" w:fill="auto"/>
            <w:noWrap/>
            <w:vAlign w:val="bottom"/>
          </w:tcPr>
          <w:p w14:paraId="5AD64AC7" w14:textId="77777777" w:rsidR="009F20B5" w:rsidRPr="00215BF0" w:rsidRDefault="009F20B5" w:rsidP="005165DF">
            <w:pPr>
              <w:rPr>
                <w:b/>
                <w:bCs/>
                <w:color w:val="000000"/>
              </w:rPr>
            </w:pPr>
            <w:r w:rsidRPr="00215BF0">
              <w:rPr>
                <w:b/>
                <w:bCs/>
                <w:i/>
                <w:iCs/>
                <w:color w:val="000000"/>
              </w:rPr>
              <w:t>Chl</w:t>
            </w:r>
            <w:r w:rsidRPr="00215BF0">
              <w:rPr>
                <w:b/>
                <w:bCs/>
                <w:color w:val="000000"/>
                <w:vertAlign w:val="subscript"/>
              </w:rPr>
              <w:t>area</w:t>
            </w:r>
          </w:p>
        </w:tc>
        <w:tc>
          <w:tcPr>
            <w:tcW w:w="1416" w:type="dxa"/>
            <w:tcBorders>
              <w:top w:val="nil"/>
              <w:left w:val="nil"/>
              <w:bottom w:val="nil"/>
              <w:right w:val="nil"/>
            </w:tcBorders>
            <w:shd w:val="clear" w:color="auto" w:fill="auto"/>
            <w:noWrap/>
            <w:vAlign w:val="bottom"/>
          </w:tcPr>
          <w:p w14:paraId="69FF9BFE" w14:textId="77777777" w:rsidR="009F20B5" w:rsidRPr="00C71098" w:rsidRDefault="009F20B5" w:rsidP="005165DF">
            <w:pPr>
              <w:jc w:val="right"/>
              <w:rPr>
                <w:color w:val="000000"/>
              </w:rPr>
            </w:pPr>
          </w:p>
        </w:tc>
        <w:tc>
          <w:tcPr>
            <w:tcW w:w="1116" w:type="dxa"/>
            <w:tcBorders>
              <w:top w:val="nil"/>
              <w:left w:val="nil"/>
              <w:bottom w:val="nil"/>
              <w:right w:val="nil"/>
            </w:tcBorders>
            <w:shd w:val="clear" w:color="auto" w:fill="auto"/>
            <w:noWrap/>
            <w:vAlign w:val="bottom"/>
          </w:tcPr>
          <w:p w14:paraId="0E10481A" w14:textId="77777777" w:rsidR="009F20B5" w:rsidRPr="00C71098" w:rsidRDefault="009F20B5" w:rsidP="005165DF">
            <w:pPr>
              <w:jc w:val="right"/>
              <w:rPr>
                <w:color w:val="000000"/>
              </w:rPr>
            </w:pPr>
          </w:p>
        </w:tc>
        <w:tc>
          <w:tcPr>
            <w:tcW w:w="1013" w:type="dxa"/>
            <w:tcBorders>
              <w:top w:val="nil"/>
              <w:left w:val="nil"/>
              <w:bottom w:val="nil"/>
              <w:right w:val="nil"/>
            </w:tcBorders>
            <w:shd w:val="clear" w:color="auto" w:fill="auto"/>
            <w:noWrap/>
            <w:vAlign w:val="bottom"/>
          </w:tcPr>
          <w:p w14:paraId="21AAC558" w14:textId="77777777" w:rsidR="009F20B5" w:rsidRPr="00C71098" w:rsidRDefault="009F20B5" w:rsidP="005165DF">
            <w:pPr>
              <w:jc w:val="right"/>
              <w:rPr>
                <w:color w:val="000000"/>
              </w:rPr>
            </w:pPr>
          </w:p>
        </w:tc>
        <w:tc>
          <w:tcPr>
            <w:tcW w:w="1416" w:type="dxa"/>
            <w:tcBorders>
              <w:top w:val="nil"/>
              <w:left w:val="nil"/>
              <w:bottom w:val="nil"/>
              <w:right w:val="nil"/>
            </w:tcBorders>
            <w:shd w:val="clear" w:color="auto" w:fill="auto"/>
            <w:noWrap/>
            <w:vAlign w:val="bottom"/>
          </w:tcPr>
          <w:p w14:paraId="2F6187C7" w14:textId="77777777" w:rsidR="009F20B5" w:rsidRPr="00C71098" w:rsidRDefault="009F20B5" w:rsidP="005165DF">
            <w:pPr>
              <w:jc w:val="right"/>
              <w:rPr>
                <w:color w:val="000000"/>
              </w:rPr>
            </w:pPr>
          </w:p>
        </w:tc>
        <w:tc>
          <w:tcPr>
            <w:tcW w:w="1116" w:type="dxa"/>
            <w:tcBorders>
              <w:top w:val="nil"/>
              <w:left w:val="nil"/>
              <w:bottom w:val="nil"/>
              <w:right w:val="nil"/>
            </w:tcBorders>
            <w:shd w:val="clear" w:color="auto" w:fill="auto"/>
            <w:noWrap/>
            <w:vAlign w:val="bottom"/>
          </w:tcPr>
          <w:p w14:paraId="4BA2A9B8" w14:textId="77777777" w:rsidR="009F20B5" w:rsidRPr="00C71098" w:rsidRDefault="009F20B5" w:rsidP="005165DF">
            <w:pPr>
              <w:jc w:val="right"/>
              <w:rPr>
                <w:color w:val="000000"/>
              </w:rPr>
            </w:pPr>
          </w:p>
        </w:tc>
        <w:tc>
          <w:tcPr>
            <w:tcW w:w="1013" w:type="dxa"/>
            <w:tcBorders>
              <w:top w:val="nil"/>
              <w:left w:val="nil"/>
              <w:bottom w:val="nil"/>
              <w:right w:val="nil"/>
            </w:tcBorders>
            <w:shd w:val="clear" w:color="auto" w:fill="auto"/>
            <w:noWrap/>
            <w:vAlign w:val="bottom"/>
          </w:tcPr>
          <w:p w14:paraId="3A55DC2C" w14:textId="77777777" w:rsidR="009F20B5" w:rsidRPr="00C71098" w:rsidRDefault="009F20B5" w:rsidP="005165DF">
            <w:pPr>
              <w:jc w:val="right"/>
              <w:rPr>
                <w:color w:val="000000"/>
              </w:rPr>
            </w:pPr>
          </w:p>
        </w:tc>
      </w:tr>
      <w:tr w:rsidR="009F20B5" w14:paraId="0806006D" w14:textId="77777777" w:rsidTr="00124EC9">
        <w:trPr>
          <w:trHeight w:val="320"/>
        </w:trPr>
        <w:tc>
          <w:tcPr>
            <w:tcW w:w="1980" w:type="dxa"/>
            <w:tcBorders>
              <w:top w:val="single" w:sz="4" w:space="0" w:color="auto"/>
              <w:left w:val="nil"/>
              <w:bottom w:val="single" w:sz="4" w:space="0" w:color="auto"/>
              <w:right w:val="nil"/>
            </w:tcBorders>
            <w:shd w:val="clear" w:color="auto" w:fill="auto"/>
            <w:noWrap/>
            <w:vAlign w:val="bottom"/>
          </w:tcPr>
          <w:p w14:paraId="2A174AF8" w14:textId="77777777" w:rsidR="009F20B5" w:rsidRPr="00C71098" w:rsidRDefault="009F20B5" w:rsidP="005165DF">
            <w:pPr>
              <w:rPr>
                <w:color w:val="000000"/>
              </w:rPr>
            </w:pPr>
          </w:p>
        </w:tc>
        <w:tc>
          <w:tcPr>
            <w:tcW w:w="421" w:type="dxa"/>
            <w:tcBorders>
              <w:top w:val="single" w:sz="4" w:space="0" w:color="auto"/>
              <w:left w:val="nil"/>
              <w:bottom w:val="single" w:sz="4" w:space="0" w:color="auto"/>
              <w:right w:val="nil"/>
            </w:tcBorders>
            <w:shd w:val="clear" w:color="auto" w:fill="auto"/>
            <w:noWrap/>
            <w:vAlign w:val="bottom"/>
          </w:tcPr>
          <w:p w14:paraId="5AA3E867" w14:textId="77777777" w:rsidR="009F20B5" w:rsidRPr="00C71098" w:rsidRDefault="009F20B5" w:rsidP="005D0864">
            <w:pPr>
              <w:jc w:val="right"/>
              <w:rPr>
                <w:color w:val="000000"/>
              </w:rPr>
            </w:pPr>
            <w:r>
              <w:rPr>
                <w:color w:val="000000"/>
              </w:rPr>
              <w:t>df</w:t>
            </w:r>
          </w:p>
        </w:tc>
        <w:tc>
          <w:tcPr>
            <w:tcW w:w="1300" w:type="dxa"/>
            <w:tcBorders>
              <w:top w:val="single" w:sz="4" w:space="0" w:color="auto"/>
              <w:left w:val="nil"/>
              <w:bottom w:val="single" w:sz="4" w:space="0" w:color="auto"/>
              <w:right w:val="nil"/>
            </w:tcBorders>
            <w:shd w:val="clear" w:color="auto" w:fill="auto"/>
            <w:noWrap/>
            <w:vAlign w:val="bottom"/>
          </w:tcPr>
          <w:p w14:paraId="5D17AF3A" w14:textId="77777777" w:rsidR="009F20B5" w:rsidRPr="00C71098" w:rsidRDefault="009F20B5" w:rsidP="005D0864">
            <w:pPr>
              <w:jc w:val="right"/>
              <w:rPr>
                <w:color w:val="000000"/>
              </w:rPr>
            </w:pPr>
            <w:r>
              <w:rPr>
                <w:color w:val="000000"/>
              </w:rPr>
              <w:t>Coefficient</w:t>
            </w:r>
          </w:p>
        </w:tc>
        <w:tc>
          <w:tcPr>
            <w:tcW w:w="1116" w:type="dxa"/>
            <w:tcBorders>
              <w:top w:val="single" w:sz="4" w:space="0" w:color="auto"/>
              <w:left w:val="nil"/>
              <w:bottom w:val="single" w:sz="4" w:space="0" w:color="auto"/>
              <w:right w:val="nil"/>
            </w:tcBorders>
            <w:shd w:val="clear" w:color="auto" w:fill="auto"/>
            <w:noWrap/>
            <w:vAlign w:val="bottom"/>
          </w:tcPr>
          <w:p w14:paraId="70AA2EEA" w14:textId="77777777" w:rsidR="009F20B5" w:rsidRPr="00C71098" w:rsidRDefault="009F20B5" w:rsidP="005D0864">
            <w:pPr>
              <w:jc w:val="right"/>
              <w:rPr>
                <w:color w:val="000000"/>
              </w:rPr>
            </w:pPr>
            <w:r>
              <w:rPr>
                <w:i/>
                <w:iCs/>
                <w:color w:val="000000"/>
                <w:lang w:val="el-GR"/>
              </w:rPr>
              <w:t>χ</w:t>
            </w:r>
            <w:r w:rsidRPr="0005043C">
              <w:rPr>
                <w:color w:val="000000"/>
                <w:vertAlign w:val="superscript"/>
                <w:lang w:val="el-GR"/>
              </w:rPr>
              <w:t>2</w:t>
            </w:r>
          </w:p>
        </w:tc>
        <w:tc>
          <w:tcPr>
            <w:tcW w:w="1013" w:type="dxa"/>
            <w:tcBorders>
              <w:top w:val="single" w:sz="4" w:space="0" w:color="auto"/>
              <w:left w:val="nil"/>
              <w:bottom w:val="single" w:sz="4" w:space="0" w:color="auto"/>
              <w:right w:val="nil"/>
            </w:tcBorders>
            <w:shd w:val="clear" w:color="auto" w:fill="auto"/>
            <w:noWrap/>
            <w:vAlign w:val="bottom"/>
          </w:tcPr>
          <w:p w14:paraId="4BD6C7F6" w14:textId="77777777" w:rsidR="009F20B5" w:rsidRPr="00C71098" w:rsidRDefault="009F20B5" w:rsidP="005D0864">
            <w:pPr>
              <w:jc w:val="right"/>
              <w:rPr>
                <w:color w:val="000000"/>
              </w:rPr>
            </w:pPr>
            <w:r w:rsidRPr="005D0864">
              <w:rPr>
                <w:i/>
                <w:iCs/>
                <w:color w:val="000000"/>
              </w:rPr>
              <w:t>p</w:t>
            </w:r>
          </w:p>
        </w:tc>
        <w:tc>
          <w:tcPr>
            <w:tcW w:w="1416" w:type="dxa"/>
            <w:tcBorders>
              <w:top w:val="nil"/>
              <w:left w:val="nil"/>
              <w:bottom w:val="nil"/>
              <w:right w:val="nil"/>
            </w:tcBorders>
            <w:shd w:val="clear" w:color="auto" w:fill="auto"/>
            <w:noWrap/>
            <w:vAlign w:val="bottom"/>
          </w:tcPr>
          <w:p w14:paraId="09C1F313" w14:textId="77777777" w:rsidR="009F20B5" w:rsidRPr="00C71098" w:rsidRDefault="009F20B5" w:rsidP="005165DF">
            <w:pPr>
              <w:jc w:val="right"/>
              <w:rPr>
                <w:color w:val="000000"/>
              </w:rPr>
            </w:pPr>
          </w:p>
        </w:tc>
        <w:tc>
          <w:tcPr>
            <w:tcW w:w="1116" w:type="dxa"/>
            <w:tcBorders>
              <w:top w:val="nil"/>
              <w:left w:val="nil"/>
              <w:bottom w:val="nil"/>
              <w:right w:val="nil"/>
            </w:tcBorders>
            <w:shd w:val="clear" w:color="auto" w:fill="auto"/>
            <w:noWrap/>
            <w:vAlign w:val="bottom"/>
          </w:tcPr>
          <w:p w14:paraId="7096D70C" w14:textId="77777777" w:rsidR="009F20B5" w:rsidRPr="00C71098" w:rsidRDefault="009F20B5" w:rsidP="005165DF">
            <w:pPr>
              <w:jc w:val="right"/>
              <w:rPr>
                <w:color w:val="000000"/>
              </w:rPr>
            </w:pPr>
          </w:p>
        </w:tc>
        <w:tc>
          <w:tcPr>
            <w:tcW w:w="1013" w:type="dxa"/>
            <w:tcBorders>
              <w:top w:val="nil"/>
              <w:left w:val="nil"/>
              <w:bottom w:val="nil"/>
              <w:right w:val="nil"/>
            </w:tcBorders>
            <w:shd w:val="clear" w:color="auto" w:fill="auto"/>
            <w:noWrap/>
            <w:vAlign w:val="bottom"/>
          </w:tcPr>
          <w:p w14:paraId="65C4DB92" w14:textId="77777777" w:rsidR="009F20B5" w:rsidRPr="00C71098" w:rsidRDefault="009F20B5" w:rsidP="005165DF">
            <w:pPr>
              <w:jc w:val="right"/>
              <w:rPr>
                <w:color w:val="000000"/>
              </w:rPr>
            </w:pPr>
          </w:p>
        </w:tc>
        <w:tc>
          <w:tcPr>
            <w:tcW w:w="1416" w:type="dxa"/>
            <w:tcBorders>
              <w:top w:val="nil"/>
              <w:left w:val="nil"/>
              <w:bottom w:val="nil"/>
              <w:right w:val="nil"/>
            </w:tcBorders>
            <w:shd w:val="clear" w:color="auto" w:fill="auto"/>
            <w:noWrap/>
            <w:vAlign w:val="bottom"/>
          </w:tcPr>
          <w:p w14:paraId="4C2865C0" w14:textId="77777777" w:rsidR="009F20B5" w:rsidRPr="00C71098" w:rsidRDefault="009F20B5" w:rsidP="005165DF">
            <w:pPr>
              <w:jc w:val="right"/>
              <w:rPr>
                <w:color w:val="000000"/>
              </w:rPr>
            </w:pPr>
          </w:p>
        </w:tc>
        <w:tc>
          <w:tcPr>
            <w:tcW w:w="1116" w:type="dxa"/>
            <w:tcBorders>
              <w:top w:val="nil"/>
              <w:left w:val="nil"/>
              <w:bottom w:val="nil"/>
              <w:right w:val="nil"/>
            </w:tcBorders>
            <w:shd w:val="clear" w:color="auto" w:fill="auto"/>
            <w:noWrap/>
            <w:vAlign w:val="bottom"/>
          </w:tcPr>
          <w:p w14:paraId="44D45E4D" w14:textId="77777777" w:rsidR="009F20B5" w:rsidRPr="00C71098" w:rsidRDefault="009F20B5" w:rsidP="005165DF">
            <w:pPr>
              <w:jc w:val="right"/>
              <w:rPr>
                <w:color w:val="000000"/>
              </w:rPr>
            </w:pPr>
          </w:p>
        </w:tc>
        <w:tc>
          <w:tcPr>
            <w:tcW w:w="1013" w:type="dxa"/>
            <w:tcBorders>
              <w:top w:val="nil"/>
              <w:left w:val="nil"/>
              <w:bottom w:val="nil"/>
              <w:right w:val="nil"/>
            </w:tcBorders>
            <w:shd w:val="clear" w:color="auto" w:fill="auto"/>
            <w:noWrap/>
            <w:vAlign w:val="bottom"/>
          </w:tcPr>
          <w:p w14:paraId="22328ADD" w14:textId="77777777" w:rsidR="009F20B5" w:rsidRPr="00C71098" w:rsidRDefault="009F20B5" w:rsidP="005165DF">
            <w:pPr>
              <w:jc w:val="right"/>
              <w:rPr>
                <w:color w:val="000000"/>
              </w:rPr>
            </w:pPr>
          </w:p>
        </w:tc>
      </w:tr>
      <w:tr w:rsidR="009F20B5" w14:paraId="4CAA5BE2" w14:textId="77777777" w:rsidTr="00124EC9">
        <w:trPr>
          <w:trHeight w:val="320"/>
        </w:trPr>
        <w:tc>
          <w:tcPr>
            <w:tcW w:w="1980" w:type="dxa"/>
            <w:tcBorders>
              <w:top w:val="single" w:sz="4" w:space="0" w:color="auto"/>
              <w:left w:val="nil"/>
              <w:bottom w:val="nil"/>
              <w:right w:val="nil"/>
            </w:tcBorders>
            <w:shd w:val="clear" w:color="auto" w:fill="auto"/>
            <w:noWrap/>
            <w:vAlign w:val="bottom"/>
          </w:tcPr>
          <w:p w14:paraId="694B1BA7" w14:textId="77777777" w:rsidR="009F20B5" w:rsidRPr="00C71098" w:rsidRDefault="009F20B5" w:rsidP="009E7F8B">
            <w:pPr>
              <w:rPr>
                <w:color w:val="000000"/>
              </w:rPr>
            </w:pPr>
            <w:r w:rsidRPr="00C71098">
              <w:rPr>
                <w:color w:val="000000"/>
              </w:rPr>
              <w:t>(Intercept)</w:t>
            </w:r>
          </w:p>
        </w:tc>
        <w:tc>
          <w:tcPr>
            <w:tcW w:w="421" w:type="dxa"/>
            <w:tcBorders>
              <w:top w:val="single" w:sz="4" w:space="0" w:color="auto"/>
              <w:left w:val="nil"/>
              <w:bottom w:val="nil"/>
              <w:right w:val="nil"/>
            </w:tcBorders>
            <w:shd w:val="clear" w:color="auto" w:fill="auto"/>
            <w:noWrap/>
            <w:vAlign w:val="bottom"/>
          </w:tcPr>
          <w:p w14:paraId="0170CF81" w14:textId="77777777" w:rsidR="009F20B5" w:rsidRPr="00C71098" w:rsidRDefault="009F20B5" w:rsidP="009E7F8B">
            <w:pPr>
              <w:jc w:val="right"/>
              <w:rPr>
                <w:color w:val="000000"/>
              </w:rPr>
            </w:pPr>
            <w:r>
              <w:rPr>
                <w:color w:val="000000"/>
              </w:rPr>
              <w:t>-</w:t>
            </w:r>
          </w:p>
        </w:tc>
        <w:tc>
          <w:tcPr>
            <w:tcW w:w="1300" w:type="dxa"/>
            <w:tcBorders>
              <w:top w:val="single" w:sz="4" w:space="0" w:color="auto"/>
              <w:left w:val="nil"/>
              <w:bottom w:val="nil"/>
              <w:right w:val="nil"/>
            </w:tcBorders>
            <w:shd w:val="clear" w:color="auto" w:fill="auto"/>
            <w:noWrap/>
            <w:vAlign w:val="bottom"/>
          </w:tcPr>
          <w:p w14:paraId="5FD548AD" w14:textId="5753658C" w:rsidR="009F20B5" w:rsidRPr="009E7F8B" w:rsidRDefault="009F20B5" w:rsidP="009E7F8B">
            <w:pPr>
              <w:jc w:val="right"/>
              <w:rPr>
                <w:color w:val="000000"/>
              </w:rPr>
            </w:pPr>
            <w:r w:rsidRPr="009E7F8B">
              <w:rPr>
                <w:color w:val="000000"/>
              </w:rPr>
              <w:t>2.13</w:t>
            </w:r>
            <w:r w:rsidR="005B13AA">
              <w:rPr>
                <w:color w:val="000000"/>
              </w:rPr>
              <w:t>*10</w:t>
            </w:r>
            <w:r w:rsidR="005B13AA" w:rsidRPr="00D760FB">
              <w:rPr>
                <w:color w:val="000000"/>
                <w:vertAlign w:val="superscript"/>
              </w:rPr>
              <w:t>-2</w:t>
            </w:r>
          </w:p>
        </w:tc>
        <w:tc>
          <w:tcPr>
            <w:tcW w:w="1116" w:type="dxa"/>
            <w:tcBorders>
              <w:top w:val="single" w:sz="4" w:space="0" w:color="auto"/>
              <w:left w:val="nil"/>
              <w:bottom w:val="nil"/>
              <w:right w:val="nil"/>
            </w:tcBorders>
            <w:shd w:val="clear" w:color="auto" w:fill="auto"/>
            <w:noWrap/>
            <w:vAlign w:val="bottom"/>
          </w:tcPr>
          <w:p w14:paraId="1451F343" w14:textId="77777777" w:rsidR="009F20B5" w:rsidRPr="009E7F8B" w:rsidRDefault="009F20B5" w:rsidP="009E7F8B">
            <w:pPr>
              <w:jc w:val="right"/>
              <w:rPr>
                <w:color w:val="000000"/>
              </w:rPr>
            </w:pPr>
            <w:r w:rsidRPr="009E7F8B">
              <w:rPr>
                <w:color w:val="000000"/>
              </w:rPr>
              <w:t>-</w:t>
            </w:r>
          </w:p>
        </w:tc>
        <w:tc>
          <w:tcPr>
            <w:tcW w:w="1013" w:type="dxa"/>
            <w:tcBorders>
              <w:top w:val="single" w:sz="4" w:space="0" w:color="auto"/>
              <w:left w:val="nil"/>
              <w:bottom w:val="nil"/>
              <w:right w:val="nil"/>
            </w:tcBorders>
            <w:shd w:val="clear" w:color="auto" w:fill="auto"/>
            <w:noWrap/>
            <w:vAlign w:val="bottom"/>
          </w:tcPr>
          <w:p w14:paraId="26EE0B30" w14:textId="77777777" w:rsidR="009F20B5" w:rsidRPr="009E7F8B" w:rsidRDefault="009F20B5" w:rsidP="009E7F8B">
            <w:pPr>
              <w:jc w:val="right"/>
              <w:rPr>
                <w:color w:val="000000"/>
              </w:rPr>
            </w:pPr>
            <w:r w:rsidRPr="009E7F8B">
              <w:rPr>
                <w:color w:val="000000"/>
              </w:rPr>
              <w:t>-</w:t>
            </w:r>
          </w:p>
        </w:tc>
        <w:tc>
          <w:tcPr>
            <w:tcW w:w="1416" w:type="dxa"/>
            <w:tcBorders>
              <w:top w:val="nil"/>
              <w:left w:val="nil"/>
              <w:bottom w:val="nil"/>
              <w:right w:val="nil"/>
            </w:tcBorders>
            <w:shd w:val="clear" w:color="auto" w:fill="auto"/>
            <w:noWrap/>
            <w:vAlign w:val="bottom"/>
          </w:tcPr>
          <w:p w14:paraId="152FEC9C" w14:textId="77777777" w:rsidR="009F20B5" w:rsidRPr="00C71098" w:rsidRDefault="009F20B5" w:rsidP="009E7F8B">
            <w:pPr>
              <w:jc w:val="right"/>
              <w:rPr>
                <w:color w:val="000000"/>
              </w:rPr>
            </w:pPr>
          </w:p>
        </w:tc>
        <w:tc>
          <w:tcPr>
            <w:tcW w:w="1116" w:type="dxa"/>
            <w:tcBorders>
              <w:top w:val="nil"/>
              <w:left w:val="nil"/>
              <w:bottom w:val="nil"/>
              <w:right w:val="nil"/>
            </w:tcBorders>
            <w:shd w:val="clear" w:color="auto" w:fill="auto"/>
            <w:noWrap/>
            <w:vAlign w:val="bottom"/>
          </w:tcPr>
          <w:p w14:paraId="6A94CAAD" w14:textId="77777777" w:rsidR="009F20B5" w:rsidRPr="00C71098" w:rsidRDefault="009F20B5" w:rsidP="009E7F8B">
            <w:pPr>
              <w:jc w:val="right"/>
              <w:rPr>
                <w:color w:val="000000"/>
              </w:rPr>
            </w:pPr>
          </w:p>
        </w:tc>
        <w:tc>
          <w:tcPr>
            <w:tcW w:w="1013" w:type="dxa"/>
            <w:tcBorders>
              <w:top w:val="nil"/>
              <w:left w:val="nil"/>
              <w:bottom w:val="nil"/>
              <w:right w:val="nil"/>
            </w:tcBorders>
            <w:shd w:val="clear" w:color="auto" w:fill="auto"/>
            <w:noWrap/>
            <w:vAlign w:val="bottom"/>
          </w:tcPr>
          <w:p w14:paraId="69303CEA" w14:textId="77777777" w:rsidR="009F20B5" w:rsidRPr="00C71098" w:rsidRDefault="009F20B5" w:rsidP="009E7F8B">
            <w:pPr>
              <w:jc w:val="right"/>
              <w:rPr>
                <w:color w:val="000000"/>
              </w:rPr>
            </w:pPr>
          </w:p>
        </w:tc>
        <w:tc>
          <w:tcPr>
            <w:tcW w:w="1416" w:type="dxa"/>
            <w:tcBorders>
              <w:top w:val="nil"/>
              <w:left w:val="nil"/>
              <w:bottom w:val="nil"/>
              <w:right w:val="nil"/>
            </w:tcBorders>
            <w:shd w:val="clear" w:color="auto" w:fill="auto"/>
            <w:noWrap/>
            <w:vAlign w:val="bottom"/>
          </w:tcPr>
          <w:p w14:paraId="7A9DD6B0" w14:textId="77777777" w:rsidR="009F20B5" w:rsidRPr="00C71098" w:rsidRDefault="009F20B5" w:rsidP="009E7F8B">
            <w:pPr>
              <w:jc w:val="right"/>
              <w:rPr>
                <w:color w:val="000000"/>
              </w:rPr>
            </w:pPr>
          </w:p>
        </w:tc>
        <w:tc>
          <w:tcPr>
            <w:tcW w:w="1116" w:type="dxa"/>
            <w:tcBorders>
              <w:top w:val="nil"/>
              <w:left w:val="nil"/>
              <w:bottom w:val="nil"/>
              <w:right w:val="nil"/>
            </w:tcBorders>
            <w:shd w:val="clear" w:color="auto" w:fill="auto"/>
            <w:noWrap/>
            <w:vAlign w:val="bottom"/>
          </w:tcPr>
          <w:p w14:paraId="14421D8B" w14:textId="77777777" w:rsidR="009F20B5" w:rsidRPr="00C71098" w:rsidRDefault="009F20B5" w:rsidP="009E7F8B">
            <w:pPr>
              <w:jc w:val="right"/>
              <w:rPr>
                <w:color w:val="000000"/>
              </w:rPr>
            </w:pPr>
          </w:p>
        </w:tc>
        <w:tc>
          <w:tcPr>
            <w:tcW w:w="1013" w:type="dxa"/>
            <w:tcBorders>
              <w:top w:val="nil"/>
              <w:left w:val="nil"/>
              <w:bottom w:val="nil"/>
              <w:right w:val="nil"/>
            </w:tcBorders>
            <w:shd w:val="clear" w:color="auto" w:fill="auto"/>
            <w:noWrap/>
            <w:vAlign w:val="bottom"/>
          </w:tcPr>
          <w:p w14:paraId="47741DDC" w14:textId="77777777" w:rsidR="009F20B5" w:rsidRPr="00C71098" w:rsidRDefault="009F20B5" w:rsidP="009E7F8B">
            <w:pPr>
              <w:jc w:val="right"/>
              <w:rPr>
                <w:color w:val="000000"/>
              </w:rPr>
            </w:pPr>
          </w:p>
        </w:tc>
      </w:tr>
      <w:tr w:rsidR="009F20B5" w14:paraId="18C68A33" w14:textId="77777777" w:rsidTr="00124EC9">
        <w:trPr>
          <w:trHeight w:val="320"/>
        </w:trPr>
        <w:tc>
          <w:tcPr>
            <w:tcW w:w="1980" w:type="dxa"/>
            <w:tcBorders>
              <w:top w:val="nil"/>
              <w:left w:val="nil"/>
              <w:bottom w:val="nil"/>
              <w:right w:val="nil"/>
            </w:tcBorders>
            <w:shd w:val="clear" w:color="auto" w:fill="auto"/>
            <w:noWrap/>
            <w:vAlign w:val="bottom"/>
          </w:tcPr>
          <w:p w14:paraId="3E93DA92" w14:textId="77777777" w:rsidR="009F20B5" w:rsidRPr="00C71098" w:rsidRDefault="009F20B5" w:rsidP="009E7F8B">
            <w:pPr>
              <w:rPr>
                <w:color w:val="000000"/>
              </w:rPr>
            </w:pPr>
            <w:r w:rsidRPr="00C71098">
              <w:rPr>
                <w:color w:val="000000"/>
              </w:rPr>
              <w:t>CO</w:t>
            </w:r>
            <w:r w:rsidRPr="00C71098">
              <w:rPr>
                <w:color w:val="000000"/>
                <w:vertAlign w:val="subscript"/>
              </w:rPr>
              <w:t>2</w:t>
            </w:r>
          </w:p>
        </w:tc>
        <w:tc>
          <w:tcPr>
            <w:tcW w:w="421" w:type="dxa"/>
            <w:tcBorders>
              <w:top w:val="nil"/>
              <w:left w:val="nil"/>
              <w:bottom w:val="nil"/>
              <w:right w:val="nil"/>
            </w:tcBorders>
            <w:shd w:val="clear" w:color="auto" w:fill="auto"/>
            <w:noWrap/>
            <w:vAlign w:val="bottom"/>
          </w:tcPr>
          <w:p w14:paraId="4934FB57" w14:textId="77777777" w:rsidR="009F20B5" w:rsidRPr="00C71098" w:rsidRDefault="009F20B5" w:rsidP="009E7F8B">
            <w:pPr>
              <w:jc w:val="right"/>
              <w:rPr>
                <w:color w:val="000000"/>
              </w:rPr>
            </w:pPr>
            <w:r w:rsidRPr="00C71098">
              <w:rPr>
                <w:color w:val="000000"/>
              </w:rPr>
              <w:t>1</w:t>
            </w:r>
          </w:p>
        </w:tc>
        <w:tc>
          <w:tcPr>
            <w:tcW w:w="1300" w:type="dxa"/>
            <w:tcBorders>
              <w:top w:val="nil"/>
              <w:left w:val="nil"/>
              <w:bottom w:val="nil"/>
              <w:right w:val="nil"/>
            </w:tcBorders>
            <w:shd w:val="clear" w:color="auto" w:fill="auto"/>
            <w:noWrap/>
            <w:vAlign w:val="bottom"/>
          </w:tcPr>
          <w:p w14:paraId="109B0C74" w14:textId="362AC28D" w:rsidR="009F20B5" w:rsidRPr="009E7F8B" w:rsidRDefault="009F20B5" w:rsidP="009E7F8B">
            <w:pPr>
              <w:jc w:val="right"/>
              <w:rPr>
                <w:color w:val="000000"/>
              </w:rPr>
            </w:pPr>
            <w:r w:rsidRPr="009E7F8B">
              <w:rPr>
                <w:color w:val="000000"/>
              </w:rPr>
              <w:t>-1.33</w:t>
            </w:r>
            <w:r w:rsidR="005B13AA">
              <w:rPr>
                <w:color w:val="000000"/>
              </w:rPr>
              <w:t>*10</w:t>
            </w:r>
            <w:r w:rsidR="005B13AA" w:rsidRPr="00D760FB">
              <w:rPr>
                <w:color w:val="000000"/>
                <w:vertAlign w:val="superscript"/>
              </w:rPr>
              <w:t>-2</w:t>
            </w:r>
          </w:p>
        </w:tc>
        <w:tc>
          <w:tcPr>
            <w:tcW w:w="1116" w:type="dxa"/>
            <w:tcBorders>
              <w:top w:val="nil"/>
              <w:left w:val="nil"/>
              <w:bottom w:val="nil"/>
              <w:right w:val="nil"/>
            </w:tcBorders>
            <w:shd w:val="clear" w:color="auto" w:fill="auto"/>
            <w:noWrap/>
            <w:vAlign w:val="bottom"/>
          </w:tcPr>
          <w:p w14:paraId="27397B6F" w14:textId="77777777" w:rsidR="009F20B5" w:rsidRPr="009E7F8B" w:rsidRDefault="009F20B5" w:rsidP="009E7F8B">
            <w:pPr>
              <w:jc w:val="right"/>
              <w:rPr>
                <w:color w:val="000000"/>
              </w:rPr>
            </w:pPr>
            <w:r w:rsidRPr="009E7F8B">
              <w:rPr>
                <w:color w:val="000000"/>
              </w:rPr>
              <w:t>69.233</w:t>
            </w:r>
          </w:p>
        </w:tc>
        <w:tc>
          <w:tcPr>
            <w:tcW w:w="1013" w:type="dxa"/>
            <w:tcBorders>
              <w:top w:val="nil"/>
              <w:left w:val="nil"/>
              <w:bottom w:val="nil"/>
              <w:right w:val="nil"/>
            </w:tcBorders>
            <w:shd w:val="clear" w:color="auto" w:fill="auto"/>
            <w:noWrap/>
            <w:vAlign w:val="bottom"/>
          </w:tcPr>
          <w:p w14:paraId="63411B20" w14:textId="77777777" w:rsidR="009F20B5" w:rsidRPr="009E7F8B" w:rsidRDefault="009F20B5" w:rsidP="009E7F8B">
            <w:pPr>
              <w:jc w:val="right"/>
              <w:rPr>
                <w:b/>
                <w:bCs/>
                <w:color w:val="000000"/>
              </w:rPr>
            </w:pPr>
            <w:r w:rsidRPr="009E7F8B">
              <w:rPr>
                <w:b/>
                <w:bCs/>
                <w:color w:val="000000"/>
              </w:rPr>
              <w:t>&lt;0.001</w:t>
            </w:r>
          </w:p>
        </w:tc>
        <w:tc>
          <w:tcPr>
            <w:tcW w:w="1416" w:type="dxa"/>
            <w:tcBorders>
              <w:top w:val="nil"/>
              <w:left w:val="nil"/>
              <w:bottom w:val="nil"/>
              <w:right w:val="nil"/>
            </w:tcBorders>
            <w:shd w:val="clear" w:color="auto" w:fill="auto"/>
            <w:noWrap/>
            <w:vAlign w:val="bottom"/>
          </w:tcPr>
          <w:p w14:paraId="53BA979B" w14:textId="77777777" w:rsidR="009F20B5" w:rsidRPr="00C71098" w:rsidRDefault="009F20B5" w:rsidP="009E7F8B">
            <w:pPr>
              <w:jc w:val="right"/>
              <w:rPr>
                <w:color w:val="000000"/>
              </w:rPr>
            </w:pPr>
          </w:p>
        </w:tc>
        <w:tc>
          <w:tcPr>
            <w:tcW w:w="1116" w:type="dxa"/>
            <w:tcBorders>
              <w:top w:val="nil"/>
              <w:left w:val="nil"/>
              <w:bottom w:val="nil"/>
              <w:right w:val="nil"/>
            </w:tcBorders>
            <w:shd w:val="clear" w:color="auto" w:fill="auto"/>
            <w:noWrap/>
            <w:vAlign w:val="bottom"/>
          </w:tcPr>
          <w:p w14:paraId="3856EE40" w14:textId="77777777" w:rsidR="009F20B5" w:rsidRPr="00C71098" w:rsidRDefault="009F20B5" w:rsidP="009E7F8B">
            <w:pPr>
              <w:jc w:val="right"/>
              <w:rPr>
                <w:color w:val="000000"/>
              </w:rPr>
            </w:pPr>
          </w:p>
        </w:tc>
        <w:tc>
          <w:tcPr>
            <w:tcW w:w="1013" w:type="dxa"/>
            <w:tcBorders>
              <w:top w:val="nil"/>
              <w:left w:val="nil"/>
              <w:bottom w:val="nil"/>
              <w:right w:val="nil"/>
            </w:tcBorders>
            <w:shd w:val="clear" w:color="auto" w:fill="auto"/>
            <w:noWrap/>
            <w:vAlign w:val="bottom"/>
          </w:tcPr>
          <w:p w14:paraId="79FED806" w14:textId="77777777" w:rsidR="009F20B5" w:rsidRPr="00C71098" w:rsidRDefault="009F20B5" w:rsidP="009E7F8B">
            <w:pPr>
              <w:jc w:val="right"/>
              <w:rPr>
                <w:color w:val="000000"/>
              </w:rPr>
            </w:pPr>
          </w:p>
        </w:tc>
        <w:tc>
          <w:tcPr>
            <w:tcW w:w="1416" w:type="dxa"/>
            <w:tcBorders>
              <w:top w:val="nil"/>
              <w:left w:val="nil"/>
              <w:bottom w:val="nil"/>
              <w:right w:val="nil"/>
            </w:tcBorders>
            <w:shd w:val="clear" w:color="auto" w:fill="auto"/>
            <w:noWrap/>
            <w:vAlign w:val="bottom"/>
          </w:tcPr>
          <w:p w14:paraId="40B26906" w14:textId="77777777" w:rsidR="009F20B5" w:rsidRPr="00C71098" w:rsidRDefault="009F20B5" w:rsidP="009E7F8B">
            <w:pPr>
              <w:jc w:val="right"/>
              <w:rPr>
                <w:color w:val="000000"/>
              </w:rPr>
            </w:pPr>
          </w:p>
        </w:tc>
        <w:tc>
          <w:tcPr>
            <w:tcW w:w="1116" w:type="dxa"/>
            <w:tcBorders>
              <w:top w:val="nil"/>
              <w:left w:val="nil"/>
              <w:bottom w:val="nil"/>
              <w:right w:val="nil"/>
            </w:tcBorders>
            <w:shd w:val="clear" w:color="auto" w:fill="auto"/>
            <w:noWrap/>
            <w:vAlign w:val="bottom"/>
          </w:tcPr>
          <w:p w14:paraId="1773D4FD" w14:textId="77777777" w:rsidR="009F20B5" w:rsidRPr="00C71098" w:rsidRDefault="009F20B5" w:rsidP="009E7F8B">
            <w:pPr>
              <w:jc w:val="right"/>
              <w:rPr>
                <w:color w:val="000000"/>
              </w:rPr>
            </w:pPr>
          </w:p>
        </w:tc>
        <w:tc>
          <w:tcPr>
            <w:tcW w:w="1013" w:type="dxa"/>
            <w:tcBorders>
              <w:top w:val="nil"/>
              <w:left w:val="nil"/>
              <w:bottom w:val="nil"/>
              <w:right w:val="nil"/>
            </w:tcBorders>
            <w:shd w:val="clear" w:color="auto" w:fill="auto"/>
            <w:noWrap/>
            <w:vAlign w:val="bottom"/>
          </w:tcPr>
          <w:p w14:paraId="51BE9E2A" w14:textId="77777777" w:rsidR="009F20B5" w:rsidRPr="00C71098" w:rsidRDefault="009F20B5" w:rsidP="009E7F8B">
            <w:pPr>
              <w:jc w:val="right"/>
              <w:rPr>
                <w:color w:val="000000"/>
              </w:rPr>
            </w:pPr>
          </w:p>
        </w:tc>
      </w:tr>
      <w:tr w:rsidR="009F20B5" w14:paraId="7548022A" w14:textId="77777777" w:rsidTr="00124EC9">
        <w:trPr>
          <w:trHeight w:val="320"/>
        </w:trPr>
        <w:tc>
          <w:tcPr>
            <w:tcW w:w="1980" w:type="dxa"/>
            <w:tcBorders>
              <w:top w:val="nil"/>
              <w:left w:val="nil"/>
              <w:bottom w:val="nil"/>
              <w:right w:val="nil"/>
            </w:tcBorders>
            <w:shd w:val="clear" w:color="auto" w:fill="auto"/>
            <w:noWrap/>
            <w:vAlign w:val="bottom"/>
          </w:tcPr>
          <w:p w14:paraId="13B0914F" w14:textId="77777777" w:rsidR="009F20B5" w:rsidRPr="00C71098" w:rsidRDefault="009F20B5" w:rsidP="009E7F8B">
            <w:pPr>
              <w:rPr>
                <w:color w:val="000000"/>
              </w:rPr>
            </w:pPr>
            <w:r w:rsidRPr="00C71098">
              <w:rPr>
                <w:color w:val="000000"/>
              </w:rPr>
              <w:t>Inoculation (I)</w:t>
            </w:r>
          </w:p>
        </w:tc>
        <w:tc>
          <w:tcPr>
            <w:tcW w:w="421" w:type="dxa"/>
            <w:tcBorders>
              <w:top w:val="nil"/>
              <w:left w:val="nil"/>
              <w:bottom w:val="nil"/>
              <w:right w:val="nil"/>
            </w:tcBorders>
            <w:shd w:val="clear" w:color="auto" w:fill="auto"/>
            <w:noWrap/>
            <w:vAlign w:val="bottom"/>
          </w:tcPr>
          <w:p w14:paraId="77C341D0" w14:textId="77777777" w:rsidR="009F20B5" w:rsidRPr="00C71098" w:rsidRDefault="009F20B5" w:rsidP="009E7F8B">
            <w:pPr>
              <w:jc w:val="right"/>
              <w:rPr>
                <w:color w:val="000000"/>
              </w:rPr>
            </w:pPr>
            <w:r w:rsidRPr="00C71098">
              <w:rPr>
                <w:color w:val="000000"/>
              </w:rPr>
              <w:t>1</w:t>
            </w:r>
          </w:p>
        </w:tc>
        <w:tc>
          <w:tcPr>
            <w:tcW w:w="1300" w:type="dxa"/>
            <w:tcBorders>
              <w:top w:val="nil"/>
              <w:left w:val="nil"/>
              <w:bottom w:val="nil"/>
              <w:right w:val="nil"/>
            </w:tcBorders>
            <w:shd w:val="clear" w:color="auto" w:fill="auto"/>
            <w:noWrap/>
            <w:vAlign w:val="bottom"/>
          </w:tcPr>
          <w:p w14:paraId="18C0B8A8" w14:textId="38B0173A" w:rsidR="009F20B5" w:rsidRPr="009E7F8B" w:rsidRDefault="009F20B5" w:rsidP="009E7F8B">
            <w:pPr>
              <w:jc w:val="right"/>
              <w:rPr>
                <w:color w:val="000000"/>
              </w:rPr>
            </w:pPr>
            <w:r w:rsidRPr="009E7F8B">
              <w:rPr>
                <w:color w:val="000000"/>
              </w:rPr>
              <w:t>1.24</w:t>
            </w:r>
            <w:r w:rsidR="005B13AA">
              <w:rPr>
                <w:color w:val="000000"/>
              </w:rPr>
              <w:t>*10</w:t>
            </w:r>
            <w:r w:rsidR="005B13AA">
              <w:rPr>
                <w:color w:val="000000"/>
                <w:vertAlign w:val="superscript"/>
              </w:rPr>
              <w:t>-1</w:t>
            </w:r>
          </w:p>
        </w:tc>
        <w:tc>
          <w:tcPr>
            <w:tcW w:w="1116" w:type="dxa"/>
            <w:tcBorders>
              <w:top w:val="nil"/>
              <w:left w:val="nil"/>
              <w:bottom w:val="nil"/>
              <w:right w:val="nil"/>
            </w:tcBorders>
            <w:shd w:val="clear" w:color="auto" w:fill="auto"/>
            <w:noWrap/>
            <w:vAlign w:val="bottom"/>
          </w:tcPr>
          <w:p w14:paraId="3478D4AE" w14:textId="77777777" w:rsidR="009F20B5" w:rsidRPr="009E7F8B" w:rsidRDefault="009F20B5" w:rsidP="009E7F8B">
            <w:pPr>
              <w:jc w:val="right"/>
              <w:rPr>
                <w:color w:val="000000"/>
              </w:rPr>
            </w:pPr>
            <w:r w:rsidRPr="009E7F8B">
              <w:rPr>
                <w:color w:val="000000"/>
              </w:rPr>
              <w:t>136.341</w:t>
            </w:r>
          </w:p>
        </w:tc>
        <w:tc>
          <w:tcPr>
            <w:tcW w:w="1013" w:type="dxa"/>
            <w:tcBorders>
              <w:top w:val="nil"/>
              <w:left w:val="nil"/>
              <w:bottom w:val="nil"/>
              <w:right w:val="nil"/>
            </w:tcBorders>
            <w:shd w:val="clear" w:color="auto" w:fill="auto"/>
            <w:noWrap/>
            <w:vAlign w:val="bottom"/>
          </w:tcPr>
          <w:p w14:paraId="1A83F446" w14:textId="77777777" w:rsidR="009F20B5" w:rsidRPr="009E7F8B" w:rsidRDefault="009F20B5" w:rsidP="009E7F8B">
            <w:pPr>
              <w:jc w:val="right"/>
              <w:rPr>
                <w:b/>
                <w:bCs/>
                <w:color w:val="000000"/>
              </w:rPr>
            </w:pPr>
            <w:r w:rsidRPr="009E7F8B">
              <w:rPr>
                <w:b/>
                <w:bCs/>
                <w:color w:val="000000"/>
              </w:rPr>
              <w:t>&lt;0.001</w:t>
            </w:r>
          </w:p>
        </w:tc>
        <w:tc>
          <w:tcPr>
            <w:tcW w:w="1416" w:type="dxa"/>
            <w:tcBorders>
              <w:top w:val="nil"/>
              <w:left w:val="nil"/>
              <w:bottom w:val="nil"/>
              <w:right w:val="nil"/>
            </w:tcBorders>
            <w:shd w:val="clear" w:color="auto" w:fill="auto"/>
            <w:noWrap/>
            <w:vAlign w:val="bottom"/>
          </w:tcPr>
          <w:p w14:paraId="533EEBD5" w14:textId="77777777" w:rsidR="009F20B5" w:rsidRPr="00C71098" w:rsidRDefault="009F20B5" w:rsidP="009E7F8B">
            <w:pPr>
              <w:jc w:val="right"/>
              <w:rPr>
                <w:color w:val="000000"/>
              </w:rPr>
            </w:pPr>
          </w:p>
        </w:tc>
        <w:tc>
          <w:tcPr>
            <w:tcW w:w="1116" w:type="dxa"/>
            <w:tcBorders>
              <w:top w:val="nil"/>
              <w:left w:val="nil"/>
              <w:bottom w:val="nil"/>
              <w:right w:val="nil"/>
            </w:tcBorders>
            <w:shd w:val="clear" w:color="auto" w:fill="auto"/>
            <w:noWrap/>
            <w:vAlign w:val="bottom"/>
          </w:tcPr>
          <w:p w14:paraId="2FEA3261" w14:textId="77777777" w:rsidR="009F20B5" w:rsidRPr="00C71098" w:rsidRDefault="009F20B5" w:rsidP="009E7F8B">
            <w:pPr>
              <w:jc w:val="right"/>
              <w:rPr>
                <w:color w:val="000000"/>
              </w:rPr>
            </w:pPr>
          </w:p>
        </w:tc>
        <w:tc>
          <w:tcPr>
            <w:tcW w:w="1013" w:type="dxa"/>
            <w:tcBorders>
              <w:top w:val="nil"/>
              <w:left w:val="nil"/>
              <w:bottom w:val="nil"/>
              <w:right w:val="nil"/>
            </w:tcBorders>
            <w:shd w:val="clear" w:color="auto" w:fill="auto"/>
            <w:noWrap/>
            <w:vAlign w:val="bottom"/>
          </w:tcPr>
          <w:p w14:paraId="469B9193" w14:textId="77777777" w:rsidR="009F20B5" w:rsidRPr="00C71098" w:rsidRDefault="009F20B5" w:rsidP="009E7F8B">
            <w:pPr>
              <w:jc w:val="right"/>
              <w:rPr>
                <w:color w:val="000000"/>
              </w:rPr>
            </w:pPr>
          </w:p>
        </w:tc>
        <w:tc>
          <w:tcPr>
            <w:tcW w:w="1416" w:type="dxa"/>
            <w:tcBorders>
              <w:top w:val="nil"/>
              <w:left w:val="nil"/>
              <w:bottom w:val="nil"/>
              <w:right w:val="nil"/>
            </w:tcBorders>
            <w:shd w:val="clear" w:color="auto" w:fill="auto"/>
            <w:noWrap/>
            <w:vAlign w:val="bottom"/>
          </w:tcPr>
          <w:p w14:paraId="592C822D" w14:textId="77777777" w:rsidR="009F20B5" w:rsidRPr="00C71098" w:rsidRDefault="009F20B5" w:rsidP="009E7F8B">
            <w:pPr>
              <w:jc w:val="right"/>
              <w:rPr>
                <w:color w:val="000000"/>
              </w:rPr>
            </w:pPr>
          </w:p>
        </w:tc>
        <w:tc>
          <w:tcPr>
            <w:tcW w:w="1116" w:type="dxa"/>
            <w:tcBorders>
              <w:top w:val="nil"/>
              <w:left w:val="nil"/>
              <w:bottom w:val="nil"/>
              <w:right w:val="nil"/>
            </w:tcBorders>
            <w:shd w:val="clear" w:color="auto" w:fill="auto"/>
            <w:noWrap/>
            <w:vAlign w:val="bottom"/>
          </w:tcPr>
          <w:p w14:paraId="1B8AE705" w14:textId="77777777" w:rsidR="009F20B5" w:rsidRPr="00C71098" w:rsidRDefault="009F20B5" w:rsidP="009E7F8B">
            <w:pPr>
              <w:jc w:val="right"/>
              <w:rPr>
                <w:color w:val="000000"/>
              </w:rPr>
            </w:pPr>
          </w:p>
        </w:tc>
        <w:tc>
          <w:tcPr>
            <w:tcW w:w="1013" w:type="dxa"/>
            <w:tcBorders>
              <w:top w:val="nil"/>
              <w:left w:val="nil"/>
              <w:bottom w:val="nil"/>
              <w:right w:val="nil"/>
            </w:tcBorders>
            <w:shd w:val="clear" w:color="auto" w:fill="auto"/>
            <w:noWrap/>
            <w:vAlign w:val="bottom"/>
          </w:tcPr>
          <w:p w14:paraId="3ACD6928" w14:textId="77777777" w:rsidR="009F20B5" w:rsidRPr="00C71098" w:rsidRDefault="009F20B5" w:rsidP="009E7F8B">
            <w:pPr>
              <w:jc w:val="right"/>
              <w:rPr>
                <w:color w:val="000000"/>
              </w:rPr>
            </w:pPr>
          </w:p>
        </w:tc>
      </w:tr>
      <w:tr w:rsidR="009F20B5" w14:paraId="223281EC" w14:textId="77777777" w:rsidTr="00124EC9">
        <w:trPr>
          <w:trHeight w:val="320"/>
        </w:trPr>
        <w:tc>
          <w:tcPr>
            <w:tcW w:w="1980" w:type="dxa"/>
            <w:tcBorders>
              <w:top w:val="nil"/>
              <w:left w:val="nil"/>
              <w:bottom w:val="nil"/>
              <w:right w:val="nil"/>
            </w:tcBorders>
            <w:shd w:val="clear" w:color="auto" w:fill="auto"/>
            <w:noWrap/>
            <w:vAlign w:val="bottom"/>
          </w:tcPr>
          <w:p w14:paraId="6687EEE8" w14:textId="77777777" w:rsidR="009F20B5" w:rsidRPr="00C71098" w:rsidRDefault="009F20B5" w:rsidP="009E7F8B">
            <w:pPr>
              <w:rPr>
                <w:color w:val="000000"/>
              </w:rPr>
            </w:pPr>
            <w:r w:rsidRPr="00C71098">
              <w:rPr>
                <w:color w:val="000000"/>
              </w:rPr>
              <w:t>N fertilization (N)</w:t>
            </w:r>
          </w:p>
        </w:tc>
        <w:tc>
          <w:tcPr>
            <w:tcW w:w="421" w:type="dxa"/>
            <w:tcBorders>
              <w:top w:val="nil"/>
              <w:left w:val="nil"/>
              <w:bottom w:val="nil"/>
              <w:right w:val="nil"/>
            </w:tcBorders>
            <w:shd w:val="clear" w:color="auto" w:fill="auto"/>
            <w:noWrap/>
            <w:vAlign w:val="bottom"/>
          </w:tcPr>
          <w:p w14:paraId="07E5189F" w14:textId="77777777" w:rsidR="009F20B5" w:rsidRPr="00C71098" w:rsidRDefault="009F20B5" w:rsidP="009E7F8B">
            <w:pPr>
              <w:jc w:val="right"/>
              <w:rPr>
                <w:color w:val="000000"/>
              </w:rPr>
            </w:pPr>
            <w:r w:rsidRPr="00C71098">
              <w:rPr>
                <w:color w:val="000000"/>
              </w:rPr>
              <w:t>1</w:t>
            </w:r>
          </w:p>
        </w:tc>
        <w:tc>
          <w:tcPr>
            <w:tcW w:w="1300" w:type="dxa"/>
            <w:tcBorders>
              <w:top w:val="nil"/>
              <w:left w:val="nil"/>
              <w:bottom w:val="nil"/>
              <w:right w:val="nil"/>
            </w:tcBorders>
            <w:shd w:val="clear" w:color="auto" w:fill="auto"/>
            <w:noWrap/>
            <w:vAlign w:val="bottom"/>
          </w:tcPr>
          <w:p w14:paraId="7AEE332C" w14:textId="3B4F1D55" w:rsidR="009F20B5" w:rsidRPr="009E7F8B" w:rsidRDefault="009F20B5" w:rsidP="009E7F8B">
            <w:pPr>
              <w:jc w:val="right"/>
              <w:rPr>
                <w:color w:val="000000"/>
              </w:rPr>
            </w:pPr>
            <w:r w:rsidRPr="009E7F8B">
              <w:rPr>
                <w:color w:val="000000"/>
              </w:rPr>
              <w:t>3.35</w:t>
            </w:r>
            <w:r w:rsidR="00A6737F">
              <w:rPr>
                <w:color w:val="000000"/>
              </w:rPr>
              <w:t>*10</w:t>
            </w:r>
            <w:r w:rsidR="00A6737F">
              <w:rPr>
                <w:color w:val="000000"/>
                <w:vertAlign w:val="superscript"/>
              </w:rPr>
              <w:t>-4</w:t>
            </w:r>
          </w:p>
        </w:tc>
        <w:tc>
          <w:tcPr>
            <w:tcW w:w="1116" w:type="dxa"/>
            <w:tcBorders>
              <w:top w:val="nil"/>
              <w:left w:val="nil"/>
              <w:bottom w:val="nil"/>
              <w:right w:val="nil"/>
            </w:tcBorders>
            <w:shd w:val="clear" w:color="auto" w:fill="auto"/>
            <w:noWrap/>
            <w:vAlign w:val="bottom"/>
          </w:tcPr>
          <w:p w14:paraId="1F2E0DA8" w14:textId="77777777" w:rsidR="009F20B5" w:rsidRPr="009E7F8B" w:rsidRDefault="009F20B5" w:rsidP="009E7F8B">
            <w:pPr>
              <w:jc w:val="right"/>
              <w:rPr>
                <w:color w:val="000000"/>
              </w:rPr>
            </w:pPr>
            <w:r w:rsidRPr="009E7F8B">
              <w:rPr>
                <w:color w:val="000000"/>
              </w:rPr>
              <w:t>163.111</w:t>
            </w:r>
          </w:p>
        </w:tc>
        <w:tc>
          <w:tcPr>
            <w:tcW w:w="1013" w:type="dxa"/>
            <w:tcBorders>
              <w:top w:val="nil"/>
              <w:left w:val="nil"/>
              <w:bottom w:val="nil"/>
              <w:right w:val="nil"/>
            </w:tcBorders>
            <w:shd w:val="clear" w:color="auto" w:fill="auto"/>
            <w:noWrap/>
            <w:vAlign w:val="bottom"/>
          </w:tcPr>
          <w:p w14:paraId="44CEA472" w14:textId="77777777" w:rsidR="009F20B5" w:rsidRPr="009E7F8B" w:rsidRDefault="009F20B5" w:rsidP="009E7F8B">
            <w:pPr>
              <w:jc w:val="right"/>
              <w:rPr>
                <w:b/>
                <w:bCs/>
                <w:color w:val="000000"/>
              </w:rPr>
            </w:pPr>
            <w:r w:rsidRPr="009E7F8B">
              <w:rPr>
                <w:b/>
                <w:bCs/>
                <w:color w:val="000000"/>
              </w:rPr>
              <w:t>&lt;0.001</w:t>
            </w:r>
          </w:p>
        </w:tc>
        <w:tc>
          <w:tcPr>
            <w:tcW w:w="1416" w:type="dxa"/>
            <w:tcBorders>
              <w:top w:val="nil"/>
              <w:left w:val="nil"/>
              <w:bottom w:val="nil"/>
              <w:right w:val="nil"/>
            </w:tcBorders>
            <w:shd w:val="clear" w:color="auto" w:fill="auto"/>
            <w:noWrap/>
            <w:vAlign w:val="bottom"/>
          </w:tcPr>
          <w:p w14:paraId="46878F04" w14:textId="77777777" w:rsidR="009F20B5" w:rsidRPr="00C71098" w:rsidRDefault="009F20B5" w:rsidP="009E7F8B">
            <w:pPr>
              <w:jc w:val="right"/>
              <w:rPr>
                <w:color w:val="000000"/>
              </w:rPr>
            </w:pPr>
          </w:p>
        </w:tc>
        <w:tc>
          <w:tcPr>
            <w:tcW w:w="1116" w:type="dxa"/>
            <w:tcBorders>
              <w:top w:val="nil"/>
              <w:left w:val="nil"/>
              <w:bottom w:val="nil"/>
              <w:right w:val="nil"/>
            </w:tcBorders>
            <w:shd w:val="clear" w:color="auto" w:fill="auto"/>
            <w:noWrap/>
            <w:vAlign w:val="bottom"/>
          </w:tcPr>
          <w:p w14:paraId="598671FB" w14:textId="77777777" w:rsidR="009F20B5" w:rsidRPr="00C71098" w:rsidRDefault="009F20B5" w:rsidP="009E7F8B">
            <w:pPr>
              <w:jc w:val="right"/>
              <w:rPr>
                <w:color w:val="000000"/>
              </w:rPr>
            </w:pPr>
          </w:p>
        </w:tc>
        <w:tc>
          <w:tcPr>
            <w:tcW w:w="1013" w:type="dxa"/>
            <w:tcBorders>
              <w:top w:val="nil"/>
              <w:left w:val="nil"/>
              <w:bottom w:val="nil"/>
              <w:right w:val="nil"/>
            </w:tcBorders>
            <w:shd w:val="clear" w:color="auto" w:fill="auto"/>
            <w:noWrap/>
            <w:vAlign w:val="bottom"/>
          </w:tcPr>
          <w:p w14:paraId="15CF88BF" w14:textId="77777777" w:rsidR="009F20B5" w:rsidRPr="00C71098" w:rsidRDefault="009F20B5" w:rsidP="009E7F8B">
            <w:pPr>
              <w:jc w:val="right"/>
              <w:rPr>
                <w:color w:val="000000"/>
              </w:rPr>
            </w:pPr>
          </w:p>
        </w:tc>
        <w:tc>
          <w:tcPr>
            <w:tcW w:w="1416" w:type="dxa"/>
            <w:tcBorders>
              <w:top w:val="nil"/>
              <w:left w:val="nil"/>
              <w:bottom w:val="nil"/>
              <w:right w:val="nil"/>
            </w:tcBorders>
            <w:shd w:val="clear" w:color="auto" w:fill="auto"/>
            <w:noWrap/>
            <w:vAlign w:val="bottom"/>
          </w:tcPr>
          <w:p w14:paraId="55BDC3B4" w14:textId="77777777" w:rsidR="009F20B5" w:rsidRPr="00C71098" w:rsidRDefault="009F20B5" w:rsidP="009E7F8B">
            <w:pPr>
              <w:jc w:val="right"/>
              <w:rPr>
                <w:color w:val="000000"/>
              </w:rPr>
            </w:pPr>
          </w:p>
        </w:tc>
        <w:tc>
          <w:tcPr>
            <w:tcW w:w="1116" w:type="dxa"/>
            <w:tcBorders>
              <w:top w:val="nil"/>
              <w:left w:val="nil"/>
              <w:bottom w:val="nil"/>
              <w:right w:val="nil"/>
            </w:tcBorders>
            <w:shd w:val="clear" w:color="auto" w:fill="auto"/>
            <w:noWrap/>
            <w:vAlign w:val="bottom"/>
          </w:tcPr>
          <w:p w14:paraId="6C09B2B2" w14:textId="77777777" w:rsidR="009F20B5" w:rsidRPr="00C71098" w:rsidRDefault="009F20B5" w:rsidP="009E7F8B">
            <w:pPr>
              <w:jc w:val="right"/>
              <w:rPr>
                <w:color w:val="000000"/>
              </w:rPr>
            </w:pPr>
          </w:p>
        </w:tc>
        <w:tc>
          <w:tcPr>
            <w:tcW w:w="1013" w:type="dxa"/>
            <w:tcBorders>
              <w:top w:val="nil"/>
              <w:left w:val="nil"/>
              <w:bottom w:val="nil"/>
              <w:right w:val="nil"/>
            </w:tcBorders>
            <w:shd w:val="clear" w:color="auto" w:fill="auto"/>
            <w:noWrap/>
            <w:vAlign w:val="bottom"/>
          </w:tcPr>
          <w:p w14:paraId="4B193C7E" w14:textId="77777777" w:rsidR="009F20B5" w:rsidRPr="00C71098" w:rsidRDefault="009F20B5" w:rsidP="009E7F8B">
            <w:pPr>
              <w:jc w:val="right"/>
              <w:rPr>
                <w:color w:val="000000"/>
              </w:rPr>
            </w:pPr>
          </w:p>
        </w:tc>
      </w:tr>
      <w:tr w:rsidR="009F20B5" w14:paraId="56E2818B" w14:textId="77777777" w:rsidTr="00124EC9">
        <w:trPr>
          <w:trHeight w:val="320"/>
        </w:trPr>
        <w:tc>
          <w:tcPr>
            <w:tcW w:w="1980" w:type="dxa"/>
            <w:tcBorders>
              <w:top w:val="nil"/>
              <w:left w:val="nil"/>
              <w:bottom w:val="nil"/>
              <w:right w:val="nil"/>
            </w:tcBorders>
            <w:shd w:val="clear" w:color="auto" w:fill="auto"/>
            <w:noWrap/>
            <w:vAlign w:val="bottom"/>
          </w:tcPr>
          <w:p w14:paraId="06AEED8A" w14:textId="77777777" w:rsidR="009F20B5" w:rsidRPr="00C71098" w:rsidRDefault="009F20B5" w:rsidP="009E7F8B">
            <w:pPr>
              <w:rPr>
                <w:color w:val="000000"/>
              </w:rPr>
            </w:pPr>
            <w:r w:rsidRPr="00C71098">
              <w:rPr>
                <w:color w:val="000000"/>
              </w:rPr>
              <w:t>CO</w:t>
            </w:r>
            <w:r w:rsidRPr="00C71098">
              <w:rPr>
                <w:color w:val="000000"/>
                <w:vertAlign w:val="subscript"/>
              </w:rPr>
              <w:t>2</w:t>
            </w:r>
            <w:r w:rsidRPr="00C71098">
              <w:rPr>
                <w:color w:val="000000"/>
              </w:rPr>
              <w:t>*I</w:t>
            </w:r>
          </w:p>
        </w:tc>
        <w:tc>
          <w:tcPr>
            <w:tcW w:w="421" w:type="dxa"/>
            <w:tcBorders>
              <w:top w:val="nil"/>
              <w:left w:val="nil"/>
              <w:bottom w:val="nil"/>
              <w:right w:val="nil"/>
            </w:tcBorders>
            <w:shd w:val="clear" w:color="auto" w:fill="auto"/>
            <w:noWrap/>
            <w:vAlign w:val="bottom"/>
          </w:tcPr>
          <w:p w14:paraId="7FDB8073" w14:textId="77777777" w:rsidR="009F20B5" w:rsidRPr="00C71098" w:rsidRDefault="009F20B5" w:rsidP="009E7F8B">
            <w:pPr>
              <w:jc w:val="right"/>
              <w:rPr>
                <w:color w:val="000000"/>
              </w:rPr>
            </w:pPr>
            <w:r w:rsidRPr="00C71098">
              <w:rPr>
                <w:color w:val="000000"/>
              </w:rPr>
              <w:t>1</w:t>
            </w:r>
          </w:p>
        </w:tc>
        <w:tc>
          <w:tcPr>
            <w:tcW w:w="1300" w:type="dxa"/>
            <w:tcBorders>
              <w:top w:val="nil"/>
              <w:left w:val="nil"/>
              <w:bottom w:val="nil"/>
              <w:right w:val="nil"/>
            </w:tcBorders>
            <w:shd w:val="clear" w:color="auto" w:fill="auto"/>
            <w:noWrap/>
            <w:vAlign w:val="bottom"/>
          </w:tcPr>
          <w:p w14:paraId="22DBBA42" w14:textId="7806606E" w:rsidR="009F20B5" w:rsidRPr="009E7F8B" w:rsidRDefault="009F20B5" w:rsidP="009E7F8B">
            <w:pPr>
              <w:jc w:val="right"/>
              <w:rPr>
                <w:color w:val="000000"/>
              </w:rPr>
            </w:pPr>
            <w:r w:rsidRPr="009E7F8B">
              <w:rPr>
                <w:color w:val="000000"/>
              </w:rPr>
              <w:t>-3.18</w:t>
            </w:r>
            <w:r w:rsidR="005B13AA">
              <w:rPr>
                <w:color w:val="000000"/>
              </w:rPr>
              <w:t>*10</w:t>
            </w:r>
            <w:r w:rsidR="005B13AA" w:rsidRPr="00D760FB">
              <w:rPr>
                <w:color w:val="000000"/>
                <w:vertAlign w:val="superscript"/>
              </w:rPr>
              <w:t>-2</w:t>
            </w:r>
          </w:p>
        </w:tc>
        <w:tc>
          <w:tcPr>
            <w:tcW w:w="1116" w:type="dxa"/>
            <w:tcBorders>
              <w:top w:val="nil"/>
              <w:left w:val="nil"/>
              <w:bottom w:val="nil"/>
              <w:right w:val="nil"/>
            </w:tcBorders>
            <w:shd w:val="clear" w:color="auto" w:fill="auto"/>
            <w:noWrap/>
            <w:vAlign w:val="bottom"/>
          </w:tcPr>
          <w:p w14:paraId="628540D4" w14:textId="77777777" w:rsidR="009F20B5" w:rsidRPr="009E7F8B" w:rsidRDefault="009F20B5" w:rsidP="009E7F8B">
            <w:pPr>
              <w:jc w:val="right"/>
              <w:rPr>
                <w:color w:val="000000"/>
              </w:rPr>
            </w:pPr>
            <w:r w:rsidRPr="009E7F8B">
              <w:rPr>
                <w:color w:val="000000"/>
              </w:rPr>
              <w:t>2.102</w:t>
            </w:r>
          </w:p>
        </w:tc>
        <w:tc>
          <w:tcPr>
            <w:tcW w:w="1013" w:type="dxa"/>
            <w:tcBorders>
              <w:top w:val="nil"/>
              <w:left w:val="nil"/>
              <w:bottom w:val="nil"/>
              <w:right w:val="nil"/>
            </w:tcBorders>
            <w:shd w:val="clear" w:color="auto" w:fill="auto"/>
            <w:noWrap/>
            <w:vAlign w:val="bottom"/>
          </w:tcPr>
          <w:p w14:paraId="2D14F077" w14:textId="77777777" w:rsidR="009F20B5" w:rsidRPr="009E7F8B" w:rsidRDefault="009F20B5" w:rsidP="009E7F8B">
            <w:pPr>
              <w:jc w:val="right"/>
              <w:rPr>
                <w:b/>
                <w:bCs/>
                <w:i/>
                <w:iCs/>
                <w:color w:val="000000"/>
              </w:rPr>
            </w:pPr>
            <w:r w:rsidRPr="009E7F8B">
              <w:rPr>
                <w:color w:val="000000"/>
              </w:rPr>
              <w:t>0.147</w:t>
            </w:r>
          </w:p>
        </w:tc>
        <w:tc>
          <w:tcPr>
            <w:tcW w:w="1416" w:type="dxa"/>
            <w:tcBorders>
              <w:top w:val="nil"/>
              <w:left w:val="nil"/>
              <w:bottom w:val="nil"/>
              <w:right w:val="nil"/>
            </w:tcBorders>
            <w:shd w:val="clear" w:color="auto" w:fill="auto"/>
            <w:noWrap/>
            <w:vAlign w:val="bottom"/>
          </w:tcPr>
          <w:p w14:paraId="1759CAD7" w14:textId="77777777" w:rsidR="009F20B5" w:rsidRPr="00C71098" w:rsidRDefault="009F20B5" w:rsidP="009E7F8B">
            <w:pPr>
              <w:jc w:val="right"/>
              <w:rPr>
                <w:color w:val="000000"/>
              </w:rPr>
            </w:pPr>
          </w:p>
        </w:tc>
        <w:tc>
          <w:tcPr>
            <w:tcW w:w="1116" w:type="dxa"/>
            <w:tcBorders>
              <w:top w:val="nil"/>
              <w:left w:val="nil"/>
              <w:bottom w:val="nil"/>
              <w:right w:val="nil"/>
            </w:tcBorders>
            <w:shd w:val="clear" w:color="auto" w:fill="auto"/>
            <w:noWrap/>
            <w:vAlign w:val="bottom"/>
          </w:tcPr>
          <w:p w14:paraId="6AC76A20" w14:textId="77777777" w:rsidR="009F20B5" w:rsidRPr="00C71098" w:rsidRDefault="009F20B5" w:rsidP="009E7F8B">
            <w:pPr>
              <w:jc w:val="right"/>
              <w:rPr>
                <w:color w:val="000000"/>
              </w:rPr>
            </w:pPr>
          </w:p>
        </w:tc>
        <w:tc>
          <w:tcPr>
            <w:tcW w:w="1013" w:type="dxa"/>
            <w:tcBorders>
              <w:top w:val="nil"/>
              <w:left w:val="nil"/>
              <w:bottom w:val="nil"/>
              <w:right w:val="nil"/>
            </w:tcBorders>
            <w:shd w:val="clear" w:color="auto" w:fill="auto"/>
            <w:noWrap/>
            <w:vAlign w:val="bottom"/>
          </w:tcPr>
          <w:p w14:paraId="7F3F4D86" w14:textId="77777777" w:rsidR="009F20B5" w:rsidRPr="00C71098" w:rsidRDefault="009F20B5" w:rsidP="009E7F8B">
            <w:pPr>
              <w:jc w:val="right"/>
              <w:rPr>
                <w:color w:val="000000"/>
              </w:rPr>
            </w:pPr>
          </w:p>
        </w:tc>
        <w:tc>
          <w:tcPr>
            <w:tcW w:w="1416" w:type="dxa"/>
            <w:tcBorders>
              <w:top w:val="nil"/>
              <w:left w:val="nil"/>
              <w:bottom w:val="nil"/>
              <w:right w:val="nil"/>
            </w:tcBorders>
            <w:shd w:val="clear" w:color="auto" w:fill="auto"/>
            <w:noWrap/>
            <w:vAlign w:val="bottom"/>
          </w:tcPr>
          <w:p w14:paraId="3A8E1048" w14:textId="77777777" w:rsidR="009F20B5" w:rsidRPr="00C71098" w:rsidRDefault="009F20B5" w:rsidP="009E7F8B">
            <w:pPr>
              <w:jc w:val="right"/>
              <w:rPr>
                <w:color w:val="000000"/>
              </w:rPr>
            </w:pPr>
          </w:p>
        </w:tc>
        <w:tc>
          <w:tcPr>
            <w:tcW w:w="1116" w:type="dxa"/>
            <w:tcBorders>
              <w:top w:val="nil"/>
              <w:left w:val="nil"/>
              <w:bottom w:val="nil"/>
              <w:right w:val="nil"/>
            </w:tcBorders>
            <w:shd w:val="clear" w:color="auto" w:fill="auto"/>
            <w:noWrap/>
            <w:vAlign w:val="bottom"/>
          </w:tcPr>
          <w:p w14:paraId="771364B5" w14:textId="77777777" w:rsidR="009F20B5" w:rsidRPr="00C71098" w:rsidRDefault="009F20B5" w:rsidP="009E7F8B">
            <w:pPr>
              <w:jc w:val="right"/>
              <w:rPr>
                <w:color w:val="000000"/>
              </w:rPr>
            </w:pPr>
          </w:p>
        </w:tc>
        <w:tc>
          <w:tcPr>
            <w:tcW w:w="1013" w:type="dxa"/>
            <w:tcBorders>
              <w:top w:val="nil"/>
              <w:left w:val="nil"/>
              <w:bottom w:val="nil"/>
              <w:right w:val="nil"/>
            </w:tcBorders>
            <w:shd w:val="clear" w:color="auto" w:fill="auto"/>
            <w:noWrap/>
            <w:vAlign w:val="bottom"/>
          </w:tcPr>
          <w:p w14:paraId="3E0B69B1" w14:textId="77777777" w:rsidR="009F20B5" w:rsidRPr="00C71098" w:rsidRDefault="009F20B5" w:rsidP="009E7F8B">
            <w:pPr>
              <w:jc w:val="right"/>
              <w:rPr>
                <w:color w:val="000000"/>
              </w:rPr>
            </w:pPr>
          </w:p>
        </w:tc>
      </w:tr>
      <w:tr w:rsidR="009F20B5" w14:paraId="501AB6D4" w14:textId="77777777" w:rsidTr="00124EC9">
        <w:trPr>
          <w:trHeight w:val="320"/>
        </w:trPr>
        <w:tc>
          <w:tcPr>
            <w:tcW w:w="1980" w:type="dxa"/>
            <w:tcBorders>
              <w:top w:val="nil"/>
              <w:left w:val="nil"/>
              <w:bottom w:val="nil"/>
              <w:right w:val="nil"/>
            </w:tcBorders>
            <w:shd w:val="clear" w:color="auto" w:fill="auto"/>
            <w:noWrap/>
            <w:vAlign w:val="bottom"/>
          </w:tcPr>
          <w:p w14:paraId="4A908DF5" w14:textId="77777777" w:rsidR="009F20B5" w:rsidRPr="00C71098" w:rsidRDefault="009F20B5" w:rsidP="009E7F8B">
            <w:pPr>
              <w:rPr>
                <w:color w:val="000000"/>
              </w:rPr>
            </w:pPr>
            <w:r w:rsidRPr="00C71098">
              <w:rPr>
                <w:color w:val="000000"/>
              </w:rPr>
              <w:t>CO</w:t>
            </w:r>
            <w:r w:rsidRPr="00C71098">
              <w:rPr>
                <w:color w:val="000000"/>
                <w:vertAlign w:val="subscript"/>
              </w:rPr>
              <w:t>2</w:t>
            </w:r>
            <w:r w:rsidRPr="00C71098">
              <w:rPr>
                <w:color w:val="000000"/>
              </w:rPr>
              <w:t>*N</w:t>
            </w:r>
          </w:p>
        </w:tc>
        <w:tc>
          <w:tcPr>
            <w:tcW w:w="421" w:type="dxa"/>
            <w:tcBorders>
              <w:top w:val="nil"/>
              <w:left w:val="nil"/>
              <w:bottom w:val="nil"/>
              <w:right w:val="nil"/>
            </w:tcBorders>
            <w:shd w:val="clear" w:color="auto" w:fill="auto"/>
            <w:noWrap/>
            <w:vAlign w:val="bottom"/>
          </w:tcPr>
          <w:p w14:paraId="26A2CF64" w14:textId="77777777" w:rsidR="009F20B5" w:rsidRPr="00C71098" w:rsidRDefault="009F20B5" w:rsidP="009E7F8B">
            <w:pPr>
              <w:jc w:val="right"/>
              <w:rPr>
                <w:color w:val="000000"/>
              </w:rPr>
            </w:pPr>
            <w:r w:rsidRPr="00C71098">
              <w:rPr>
                <w:color w:val="000000"/>
              </w:rPr>
              <w:t>1</w:t>
            </w:r>
          </w:p>
        </w:tc>
        <w:tc>
          <w:tcPr>
            <w:tcW w:w="1300" w:type="dxa"/>
            <w:tcBorders>
              <w:top w:val="nil"/>
              <w:left w:val="nil"/>
              <w:bottom w:val="nil"/>
              <w:right w:val="nil"/>
            </w:tcBorders>
            <w:shd w:val="clear" w:color="auto" w:fill="auto"/>
            <w:noWrap/>
            <w:vAlign w:val="bottom"/>
          </w:tcPr>
          <w:p w14:paraId="4EFAEB92" w14:textId="01E5790A" w:rsidR="009F20B5" w:rsidRPr="009E7F8B" w:rsidRDefault="007A539F" w:rsidP="009E7F8B">
            <w:pPr>
              <w:jc w:val="right"/>
              <w:rPr>
                <w:color w:val="000000"/>
              </w:rPr>
            </w:pPr>
            <w:r>
              <w:rPr>
                <w:color w:val="000000"/>
              </w:rPr>
              <w:softHyphen/>
            </w:r>
            <w:r>
              <w:rPr>
                <w:color w:val="000000"/>
              </w:rPr>
              <w:softHyphen/>
            </w:r>
            <w:r>
              <w:rPr>
                <w:color w:val="000000"/>
              </w:rPr>
              <w:softHyphen/>
            </w:r>
          </w:p>
        </w:tc>
        <w:tc>
          <w:tcPr>
            <w:tcW w:w="1116" w:type="dxa"/>
            <w:tcBorders>
              <w:top w:val="nil"/>
              <w:left w:val="nil"/>
              <w:bottom w:val="nil"/>
              <w:right w:val="nil"/>
            </w:tcBorders>
            <w:shd w:val="clear" w:color="auto" w:fill="auto"/>
            <w:noWrap/>
            <w:vAlign w:val="bottom"/>
          </w:tcPr>
          <w:p w14:paraId="0B2C1B61" w14:textId="77777777" w:rsidR="009F20B5" w:rsidRPr="009E7F8B" w:rsidRDefault="009F20B5" w:rsidP="009E7F8B">
            <w:pPr>
              <w:jc w:val="right"/>
              <w:rPr>
                <w:color w:val="000000"/>
              </w:rPr>
            </w:pPr>
            <w:r w:rsidRPr="009E7F8B">
              <w:rPr>
                <w:color w:val="000000"/>
              </w:rPr>
              <w:t>2.999</w:t>
            </w:r>
          </w:p>
        </w:tc>
        <w:tc>
          <w:tcPr>
            <w:tcW w:w="1013" w:type="dxa"/>
            <w:tcBorders>
              <w:top w:val="nil"/>
              <w:left w:val="nil"/>
              <w:bottom w:val="nil"/>
              <w:right w:val="nil"/>
            </w:tcBorders>
            <w:shd w:val="clear" w:color="auto" w:fill="auto"/>
            <w:noWrap/>
            <w:vAlign w:val="bottom"/>
          </w:tcPr>
          <w:p w14:paraId="36231BD3" w14:textId="77777777" w:rsidR="009F20B5" w:rsidRPr="009E7F8B" w:rsidRDefault="009F20B5" w:rsidP="009E7F8B">
            <w:pPr>
              <w:jc w:val="right"/>
              <w:rPr>
                <w:b/>
                <w:bCs/>
                <w:i/>
                <w:iCs/>
                <w:color w:val="000000"/>
              </w:rPr>
            </w:pPr>
            <w:r w:rsidRPr="009E7F8B">
              <w:rPr>
                <w:i/>
                <w:iCs/>
                <w:color w:val="000000"/>
              </w:rPr>
              <w:t>0.083</w:t>
            </w:r>
          </w:p>
        </w:tc>
        <w:tc>
          <w:tcPr>
            <w:tcW w:w="1416" w:type="dxa"/>
            <w:tcBorders>
              <w:top w:val="nil"/>
              <w:left w:val="nil"/>
              <w:bottom w:val="nil"/>
              <w:right w:val="nil"/>
            </w:tcBorders>
            <w:shd w:val="clear" w:color="auto" w:fill="auto"/>
            <w:noWrap/>
            <w:vAlign w:val="bottom"/>
          </w:tcPr>
          <w:p w14:paraId="7BEF4158" w14:textId="77777777" w:rsidR="009F20B5" w:rsidRPr="00C71098" w:rsidRDefault="009F20B5" w:rsidP="009E7F8B">
            <w:pPr>
              <w:jc w:val="right"/>
              <w:rPr>
                <w:color w:val="000000"/>
              </w:rPr>
            </w:pPr>
          </w:p>
        </w:tc>
        <w:tc>
          <w:tcPr>
            <w:tcW w:w="1116" w:type="dxa"/>
            <w:tcBorders>
              <w:top w:val="nil"/>
              <w:left w:val="nil"/>
              <w:bottom w:val="nil"/>
              <w:right w:val="nil"/>
            </w:tcBorders>
            <w:shd w:val="clear" w:color="auto" w:fill="auto"/>
            <w:noWrap/>
            <w:vAlign w:val="bottom"/>
          </w:tcPr>
          <w:p w14:paraId="24AAC90D" w14:textId="77777777" w:rsidR="009F20B5" w:rsidRPr="00C71098" w:rsidRDefault="009F20B5" w:rsidP="009E7F8B">
            <w:pPr>
              <w:jc w:val="right"/>
              <w:rPr>
                <w:color w:val="000000"/>
              </w:rPr>
            </w:pPr>
          </w:p>
        </w:tc>
        <w:tc>
          <w:tcPr>
            <w:tcW w:w="1013" w:type="dxa"/>
            <w:tcBorders>
              <w:top w:val="nil"/>
              <w:left w:val="nil"/>
              <w:bottom w:val="nil"/>
              <w:right w:val="nil"/>
            </w:tcBorders>
            <w:shd w:val="clear" w:color="auto" w:fill="auto"/>
            <w:noWrap/>
            <w:vAlign w:val="bottom"/>
          </w:tcPr>
          <w:p w14:paraId="46EFC9C5" w14:textId="77777777" w:rsidR="009F20B5" w:rsidRPr="00C71098" w:rsidRDefault="009F20B5" w:rsidP="009E7F8B">
            <w:pPr>
              <w:jc w:val="right"/>
              <w:rPr>
                <w:color w:val="000000"/>
              </w:rPr>
            </w:pPr>
          </w:p>
        </w:tc>
        <w:tc>
          <w:tcPr>
            <w:tcW w:w="1416" w:type="dxa"/>
            <w:tcBorders>
              <w:top w:val="nil"/>
              <w:left w:val="nil"/>
              <w:bottom w:val="nil"/>
              <w:right w:val="nil"/>
            </w:tcBorders>
            <w:shd w:val="clear" w:color="auto" w:fill="auto"/>
            <w:noWrap/>
            <w:vAlign w:val="bottom"/>
          </w:tcPr>
          <w:p w14:paraId="781C606E" w14:textId="77777777" w:rsidR="009F20B5" w:rsidRPr="00C71098" w:rsidRDefault="009F20B5" w:rsidP="009E7F8B">
            <w:pPr>
              <w:jc w:val="right"/>
              <w:rPr>
                <w:color w:val="000000"/>
              </w:rPr>
            </w:pPr>
          </w:p>
        </w:tc>
        <w:tc>
          <w:tcPr>
            <w:tcW w:w="1116" w:type="dxa"/>
            <w:tcBorders>
              <w:top w:val="nil"/>
              <w:left w:val="nil"/>
              <w:bottom w:val="nil"/>
              <w:right w:val="nil"/>
            </w:tcBorders>
            <w:shd w:val="clear" w:color="auto" w:fill="auto"/>
            <w:noWrap/>
            <w:vAlign w:val="bottom"/>
          </w:tcPr>
          <w:p w14:paraId="73AC624E" w14:textId="77777777" w:rsidR="009F20B5" w:rsidRPr="00C71098" w:rsidRDefault="009F20B5" w:rsidP="009E7F8B">
            <w:pPr>
              <w:jc w:val="right"/>
              <w:rPr>
                <w:color w:val="000000"/>
              </w:rPr>
            </w:pPr>
          </w:p>
        </w:tc>
        <w:tc>
          <w:tcPr>
            <w:tcW w:w="1013" w:type="dxa"/>
            <w:tcBorders>
              <w:top w:val="nil"/>
              <w:left w:val="nil"/>
              <w:bottom w:val="nil"/>
              <w:right w:val="nil"/>
            </w:tcBorders>
            <w:shd w:val="clear" w:color="auto" w:fill="auto"/>
            <w:noWrap/>
            <w:vAlign w:val="bottom"/>
          </w:tcPr>
          <w:p w14:paraId="37443E67" w14:textId="77777777" w:rsidR="009F20B5" w:rsidRPr="00C71098" w:rsidRDefault="009F20B5" w:rsidP="009E7F8B">
            <w:pPr>
              <w:jc w:val="right"/>
              <w:rPr>
                <w:color w:val="000000"/>
              </w:rPr>
            </w:pPr>
          </w:p>
        </w:tc>
      </w:tr>
      <w:tr w:rsidR="009F20B5" w14:paraId="619E021C" w14:textId="77777777" w:rsidTr="00124EC9">
        <w:trPr>
          <w:trHeight w:val="320"/>
        </w:trPr>
        <w:tc>
          <w:tcPr>
            <w:tcW w:w="1980" w:type="dxa"/>
            <w:tcBorders>
              <w:top w:val="nil"/>
              <w:left w:val="nil"/>
              <w:right w:val="nil"/>
            </w:tcBorders>
            <w:shd w:val="clear" w:color="auto" w:fill="auto"/>
            <w:noWrap/>
            <w:vAlign w:val="bottom"/>
          </w:tcPr>
          <w:p w14:paraId="2BE4D2CF" w14:textId="77777777" w:rsidR="009F20B5" w:rsidRPr="00C71098" w:rsidRDefault="009F20B5" w:rsidP="009E7F8B">
            <w:pPr>
              <w:rPr>
                <w:color w:val="000000"/>
              </w:rPr>
            </w:pPr>
            <w:r w:rsidRPr="00C71098">
              <w:rPr>
                <w:color w:val="000000"/>
              </w:rPr>
              <w:t>I*N</w:t>
            </w:r>
          </w:p>
        </w:tc>
        <w:tc>
          <w:tcPr>
            <w:tcW w:w="421" w:type="dxa"/>
            <w:tcBorders>
              <w:top w:val="nil"/>
              <w:left w:val="nil"/>
              <w:right w:val="nil"/>
            </w:tcBorders>
            <w:shd w:val="clear" w:color="auto" w:fill="auto"/>
            <w:noWrap/>
            <w:vAlign w:val="bottom"/>
          </w:tcPr>
          <w:p w14:paraId="04782958" w14:textId="77777777" w:rsidR="009F20B5" w:rsidRPr="00C71098" w:rsidRDefault="009F20B5" w:rsidP="009E7F8B">
            <w:pPr>
              <w:jc w:val="right"/>
              <w:rPr>
                <w:color w:val="000000"/>
              </w:rPr>
            </w:pPr>
            <w:r w:rsidRPr="00C71098">
              <w:rPr>
                <w:color w:val="000000"/>
              </w:rPr>
              <w:t>1</w:t>
            </w:r>
          </w:p>
        </w:tc>
        <w:tc>
          <w:tcPr>
            <w:tcW w:w="1300" w:type="dxa"/>
            <w:tcBorders>
              <w:top w:val="nil"/>
              <w:left w:val="nil"/>
              <w:right w:val="nil"/>
            </w:tcBorders>
            <w:shd w:val="clear" w:color="auto" w:fill="auto"/>
            <w:noWrap/>
            <w:vAlign w:val="bottom"/>
          </w:tcPr>
          <w:p w14:paraId="10D6B5CA" w14:textId="5B27D40F" w:rsidR="009F20B5" w:rsidRPr="009E7F8B" w:rsidRDefault="009F20B5" w:rsidP="009E7F8B">
            <w:pPr>
              <w:jc w:val="right"/>
              <w:rPr>
                <w:color w:val="000000"/>
              </w:rPr>
            </w:pPr>
            <w:r w:rsidRPr="009E7F8B">
              <w:rPr>
                <w:color w:val="000000"/>
              </w:rPr>
              <w:t>-2.65</w:t>
            </w:r>
            <w:r w:rsidR="00A6737F">
              <w:rPr>
                <w:color w:val="000000"/>
              </w:rPr>
              <w:t>*10</w:t>
            </w:r>
            <w:r w:rsidR="00A6737F">
              <w:rPr>
                <w:color w:val="000000"/>
                <w:vertAlign w:val="superscript"/>
              </w:rPr>
              <w:t>-4</w:t>
            </w:r>
          </w:p>
        </w:tc>
        <w:tc>
          <w:tcPr>
            <w:tcW w:w="1116" w:type="dxa"/>
            <w:tcBorders>
              <w:top w:val="nil"/>
              <w:left w:val="nil"/>
              <w:right w:val="nil"/>
            </w:tcBorders>
            <w:shd w:val="clear" w:color="auto" w:fill="auto"/>
            <w:noWrap/>
            <w:vAlign w:val="bottom"/>
          </w:tcPr>
          <w:p w14:paraId="1808CF4A" w14:textId="77777777" w:rsidR="009F20B5" w:rsidRPr="009E7F8B" w:rsidRDefault="009F20B5" w:rsidP="009E7F8B">
            <w:pPr>
              <w:jc w:val="right"/>
              <w:rPr>
                <w:color w:val="000000"/>
              </w:rPr>
            </w:pPr>
            <w:r w:rsidRPr="009E7F8B">
              <w:rPr>
                <w:color w:val="000000"/>
              </w:rPr>
              <w:t>75.769</w:t>
            </w:r>
          </w:p>
        </w:tc>
        <w:tc>
          <w:tcPr>
            <w:tcW w:w="1013" w:type="dxa"/>
            <w:tcBorders>
              <w:top w:val="nil"/>
              <w:left w:val="nil"/>
              <w:right w:val="nil"/>
            </w:tcBorders>
            <w:shd w:val="clear" w:color="auto" w:fill="auto"/>
            <w:noWrap/>
            <w:vAlign w:val="bottom"/>
          </w:tcPr>
          <w:p w14:paraId="2505199C" w14:textId="77777777" w:rsidR="009F20B5" w:rsidRPr="009E7F8B" w:rsidRDefault="009F20B5" w:rsidP="009E7F8B">
            <w:pPr>
              <w:jc w:val="right"/>
              <w:rPr>
                <w:b/>
                <w:bCs/>
                <w:color w:val="000000"/>
              </w:rPr>
            </w:pPr>
            <w:r w:rsidRPr="009E7F8B">
              <w:rPr>
                <w:b/>
                <w:bCs/>
                <w:color w:val="000000"/>
              </w:rPr>
              <w:t>&lt;0.001</w:t>
            </w:r>
          </w:p>
        </w:tc>
        <w:tc>
          <w:tcPr>
            <w:tcW w:w="1416" w:type="dxa"/>
            <w:tcBorders>
              <w:top w:val="nil"/>
              <w:left w:val="nil"/>
              <w:bottom w:val="nil"/>
              <w:right w:val="nil"/>
            </w:tcBorders>
            <w:shd w:val="clear" w:color="auto" w:fill="auto"/>
            <w:noWrap/>
            <w:vAlign w:val="bottom"/>
          </w:tcPr>
          <w:p w14:paraId="4FB43356" w14:textId="77777777" w:rsidR="009F20B5" w:rsidRPr="00C71098" w:rsidRDefault="009F20B5" w:rsidP="009E7F8B">
            <w:pPr>
              <w:jc w:val="right"/>
              <w:rPr>
                <w:color w:val="000000"/>
              </w:rPr>
            </w:pPr>
          </w:p>
        </w:tc>
        <w:tc>
          <w:tcPr>
            <w:tcW w:w="1116" w:type="dxa"/>
            <w:tcBorders>
              <w:top w:val="nil"/>
              <w:left w:val="nil"/>
              <w:bottom w:val="nil"/>
              <w:right w:val="nil"/>
            </w:tcBorders>
            <w:shd w:val="clear" w:color="auto" w:fill="auto"/>
            <w:noWrap/>
            <w:vAlign w:val="bottom"/>
          </w:tcPr>
          <w:p w14:paraId="4F2256E3" w14:textId="77777777" w:rsidR="009F20B5" w:rsidRPr="00C71098" w:rsidRDefault="009F20B5" w:rsidP="009E7F8B">
            <w:pPr>
              <w:jc w:val="right"/>
              <w:rPr>
                <w:color w:val="000000"/>
              </w:rPr>
            </w:pPr>
          </w:p>
        </w:tc>
        <w:tc>
          <w:tcPr>
            <w:tcW w:w="1013" w:type="dxa"/>
            <w:tcBorders>
              <w:top w:val="nil"/>
              <w:left w:val="nil"/>
              <w:bottom w:val="nil"/>
              <w:right w:val="nil"/>
            </w:tcBorders>
            <w:shd w:val="clear" w:color="auto" w:fill="auto"/>
            <w:noWrap/>
            <w:vAlign w:val="bottom"/>
          </w:tcPr>
          <w:p w14:paraId="736C2AD6" w14:textId="77777777" w:rsidR="009F20B5" w:rsidRPr="00C71098" w:rsidRDefault="009F20B5" w:rsidP="009E7F8B">
            <w:pPr>
              <w:jc w:val="right"/>
              <w:rPr>
                <w:color w:val="000000"/>
              </w:rPr>
            </w:pPr>
          </w:p>
        </w:tc>
        <w:tc>
          <w:tcPr>
            <w:tcW w:w="1416" w:type="dxa"/>
            <w:tcBorders>
              <w:top w:val="nil"/>
              <w:left w:val="nil"/>
              <w:bottom w:val="nil"/>
              <w:right w:val="nil"/>
            </w:tcBorders>
            <w:shd w:val="clear" w:color="auto" w:fill="auto"/>
            <w:noWrap/>
            <w:vAlign w:val="bottom"/>
          </w:tcPr>
          <w:p w14:paraId="17B454EC" w14:textId="77777777" w:rsidR="009F20B5" w:rsidRPr="00C71098" w:rsidRDefault="009F20B5" w:rsidP="009E7F8B">
            <w:pPr>
              <w:jc w:val="right"/>
              <w:rPr>
                <w:color w:val="000000"/>
              </w:rPr>
            </w:pPr>
          </w:p>
        </w:tc>
        <w:tc>
          <w:tcPr>
            <w:tcW w:w="1116" w:type="dxa"/>
            <w:tcBorders>
              <w:top w:val="nil"/>
              <w:left w:val="nil"/>
              <w:bottom w:val="nil"/>
              <w:right w:val="nil"/>
            </w:tcBorders>
            <w:shd w:val="clear" w:color="auto" w:fill="auto"/>
            <w:noWrap/>
            <w:vAlign w:val="bottom"/>
          </w:tcPr>
          <w:p w14:paraId="7C2A9AE7" w14:textId="77777777" w:rsidR="009F20B5" w:rsidRPr="00C71098" w:rsidRDefault="009F20B5" w:rsidP="009E7F8B">
            <w:pPr>
              <w:jc w:val="right"/>
              <w:rPr>
                <w:color w:val="000000"/>
              </w:rPr>
            </w:pPr>
          </w:p>
        </w:tc>
        <w:tc>
          <w:tcPr>
            <w:tcW w:w="1013" w:type="dxa"/>
            <w:tcBorders>
              <w:top w:val="nil"/>
              <w:left w:val="nil"/>
              <w:bottom w:val="nil"/>
              <w:right w:val="nil"/>
            </w:tcBorders>
            <w:shd w:val="clear" w:color="auto" w:fill="auto"/>
            <w:noWrap/>
            <w:vAlign w:val="bottom"/>
          </w:tcPr>
          <w:p w14:paraId="09858077" w14:textId="77777777" w:rsidR="009F20B5" w:rsidRPr="00C71098" w:rsidRDefault="009F20B5" w:rsidP="009E7F8B">
            <w:pPr>
              <w:jc w:val="right"/>
              <w:rPr>
                <w:color w:val="000000"/>
              </w:rPr>
            </w:pPr>
          </w:p>
        </w:tc>
      </w:tr>
      <w:tr w:rsidR="009F20B5" w14:paraId="17E6C82F" w14:textId="77777777" w:rsidTr="00124EC9">
        <w:trPr>
          <w:trHeight w:val="320"/>
        </w:trPr>
        <w:tc>
          <w:tcPr>
            <w:tcW w:w="1980" w:type="dxa"/>
            <w:tcBorders>
              <w:top w:val="nil"/>
              <w:left w:val="nil"/>
              <w:bottom w:val="single" w:sz="4" w:space="0" w:color="auto"/>
              <w:right w:val="nil"/>
            </w:tcBorders>
            <w:shd w:val="clear" w:color="auto" w:fill="auto"/>
            <w:noWrap/>
            <w:vAlign w:val="bottom"/>
          </w:tcPr>
          <w:p w14:paraId="05C3E4CF" w14:textId="77777777" w:rsidR="009F20B5" w:rsidRPr="00C71098" w:rsidRDefault="009F20B5" w:rsidP="009E7F8B">
            <w:pPr>
              <w:rPr>
                <w:color w:val="000000"/>
              </w:rPr>
            </w:pPr>
            <w:r w:rsidRPr="00C71098">
              <w:rPr>
                <w:color w:val="000000"/>
              </w:rPr>
              <w:t>CO</w:t>
            </w:r>
            <w:r w:rsidRPr="00C71098">
              <w:rPr>
                <w:color w:val="000000"/>
                <w:vertAlign w:val="subscript"/>
              </w:rPr>
              <w:t>2</w:t>
            </w:r>
            <w:r w:rsidRPr="00C71098">
              <w:rPr>
                <w:color w:val="000000"/>
              </w:rPr>
              <w:t>*I*N</w:t>
            </w:r>
          </w:p>
        </w:tc>
        <w:tc>
          <w:tcPr>
            <w:tcW w:w="421" w:type="dxa"/>
            <w:tcBorders>
              <w:top w:val="nil"/>
              <w:left w:val="nil"/>
              <w:bottom w:val="single" w:sz="4" w:space="0" w:color="auto"/>
              <w:right w:val="nil"/>
            </w:tcBorders>
            <w:shd w:val="clear" w:color="auto" w:fill="auto"/>
            <w:noWrap/>
            <w:vAlign w:val="bottom"/>
          </w:tcPr>
          <w:p w14:paraId="472D9D9C" w14:textId="77777777" w:rsidR="009F20B5" w:rsidRPr="00C71098" w:rsidRDefault="009F20B5" w:rsidP="009E7F8B">
            <w:pPr>
              <w:jc w:val="right"/>
              <w:rPr>
                <w:color w:val="000000"/>
              </w:rPr>
            </w:pPr>
            <w:r w:rsidRPr="00C71098">
              <w:rPr>
                <w:color w:val="000000"/>
              </w:rPr>
              <w:t>1</w:t>
            </w:r>
          </w:p>
        </w:tc>
        <w:tc>
          <w:tcPr>
            <w:tcW w:w="1300" w:type="dxa"/>
            <w:tcBorders>
              <w:top w:val="nil"/>
              <w:left w:val="nil"/>
              <w:bottom w:val="single" w:sz="4" w:space="0" w:color="auto"/>
              <w:right w:val="nil"/>
            </w:tcBorders>
            <w:shd w:val="clear" w:color="auto" w:fill="auto"/>
            <w:noWrap/>
            <w:vAlign w:val="bottom"/>
          </w:tcPr>
          <w:p w14:paraId="3C043D4B" w14:textId="6F7B0C16" w:rsidR="009F20B5" w:rsidRPr="009E7F8B" w:rsidRDefault="009F20B5" w:rsidP="009E7F8B">
            <w:pPr>
              <w:jc w:val="right"/>
              <w:rPr>
                <w:color w:val="000000"/>
              </w:rPr>
            </w:pPr>
            <w:r w:rsidRPr="009E7F8B">
              <w:rPr>
                <w:color w:val="000000"/>
              </w:rPr>
              <w:t>7.68</w:t>
            </w:r>
            <w:r w:rsidR="00A6737F">
              <w:rPr>
                <w:color w:val="000000"/>
              </w:rPr>
              <w:t>*10</w:t>
            </w:r>
            <w:r w:rsidR="00A6737F">
              <w:rPr>
                <w:color w:val="000000"/>
                <w:vertAlign w:val="superscript"/>
              </w:rPr>
              <w:t>-5</w:t>
            </w:r>
          </w:p>
        </w:tc>
        <w:tc>
          <w:tcPr>
            <w:tcW w:w="1116" w:type="dxa"/>
            <w:tcBorders>
              <w:top w:val="nil"/>
              <w:left w:val="nil"/>
              <w:bottom w:val="single" w:sz="4" w:space="0" w:color="auto"/>
              <w:right w:val="nil"/>
            </w:tcBorders>
            <w:shd w:val="clear" w:color="auto" w:fill="auto"/>
            <w:noWrap/>
            <w:vAlign w:val="bottom"/>
          </w:tcPr>
          <w:p w14:paraId="09B03500" w14:textId="77777777" w:rsidR="009F20B5" w:rsidRPr="009E7F8B" w:rsidRDefault="009F20B5" w:rsidP="009E7F8B">
            <w:pPr>
              <w:jc w:val="right"/>
              <w:rPr>
                <w:color w:val="000000"/>
              </w:rPr>
            </w:pPr>
            <w:r w:rsidRPr="009E7F8B">
              <w:rPr>
                <w:color w:val="000000"/>
              </w:rPr>
              <w:t>2.144</w:t>
            </w:r>
          </w:p>
        </w:tc>
        <w:tc>
          <w:tcPr>
            <w:tcW w:w="1013" w:type="dxa"/>
            <w:tcBorders>
              <w:top w:val="nil"/>
              <w:left w:val="nil"/>
              <w:bottom w:val="single" w:sz="4" w:space="0" w:color="auto"/>
              <w:right w:val="nil"/>
            </w:tcBorders>
            <w:shd w:val="clear" w:color="auto" w:fill="auto"/>
            <w:noWrap/>
            <w:vAlign w:val="bottom"/>
          </w:tcPr>
          <w:p w14:paraId="47EDF0CE" w14:textId="77777777" w:rsidR="009F20B5" w:rsidRPr="009E7F8B" w:rsidRDefault="009F20B5" w:rsidP="009E7F8B">
            <w:pPr>
              <w:jc w:val="right"/>
              <w:rPr>
                <w:b/>
                <w:bCs/>
                <w:i/>
                <w:iCs/>
                <w:color w:val="000000"/>
              </w:rPr>
            </w:pPr>
            <w:r w:rsidRPr="009E7F8B">
              <w:rPr>
                <w:color w:val="000000"/>
              </w:rPr>
              <w:t>0.143</w:t>
            </w:r>
          </w:p>
        </w:tc>
        <w:tc>
          <w:tcPr>
            <w:tcW w:w="1416" w:type="dxa"/>
            <w:tcBorders>
              <w:top w:val="nil"/>
              <w:left w:val="nil"/>
              <w:bottom w:val="nil"/>
              <w:right w:val="nil"/>
            </w:tcBorders>
            <w:shd w:val="clear" w:color="auto" w:fill="auto"/>
            <w:noWrap/>
            <w:vAlign w:val="bottom"/>
          </w:tcPr>
          <w:p w14:paraId="0E3BE455" w14:textId="77777777" w:rsidR="009F20B5" w:rsidRPr="00C71098" w:rsidRDefault="009F20B5" w:rsidP="009E7F8B">
            <w:pPr>
              <w:jc w:val="right"/>
              <w:rPr>
                <w:color w:val="000000"/>
              </w:rPr>
            </w:pPr>
          </w:p>
        </w:tc>
        <w:tc>
          <w:tcPr>
            <w:tcW w:w="1116" w:type="dxa"/>
            <w:tcBorders>
              <w:top w:val="nil"/>
              <w:left w:val="nil"/>
              <w:bottom w:val="nil"/>
              <w:right w:val="nil"/>
            </w:tcBorders>
            <w:shd w:val="clear" w:color="auto" w:fill="auto"/>
            <w:noWrap/>
            <w:vAlign w:val="bottom"/>
          </w:tcPr>
          <w:p w14:paraId="2AB34E06" w14:textId="77777777" w:rsidR="009F20B5" w:rsidRPr="00C71098" w:rsidRDefault="009F20B5" w:rsidP="009E7F8B">
            <w:pPr>
              <w:jc w:val="right"/>
              <w:rPr>
                <w:color w:val="000000"/>
              </w:rPr>
            </w:pPr>
          </w:p>
        </w:tc>
        <w:tc>
          <w:tcPr>
            <w:tcW w:w="1013" w:type="dxa"/>
            <w:tcBorders>
              <w:top w:val="nil"/>
              <w:left w:val="nil"/>
              <w:bottom w:val="nil"/>
              <w:right w:val="nil"/>
            </w:tcBorders>
            <w:shd w:val="clear" w:color="auto" w:fill="auto"/>
            <w:noWrap/>
            <w:vAlign w:val="bottom"/>
          </w:tcPr>
          <w:p w14:paraId="3BC4F80C" w14:textId="77777777" w:rsidR="009F20B5" w:rsidRPr="00C71098" w:rsidRDefault="009F20B5" w:rsidP="009E7F8B">
            <w:pPr>
              <w:jc w:val="right"/>
              <w:rPr>
                <w:color w:val="000000"/>
              </w:rPr>
            </w:pPr>
          </w:p>
        </w:tc>
        <w:tc>
          <w:tcPr>
            <w:tcW w:w="1416" w:type="dxa"/>
            <w:tcBorders>
              <w:top w:val="nil"/>
              <w:left w:val="nil"/>
              <w:bottom w:val="nil"/>
              <w:right w:val="nil"/>
            </w:tcBorders>
            <w:shd w:val="clear" w:color="auto" w:fill="auto"/>
            <w:noWrap/>
            <w:vAlign w:val="bottom"/>
          </w:tcPr>
          <w:p w14:paraId="0E6CC339" w14:textId="77777777" w:rsidR="009F20B5" w:rsidRPr="00C71098" w:rsidRDefault="009F20B5" w:rsidP="009E7F8B">
            <w:pPr>
              <w:jc w:val="right"/>
              <w:rPr>
                <w:color w:val="000000"/>
              </w:rPr>
            </w:pPr>
          </w:p>
        </w:tc>
        <w:tc>
          <w:tcPr>
            <w:tcW w:w="1116" w:type="dxa"/>
            <w:tcBorders>
              <w:top w:val="nil"/>
              <w:left w:val="nil"/>
              <w:bottom w:val="nil"/>
              <w:right w:val="nil"/>
            </w:tcBorders>
            <w:shd w:val="clear" w:color="auto" w:fill="auto"/>
            <w:noWrap/>
            <w:vAlign w:val="bottom"/>
          </w:tcPr>
          <w:p w14:paraId="7D8A1388" w14:textId="77777777" w:rsidR="009F20B5" w:rsidRPr="00C71098" w:rsidRDefault="009F20B5" w:rsidP="009E7F8B">
            <w:pPr>
              <w:jc w:val="right"/>
              <w:rPr>
                <w:color w:val="000000"/>
              </w:rPr>
            </w:pPr>
          </w:p>
        </w:tc>
        <w:tc>
          <w:tcPr>
            <w:tcW w:w="1013" w:type="dxa"/>
            <w:tcBorders>
              <w:top w:val="nil"/>
              <w:left w:val="nil"/>
              <w:bottom w:val="nil"/>
              <w:right w:val="nil"/>
            </w:tcBorders>
            <w:shd w:val="clear" w:color="auto" w:fill="auto"/>
            <w:noWrap/>
            <w:vAlign w:val="bottom"/>
          </w:tcPr>
          <w:p w14:paraId="351C4098" w14:textId="77777777" w:rsidR="009F20B5" w:rsidRPr="00C71098" w:rsidRDefault="009F20B5" w:rsidP="009E7F8B">
            <w:pPr>
              <w:jc w:val="right"/>
              <w:rPr>
                <w:color w:val="000000"/>
              </w:rPr>
            </w:pPr>
          </w:p>
        </w:tc>
      </w:tr>
    </w:tbl>
    <w:p w14:paraId="0B9A7910" w14:textId="77777777" w:rsidR="009F20B5" w:rsidRPr="00DE2B27" w:rsidRDefault="009F20B5" w:rsidP="00DE2B27">
      <w:pPr>
        <w:spacing w:line="360" w:lineRule="auto"/>
      </w:pPr>
    </w:p>
    <w:p w14:paraId="402300F4" w14:textId="77777777" w:rsidR="009F20B5" w:rsidRPr="005265AD" w:rsidRDefault="009F20B5" w:rsidP="00DE2B27">
      <w:pPr>
        <w:spacing w:line="360" w:lineRule="auto"/>
      </w:pPr>
      <w:r w:rsidRPr="00FC69E5">
        <w:rPr>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 xml:space="preserve">-values less than 0.05 are in bold and </w:t>
      </w:r>
      <w:r w:rsidRPr="008E6ED4">
        <w:rPr>
          <w:i/>
          <w:iCs/>
        </w:rPr>
        <w:t>p</w:t>
      </w:r>
      <w:r>
        <w:t xml:space="preserve">-values between 0.05 and 0.10 are italicized. A superscript “a” is included after trait labels to indicate if models were fit with natural log transformed response variables. Key: df=degrees of freedom, </w:t>
      </w:r>
      <w:r>
        <w:rPr>
          <w:i/>
          <w:iCs/>
        </w:rPr>
        <w:t>N</w:t>
      </w:r>
      <w:r>
        <w:rPr>
          <w:vertAlign w:val="subscript"/>
        </w:rPr>
        <w:t>area</w:t>
      </w:r>
      <w:r>
        <w:t>=leaf nitrogen content per unit leaf area (gN m</w:t>
      </w:r>
      <w:r>
        <w:rPr>
          <w:vertAlign w:val="superscript"/>
        </w:rPr>
        <w:t>-2</w:t>
      </w:r>
      <w:r>
        <w:t xml:space="preserve">), </w:t>
      </w:r>
      <w:r>
        <w:rPr>
          <w:i/>
          <w:iCs/>
        </w:rPr>
        <w:t>N</w:t>
      </w:r>
      <w:r>
        <w:rPr>
          <w:vertAlign w:val="subscript"/>
        </w:rPr>
        <w:t>mass</w:t>
      </w:r>
      <w:r>
        <w:t>=leaf nitrogen content (gN g</w:t>
      </w:r>
      <w:r>
        <w:rPr>
          <w:vertAlign w:val="superscript"/>
        </w:rPr>
        <w:t>-1</w:t>
      </w:r>
      <w:r>
        <w:t xml:space="preserve">), </w:t>
      </w:r>
      <w:r>
        <w:rPr>
          <w:i/>
          <w:iCs/>
        </w:rPr>
        <w:t>M</w:t>
      </w:r>
      <w:r>
        <w:rPr>
          <w:vertAlign w:val="subscript"/>
        </w:rPr>
        <w:t>area</w:t>
      </w:r>
      <w:r>
        <w:t>=leaf mass per unit leaf area (g m</w:t>
      </w:r>
      <w:r>
        <w:rPr>
          <w:vertAlign w:val="superscript"/>
        </w:rPr>
        <w:t>-2</w:t>
      </w:r>
      <w:r>
        <w:t>).</w:t>
      </w:r>
    </w:p>
    <w:p w14:paraId="19E85594" w14:textId="77777777" w:rsidR="009F20B5" w:rsidRDefault="009F20B5" w:rsidP="00C358CC">
      <w:pPr>
        <w:spacing w:line="480" w:lineRule="auto"/>
        <w:rPr>
          <w:b/>
        </w:rPr>
        <w:sectPr w:rsidR="009F20B5" w:rsidSect="00870551">
          <w:pgSz w:w="15840" w:h="12240" w:orient="landscape"/>
          <w:pgMar w:top="1440" w:right="1440" w:bottom="1440" w:left="1440" w:header="720" w:footer="720" w:gutter="0"/>
          <w:lnNumType w:countBy="1" w:restart="continuous"/>
          <w:cols w:space="720"/>
          <w:docGrid w:linePitch="360"/>
        </w:sectPr>
      </w:pPr>
    </w:p>
    <w:p w14:paraId="0127C671" w14:textId="77777777" w:rsidR="009F20B5" w:rsidRPr="00F06C56" w:rsidRDefault="009F20B5" w:rsidP="00DE2B27">
      <w:pPr>
        <w:spacing w:line="360" w:lineRule="auto"/>
        <w:rPr>
          <w:bCs/>
        </w:rPr>
      </w:pPr>
      <w:r>
        <w:rPr>
          <w:b/>
        </w:rPr>
        <w:lastRenderedPageBreak/>
        <w:t>Figure 1</w:t>
      </w:r>
    </w:p>
    <w:p w14:paraId="6DF48EF3" w14:textId="77777777" w:rsidR="009F20B5" w:rsidRDefault="009F20B5" w:rsidP="00DE2B27">
      <w:pPr>
        <w:spacing w:line="360" w:lineRule="auto"/>
        <w:rPr>
          <w:b/>
        </w:rPr>
      </w:pPr>
      <w:r>
        <w:rPr>
          <w:b/>
          <w:noProof/>
        </w:rPr>
        <w:drawing>
          <wp:inline distT="0" distB="0" distL="0" distR="0" wp14:anchorId="3021BD0C" wp14:editId="195E453C">
            <wp:extent cx="5943600" cy="3962400"/>
            <wp:effectExtent l="0" t="0" r="0" b="0"/>
            <wp:docPr id="3" name="Picture 3" descr="Graphical user interface, 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chart, scatter chart&#10;&#10;Description automatically generated"/>
                    <pic:cNvPicPr/>
                  </pic:nvPicPr>
                  <pic:blipFill>
                    <a:blip r:embed="rId14"/>
                    <a:stretch>
                      <a:fillRect/>
                    </a:stretch>
                  </pic:blipFill>
                  <pic:spPr>
                    <a:xfrm>
                      <a:off x="0" y="0"/>
                      <a:ext cx="5943600" cy="3962400"/>
                    </a:xfrm>
                    <a:prstGeom prst="rect">
                      <a:avLst/>
                    </a:prstGeom>
                  </pic:spPr>
                </pic:pic>
              </a:graphicData>
            </a:graphic>
          </wp:inline>
        </w:drawing>
      </w:r>
    </w:p>
    <w:p w14:paraId="5A1CFF6E" w14:textId="3104FBA4" w:rsidR="009F20B5" w:rsidRDefault="009F20B5" w:rsidP="00DE2B27">
      <w:pPr>
        <w:spacing w:line="360" w:lineRule="auto"/>
        <w:rPr>
          <w:bCs/>
        </w:rPr>
      </w:pPr>
      <w:r>
        <w:rPr>
          <w:b/>
        </w:rPr>
        <w:t>Figure 1</w:t>
      </w:r>
      <w:r>
        <w:rPr>
          <w:bCs/>
        </w:rPr>
        <w:t xml:space="preserve"> Effects of CO</w:t>
      </w:r>
      <w:r>
        <w:rPr>
          <w:bCs/>
          <w:vertAlign w:val="subscript"/>
        </w:rPr>
        <w:t>2</w:t>
      </w:r>
      <w:r>
        <w:rPr>
          <w:bCs/>
        </w:rPr>
        <w:t>, fertilization, and inoculation on leaf nitrogen per unit leaf area (a), leaf nitrogen content (b), leaf mass per unit leaf area (c), and chlorophyll content per unit leaf area (d). Soil nitrogen fertilization is represented on the x-axis in all panels. Yellow points and trendlines indicate inoculated individuals grown under aCO</w:t>
      </w:r>
      <w:r>
        <w:rPr>
          <w:bCs/>
          <w:vertAlign w:val="subscript"/>
        </w:rPr>
        <w:t>2</w:t>
      </w:r>
      <w:r>
        <w:rPr>
          <w:bCs/>
        </w:rPr>
        <w:t>, blue points and trendlines indicate uninoculated individuals grown under aCO</w:t>
      </w:r>
      <w:r>
        <w:rPr>
          <w:bCs/>
          <w:vertAlign w:val="subscript"/>
        </w:rPr>
        <w:t>2</w:t>
      </w:r>
      <w:r>
        <w:rPr>
          <w:bCs/>
        </w:rPr>
        <w:t xml:space="preserve">, red points and trendlines indicate inoculated individuals grown under </w:t>
      </w:r>
      <w:r w:rsidR="009B053E">
        <w:t>eCO</w:t>
      </w:r>
      <w:r w:rsidR="009B053E">
        <w:rPr>
          <w:vertAlign w:val="subscript"/>
        </w:rPr>
        <w:t>2</w:t>
      </w:r>
      <w:r>
        <w:rPr>
          <w:bCs/>
        </w:rPr>
        <w:t xml:space="preserve">, and grey points indicate uninoculated individuals grown under </w:t>
      </w:r>
      <w:r w:rsidR="009B053E">
        <w:t>eCO</w:t>
      </w:r>
      <w:r w:rsidR="009B053E">
        <w:rPr>
          <w:vertAlign w:val="subscript"/>
        </w:rPr>
        <w:t>2</w:t>
      </w:r>
      <w:r>
        <w:rPr>
          <w:bCs/>
        </w:rPr>
        <w:t>. Solid trendlines indicate regression slopes that are different from zero (</w:t>
      </w:r>
      <w:r w:rsidRPr="005D0864">
        <w:rPr>
          <w:bCs/>
          <w:i/>
          <w:iCs/>
        </w:rPr>
        <w:t>p</w:t>
      </w:r>
      <w:r>
        <w:rPr>
          <w:bCs/>
        </w:rPr>
        <w:t>&lt;0.05), while dashed trendlines indicate slopes that are not distinguishable from zero (</w:t>
      </w:r>
      <w:r w:rsidRPr="005D0864">
        <w:rPr>
          <w:bCs/>
          <w:i/>
          <w:iCs/>
        </w:rPr>
        <w:t>p</w:t>
      </w:r>
      <w:r>
        <w:rPr>
          <w:bCs/>
        </w:rPr>
        <w:t>&gt;0.05).</w:t>
      </w:r>
    </w:p>
    <w:p w14:paraId="25800DC8" w14:textId="77777777" w:rsidR="009F20B5" w:rsidRDefault="009F20B5" w:rsidP="00DE2B27">
      <w:pPr>
        <w:spacing w:line="360" w:lineRule="auto"/>
        <w:rPr>
          <w:bCs/>
        </w:rPr>
      </w:pPr>
      <w:r>
        <w:rPr>
          <w:bCs/>
        </w:rPr>
        <w:br w:type="page"/>
      </w:r>
    </w:p>
    <w:p w14:paraId="3C9D7DEF" w14:textId="77777777" w:rsidR="009F20B5" w:rsidRPr="000E7383" w:rsidRDefault="009F20B5" w:rsidP="00DE2B27">
      <w:pPr>
        <w:spacing w:line="360" w:lineRule="auto"/>
        <w:rPr>
          <w:bCs/>
          <w:i/>
          <w:iCs/>
        </w:rPr>
      </w:pPr>
      <w:r>
        <w:rPr>
          <w:bCs/>
          <w:i/>
          <w:iCs/>
        </w:rPr>
        <w:lastRenderedPageBreak/>
        <w:t>Leaf biochemistry and stomatal conductance</w:t>
      </w:r>
    </w:p>
    <w:p w14:paraId="36EC2793" w14:textId="1F9007E3" w:rsidR="00084BF6" w:rsidRPr="00E6497C" w:rsidRDefault="00084BF6" w:rsidP="004D6B5F">
      <w:pPr>
        <w:spacing w:line="360" w:lineRule="auto"/>
        <w:rPr>
          <w:bCs/>
        </w:rPr>
      </w:pPr>
      <w:commentRangeStart w:id="9"/>
      <w:commentRangeStart w:id="10"/>
      <w:r>
        <w:rPr>
          <w:bCs/>
        </w:rPr>
        <w:t>E</w:t>
      </w:r>
      <w:commentRangeEnd w:id="9"/>
      <w:r w:rsidR="00124EC9">
        <w:rPr>
          <w:rStyle w:val="CommentReference"/>
        </w:rPr>
        <w:commentReference w:id="9"/>
      </w:r>
      <w:commentRangeEnd w:id="10"/>
      <w:r w:rsidR="00486308">
        <w:rPr>
          <w:rStyle w:val="CommentReference"/>
        </w:rPr>
        <w:commentReference w:id="10"/>
      </w:r>
      <w:r>
        <w:rPr>
          <w:bCs/>
        </w:rPr>
        <w:t>levated CO</w:t>
      </w:r>
      <w:r>
        <w:rPr>
          <w:bCs/>
          <w:vertAlign w:val="subscript"/>
        </w:rPr>
        <w:t>2</w:t>
      </w:r>
      <w:r>
        <w:rPr>
          <w:bCs/>
        </w:rPr>
        <w:t xml:space="preserve"> </w:t>
      </w:r>
      <w:r w:rsidR="00E6497C">
        <w:rPr>
          <w:bCs/>
        </w:rPr>
        <w:t>de</w:t>
      </w:r>
      <w:r>
        <w:rPr>
          <w:bCs/>
        </w:rPr>
        <w:t xml:space="preserve">creased </w:t>
      </w:r>
      <w:r>
        <w:rPr>
          <w:bCs/>
          <w:i/>
          <w:iCs/>
        </w:rPr>
        <w:t>A</w:t>
      </w:r>
      <w:r>
        <w:rPr>
          <w:bCs/>
          <w:vertAlign w:val="subscript"/>
        </w:rPr>
        <w:t>net</w:t>
      </w:r>
      <w:r>
        <w:rPr>
          <w:bCs/>
        </w:rPr>
        <w:t xml:space="preserve"> </w:t>
      </w:r>
      <w:r w:rsidR="00E6497C">
        <w:rPr>
          <w:bCs/>
        </w:rPr>
        <w:t xml:space="preserve">by 17% </w:t>
      </w:r>
      <w:r>
        <w:rPr>
          <w:bCs/>
        </w:rPr>
        <w:t>(</w:t>
      </w:r>
      <w:r>
        <w:rPr>
          <w:bCs/>
          <w:i/>
          <w:iCs/>
        </w:rPr>
        <w:t>p</w:t>
      </w:r>
      <w:r>
        <w:rPr>
          <w:bCs/>
        </w:rPr>
        <w:t xml:space="preserve">&lt;0.001; Table </w:t>
      </w:r>
      <w:r w:rsidR="00292428">
        <w:rPr>
          <w:bCs/>
        </w:rPr>
        <w:t>2</w:t>
      </w:r>
      <w:r>
        <w:rPr>
          <w:bCs/>
        </w:rPr>
        <w:t>), a pattern that was not modified by fertilization (CO</w:t>
      </w:r>
      <w:r>
        <w:rPr>
          <w:bCs/>
          <w:vertAlign w:val="subscript"/>
        </w:rPr>
        <w:t>2</w:t>
      </w:r>
      <w:r>
        <w:rPr>
          <w:bCs/>
        </w:rPr>
        <w:t xml:space="preserve">-by-fertilization interaction: </w:t>
      </w:r>
      <w:r>
        <w:rPr>
          <w:bCs/>
          <w:i/>
          <w:iCs/>
        </w:rPr>
        <w:t>p</w:t>
      </w:r>
      <w:r>
        <w:rPr>
          <w:bCs/>
        </w:rPr>
        <w:t>&gt;0.05</w:t>
      </w:r>
      <w:r w:rsidR="00E6497C">
        <w:rPr>
          <w:bCs/>
        </w:rPr>
        <w:t xml:space="preserve">; Table </w:t>
      </w:r>
      <w:r w:rsidR="00292428">
        <w:rPr>
          <w:bCs/>
        </w:rPr>
        <w:t>2</w:t>
      </w:r>
      <w:r w:rsidR="00E6497C">
        <w:rPr>
          <w:bCs/>
        </w:rPr>
        <w:t xml:space="preserve">; Fig. </w:t>
      </w:r>
      <w:r w:rsidR="00292428">
        <w:rPr>
          <w:bCs/>
        </w:rPr>
        <w:t>2a</w:t>
      </w:r>
      <w:r>
        <w:rPr>
          <w:bCs/>
        </w:rPr>
        <w:t>) or inoculation treatment (CO</w:t>
      </w:r>
      <w:r>
        <w:rPr>
          <w:bCs/>
          <w:vertAlign w:val="subscript"/>
        </w:rPr>
        <w:t>2</w:t>
      </w:r>
      <w:r>
        <w:rPr>
          <w:bCs/>
        </w:rPr>
        <w:t xml:space="preserve">-by-inoculation interaction: </w:t>
      </w:r>
      <w:r>
        <w:rPr>
          <w:bCs/>
          <w:i/>
          <w:iCs/>
        </w:rPr>
        <w:t>p</w:t>
      </w:r>
      <w:r>
        <w:rPr>
          <w:bCs/>
        </w:rPr>
        <w:t>&gt;0.05</w:t>
      </w:r>
      <w:r w:rsidR="00E6497C">
        <w:rPr>
          <w:bCs/>
        </w:rPr>
        <w:t xml:space="preserve">; Table </w:t>
      </w:r>
      <w:r w:rsidR="00292428">
        <w:rPr>
          <w:bCs/>
        </w:rPr>
        <w:t>2</w:t>
      </w:r>
      <w:r>
        <w:rPr>
          <w:bCs/>
        </w:rPr>
        <w:t>).</w:t>
      </w:r>
      <w:r w:rsidR="00292428">
        <w:rPr>
          <w:bCs/>
        </w:rPr>
        <w:t xml:space="preserve"> There was no effect of eCO</w:t>
      </w:r>
      <w:r w:rsidR="00292428">
        <w:rPr>
          <w:bCs/>
          <w:vertAlign w:val="subscript"/>
        </w:rPr>
        <w:t>2</w:t>
      </w:r>
      <w:r w:rsidR="00292428">
        <w:rPr>
          <w:bCs/>
        </w:rPr>
        <w:t xml:space="preserve"> on </w:t>
      </w:r>
      <w:r w:rsidR="00292428">
        <w:rPr>
          <w:bCs/>
          <w:i/>
          <w:iCs/>
        </w:rPr>
        <w:t>R</w:t>
      </w:r>
      <w:r w:rsidR="00292428">
        <w:rPr>
          <w:bCs/>
          <w:vertAlign w:val="subscript"/>
        </w:rPr>
        <w:t>d25</w:t>
      </w:r>
      <w:r w:rsidR="00292428">
        <w:rPr>
          <w:bCs/>
        </w:rPr>
        <w:t xml:space="preserve"> (</w:t>
      </w:r>
      <w:r w:rsidR="00292428" w:rsidRPr="005D0864">
        <w:rPr>
          <w:bCs/>
          <w:i/>
          <w:iCs/>
        </w:rPr>
        <w:t>p</w:t>
      </w:r>
      <w:r w:rsidR="00292428">
        <w:rPr>
          <w:bCs/>
        </w:rPr>
        <w:t>&gt;0.05; Table 2), a pattern that was also not modified by fertilization (CO</w:t>
      </w:r>
      <w:r w:rsidR="00292428">
        <w:rPr>
          <w:bCs/>
          <w:vertAlign w:val="subscript"/>
        </w:rPr>
        <w:t>2</w:t>
      </w:r>
      <w:r w:rsidR="00292428">
        <w:rPr>
          <w:bCs/>
        </w:rPr>
        <w:t>-by-fertilization interaction:</w:t>
      </w:r>
      <w:r w:rsidR="00292428">
        <w:rPr>
          <w:bCs/>
          <w:i/>
          <w:iCs/>
        </w:rPr>
        <w:t xml:space="preserve"> p</w:t>
      </w:r>
      <w:r w:rsidR="00292428">
        <w:rPr>
          <w:bCs/>
        </w:rPr>
        <w:t>&gt;0.05; Table 2; Fig. 2b) or inoculation treatment (CO</w:t>
      </w:r>
      <w:r w:rsidR="00292428">
        <w:rPr>
          <w:bCs/>
          <w:vertAlign w:val="subscript"/>
        </w:rPr>
        <w:t>2</w:t>
      </w:r>
      <w:r w:rsidR="00292428">
        <w:rPr>
          <w:bCs/>
        </w:rPr>
        <w:t>-by-inoculation interaction:</w:t>
      </w:r>
      <w:r w:rsidR="00292428">
        <w:rPr>
          <w:bCs/>
          <w:i/>
          <w:iCs/>
        </w:rPr>
        <w:t xml:space="preserve"> p</w:t>
      </w:r>
      <w:r w:rsidR="00292428">
        <w:rPr>
          <w:bCs/>
        </w:rPr>
        <w:t xml:space="preserve">&gt;0.05; Table 2). </w:t>
      </w:r>
      <w:r w:rsidR="00E6497C">
        <w:rPr>
          <w:bCs/>
        </w:rPr>
        <w:t>An interaction between fertilization and inoculation treatment (</w:t>
      </w:r>
      <w:r w:rsidR="00E6497C">
        <w:rPr>
          <w:bCs/>
          <w:i/>
          <w:iCs/>
        </w:rPr>
        <w:t>p</w:t>
      </w:r>
      <w:r w:rsidR="00E6497C">
        <w:rPr>
          <w:bCs/>
        </w:rPr>
        <w:t xml:space="preserve">&lt;0.001; Table </w:t>
      </w:r>
      <w:r w:rsidR="00292428">
        <w:rPr>
          <w:bCs/>
        </w:rPr>
        <w:t>2</w:t>
      </w:r>
      <w:r w:rsidR="00E6497C">
        <w:rPr>
          <w:bCs/>
        </w:rPr>
        <w:t>) indicated that positive effect</w:t>
      </w:r>
      <w:r w:rsidR="00292428">
        <w:rPr>
          <w:bCs/>
        </w:rPr>
        <w:t>s</w:t>
      </w:r>
      <w:r w:rsidR="00E6497C">
        <w:rPr>
          <w:bCs/>
        </w:rPr>
        <w:t xml:space="preserve"> of increasing fertilization on </w:t>
      </w:r>
      <w:r w:rsidR="00E6497C">
        <w:rPr>
          <w:bCs/>
          <w:i/>
          <w:iCs/>
        </w:rPr>
        <w:t>A</w:t>
      </w:r>
      <w:r w:rsidR="00E6497C">
        <w:rPr>
          <w:bCs/>
          <w:vertAlign w:val="subscript"/>
        </w:rPr>
        <w:t>net</w:t>
      </w:r>
      <w:r w:rsidR="00E6497C">
        <w:rPr>
          <w:bCs/>
        </w:rPr>
        <w:t xml:space="preserve"> </w:t>
      </w:r>
      <w:r w:rsidR="00292428">
        <w:rPr>
          <w:bCs/>
        </w:rPr>
        <w:t xml:space="preserve">and </w:t>
      </w:r>
      <w:r w:rsidR="00292428">
        <w:rPr>
          <w:bCs/>
        </w:rPr>
        <w:softHyphen/>
      </w:r>
      <w:r w:rsidR="00292428">
        <w:rPr>
          <w:bCs/>
          <w:i/>
          <w:iCs/>
        </w:rPr>
        <w:t>R</w:t>
      </w:r>
      <w:r w:rsidR="00292428">
        <w:rPr>
          <w:bCs/>
          <w:vertAlign w:val="subscript"/>
        </w:rPr>
        <w:t>d25</w:t>
      </w:r>
      <w:r w:rsidR="00292428">
        <w:rPr>
          <w:bCs/>
        </w:rPr>
        <w:t xml:space="preserve"> were only observed in</w:t>
      </w:r>
      <w:r w:rsidR="00E6497C">
        <w:rPr>
          <w:bCs/>
        </w:rPr>
        <w:t xml:space="preserve"> uninoculated plants (Tukey: </w:t>
      </w:r>
      <w:r w:rsidR="00E6497C">
        <w:rPr>
          <w:bCs/>
          <w:i/>
          <w:iCs/>
        </w:rPr>
        <w:t>p</w:t>
      </w:r>
      <w:r w:rsidR="00E6497C">
        <w:rPr>
          <w:bCs/>
        </w:rPr>
        <w:t>&lt;0.001</w:t>
      </w:r>
      <w:r w:rsidR="00292428">
        <w:rPr>
          <w:bCs/>
        </w:rPr>
        <w:t xml:space="preserve"> in both cases; Fig. 2b</w:t>
      </w:r>
      <w:r w:rsidR="00E6497C">
        <w:rPr>
          <w:bCs/>
        </w:rPr>
        <w:t>).</w:t>
      </w:r>
    </w:p>
    <w:p w14:paraId="28E085D9" w14:textId="58F6C8DA" w:rsidR="0039373C" w:rsidRPr="0039373C" w:rsidRDefault="009F20B5" w:rsidP="00E6497C">
      <w:pPr>
        <w:spacing w:line="360" w:lineRule="auto"/>
        <w:ind w:firstLine="720"/>
        <w:rPr>
          <w:bCs/>
        </w:rPr>
      </w:pPr>
      <w:r>
        <w:rPr>
          <w:bCs/>
        </w:rPr>
        <w:t>Elevated CO</w:t>
      </w:r>
      <w:r>
        <w:rPr>
          <w:bCs/>
          <w:vertAlign w:val="subscript"/>
        </w:rPr>
        <w:t>2</w:t>
      </w:r>
      <w:r>
        <w:rPr>
          <w:bCs/>
        </w:rPr>
        <w:t xml:space="preserve"> decreased </w:t>
      </w:r>
      <w:r>
        <w:rPr>
          <w:bCs/>
          <w:i/>
          <w:iCs/>
        </w:rPr>
        <w:t>V</w:t>
      </w:r>
      <w:r>
        <w:rPr>
          <w:bCs/>
          <w:vertAlign w:val="subscript"/>
        </w:rPr>
        <w:t>cmax25</w:t>
      </w:r>
      <w:r>
        <w:rPr>
          <w:bCs/>
        </w:rPr>
        <w:t xml:space="preserve"> and </w:t>
      </w:r>
      <w:r>
        <w:rPr>
          <w:bCs/>
          <w:i/>
          <w:iCs/>
        </w:rPr>
        <w:t>J</w:t>
      </w:r>
      <w:r>
        <w:rPr>
          <w:bCs/>
          <w:vertAlign w:val="subscript"/>
        </w:rPr>
        <w:t>max25</w:t>
      </w:r>
      <w:r>
        <w:rPr>
          <w:bCs/>
        </w:rPr>
        <w:t xml:space="preserve"> by 16% and 10%, respectively, leading to an 8% increase in </w:t>
      </w:r>
      <w:r>
        <w:rPr>
          <w:bCs/>
          <w:i/>
          <w:iCs/>
        </w:rPr>
        <w:t>J</w:t>
      </w:r>
      <w:r>
        <w:rPr>
          <w:bCs/>
          <w:vertAlign w:val="subscript"/>
        </w:rPr>
        <w:t>max25</w:t>
      </w:r>
      <w:r>
        <w:rPr>
          <w:bCs/>
        </w:rPr>
        <w:t>:</w:t>
      </w:r>
      <w:r>
        <w:rPr>
          <w:bCs/>
          <w:i/>
          <w:iCs/>
        </w:rPr>
        <w:t>V</w:t>
      </w:r>
      <w:r>
        <w:rPr>
          <w:bCs/>
          <w:vertAlign w:val="subscript"/>
        </w:rPr>
        <w:t>cmax25</w:t>
      </w:r>
      <w:r>
        <w:rPr>
          <w:bCs/>
        </w:rPr>
        <w:t xml:space="preserve"> (</w:t>
      </w:r>
      <w:r w:rsidRPr="005D0864">
        <w:rPr>
          <w:bCs/>
          <w:i/>
          <w:iCs/>
        </w:rPr>
        <w:t>p</w:t>
      </w:r>
      <w:r>
        <w:rPr>
          <w:bCs/>
        </w:rPr>
        <w:t>&lt;0.05 in all cases; Table 2; Figs. 2</w:t>
      </w:r>
      <w:r w:rsidR="00292428">
        <w:rPr>
          <w:bCs/>
        </w:rPr>
        <w:t>c-e</w:t>
      </w:r>
      <w:r>
        <w:rPr>
          <w:bCs/>
        </w:rPr>
        <w:t xml:space="preserve">). </w:t>
      </w:r>
      <w:r w:rsidR="005066B8">
        <w:rPr>
          <w:bCs/>
        </w:rPr>
        <w:t>Reductions</w:t>
      </w:r>
      <w:r>
        <w:rPr>
          <w:bCs/>
        </w:rPr>
        <w:t xml:space="preserve"> in </w:t>
      </w:r>
      <w:r>
        <w:rPr>
          <w:bCs/>
          <w:i/>
          <w:iCs/>
        </w:rPr>
        <w:t>V</w:t>
      </w:r>
      <w:r>
        <w:rPr>
          <w:bCs/>
          <w:vertAlign w:val="subscript"/>
        </w:rPr>
        <w:t>cmax25</w:t>
      </w:r>
      <w:r>
        <w:rPr>
          <w:bCs/>
        </w:rPr>
        <w:t xml:space="preserve"> </w:t>
      </w:r>
      <w:r w:rsidR="005066B8">
        <w:rPr>
          <w:bCs/>
        </w:rPr>
        <w:t>and</w:t>
      </w:r>
      <w:r>
        <w:rPr>
          <w:bCs/>
        </w:rPr>
        <w:t xml:space="preserve"> </w:t>
      </w:r>
      <w:r>
        <w:rPr>
          <w:bCs/>
          <w:i/>
          <w:iCs/>
        </w:rPr>
        <w:t>J</w:t>
      </w:r>
      <w:r>
        <w:rPr>
          <w:bCs/>
          <w:vertAlign w:val="subscript"/>
        </w:rPr>
        <w:t>max25</w:t>
      </w:r>
      <w:r>
        <w:rPr>
          <w:bCs/>
        </w:rPr>
        <w:t xml:space="preserve"> under </w:t>
      </w:r>
      <w:r w:rsidR="009B053E">
        <w:t>eCO</w:t>
      </w:r>
      <w:r w:rsidR="009B053E">
        <w:rPr>
          <w:vertAlign w:val="subscript"/>
        </w:rPr>
        <w:t>2</w:t>
      </w:r>
      <w:r w:rsidR="009B053E" w:rsidRPr="009B053E">
        <w:t xml:space="preserve"> </w:t>
      </w:r>
      <w:r>
        <w:rPr>
          <w:bCs/>
        </w:rPr>
        <w:t>w</w:t>
      </w:r>
      <w:r w:rsidR="005066B8">
        <w:rPr>
          <w:bCs/>
        </w:rPr>
        <w:t>ere</w:t>
      </w:r>
      <w:r>
        <w:rPr>
          <w:bCs/>
        </w:rPr>
        <w:t xml:space="preserve"> not modified by fertilization (CO</w:t>
      </w:r>
      <w:r>
        <w:rPr>
          <w:bCs/>
          <w:vertAlign w:val="subscript"/>
        </w:rPr>
        <w:t>2</w:t>
      </w:r>
      <w:r>
        <w:rPr>
          <w:bCs/>
        </w:rPr>
        <w:t xml:space="preserve">-by-fertilization interaction: </w:t>
      </w:r>
      <w:r>
        <w:rPr>
          <w:bCs/>
          <w:i/>
          <w:iCs/>
        </w:rPr>
        <w:t>p</w:t>
      </w:r>
      <w:r>
        <w:rPr>
          <w:bCs/>
        </w:rPr>
        <w:t>&gt;0.05 in both cases; Table 2; Fig. 2</w:t>
      </w:r>
      <w:r w:rsidR="00292428">
        <w:rPr>
          <w:bCs/>
        </w:rPr>
        <w:t>c-d</w:t>
      </w:r>
      <w:r>
        <w:rPr>
          <w:bCs/>
        </w:rPr>
        <w:t>) or inoculation treatment (CO</w:t>
      </w:r>
      <w:r>
        <w:rPr>
          <w:bCs/>
          <w:vertAlign w:val="subscript"/>
        </w:rPr>
        <w:t>2</w:t>
      </w:r>
      <w:r>
        <w:rPr>
          <w:bCs/>
        </w:rPr>
        <w:t>-by-inoculation interaction:</w:t>
      </w:r>
      <w:r w:rsidRPr="003F48ED">
        <w:rPr>
          <w:bCs/>
          <w:i/>
          <w:iCs/>
        </w:rPr>
        <w:t xml:space="preserve"> </w:t>
      </w:r>
      <w:r>
        <w:rPr>
          <w:bCs/>
          <w:i/>
          <w:iCs/>
        </w:rPr>
        <w:t>p</w:t>
      </w:r>
      <w:r>
        <w:rPr>
          <w:bCs/>
        </w:rPr>
        <w:t xml:space="preserve">&gt;0.05 in both cases; Table 2). </w:t>
      </w:r>
      <w:r w:rsidR="00E6497C">
        <w:rPr>
          <w:bCs/>
        </w:rPr>
        <w:t>A</w:t>
      </w:r>
      <w:r>
        <w:rPr>
          <w:bCs/>
        </w:rPr>
        <w:t>n interaction between fertilization and inoculation (</w:t>
      </w:r>
      <w:r w:rsidRPr="005D0864">
        <w:rPr>
          <w:bCs/>
          <w:i/>
          <w:iCs/>
        </w:rPr>
        <w:t>p</w:t>
      </w:r>
      <w:r w:rsidR="001B6725">
        <w:rPr>
          <w:bCs/>
        </w:rPr>
        <w:t>&lt;0.05</w:t>
      </w:r>
      <w:r>
        <w:rPr>
          <w:bCs/>
        </w:rPr>
        <w:t xml:space="preserve"> in </w:t>
      </w:r>
      <w:r w:rsidR="00AD4FAC">
        <w:rPr>
          <w:bCs/>
        </w:rPr>
        <w:t>both</w:t>
      </w:r>
      <w:r>
        <w:rPr>
          <w:bCs/>
        </w:rPr>
        <w:t xml:space="preserve"> cases; Table 2) indicated that </w:t>
      </w:r>
      <w:r w:rsidR="00124EC9">
        <w:rPr>
          <w:bCs/>
        </w:rPr>
        <w:t>the</w:t>
      </w:r>
      <w:r>
        <w:rPr>
          <w:bCs/>
        </w:rPr>
        <w:t xml:space="preserve"> positive effect of increasing fertilization on </w:t>
      </w:r>
      <w:r>
        <w:rPr>
          <w:bCs/>
          <w:i/>
          <w:iCs/>
        </w:rPr>
        <w:t>V</w:t>
      </w:r>
      <w:r>
        <w:rPr>
          <w:bCs/>
          <w:vertAlign w:val="subscript"/>
        </w:rPr>
        <w:t>cmax25</w:t>
      </w:r>
      <w:r>
        <w:rPr>
          <w:bCs/>
        </w:rPr>
        <w:t xml:space="preserve"> and </w:t>
      </w:r>
      <w:r>
        <w:rPr>
          <w:bCs/>
          <w:i/>
          <w:iCs/>
        </w:rPr>
        <w:t>J</w:t>
      </w:r>
      <w:r>
        <w:rPr>
          <w:bCs/>
          <w:vertAlign w:val="subscript"/>
        </w:rPr>
        <w:t>max25</w:t>
      </w:r>
      <w:r>
        <w:rPr>
          <w:bCs/>
        </w:rPr>
        <w:t xml:space="preserve"> (</w:t>
      </w:r>
      <w:r>
        <w:rPr>
          <w:bCs/>
          <w:i/>
          <w:iCs/>
        </w:rPr>
        <w:t>p</w:t>
      </w:r>
      <w:r>
        <w:rPr>
          <w:bCs/>
        </w:rPr>
        <w:t xml:space="preserve">&lt;0.001 in both cases; Table 2) was only observed in uninoculated plants (Tukey: </w:t>
      </w:r>
      <w:r w:rsidRPr="005D0864">
        <w:rPr>
          <w:bCs/>
          <w:i/>
          <w:iCs/>
        </w:rPr>
        <w:t>p</w:t>
      </w:r>
      <w:r w:rsidR="001B6725">
        <w:rPr>
          <w:bCs/>
        </w:rPr>
        <w:t>&lt;0.05</w:t>
      </w:r>
      <w:r>
        <w:rPr>
          <w:bCs/>
        </w:rPr>
        <w:t xml:space="preserve"> in both cases; Fig. 2</w:t>
      </w:r>
      <w:r w:rsidR="00292428">
        <w:rPr>
          <w:bCs/>
        </w:rPr>
        <w:t>c-d</w:t>
      </w:r>
      <w:r>
        <w:rPr>
          <w:bCs/>
        </w:rPr>
        <w:t xml:space="preserve">). </w:t>
      </w:r>
      <w:r w:rsidR="0039373C">
        <w:rPr>
          <w:bCs/>
        </w:rPr>
        <w:t>An interaction between fertilization and inoculation (</w:t>
      </w:r>
      <w:r w:rsidR="0039373C">
        <w:rPr>
          <w:bCs/>
          <w:i/>
          <w:iCs/>
        </w:rPr>
        <w:t>p</w:t>
      </w:r>
      <w:r w:rsidR="0039373C">
        <w:rPr>
          <w:bCs/>
        </w:rPr>
        <w:t xml:space="preserve">&lt;0.001; Table 2; Fig. 2e) indicated that the negative effect of increasing fertilization on </w:t>
      </w:r>
      <w:r w:rsidR="0039373C">
        <w:rPr>
          <w:bCs/>
          <w:i/>
          <w:iCs/>
        </w:rPr>
        <w:t>J</w:t>
      </w:r>
      <w:r w:rsidR="0039373C">
        <w:rPr>
          <w:bCs/>
          <w:vertAlign w:val="subscript"/>
        </w:rPr>
        <w:t>max25</w:t>
      </w:r>
      <w:r w:rsidR="0039373C">
        <w:rPr>
          <w:bCs/>
        </w:rPr>
        <w:t>:</w:t>
      </w:r>
      <w:r w:rsidR="0039373C">
        <w:rPr>
          <w:bCs/>
          <w:i/>
          <w:iCs/>
        </w:rPr>
        <w:t>V</w:t>
      </w:r>
      <w:r w:rsidR="0039373C">
        <w:rPr>
          <w:bCs/>
          <w:vertAlign w:val="subscript"/>
        </w:rPr>
        <w:t>cmax25</w:t>
      </w:r>
      <w:r w:rsidR="0039373C">
        <w:rPr>
          <w:bCs/>
        </w:rPr>
        <w:t xml:space="preserve"> was stronger in uninoculated plants (Tukey: </w:t>
      </w:r>
      <w:r w:rsidR="0039373C">
        <w:rPr>
          <w:bCs/>
          <w:i/>
          <w:iCs/>
        </w:rPr>
        <w:t>p</w:t>
      </w:r>
      <w:r w:rsidR="0039373C">
        <w:rPr>
          <w:bCs/>
        </w:rPr>
        <w:t>&lt;0.05).</w:t>
      </w:r>
    </w:p>
    <w:p w14:paraId="32F47862" w14:textId="7901508C" w:rsidR="009F20B5" w:rsidRDefault="002832C4" w:rsidP="00292428">
      <w:pPr>
        <w:spacing w:line="360" w:lineRule="auto"/>
        <w:ind w:firstLine="720"/>
        <w:rPr>
          <w:bCs/>
        </w:rPr>
      </w:pPr>
      <w:r>
        <w:rPr>
          <w:bCs/>
        </w:rPr>
        <w:t>Elevated CO</w:t>
      </w:r>
      <w:r>
        <w:rPr>
          <w:bCs/>
          <w:vertAlign w:val="subscript"/>
        </w:rPr>
        <w:t>2</w:t>
      </w:r>
      <w:r>
        <w:rPr>
          <w:bCs/>
        </w:rPr>
        <w:t xml:space="preserve"> reduced </w:t>
      </w:r>
      <w:r w:rsidRPr="00AD4FAC">
        <w:rPr>
          <w:i/>
          <w:iCs/>
          <w:color w:val="000000"/>
          <w:lang w:val="el-GR"/>
        </w:rPr>
        <w:t>χ</w:t>
      </w:r>
      <w:r>
        <w:rPr>
          <w:color w:val="000000"/>
        </w:rPr>
        <w:t xml:space="preserve"> by 18% (</w:t>
      </w:r>
      <w:r>
        <w:rPr>
          <w:i/>
          <w:iCs/>
          <w:color w:val="000000"/>
        </w:rPr>
        <w:t>p</w:t>
      </w:r>
      <w:r>
        <w:rPr>
          <w:color w:val="000000"/>
        </w:rPr>
        <w:t xml:space="preserve">&lt;0.001; Table 2). </w:t>
      </w:r>
      <w:r w:rsidR="005066B8">
        <w:rPr>
          <w:color w:val="000000"/>
        </w:rPr>
        <w:t xml:space="preserve">A </w:t>
      </w:r>
      <w:r w:rsidR="006B0B80">
        <w:rPr>
          <w:color w:val="000000"/>
        </w:rPr>
        <w:t xml:space="preserve">three-way interaction between </w:t>
      </w:r>
      <w:r w:rsidR="009F20B5">
        <w:rPr>
          <w:bCs/>
        </w:rPr>
        <w:t>CO</w:t>
      </w:r>
      <w:r w:rsidR="009F20B5">
        <w:rPr>
          <w:bCs/>
          <w:vertAlign w:val="subscript"/>
        </w:rPr>
        <w:t>2</w:t>
      </w:r>
      <w:r w:rsidR="009F20B5">
        <w:rPr>
          <w:bCs/>
        </w:rPr>
        <w:t>, inoculation, and fertilization</w:t>
      </w:r>
      <w:r w:rsidR="00AD4FAC">
        <w:rPr>
          <w:bCs/>
        </w:rPr>
        <w:t xml:space="preserve"> (</w:t>
      </w:r>
      <w:r w:rsidR="00AD4FAC">
        <w:rPr>
          <w:bCs/>
          <w:i/>
          <w:iCs/>
        </w:rPr>
        <w:t>p</w:t>
      </w:r>
      <w:r w:rsidR="00AD4FAC">
        <w:rPr>
          <w:bCs/>
        </w:rPr>
        <w:t xml:space="preserve">&lt;0.001; Table </w:t>
      </w:r>
      <w:r w:rsidR="00D60D5F">
        <w:rPr>
          <w:bCs/>
        </w:rPr>
        <w:t>2</w:t>
      </w:r>
      <w:r w:rsidR="00460B65">
        <w:rPr>
          <w:bCs/>
        </w:rPr>
        <w:t>; Fig. 2f</w:t>
      </w:r>
      <w:r w:rsidR="00AD4FAC">
        <w:rPr>
          <w:bCs/>
        </w:rPr>
        <w:t>)</w:t>
      </w:r>
      <w:r w:rsidR="006B0B80">
        <w:rPr>
          <w:bCs/>
        </w:rPr>
        <w:t xml:space="preserve"> indicated that</w:t>
      </w:r>
      <w:r w:rsidR="00D60D5F">
        <w:rPr>
          <w:bCs/>
        </w:rPr>
        <w:t xml:space="preserve"> interactions between inoculation and fertilization were </w:t>
      </w:r>
      <w:r w:rsidR="005066B8">
        <w:rPr>
          <w:bCs/>
        </w:rPr>
        <w:t>dependent</w:t>
      </w:r>
      <w:r w:rsidR="00D60D5F">
        <w:rPr>
          <w:bCs/>
        </w:rPr>
        <w:t xml:space="preserve"> on CO</w:t>
      </w:r>
      <w:r w:rsidR="00D60D5F">
        <w:rPr>
          <w:bCs/>
          <w:vertAlign w:val="subscript"/>
        </w:rPr>
        <w:t>2</w:t>
      </w:r>
      <w:r w:rsidR="00D60D5F">
        <w:rPr>
          <w:bCs/>
        </w:rPr>
        <w:t xml:space="preserve"> treatment. Specifically, </w:t>
      </w:r>
      <w:r w:rsidR="00BA4317">
        <w:rPr>
          <w:bCs/>
        </w:rPr>
        <w:t>the</w:t>
      </w:r>
      <w:r w:rsidR="00D60D5F">
        <w:rPr>
          <w:bCs/>
        </w:rPr>
        <w:t xml:space="preserve"> negative effect of increasing fertilization on </w:t>
      </w:r>
      <w:r w:rsidR="00D60D5F" w:rsidRPr="00AD4FAC">
        <w:rPr>
          <w:i/>
          <w:iCs/>
          <w:color w:val="000000"/>
          <w:lang w:val="el-GR"/>
        </w:rPr>
        <w:t>χ</w:t>
      </w:r>
      <w:r w:rsidR="00D60D5F">
        <w:rPr>
          <w:color w:val="000000"/>
        </w:rPr>
        <w:t xml:space="preserve"> (</w:t>
      </w:r>
      <w:r w:rsidR="00D60D5F">
        <w:rPr>
          <w:i/>
          <w:iCs/>
          <w:color w:val="000000"/>
        </w:rPr>
        <w:t>p</w:t>
      </w:r>
      <w:r w:rsidR="00D60D5F">
        <w:rPr>
          <w:color w:val="000000"/>
        </w:rPr>
        <w:t>&lt;0.001; Table 2) was stronger in uninoculated plants grown under aCO</w:t>
      </w:r>
      <w:r w:rsidR="00D60D5F">
        <w:rPr>
          <w:color w:val="000000"/>
          <w:vertAlign w:val="subscript"/>
        </w:rPr>
        <w:t>2</w:t>
      </w:r>
      <w:r w:rsidR="00D60D5F">
        <w:rPr>
          <w:color w:val="000000"/>
        </w:rPr>
        <w:t xml:space="preserve"> than inoculated plants grown under aCO</w:t>
      </w:r>
      <w:r w:rsidR="00D60D5F">
        <w:rPr>
          <w:color w:val="000000"/>
          <w:vertAlign w:val="subscript"/>
        </w:rPr>
        <w:t>2</w:t>
      </w:r>
      <w:r w:rsidR="00D60D5F">
        <w:rPr>
          <w:color w:val="000000"/>
        </w:rPr>
        <w:t xml:space="preserve"> (Tukey: </w:t>
      </w:r>
      <w:r w:rsidR="00D60D5F">
        <w:rPr>
          <w:i/>
          <w:iCs/>
          <w:color w:val="000000"/>
        </w:rPr>
        <w:t>p</w:t>
      </w:r>
      <w:r w:rsidR="00D60D5F">
        <w:rPr>
          <w:color w:val="000000"/>
        </w:rPr>
        <w:t>&lt;0.05</w:t>
      </w:r>
      <w:r w:rsidR="0039373C">
        <w:rPr>
          <w:bCs/>
        </w:rPr>
        <w:t>; Fig. 2f</w:t>
      </w:r>
      <w:r w:rsidR="00D60D5F">
        <w:rPr>
          <w:color w:val="000000"/>
        </w:rPr>
        <w:t xml:space="preserve">), while </w:t>
      </w:r>
      <w:r w:rsidR="00E6497C">
        <w:rPr>
          <w:color w:val="000000"/>
        </w:rPr>
        <w:t>the</w:t>
      </w:r>
      <w:r w:rsidR="00D60D5F">
        <w:rPr>
          <w:color w:val="000000"/>
        </w:rPr>
        <w:t xml:space="preserve"> negative effect of increasing fertilization on </w:t>
      </w:r>
      <w:r w:rsidR="00D60D5F" w:rsidRPr="00AD4FAC">
        <w:rPr>
          <w:i/>
          <w:iCs/>
          <w:color w:val="000000"/>
          <w:lang w:val="el-GR"/>
        </w:rPr>
        <w:t>χ</w:t>
      </w:r>
      <w:r w:rsidR="00D60D5F">
        <w:rPr>
          <w:color w:val="000000"/>
        </w:rPr>
        <w:t xml:space="preserve"> was stronger in inoculated plants grown under eCO</w:t>
      </w:r>
      <w:r w:rsidR="00D60D5F">
        <w:rPr>
          <w:color w:val="000000"/>
          <w:vertAlign w:val="subscript"/>
        </w:rPr>
        <w:t>2</w:t>
      </w:r>
      <w:r w:rsidR="00D60D5F">
        <w:rPr>
          <w:color w:val="000000"/>
        </w:rPr>
        <w:t xml:space="preserve"> than uninoculated plants grown under eCO</w:t>
      </w:r>
      <w:r w:rsidR="00D60D5F">
        <w:rPr>
          <w:color w:val="000000"/>
          <w:vertAlign w:val="subscript"/>
        </w:rPr>
        <w:t>2</w:t>
      </w:r>
      <w:r w:rsidR="00D60D5F">
        <w:rPr>
          <w:color w:val="000000"/>
        </w:rPr>
        <w:t xml:space="preserve"> (Tukey: </w:t>
      </w:r>
      <w:r w:rsidR="00D60D5F">
        <w:rPr>
          <w:i/>
          <w:iCs/>
          <w:color w:val="000000"/>
        </w:rPr>
        <w:t>p</w:t>
      </w:r>
      <w:r w:rsidR="00D60D5F">
        <w:rPr>
          <w:color w:val="000000"/>
        </w:rPr>
        <w:t>&lt;0.05</w:t>
      </w:r>
      <w:r w:rsidR="0039373C">
        <w:rPr>
          <w:bCs/>
        </w:rPr>
        <w:t>; Fig. 2f</w:t>
      </w:r>
      <w:r w:rsidR="00D60D5F">
        <w:rPr>
          <w:color w:val="000000"/>
        </w:rPr>
        <w:t xml:space="preserve">). </w:t>
      </w:r>
      <w:r w:rsidR="00BA4317">
        <w:rPr>
          <w:color w:val="000000"/>
        </w:rPr>
        <w:t xml:space="preserve">Additionally, this interaction indicated </w:t>
      </w:r>
      <w:r w:rsidR="00D60D5F">
        <w:rPr>
          <w:color w:val="000000"/>
        </w:rPr>
        <w:t xml:space="preserve">that </w:t>
      </w:r>
      <w:r>
        <w:rPr>
          <w:color w:val="000000"/>
        </w:rPr>
        <w:t xml:space="preserve">the negative effect of increasing fertilization on </w:t>
      </w:r>
      <w:r w:rsidRPr="00AD4FAC">
        <w:rPr>
          <w:i/>
          <w:iCs/>
          <w:color w:val="000000"/>
          <w:lang w:val="el-GR"/>
        </w:rPr>
        <w:t>χ</w:t>
      </w:r>
      <w:r>
        <w:rPr>
          <w:color w:val="000000"/>
        </w:rPr>
        <w:t xml:space="preserve"> was stronger in inoculated plants grown under eCO</w:t>
      </w:r>
      <w:r>
        <w:rPr>
          <w:color w:val="000000"/>
          <w:vertAlign w:val="subscript"/>
        </w:rPr>
        <w:t>2</w:t>
      </w:r>
      <w:r>
        <w:rPr>
          <w:color w:val="000000"/>
        </w:rPr>
        <w:t xml:space="preserve"> than aCO</w:t>
      </w:r>
      <w:r>
        <w:rPr>
          <w:color w:val="000000"/>
          <w:vertAlign w:val="subscript"/>
        </w:rPr>
        <w:t>2</w:t>
      </w:r>
      <w:r>
        <w:rPr>
          <w:color w:val="000000"/>
        </w:rPr>
        <w:t xml:space="preserve"> (Tukey: </w:t>
      </w:r>
      <w:r>
        <w:rPr>
          <w:i/>
          <w:iCs/>
          <w:color w:val="000000"/>
        </w:rPr>
        <w:t>p</w:t>
      </w:r>
      <w:r>
        <w:rPr>
          <w:color w:val="000000"/>
        </w:rPr>
        <w:t>&lt;0.001</w:t>
      </w:r>
      <w:r w:rsidR="0039373C">
        <w:rPr>
          <w:bCs/>
        </w:rPr>
        <w:t>; Fig. 2f</w:t>
      </w:r>
      <w:r>
        <w:rPr>
          <w:color w:val="000000"/>
        </w:rPr>
        <w:t xml:space="preserve">), while the </w:t>
      </w:r>
      <w:r w:rsidR="00BD4C63">
        <w:rPr>
          <w:color w:val="000000"/>
        </w:rPr>
        <w:t xml:space="preserve">negative </w:t>
      </w:r>
      <w:r>
        <w:rPr>
          <w:color w:val="000000"/>
        </w:rPr>
        <w:t xml:space="preserve">effect of </w:t>
      </w:r>
      <w:r w:rsidR="00BD4C63">
        <w:rPr>
          <w:color w:val="000000"/>
        </w:rPr>
        <w:t xml:space="preserve">increasing </w:t>
      </w:r>
      <w:r>
        <w:rPr>
          <w:color w:val="000000"/>
        </w:rPr>
        <w:t xml:space="preserve">fertilization on </w:t>
      </w:r>
      <w:r w:rsidRPr="00AD4FAC">
        <w:rPr>
          <w:i/>
          <w:iCs/>
          <w:color w:val="000000"/>
          <w:lang w:val="el-GR"/>
        </w:rPr>
        <w:t>χ</w:t>
      </w:r>
      <w:r>
        <w:rPr>
          <w:color w:val="000000"/>
        </w:rPr>
        <w:t xml:space="preserve"> was not different between uninoculated plants grown under eCO</w:t>
      </w:r>
      <w:r>
        <w:rPr>
          <w:color w:val="000000"/>
          <w:vertAlign w:val="subscript"/>
        </w:rPr>
        <w:t>2</w:t>
      </w:r>
      <w:r>
        <w:rPr>
          <w:color w:val="000000"/>
        </w:rPr>
        <w:t xml:space="preserve"> or aCO</w:t>
      </w:r>
      <w:r>
        <w:rPr>
          <w:color w:val="000000"/>
          <w:vertAlign w:val="subscript"/>
        </w:rPr>
        <w:t>2</w:t>
      </w:r>
      <w:r>
        <w:rPr>
          <w:color w:val="000000"/>
        </w:rPr>
        <w:t xml:space="preserve"> (Tukey: </w:t>
      </w:r>
      <w:r>
        <w:rPr>
          <w:i/>
          <w:iCs/>
          <w:color w:val="000000"/>
        </w:rPr>
        <w:t>p</w:t>
      </w:r>
      <w:r>
        <w:rPr>
          <w:color w:val="000000"/>
        </w:rPr>
        <w:t>&gt;0.05</w:t>
      </w:r>
      <w:r w:rsidR="0039373C">
        <w:rPr>
          <w:bCs/>
        </w:rPr>
        <w:t>; Fig. 2f</w:t>
      </w:r>
      <w:r>
        <w:rPr>
          <w:color w:val="000000"/>
        </w:rPr>
        <w:t>).</w:t>
      </w:r>
    </w:p>
    <w:p w14:paraId="67BB100E" w14:textId="77777777" w:rsidR="009F20B5" w:rsidRDefault="009F20B5" w:rsidP="00C358CC">
      <w:pPr>
        <w:spacing w:line="480" w:lineRule="auto"/>
        <w:rPr>
          <w:bCs/>
        </w:rPr>
        <w:sectPr w:rsidR="009F20B5" w:rsidSect="00770577">
          <w:pgSz w:w="12240" w:h="15840"/>
          <w:pgMar w:top="1440" w:right="1440" w:bottom="1440" w:left="1440" w:header="720" w:footer="720" w:gutter="0"/>
          <w:lnNumType w:countBy="1" w:restart="continuous"/>
          <w:cols w:space="720"/>
          <w:docGrid w:linePitch="360"/>
        </w:sectPr>
      </w:pPr>
    </w:p>
    <w:p w14:paraId="0E63DBBB" w14:textId="77777777" w:rsidR="009F20B5" w:rsidRDefault="009F20B5" w:rsidP="00DE2B27">
      <w:pPr>
        <w:spacing w:line="360" w:lineRule="auto"/>
        <w:rPr>
          <w:bCs/>
          <w:vertAlign w:val="superscript"/>
        </w:rPr>
      </w:pPr>
      <w:r>
        <w:rPr>
          <w:b/>
        </w:rPr>
        <w:lastRenderedPageBreak/>
        <w:t>Table 2</w:t>
      </w:r>
      <w:r w:rsidRPr="002F4382">
        <w:rPr>
          <w:bCs/>
        </w:rPr>
        <w:t xml:space="preserve"> </w:t>
      </w:r>
      <w:r>
        <w:rPr>
          <w:bCs/>
        </w:rPr>
        <w:t>Effects of soil nitrogen fertilization, inoculation, and CO</w:t>
      </w:r>
      <w:r>
        <w:rPr>
          <w:bCs/>
          <w:vertAlign w:val="subscript"/>
        </w:rPr>
        <w:t>2</w:t>
      </w:r>
      <w:r>
        <w:rPr>
          <w:bCs/>
        </w:rPr>
        <w:t xml:space="preserve"> on leaf gas exchange</w:t>
      </w:r>
      <w:r>
        <w:rPr>
          <w:bCs/>
          <w:vertAlign w:val="superscript"/>
        </w:rPr>
        <w:t>*</w:t>
      </w:r>
    </w:p>
    <w:tbl>
      <w:tblPr>
        <w:tblW w:w="12843" w:type="dxa"/>
        <w:tblLook w:val="04A0" w:firstRow="1" w:lastRow="0" w:firstColumn="1" w:lastColumn="0" w:noHBand="0" w:noVBand="1"/>
      </w:tblPr>
      <w:tblGrid>
        <w:gridCol w:w="1980"/>
        <w:gridCol w:w="421"/>
        <w:gridCol w:w="1416"/>
        <w:gridCol w:w="996"/>
        <w:gridCol w:w="1060"/>
        <w:gridCol w:w="1416"/>
        <w:gridCol w:w="996"/>
        <w:gridCol w:w="1013"/>
        <w:gridCol w:w="1416"/>
        <w:gridCol w:w="1116"/>
        <w:gridCol w:w="1013"/>
      </w:tblGrid>
      <w:tr w:rsidR="00292428" w14:paraId="424A2DA5" w14:textId="77777777" w:rsidTr="00124EC9">
        <w:trPr>
          <w:trHeight w:val="320"/>
        </w:trPr>
        <w:tc>
          <w:tcPr>
            <w:tcW w:w="1980" w:type="dxa"/>
            <w:tcBorders>
              <w:top w:val="nil"/>
              <w:left w:val="nil"/>
              <w:bottom w:val="single" w:sz="4" w:space="0" w:color="auto"/>
              <w:right w:val="nil"/>
            </w:tcBorders>
            <w:shd w:val="clear" w:color="auto" w:fill="auto"/>
            <w:noWrap/>
            <w:vAlign w:val="bottom"/>
          </w:tcPr>
          <w:p w14:paraId="021FDE6E" w14:textId="77777777" w:rsidR="00292428" w:rsidRPr="002F4382" w:rsidRDefault="00292428" w:rsidP="00AB66C8">
            <w:pPr>
              <w:spacing w:line="276" w:lineRule="auto"/>
              <w:rPr>
                <w:color w:val="000000"/>
              </w:rPr>
            </w:pPr>
          </w:p>
        </w:tc>
        <w:tc>
          <w:tcPr>
            <w:tcW w:w="421" w:type="dxa"/>
            <w:tcBorders>
              <w:top w:val="nil"/>
              <w:left w:val="nil"/>
              <w:bottom w:val="single" w:sz="4" w:space="0" w:color="auto"/>
              <w:right w:val="nil"/>
            </w:tcBorders>
            <w:shd w:val="clear" w:color="auto" w:fill="auto"/>
            <w:noWrap/>
            <w:vAlign w:val="bottom"/>
          </w:tcPr>
          <w:p w14:paraId="1BA4D165" w14:textId="77777777" w:rsidR="00292428" w:rsidRPr="00C71098" w:rsidRDefault="00292428" w:rsidP="00AB66C8">
            <w:pPr>
              <w:spacing w:line="276" w:lineRule="auto"/>
              <w:rPr>
                <w:color w:val="000000"/>
              </w:rPr>
            </w:pPr>
          </w:p>
        </w:tc>
        <w:tc>
          <w:tcPr>
            <w:tcW w:w="3472" w:type="dxa"/>
            <w:gridSpan w:val="3"/>
            <w:tcBorders>
              <w:top w:val="nil"/>
              <w:left w:val="nil"/>
              <w:bottom w:val="single" w:sz="4" w:space="0" w:color="auto"/>
              <w:right w:val="nil"/>
            </w:tcBorders>
            <w:shd w:val="clear" w:color="auto" w:fill="auto"/>
            <w:noWrap/>
            <w:vAlign w:val="bottom"/>
          </w:tcPr>
          <w:p w14:paraId="1D01C259" w14:textId="77777777" w:rsidR="00292428" w:rsidRPr="00292428" w:rsidRDefault="00292428" w:rsidP="00AB66C8">
            <w:pPr>
              <w:spacing w:line="276" w:lineRule="auto"/>
              <w:rPr>
                <w:b/>
                <w:bCs/>
                <w:i/>
                <w:iCs/>
                <w:color w:val="000000"/>
              </w:rPr>
            </w:pPr>
            <w:r>
              <w:rPr>
                <w:b/>
                <w:bCs/>
                <w:i/>
                <w:iCs/>
                <w:color w:val="000000"/>
              </w:rPr>
              <w:t>A</w:t>
            </w:r>
            <w:r w:rsidRPr="00555B50">
              <w:rPr>
                <w:b/>
                <w:bCs/>
                <w:color w:val="000000"/>
                <w:vertAlign w:val="subscript"/>
              </w:rPr>
              <w:t>net</w:t>
            </w:r>
          </w:p>
        </w:tc>
        <w:tc>
          <w:tcPr>
            <w:tcW w:w="3425" w:type="dxa"/>
            <w:gridSpan w:val="3"/>
            <w:tcBorders>
              <w:top w:val="nil"/>
              <w:left w:val="nil"/>
              <w:bottom w:val="single" w:sz="4" w:space="0" w:color="auto"/>
              <w:right w:val="nil"/>
            </w:tcBorders>
            <w:shd w:val="clear" w:color="auto" w:fill="auto"/>
            <w:noWrap/>
            <w:vAlign w:val="bottom"/>
          </w:tcPr>
          <w:p w14:paraId="678992B7" w14:textId="3F9AED78" w:rsidR="00292428" w:rsidRPr="00292428" w:rsidRDefault="00292428" w:rsidP="00AB66C8">
            <w:pPr>
              <w:spacing w:line="276" w:lineRule="auto"/>
              <w:rPr>
                <w:b/>
                <w:bCs/>
                <w:color w:val="000000"/>
                <w:vertAlign w:val="subscript"/>
              </w:rPr>
            </w:pPr>
            <w:r>
              <w:rPr>
                <w:b/>
                <w:bCs/>
                <w:i/>
                <w:iCs/>
                <w:color w:val="000000"/>
              </w:rPr>
              <w:t>R</w:t>
            </w:r>
            <w:r>
              <w:rPr>
                <w:b/>
                <w:bCs/>
                <w:color w:val="000000"/>
                <w:vertAlign w:val="subscript"/>
              </w:rPr>
              <w:t>d25</w:t>
            </w:r>
          </w:p>
        </w:tc>
        <w:tc>
          <w:tcPr>
            <w:tcW w:w="3545" w:type="dxa"/>
            <w:gridSpan w:val="3"/>
            <w:tcBorders>
              <w:top w:val="nil"/>
              <w:left w:val="nil"/>
              <w:bottom w:val="single" w:sz="4" w:space="0" w:color="auto"/>
              <w:right w:val="nil"/>
            </w:tcBorders>
            <w:shd w:val="clear" w:color="auto" w:fill="auto"/>
            <w:noWrap/>
            <w:vAlign w:val="bottom"/>
          </w:tcPr>
          <w:p w14:paraId="23CE7423" w14:textId="27F72FDF" w:rsidR="00292428" w:rsidRPr="00292428" w:rsidRDefault="00292428" w:rsidP="00AB66C8">
            <w:pPr>
              <w:spacing w:line="276" w:lineRule="auto"/>
              <w:rPr>
                <w:b/>
                <w:bCs/>
                <w:i/>
                <w:iCs/>
                <w:color w:val="000000"/>
              </w:rPr>
            </w:pPr>
            <w:r w:rsidRPr="00823CBA">
              <w:rPr>
                <w:b/>
                <w:bCs/>
                <w:i/>
                <w:iCs/>
                <w:color w:val="000000"/>
              </w:rPr>
              <w:t>V</w:t>
            </w:r>
            <w:r w:rsidRPr="00823CBA">
              <w:rPr>
                <w:b/>
                <w:bCs/>
                <w:color w:val="000000"/>
                <w:vertAlign w:val="subscript"/>
              </w:rPr>
              <w:t>cmax25</w:t>
            </w:r>
          </w:p>
        </w:tc>
      </w:tr>
      <w:tr w:rsidR="00292428" w14:paraId="5408D7D4" w14:textId="77777777" w:rsidTr="00124EC9">
        <w:trPr>
          <w:trHeight w:val="320"/>
        </w:trPr>
        <w:tc>
          <w:tcPr>
            <w:tcW w:w="1980" w:type="dxa"/>
            <w:tcBorders>
              <w:top w:val="single" w:sz="4" w:space="0" w:color="auto"/>
              <w:left w:val="nil"/>
              <w:bottom w:val="single" w:sz="4" w:space="0" w:color="auto"/>
              <w:right w:val="nil"/>
            </w:tcBorders>
            <w:shd w:val="clear" w:color="auto" w:fill="auto"/>
            <w:noWrap/>
            <w:vAlign w:val="bottom"/>
            <w:hideMark/>
          </w:tcPr>
          <w:p w14:paraId="32C5DEFF" w14:textId="77777777" w:rsidR="00292428" w:rsidRPr="002F4382" w:rsidRDefault="00292428" w:rsidP="00AB66C8">
            <w:pPr>
              <w:spacing w:line="276" w:lineRule="auto"/>
              <w:rPr>
                <w:color w:val="000000"/>
              </w:rPr>
            </w:pPr>
          </w:p>
        </w:tc>
        <w:tc>
          <w:tcPr>
            <w:tcW w:w="421" w:type="dxa"/>
            <w:tcBorders>
              <w:top w:val="single" w:sz="4" w:space="0" w:color="auto"/>
              <w:left w:val="nil"/>
              <w:bottom w:val="single" w:sz="4" w:space="0" w:color="auto"/>
              <w:right w:val="nil"/>
            </w:tcBorders>
            <w:shd w:val="clear" w:color="auto" w:fill="auto"/>
            <w:noWrap/>
            <w:vAlign w:val="bottom"/>
            <w:hideMark/>
          </w:tcPr>
          <w:p w14:paraId="6C089E1F" w14:textId="77777777" w:rsidR="00292428" w:rsidRPr="002F4382" w:rsidRDefault="00292428" w:rsidP="00AB66C8">
            <w:pPr>
              <w:spacing w:line="276" w:lineRule="auto"/>
              <w:jc w:val="right"/>
              <w:rPr>
                <w:color w:val="000000"/>
              </w:rPr>
            </w:pPr>
            <w:r w:rsidRPr="00C71098">
              <w:rPr>
                <w:color w:val="000000"/>
              </w:rPr>
              <w:t>df</w:t>
            </w:r>
          </w:p>
        </w:tc>
        <w:tc>
          <w:tcPr>
            <w:tcW w:w="1416" w:type="dxa"/>
            <w:tcBorders>
              <w:top w:val="single" w:sz="4" w:space="0" w:color="auto"/>
              <w:left w:val="nil"/>
              <w:bottom w:val="single" w:sz="4" w:space="0" w:color="auto"/>
              <w:right w:val="nil"/>
            </w:tcBorders>
            <w:shd w:val="clear" w:color="auto" w:fill="auto"/>
            <w:noWrap/>
            <w:vAlign w:val="bottom"/>
            <w:hideMark/>
          </w:tcPr>
          <w:p w14:paraId="21A70206" w14:textId="77777777" w:rsidR="00292428" w:rsidRPr="002F4382" w:rsidRDefault="00292428" w:rsidP="00AB66C8">
            <w:pPr>
              <w:spacing w:line="276" w:lineRule="auto"/>
              <w:jc w:val="right"/>
              <w:rPr>
                <w:color w:val="000000"/>
              </w:rPr>
            </w:pPr>
            <w:r>
              <w:rPr>
                <w:color w:val="000000"/>
              </w:rPr>
              <w:t>Coefficient</w:t>
            </w:r>
          </w:p>
        </w:tc>
        <w:tc>
          <w:tcPr>
            <w:tcW w:w="996" w:type="dxa"/>
            <w:tcBorders>
              <w:top w:val="single" w:sz="4" w:space="0" w:color="auto"/>
              <w:left w:val="nil"/>
              <w:bottom w:val="single" w:sz="4" w:space="0" w:color="auto"/>
              <w:right w:val="nil"/>
            </w:tcBorders>
            <w:shd w:val="clear" w:color="auto" w:fill="auto"/>
            <w:noWrap/>
            <w:vAlign w:val="bottom"/>
            <w:hideMark/>
          </w:tcPr>
          <w:p w14:paraId="1F057646" w14:textId="77777777" w:rsidR="00292428" w:rsidRPr="002F4382" w:rsidRDefault="00292428" w:rsidP="00AB66C8">
            <w:pPr>
              <w:spacing w:line="276" w:lineRule="auto"/>
              <w:jc w:val="right"/>
              <w:rPr>
                <w:color w:val="000000"/>
              </w:rPr>
            </w:pPr>
            <w:r>
              <w:rPr>
                <w:i/>
                <w:iCs/>
                <w:color w:val="000000"/>
                <w:lang w:val="el-GR"/>
              </w:rPr>
              <w:t>χ</w:t>
            </w:r>
            <w:r w:rsidRPr="0005043C">
              <w:rPr>
                <w:color w:val="000000"/>
                <w:vertAlign w:val="superscript"/>
                <w:lang w:val="el-GR"/>
              </w:rPr>
              <w:t>2</w:t>
            </w:r>
          </w:p>
        </w:tc>
        <w:tc>
          <w:tcPr>
            <w:tcW w:w="1060" w:type="dxa"/>
            <w:tcBorders>
              <w:top w:val="single" w:sz="4" w:space="0" w:color="auto"/>
              <w:left w:val="nil"/>
              <w:bottom w:val="single" w:sz="4" w:space="0" w:color="auto"/>
              <w:right w:val="nil"/>
            </w:tcBorders>
            <w:shd w:val="clear" w:color="auto" w:fill="auto"/>
            <w:noWrap/>
            <w:vAlign w:val="bottom"/>
            <w:hideMark/>
          </w:tcPr>
          <w:p w14:paraId="2F9729F5" w14:textId="77777777" w:rsidR="00292428" w:rsidRPr="005D0864" w:rsidRDefault="00292428" w:rsidP="00AB66C8">
            <w:pPr>
              <w:spacing w:line="276" w:lineRule="auto"/>
              <w:jc w:val="right"/>
              <w:rPr>
                <w:i/>
                <w:iCs/>
                <w:color w:val="000000"/>
              </w:rPr>
            </w:pPr>
            <w:r w:rsidRPr="005D0864">
              <w:rPr>
                <w:i/>
                <w:iCs/>
                <w:color w:val="000000"/>
              </w:rPr>
              <w:t>p</w:t>
            </w:r>
          </w:p>
        </w:tc>
        <w:tc>
          <w:tcPr>
            <w:tcW w:w="1416" w:type="dxa"/>
            <w:tcBorders>
              <w:top w:val="single" w:sz="4" w:space="0" w:color="auto"/>
              <w:left w:val="nil"/>
              <w:bottom w:val="single" w:sz="4" w:space="0" w:color="auto"/>
              <w:right w:val="nil"/>
            </w:tcBorders>
            <w:shd w:val="clear" w:color="auto" w:fill="auto"/>
            <w:noWrap/>
            <w:vAlign w:val="bottom"/>
            <w:hideMark/>
          </w:tcPr>
          <w:p w14:paraId="55315D44" w14:textId="77777777" w:rsidR="00292428" w:rsidRPr="002F4382" w:rsidRDefault="00292428" w:rsidP="00AB66C8">
            <w:pPr>
              <w:spacing w:line="276" w:lineRule="auto"/>
              <w:jc w:val="right"/>
              <w:rPr>
                <w:color w:val="000000"/>
              </w:rPr>
            </w:pPr>
            <w:r>
              <w:rPr>
                <w:color w:val="000000"/>
              </w:rPr>
              <w:t>Coefficient</w:t>
            </w:r>
          </w:p>
        </w:tc>
        <w:tc>
          <w:tcPr>
            <w:tcW w:w="996" w:type="dxa"/>
            <w:tcBorders>
              <w:top w:val="single" w:sz="4" w:space="0" w:color="auto"/>
              <w:left w:val="nil"/>
              <w:bottom w:val="single" w:sz="4" w:space="0" w:color="auto"/>
              <w:right w:val="nil"/>
            </w:tcBorders>
            <w:shd w:val="clear" w:color="auto" w:fill="auto"/>
            <w:noWrap/>
            <w:vAlign w:val="bottom"/>
            <w:hideMark/>
          </w:tcPr>
          <w:p w14:paraId="61D3DB8F" w14:textId="77777777" w:rsidR="00292428" w:rsidRPr="002F4382" w:rsidRDefault="00292428" w:rsidP="00AB66C8">
            <w:pPr>
              <w:spacing w:line="276" w:lineRule="auto"/>
              <w:jc w:val="right"/>
              <w:rPr>
                <w:color w:val="000000"/>
              </w:rPr>
            </w:pPr>
            <w:r>
              <w:rPr>
                <w:i/>
                <w:iCs/>
                <w:color w:val="000000"/>
                <w:lang w:val="el-GR"/>
              </w:rPr>
              <w:t>χ</w:t>
            </w:r>
            <w:r w:rsidRPr="0005043C">
              <w:rPr>
                <w:color w:val="000000"/>
                <w:vertAlign w:val="superscript"/>
                <w:lang w:val="el-GR"/>
              </w:rPr>
              <w:t>2</w:t>
            </w:r>
          </w:p>
        </w:tc>
        <w:tc>
          <w:tcPr>
            <w:tcW w:w="1013" w:type="dxa"/>
            <w:tcBorders>
              <w:top w:val="single" w:sz="4" w:space="0" w:color="auto"/>
              <w:left w:val="nil"/>
              <w:bottom w:val="single" w:sz="4" w:space="0" w:color="auto"/>
              <w:right w:val="nil"/>
            </w:tcBorders>
            <w:shd w:val="clear" w:color="auto" w:fill="auto"/>
            <w:noWrap/>
            <w:vAlign w:val="bottom"/>
            <w:hideMark/>
          </w:tcPr>
          <w:p w14:paraId="179ADF55" w14:textId="77777777" w:rsidR="00292428" w:rsidRPr="002F4382" w:rsidRDefault="00292428" w:rsidP="00AB66C8">
            <w:pPr>
              <w:spacing w:line="276" w:lineRule="auto"/>
              <w:jc w:val="right"/>
              <w:rPr>
                <w:color w:val="000000"/>
              </w:rPr>
            </w:pPr>
            <w:r w:rsidRPr="005D0864">
              <w:rPr>
                <w:i/>
                <w:iCs/>
                <w:color w:val="000000"/>
              </w:rPr>
              <w:t>p</w:t>
            </w:r>
          </w:p>
        </w:tc>
        <w:tc>
          <w:tcPr>
            <w:tcW w:w="1416" w:type="dxa"/>
            <w:tcBorders>
              <w:top w:val="single" w:sz="4" w:space="0" w:color="auto"/>
              <w:left w:val="nil"/>
              <w:bottom w:val="single" w:sz="4" w:space="0" w:color="auto"/>
              <w:right w:val="nil"/>
            </w:tcBorders>
            <w:shd w:val="clear" w:color="auto" w:fill="auto"/>
            <w:noWrap/>
            <w:vAlign w:val="bottom"/>
            <w:hideMark/>
          </w:tcPr>
          <w:p w14:paraId="2B768650" w14:textId="77777777" w:rsidR="00292428" w:rsidRPr="002F4382" w:rsidRDefault="00292428" w:rsidP="00AB66C8">
            <w:pPr>
              <w:spacing w:line="276" w:lineRule="auto"/>
              <w:jc w:val="right"/>
              <w:rPr>
                <w:color w:val="000000"/>
              </w:rPr>
            </w:pPr>
            <w:r>
              <w:rPr>
                <w:color w:val="000000"/>
              </w:rPr>
              <w:t>Coefficient</w:t>
            </w:r>
          </w:p>
        </w:tc>
        <w:tc>
          <w:tcPr>
            <w:tcW w:w="1116" w:type="dxa"/>
            <w:tcBorders>
              <w:top w:val="single" w:sz="4" w:space="0" w:color="auto"/>
              <w:left w:val="nil"/>
              <w:bottom w:val="single" w:sz="4" w:space="0" w:color="auto"/>
              <w:right w:val="nil"/>
            </w:tcBorders>
            <w:shd w:val="clear" w:color="auto" w:fill="auto"/>
            <w:noWrap/>
            <w:vAlign w:val="bottom"/>
            <w:hideMark/>
          </w:tcPr>
          <w:p w14:paraId="7D0B7B02" w14:textId="77777777" w:rsidR="00292428" w:rsidRPr="002F4382" w:rsidRDefault="00292428" w:rsidP="00AB66C8">
            <w:pPr>
              <w:spacing w:line="276" w:lineRule="auto"/>
              <w:jc w:val="right"/>
              <w:rPr>
                <w:color w:val="000000"/>
              </w:rPr>
            </w:pPr>
            <w:r>
              <w:rPr>
                <w:i/>
                <w:iCs/>
                <w:color w:val="000000"/>
                <w:lang w:val="el-GR"/>
              </w:rPr>
              <w:t>χ</w:t>
            </w:r>
            <w:r w:rsidRPr="0005043C">
              <w:rPr>
                <w:color w:val="000000"/>
                <w:vertAlign w:val="superscript"/>
                <w:lang w:val="el-GR"/>
              </w:rPr>
              <w:t>2</w:t>
            </w:r>
          </w:p>
        </w:tc>
        <w:tc>
          <w:tcPr>
            <w:tcW w:w="1013" w:type="dxa"/>
            <w:tcBorders>
              <w:top w:val="single" w:sz="4" w:space="0" w:color="auto"/>
              <w:left w:val="nil"/>
              <w:bottom w:val="single" w:sz="4" w:space="0" w:color="auto"/>
              <w:right w:val="nil"/>
            </w:tcBorders>
            <w:shd w:val="clear" w:color="auto" w:fill="auto"/>
            <w:noWrap/>
            <w:vAlign w:val="bottom"/>
            <w:hideMark/>
          </w:tcPr>
          <w:p w14:paraId="3C7AF4A9" w14:textId="77777777" w:rsidR="00292428" w:rsidRPr="002F4382" w:rsidRDefault="00292428" w:rsidP="00AB66C8">
            <w:pPr>
              <w:spacing w:line="276" w:lineRule="auto"/>
              <w:jc w:val="right"/>
              <w:rPr>
                <w:color w:val="000000"/>
              </w:rPr>
            </w:pPr>
            <w:r w:rsidRPr="005D0864">
              <w:rPr>
                <w:i/>
                <w:iCs/>
                <w:color w:val="000000"/>
              </w:rPr>
              <w:t>p</w:t>
            </w:r>
          </w:p>
        </w:tc>
      </w:tr>
      <w:tr w:rsidR="00555B50" w14:paraId="13938E9A" w14:textId="77777777" w:rsidTr="00124EC9">
        <w:trPr>
          <w:trHeight w:val="320"/>
        </w:trPr>
        <w:tc>
          <w:tcPr>
            <w:tcW w:w="1980" w:type="dxa"/>
            <w:tcBorders>
              <w:top w:val="single" w:sz="4" w:space="0" w:color="auto"/>
              <w:left w:val="nil"/>
              <w:bottom w:val="nil"/>
              <w:right w:val="nil"/>
            </w:tcBorders>
            <w:shd w:val="clear" w:color="auto" w:fill="auto"/>
            <w:noWrap/>
            <w:vAlign w:val="bottom"/>
            <w:hideMark/>
          </w:tcPr>
          <w:p w14:paraId="724CB116" w14:textId="77777777" w:rsidR="00555B50" w:rsidRPr="002F4382" w:rsidRDefault="00555B50" w:rsidP="00555B50">
            <w:pPr>
              <w:spacing w:line="276" w:lineRule="auto"/>
              <w:rPr>
                <w:color w:val="000000"/>
              </w:rPr>
            </w:pPr>
            <w:r w:rsidRPr="002F4382">
              <w:rPr>
                <w:color w:val="000000"/>
              </w:rPr>
              <w:t>(Intercept)</w:t>
            </w:r>
          </w:p>
        </w:tc>
        <w:tc>
          <w:tcPr>
            <w:tcW w:w="421" w:type="dxa"/>
            <w:tcBorders>
              <w:top w:val="single" w:sz="4" w:space="0" w:color="auto"/>
              <w:left w:val="nil"/>
              <w:bottom w:val="nil"/>
              <w:right w:val="nil"/>
            </w:tcBorders>
            <w:shd w:val="clear" w:color="auto" w:fill="auto"/>
            <w:noWrap/>
            <w:vAlign w:val="bottom"/>
            <w:hideMark/>
          </w:tcPr>
          <w:p w14:paraId="0332875E" w14:textId="77777777" w:rsidR="00555B50" w:rsidRPr="002F4382" w:rsidRDefault="00555B50" w:rsidP="00555B50">
            <w:pPr>
              <w:spacing w:line="276" w:lineRule="auto"/>
              <w:jc w:val="right"/>
              <w:rPr>
                <w:color w:val="000000"/>
              </w:rPr>
            </w:pPr>
            <w:r w:rsidRPr="002F4382">
              <w:rPr>
                <w:color w:val="000000"/>
              </w:rPr>
              <w:t>-</w:t>
            </w:r>
          </w:p>
        </w:tc>
        <w:tc>
          <w:tcPr>
            <w:tcW w:w="1416" w:type="dxa"/>
            <w:tcBorders>
              <w:top w:val="single" w:sz="4" w:space="0" w:color="auto"/>
              <w:left w:val="nil"/>
              <w:bottom w:val="nil"/>
              <w:right w:val="nil"/>
            </w:tcBorders>
            <w:shd w:val="clear" w:color="auto" w:fill="auto"/>
            <w:noWrap/>
            <w:vAlign w:val="bottom"/>
          </w:tcPr>
          <w:p w14:paraId="447FC3B1" w14:textId="77777777" w:rsidR="00555B50" w:rsidRPr="00050001" w:rsidRDefault="00555B50" w:rsidP="00555B50">
            <w:pPr>
              <w:spacing w:line="276" w:lineRule="auto"/>
              <w:jc w:val="right"/>
              <w:rPr>
                <w:color w:val="000000"/>
              </w:rPr>
            </w:pPr>
            <w:r>
              <w:rPr>
                <w:color w:val="000000"/>
              </w:rPr>
              <w:t>1.00*10</w:t>
            </w:r>
            <w:r>
              <w:rPr>
                <w:color w:val="000000"/>
                <w:vertAlign w:val="superscript"/>
              </w:rPr>
              <w:t>1</w:t>
            </w:r>
          </w:p>
        </w:tc>
        <w:tc>
          <w:tcPr>
            <w:tcW w:w="996" w:type="dxa"/>
            <w:tcBorders>
              <w:top w:val="single" w:sz="4" w:space="0" w:color="auto"/>
              <w:left w:val="nil"/>
              <w:bottom w:val="nil"/>
              <w:right w:val="nil"/>
            </w:tcBorders>
            <w:shd w:val="clear" w:color="auto" w:fill="auto"/>
            <w:noWrap/>
            <w:vAlign w:val="bottom"/>
          </w:tcPr>
          <w:p w14:paraId="74832D06" w14:textId="77777777" w:rsidR="00555B50" w:rsidRPr="00050001" w:rsidRDefault="00555B50" w:rsidP="00555B50">
            <w:pPr>
              <w:spacing w:line="276" w:lineRule="auto"/>
              <w:jc w:val="right"/>
              <w:rPr>
                <w:color w:val="000000"/>
              </w:rPr>
            </w:pPr>
          </w:p>
        </w:tc>
        <w:tc>
          <w:tcPr>
            <w:tcW w:w="1060" w:type="dxa"/>
            <w:tcBorders>
              <w:top w:val="single" w:sz="4" w:space="0" w:color="auto"/>
              <w:left w:val="nil"/>
              <w:bottom w:val="nil"/>
              <w:right w:val="nil"/>
            </w:tcBorders>
            <w:shd w:val="clear" w:color="auto" w:fill="auto"/>
            <w:noWrap/>
            <w:vAlign w:val="bottom"/>
          </w:tcPr>
          <w:p w14:paraId="67633A36" w14:textId="77777777" w:rsidR="00555B50" w:rsidRPr="00050001" w:rsidRDefault="00555B50" w:rsidP="00555B50">
            <w:pPr>
              <w:spacing w:line="276" w:lineRule="auto"/>
              <w:jc w:val="right"/>
              <w:rPr>
                <w:color w:val="000000"/>
              </w:rPr>
            </w:pPr>
          </w:p>
        </w:tc>
        <w:tc>
          <w:tcPr>
            <w:tcW w:w="1416" w:type="dxa"/>
            <w:tcBorders>
              <w:top w:val="single" w:sz="4" w:space="0" w:color="auto"/>
              <w:left w:val="nil"/>
              <w:bottom w:val="nil"/>
              <w:right w:val="nil"/>
            </w:tcBorders>
            <w:shd w:val="clear" w:color="auto" w:fill="auto"/>
            <w:noWrap/>
            <w:vAlign w:val="bottom"/>
            <w:hideMark/>
          </w:tcPr>
          <w:p w14:paraId="64BD0D58" w14:textId="1AD083A4" w:rsidR="00555B50" w:rsidRPr="00050001" w:rsidRDefault="00555B50" w:rsidP="00555B50">
            <w:pPr>
              <w:spacing w:line="276" w:lineRule="auto"/>
              <w:jc w:val="right"/>
              <w:rPr>
                <w:color w:val="000000"/>
              </w:rPr>
            </w:pPr>
            <w:r w:rsidRPr="00050001">
              <w:rPr>
                <w:color w:val="000000"/>
              </w:rPr>
              <w:t>1.69</w:t>
            </w:r>
            <w:r>
              <w:rPr>
                <w:color w:val="000000"/>
              </w:rPr>
              <w:t>*10</w:t>
            </w:r>
            <w:r w:rsidRPr="00D760FB">
              <w:rPr>
                <w:color w:val="000000"/>
                <w:vertAlign w:val="superscript"/>
              </w:rPr>
              <w:t>0</w:t>
            </w:r>
          </w:p>
        </w:tc>
        <w:tc>
          <w:tcPr>
            <w:tcW w:w="996" w:type="dxa"/>
            <w:tcBorders>
              <w:top w:val="single" w:sz="4" w:space="0" w:color="auto"/>
              <w:left w:val="nil"/>
              <w:bottom w:val="nil"/>
              <w:right w:val="nil"/>
            </w:tcBorders>
            <w:shd w:val="clear" w:color="auto" w:fill="auto"/>
            <w:noWrap/>
            <w:vAlign w:val="bottom"/>
            <w:hideMark/>
          </w:tcPr>
          <w:p w14:paraId="43B5E01B" w14:textId="3E37F23D" w:rsidR="00555B50" w:rsidRPr="00050001" w:rsidRDefault="00555B50" w:rsidP="00555B50">
            <w:pPr>
              <w:spacing w:line="276" w:lineRule="auto"/>
              <w:jc w:val="right"/>
              <w:rPr>
                <w:color w:val="000000"/>
              </w:rPr>
            </w:pPr>
            <w:r w:rsidRPr="00050001">
              <w:rPr>
                <w:color w:val="000000"/>
              </w:rPr>
              <w:t>-</w:t>
            </w:r>
          </w:p>
        </w:tc>
        <w:tc>
          <w:tcPr>
            <w:tcW w:w="1013" w:type="dxa"/>
            <w:tcBorders>
              <w:top w:val="single" w:sz="4" w:space="0" w:color="auto"/>
              <w:left w:val="nil"/>
              <w:bottom w:val="nil"/>
              <w:right w:val="nil"/>
            </w:tcBorders>
            <w:shd w:val="clear" w:color="auto" w:fill="auto"/>
            <w:noWrap/>
            <w:vAlign w:val="bottom"/>
            <w:hideMark/>
          </w:tcPr>
          <w:p w14:paraId="33633E4E" w14:textId="693E71B9" w:rsidR="00555B50" w:rsidRPr="00050001" w:rsidRDefault="00555B50" w:rsidP="00555B50">
            <w:pPr>
              <w:spacing w:line="276" w:lineRule="auto"/>
              <w:jc w:val="right"/>
              <w:rPr>
                <w:color w:val="000000"/>
              </w:rPr>
            </w:pPr>
            <w:r w:rsidRPr="00050001">
              <w:rPr>
                <w:color w:val="000000"/>
              </w:rPr>
              <w:t>-</w:t>
            </w:r>
          </w:p>
        </w:tc>
        <w:tc>
          <w:tcPr>
            <w:tcW w:w="1416" w:type="dxa"/>
            <w:tcBorders>
              <w:top w:val="single" w:sz="4" w:space="0" w:color="auto"/>
              <w:left w:val="nil"/>
              <w:bottom w:val="nil"/>
              <w:right w:val="nil"/>
            </w:tcBorders>
            <w:shd w:val="clear" w:color="auto" w:fill="auto"/>
            <w:noWrap/>
            <w:vAlign w:val="bottom"/>
            <w:hideMark/>
          </w:tcPr>
          <w:p w14:paraId="015A0FA8" w14:textId="003D5DA1" w:rsidR="00555B50" w:rsidRPr="00050001" w:rsidRDefault="00555B50" w:rsidP="00555B50">
            <w:pPr>
              <w:spacing w:line="276" w:lineRule="auto"/>
              <w:jc w:val="right"/>
              <w:rPr>
                <w:color w:val="000000"/>
              </w:rPr>
            </w:pPr>
            <w:r w:rsidRPr="00050001">
              <w:rPr>
                <w:color w:val="000000"/>
              </w:rPr>
              <w:t>4.36</w:t>
            </w:r>
            <w:r>
              <w:rPr>
                <w:color w:val="000000"/>
              </w:rPr>
              <w:t>*10</w:t>
            </w:r>
            <w:r>
              <w:rPr>
                <w:color w:val="000000"/>
                <w:vertAlign w:val="superscript"/>
              </w:rPr>
              <w:t>1</w:t>
            </w:r>
          </w:p>
        </w:tc>
        <w:tc>
          <w:tcPr>
            <w:tcW w:w="1116" w:type="dxa"/>
            <w:tcBorders>
              <w:top w:val="single" w:sz="4" w:space="0" w:color="auto"/>
              <w:left w:val="nil"/>
              <w:bottom w:val="nil"/>
              <w:right w:val="nil"/>
            </w:tcBorders>
            <w:shd w:val="clear" w:color="auto" w:fill="auto"/>
            <w:noWrap/>
            <w:vAlign w:val="bottom"/>
            <w:hideMark/>
          </w:tcPr>
          <w:p w14:paraId="771740EC" w14:textId="50FD72EB" w:rsidR="00555B50" w:rsidRPr="00050001" w:rsidRDefault="00555B50" w:rsidP="00555B50">
            <w:pPr>
              <w:spacing w:line="276" w:lineRule="auto"/>
              <w:jc w:val="right"/>
              <w:rPr>
                <w:color w:val="000000"/>
              </w:rPr>
            </w:pPr>
            <w:r w:rsidRPr="00050001">
              <w:rPr>
                <w:color w:val="000000"/>
              </w:rPr>
              <w:t>-</w:t>
            </w:r>
          </w:p>
        </w:tc>
        <w:tc>
          <w:tcPr>
            <w:tcW w:w="1013" w:type="dxa"/>
            <w:tcBorders>
              <w:top w:val="single" w:sz="4" w:space="0" w:color="auto"/>
              <w:left w:val="nil"/>
              <w:bottom w:val="nil"/>
              <w:right w:val="nil"/>
            </w:tcBorders>
            <w:shd w:val="clear" w:color="auto" w:fill="auto"/>
            <w:noWrap/>
            <w:vAlign w:val="bottom"/>
            <w:hideMark/>
          </w:tcPr>
          <w:p w14:paraId="522293F9" w14:textId="6222424D" w:rsidR="00555B50" w:rsidRPr="00050001" w:rsidRDefault="00555B50" w:rsidP="00555B50">
            <w:pPr>
              <w:spacing w:line="276" w:lineRule="auto"/>
              <w:jc w:val="right"/>
              <w:rPr>
                <w:color w:val="000000"/>
              </w:rPr>
            </w:pPr>
            <w:r w:rsidRPr="00050001">
              <w:rPr>
                <w:color w:val="000000"/>
              </w:rPr>
              <w:t>-</w:t>
            </w:r>
          </w:p>
        </w:tc>
      </w:tr>
      <w:tr w:rsidR="00555B50" w14:paraId="702A0F6E" w14:textId="77777777" w:rsidTr="00124EC9">
        <w:trPr>
          <w:trHeight w:val="320"/>
        </w:trPr>
        <w:tc>
          <w:tcPr>
            <w:tcW w:w="1980" w:type="dxa"/>
            <w:tcBorders>
              <w:top w:val="nil"/>
              <w:left w:val="nil"/>
              <w:bottom w:val="nil"/>
              <w:right w:val="nil"/>
            </w:tcBorders>
            <w:shd w:val="clear" w:color="auto" w:fill="auto"/>
            <w:noWrap/>
            <w:vAlign w:val="bottom"/>
            <w:hideMark/>
          </w:tcPr>
          <w:p w14:paraId="1ED266F0" w14:textId="77777777" w:rsidR="00555B50" w:rsidRPr="002F4382" w:rsidRDefault="00555B50" w:rsidP="00555B50">
            <w:pPr>
              <w:spacing w:line="276" w:lineRule="auto"/>
              <w:rPr>
                <w:color w:val="000000"/>
              </w:rPr>
            </w:pPr>
            <w:r w:rsidRPr="002F4382">
              <w:rPr>
                <w:color w:val="000000"/>
              </w:rPr>
              <w:t>CO</w:t>
            </w:r>
            <w:r w:rsidRPr="002F4382">
              <w:rPr>
                <w:color w:val="000000"/>
                <w:vertAlign w:val="subscript"/>
              </w:rPr>
              <w:t>2</w:t>
            </w:r>
          </w:p>
        </w:tc>
        <w:tc>
          <w:tcPr>
            <w:tcW w:w="421" w:type="dxa"/>
            <w:tcBorders>
              <w:top w:val="nil"/>
              <w:left w:val="nil"/>
              <w:bottom w:val="nil"/>
              <w:right w:val="nil"/>
            </w:tcBorders>
            <w:shd w:val="clear" w:color="auto" w:fill="auto"/>
            <w:noWrap/>
            <w:vAlign w:val="bottom"/>
            <w:hideMark/>
          </w:tcPr>
          <w:p w14:paraId="08C3D97C" w14:textId="77777777" w:rsidR="00555B50" w:rsidRPr="002F4382" w:rsidRDefault="00555B50" w:rsidP="00555B50">
            <w:pPr>
              <w:spacing w:line="276" w:lineRule="auto"/>
              <w:jc w:val="right"/>
              <w:rPr>
                <w:color w:val="000000"/>
              </w:rPr>
            </w:pPr>
            <w:r w:rsidRPr="002F4382">
              <w:rPr>
                <w:color w:val="000000"/>
              </w:rPr>
              <w:t>1</w:t>
            </w:r>
          </w:p>
        </w:tc>
        <w:tc>
          <w:tcPr>
            <w:tcW w:w="1416" w:type="dxa"/>
            <w:tcBorders>
              <w:top w:val="nil"/>
              <w:left w:val="nil"/>
              <w:bottom w:val="nil"/>
              <w:right w:val="nil"/>
            </w:tcBorders>
            <w:shd w:val="clear" w:color="auto" w:fill="auto"/>
            <w:noWrap/>
            <w:vAlign w:val="bottom"/>
          </w:tcPr>
          <w:p w14:paraId="5C7B2AC9" w14:textId="77777777" w:rsidR="00555B50" w:rsidRPr="00050001" w:rsidRDefault="00555B50" w:rsidP="00555B50">
            <w:pPr>
              <w:spacing w:line="276" w:lineRule="auto"/>
              <w:jc w:val="right"/>
              <w:rPr>
                <w:color w:val="000000"/>
              </w:rPr>
            </w:pPr>
            <w:r>
              <w:rPr>
                <w:color w:val="000000"/>
              </w:rPr>
              <w:t>-2.59*10</w:t>
            </w:r>
            <w:r w:rsidRPr="00D760FB">
              <w:rPr>
                <w:color w:val="000000"/>
                <w:vertAlign w:val="superscript"/>
              </w:rPr>
              <w:t>0</w:t>
            </w:r>
          </w:p>
        </w:tc>
        <w:tc>
          <w:tcPr>
            <w:tcW w:w="996" w:type="dxa"/>
            <w:tcBorders>
              <w:top w:val="nil"/>
              <w:left w:val="nil"/>
              <w:bottom w:val="nil"/>
              <w:right w:val="nil"/>
            </w:tcBorders>
            <w:shd w:val="clear" w:color="auto" w:fill="auto"/>
            <w:noWrap/>
            <w:vAlign w:val="bottom"/>
          </w:tcPr>
          <w:p w14:paraId="7C253875" w14:textId="77777777" w:rsidR="00555B50" w:rsidRPr="00050001" w:rsidRDefault="00555B50" w:rsidP="00555B50">
            <w:pPr>
              <w:spacing w:line="276" w:lineRule="auto"/>
              <w:jc w:val="right"/>
              <w:rPr>
                <w:color w:val="000000"/>
              </w:rPr>
            </w:pPr>
            <w:r>
              <w:rPr>
                <w:color w:val="000000"/>
              </w:rPr>
              <w:t>15.747</w:t>
            </w:r>
          </w:p>
        </w:tc>
        <w:tc>
          <w:tcPr>
            <w:tcW w:w="1060" w:type="dxa"/>
            <w:tcBorders>
              <w:top w:val="nil"/>
              <w:left w:val="nil"/>
              <w:bottom w:val="nil"/>
              <w:right w:val="nil"/>
            </w:tcBorders>
            <w:shd w:val="clear" w:color="auto" w:fill="auto"/>
            <w:noWrap/>
            <w:vAlign w:val="bottom"/>
          </w:tcPr>
          <w:p w14:paraId="3AF3DFBC" w14:textId="77777777" w:rsidR="00555B50" w:rsidRPr="00050001" w:rsidRDefault="00555B50" w:rsidP="00555B50">
            <w:pPr>
              <w:spacing w:line="276" w:lineRule="auto"/>
              <w:jc w:val="right"/>
              <w:rPr>
                <w:b/>
                <w:bCs/>
                <w:color w:val="000000"/>
              </w:rPr>
            </w:pPr>
            <w:r>
              <w:rPr>
                <w:b/>
                <w:bCs/>
                <w:color w:val="000000"/>
              </w:rPr>
              <w:t>&lt;0.001</w:t>
            </w:r>
          </w:p>
        </w:tc>
        <w:tc>
          <w:tcPr>
            <w:tcW w:w="1416" w:type="dxa"/>
            <w:tcBorders>
              <w:top w:val="nil"/>
              <w:left w:val="nil"/>
              <w:bottom w:val="nil"/>
              <w:right w:val="nil"/>
            </w:tcBorders>
            <w:shd w:val="clear" w:color="auto" w:fill="auto"/>
            <w:noWrap/>
            <w:vAlign w:val="bottom"/>
            <w:hideMark/>
          </w:tcPr>
          <w:p w14:paraId="38DAF342" w14:textId="0EA394E4" w:rsidR="00555B50" w:rsidRPr="00050001" w:rsidRDefault="00555B50" w:rsidP="00555B50">
            <w:pPr>
              <w:spacing w:line="276" w:lineRule="auto"/>
              <w:jc w:val="right"/>
              <w:rPr>
                <w:color w:val="000000"/>
              </w:rPr>
            </w:pPr>
            <w:r w:rsidRPr="00050001">
              <w:rPr>
                <w:color w:val="000000"/>
              </w:rPr>
              <w:t>4.53</w:t>
            </w:r>
            <w:r>
              <w:rPr>
                <w:color w:val="000000"/>
              </w:rPr>
              <w:t>*10</w:t>
            </w:r>
            <w:r w:rsidRPr="00D760FB">
              <w:rPr>
                <w:color w:val="000000"/>
                <w:vertAlign w:val="superscript"/>
              </w:rPr>
              <w:t>-1</w:t>
            </w:r>
          </w:p>
        </w:tc>
        <w:tc>
          <w:tcPr>
            <w:tcW w:w="996" w:type="dxa"/>
            <w:tcBorders>
              <w:top w:val="nil"/>
              <w:left w:val="nil"/>
              <w:bottom w:val="nil"/>
              <w:right w:val="nil"/>
            </w:tcBorders>
            <w:shd w:val="clear" w:color="auto" w:fill="auto"/>
            <w:noWrap/>
            <w:vAlign w:val="bottom"/>
            <w:hideMark/>
          </w:tcPr>
          <w:p w14:paraId="42B2FB26" w14:textId="217B1CD8" w:rsidR="00555B50" w:rsidRPr="00050001" w:rsidRDefault="00555B50" w:rsidP="00555B50">
            <w:pPr>
              <w:spacing w:line="276" w:lineRule="auto"/>
              <w:jc w:val="right"/>
              <w:rPr>
                <w:color w:val="000000"/>
              </w:rPr>
            </w:pPr>
            <w:r w:rsidRPr="00050001">
              <w:rPr>
                <w:color w:val="000000"/>
              </w:rPr>
              <w:t>0.256</w:t>
            </w:r>
          </w:p>
        </w:tc>
        <w:tc>
          <w:tcPr>
            <w:tcW w:w="1013" w:type="dxa"/>
            <w:tcBorders>
              <w:top w:val="nil"/>
              <w:left w:val="nil"/>
              <w:bottom w:val="nil"/>
              <w:right w:val="nil"/>
            </w:tcBorders>
            <w:shd w:val="clear" w:color="auto" w:fill="auto"/>
            <w:noWrap/>
            <w:vAlign w:val="bottom"/>
            <w:hideMark/>
          </w:tcPr>
          <w:p w14:paraId="6759C847" w14:textId="3CFDD7FE" w:rsidR="00555B50" w:rsidRPr="00050001" w:rsidRDefault="00555B50" w:rsidP="00555B50">
            <w:pPr>
              <w:spacing w:line="276" w:lineRule="auto"/>
              <w:jc w:val="right"/>
              <w:rPr>
                <w:b/>
                <w:bCs/>
                <w:color w:val="000000"/>
              </w:rPr>
            </w:pPr>
            <w:r w:rsidRPr="00050001">
              <w:rPr>
                <w:color w:val="000000"/>
              </w:rPr>
              <w:t>0.613</w:t>
            </w:r>
          </w:p>
        </w:tc>
        <w:tc>
          <w:tcPr>
            <w:tcW w:w="1416" w:type="dxa"/>
            <w:tcBorders>
              <w:top w:val="nil"/>
              <w:left w:val="nil"/>
              <w:bottom w:val="nil"/>
              <w:right w:val="nil"/>
            </w:tcBorders>
            <w:shd w:val="clear" w:color="auto" w:fill="auto"/>
            <w:noWrap/>
            <w:vAlign w:val="bottom"/>
            <w:hideMark/>
          </w:tcPr>
          <w:p w14:paraId="7A654613" w14:textId="2B871620" w:rsidR="00555B50" w:rsidRPr="00050001" w:rsidRDefault="00555B50" w:rsidP="00555B50">
            <w:pPr>
              <w:spacing w:line="276" w:lineRule="auto"/>
              <w:jc w:val="right"/>
              <w:rPr>
                <w:color w:val="000000"/>
              </w:rPr>
            </w:pPr>
            <w:r w:rsidRPr="00050001">
              <w:rPr>
                <w:color w:val="000000"/>
              </w:rPr>
              <w:t>-7.05</w:t>
            </w:r>
            <w:r>
              <w:rPr>
                <w:color w:val="000000"/>
              </w:rPr>
              <w:t>*10</w:t>
            </w:r>
            <w:r w:rsidRPr="00D760FB">
              <w:rPr>
                <w:color w:val="000000"/>
                <w:vertAlign w:val="superscript"/>
              </w:rPr>
              <w:t>0</w:t>
            </w:r>
          </w:p>
        </w:tc>
        <w:tc>
          <w:tcPr>
            <w:tcW w:w="1116" w:type="dxa"/>
            <w:tcBorders>
              <w:top w:val="nil"/>
              <w:left w:val="nil"/>
              <w:bottom w:val="nil"/>
              <w:right w:val="nil"/>
            </w:tcBorders>
            <w:shd w:val="clear" w:color="auto" w:fill="auto"/>
            <w:noWrap/>
            <w:vAlign w:val="bottom"/>
            <w:hideMark/>
          </w:tcPr>
          <w:p w14:paraId="1A3E3187" w14:textId="617C1C17" w:rsidR="00555B50" w:rsidRPr="00050001" w:rsidRDefault="00555B50" w:rsidP="00555B50">
            <w:pPr>
              <w:spacing w:line="276" w:lineRule="auto"/>
              <w:jc w:val="right"/>
              <w:rPr>
                <w:color w:val="000000"/>
              </w:rPr>
            </w:pPr>
            <w:r w:rsidRPr="00050001">
              <w:rPr>
                <w:color w:val="000000"/>
              </w:rPr>
              <w:t>18.039</w:t>
            </w:r>
          </w:p>
        </w:tc>
        <w:tc>
          <w:tcPr>
            <w:tcW w:w="1013" w:type="dxa"/>
            <w:tcBorders>
              <w:top w:val="nil"/>
              <w:left w:val="nil"/>
              <w:bottom w:val="nil"/>
              <w:right w:val="nil"/>
            </w:tcBorders>
            <w:shd w:val="clear" w:color="auto" w:fill="auto"/>
            <w:noWrap/>
            <w:vAlign w:val="bottom"/>
            <w:hideMark/>
          </w:tcPr>
          <w:p w14:paraId="5EFECDCD" w14:textId="6D2EC7C3" w:rsidR="00555B50" w:rsidRPr="00050001" w:rsidRDefault="00555B50" w:rsidP="00555B50">
            <w:pPr>
              <w:spacing w:line="276" w:lineRule="auto"/>
              <w:jc w:val="right"/>
              <w:rPr>
                <w:b/>
                <w:bCs/>
                <w:color w:val="000000"/>
              </w:rPr>
            </w:pPr>
            <w:r w:rsidRPr="00050001">
              <w:rPr>
                <w:b/>
                <w:bCs/>
                <w:color w:val="000000"/>
              </w:rPr>
              <w:t>&lt;0.001</w:t>
            </w:r>
          </w:p>
        </w:tc>
      </w:tr>
      <w:tr w:rsidR="00555B50" w14:paraId="3EFD8542" w14:textId="77777777" w:rsidTr="00124EC9">
        <w:trPr>
          <w:trHeight w:val="320"/>
        </w:trPr>
        <w:tc>
          <w:tcPr>
            <w:tcW w:w="1980" w:type="dxa"/>
            <w:tcBorders>
              <w:top w:val="nil"/>
              <w:left w:val="nil"/>
              <w:bottom w:val="nil"/>
              <w:right w:val="nil"/>
            </w:tcBorders>
            <w:shd w:val="clear" w:color="auto" w:fill="auto"/>
            <w:noWrap/>
            <w:vAlign w:val="bottom"/>
            <w:hideMark/>
          </w:tcPr>
          <w:p w14:paraId="189EE6A0" w14:textId="77777777" w:rsidR="00555B50" w:rsidRPr="002F4382" w:rsidRDefault="00555B50" w:rsidP="00555B50">
            <w:pPr>
              <w:spacing w:line="276" w:lineRule="auto"/>
              <w:rPr>
                <w:color w:val="000000"/>
              </w:rPr>
            </w:pPr>
            <w:r w:rsidRPr="002F4382">
              <w:rPr>
                <w:color w:val="000000"/>
              </w:rPr>
              <w:t>Inoculation (I)</w:t>
            </w:r>
          </w:p>
        </w:tc>
        <w:tc>
          <w:tcPr>
            <w:tcW w:w="421" w:type="dxa"/>
            <w:tcBorders>
              <w:top w:val="nil"/>
              <w:left w:val="nil"/>
              <w:bottom w:val="nil"/>
              <w:right w:val="nil"/>
            </w:tcBorders>
            <w:shd w:val="clear" w:color="auto" w:fill="auto"/>
            <w:noWrap/>
            <w:vAlign w:val="bottom"/>
            <w:hideMark/>
          </w:tcPr>
          <w:p w14:paraId="23023EC0" w14:textId="77777777" w:rsidR="00555B50" w:rsidRPr="002F4382" w:rsidRDefault="00555B50" w:rsidP="00555B50">
            <w:pPr>
              <w:spacing w:line="276" w:lineRule="auto"/>
              <w:jc w:val="right"/>
              <w:rPr>
                <w:color w:val="000000"/>
              </w:rPr>
            </w:pPr>
            <w:r w:rsidRPr="002F4382">
              <w:rPr>
                <w:color w:val="000000"/>
              </w:rPr>
              <w:t>1</w:t>
            </w:r>
          </w:p>
        </w:tc>
        <w:tc>
          <w:tcPr>
            <w:tcW w:w="1416" w:type="dxa"/>
            <w:tcBorders>
              <w:top w:val="nil"/>
              <w:left w:val="nil"/>
              <w:bottom w:val="nil"/>
              <w:right w:val="nil"/>
            </w:tcBorders>
            <w:shd w:val="clear" w:color="auto" w:fill="auto"/>
            <w:noWrap/>
            <w:vAlign w:val="bottom"/>
          </w:tcPr>
          <w:p w14:paraId="282E0F30" w14:textId="77777777" w:rsidR="00555B50" w:rsidRPr="00050001" w:rsidRDefault="00555B50" w:rsidP="00555B50">
            <w:pPr>
              <w:spacing w:line="276" w:lineRule="auto"/>
              <w:jc w:val="right"/>
              <w:rPr>
                <w:color w:val="000000"/>
              </w:rPr>
            </w:pPr>
            <w:r>
              <w:rPr>
                <w:color w:val="000000"/>
              </w:rPr>
              <w:t>1.10*10</w:t>
            </w:r>
            <w:r>
              <w:rPr>
                <w:color w:val="000000"/>
                <w:vertAlign w:val="superscript"/>
              </w:rPr>
              <w:t>1</w:t>
            </w:r>
          </w:p>
        </w:tc>
        <w:tc>
          <w:tcPr>
            <w:tcW w:w="996" w:type="dxa"/>
            <w:tcBorders>
              <w:top w:val="nil"/>
              <w:left w:val="nil"/>
              <w:bottom w:val="nil"/>
              <w:right w:val="nil"/>
            </w:tcBorders>
            <w:shd w:val="clear" w:color="auto" w:fill="auto"/>
            <w:noWrap/>
            <w:vAlign w:val="bottom"/>
          </w:tcPr>
          <w:p w14:paraId="0A096A33" w14:textId="77777777" w:rsidR="00555B50" w:rsidRPr="00050001" w:rsidRDefault="00555B50" w:rsidP="00555B50">
            <w:pPr>
              <w:spacing w:line="276" w:lineRule="auto"/>
              <w:jc w:val="right"/>
              <w:rPr>
                <w:color w:val="000000"/>
              </w:rPr>
            </w:pPr>
            <w:r>
              <w:rPr>
                <w:color w:val="000000"/>
              </w:rPr>
              <w:t>77.137</w:t>
            </w:r>
          </w:p>
        </w:tc>
        <w:tc>
          <w:tcPr>
            <w:tcW w:w="1060" w:type="dxa"/>
            <w:tcBorders>
              <w:top w:val="nil"/>
              <w:left w:val="nil"/>
              <w:bottom w:val="nil"/>
              <w:right w:val="nil"/>
            </w:tcBorders>
            <w:shd w:val="clear" w:color="auto" w:fill="auto"/>
            <w:noWrap/>
            <w:vAlign w:val="bottom"/>
          </w:tcPr>
          <w:p w14:paraId="263BDE20" w14:textId="77777777" w:rsidR="00555B50" w:rsidRPr="00050001" w:rsidRDefault="00555B50" w:rsidP="00555B50">
            <w:pPr>
              <w:spacing w:line="276" w:lineRule="auto"/>
              <w:jc w:val="right"/>
              <w:rPr>
                <w:b/>
                <w:bCs/>
                <w:color w:val="000000"/>
              </w:rPr>
            </w:pPr>
            <w:r>
              <w:rPr>
                <w:b/>
                <w:bCs/>
                <w:color w:val="000000"/>
              </w:rPr>
              <w:t>&lt;0.001</w:t>
            </w:r>
          </w:p>
        </w:tc>
        <w:tc>
          <w:tcPr>
            <w:tcW w:w="1416" w:type="dxa"/>
            <w:tcBorders>
              <w:top w:val="nil"/>
              <w:left w:val="nil"/>
              <w:bottom w:val="nil"/>
              <w:right w:val="nil"/>
            </w:tcBorders>
            <w:shd w:val="clear" w:color="auto" w:fill="auto"/>
            <w:noWrap/>
            <w:vAlign w:val="bottom"/>
            <w:hideMark/>
          </w:tcPr>
          <w:p w14:paraId="61C542EC" w14:textId="3C837BAB" w:rsidR="00555B50" w:rsidRPr="00050001" w:rsidRDefault="00555B50" w:rsidP="00555B50">
            <w:pPr>
              <w:spacing w:line="276" w:lineRule="auto"/>
              <w:jc w:val="right"/>
              <w:rPr>
                <w:color w:val="000000"/>
              </w:rPr>
            </w:pPr>
            <w:r w:rsidRPr="00050001">
              <w:rPr>
                <w:color w:val="000000"/>
              </w:rPr>
              <w:t>1.04</w:t>
            </w:r>
            <w:r>
              <w:rPr>
                <w:color w:val="000000"/>
              </w:rPr>
              <w:t>*10</w:t>
            </w:r>
            <w:r w:rsidRPr="00D760FB">
              <w:rPr>
                <w:color w:val="000000"/>
                <w:vertAlign w:val="superscript"/>
              </w:rPr>
              <w:t>0</w:t>
            </w:r>
          </w:p>
        </w:tc>
        <w:tc>
          <w:tcPr>
            <w:tcW w:w="996" w:type="dxa"/>
            <w:tcBorders>
              <w:top w:val="nil"/>
              <w:left w:val="nil"/>
              <w:bottom w:val="nil"/>
              <w:right w:val="nil"/>
            </w:tcBorders>
            <w:shd w:val="clear" w:color="auto" w:fill="auto"/>
            <w:noWrap/>
            <w:vAlign w:val="bottom"/>
            <w:hideMark/>
          </w:tcPr>
          <w:p w14:paraId="67A534A5" w14:textId="07E73A26" w:rsidR="00555B50" w:rsidRPr="00050001" w:rsidRDefault="00555B50" w:rsidP="00555B50">
            <w:pPr>
              <w:spacing w:line="276" w:lineRule="auto"/>
              <w:jc w:val="right"/>
              <w:rPr>
                <w:color w:val="000000"/>
              </w:rPr>
            </w:pPr>
            <w:r w:rsidRPr="00050001">
              <w:rPr>
                <w:color w:val="000000"/>
              </w:rPr>
              <w:t>3.094</w:t>
            </w:r>
          </w:p>
        </w:tc>
        <w:tc>
          <w:tcPr>
            <w:tcW w:w="1013" w:type="dxa"/>
            <w:tcBorders>
              <w:top w:val="nil"/>
              <w:left w:val="nil"/>
              <w:bottom w:val="nil"/>
              <w:right w:val="nil"/>
            </w:tcBorders>
            <w:shd w:val="clear" w:color="auto" w:fill="auto"/>
            <w:noWrap/>
            <w:vAlign w:val="bottom"/>
            <w:hideMark/>
          </w:tcPr>
          <w:p w14:paraId="47E180C6" w14:textId="59A4B38A" w:rsidR="00555B50" w:rsidRPr="00050001" w:rsidRDefault="00555B50" w:rsidP="00555B50">
            <w:pPr>
              <w:spacing w:line="276" w:lineRule="auto"/>
              <w:jc w:val="right"/>
              <w:rPr>
                <w:b/>
                <w:bCs/>
                <w:color w:val="000000"/>
              </w:rPr>
            </w:pPr>
            <w:r w:rsidRPr="002C0F1F">
              <w:rPr>
                <w:i/>
                <w:iCs/>
                <w:color w:val="000000"/>
              </w:rPr>
              <w:t>0.079</w:t>
            </w:r>
          </w:p>
        </w:tc>
        <w:tc>
          <w:tcPr>
            <w:tcW w:w="1416" w:type="dxa"/>
            <w:tcBorders>
              <w:top w:val="nil"/>
              <w:left w:val="nil"/>
              <w:bottom w:val="nil"/>
              <w:right w:val="nil"/>
            </w:tcBorders>
            <w:shd w:val="clear" w:color="auto" w:fill="auto"/>
            <w:noWrap/>
            <w:vAlign w:val="bottom"/>
            <w:hideMark/>
          </w:tcPr>
          <w:p w14:paraId="3115F5CF" w14:textId="75C616AD" w:rsidR="00555B50" w:rsidRPr="00050001" w:rsidRDefault="00555B50" w:rsidP="00555B50">
            <w:pPr>
              <w:spacing w:line="276" w:lineRule="auto"/>
              <w:jc w:val="right"/>
              <w:rPr>
                <w:color w:val="000000"/>
              </w:rPr>
            </w:pPr>
            <w:r w:rsidRPr="00050001">
              <w:rPr>
                <w:color w:val="000000"/>
              </w:rPr>
              <w:t>5.87</w:t>
            </w:r>
            <w:r>
              <w:rPr>
                <w:color w:val="000000"/>
              </w:rPr>
              <w:t>*10</w:t>
            </w:r>
            <w:r>
              <w:rPr>
                <w:color w:val="000000"/>
                <w:vertAlign w:val="superscript"/>
              </w:rPr>
              <w:t>1</w:t>
            </w:r>
          </w:p>
        </w:tc>
        <w:tc>
          <w:tcPr>
            <w:tcW w:w="1116" w:type="dxa"/>
            <w:tcBorders>
              <w:top w:val="nil"/>
              <w:left w:val="nil"/>
              <w:bottom w:val="nil"/>
              <w:right w:val="nil"/>
            </w:tcBorders>
            <w:shd w:val="clear" w:color="auto" w:fill="auto"/>
            <w:noWrap/>
            <w:vAlign w:val="bottom"/>
            <w:hideMark/>
          </w:tcPr>
          <w:p w14:paraId="3283E3C9" w14:textId="5F31CE89" w:rsidR="00555B50" w:rsidRPr="00050001" w:rsidRDefault="00555B50" w:rsidP="00555B50">
            <w:pPr>
              <w:spacing w:line="276" w:lineRule="auto"/>
              <w:jc w:val="right"/>
              <w:rPr>
                <w:color w:val="000000"/>
              </w:rPr>
            </w:pPr>
            <w:r w:rsidRPr="00050001">
              <w:rPr>
                <w:color w:val="000000"/>
              </w:rPr>
              <w:t>98.579</w:t>
            </w:r>
          </w:p>
        </w:tc>
        <w:tc>
          <w:tcPr>
            <w:tcW w:w="1013" w:type="dxa"/>
            <w:tcBorders>
              <w:top w:val="nil"/>
              <w:left w:val="nil"/>
              <w:bottom w:val="nil"/>
              <w:right w:val="nil"/>
            </w:tcBorders>
            <w:shd w:val="clear" w:color="auto" w:fill="auto"/>
            <w:noWrap/>
            <w:vAlign w:val="bottom"/>
            <w:hideMark/>
          </w:tcPr>
          <w:p w14:paraId="08C66AD8" w14:textId="22A12D67" w:rsidR="00555B50" w:rsidRPr="002C0F1F" w:rsidRDefault="00555B50" w:rsidP="00555B50">
            <w:pPr>
              <w:spacing w:line="276" w:lineRule="auto"/>
              <w:jc w:val="right"/>
              <w:rPr>
                <w:b/>
                <w:bCs/>
                <w:i/>
                <w:iCs/>
                <w:color w:val="000000"/>
              </w:rPr>
            </w:pPr>
            <w:r w:rsidRPr="00050001">
              <w:rPr>
                <w:b/>
                <w:bCs/>
                <w:color w:val="000000"/>
              </w:rPr>
              <w:t>&lt;0.001</w:t>
            </w:r>
          </w:p>
        </w:tc>
      </w:tr>
      <w:tr w:rsidR="00555B50" w14:paraId="2E0F2AD7" w14:textId="77777777" w:rsidTr="00124EC9">
        <w:trPr>
          <w:trHeight w:val="320"/>
        </w:trPr>
        <w:tc>
          <w:tcPr>
            <w:tcW w:w="1980" w:type="dxa"/>
            <w:tcBorders>
              <w:top w:val="nil"/>
              <w:left w:val="nil"/>
              <w:bottom w:val="nil"/>
              <w:right w:val="nil"/>
            </w:tcBorders>
            <w:shd w:val="clear" w:color="auto" w:fill="auto"/>
            <w:noWrap/>
            <w:vAlign w:val="bottom"/>
            <w:hideMark/>
          </w:tcPr>
          <w:p w14:paraId="1EEE15F0" w14:textId="77777777" w:rsidR="00555B50" w:rsidRPr="002F4382" w:rsidRDefault="00555B50" w:rsidP="00555B50">
            <w:pPr>
              <w:spacing w:line="276" w:lineRule="auto"/>
              <w:rPr>
                <w:color w:val="000000"/>
              </w:rPr>
            </w:pPr>
            <w:r w:rsidRPr="002F4382">
              <w:rPr>
                <w:color w:val="000000"/>
              </w:rPr>
              <w:t>N fertilization (N)</w:t>
            </w:r>
          </w:p>
        </w:tc>
        <w:tc>
          <w:tcPr>
            <w:tcW w:w="421" w:type="dxa"/>
            <w:tcBorders>
              <w:top w:val="nil"/>
              <w:left w:val="nil"/>
              <w:bottom w:val="nil"/>
              <w:right w:val="nil"/>
            </w:tcBorders>
            <w:shd w:val="clear" w:color="auto" w:fill="auto"/>
            <w:noWrap/>
            <w:vAlign w:val="bottom"/>
            <w:hideMark/>
          </w:tcPr>
          <w:p w14:paraId="2ECC4D50" w14:textId="77777777" w:rsidR="00555B50" w:rsidRPr="002F4382" w:rsidRDefault="00555B50" w:rsidP="00555B50">
            <w:pPr>
              <w:spacing w:line="276" w:lineRule="auto"/>
              <w:jc w:val="right"/>
              <w:rPr>
                <w:color w:val="000000"/>
              </w:rPr>
            </w:pPr>
            <w:r w:rsidRPr="002F4382">
              <w:rPr>
                <w:color w:val="000000"/>
              </w:rPr>
              <w:t>1</w:t>
            </w:r>
          </w:p>
        </w:tc>
        <w:tc>
          <w:tcPr>
            <w:tcW w:w="1416" w:type="dxa"/>
            <w:tcBorders>
              <w:top w:val="nil"/>
              <w:left w:val="nil"/>
              <w:bottom w:val="nil"/>
              <w:right w:val="nil"/>
            </w:tcBorders>
            <w:shd w:val="clear" w:color="auto" w:fill="auto"/>
            <w:noWrap/>
            <w:vAlign w:val="bottom"/>
          </w:tcPr>
          <w:p w14:paraId="6EBEC795" w14:textId="77777777" w:rsidR="00555B50" w:rsidRPr="00050001" w:rsidRDefault="00555B50" w:rsidP="00555B50">
            <w:pPr>
              <w:spacing w:line="276" w:lineRule="auto"/>
              <w:jc w:val="right"/>
              <w:rPr>
                <w:color w:val="000000"/>
              </w:rPr>
            </w:pPr>
            <w:r>
              <w:rPr>
                <w:color w:val="000000"/>
              </w:rPr>
              <w:t>2.26*10</w:t>
            </w:r>
            <w:r>
              <w:rPr>
                <w:color w:val="000000"/>
                <w:vertAlign w:val="superscript"/>
              </w:rPr>
              <w:t>-2</w:t>
            </w:r>
          </w:p>
        </w:tc>
        <w:tc>
          <w:tcPr>
            <w:tcW w:w="996" w:type="dxa"/>
            <w:tcBorders>
              <w:top w:val="nil"/>
              <w:left w:val="nil"/>
              <w:bottom w:val="nil"/>
              <w:right w:val="nil"/>
            </w:tcBorders>
            <w:shd w:val="clear" w:color="auto" w:fill="auto"/>
            <w:noWrap/>
            <w:vAlign w:val="bottom"/>
          </w:tcPr>
          <w:p w14:paraId="27FB90F2" w14:textId="77777777" w:rsidR="00555B50" w:rsidRPr="00050001" w:rsidRDefault="00555B50" w:rsidP="00555B50">
            <w:pPr>
              <w:spacing w:line="276" w:lineRule="auto"/>
              <w:jc w:val="right"/>
              <w:rPr>
                <w:color w:val="000000"/>
              </w:rPr>
            </w:pPr>
            <w:r>
              <w:rPr>
                <w:color w:val="000000"/>
              </w:rPr>
              <w:t>11.986</w:t>
            </w:r>
          </w:p>
        </w:tc>
        <w:tc>
          <w:tcPr>
            <w:tcW w:w="1060" w:type="dxa"/>
            <w:tcBorders>
              <w:top w:val="nil"/>
              <w:left w:val="nil"/>
              <w:bottom w:val="nil"/>
              <w:right w:val="nil"/>
            </w:tcBorders>
            <w:shd w:val="clear" w:color="auto" w:fill="auto"/>
            <w:noWrap/>
            <w:vAlign w:val="bottom"/>
          </w:tcPr>
          <w:p w14:paraId="78F46A74" w14:textId="77777777" w:rsidR="00555B50" w:rsidRPr="00050001" w:rsidRDefault="00555B50" w:rsidP="00555B50">
            <w:pPr>
              <w:spacing w:line="276" w:lineRule="auto"/>
              <w:jc w:val="right"/>
              <w:rPr>
                <w:b/>
                <w:bCs/>
                <w:color w:val="000000"/>
              </w:rPr>
            </w:pPr>
            <w:r>
              <w:rPr>
                <w:b/>
                <w:bCs/>
                <w:color w:val="000000"/>
              </w:rPr>
              <w:t>&lt;0.001</w:t>
            </w:r>
          </w:p>
        </w:tc>
        <w:tc>
          <w:tcPr>
            <w:tcW w:w="1416" w:type="dxa"/>
            <w:tcBorders>
              <w:top w:val="nil"/>
              <w:left w:val="nil"/>
              <w:bottom w:val="nil"/>
              <w:right w:val="nil"/>
            </w:tcBorders>
            <w:shd w:val="clear" w:color="auto" w:fill="auto"/>
            <w:noWrap/>
            <w:vAlign w:val="bottom"/>
            <w:hideMark/>
          </w:tcPr>
          <w:p w14:paraId="53A4DC79" w14:textId="76F042FD" w:rsidR="00555B50" w:rsidRPr="00050001" w:rsidRDefault="00555B50" w:rsidP="00555B50">
            <w:pPr>
              <w:spacing w:line="276" w:lineRule="auto"/>
              <w:jc w:val="right"/>
              <w:rPr>
                <w:color w:val="000000"/>
              </w:rPr>
            </w:pPr>
            <w:r w:rsidRPr="00050001">
              <w:rPr>
                <w:color w:val="000000"/>
              </w:rPr>
              <w:t>2.86</w:t>
            </w:r>
            <w:r>
              <w:rPr>
                <w:color w:val="000000"/>
              </w:rPr>
              <w:t>*10</w:t>
            </w:r>
            <w:r w:rsidRPr="00D760FB">
              <w:rPr>
                <w:color w:val="000000"/>
                <w:vertAlign w:val="superscript"/>
              </w:rPr>
              <w:t>-</w:t>
            </w:r>
            <w:r>
              <w:rPr>
                <w:color w:val="000000"/>
                <w:vertAlign w:val="superscript"/>
              </w:rPr>
              <w:t>3</w:t>
            </w:r>
          </w:p>
        </w:tc>
        <w:tc>
          <w:tcPr>
            <w:tcW w:w="996" w:type="dxa"/>
            <w:tcBorders>
              <w:top w:val="nil"/>
              <w:left w:val="nil"/>
              <w:bottom w:val="nil"/>
              <w:right w:val="nil"/>
            </w:tcBorders>
            <w:shd w:val="clear" w:color="auto" w:fill="auto"/>
            <w:noWrap/>
            <w:vAlign w:val="bottom"/>
            <w:hideMark/>
          </w:tcPr>
          <w:p w14:paraId="76AB035E" w14:textId="0CBB3D82" w:rsidR="00555B50" w:rsidRPr="00050001" w:rsidRDefault="00555B50" w:rsidP="00555B50">
            <w:pPr>
              <w:spacing w:line="276" w:lineRule="auto"/>
              <w:jc w:val="right"/>
              <w:rPr>
                <w:color w:val="000000"/>
              </w:rPr>
            </w:pPr>
            <w:r w:rsidRPr="00050001">
              <w:rPr>
                <w:color w:val="000000"/>
              </w:rPr>
              <w:t>5.965</w:t>
            </w:r>
          </w:p>
        </w:tc>
        <w:tc>
          <w:tcPr>
            <w:tcW w:w="1013" w:type="dxa"/>
            <w:tcBorders>
              <w:top w:val="nil"/>
              <w:left w:val="nil"/>
              <w:bottom w:val="nil"/>
              <w:right w:val="nil"/>
            </w:tcBorders>
            <w:shd w:val="clear" w:color="auto" w:fill="auto"/>
            <w:noWrap/>
            <w:vAlign w:val="bottom"/>
            <w:hideMark/>
          </w:tcPr>
          <w:p w14:paraId="19AD1F31" w14:textId="7DC08324" w:rsidR="00555B50" w:rsidRPr="00050001" w:rsidRDefault="00555B50" w:rsidP="00555B50">
            <w:pPr>
              <w:spacing w:line="276" w:lineRule="auto"/>
              <w:jc w:val="right"/>
              <w:rPr>
                <w:b/>
                <w:bCs/>
                <w:color w:val="000000"/>
              </w:rPr>
            </w:pPr>
            <w:r w:rsidRPr="00050001">
              <w:rPr>
                <w:b/>
                <w:bCs/>
                <w:color w:val="000000"/>
              </w:rPr>
              <w:t>0.015</w:t>
            </w:r>
          </w:p>
        </w:tc>
        <w:tc>
          <w:tcPr>
            <w:tcW w:w="1416" w:type="dxa"/>
            <w:tcBorders>
              <w:top w:val="nil"/>
              <w:left w:val="nil"/>
              <w:bottom w:val="nil"/>
              <w:right w:val="nil"/>
            </w:tcBorders>
            <w:shd w:val="clear" w:color="auto" w:fill="auto"/>
            <w:noWrap/>
            <w:vAlign w:val="bottom"/>
            <w:hideMark/>
          </w:tcPr>
          <w:p w14:paraId="21925FF6" w14:textId="65D693BA" w:rsidR="00555B50" w:rsidRPr="00050001" w:rsidRDefault="00555B50" w:rsidP="00555B50">
            <w:pPr>
              <w:spacing w:line="276" w:lineRule="auto"/>
              <w:jc w:val="right"/>
              <w:rPr>
                <w:color w:val="000000"/>
              </w:rPr>
            </w:pPr>
            <w:r w:rsidRPr="00050001">
              <w:rPr>
                <w:color w:val="000000"/>
              </w:rPr>
              <w:t>1.32</w:t>
            </w:r>
            <w:r>
              <w:rPr>
                <w:color w:val="000000"/>
              </w:rPr>
              <w:t>*10</w:t>
            </w:r>
            <w:r w:rsidRPr="00D760FB">
              <w:rPr>
                <w:color w:val="000000"/>
                <w:vertAlign w:val="superscript"/>
              </w:rPr>
              <w:t>-1</w:t>
            </w:r>
          </w:p>
        </w:tc>
        <w:tc>
          <w:tcPr>
            <w:tcW w:w="1116" w:type="dxa"/>
            <w:tcBorders>
              <w:top w:val="nil"/>
              <w:left w:val="nil"/>
              <w:bottom w:val="nil"/>
              <w:right w:val="nil"/>
            </w:tcBorders>
            <w:shd w:val="clear" w:color="auto" w:fill="auto"/>
            <w:noWrap/>
            <w:vAlign w:val="bottom"/>
            <w:hideMark/>
          </w:tcPr>
          <w:p w14:paraId="07782CF3" w14:textId="16E18E52" w:rsidR="00555B50" w:rsidRPr="00050001" w:rsidRDefault="00555B50" w:rsidP="00555B50">
            <w:pPr>
              <w:spacing w:line="276" w:lineRule="auto"/>
              <w:jc w:val="right"/>
              <w:rPr>
                <w:color w:val="000000"/>
              </w:rPr>
            </w:pPr>
            <w:r w:rsidRPr="00050001">
              <w:rPr>
                <w:color w:val="000000"/>
              </w:rPr>
              <w:t>37.053</w:t>
            </w:r>
          </w:p>
        </w:tc>
        <w:tc>
          <w:tcPr>
            <w:tcW w:w="1013" w:type="dxa"/>
            <w:tcBorders>
              <w:top w:val="nil"/>
              <w:left w:val="nil"/>
              <w:bottom w:val="nil"/>
              <w:right w:val="nil"/>
            </w:tcBorders>
            <w:shd w:val="clear" w:color="auto" w:fill="auto"/>
            <w:noWrap/>
            <w:vAlign w:val="bottom"/>
            <w:hideMark/>
          </w:tcPr>
          <w:p w14:paraId="28610BD1" w14:textId="19119915" w:rsidR="00555B50" w:rsidRPr="00050001" w:rsidRDefault="00555B50" w:rsidP="00555B50">
            <w:pPr>
              <w:spacing w:line="276" w:lineRule="auto"/>
              <w:jc w:val="right"/>
              <w:rPr>
                <w:b/>
                <w:bCs/>
                <w:color w:val="000000"/>
              </w:rPr>
            </w:pPr>
            <w:r w:rsidRPr="00050001">
              <w:rPr>
                <w:b/>
                <w:bCs/>
                <w:color w:val="000000"/>
              </w:rPr>
              <w:t>&lt;0.001</w:t>
            </w:r>
          </w:p>
        </w:tc>
      </w:tr>
      <w:tr w:rsidR="00555B50" w14:paraId="08F97669" w14:textId="77777777" w:rsidTr="00124EC9">
        <w:trPr>
          <w:trHeight w:val="320"/>
        </w:trPr>
        <w:tc>
          <w:tcPr>
            <w:tcW w:w="1980" w:type="dxa"/>
            <w:tcBorders>
              <w:top w:val="nil"/>
              <w:left w:val="nil"/>
              <w:bottom w:val="nil"/>
              <w:right w:val="nil"/>
            </w:tcBorders>
            <w:shd w:val="clear" w:color="auto" w:fill="auto"/>
            <w:noWrap/>
            <w:vAlign w:val="bottom"/>
            <w:hideMark/>
          </w:tcPr>
          <w:p w14:paraId="16EB52C0" w14:textId="77777777" w:rsidR="00555B50" w:rsidRPr="002F4382" w:rsidRDefault="00555B50" w:rsidP="00555B50">
            <w:pPr>
              <w:spacing w:line="276" w:lineRule="auto"/>
              <w:rPr>
                <w:color w:val="000000"/>
              </w:rPr>
            </w:pPr>
            <w:r w:rsidRPr="002F4382">
              <w:rPr>
                <w:color w:val="000000"/>
              </w:rPr>
              <w:t>CO</w:t>
            </w:r>
            <w:r w:rsidRPr="002F4382">
              <w:rPr>
                <w:color w:val="000000"/>
                <w:vertAlign w:val="subscript"/>
              </w:rPr>
              <w:t>2</w:t>
            </w:r>
            <w:r w:rsidRPr="002F4382">
              <w:rPr>
                <w:color w:val="000000"/>
              </w:rPr>
              <w:t>*I</w:t>
            </w:r>
          </w:p>
        </w:tc>
        <w:tc>
          <w:tcPr>
            <w:tcW w:w="421" w:type="dxa"/>
            <w:tcBorders>
              <w:top w:val="nil"/>
              <w:left w:val="nil"/>
              <w:bottom w:val="nil"/>
              <w:right w:val="nil"/>
            </w:tcBorders>
            <w:shd w:val="clear" w:color="auto" w:fill="auto"/>
            <w:noWrap/>
            <w:vAlign w:val="bottom"/>
            <w:hideMark/>
          </w:tcPr>
          <w:p w14:paraId="5CD23EA7" w14:textId="77777777" w:rsidR="00555B50" w:rsidRPr="002F4382" w:rsidRDefault="00555B50" w:rsidP="00555B50">
            <w:pPr>
              <w:spacing w:line="276" w:lineRule="auto"/>
              <w:jc w:val="right"/>
              <w:rPr>
                <w:color w:val="000000"/>
              </w:rPr>
            </w:pPr>
            <w:r w:rsidRPr="002F4382">
              <w:rPr>
                <w:color w:val="000000"/>
              </w:rPr>
              <w:t>1</w:t>
            </w:r>
          </w:p>
        </w:tc>
        <w:tc>
          <w:tcPr>
            <w:tcW w:w="1416" w:type="dxa"/>
            <w:tcBorders>
              <w:top w:val="nil"/>
              <w:left w:val="nil"/>
              <w:bottom w:val="nil"/>
              <w:right w:val="nil"/>
            </w:tcBorders>
            <w:shd w:val="clear" w:color="auto" w:fill="auto"/>
            <w:noWrap/>
            <w:vAlign w:val="bottom"/>
          </w:tcPr>
          <w:p w14:paraId="08BA81A2" w14:textId="77777777" w:rsidR="00555B50" w:rsidRPr="00050001" w:rsidRDefault="00555B50" w:rsidP="00555B50">
            <w:pPr>
              <w:spacing w:line="276" w:lineRule="auto"/>
              <w:jc w:val="right"/>
              <w:rPr>
                <w:color w:val="000000"/>
              </w:rPr>
            </w:pPr>
            <w:r>
              <w:rPr>
                <w:color w:val="000000"/>
              </w:rPr>
              <w:t>1.31*10</w:t>
            </w:r>
            <w:r w:rsidRPr="00D760FB">
              <w:rPr>
                <w:color w:val="000000"/>
                <w:vertAlign w:val="superscript"/>
              </w:rPr>
              <w:t>0</w:t>
            </w:r>
          </w:p>
        </w:tc>
        <w:tc>
          <w:tcPr>
            <w:tcW w:w="996" w:type="dxa"/>
            <w:tcBorders>
              <w:top w:val="nil"/>
              <w:left w:val="nil"/>
              <w:bottom w:val="nil"/>
              <w:right w:val="nil"/>
            </w:tcBorders>
            <w:shd w:val="clear" w:color="auto" w:fill="auto"/>
            <w:noWrap/>
            <w:vAlign w:val="bottom"/>
          </w:tcPr>
          <w:p w14:paraId="760BEC14" w14:textId="77777777" w:rsidR="00555B50" w:rsidRPr="00050001" w:rsidRDefault="00555B50" w:rsidP="00555B50">
            <w:pPr>
              <w:spacing w:line="276" w:lineRule="auto"/>
              <w:jc w:val="right"/>
              <w:rPr>
                <w:color w:val="000000"/>
              </w:rPr>
            </w:pPr>
            <w:r>
              <w:rPr>
                <w:color w:val="000000"/>
              </w:rPr>
              <w:t>1.032</w:t>
            </w:r>
          </w:p>
        </w:tc>
        <w:tc>
          <w:tcPr>
            <w:tcW w:w="1060" w:type="dxa"/>
            <w:tcBorders>
              <w:top w:val="nil"/>
              <w:left w:val="nil"/>
              <w:bottom w:val="nil"/>
              <w:right w:val="nil"/>
            </w:tcBorders>
            <w:shd w:val="clear" w:color="auto" w:fill="auto"/>
            <w:noWrap/>
            <w:vAlign w:val="bottom"/>
          </w:tcPr>
          <w:p w14:paraId="426CBF5D" w14:textId="77777777" w:rsidR="00555B50" w:rsidRPr="00050001" w:rsidRDefault="00555B50" w:rsidP="00555B50">
            <w:pPr>
              <w:spacing w:line="276" w:lineRule="auto"/>
              <w:jc w:val="right"/>
              <w:rPr>
                <w:color w:val="000000"/>
              </w:rPr>
            </w:pPr>
            <w:r>
              <w:rPr>
                <w:color w:val="000000"/>
              </w:rPr>
              <w:t>0.310</w:t>
            </w:r>
          </w:p>
        </w:tc>
        <w:tc>
          <w:tcPr>
            <w:tcW w:w="1416" w:type="dxa"/>
            <w:tcBorders>
              <w:top w:val="nil"/>
              <w:left w:val="nil"/>
              <w:bottom w:val="nil"/>
              <w:right w:val="nil"/>
            </w:tcBorders>
            <w:shd w:val="clear" w:color="auto" w:fill="auto"/>
            <w:noWrap/>
            <w:vAlign w:val="bottom"/>
            <w:hideMark/>
          </w:tcPr>
          <w:p w14:paraId="60F6359D" w14:textId="458B28F0" w:rsidR="00555B50" w:rsidRPr="00050001" w:rsidRDefault="00555B50" w:rsidP="00555B50">
            <w:pPr>
              <w:spacing w:line="276" w:lineRule="auto"/>
              <w:jc w:val="right"/>
              <w:rPr>
                <w:color w:val="000000"/>
              </w:rPr>
            </w:pPr>
            <w:r w:rsidRPr="00050001">
              <w:rPr>
                <w:color w:val="000000"/>
              </w:rPr>
              <w:t>-5.71</w:t>
            </w:r>
            <w:r>
              <w:rPr>
                <w:color w:val="000000"/>
              </w:rPr>
              <w:t>*10</w:t>
            </w:r>
            <w:r w:rsidRPr="00D760FB">
              <w:rPr>
                <w:color w:val="000000"/>
                <w:vertAlign w:val="superscript"/>
              </w:rPr>
              <w:t>-1</w:t>
            </w:r>
          </w:p>
        </w:tc>
        <w:tc>
          <w:tcPr>
            <w:tcW w:w="996" w:type="dxa"/>
            <w:tcBorders>
              <w:top w:val="nil"/>
              <w:left w:val="nil"/>
              <w:bottom w:val="nil"/>
              <w:right w:val="nil"/>
            </w:tcBorders>
            <w:shd w:val="clear" w:color="auto" w:fill="auto"/>
            <w:noWrap/>
            <w:vAlign w:val="bottom"/>
            <w:hideMark/>
          </w:tcPr>
          <w:p w14:paraId="6073B847" w14:textId="69C55146" w:rsidR="00555B50" w:rsidRPr="00050001" w:rsidRDefault="00555B50" w:rsidP="00555B50">
            <w:pPr>
              <w:spacing w:line="276" w:lineRule="auto"/>
              <w:jc w:val="right"/>
              <w:rPr>
                <w:color w:val="000000"/>
              </w:rPr>
            </w:pPr>
            <w:r w:rsidRPr="00050001">
              <w:rPr>
                <w:color w:val="000000"/>
              </w:rPr>
              <w:t>2.563</w:t>
            </w:r>
          </w:p>
        </w:tc>
        <w:tc>
          <w:tcPr>
            <w:tcW w:w="1013" w:type="dxa"/>
            <w:tcBorders>
              <w:top w:val="nil"/>
              <w:left w:val="nil"/>
              <w:bottom w:val="nil"/>
              <w:right w:val="nil"/>
            </w:tcBorders>
            <w:shd w:val="clear" w:color="auto" w:fill="auto"/>
            <w:noWrap/>
            <w:vAlign w:val="bottom"/>
            <w:hideMark/>
          </w:tcPr>
          <w:p w14:paraId="52715961" w14:textId="136023C8" w:rsidR="00555B50" w:rsidRPr="00050001" w:rsidRDefault="00555B50" w:rsidP="00555B50">
            <w:pPr>
              <w:spacing w:line="276" w:lineRule="auto"/>
              <w:jc w:val="right"/>
              <w:rPr>
                <w:color w:val="000000"/>
              </w:rPr>
            </w:pPr>
            <w:r w:rsidRPr="00050001">
              <w:rPr>
                <w:color w:val="000000"/>
              </w:rPr>
              <w:t>0.109</w:t>
            </w:r>
          </w:p>
        </w:tc>
        <w:tc>
          <w:tcPr>
            <w:tcW w:w="1416" w:type="dxa"/>
            <w:tcBorders>
              <w:top w:val="nil"/>
              <w:left w:val="nil"/>
              <w:bottom w:val="nil"/>
              <w:right w:val="nil"/>
            </w:tcBorders>
            <w:shd w:val="clear" w:color="auto" w:fill="auto"/>
            <w:noWrap/>
            <w:vAlign w:val="bottom"/>
            <w:hideMark/>
          </w:tcPr>
          <w:p w14:paraId="617EB30E" w14:textId="2069B57B" w:rsidR="00555B50" w:rsidRPr="00050001" w:rsidRDefault="00555B50" w:rsidP="00555B50">
            <w:pPr>
              <w:spacing w:line="276" w:lineRule="auto"/>
              <w:jc w:val="right"/>
              <w:rPr>
                <w:color w:val="000000"/>
              </w:rPr>
            </w:pPr>
            <w:r w:rsidRPr="00050001">
              <w:rPr>
                <w:color w:val="000000"/>
              </w:rPr>
              <w:t>-4.65</w:t>
            </w:r>
            <w:r>
              <w:rPr>
                <w:color w:val="000000"/>
              </w:rPr>
              <w:t>*10</w:t>
            </w:r>
            <w:r w:rsidRPr="00D760FB">
              <w:rPr>
                <w:color w:val="000000"/>
                <w:vertAlign w:val="superscript"/>
              </w:rPr>
              <w:t>0</w:t>
            </w:r>
          </w:p>
        </w:tc>
        <w:tc>
          <w:tcPr>
            <w:tcW w:w="1116" w:type="dxa"/>
            <w:tcBorders>
              <w:top w:val="nil"/>
              <w:left w:val="nil"/>
              <w:bottom w:val="nil"/>
              <w:right w:val="nil"/>
            </w:tcBorders>
            <w:shd w:val="clear" w:color="auto" w:fill="auto"/>
            <w:noWrap/>
            <w:vAlign w:val="bottom"/>
            <w:hideMark/>
          </w:tcPr>
          <w:p w14:paraId="54A8119A" w14:textId="1D70292C" w:rsidR="00555B50" w:rsidRPr="00050001" w:rsidRDefault="00555B50" w:rsidP="00555B50">
            <w:pPr>
              <w:spacing w:line="276" w:lineRule="auto"/>
              <w:jc w:val="right"/>
              <w:rPr>
                <w:color w:val="000000"/>
              </w:rPr>
            </w:pPr>
            <w:r w:rsidRPr="00050001">
              <w:rPr>
                <w:color w:val="000000"/>
              </w:rPr>
              <w:t>0.065</w:t>
            </w:r>
          </w:p>
        </w:tc>
        <w:tc>
          <w:tcPr>
            <w:tcW w:w="1013" w:type="dxa"/>
            <w:tcBorders>
              <w:top w:val="nil"/>
              <w:left w:val="nil"/>
              <w:bottom w:val="nil"/>
              <w:right w:val="nil"/>
            </w:tcBorders>
            <w:shd w:val="clear" w:color="auto" w:fill="auto"/>
            <w:noWrap/>
            <w:vAlign w:val="bottom"/>
            <w:hideMark/>
          </w:tcPr>
          <w:p w14:paraId="4EB821E7" w14:textId="52865A4B" w:rsidR="00555B50" w:rsidRPr="00050001" w:rsidRDefault="00555B50" w:rsidP="00555B50">
            <w:pPr>
              <w:spacing w:line="276" w:lineRule="auto"/>
              <w:jc w:val="right"/>
              <w:rPr>
                <w:b/>
                <w:bCs/>
                <w:i/>
                <w:iCs/>
                <w:color w:val="000000"/>
              </w:rPr>
            </w:pPr>
            <w:r w:rsidRPr="00050001">
              <w:rPr>
                <w:color w:val="000000"/>
              </w:rPr>
              <w:t>0.799</w:t>
            </w:r>
          </w:p>
        </w:tc>
      </w:tr>
      <w:tr w:rsidR="00555B50" w14:paraId="4579237B" w14:textId="77777777" w:rsidTr="00124EC9">
        <w:trPr>
          <w:trHeight w:val="320"/>
        </w:trPr>
        <w:tc>
          <w:tcPr>
            <w:tcW w:w="1980" w:type="dxa"/>
            <w:tcBorders>
              <w:top w:val="nil"/>
              <w:left w:val="nil"/>
              <w:bottom w:val="nil"/>
              <w:right w:val="nil"/>
            </w:tcBorders>
            <w:shd w:val="clear" w:color="auto" w:fill="auto"/>
            <w:noWrap/>
            <w:vAlign w:val="bottom"/>
            <w:hideMark/>
          </w:tcPr>
          <w:p w14:paraId="6540454D" w14:textId="77777777" w:rsidR="00555B50" w:rsidRPr="002F4382" w:rsidRDefault="00555B50" w:rsidP="00555B50">
            <w:pPr>
              <w:spacing w:line="276" w:lineRule="auto"/>
              <w:rPr>
                <w:color w:val="000000"/>
              </w:rPr>
            </w:pPr>
            <w:r w:rsidRPr="002F4382">
              <w:rPr>
                <w:color w:val="000000"/>
              </w:rPr>
              <w:t>CO</w:t>
            </w:r>
            <w:r w:rsidRPr="002F4382">
              <w:rPr>
                <w:color w:val="000000"/>
                <w:vertAlign w:val="subscript"/>
              </w:rPr>
              <w:t>2</w:t>
            </w:r>
            <w:r w:rsidRPr="002F4382">
              <w:rPr>
                <w:color w:val="000000"/>
              </w:rPr>
              <w:t>*N</w:t>
            </w:r>
          </w:p>
        </w:tc>
        <w:tc>
          <w:tcPr>
            <w:tcW w:w="421" w:type="dxa"/>
            <w:tcBorders>
              <w:top w:val="nil"/>
              <w:left w:val="nil"/>
              <w:bottom w:val="nil"/>
              <w:right w:val="nil"/>
            </w:tcBorders>
            <w:shd w:val="clear" w:color="auto" w:fill="auto"/>
            <w:noWrap/>
            <w:vAlign w:val="bottom"/>
            <w:hideMark/>
          </w:tcPr>
          <w:p w14:paraId="6DAF8CC9" w14:textId="77777777" w:rsidR="00555B50" w:rsidRPr="002F4382" w:rsidRDefault="00555B50" w:rsidP="00555B50">
            <w:pPr>
              <w:spacing w:line="276" w:lineRule="auto"/>
              <w:jc w:val="right"/>
              <w:rPr>
                <w:color w:val="000000"/>
              </w:rPr>
            </w:pPr>
            <w:r w:rsidRPr="002F4382">
              <w:rPr>
                <w:color w:val="000000"/>
              </w:rPr>
              <w:t>1</w:t>
            </w:r>
          </w:p>
        </w:tc>
        <w:tc>
          <w:tcPr>
            <w:tcW w:w="1416" w:type="dxa"/>
            <w:tcBorders>
              <w:top w:val="nil"/>
              <w:left w:val="nil"/>
              <w:bottom w:val="nil"/>
              <w:right w:val="nil"/>
            </w:tcBorders>
            <w:shd w:val="clear" w:color="auto" w:fill="auto"/>
            <w:noWrap/>
            <w:vAlign w:val="bottom"/>
          </w:tcPr>
          <w:p w14:paraId="02B8F7DB" w14:textId="77777777" w:rsidR="00555B50" w:rsidRPr="00050001" w:rsidRDefault="00555B50" w:rsidP="00555B50">
            <w:pPr>
              <w:spacing w:line="276" w:lineRule="auto"/>
              <w:jc w:val="right"/>
              <w:rPr>
                <w:color w:val="000000"/>
              </w:rPr>
            </w:pPr>
            <w:r>
              <w:rPr>
                <w:color w:val="000000"/>
              </w:rPr>
              <w:t>-5.29*10</w:t>
            </w:r>
            <w:r>
              <w:rPr>
                <w:color w:val="000000"/>
                <w:vertAlign w:val="superscript"/>
              </w:rPr>
              <w:t>-3</w:t>
            </w:r>
          </w:p>
        </w:tc>
        <w:tc>
          <w:tcPr>
            <w:tcW w:w="996" w:type="dxa"/>
            <w:tcBorders>
              <w:top w:val="nil"/>
              <w:left w:val="nil"/>
              <w:bottom w:val="nil"/>
              <w:right w:val="nil"/>
            </w:tcBorders>
            <w:shd w:val="clear" w:color="auto" w:fill="auto"/>
            <w:noWrap/>
            <w:vAlign w:val="bottom"/>
          </w:tcPr>
          <w:p w14:paraId="0D09315A" w14:textId="77777777" w:rsidR="00555B50" w:rsidRPr="00050001" w:rsidRDefault="00555B50" w:rsidP="00555B50">
            <w:pPr>
              <w:spacing w:line="276" w:lineRule="auto"/>
              <w:jc w:val="right"/>
              <w:rPr>
                <w:color w:val="000000"/>
              </w:rPr>
            </w:pPr>
            <w:r>
              <w:rPr>
                <w:color w:val="000000"/>
              </w:rPr>
              <w:t>1.998</w:t>
            </w:r>
          </w:p>
        </w:tc>
        <w:tc>
          <w:tcPr>
            <w:tcW w:w="1060" w:type="dxa"/>
            <w:tcBorders>
              <w:top w:val="nil"/>
              <w:left w:val="nil"/>
              <w:bottom w:val="nil"/>
              <w:right w:val="nil"/>
            </w:tcBorders>
            <w:shd w:val="clear" w:color="auto" w:fill="auto"/>
            <w:noWrap/>
            <w:vAlign w:val="bottom"/>
          </w:tcPr>
          <w:p w14:paraId="34B7044B" w14:textId="77777777" w:rsidR="00555B50" w:rsidRPr="00050001" w:rsidRDefault="00555B50" w:rsidP="00555B50">
            <w:pPr>
              <w:spacing w:line="276" w:lineRule="auto"/>
              <w:jc w:val="right"/>
              <w:rPr>
                <w:color w:val="000000"/>
              </w:rPr>
            </w:pPr>
            <w:r>
              <w:rPr>
                <w:color w:val="000000"/>
              </w:rPr>
              <w:t>0.158</w:t>
            </w:r>
          </w:p>
        </w:tc>
        <w:tc>
          <w:tcPr>
            <w:tcW w:w="1416" w:type="dxa"/>
            <w:tcBorders>
              <w:top w:val="nil"/>
              <w:left w:val="nil"/>
              <w:bottom w:val="nil"/>
              <w:right w:val="nil"/>
            </w:tcBorders>
            <w:shd w:val="clear" w:color="auto" w:fill="auto"/>
            <w:noWrap/>
            <w:vAlign w:val="bottom"/>
            <w:hideMark/>
          </w:tcPr>
          <w:p w14:paraId="6C2C7D5D" w14:textId="1DE57016" w:rsidR="00555B50" w:rsidRPr="00050001" w:rsidRDefault="00555B50" w:rsidP="00555B50">
            <w:pPr>
              <w:spacing w:line="276" w:lineRule="auto"/>
              <w:jc w:val="right"/>
              <w:rPr>
                <w:color w:val="000000"/>
              </w:rPr>
            </w:pPr>
            <w:r w:rsidRPr="00050001">
              <w:rPr>
                <w:color w:val="000000"/>
              </w:rPr>
              <w:t>-1.55</w:t>
            </w:r>
            <w:r>
              <w:rPr>
                <w:color w:val="000000"/>
              </w:rPr>
              <w:t>*10</w:t>
            </w:r>
            <w:r w:rsidRPr="00D760FB">
              <w:rPr>
                <w:color w:val="000000"/>
                <w:vertAlign w:val="superscript"/>
              </w:rPr>
              <w:t>-</w:t>
            </w:r>
            <w:r>
              <w:rPr>
                <w:color w:val="000000"/>
                <w:vertAlign w:val="superscript"/>
              </w:rPr>
              <w:t>3</w:t>
            </w:r>
          </w:p>
        </w:tc>
        <w:tc>
          <w:tcPr>
            <w:tcW w:w="996" w:type="dxa"/>
            <w:tcBorders>
              <w:top w:val="nil"/>
              <w:left w:val="nil"/>
              <w:bottom w:val="nil"/>
              <w:right w:val="nil"/>
            </w:tcBorders>
            <w:shd w:val="clear" w:color="auto" w:fill="auto"/>
            <w:noWrap/>
            <w:vAlign w:val="bottom"/>
            <w:hideMark/>
          </w:tcPr>
          <w:p w14:paraId="01D2385C" w14:textId="3C21C5D4" w:rsidR="00555B50" w:rsidRPr="00050001" w:rsidRDefault="00555B50" w:rsidP="00555B50">
            <w:pPr>
              <w:spacing w:line="276" w:lineRule="auto"/>
              <w:jc w:val="right"/>
              <w:rPr>
                <w:color w:val="000000"/>
              </w:rPr>
            </w:pPr>
            <w:r w:rsidRPr="00050001">
              <w:rPr>
                <w:color w:val="000000"/>
              </w:rPr>
              <w:t>2.675</w:t>
            </w:r>
          </w:p>
        </w:tc>
        <w:tc>
          <w:tcPr>
            <w:tcW w:w="1013" w:type="dxa"/>
            <w:tcBorders>
              <w:top w:val="nil"/>
              <w:left w:val="nil"/>
              <w:bottom w:val="nil"/>
              <w:right w:val="nil"/>
            </w:tcBorders>
            <w:shd w:val="clear" w:color="auto" w:fill="auto"/>
            <w:noWrap/>
            <w:vAlign w:val="bottom"/>
            <w:hideMark/>
          </w:tcPr>
          <w:p w14:paraId="78C8DBF0" w14:textId="3789F03A" w:rsidR="00555B50" w:rsidRPr="00050001" w:rsidRDefault="00555B50" w:rsidP="00555B50">
            <w:pPr>
              <w:spacing w:line="276" w:lineRule="auto"/>
              <w:jc w:val="right"/>
              <w:rPr>
                <w:color w:val="000000"/>
              </w:rPr>
            </w:pPr>
            <w:r w:rsidRPr="00050001">
              <w:rPr>
                <w:color w:val="000000"/>
              </w:rPr>
              <w:t>0.102</w:t>
            </w:r>
          </w:p>
        </w:tc>
        <w:tc>
          <w:tcPr>
            <w:tcW w:w="1416" w:type="dxa"/>
            <w:tcBorders>
              <w:top w:val="nil"/>
              <w:left w:val="nil"/>
              <w:bottom w:val="nil"/>
              <w:right w:val="nil"/>
            </w:tcBorders>
            <w:shd w:val="clear" w:color="auto" w:fill="auto"/>
            <w:noWrap/>
            <w:vAlign w:val="bottom"/>
            <w:hideMark/>
          </w:tcPr>
          <w:p w14:paraId="4CAA8112" w14:textId="2B200086" w:rsidR="00555B50" w:rsidRPr="00050001" w:rsidRDefault="00555B50" w:rsidP="00555B50">
            <w:pPr>
              <w:spacing w:line="276" w:lineRule="auto"/>
              <w:jc w:val="right"/>
              <w:rPr>
                <w:color w:val="000000"/>
              </w:rPr>
            </w:pPr>
            <w:r w:rsidRPr="00050001">
              <w:rPr>
                <w:color w:val="000000"/>
              </w:rPr>
              <w:t>-3.58</w:t>
            </w:r>
            <w:r>
              <w:rPr>
                <w:color w:val="000000"/>
              </w:rPr>
              <w:t>*10</w:t>
            </w:r>
            <w:r w:rsidRPr="00D760FB">
              <w:rPr>
                <w:color w:val="000000"/>
                <w:vertAlign w:val="superscript"/>
              </w:rPr>
              <w:t>-2</w:t>
            </w:r>
          </w:p>
        </w:tc>
        <w:tc>
          <w:tcPr>
            <w:tcW w:w="1116" w:type="dxa"/>
            <w:tcBorders>
              <w:top w:val="nil"/>
              <w:left w:val="nil"/>
              <w:bottom w:val="nil"/>
              <w:right w:val="nil"/>
            </w:tcBorders>
            <w:shd w:val="clear" w:color="auto" w:fill="auto"/>
            <w:noWrap/>
            <w:vAlign w:val="bottom"/>
            <w:hideMark/>
          </w:tcPr>
          <w:p w14:paraId="44267C43" w14:textId="53690E8F" w:rsidR="00555B50" w:rsidRPr="00050001" w:rsidRDefault="00555B50" w:rsidP="00555B50">
            <w:pPr>
              <w:spacing w:line="276" w:lineRule="auto"/>
              <w:jc w:val="right"/>
              <w:rPr>
                <w:color w:val="000000"/>
              </w:rPr>
            </w:pPr>
            <w:r w:rsidRPr="00050001">
              <w:rPr>
                <w:color w:val="000000"/>
              </w:rPr>
              <w:t>1.758</w:t>
            </w:r>
          </w:p>
        </w:tc>
        <w:tc>
          <w:tcPr>
            <w:tcW w:w="1013" w:type="dxa"/>
            <w:tcBorders>
              <w:top w:val="nil"/>
              <w:left w:val="nil"/>
              <w:bottom w:val="nil"/>
              <w:right w:val="nil"/>
            </w:tcBorders>
            <w:shd w:val="clear" w:color="auto" w:fill="auto"/>
            <w:noWrap/>
            <w:vAlign w:val="bottom"/>
            <w:hideMark/>
          </w:tcPr>
          <w:p w14:paraId="1379DF53" w14:textId="0E4545AD" w:rsidR="00555B50" w:rsidRPr="00050001" w:rsidRDefault="00555B50" w:rsidP="00555B50">
            <w:pPr>
              <w:spacing w:line="276" w:lineRule="auto"/>
              <w:jc w:val="right"/>
              <w:rPr>
                <w:b/>
                <w:bCs/>
                <w:i/>
                <w:iCs/>
                <w:color w:val="000000"/>
              </w:rPr>
            </w:pPr>
            <w:r w:rsidRPr="00050001">
              <w:rPr>
                <w:color w:val="000000"/>
              </w:rPr>
              <w:t>0.185</w:t>
            </w:r>
          </w:p>
        </w:tc>
      </w:tr>
      <w:tr w:rsidR="00555B50" w14:paraId="74BF4E90" w14:textId="77777777" w:rsidTr="00124EC9">
        <w:trPr>
          <w:trHeight w:val="320"/>
        </w:trPr>
        <w:tc>
          <w:tcPr>
            <w:tcW w:w="1980" w:type="dxa"/>
            <w:tcBorders>
              <w:top w:val="nil"/>
              <w:left w:val="nil"/>
              <w:right w:val="nil"/>
            </w:tcBorders>
            <w:shd w:val="clear" w:color="auto" w:fill="auto"/>
            <w:noWrap/>
            <w:vAlign w:val="bottom"/>
            <w:hideMark/>
          </w:tcPr>
          <w:p w14:paraId="53530597" w14:textId="77777777" w:rsidR="00555B50" w:rsidRPr="002F4382" w:rsidRDefault="00555B50" w:rsidP="00555B50">
            <w:pPr>
              <w:spacing w:line="276" w:lineRule="auto"/>
              <w:rPr>
                <w:color w:val="000000"/>
              </w:rPr>
            </w:pPr>
            <w:r w:rsidRPr="002F4382">
              <w:rPr>
                <w:color w:val="000000"/>
              </w:rPr>
              <w:t>I*N</w:t>
            </w:r>
          </w:p>
        </w:tc>
        <w:tc>
          <w:tcPr>
            <w:tcW w:w="421" w:type="dxa"/>
            <w:tcBorders>
              <w:top w:val="nil"/>
              <w:left w:val="nil"/>
              <w:right w:val="nil"/>
            </w:tcBorders>
            <w:shd w:val="clear" w:color="auto" w:fill="auto"/>
            <w:noWrap/>
            <w:vAlign w:val="bottom"/>
            <w:hideMark/>
          </w:tcPr>
          <w:p w14:paraId="330A5EE1" w14:textId="77777777" w:rsidR="00555B50" w:rsidRPr="002F4382" w:rsidRDefault="00555B50" w:rsidP="00555B50">
            <w:pPr>
              <w:spacing w:line="276" w:lineRule="auto"/>
              <w:jc w:val="right"/>
              <w:rPr>
                <w:color w:val="000000"/>
              </w:rPr>
            </w:pPr>
            <w:r w:rsidRPr="002F4382">
              <w:rPr>
                <w:color w:val="000000"/>
              </w:rPr>
              <w:t>1</w:t>
            </w:r>
          </w:p>
        </w:tc>
        <w:tc>
          <w:tcPr>
            <w:tcW w:w="1416" w:type="dxa"/>
            <w:tcBorders>
              <w:top w:val="nil"/>
              <w:left w:val="nil"/>
              <w:right w:val="nil"/>
            </w:tcBorders>
            <w:shd w:val="clear" w:color="auto" w:fill="auto"/>
            <w:noWrap/>
            <w:vAlign w:val="bottom"/>
          </w:tcPr>
          <w:p w14:paraId="2FE69C3B" w14:textId="77777777" w:rsidR="00555B50" w:rsidRPr="00050001" w:rsidRDefault="00555B50" w:rsidP="00555B50">
            <w:pPr>
              <w:spacing w:line="276" w:lineRule="auto"/>
              <w:jc w:val="right"/>
              <w:rPr>
                <w:color w:val="000000"/>
              </w:rPr>
            </w:pPr>
            <w:r>
              <w:rPr>
                <w:color w:val="000000"/>
              </w:rPr>
              <w:t>-2.51*10</w:t>
            </w:r>
            <w:r>
              <w:rPr>
                <w:color w:val="000000"/>
                <w:vertAlign w:val="superscript"/>
              </w:rPr>
              <w:t>-2</w:t>
            </w:r>
          </w:p>
        </w:tc>
        <w:tc>
          <w:tcPr>
            <w:tcW w:w="996" w:type="dxa"/>
            <w:tcBorders>
              <w:top w:val="nil"/>
              <w:left w:val="nil"/>
              <w:right w:val="nil"/>
            </w:tcBorders>
            <w:shd w:val="clear" w:color="auto" w:fill="auto"/>
            <w:noWrap/>
            <w:vAlign w:val="bottom"/>
          </w:tcPr>
          <w:p w14:paraId="3D0449A4" w14:textId="77777777" w:rsidR="00555B50" w:rsidRPr="00050001" w:rsidRDefault="00555B50" w:rsidP="00555B50">
            <w:pPr>
              <w:spacing w:line="276" w:lineRule="auto"/>
              <w:jc w:val="right"/>
              <w:rPr>
                <w:color w:val="000000"/>
              </w:rPr>
            </w:pPr>
            <w:r>
              <w:rPr>
                <w:color w:val="000000"/>
              </w:rPr>
              <w:t>46.800</w:t>
            </w:r>
          </w:p>
        </w:tc>
        <w:tc>
          <w:tcPr>
            <w:tcW w:w="1060" w:type="dxa"/>
            <w:tcBorders>
              <w:top w:val="nil"/>
              <w:left w:val="nil"/>
              <w:right w:val="nil"/>
            </w:tcBorders>
            <w:shd w:val="clear" w:color="auto" w:fill="auto"/>
            <w:noWrap/>
            <w:vAlign w:val="bottom"/>
          </w:tcPr>
          <w:p w14:paraId="6889F9FC" w14:textId="77777777" w:rsidR="00555B50" w:rsidRPr="00050001" w:rsidRDefault="00555B50" w:rsidP="00555B50">
            <w:pPr>
              <w:spacing w:line="276" w:lineRule="auto"/>
              <w:jc w:val="right"/>
              <w:rPr>
                <w:b/>
                <w:bCs/>
                <w:color w:val="000000"/>
              </w:rPr>
            </w:pPr>
            <w:r>
              <w:rPr>
                <w:b/>
                <w:bCs/>
                <w:color w:val="000000"/>
              </w:rPr>
              <w:t>&lt;0.001</w:t>
            </w:r>
          </w:p>
        </w:tc>
        <w:tc>
          <w:tcPr>
            <w:tcW w:w="1416" w:type="dxa"/>
            <w:tcBorders>
              <w:top w:val="nil"/>
              <w:left w:val="nil"/>
              <w:right w:val="nil"/>
            </w:tcBorders>
            <w:shd w:val="clear" w:color="auto" w:fill="auto"/>
            <w:noWrap/>
            <w:vAlign w:val="bottom"/>
            <w:hideMark/>
          </w:tcPr>
          <w:p w14:paraId="1048177C" w14:textId="239529FF" w:rsidR="00555B50" w:rsidRPr="00050001" w:rsidRDefault="00555B50" w:rsidP="00555B50">
            <w:pPr>
              <w:spacing w:line="276" w:lineRule="auto"/>
              <w:jc w:val="right"/>
              <w:rPr>
                <w:color w:val="000000"/>
              </w:rPr>
            </w:pPr>
            <w:r w:rsidRPr="00050001">
              <w:rPr>
                <w:color w:val="000000"/>
              </w:rPr>
              <w:t>-2.84</w:t>
            </w:r>
            <w:r>
              <w:rPr>
                <w:color w:val="000000"/>
              </w:rPr>
              <w:t>*10</w:t>
            </w:r>
            <w:r w:rsidRPr="00D760FB">
              <w:rPr>
                <w:color w:val="000000"/>
                <w:vertAlign w:val="superscript"/>
              </w:rPr>
              <w:t>-</w:t>
            </w:r>
            <w:r>
              <w:rPr>
                <w:color w:val="000000"/>
                <w:vertAlign w:val="superscript"/>
              </w:rPr>
              <w:t>3</w:t>
            </w:r>
          </w:p>
        </w:tc>
        <w:tc>
          <w:tcPr>
            <w:tcW w:w="996" w:type="dxa"/>
            <w:tcBorders>
              <w:top w:val="nil"/>
              <w:left w:val="nil"/>
              <w:right w:val="nil"/>
            </w:tcBorders>
            <w:shd w:val="clear" w:color="auto" w:fill="auto"/>
            <w:noWrap/>
            <w:vAlign w:val="bottom"/>
            <w:hideMark/>
          </w:tcPr>
          <w:p w14:paraId="38B9A8D8" w14:textId="318BDEC3" w:rsidR="00555B50" w:rsidRPr="00050001" w:rsidRDefault="00555B50" w:rsidP="00555B50">
            <w:pPr>
              <w:spacing w:line="276" w:lineRule="auto"/>
              <w:jc w:val="right"/>
              <w:rPr>
                <w:color w:val="000000"/>
              </w:rPr>
            </w:pPr>
            <w:r w:rsidRPr="00050001">
              <w:rPr>
                <w:color w:val="000000"/>
              </w:rPr>
              <w:t>12.083</w:t>
            </w:r>
          </w:p>
        </w:tc>
        <w:tc>
          <w:tcPr>
            <w:tcW w:w="1013" w:type="dxa"/>
            <w:tcBorders>
              <w:top w:val="nil"/>
              <w:left w:val="nil"/>
              <w:right w:val="nil"/>
            </w:tcBorders>
            <w:shd w:val="clear" w:color="auto" w:fill="auto"/>
            <w:noWrap/>
            <w:vAlign w:val="bottom"/>
            <w:hideMark/>
          </w:tcPr>
          <w:p w14:paraId="458F342B" w14:textId="7FAB2CBB" w:rsidR="00555B50" w:rsidRPr="00050001" w:rsidRDefault="00555B50" w:rsidP="00555B50">
            <w:pPr>
              <w:spacing w:line="276" w:lineRule="auto"/>
              <w:jc w:val="right"/>
              <w:rPr>
                <w:b/>
                <w:bCs/>
                <w:color w:val="000000"/>
              </w:rPr>
            </w:pPr>
            <w:r w:rsidRPr="00050001">
              <w:rPr>
                <w:b/>
                <w:bCs/>
                <w:color w:val="000000"/>
              </w:rPr>
              <w:t>0.001</w:t>
            </w:r>
          </w:p>
        </w:tc>
        <w:tc>
          <w:tcPr>
            <w:tcW w:w="1416" w:type="dxa"/>
            <w:tcBorders>
              <w:top w:val="nil"/>
              <w:left w:val="nil"/>
              <w:right w:val="nil"/>
            </w:tcBorders>
            <w:shd w:val="clear" w:color="auto" w:fill="auto"/>
            <w:noWrap/>
            <w:vAlign w:val="bottom"/>
            <w:hideMark/>
          </w:tcPr>
          <w:p w14:paraId="21D13D53" w14:textId="07A2D848" w:rsidR="00555B50" w:rsidRPr="00050001" w:rsidRDefault="00555B50" w:rsidP="00555B50">
            <w:pPr>
              <w:spacing w:line="276" w:lineRule="auto"/>
              <w:jc w:val="right"/>
              <w:rPr>
                <w:color w:val="000000"/>
              </w:rPr>
            </w:pPr>
            <w:r w:rsidRPr="00050001">
              <w:rPr>
                <w:color w:val="000000"/>
              </w:rPr>
              <w:t>-1.35</w:t>
            </w:r>
            <w:r>
              <w:rPr>
                <w:color w:val="000000"/>
              </w:rPr>
              <w:t>*10</w:t>
            </w:r>
            <w:r w:rsidRPr="00D760FB">
              <w:rPr>
                <w:color w:val="000000"/>
                <w:vertAlign w:val="superscript"/>
              </w:rPr>
              <w:t>-1</w:t>
            </w:r>
          </w:p>
        </w:tc>
        <w:tc>
          <w:tcPr>
            <w:tcW w:w="1116" w:type="dxa"/>
            <w:tcBorders>
              <w:top w:val="nil"/>
              <w:left w:val="nil"/>
              <w:right w:val="nil"/>
            </w:tcBorders>
            <w:shd w:val="clear" w:color="auto" w:fill="auto"/>
            <w:noWrap/>
            <w:vAlign w:val="bottom"/>
            <w:hideMark/>
          </w:tcPr>
          <w:p w14:paraId="732A5B9C" w14:textId="4F7A4276" w:rsidR="00555B50" w:rsidRPr="00050001" w:rsidRDefault="00555B50" w:rsidP="00555B50">
            <w:pPr>
              <w:spacing w:line="276" w:lineRule="auto"/>
              <w:jc w:val="right"/>
              <w:rPr>
                <w:color w:val="000000"/>
              </w:rPr>
            </w:pPr>
            <w:r w:rsidRPr="00050001">
              <w:rPr>
                <w:color w:val="000000"/>
              </w:rPr>
              <w:t>60.394</w:t>
            </w:r>
          </w:p>
        </w:tc>
        <w:tc>
          <w:tcPr>
            <w:tcW w:w="1013" w:type="dxa"/>
            <w:tcBorders>
              <w:top w:val="nil"/>
              <w:left w:val="nil"/>
              <w:right w:val="nil"/>
            </w:tcBorders>
            <w:shd w:val="clear" w:color="auto" w:fill="auto"/>
            <w:noWrap/>
            <w:vAlign w:val="bottom"/>
            <w:hideMark/>
          </w:tcPr>
          <w:p w14:paraId="3B09744C" w14:textId="65405250" w:rsidR="00555B50" w:rsidRPr="00050001" w:rsidRDefault="00555B50" w:rsidP="00555B50">
            <w:pPr>
              <w:spacing w:line="276" w:lineRule="auto"/>
              <w:jc w:val="right"/>
              <w:rPr>
                <w:b/>
                <w:bCs/>
                <w:color w:val="000000"/>
              </w:rPr>
            </w:pPr>
            <w:r w:rsidRPr="00050001">
              <w:rPr>
                <w:b/>
                <w:bCs/>
                <w:color w:val="000000"/>
              </w:rPr>
              <w:t>&lt;0.001</w:t>
            </w:r>
          </w:p>
        </w:tc>
      </w:tr>
      <w:tr w:rsidR="00555B50" w14:paraId="7B45CF88" w14:textId="77777777" w:rsidTr="00124EC9">
        <w:trPr>
          <w:trHeight w:val="320"/>
        </w:trPr>
        <w:tc>
          <w:tcPr>
            <w:tcW w:w="1980" w:type="dxa"/>
            <w:tcBorders>
              <w:top w:val="nil"/>
              <w:left w:val="nil"/>
              <w:bottom w:val="single" w:sz="4" w:space="0" w:color="auto"/>
              <w:right w:val="nil"/>
            </w:tcBorders>
            <w:shd w:val="clear" w:color="auto" w:fill="auto"/>
            <w:noWrap/>
            <w:vAlign w:val="bottom"/>
            <w:hideMark/>
          </w:tcPr>
          <w:p w14:paraId="6A35EB09" w14:textId="77777777" w:rsidR="00555B50" w:rsidRPr="002F4382" w:rsidRDefault="00555B50" w:rsidP="00555B50">
            <w:pPr>
              <w:spacing w:line="276" w:lineRule="auto"/>
              <w:rPr>
                <w:color w:val="000000"/>
              </w:rPr>
            </w:pPr>
            <w:r w:rsidRPr="002F4382">
              <w:rPr>
                <w:color w:val="000000"/>
              </w:rPr>
              <w:t>CO</w:t>
            </w:r>
            <w:r w:rsidRPr="002F4382">
              <w:rPr>
                <w:color w:val="000000"/>
                <w:vertAlign w:val="subscript"/>
              </w:rPr>
              <w:t>2</w:t>
            </w:r>
            <w:r w:rsidRPr="002F4382">
              <w:rPr>
                <w:color w:val="000000"/>
              </w:rPr>
              <w:t>*I*N</w:t>
            </w:r>
          </w:p>
        </w:tc>
        <w:tc>
          <w:tcPr>
            <w:tcW w:w="421" w:type="dxa"/>
            <w:tcBorders>
              <w:top w:val="nil"/>
              <w:left w:val="nil"/>
              <w:bottom w:val="single" w:sz="4" w:space="0" w:color="auto"/>
              <w:right w:val="nil"/>
            </w:tcBorders>
            <w:shd w:val="clear" w:color="auto" w:fill="auto"/>
            <w:noWrap/>
            <w:vAlign w:val="bottom"/>
            <w:hideMark/>
          </w:tcPr>
          <w:p w14:paraId="3186BADF" w14:textId="77777777" w:rsidR="00555B50" w:rsidRPr="002F4382" w:rsidRDefault="00555B50" w:rsidP="00555B50">
            <w:pPr>
              <w:spacing w:line="276" w:lineRule="auto"/>
              <w:jc w:val="right"/>
              <w:rPr>
                <w:color w:val="000000"/>
              </w:rPr>
            </w:pPr>
            <w:r w:rsidRPr="002F4382">
              <w:rPr>
                <w:color w:val="000000"/>
              </w:rPr>
              <w:t>1</w:t>
            </w:r>
          </w:p>
        </w:tc>
        <w:tc>
          <w:tcPr>
            <w:tcW w:w="1416" w:type="dxa"/>
            <w:tcBorders>
              <w:top w:val="nil"/>
              <w:left w:val="nil"/>
              <w:bottom w:val="single" w:sz="4" w:space="0" w:color="auto"/>
              <w:right w:val="nil"/>
            </w:tcBorders>
            <w:shd w:val="clear" w:color="auto" w:fill="auto"/>
            <w:noWrap/>
            <w:vAlign w:val="bottom"/>
          </w:tcPr>
          <w:p w14:paraId="18BBC77E" w14:textId="77777777" w:rsidR="00555B50" w:rsidRPr="00050001" w:rsidRDefault="00555B50" w:rsidP="00555B50">
            <w:pPr>
              <w:spacing w:line="276" w:lineRule="auto"/>
              <w:jc w:val="right"/>
              <w:rPr>
                <w:color w:val="000000"/>
              </w:rPr>
            </w:pPr>
            <w:r>
              <w:rPr>
                <w:color w:val="000000"/>
              </w:rPr>
              <w:t>3.29*10</w:t>
            </w:r>
            <w:r>
              <w:rPr>
                <w:color w:val="000000"/>
                <w:vertAlign w:val="superscript"/>
              </w:rPr>
              <w:t>-4</w:t>
            </w:r>
          </w:p>
        </w:tc>
        <w:tc>
          <w:tcPr>
            <w:tcW w:w="996" w:type="dxa"/>
            <w:tcBorders>
              <w:top w:val="nil"/>
              <w:left w:val="nil"/>
              <w:bottom w:val="single" w:sz="4" w:space="0" w:color="auto"/>
              <w:right w:val="nil"/>
            </w:tcBorders>
            <w:shd w:val="clear" w:color="auto" w:fill="auto"/>
            <w:noWrap/>
            <w:vAlign w:val="bottom"/>
          </w:tcPr>
          <w:p w14:paraId="76E0F560" w14:textId="77777777" w:rsidR="00555B50" w:rsidRPr="00050001" w:rsidRDefault="00555B50" w:rsidP="00555B50">
            <w:pPr>
              <w:spacing w:line="276" w:lineRule="auto"/>
              <w:jc w:val="right"/>
              <w:rPr>
                <w:color w:val="000000"/>
              </w:rPr>
            </w:pPr>
            <w:r>
              <w:rPr>
                <w:color w:val="000000"/>
              </w:rPr>
              <w:t>0.002</w:t>
            </w:r>
          </w:p>
        </w:tc>
        <w:tc>
          <w:tcPr>
            <w:tcW w:w="1060" w:type="dxa"/>
            <w:tcBorders>
              <w:top w:val="nil"/>
              <w:left w:val="nil"/>
              <w:bottom w:val="single" w:sz="4" w:space="0" w:color="auto"/>
              <w:right w:val="nil"/>
            </w:tcBorders>
            <w:shd w:val="clear" w:color="auto" w:fill="auto"/>
            <w:noWrap/>
            <w:vAlign w:val="bottom"/>
          </w:tcPr>
          <w:p w14:paraId="2F326474" w14:textId="77777777" w:rsidR="00555B50" w:rsidRPr="00050001" w:rsidRDefault="00555B50" w:rsidP="00555B50">
            <w:pPr>
              <w:spacing w:line="276" w:lineRule="auto"/>
              <w:jc w:val="right"/>
              <w:rPr>
                <w:color w:val="000000"/>
              </w:rPr>
            </w:pPr>
            <w:r>
              <w:rPr>
                <w:color w:val="000000"/>
              </w:rPr>
              <w:t>0.964</w:t>
            </w:r>
          </w:p>
        </w:tc>
        <w:tc>
          <w:tcPr>
            <w:tcW w:w="1416" w:type="dxa"/>
            <w:tcBorders>
              <w:top w:val="nil"/>
              <w:left w:val="nil"/>
              <w:bottom w:val="single" w:sz="4" w:space="0" w:color="auto"/>
              <w:right w:val="nil"/>
            </w:tcBorders>
            <w:shd w:val="clear" w:color="auto" w:fill="auto"/>
            <w:noWrap/>
            <w:vAlign w:val="bottom"/>
            <w:hideMark/>
          </w:tcPr>
          <w:p w14:paraId="3B44844B" w14:textId="7F37DC0C" w:rsidR="00555B50" w:rsidRPr="00050001" w:rsidRDefault="00555B50" w:rsidP="00555B50">
            <w:pPr>
              <w:spacing w:line="276" w:lineRule="auto"/>
              <w:jc w:val="right"/>
              <w:rPr>
                <w:color w:val="000000"/>
              </w:rPr>
            </w:pPr>
            <w:r w:rsidRPr="00050001">
              <w:rPr>
                <w:color w:val="000000"/>
              </w:rPr>
              <w:t>7.21</w:t>
            </w:r>
            <w:r>
              <w:rPr>
                <w:color w:val="000000"/>
              </w:rPr>
              <w:t>*10</w:t>
            </w:r>
            <w:r w:rsidRPr="00D760FB">
              <w:rPr>
                <w:color w:val="000000"/>
                <w:vertAlign w:val="superscript"/>
              </w:rPr>
              <w:t>-4</w:t>
            </w:r>
          </w:p>
        </w:tc>
        <w:tc>
          <w:tcPr>
            <w:tcW w:w="996" w:type="dxa"/>
            <w:tcBorders>
              <w:top w:val="nil"/>
              <w:left w:val="nil"/>
              <w:bottom w:val="single" w:sz="4" w:space="0" w:color="auto"/>
              <w:right w:val="nil"/>
            </w:tcBorders>
            <w:shd w:val="clear" w:color="auto" w:fill="auto"/>
            <w:noWrap/>
            <w:vAlign w:val="bottom"/>
            <w:hideMark/>
          </w:tcPr>
          <w:p w14:paraId="4E93F608" w14:textId="64CD6CBF" w:rsidR="00555B50" w:rsidRPr="00050001" w:rsidRDefault="00555B50" w:rsidP="00555B50">
            <w:pPr>
              <w:spacing w:line="276" w:lineRule="auto"/>
              <w:jc w:val="right"/>
              <w:rPr>
                <w:color w:val="000000"/>
              </w:rPr>
            </w:pPr>
            <w:r w:rsidRPr="00050001">
              <w:rPr>
                <w:color w:val="000000"/>
              </w:rPr>
              <w:t>0.244</w:t>
            </w:r>
          </w:p>
        </w:tc>
        <w:tc>
          <w:tcPr>
            <w:tcW w:w="1013" w:type="dxa"/>
            <w:tcBorders>
              <w:top w:val="nil"/>
              <w:left w:val="nil"/>
              <w:bottom w:val="single" w:sz="4" w:space="0" w:color="auto"/>
              <w:right w:val="nil"/>
            </w:tcBorders>
            <w:shd w:val="clear" w:color="auto" w:fill="auto"/>
            <w:noWrap/>
            <w:vAlign w:val="bottom"/>
            <w:hideMark/>
          </w:tcPr>
          <w:p w14:paraId="1D526102" w14:textId="05F3C349" w:rsidR="00555B50" w:rsidRPr="00050001" w:rsidRDefault="00555B50" w:rsidP="00555B50">
            <w:pPr>
              <w:spacing w:line="276" w:lineRule="auto"/>
              <w:jc w:val="right"/>
              <w:rPr>
                <w:color w:val="000000"/>
              </w:rPr>
            </w:pPr>
            <w:r w:rsidRPr="00050001">
              <w:rPr>
                <w:color w:val="000000"/>
              </w:rPr>
              <w:t>0.622</w:t>
            </w:r>
          </w:p>
        </w:tc>
        <w:tc>
          <w:tcPr>
            <w:tcW w:w="1416" w:type="dxa"/>
            <w:tcBorders>
              <w:top w:val="nil"/>
              <w:left w:val="nil"/>
              <w:bottom w:val="single" w:sz="4" w:space="0" w:color="auto"/>
              <w:right w:val="nil"/>
            </w:tcBorders>
            <w:shd w:val="clear" w:color="auto" w:fill="auto"/>
            <w:noWrap/>
            <w:vAlign w:val="bottom"/>
            <w:hideMark/>
          </w:tcPr>
          <w:p w14:paraId="7C6043DE" w14:textId="4D8D8962" w:rsidR="00555B50" w:rsidRPr="00050001" w:rsidRDefault="00555B50" w:rsidP="00555B50">
            <w:pPr>
              <w:spacing w:line="276" w:lineRule="auto"/>
              <w:jc w:val="right"/>
              <w:rPr>
                <w:color w:val="000000"/>
              </w:rPr>
            </w:pPr>
            <w:r w:rsidRPr="00050001">
              <w:rPr>
                <w:color w:val="000000"/>
              </w:rPr>
              <w:t>2.73</w:t>
            </w:r>
            <w:r>
              <w:rPr>
                <w:color w:val="000000"/>
              </w:rPr>
              <w:t>*10</w:t>
            </w:r>
            <w:r w:rsidRPr="00D760FB">
              <w:rPr>
                <w:color w:val="000000"/>
                <w:vertAlign w:val="superscript"/>
              </w:rPr>
              <w:t>-2</w:t>
            </w:r>
          </w:p>
        </w:tc>
        <w:tc>
          <w:tcPr>
            <w:tcW w:w="1116" w:type="dxa"/>
            <w:tcBorders>
              <w:top w:val="nil"/>
              <w:left w:val="nil"/>
              <w:bottom w:val="single" w:sz="4" w:space="0" w:color="auto"/>
              <w:right w:val="nil"/>
            </w:tcBorders>
            <w:shd w:val="clear" w:color="auto" w:fill="auto"/>
            <w:noWrap/>
            <w:vAlign w:val="bottom"/>
            <w:hideMark/>
          </w:tcPr>
          <w:p w14:paraId="14189A0E" w14:textId="22C8A197" w:rsidR="00555B50" w:rsidRPr="00050001" w:rsidRDefault="00555B50" w:rsidP="00555B50">
            <w:pPr>
              <w:spacing w:line="276" w:lineRule="auto"/>
              <w:jc w:val="right"/>
              <w:rPr>
                <w:color w:val="000000"/>
              </w:rPr>
            </w:pPr>
            <w:r w:rsidRPr="00050001">
              <w:rPr>
                <w:color w:val="000000"/>
              </w:rPr>
              <w:t>0.748</w:t>
            </w:r>
          </w:p>
        </w:tc>
        <w:tc>
          <w:tcPr>
            <w:tcW w:w="1013" w:type="dxa"/>
            <w:tcBorders>
              <w:top w:val="nil"/>
              <w:left w:val="nil"/>
              <w:bottom w:val="single" w:sz="4" w:space="0" w:color="auto"/>
              <w:right w:val="nil"/>
            </w:tcBorders>
            <w:shd w:val="clear" w:color="auto" w:fill="auto"/>
            <w:noWrap/>
            <w:vAlign w:val="bottom"/>
            <w:hideMark/>
          </w:tcPr>
          <w:p w14:paraId="0EDACF0D" w14:textId="42DBBAC6" w:rsidR="00555B50" w:rsidRPr="00050001" w:rsidRDefault="00555B50" w:rsidP="00555B50">
            <w:pPr>
              <w:spacing w:line="276" w:lineRule="auto"/>
              <w:jc w:val="right"/>
              <w:rPr>
                <w:color w:val="000000"/>
              </w:rPr>
            </w:pPr>
            <w:r w:rsidRPr="00050001">
              <w:rPr>
                <w:color w:val="000000"/>
              </w:rPr>
              <w:t>0.387</w:t>
            </w:r>
          </w:p>
        </w:tc>
      </w:tr>
      <w:tr w:rsidR="00292428" w14:paraId="5FBA5740" w14:textId="77777777" w:rsidTr="00124EC9">
        <w:trPr>
          <w:trHeight w:val="320"/>
        </w:trPr>
        <w:tc>
          <w:tcPr>
            <w:tcW w:w="1980" w:type="dxa"/>
            <w:tcBorders>
              <w:top w:val="single" w:sz="4" w:space="0" w:color="auto"/>
              <w:left w:val="nil"/>
              <w:bottom w:val="nil"/>
              <w:right w:val="nil"/>
            </w:tcBorders>
            <w:shd w:val="clear" w:color="auto" w:fill="auto"/>
            <w:noWrap/>
            <w:vAlign w:val="bottom"/>
          </w:tcPr>
          <w:p w14:paraId="40377BE2" w14:textId="77777777" w:rsidR="00292428" w:rsidRPr="002F4382" w:rsidRDefault="00292428" w:rsidP="00AB66C8">
            <w:pPr>
              <w:spacing w:line="276" w:lineRule="auto"/>
              <w:rPr>
                <w:color w:val="000000"/>
              </w:rPr>
            </w:pPr>
          </w:p>
        </w:tc>
        <w:tc>
          <w:tcPr>
            <w:tcW w:w="421" w:type="dxa"/>
            <w:tcBorders>
              <w:top w:val="single" w:sz="4" w:space="0" w:color="auto"/>
              <w:left w:val="nil"/>
              <w:bottom w:val="nil"/>
              <w:right w:val="nil"/>
            </w:tcBorders>
            <w:shd w:val="clear" w:color="auto" w:fill="auto"/>
            <w:noWrap/>
            <w:vAlign w:val="bottom"/>
          </w:tcPr>
          <w:p w14:paraId="2B986119" w14:textId="77777777" w:rsidR="00292428" w:rsidRPr="002F4382" w:rsidRDefault="00292428" w:rsidP="00AB66C8">
            <w:pPr>
              <w:spacing w:line="276" w:lineRule="auto"/>
              <w:jc w:val="right"/>
              <w:rPr>
                <w:color w:val="000000"/>
              </w:rPr>
            </w:pPr>
          </w:p>
        </w:tc>
        <w:tc>
          <w:tcPr>
            <w:tcW w:w="1416" w:type="dxa"/>
            <w:tcBorders>
              <w:top w:val="single" w:sz="4" w:space="0" w:color="auto"/>
              <w:left w:val="nil"/>
              <w:bottom w:val="nil"/>
              <w:right w:val="nil"/>
            </w:tcBorders>
            <w:shd w:val="clear" w:color="auto" w:fill="auto"/>
            <w:noWrap/>
            <w:vAlign w:val="bottom"/>
          </w:tcPr>
          <w:p w14:paraId="0FD1C750" w14:textId="77777777" w:rsidR="00292428" w:rsidRPr="002F4382" w:rsidRDefault="00292428" w:rsidP="00AB66C8">
            <w:pPr>
              <w:spacing w:line="276" w:lineRule="auto"/>
              <w:jc w:val="right"/>
              <w:rPr>
                <w:color w:val="000000"/>
              </w:rPr>
            </w:pPr>
          </w:p>
        </w:tc>
        <w:tc>
          <w:tcPr>
            <w:tcW w:w="996" w:type="dxa"/>
            <w:tcBorders>
              <w:top w:val="single" w:sz="4" w:space="0" w:color="auto"/>
              <w:left w:val="nil"/>
              <w:bottom w:val="nil"/>
              <w:right w:val="nil"/>
            </w:tcBorders>
            <w:shd w:val="clear" w:color="auto" w:fill="auto"/>
            <w:noWrap/>
            <w:vAlign w:val="bottom"/>
          </w:tcPr>
          <w:p w14:paraId="7DD8099F" w14:textId="77777777" w:rsidR="00292428" w:rsidRPr="002F4382" w:rsidRDefault="00292428" w:rsidP="00AB66C8">
            <w:pPr>
              <w:spacing w:line="276" w:lineRule="auto"/>
              <w:jc w:val="right"/>
              <w:rPr>
                <w:color w:val="000000"/>
              </w:rPr>
            </w:pPr>
          </w:p>
        </w:tc>
        <w:tc>
          <w:tcPr>
            <w:tcW w:w="1060" w:type="dxa"/>
            <w:tcBorders>
              <w:top w:val="single" w:sz="4" w:space="0" w:color="auto"/>
              <w:left w:val="nil"/>
              <w:bottom w:val="nil"/>
              <w:right w:val="nil"/>
            </w:tcBorders>
            <w:shd w:val="clear" w:color="auto" w:fill="auto"/>
            <w:noWrap/>
            <w:vAlign w:val="bottom"/>
          </w:tcPr>
          <w:p w14:paraId="63F6167D" w14:textId="77777777" w:rsidR="00292428" w:rsidRPr="002F4382" w:rsidRDefault="00292428" w:rsidP="00AB66C8">
            <w:pPr>
              <w:spacing w:line="276" w:lineRule="auto"/>
              <w:jc w:val="right"/>
              <w:rPr>
                <w:color w:val="000000"/>
              </w:rPr>
            </w:pPr>
          </w:p>
        </w:tc>
        <w:tc>
          <w:tcPr>
            <w:tcW w:w="1416" w:type="dxa"/>
            <w:tcBorders>
              <w:top w:val="single" w:sz="4" w:space="0" w:color="auto"/>
              <w:left w:val="nil"/>
              <w:bottom w:val="nil"/>
              <w:right w:val="nil"/>
            </w:tcBorders>
            <w:shd w:val="clear" w:color="auto" w:fill="auto"/>
            <w:noWrap/>
            <w:vAlign w:val="bottom"/>
          </w:tcPr>
          <w:p w14:paraId="72C9B1D1" w14:textId="77777777" w:rsidR="00292428" w:rsidRPr="002F4382" w:rsidRDefault="00292428" w:rsidP="00AB66C8">
            <w:pPr>
              <w:spacing w:line="276" w:lineRule="auto"/>
              <w:jc w:val="right"/>
              <w:rPr>
                <w:color w:val="000000"/>
              </w:rPr>
            </w:pPr>
          </w:p>
        </w:tc>
        <w:tc>
          <w:tcPr>
            <w:tcW w:w="996" w:type="dxa"/>
            <w:tcBorders>
              <w:top w:val="single" w:sz="4" w:space="0" w:color="auto"/>
              <w:left w:val="nil"/>
              <w:bottom w:val="nil"/>
              <w:right w:val="nil"/>
            </w:tcBorders>
            <w:shd w:val="clear" w:color="auto" w:fill="auto"/>
            <w:noWrap/>
            <w:vAlign w:val="bottom"/>
          </w:tcPr>
          <w:p w14:paraId="3EB79B28" w14:textId="77777777" w:rsidR="00292428" w:rsidRPr="002F4382" w:rsidRDefault="00292428" w:rsidP="00AB66C8">
            <w:pPr>
              <w:spacing w:line="276" w:lineRule="auto"/>
              <w:jc w:val="right"/>
              <w:rPr>
                <w:color w:val="000000"/>
              </w:rPr>
            </w:pPr>
          </w:p>
        </w:tc>
        <w:tc>
          <w:tcPr>
            <w:tcW w:w="1013" w:type="dxa"/>
            <w:tcBorders>
              <w:top w:val="single" w:sz="4" w:space="0" w:color="auto"/>
              <w:left w:val="nil"/>
              <w:bottom w:val="nil"/>
              <w:right w:val="nil"/>
            </w:tcBorders>
            <w:shd w:val="clear" w:color="auto" w:fill="auto"/>
            <w:noWrap/>
            <w:vAlign w:val="bottom"/>
          </w:tcPr>
          <w:p w14:paraId="24C82DAB" w14:textId="77777777" w:rsidR="00292428" w:rsidRPr="002F4382" w:rsidRDefault="00292428" w:rsidP="00AB66C8">
            <w:pPr>
              <w:spacing w:line="276" w:lineRule="auto"/>
              <w:jc w:val="right"/>
              <w:rPr>
                <w:color w:val="000000"/>
              </w:rPr>
            </w:pPr>
          </w:p>
        </w:tc>
        <w:tc>
          <w:tcPr>
            <w:tcW w:w="1416" w:type="dxa"/>
            <w:tcBorders>
              <w:top w:val="single" w:sz="4" w:space="0" w:color="auto"/>
              <w:left w:val="nil"/>
              <w:bottom w:val="nil"/>
              <w:right w:val="nil"/>
            </w:tcBorders>
            <w:shd w:val="clear" w:color="auto" w:fill="auto"/>
            <w:noWrap/>
            <w:vAlign w:val="bottom"/>
          </w:tcPr>
          <w:p w14:paraId="2E8CAE52" w14:textId="77777777" w:rsidR="00292428" w:rsidRPr="002F4382" w:rsidRDefault="00292428" w:rsidP="00AB66C8">
            <w:pPr>
              <w:spacing w:line="276" w:lineRule="auto"/>
              <w:jc w:val="right"/>
              <w:rPr>
                <w:color w:val="000000"/>
              </w:rPr>
            </w:pPr>
          </w:p>
        </w:tc>
        <w:tc>
          <w:tcPr>
            <w:tcW w:w="1116" w:type="dxa"/>
            <w:tcBorders>
              <w:top w:val="single" w:sz="4" w:space="0" w:color="auto"/>
              <w:left w:val="nil"/>
              <w:bottom w:val="nil"/>
              <w:right w:val="nil"/>
            </w:tcBorders>
            <w:shd w:val="clear" w:color="auto" w:fill="auto"/>
            <w:noWrap/>
            <w:vAlign w:val="bottom"/>
          </w:tcPr>
          <w:p w14:paraId="66085847" w14:textId="77777777" w:rsidR="00292428" w:rsidRPr="002F4382" w:rsidRDefault="00292428" w:rsidP="00AB66C8">
            <w:pPr>
              <w:spacing w:line="276" w:lineRule="auto"/>
              <w:jc w:val="right"/>
              <w:rPr>
                <w:color w:val="000000"/>
              </w:rPr>
            </w:pPr>
          </w:p>
        </w:tc>
        <w:tc>
          <w:tcPr>
            <w:tcW w:w="1013" w:type="dxa"/>
            <w:tcBorders>
              <w:top w:val="single" w:sz="4" w:space="0" w:color="auto"/>
              <w:left w:val="nil"/>
              <w:bottom w:val="nil"/>
              <w:right w:val="nil"/>
            </w:tcBorders>
            <w:shd w:val="clear" w:color="auto" w:fill="auto"/>
            <w:noWrap/>
            <w:vAlign w:val="bottom"/>
          </w:tcPr>
          <w:p w14:paraId="692F897C" w14:textId="77777777" w:rsidR="00292428" w:rsidRPr="002F4382" w:rsidRDefault="00292428" w:rsidP="00AB66C8">
            <w:pPr>
              <w:spacing w:line="276" w:lineRule="auto"/>
              <w:jc w:val="right"/>
              <w:rPr>
                <w:color w:val="000000"/>
              </w:rPr>
            </w:pPr>
          </w:p>
        </w:tc>
      </w:tr>
      <w:tr w:rsidR="00292428" w14:paraId="165BD252" w14:textId="77777777" w:rsidTr="00124EC9">
        <w:trPr>
          <w:trHeight w:val="320"/>
        </w:trPr>
        <w:tc>
          <w:tcPr>
            <w:tcW w:w="1980" w:type="dxa"/>
            <w:tcBorders>
              <w:top w:val="nil"/>
              <w:left w:val="nil"/>
              <w:bottom w:val="single" w:sz="4" w:space="0" w:color="auto"/>
              <w:right w:val="nil"/>
            </w:tcBorders>
            <w:shd w:val="clear" w:color="auto" w:fill="auto"/>
            <w:noWrap/>
            <w:vAlign w:val="bottom"/>
          </w:tcPr>
          <w:p w14:paraId="0AB22019" w14:textId="77777777" w:rsidR="00292428" w:rsidRPr="002F4382" w:rsidRDefault="00292428" w:rsidP="00AB66C8">
            <w:pPr>
              <w:spacing w:line="276" w:lineRule="auto"/>
              <w:rPr>
                <w:color w:val="000000"/>
              </w:rPr>
            </w:pPr>
          </w:p>
        </w:tc>
        <w:tc>
          <w:tcPr>
            <w:tcW w:w="421" w:type="dxa"/>
            <w:tcBorders>
              <w:top w:val="nil"/>
              <w:left w:val="nil"/>
              <w:bottom w:val="single" w:sz="4" w:space="0" w:color="auto"/>
              <w:right w:val="nil"/>
            </w:tcBorders>
            <w:shd w:val="clear" w:color="auto" w:fill="auto"/>
            <w:noWrap/>
            <w:vAlign w:val="bottom"/>
          </w:tcPr>
          <w:p w14:paraId="6E861D7F" w14:textId="77777777" w:rsidR="00292428" w:rsidRPr="002F4382" w:rsidRDefault="00292428" w:rsidP="00AB66C8">
            <w:pPr>
              <w:spacing w:line="276" w:lineRule="auto"/>
              <w:jc w:val="right"/>
              <w:rPr>
                <w:color w:val="000000"/>
              </w:rPr>
            </w:pPr>
          </w:p>
        </w:tc>
        <w:tc>
          <w:tcPr>
            <w:tcW w:w="3472" w:type="dxa"/>
            <w:gridSpan w:val="3"/>
            <w:tcBorders>
              <w:top w:val="nil"/>
              <w:left w:val="nil"/>
              <w:bottom w:val="single" w:sz="4" w:space="0" w:color="auto"/>
              <w:right w:val="nil"/>
            </w:tcBorders>
            <w:shd w:val="clear" w:color="auto" w:fill="auto"/>
            <w:noWrap/>
            <w:vAlign w:val="bottom"/>
          </w:tcPr>
          <w:p w14:paraId="2A2676BE" w14:textId="32C08D23" w:rsidR="00292428" w:rsidRPr="00DA5F83" w:rsidRDefault="00292428" w:rsidP="00AB66C8">
            <w:pPr>
              <w:spacing w:line="276" w:lineRule="auto"/>
              <w:rPr>
                <w:b/>
                <w:bCs/>
                <w:color w:val="000000"/>
              </w:rPr>
            </w:pPr>
            <w:r w:rsidRPr="00823CBA">
              <w:rPr>
                <w:b/>
                <w:bCs/>
                <w:i/>
                <w:iCs/>
                <w:color w:val="000000"/>
              </w:rPr>
              <w:t>J</w:t>
            </w:r>
            <w:r w:rsidRPr="00823CBA">
              <w:rPr>
                <w:b/>
                <w:bCs/>
                <w:color w:val="000000"/>
                <w:vertAlign w:val="subscript"/>
              </w:rPr>
              <w:t>max25</w:t>
            </w:r>
          </w:p>
        </w:tc>
        <w:tc>
          <w:tcPr>
            <w:tcW w:w="3425" w:type="dxa"/>
            <w:gridSpan w:val="3"/>
            <w:tcBorders>
              <w:top w:val="nil"/>
              <w:left w:val="nil"/>
              <w:bottom w:val="single" w:sz="4" w:space="0" w:color="auto"/>
              <w:right w:val="nil"/>
            </w:tcBorders>
            <w:shd w:val="clear" w:color="auto" w:fill="auto"/>
            <w:noWrap/>
            <w:vAlign w:val="bottom"/>
          </w:tcPr>
          <w:p w14:paraId="20A61631" w14:textId="43E07933" w:rsidR="00292428" w:rsidRPr="00823CBA" w:rsidRDefault="00292428" w:rsidP="00AB66C8">
            <w:pPr>
              <w:spacing w:line="276" w:lineRule="auto"/>
              <w:rPr>
                <w:b/>
                <w:bCs/>
                <w:color w:val="000000"/>
              </w:rPr>
            </w:pPr>
            <w:r w:rsidRPr="00823CBA">
              <w:rPr>
                <w:b/>
                <w:bCs/>
                <w:i/>
                <w:iCs/>
                <w:color w:val="000000"/>
              </w:rPr>
              <w:t>J</w:t>
            </w:r>
            <w:r w:rsidRPr="00823CBA">
              <w:rPr>
                <w:b/>
                <w:bCs/>
                <w:color w:val="000000"/>
                <w:vertAlign w:val="subscript"/>
              </w:rPr>
              <w:t>max25</w:t>
            </w:r>
            <w:r w:rsidRPr="00823CBA">
              <w:rPr>
                <w:b/>
                <w:bCs/>
                <w:color w:val="000000"/>
              </w:rPr>
              <w:t>:</w:t>
            </w:r>
            <w:r w:rsidRPr="00823CBA">
              <w:rPr>
                <w:b/>
                <w:bCs/>
                <w:i/>
                <w:iCs/>
                <w:color w:val="000000"/>
              </w:rPr>
              <w:t>V</w:t>
            </w:r>
            <w:r w:rsidRPr="00823CBA">
              <w:rPr>
                <w:b/>
                <w:bCs/>
                <w:color w:val="000000"/>
                <w:vertAlign w:val="subscript"/>
              </w:rPr>
              <w:t>cmax25</w:t>
            </w:r>
          </w:p>
        </w:tc>
        <w:tc>
          <w:tcPr>
            <w:tcW w:w="3545" w:type="dxa"/>
            <w:gridSpan w:val="3"/>
            <w:tcBorders>
              <w:top w:val="nil"/>
              <w:left w:val="nil"/>
              <w:bottom w:val="single" w:sz="4" w:space="0" w:color="auto"/>
              <w:right w:val="nil"/>
            </w:tcBorders>
            <w:shd w:val="clear" w:color="auto" w:fill="auto"/>
            <w:noWrap/>
            <w:vAlign w:val="bottom"/>
          </w:tcPr>
          <w:p w14:paraId="1EAE0E00" w14:textId="77777777" w:rsidR="00292428" w:rsidRPr="00AD4FAC" w:rsidRDefault="00292428" w:rsidP="00AB66C8">
            <w:pPr>
              <w:spacing w:line="276" w:lineRule="auto"/>
              <w:rPr>
                <w:b/>
                <w:bCs/>
                <w:i/>
                <w:iCs/>
                <w:color w:val="000000"/>
              </w:rPr>
            </w:pPr>
            <w:r w:rsidRPr="00AD4FAC">
              <w:rPr>
                <w:b/>
                <w:bCs/>
                <w:i/>
                <w:iCs/>
                <w:color w:val="000000"/>
                <w:lang w:val="el-GR"/>
              </w:rPr>
              <w:t>χ</w:t>
            </w:r>
          </w:p>
        </w:tc>
      </w:tr>
      <w:tr w:rsidR="00292428" w14:paraId="41901108" w14:textId="77777777" w:rsidTr="00124EC9">
        <w:trPr>
          <w:trHeight w:val="320"/>
        </w:trPr>
        <w:tc>
          <w:tcPr>
            <w:tcW w:w="1980" w:type="dxa"/>
            <w:tcBorders>
              <w:top w:val="single" w:sz="4" w:space="0" w:color="auto"/>
              <w:left w:val="nil"/>
              <w:bottom w:val="single" w:sz="4" w:space="0" w:color="auto"/>
              <w:right w:val="nil"/>
            </w:tcBorders>
            <w:shd w:val="clear" w:color="auto" w:fill="auto"/>
            <w:noWrap/>
            <w:vAlign w:val="bottom"/>
          </w:tcPr>
          <w:p w14:paraId="5BA04FBB" w14:textId="77777777" w:rsidR="00292428" w:rsidRPr="002F4382" w:rsidRDefault="00292428" w:rsidP="00AB66C8">
            <w:pPr>
              <w:spacing w:line="276" w:lineRule="auto"/>
              <w:rPr>
                <w:color w:val="000000"/>
              </w:rPr>
            </w:pPr>
          </w:p>
        </w:tc>
        <w:tc>
          <w:tcPr>
            <w:tcW w:w="421" w:type="dxa"/>
            <w:tcBorders>
              <w:top w:val="single" w:sz="4" w:space="0" w:color="auto"/>
              <w:left w:val="nil"/>
              <w:bottom w:val="single" w:sz="4" w:space="0" w:color="auto"/>
              <w:right w:val="nil"/>
            </w:tcBorders>
            <w:shd w:val="clear" w:color="auto" w:fill="auto"/>
            <w:noWrap/>
            <w:vAlign w:val="bottom"/>
          </w:tcPr>
          <w:p w14:paraId="301F9EC3" w14:textId="77777777" w:rsidR="00292428" w:rsidRPr="002F4382" w:rsidRDefault="00292428" w:rsidP="00AB66C8">
            <w:pPr>
              <w:spacing w:line="276" w:lineRule="auto"/>
              <w:jc w:val="right"/>
              <w:rPr>
                <w:color w:val="000000"/>
              </w:rPr>
            </w:pPr>
            <w:r w:rsidRPr="00C71098">
              <w:rPr>
                <w:color w:val="000000"/>
              </w:rPr>
              <w:t>df</w:t>
            </w:r>
          </w:p>
        </w:tc>
        <w:tc>
          <w:tcPr>
            <w:tcW w:w="1416" w:type="dxa"/>
            <w:tcBorders>
              <w:top w:val="single" w:sz="4" w:space="0" w:color="auto"/>
              <w:left w:val="nil"/>
              <w:bottom w:val="single" w:sz="4" w:space="0" w:color="auto"/>
              <w:right w:val="nil"/>
            </w:tcBorders>
            <w:shd w:val="clear" w:color="auto" w:fill="auto"/>
            <w:noWrap/>
            <w:vAlign w:val="bottom"/>
          </w:tcPr>
          <w:p w14:paraId="481A72E9" w14:textId="77777777" w:rsidR="00292428" w:rsidRPr="002F4382" w:rsidRDefault="00292428" w:rsidP="00AB66C8">
            <w:pPr>
              <w:spacing w:line="276" w:lineRule="auto"/>
              <w:jc w:val="right"/>
              <w:rPr>
                <w:color w:val="000000"/>
              </w:rPr>
            </w:pPr>
            <w:r>
              <w:rPr>
                <w:color w:val="000000"/>
              </w:rPr>
              <w:t>Coefficient</w:t>
            </w:r>
          </w:p>
        </w:tc>
        <w:tc>
          <w:tcPr>
            <w:tcW w:w="996" w:type="dxa"/>
            <w:tcBorders>
              <w:top w:val="single" w:sz="4" w:space="0" w:color="auto"/>
              <w:left w:val="nil"/>
              <w:bottom w:val="single" w:sz="4" w:space="0" w:color="auto"/>
              <w:right w:val="nil"/>
            </w:tcBorders>
            <w:shd w:val="clear" w:color="auto" w:fill="auto"/>
            <w:noWrap/>
            <w:vAlign w:val="bottom"/>
          </w:tcPr>
          <w:p w14:paraId="39B726D7" w14:textId="77777777" w:rsidR="00292428" w:rsidRPr="002F4382" w:rsidRDefault="00292428" w:rsidP="00AB66C8">
            <w:pPr>
              <w:spacing w:line="276" w:lineRule="auto"/>
              <w:jc w:val="right"/>
              <w:rPr>
                <w:color w:val="000000"/>
              </w:rPr>
            </w:pPr>
            <w:r>
              <w:rPr>
                <w:i/>
                <w:iCs/>
                <w:color w:val="000000"/>
                <w:lang w:val="el-GR"/>
              </w:rPr>
              <w:t>χ</w:t>
            </w:r>
            <w:r w:rsidRPr="0005043C">
              <w:rPr>
                <w:color w:val="000000"/>
                <w:vertAlign w:val="superscript"/>
                <w:lang w:val="el-GR"/>
              </w:rPr>
              <w:t>2</w:t>
            </w:r>
          </w:p>
        </w:tc>
        <w:tc>
          <w:tcPr>
            <w:tcW w:w="1060" w:type="dxa"/>
            <w:tcBorders>
              <w:top w:val="single" w:sz="4" w:space="0" w:color="auto"/>
              <w:left w:val="nil"/>
              <w:bottom w:val="single" w:sz="4" w:space="0" w:color="auto"/>
              <w:right w:val="nil"/>
            </w:tcBorders>
            <w:shd w:val="clear" w:color="auto" w:fill="auto"/>
            <w:noWrap/>
            <w:vAlign w:val="bottom"/>
          </w:tcPr>
          <w:p w14:paraId="4259E9E9" w14:textId="77777777" w:rsidR="00292428" w:rsidRPr="002F4382" w:rsidRDefault="00292428" w:rsidP="00AB66C8">
            <w:pPr>
              <w:spacing w:line="276" w:lineRule="auto"/>
              <w:jc w:val="right"/>
              <w:rPr>
                <w:color w:val="000000"/>
              </w:rPr>
            </w:pPr>
            <w:r w:rsidRPr="005D0864">
              <w:rPr>
                <w:i/>
                <w:iCs/>
                <w:color w:val="000000"/>
              </w:rPr>
              <w:t>p</w:t>
            </w:r>
          </w:p>
        </w:tc>
        <w:tc>
          <w:tcPr>
            <w:tcW w:w="1416" w:type="dxa"/>
            <w:tcBorders>
              <w:top w:val="single" w:sz="4" w:space="0" w:color="auto"/>
              <w:left w:val="nil"/>
              <w:bottom w:val="single" w:sz="4" w:space="0" w:color="auto"/>
              <w:right w:val="nil"/>
            </w:tcBorders>
            <w:shd w:val="clear" w:color="auto" w:fill="auto"/>
            <w:noWrap/>
            <w:vAlign w:val="bottom"/>
          </w:tcPr>
          <w:p w14:paraId="0E6F6764" w14:textId="77777777" w:rsidR="00292428" w:rsidRPr="002F4382" w:rsidRDefault="00292428" w:rsidP="00AB66C8">
            <w:pPr>
              <w:spacing w:line="276" w:lineRule="auto"/>
              <w:jc w:val="right"/>
              <w:rPr>
                <w:color w:val="000000"/>
              </w:rPr>
            </w:pPr>
            <w:r>
              <w:rPr>
                <w:color w:val="000000"/>
              </w:rPr>
              <w:t>Coefficient</w:t>
            </w:r>
          </w:p>
        </w:tc>
        <w:tc>
          <w:tcPr>
            <w:tcW w:w="996" w:type="dxa"/>
            <w:tcBorders>
              <w:top w:val="single" w:sz="4" w:space="0" w:color="auto"/>
              <w:left w:val="nil"/>
              <w:bottom w:val="single" w:sz="4" w:space="0" w:color="auto"/>
              <w:right w:val="nil"/>
            </w:tcBorders>
            <w:shd w:val="clear" w:color="auto" w:fill="auto"/>
            <w:noWrap/>
            <w:vAlign w:val="bottom"/>
          </w:tcPr>
          <w:p w14:paraId="62DE0F57" w14:textId="77777777" w:rsidR="00292428" w:rsidRPr="002F4382" w:rsidRDefault="00292428" w:rsidP="00AB66C8">
            <w:pPr>
              <w:spacing w:line="276" w:lineRule="auto"/>
              <w:jc w:val="right"/>
              <w:rPr>
                <w:color w:val="000000"/>
              </w:rPr>
            </w:pPr>
            <w:r>
              <w:rPr>
                <w:i/>
                <w:iCs/>
                <w:color w:val="000000"/>
                <w:lang w:val="el-GR"/>
              </w:rPr>
              <w:t>χ</w:t>
            </w:r>
            <w:r w:rsidRPr="0005043C">
              <w:rPr>
                <w:color w:val="000000"/>
                <w:vertAlign w:val="superscript"/>
                <w:lang w:val="el-GR"/>
              </w:rPr>
              <w:t>2</w:t>
            </w:r>
          </w:p>
        </w:tc>
        <w:tc>
          <w:tcPr>
            <w:tcW w:w="1013" w:type="dxa"/>
            <w:tcBorders>
              <w:top w:val="single" w:sz="4" w:space="0" w:color="auto"/>
              <w:left w:val="nil"/>
              <w:bottom w:val="single" w:sz="4" w:space="0" w:color="auto"/>
              <w:right w:val="nil"/>
            </w:tcBorders>
            <w:shd w:val="clear" w:color="auto" w:fill="auto"/>
            <w:noWrap/>
            <w:vAlign w:val="bottom"/>
          </w:tcPr>
          <w:p w14:paraId="7BFF564B" w14:textId="77777777" w:rsidR="00292428" w:rsidRPr="002F4382" w:rsidRDefault="00292428" w:rsidP="00AB66C8">
            <w:pPr>
              <w:spacing w:line="276" w:lineRule="auto"/>
              <w:jc w:val="right"/>
              <w:rPr>
                <w:color w:val="000000"/>
              </w:rPr>
            </w:pPr>
            <w:r w:rsidRPr="005D0864">
              <w:rPr>
                <w:i/>
                <w:iCs/>
                <w:color w:val="000000"/>
              </w:rPr>
              <w:t>p</w:t>
            </w:r>
          </w:p>
        </w:tc>
        <w:tc>
          <w:tcPr>
            <w:tcW w:w="1416" w:type="dxa"/>
            <w:tcBorders>
              <w:top w:val="single" w:sz="4" w:space="0" w:color="auto"/>
              <w:left w:val="nil"/>
              <w:bottom w:val="single" w:sz="4" w:space="0" w:color="auto"/>
              <w:right w:val="nil"/>
            </w:tcBorders>
            <w:shd w:val="clear" w:color="auto" w:fill="auto"/>
            <w:noWrap/>
            <w:vAlign w:val="bottom"/>
          </w:tcPr>
          <w:p w14:paraId="0D9E6559" w14:textId="77777777" w:rsidR="00292428" w:rsidRPr="002F4382" w:rsidRDefault="00292428" w:rsidP="00AB66C8">
            <w:pPr>
              <w:spacing w:line="276" w:lineRule="auto"/>
              <w:jc w:val="right"/>
              <w:rPr>
                <w:color w:val="000000"/>
              </w:rPr>
            </w:pPr>
            <w:r>
              <w:rPr>
                <w:color w:val="000000"/>
              </w:rPr>
              <w:t>Coefficient</w:t>
            </w:r>
          </w:p>
        </w:tc>
        <w:tc>
          <w:tcPr>
            <w:tcW w:w="1116" w:type="dxa"/>
            <w:tcBorders>
              <w:top w:val="single" w:sz="4" w:space="0" w:color="auto"/>
              <w:left w:val="nil"/>
              <w:bottom w:val="single" w:sz="4" w:space="0" w:color="auto"/>
              <w:right w:val="nil"/>
            </w:tcBorders>
            <w:shd w:val="clear" w:color="auto" w:fill="auto"/>
            <w:noWrap/>
            <w:vAlign w:val="bottom"/>
          </w:tcPr>
          <w:p w14:paraId="10A2C29B" w14:textId="77777777" w:rsidR="00292428" w:rsidRPr="002F4382" w:rsidRDefault="00292428" w:rsidP="00AB66C8">
            <w:pPr>
              <w:spacing w:line="276" w:lineRule="auto"/>
              <w:jc w:val="right"/>
              <w:rPr>
                <w:color w:val="000000"/>
              </w:rPr>
            </w:pPr>
            <w:r>
              <w:rPr>
                <w:i/>
                <w:iCs/>
                <w:color w:val="000000"/>
                <w:lang w:val="el-GR"/>
              </w:rPr>
              <w:t>χ</w:t>
            </w:r>
            <w:r w:rsidRPr="0005043C">
              <w:rPr>
                <w:color w:val="000000"/>
                <w:vertAlign w:val="superscript"/>
                <w:lang w:val="el-GR"/>
              </w:rPr>
              <w:t>2</w:t>
            </w:r>
          </w:p>
        </w:tc>
        <w:tc>
          <w:tcPr>
            <w:tcW w:w="1013" w:type="dxa"/>
            <w:tcBorders>
              <w:top w:val="single" w:sz="4" w:space="0" w:color="auto"/>
              <w:left w:val="nil"/>
              <w:bottom w:val="single" w:sz="4" w:space="0" w:color="auto"/>
              <w:right w:val="nil"/>
            </w:tcBorders>
            <w:shd w:val="clear" w:color="auto" w:fill="auto"/>
            <w:noWrap/>
            <w:vAlign w:val="bottom"/>
          </w:tcPr>
          <w:p w14:paraId="4F105B6C" w14:textId="77777777" w:rsidR="00292428" w:rsidRPr="002F4382" w:rsidRDefault="00292428" w:rsidP="00AB66C8">
            <w:pPr>
              <w:spacing w:line="276" w:lineRule="auto"/>
              <w:jc w:val="right"/>
              <w:rPr>
                <w:color w:val="000000"/>
              </w:rPr>
            </w:pPr>
            <w:r w:rsidRPr="005D0864">
              <w:rPr>
                <w:i/>
                <w:iCs/>
                <w:color w:val="000000"/>
              </w:rPr>
              <w:t>p</w:t>
            </w:r>
          </w:p>
        </w:tc>
      </w:tr>
      <w:tr w:rsidR="00292428" w14:paraId="4A42A41D" w14:textId="77777777" w:rsidTr="00124EC9">
        <w:trPr>
          <w:trHeight w:val="320"/>
        </w:trPr>
        <w:tc>
          <w:tcPr>
            <w:tcW w:w="1980" w:type="dxa"/>
            <w:tcBorders>
              <w:top w:val="single" w:sz="4" w:space="0" w:color="auto"/>
              <w:left w:val="nil"/>
              <w:bottom w:val="nil"/>
              <w:right w:val="nil"/>
            </w:tcBorders>
            <w:shd w:val="clear" w:color="auto" w:fill="auto"/>
            <w:noWrap/>
            <w:vAlign w:val="bottom"/>
          </w:tcPr>
          <w:p w14:paraId="4EEA2EBB" w14:textId="77777777" w:rsidR="00292428" w:rsidRPr="0033783A" w:rsidRDefault="00292428" w:rsidP="00292428">
            <w:pPr>
              <w:spacing w:line="276" w:lineRule="auto"/>
              <w:rPr>
                <w:color w:val="000000"/>
              </w:rPr>
            </w:pPr>
            <w:r w:rsidRPr="0033783A">
              <w:rPr>
                <w:color w:val="000000"/>
              </w:rPr>
              <w:t>(Intercept)</w:t>
            </w:r>
          </w:p>
        </w:tc>
        <w:tc>
          <w:tcPr>
            <w:tcW w:w="421" w:type="dxa"/>
            <w:tcBorders>
              <w:top w:val="single" w:sz="4" w:space="0" w:color="auto"/>
              <w:left w:val="nil"/>
              <w:bottom w:val="nil"/>
              <w:right w:val="nil"/>
            </w:tcBorders>
            <w:shd w:val="clear" w:color="auto" w:fill="auto"/>
            <w:noWrap/>
            <w:vAlign w:val="bottom"/>
          </w:tcPr>
          <w:p w14:paraId="090F9913" w14:textId="77777777" w:rsidR="00292428" w:rsidRPr="0033783A" w:rsidRDefault="00292428" w:rsidP="00292428">
            <w:pPr>
              <w:spacing w:line="276" w:lineRule="auto"/>
              <w:jc w:val="right"/>
              <w:rPr>
                <w:color w:val="000000"/>
              </w:rPr>
            </w:pPr>
            <w:r w:rsidRPr="0033783A">
              <w:rPr>
                <w:color w:val="000000"/>
              </w:rPr>
              <w:t>-</w:t>
            </w:r>
          </w:p>
        </w:tc>
        <w:tc>
          <w:tcPr>
            <w:tcW w:w="1416" w:type="dxa"/>
            <w:tcBorders>
              <w:top w:val="single" w:sz="4" w:space="0" w:color="auto"/>
              <w:left w:val="nil"/>
              <w:bottom w:val="nil"/>
              <w:right w:val="nil"/>
            </w:tcBorders>
            <w:shd w:val="clear" w:color="auto" w:fill="auto"/>
            <w:noWrap/>
            <w:vAlign w:val="bottom"/>
          </w:tcPr>
          <w:p w14:paraId="367018E9" w14:textId="665A09A8" w:rsidR="00292428" w:rsidRPr="00050001" w:rsidRDefault="00292428" w:rsidP="00292428">
            <w:pPr>
              <w:spacing w:line="276" w:lineRule="auto"/>
              <w:jc w:val="right"/>
              <w:rPr>
                <w:color w:val="000000"/>
              </w:rPr>
            </w:pPr>
            <w:r w:rsidRPr="00050001">
              <w:rPr>
                <w:color w:val="000000"/>
              </w:rPr>
              <w:t>8.30</w:t>
            </w:r>
            <w:r>
              <w:rPr>
                <w:color w:val="000000"/>
              </w:rPr>
              <w:t>*10</w:t>
            </w:r>
            <w:r>
              <w:rPr>
                <w:color w:val="000000"/>
                <w:vertAlign w:val="superscript"/>
              </w:rPr>
              <w:t>1</w:t>
            </w:r>
          </w:p>
        </w:tc>
        <w:tc>
          <w:tcPr>
            <w:tcW w:w="996" w:type="dxa"/>
            <w:tcBorders>
              <w:top w:val="single" w:sz="4" w:space="0" w:color="auto"/>
              <w:left w:val="nil"/>
              <w:bottom w:val="nil"/>
              <w:right w:val="nil"/>
            </w:tcBorders>
            <w:shd w:val="clear" w:color="auto" w:fill="auto"/>
            <w:noWrap/>
            <w:vAlign w:val="bottom"/>
          </w:tcPr>
          <w:p w14:paraId="05788687" w14:textId="2A802CF1" w:rsidR="00292428" w:rsidRPr="00050001" w:rsidRDefault="00292428" w:rsidP="00292428">
            <w:pPr>
              <w:spacing w:line="276" w:lineRule="auto"/>
              <w:jc w:val="right"/>
              <w:rPr>
                <w:color w:val="000000"/>
              </w:rPr>
            </w:pPr>
            <w:r w:rsidRPr="00050001">
              <w:rPr>
                <w:color w:val="000000"/>
              </w:rPr>
              <w:t>-</w:t>
            </w:r>
          </w:p>
        </w:tc>
        <w:tc>
          <w:tcPr>
            <w:tcW w:w="1060" w:type="dxa"/>
            <w:tcBorders>
              <w:top w:val="single" w:sz="4" w:space="0" w:color="auto"/>
              <w:left w:val="nil"/>
              <w:bottom w:val="nil"/>
              <w:right w:val="nil"/>
            </w:tcBorders>
            <w:shd w:val="clear" w:color="auto" w:fill="auto"/>
            <w:noWrap/>
            <w:vAlign w:val="bottom"/>
          </w:tcPr>
          <w:p w14:paraId="7BCDA163" w14:textId="1232A613" w:rsidR="00292428" w:rsidRPr="00050001" w:rsidRDefault="00292428" w:rsidP="00292428">
            <w:pPr>
              <w:spacing w:line="276" w:lineRule="auto"/>
              <w:jc w:val="right"/>
              <w:rPr>
                <w:color w:val="000000"/>
              </w:rPr>
            </w:pPr>
            <w:r w:rsidRPr="00050001">
              <w:rPr>
                <w:color w:val="000000"/>
              </w:rPr>
              <w:t>-</w:t>
            </w:r>
          </w:p>
        </w:tc>
        <w:tc>
          <w:tcPr>
            <w:tcW w:w="1416" w:type="dxa"/>
            <w:tcBorders>
              <w:top w:val="single" w:sz="4" w:space="0" w:color="auto"/>
              <w:left w:val="nil"/>
              <w:bottom w:val="nil"/>
              <w:right w:val="nil"/>
            </w:tcBorders>
            <w:shd w:val="clear" w:color="auto" w:fill="auto"/>
            <w:noWrap/>
            <w:vAlign w:val="bottom"/>
          </w:tcPr>
          <w:p w14:paraId="1AB54396" w14:textId="0D16498A" w:rsidR="00292428" w:rsidRPr="006F60E2" w:rsidRDefault="00292428" w:rsidP="00292428">
            <w:pPr>
              <w:spacing w:line="276" w:lineRule="auto"/>
              <w:jc w:val="right"/>
              <w:rPr>
                <w:color w:val="000000"/>
              </w:rPr>
            </w:pPr>
            <w:r w:rsidRPr="00050001">
              <w:rPr>
                <w:color w:val="000000"/>
              </w:rPr>
              <w:t>1.92</w:t>
            </w:r>
            <w:r>
              <w:rPr>
                <w:color w:val="000000"/>
              </w:rPr>
              <w:t>*10</w:t>
            </w:r>
            <w:r w:rsidRPr="00D760FB">
              <w:rPr>
                <w:color w:val="000000"/>
                <w:vertAlign w:val="superscript"/>
              </w:rPr>
              <w:t>0</w:t>
            </w:r>
          </w:p>
        </w:tc>
        <w:tc>
          <w:tcPr>
            <w:tcW w:w="996" w:type="dxa"/>
            <w:tcBorders>
              <w:top w:val="single" w:sz="4" w:space="0" w:color="auto"/>
              <w:left w:val="nil"/>
              <w:bottom w:val="nil"/>
              <w:right w:val="nil"/>
            </w:tcBorders>
            <w:shd w:val="clear" w:color="auto" w:fill="auto"/>
            <w:noWrap/>
            <w:vAlign w:val="bottom"/>
          </w:tcPr>
          <w:p w14:paraId="36EE8545" w14:textId="2B0FF67F" w:rsidR="00292428" w:rsidRPr="006F60E2" w:rsidRDefault="00292428" w:rsidP="00292428">
            <w:pPr>
              <w:spacing w:line="276" w:lineRule="auto"/>
              <w:jc w:val="right"/>
              <w:rPr>
                <w:color w:val="000000"/>
              </w:rPr>
            </w:pPr>
            <w:r w:rsidRPr="00050001">
              <w:rPr>
                <w:color w:val="000000"/>
              </w:rPr>
              <w:t>-</w:t>
            </w:r>
          </w:p>
        </w:tc>
        <w:tc>
          <w:tcPr>
            <w:tcW w:w="1013" w:type="dxa"/>
            <w:tcBorders>
              <w:top w:val="single" w:sz="4" w:space="0" w:color="auto"/>
              <w:left w:val="nil"/>
              <w:bottom w:val="nil"/>
              <w:right w:val="nil"/>
            </w:tcBorders>
            <w:shd w:val="clear" w:color="auto" w:fill="auto"/>
            <w:noWrap/>
            <w:vAlign w:val="bottom"/>
          </w:tcPr>
          <w:p w14:paraId="777B6F3F" w14:textId="1E7024EE" w:rsidR="00292428" w:rsidRPr="006F60E2" w:rsidRDefault="00292428" w:rsidP="00292428">
            <w:pPr>
              <w:spacing w:line="276" w:lineRule="auto"/>
              <w:jc w:val="right"/>
              <w:rPr>
                <w:color w:val="000000"/>
              </w:rPr>
            </w:pPr>
            <w:r w:rsidRPr="00050001">
              <w:rPr>
                <w:color w:val="000000"/>
              </w:rPr>
              <w:t>-</w:t>
            </w:r>
          </w:p>
        </w:tc>
        <w:tc>
          <w:tcPr>
            <w:tcW w:w="1416" w:type="dxa"/>
            <w:tcBorders>
              <w:top w:val="single" w:sz="4" w:space="0" w:color="auto"/>
              <w:left w:val="nil"/>
              <w:bottom w:val="nil"/>
              <w:right w:val="nil"/>
            </w:tcBorders>
            <w:shd w:val="clear" w:color="auto" w:fill="auto"/>
            <w:noWrap/>
            <w:vAlign w:val="bottom"/>
          </w:tcPr>
          <w:p w14:paraId="5567B327" w14:textId="77777777" w:rsidR="00292428" w:rsidRPr="00050001" w:rsidRDefault="00292428" w:rsidP="00292428">
            <w:pPr>
              <w:spacing w:line="276" w:lineRule="auto"/>
              <w:jc w:val="right"/>
              <w:rPr>
                <w:color w:val="000000"/>
              </w:rPr>
            </w:pPr>
            <w:r>
              <w:rPr>
                <w:color w:val="000000"/>
              </w:rPr>
              <w:t>7.21*10</w:t>
            </w:r>
            <w:r w:rsidRPr="00D760FB">
              <w:rPr>
                <w:color w:val="000000"/>
                <w:vertAlign w:val="superscript"/>
              </w:rPr>
              <w:t>-1</w:t>
            </w:r>
          </w:p>
        </w:tc>
        <w:tc>
          <w:tcPr>
            <w:tcW w:w="1116" w:type="dxa"/>
            <w:tcBorders>
              <w:top w:val="single" w:sz="4" w:space="0" w:color="auto"/>
              <w:left w:val="nil"/>
              <w:bottom w:val="nil"/>
              <w:right w:val="nil"/>
            </w:tcBorders>
            <w:shd w:val="clear" w:color="auto" w:fill="auto"/>
            <w:noWrap/>
            <w:vAlign w:val="bottom"/>
          </w:tcPr>
          <w:p w14:paraId="0650D555" w14:textId="77777777" w:rsidR="00292428" w:rsidRPr="00050001" w:rsidRDefault="00292428" w:rsidP="00292428">
            <w:pPr>
              <w:spacing w:line="276" w:lineRule="auto"/>
              <w:jc w:val="right"/>
              <w:rPr>
                <w:color w:val="000000"/>
              </w:rPr>
            </w:pPr>
            <w:r>
              <w:rPr>
                <w:color w:val="000000"/>
              </w:rPr>
              <w:t>-</w:t>
            </w:r>
          </w:p>
        </w:tc>
        <w:tc>
          <w:tcPr>
            <w:tcW w:w="1013" w:type="dxa"/>
            <w:tcBorders>
              <w:top w:val="single" w:sz="4" w:space="0" w:color="auto"/>
              <w:left w:val="nil"/>
              <w:bottom w:val="nil"/>
              <w:right w:val="nil"/>
            </w:tcBorders>
            <w:shd w:val="clear" w:color="auto" w:fill="auto"/>
            <w:noWrap/>
            <w:vAlign w:val="bottom"/>
          </w:tcPr>
          <w:p w14:paraId="6614E283" w14:textId="77777777" w:rsidR="00292428" w:rsidRPr="00050001" w:rsidRDefault="00292428" w:rsidP="00292428">
            <w:pPr>
              <w:spacing w:line="276" w:lineRule="auto"/>
              <w:jc w:val="right"/>
              <w:rPr>
                <w:color w:val="000000"/>
              </w:rPr>
            </w:pPr>
            <w:r>
              <w:rPr>
                <w:color w:val="000000"/>
              </w:rPr>
              <w:t>-</w:t>
            </w:r>
          </w:p>
        </w:tc>
      </w:tr>
      <w:tr w:rsidR="00292428" w14:paraId="729861D6" w14:textId="77777777" w:rsidTr="00124EC9">
        <w:trPr>
          <w:trHeight w:val="320"/>
        </w:trPr>
        <w:tc>
          <w:tcPr>
            <w:tcW w:w="1980" w:type="dxa"/>
            <w:tcBorders>
              <w:top w:val="nil"/>
              <w:left w:val="nil"/>
              <w:bottom w:val="nil"/>
              <w:right w:val="nil"/>
            </w:tcBorders>
            <w:shd w:val="clear" w:color="auto" w:fill="auto"/>
            <w:noWrap/>
            <w:vAlign w:val="bottom"/>
          </w:tcPr>
          <w:p w14:paraId="799ED548" w14:textId="77777777" w:rsidR="00292428" w:rsidRPr="0033783A" w:rsidRDefault="00292428" w:rsidP="00292428">
            <w:pPr>
              <w:spacing w:line="276" w:lineRule="auto"/>
              <w:rPr>
                <w:color w:val="000000"/>
              </w:rPr>
            </w:pPr>
            <w:r w:rsidRPr="0033783A">
              <w:rPr>
                <w:color w:val="000000"/>
              </w:rPr>
              <w:t>CO</w:t>
            </w:r>
            <w:r w:rsidRPr="0033783A">
              <w:rPr>
                <w:color w:val="000000"/>
                <w:vertAlign w:val="subscript"/>
              </w:rPr>
              <w:t>2</w:t>
            </w:r>
          </w:p>
        </w:tc>
        <w:tc>
          <w:tcPr>
            <w:tcW w:w="421" w:type="dxa"/>
            <w:tcBorders>
              <w:top w:val="nil"/>
              <w:left w:val="nil"/>
              <w:bottom w:val="nil"/>
              <w:right w:val="nil"/>
            </w:tcBorders>
            <w:shd w:val="clear" w:color="auto" w:fill="auto"/>
            <w:noWrap/>
            <w:vAlign w:val="bottom"/>
          </w:tcPr>
          <w:p w14:paraId="5D6928CF" w14:textId="77777777" w:rsidR="00292428" w:rsidRPr="0033783A" w:rsidRDefault="00292428" w:rsidP="00292428">
            <w:pPr>
              <w:spacing w:line="276" w:lineRule="auto"/>
              <w:jc w:val="right"/>
              <w:rPr>
                <w:color w:val="000000"/>
              </w:rPr>
            </w:pPr>
            <w:r w:rsidRPr="0033783A">
              <w:rPr>
                <w:color w:val="000000"/>
              </w:rPr>
              <w:t>1</w:t>
            </w:r>
          </w:p>
        </w:tc>
        <w:tc>
          <w:tcPr>
            <w:tcW w:w="1416" w:type="dxa"/>
            <w:tcBorders>
              <w:top w:val="nil"/>
              <w:left w:val="nil"/>
              <w:bottom w:val="nil"/>
              <w:right w:val="nil"/>
            </w:tcBorders>
            <w:shd w:val="clear" w:color="auto" w:fill="auto"/>
            <w:noWrap/>
            <w:vAlign w:val="bottom"/>
          </w:tcPr>
          <w:p w14:paraId="264F7E91" w14:textId="47D2C1CA" w:rsidR="00292428" w:rsidRPr="00050001" w:rsidRDefault="00292428" w:rsidP="00292428">
            <w:pPr>
              <w:spacing w:line="276" w:lineRule="auto"/>
              <w:jc w:val="right"/>
              <w:rPr>
                <w:color w:val="000000"/>
              </w:rPr>
            </w:pPr>
            <w:r w:rsidRPr="00050001">
              <w:rPr>
                <w:color w:val="000000"/>
              </w:rPr>
              <w:t>-9.11</w:t>
            </w:r>
            <w:r>
              <w:rPr>
                <w:color w:val="000000"/>
              </w:rPr>
              <w:t>*10</w:t>
            </w:r>
            <w:r w:rsidRPr="00D760FB">
              <w:rPr>
                <w:color w:val="000000"/>
                <w:vertAlign w:val="superscript"/>
              </w:rPr>
              <w:t>0</w:t>
            </w:r>
          </w:p>
        </w:tc>
        <w:tc>
          <w:tcPr>
            <w:tcW w:w="996" w:type="dxa"/>
            <w:tcBorders>
              <w:top w:val="nil"/>
              <w:left w:val="nil"/>
              <w:bottom w:val="nil"/>
              <w:right w:val="nil"/>
            </w:tcBorders>
            <w:shd w:val="clear" w:color="auto" w:fill="auto"/>
            <w:noWrap/>
            <w:vAlign w:val="bottom"/>
          </w:tcPr>
          <w:p w14:paraId="52B753B2" w14:textId="5AE038EE" w:rsidR="00292428" w:rsidRPr="00050001" w:rsidRDefault="00292428" w:rsidP="00292428">
            <w:pPr>
              <w:spacing w:line="276" w:lineRule="auto"/>
              <w:jc w:val="right"/>
              <w:rPr>
                <w:color w:val="000000"/>
              </w:rPr>
            </w:pPr>
            <w:r w:rsidRPr="00050001">
              <w:rPr>
                <w:color w:val="000000"/>
              </w:rPr>
              <w:t>6.042</w:t>
            </w:r>
          </w:p>
        </w:tc>
        <w:tc>
          <w:tcPr>
            <w:tcW w:w="1060" w:type="dxa"/>
            <w:tcBorders>
              <w:top w:val="nil"/>
              <w:left w:val="nil"/>
              <w:bottom w:val="nil"/>
              <w:right w:val="nil"/>
            </w:tcBorders>
            <w:shd w:val="clear" w:color="auto" w:fill="auto"/>
            <w:noWrap/>
            <w:vAlign w:val="bottom"/>
          </w:tcPr>
          <w:p w14:paraId="5E12B764" w14:textId="5EF89680" w:rsidR="00292428" w:rsidRPr="00050001" w:rsidRDefault="00292428" w:rsidP="00292428">
            <w:pPr>
              <w:spacing w:line="276" w:lineRule="auto"/>
              <w:jc w:val="right"/>
              <w:rPr>
                <w:b/>
                <w:bCs/>
                <w:color w:val="000000"/>
              </w:rPr>
            </w:pPr>
            <w:r w:rsidRPr="00050001">
              <w:rPr>
                <w:b/>
                <w:bCs/>
                <w:color w:val="000000"/>
              </w:rPr>
              <w:t>0.014</w:t>
            </w:r>
          </w:p>
        </w:tc>
        <w:tc>
          <w:tcPr>
            <w:tcW w:w="1416" w:type="dxa"/>
            <w:tcBorders>
              <w:top w:val="nil"/>
              <w:left w:val="nil"/>
              <w:bottom w:val="nil"/>
              <w:right w:val="nil"/>
            </w:tcBorders>
            <w:shd w:val="clear" w:color="auto" w:fill="auto"/>
            <w:noWrap/>
            <w:vAlign w:val="bottom"/>
          </w:tcPr>
          <w:p w14:paraId="0F126E78" w14:textId="4F457A2E" w:rsidR="00292428" w:rsidRPr="006F60E2" w:rsidRDefault="00292428" w:rsidP="00292428">
            <w:pPr>
              <w:spacing w:line="276" w:lineRule="auto"/>
              <w:jc w:val="right"/>
              <w:rPr>
                <w:color w:val="000000"/>
              </w:rPr>
            </w:pPr>
            <w:r w:rsidRPr="00050001">
              <w:rPr>
                <w:color w:val="000000"/>
              </w:rPr>
              <w:t>5.71</w:t>
            </w:r>
            <w:r>
              <w:rPr>
                <w:color w:val="000000"/>
              </w:rPr>
              <w:t>*10</w:t>
            </w:r>
            <w:r w:rsidRPr="00D760FB">
              <w:rPr>
                <w:color w:val="000000"/>
                <w:vertAlign w:val="superscript"/>
              </w:rPr>
              <w:t>-2</w:t>
            </w:r>
          </w:p>
        </w:tc>
        <w:tc>
          <w:tcPr>
            <w:tcW w:w="996" w:type="dxa"/>
            <w:tcBorders>
              <w:top w:val="nil"/>
              <w:left w:val="nil"/>
              <w:bottom w:val="nil"/>
              <w:right w:val="nil"/>
            </w:tcBorders>
            <w:shd w:val="clear" w:color="auto" w:fill="auto"/>
            <w:noWrap/>
            <w:vAlign w:val="bottom"/>
          </w:tcPr>
          <w:p w14:paraId="51249DBA" w14:textId="376D07A2" w:rsidR="00292428" w:rsidRPr="006F60E2" w:rsidRDefault="00292428" w:rsidP="00292428">
            <w:pPr>
              <w:spacing w:line="276" w:lineRule="auto"/>
              <w:jc w:val="right"/>
              <w:rPr>
                <w:color w:val="000000"/>
              </w:rPr>
            </w:pPr>
            <w:r w:rsidRPr="00050001">
              <w:rPr>
                <w:color w:val="000000"/>
              </w:rPr>
              <w:t>92.01</w:t>
            </w:r>
          </w:p>
        </w:tc>
        <w:tc>
          <w:tcPr>
            <w:tcW w:w="1013" w:type="dxa"/>
            <w:tcBorders>
              <w:top w:val="nil"/>
              <w:left w:val="nil"/>
              <w:bottom w:val="nil"/>
              <w:right w:val="nil"/>
            </w:tcBorders>
            <w:shd w:val="clear" w:color="auto" w:fill="auto"/>
            <w:noWrap/>
            <w:vAlign w:val="bottom"/>
          </w:tcPr>
          <w:p w14:paraId="04C3C1E4" w14:textId="6CCAB248" w:rsidR="00292428" w:rsidRPr="006F60E2" w:rsidRDefault="00292428" w:rsidP="00292428">
            <w:pPr>
              <w:spacing w:line="276" w:lineRule="auto"/>
              <w:jc w:val="right"/>
              <w:rPr>
                <w:b/>
                <w:bCs/>
                <w:color w:val="000000"/>
              </w:rPr>
            </w:pPr>
            <w:r w:rsidRPr="00050001">
              <w:rPr>
                <w:b/>
                <w:bCs/>
                <w:color w:val="000000"/>
              </w:rPr>
              <w:t>&lt;0.001</w:t>
            </w:r>
          </w:p>
        </w:tc>
        <w:tc>
          <w:tcPr>
            <w:tcW w:w="1416" w:type="dxa"/>
            <w:tcBorders>
              <w:top w:val="nil"/>
              <w:left w:val="nil"/>
              <w:bottom w:val="nil"/>
              <w:right w:val="nil"/>
            </w:tcBorders>
            <w:shd w:val="clear" w:color="auto" w:fill="auto"/>
            <w:noWrap/>
            <w:vAlign w:val="bottom"/>
          </w:tcPr>
          <w:p w14:paraId="64F1E8B8" w14:textId="77777777" w:rsidR="00292428" w:rsidRPr="00050001" w:rsidRDefault="00292428" w:rsidP="00292428">
            <w:pPr>
              <w:spacing w:line="276" w:lineRule="auto"/>
              <w:jc w:val="right"/>
              <w:rPr>
                <w:color w:val="000000"/>
              </w:rPr>
            </w:pPr>
            <w:r>
              <w:rPr>
                <w:color w:val="000000"/>
              </w:rPr>
              <w:t>-1.57*10</w:t>
            </w:r>
            <w:r w:rsidRPr="00D760FB">
              <w:rPr>
                <w:color w:val="000000"/>
                <w:vertAlign w:val="superscript"/>
              </w:rPr>
              <w:t>-1</w:t>
            </w:r>
          </w:p>
        </w:tc>
        <w:tc>
          <w:tcPr>
            <w:tcW w:w="1116" w:type="dxa"/>
            <w:tcBorders>
              <w:top w:val="nil"/>
              <w:left w:val="nil"/>
              <w:bottom w:val="nil"/>
              <w:right w:val="nil"/>
            </w:tcBorders>
            <w:shd w:val="clear" w:color="auto" w:fill="auto"/>
            <w:noWrap/>
            <w:vAlign w:val="bottom"/>
          </w:tcPr>
          <w:p w14:paraId="2F79D115" w14:textId="77777777" w:rsidR="00292428" w:rsidRPr="00050001" w:rsidRDefault="00292428" w:rsidP="00292428">
            <w:pPr>
              <w:spacing w:line="276" w:lineRule="auto"/>
              <w:jc w:val="right"/>
              <w:rPr>
                <w:color w:val="000000"/>
              </w:rPr>
            </w:pPr>
            <w:r>
              <w:rPr>
                <w:color w:val="000000"/>
              </w:rPr>
              <w:t>406.817</w:t>
            </w:r>
          </w:p>
        </w:tc>
        <w:tc>
          <w:tcPr>
            <w:tcW w:w="1013" w:type="dxa"/>
            <w:tcBorders>
              <w:top w:val="nil"/>
              <w:left w:val="nil"/>
              <w:bottom w:val="nil"/>
              <w:right w:val="nil"/>
            </w:tcBorders>
            <w:shd w:val="clear" w:color="auto" w:fill="auto"/>
            <w:noWrap/>
            <w:vAlign w:val="bottom"/>
          </w:tcPr>
          <w:p w14:paraId="6F56DE3B" w14:textId="77777777" w:rsidR="00292428" w:rsidRPr="00A50E11" w:rsidRDefault="00292428" w:rsidP="00292428">
            <w:pPr>
              <w:spacing w:line="276" w:lineRule="auto"/>
              <w:jc w:val="right"/>
              <w:rPr>
                <w:b/>
                <w:bCs/>
                <w:color w:val="000000"/>
              </w:rPr>
            </w:pPr>
            <w:r w:rsidRPr="00A50E11">
              <w:rPr>
                <w:b/>
                <w:bCs/>
                <w:color w:val="000000"/>
              </w:rPr>
              <w:t>&lt;0.001</w:t>
            </w:r>
          </w:p>
        </w:tc>
      </w:tr>
      <w:tr w:rsidR="00292428" w14:paraId="5C7A4128" w14:textId="77777777" w:rsidTr="00124EC9">
        <w:trPr>
          <w:trHeight w:val="320"/>
        </w:trPr>
        <w:tc>
          <w:tcPr>
            <w:tcW w:w="1980" w:type="dxa"/>
            <w:tcBorders>
              <w:top w:val="nil"/>
              <w:left w:val="nil"/>
              <w:bottom w:val="nil"/>
              <w:right w:val="nil"/>
            </w:tcBorders>
            <w:shd w:val="clear" w:color="auto" w:fill="auto"/>
            <w:noWrap/>
            <w:vAlign w:val="bottom"/>
          </w:tcPr>
          <w:p w14:paraId="5AEE37DE" w14:textId="77777777" w:rsidR="00292428" w:rsidRPr="0033783A" w:rsidRDefault="00292428" w:rsidP="00292428">
            <w:pPr>
              <w:spacing w:line="276" w:lineRule="auto"/>
              <w:rPr>
                <w:color w:val="000000"/>
              </w:rPr>
            </w:pPr>
            <w:r w:rsidRPr="0033783A">
              <w:rPr>
                <w:color w:val="000000"/>
              </w:rPr>
              <w:t>Inoculation (I)</w:t>
            </w:r>
          </w:p>
        </w:tc>
        <w:tc>
          <w:tcPr>
            <w:tcW w:w="421" w:type="dxa"/>
            <w:tcBorders>
              <w:top w:val="nil"/>
              <w:left w:val="nil"/>
              <w:bottom w:val="nil"/>
              <w:right w:val="nil"/>
            </w:tcBorders>
            <w:shd w:val="clear" w:color="auto" w:fill="auto"/>
            <w:noWrap/>
            <w:vAlign w:val="bottom"/>
          </w:tcPr>
          <w:p w14:paraId="7FE2137D" w14:textId="77777777" w:rsidR="00292428" w:rsidRPr="0033783A" w:rsidRDefault="00292428" w:rsidP="00292428">
            <w:pPr>
              <w:spacing w:line="276" w:lineRule="auto"/>
              <w:jc w:val="right"/>
              <w:rPr>
                <w:color w:val="000000"/>
              </w:rPr>
            </w:pPr>
            <w:r w:rsidRPr="0033783A">
              <w:rPr>
                <w:color w:val="000000"/>
              </w:rPr>
              <w:t>1</w:t>
            </w:r>
          </w:p>
        </w:tc>
        <w:tc>
          <w:tcPr>
            <w:tcW w:w="1416" w:type="dxa"/>
            <w:tcBorders>
              <w:top w:val="nil"/>
              <w:left w:val="nil"/>
              <w:bottom w:val="nil"/>
              <w:right w:val="nil"/>
            </w:tcBorders>
            <w:shd w:val="clear" w:color="auto" w:fill="auto"/>
            <w:noWrap/>
            <w:vAlign w:val="bottom"/>
          </w:tcPr>
          <w:p w14:paraId="1F12AC6E" w14:textId="39CFBE28" w:rsidR="00292428" w:rsidRPr="00050001" w:rsidRDefault="00292428" w:rsidP="00292428">
            <w:pPr>
              <w:spacing w:line="276" w:lineRule="auto"/>
              <w:jc w:val="right"/>
              <w:rPr>
                <w:color w:val="000000"/>
              </w:rPr>
            </w:pPr>
            <w:r w:rsidRPr="00050001">
              <w:rPr>
                <w:color w:val="000000"/>
              </w:rPr>
              <w:t>9.62</w:t>
            </w:r>
            <w:r>
              <w:rPr>
                <w:color w:val="000000"/>
              </w:rPr>
              <w:t>*10</w:t>
            </w:r>
            <w:r>
              <w:rPr>
                <w:color w:val="000000"/>
                <w:vertAlign w:val="superscript"/>
              </w:rPr>
              <w:t>1</w:t>
            </w:r>
          </w:p>
        </w:tc>
        <w:tc>
          <w:tcPr>
            <w:tcW w:w="996" w:type="dxa"/>
            <w:tcBorders>
              <w:top w:val="nil"/>
              <w:left w:val="nil"/>
              <w:bottom w:val="nil"/>
              <w:right w:val="nil"/>
            </w:tcBorders>
            <w:shd w:val="clear" w:color="auto" w:fill="auto"/>
            <w:noWrap/>
            <w:vAlign w:val="bottom"/>
          </w:tcPr>
          <w:p w14:paraId="2A6DC1EB" w14:textId="40F5DBBE" w:rsidR="00292428" w:rsidRPr="00050001" w:rsidRDefault="00292428" w:rsidP="00292428">
            <w:pPr>
              <w:spacing w:line="276" w:lineRule="auto"/>
              <w:jc w:val="right"/>
              <w:rPr>
                <w:color w:val="000000"/>
              </w:rPr>
            </w:pPr>
            <w:r w:rsidRPr="00050001">
              <w:rPr>
                <w:color w:val="000000"/>
              </w:rPr>
              <w:t>85.064</w:t>
            </w:r>
          </w:p>
        </w:tc>
        <w:tc>
          <w:tcPr>
            <w:tcW w:w="1060" w:type="dxa"/>
            <w:tcBorders>
              <w:top w:val="nil"/>
              <w:left w:val="nil"/>
              <w:bottom w:val="nil"/>
              <w:right w:val="nil"/>
            </w:tcBorders>
            <w:shd w:val="clear" w:color="auto" w:fill="auto"/>
            <w:noWrap/>
            <w:vAlign w:val="bottom"/>
          </w:tcPr>
          <w:p w14:paraId="4FB51290" w14:textId="013A8DCF" w:rsidR="00292428" w:rsidRPr="00050001" w:rsidRDefault="00292428" w:rsidP="00292428">
            <w:pPr>
              <w:spacing w:line="276" w:lineRule="auto"/>
              <w:jc w:val="right"/>
              <w:rPr>
                <w:b/>
                <w:bCs/>
                <w:color w:val="000000"/>
              </w:rPr>
            </w:pPr>
            <w:r w:rsidRPr="00050001">
              <w:rPr>
                <w:b/>
                <w:bCs/>
                <w:color w:val="000000"/>
              </w:rPr>
              <w:t>&lt;0.001</w:t>
            </w:r>
          </w:p>
        </w:tc>
        <w:tc>
          <w:tcPr>
            <w:tcW w:w="1416" w:type="dxa"/>
            <w:tcBorders>
              <w:top w:val="nil"/>
              <w:left w:val="nil"/>
              <w:bottom w:val="nil"/>
              <w:right w:val="nil"/>
            </w:tcBorders>
            <w:shd w:val="clear" w:color="auto" w:fill="auto"/>
            <w:noWrap/>
            <w:vAlign w:val="bottom"/>
          </w:tcPr>
          <w:p w14:paraId="7095EF02" w14:textId="37266B98" w:rsidR="00292428" w:rsidRPr="006F60E2" w:rsidRDefault="00292428" w:rsidP="00292428">
            <w:pPr>
              <w:spacing w:line="276" w:lineRule="auto"/>
              <w:jc w:val="right"/>
              <w:rPr>
                <w:color w:val="000000"/>
              </w:rPr>
            </w:pPr>
            <w:r w:rsidRPr="00050001">
              <w:rPr>
                <w:color w:val="000000"/>
              </w:rPr>
              <w:t>-1.79</w:t>
            </w:r>
            <w:r>
              <w:rPr>
                <w:color w:val="000000"/>
              </w:rPr>
              <w:t>*10</w:t>
            </w:r>
            <w:r w:rsidRPr="00D760FB">
              <w:rPr>
                <w:color w:val="000000"/>
                <w:vertAlign w:val="superscript"/>
              </w:rPr>
              <w:t>-1</w:t>
            </w:r>
          </w:p>
        </w:tc>
        <w:tc>
          <w:tcPr>
            <w:tcW w:w="996" w:type="dxa"/>
            <w:tcBorders>
              <w:top w:val="nil"/>
              <w:left w:val="nil"/>
              <w:bottom w:val="nil"/>
              <w:right w:val="nil"/>
            </w:tcBorders>
            <w:shd w:val="clear" w:color="auto" w:fill="auto"/>
            <w:noWrap/>
            <w:vAlign w:val="bottom"/>
          </w:tcPr>
          <w:p w14:paraId="42FF119E" w14:textId="57FA6E60" w:rsidR="00292428" w:rsidRPr="006F60E2" w:rsidRDefault="00292428" w:rsidP="00292428">
            <w:pPr>
              <w:spacing w:line="276" w:lineRule="auto"/>
              <w:jc w:val="right"/>
              <w:rPr>
                <w:color w:val="000000"/>
              </w:rPr>
            </w:pPr>
            <w:r w:rsidRPr="00050001">
              <w:rPr>
                <w:color w:val="000000"/>
              </w:rPr>
              <w:t>27.768</w:t>
            </w:r>
          </w:p>
        </w:tc>
        <w:tc>
          <w:tcPr>
            <w:tcW w:w="1013" w:type="dxa"/>
            <w:tcBorders>
              <w:top w:val="nil"/>
              <w:left w:val="nil"/>
              <w:bottom w:val="nil"/>
              <w:right w:val="nil"/>
            </w:tcBorders>
            <w:shd w:val="clear" w:color="auto" w:fill="auto"/>
            <w:noWrap/>
            <w:vAlign w:val="bottom"/>
          </w:tcPr>
          <w:p w14:paraId="4E53B7D5" w14:textId="3D692FA4" w:rsidR="00292428" w:rsidRPr="006F60E2" w:rsidRDefault="00292428" w:rsidP="00292428">
            <w:pPr>
              <w:spacing w:line="276" w:lineRule="auto"/>
              <w:jc w:val="right"/>
              <w:rPr>
                <w:b/>
                <w:bCs/>
                <w:color w:val="000000"/>
              </w:rPr>
            </w:pPr>
            <w:r w:rsidRPr="00050001">
              <w:rPr>
                <w:b/>
                <w:bCs/>
                <w:color w:val="000000"/>
              </w:rPr>
              <w:t>&lt;0.001</w:t>
            </w:r>
          </w:p>
        </w:tc>
        <w:tc>
          <w:tcPr>
            <w:tcW w:w="1416" w:type="dxa"/>
            <w:tcBorders>
              <w:top w:val="nil"/>
              <w:left w:val="nil"/>
              <w:bottom w:val="nil"/>
              <w:right w:val="nil"/>
            </w:tcBorders>
            <w:shd w:val="clear" w:color="auto" w:fill="auto"/>
            <w:noWrap/>
            <w:vAlign w:val="bottom"/>
          </w:tcPr>
          <w:p w14:paraId="7CC0539F" w14:textId="77777777" w:rsidR="00292428" w:rsidRPr="00050001" w:rsidRDefault="00292428" w:rsidP="00292428">
            <w:pPr>
              <w:spacing w:line="276" w:lineRule="auto"/>
              <w:jc w:val="right"/>
              <w:rPr>
                <w:color w:val="000000"/>
              </w:rPr>
            </w:pPr>
            <w:r>
              <w:rPr>
                <w:color w:val="000000"/>
              </w:rPr>
              <w:t>-6.59*10</w:t>
            </w:r>
            <w:r w:rsidRPr="00D760FB">
              <w:rPr>
                <w:color w:val="000000"/>
                <w:vertAlign w:val="superscript"/>
              </w:rPr>
              <w:t>-2</w:t>
            </w:r>
          </w:p>
        </w:tc>
        <w:tc>
          <w:tcPr>
            <w:tcW w:w="1116" w:type="dxa"/>
            <w:tcBorders>
              <w:top w:val="nil"/>
              <w:left w:val="nil"/>
              <w:bottom w:val="nil"/>
              <w:right w:val="nil"/>
            </w:tcBorders>
            <w:shd w:val="clear" w:color="auto" w:fill="auto"/>
            <w:noWrap/>
            <w:vAlign w:val="bottom"/>
          </w:tcPr>
          <w:p w14:paraId="7954F484" w14:textId="77777777" w:rsidR="00292428" w:rsidRPr="00050001" w:rsidRDefault="00292428" w:rsidP="00292428">
            <w:pPr>
              <w:spacing w:line="276" w:lineRule="auto"/>
              <w:jc w:val="right"/>
              <w:rPr>
                <w:color w:val="000000"/>
              </w:rPr>
            </w:pPr>
            <w:r>
              <w:rPr>
                <w:color w:val="000000"/>
              </w:rPr>
              <w:t>5.857</w:t>
            </w:r>
          </w:p>
        </w:tc>
        <w:tc>
          <w:tcPr>
            <w:tcW w:w="1013" w:type="dxa"/>
            <w:tcBorders>
              <w:top w:val="nil"/>
              <w:left w:val="nil"/>
              <w:bottom w:val="nil"/>
              <w:right w:val="nil"/>
            </w:tcBorders>
            <w:shd w:val="clear" w:color="auto" w:fill="auto"/>
            <w:noWrap/>
            <w:vAlign w:val="bottom"/>
          </w:tcPr>
          <w:p w14:paraId="4B357299" w14:textId="77777777" w:rsidR="00292428" w:rsidRPr="00A50E11" w:rsidRDefault="00292428" w:rsidP="00292428">
            <w:pPr>
              <w:spacing w:line="276" w:lineRule="auto"/>
              <w:jc w:val="right"/>
              <w:rPr>
                <w:b/>
                <w:bCs/>
                <w:color w:val="000000"/>
              </w:rPr>
            </w:pPr>
            <w:r w:rsidRPr="00A50E11">
              <w:rPr>
                <w:b/>
                <w:bCs/>
                <w:color w:val="000000"/>
              </w:rPr>
              <w:t>0.016</w:t>
            </w:r>
          </w:p>
        </w:tc>
      </w:tr>
      <w:tr w:rsidR="00292428" w14:paraId="0C990921" w14:textId="77777777" w:rsidTr="00124EC9">
        <w:trPr>
          <w:trHeight w:val="320"/>
        </w:trPr>
        <w:tc>
          <w:tcPr>
            <w:tcW w:w="1980" w:type="dxa"/>
            <w:tcBorders>
              <w:top w:val="nil"/>
              <w:left w:val="nil"/>
              <w:bottom w:val="nil"/>
              <w:right w:val="nil"/>
            </w:tcBorders>
            <w:shd w:val="clear" w:color="auto" w:fill="auto"/>
            <w:noWrap/>
            <w:vAlign w:val="bottom"/>
          </w:tcPr>
          <w:p w14:paraId="592272BF" w14:textId="77777777" w:rsidR="00292428" w:rsidRPr="0033783A" w:rsidRDefault="00292428" w:rsidP="00292428">
            <w:pPr>
              <w:spacing w:line="276" w:lineRule="auto"/>
              <w:rPr>
                <w:color w:val="000000"/>
              </w:rPr>
            </w:pPr>
            <w:r w:rsidRPr="0033783A">
              <w:rPr>
                <w:color w:val="000000"/>
              </w:rPr>
              <w:t>N fertilization (N)</w:t>
            </w:r>
          </w:p>
        </w:tc>
        <w:tc>
          <w:tcPr>
            <w:tcW w:w="421" w:type="dxa"/>
            <w:tcBorders>
              <w:top w:val="nil"/>
              <w:left w:val="nil"/>
              <w:bottom w:val="nil"/>
              <w:right w:val="nil"/>
            </w:tcBorders>
            <w:shd w:val="clear" w:color="auto" w:fill="auto"/>
            <w:noWrap/>
            <w:vAlign w:val="bottom"/>
          </w:tcPr>
          <w:p w14:paraId="1998F3B6" w14:textId="77777777" w:rsidR="00292428" w:rsidRPr="0033783A" w:rsidRDefault="00292428" w:rsidP="00292428">
            <w:pPr>
              <w:spacing w:line="276" w:lineRule="auto"/>
              <w:jc w:val="right"/>
              <w:rPr>
                <w:color w:val="000000"/>
              </w:rPr>
            </w:pPr>
            <w:r w:rsidRPr="0033783A">
              <w:rPr>
                <w:color w:val="000000"/>
              </w:rPr>
              <w:t>1</w:t>
            </w:r>
          </w:p>
        </w:tc>
        <w:tc>
          <w:tcPr>
            <w:tcW w:w="1416" w:type="dxa"/>
            <w:tcBorders>
              <w:top w:val="nil"/>
              <w:left w:val="nil"/>
              <w:bottom w:val="nil"/>
              <w:right w:val="nil"/>
            </w:tcBorders>
            <w:shd w:val="clear" w:color="auto" w:fill="auto"/>
            <w:noWrap/>
            <w:vAlign w:val="bottom"/>
          </w:tcPr>
          <w:p w14:paraId="1BCA5D4B" w14:textId="5CFCB96A" w:rsidR="00292428" w:rsidRPr="00050001" w:rsidRDefault="00292428" w:rsidP="00292428">
            <w:pPr>
              <w:spacing w:line="276" w:lineRule="auto"/>
              <w:jc w:val="right"/>
              <w:rPr>
                <w:color w:val="000000"/>
              </w:rPr>
            </w:pPr>
            <w:r w:rsidRPr="00050001">
              <w:rPr>
                <w:color w:val="000000"/>
              </w:rPr>
              <w:t>2.09</w:t>
            </w:r>
            <w:r>
              <w:rPr>
                <w:color w:val="000000"/>
              </w:rPr>
              <w:t>*10</w:t>
            </w:r>
            <w:r w:rsidRPr="00D760FB">
              <w:rPr>
                <w:color w:val="000000"/>
                <w:vertAlign w:val="superscript"/>
              </w:rPr>
              <w:t>-1</w:t>
            </w:r>
          </w:p>
        </w:tc>
        <w:tc>
          <w:tcPr>
            <w:tcW w:w="996" w:type="dxa"/>
            <w:tcBorders>
              <w:top w:val="nil"/>
              <w:left w:val="nil"/>
              <w:bottom w:val="nil"/>
              <w:right w:val="nil"/>
            </w:tcBorders>
            <w:shd w:val="clear" w:color="auto" w:fill="auto"/>
            <w:noWrap/>
            <w:vAlign w:val="bottom"/>
          </w:tcPr>
          <w:p w14:paraId="3D69C75C" w14:textId="57E1C494" w:rsidR="00292428" w:rsidRPr="00050001" w:rsidRDefault="00292428" w:rsidP="00292428">
            <w:pPr>
              <w:spacing w:line="276" w:lineRule="auto"/>
              <w:jc w:val="right"/>
              <w:rPr>
                <w:color w:val="000000"/>
              </w:rPr>
            </w:pPr>
            <w:r w:rsidRPr="00050001">
              <w:rPr>
                <w:color w:val="000000"/>
              </w:rPr>
              <w:t>25.356</w:t>
            </w:r>
          </w:p>
        </w:tc>
        <w:tc>
          <w:tcPr>
            <w:tcW w:w="1060" w:type="dxa"/>
            <w:tcBorders>
              <w:top w:val="nil"/>
              <w:left w:val="nil"/>
              <w:bottom w:val="nil"/>
              <w:right w:val="nil"/>
            </w:tcBorders>
            <w:shd w:val="clear" w:color="auto" w:fill="auto"/>
            <w:noWrap/>
            <w:vAlign w:val="bottom"/>
          </w:tcPr>
          <w:p w14:paraId="1E11E858" w14:textId="15DB4418" w:rsidR="00292428" w:rsidRPr="00050001" w:rsidRDefault="00292428" w:rsidP="00292428">
            <w:pPr>
              <w:spacing w:line="276" w:lineRule="auto"/>
              <w:jc w:val="right"/>
              <w:rPr>
                <w:b/>
                <w:bCs/>
                <w:color w:val="000000"/>
              </w:rPr>
            </w:pPr>
            <w:r w:rsidRPr="00050001">
              <w:rPr>
                <w:b/>
                <w:bCs/>
                <w:color w:val="000000"/>
              </w:rPr>
              <w:t>&lt;0.001</w:t>
            </w:r>
          </w:p>
        </w:tc>
        <w:tc>
          <w:tcPr>
            <w:tcW w:w="1416" w:type="dxa"/>
            <w:tcBorders>
              <w:top w:val="nil"/>
              <w:left w:val="nil"/>
              <w:bottom w:val="nil"/>
              <w:right w:val="nil"/>
            </w:tcBorders>
            <w:shd w:val="clear" w:color="auto" w:fill="auto"/>
            <w:noWrap/>
            <w:vAlign w:val="bottom"/>
          </w:tcPr>
          <w:p w14:paraId="300B3C3B" w14:textId="07558D75" w:rsidR="00292428" w:rsidRPr="006F60E2" w:rsidRDefault="00292428" w:rsidP="00292428">
            <w:pPr>
              <w:spacing w:line="276" w:lineRule="auto"/>
              <w:jc w:val="right"/>
              <w:rPr>
                <w:color w:val="000000"/>
              </w:rPr>
            </w:pPr>
            <w:r w:rsidRPr="00050001">
              <w:rPr>
                <w:color w:val="000000"/>
              </w:rPr>
              <w:t>-4.61</w:t>
            </w:r>
            <w:r>
              <w:rPr>
                <w:color w:val="000000"/>
              </w:rPr>
              <w:t>*10</w:t>
            </w:r>
            <w:r w:rsidRPr="00D760FB">
              <w:rPr>
                <w:color w:val="000000"/>
                <w:vertAlign w:val="superscript"/>
              </w:rPr>
              <w:t>-4</w:t>
            </w:r>
          </w:p>
        </w:tc>
        <w:tc>
          <w:tcPr>
            <w:tcW w:w="996" w:type="dxa"/>
            <w:tcBorders>
              <w:top w:val="nil"/>
              <w:left w:val="nil"/>
              <w:bottom w:val="nil"/>
              <w:right w:val="nil"/>
            </w:tcBorders>
            <w:shd w:val="clear" w:color="auto" w:fill="auto"/>
            <w:noWrap/>
            <w:vAlign w:val="bottom"/>
          </w:tcPr>
          <w:p w14:paraId="3A12691E" w14:textId="7820840A" w:rsidR="00292428" w:rsidRPr="006F60E2" w:rsidRDefault="00292428" w:rsidP="00292428">
            <w:pPr>
              <w:spacing w:line="276" w:lineRule="auto"/>
              <w:jc w:val="right"/>
              <w:rPr>
                <w:color w:val="000000"/>
              </w:rPr>
            </w:pPr>
            <w:r w:rsidRPr="00050001">
              <w:rPr>
                <w:color w:val="000000"/>
              </w:rPr>
              <w:t>28.147</w:t>
            </w:r>
          </w:p>
        </w:tc>
        <w:tc>
          <w:tcPr>
            <w:tcW w:w="1013" w:type="dxa"/>
            <w:tcBorders>
              <w:top w:val="nil"/>
              <w:left w:val="nil"/>
              <w:bottom w:val="nil"/>
              <w:right w:val="nil"/>
            </w:tcBorders>
            <w:shd w:val="clear" w:color="auto" w:fill="auto"/>
            <w:noWrap/>
            <w:vAlign w:val="bottom"/>
          </w:tcPr>
          <w:p w14:paraId="6F577AE3" w14:textId="127658DD" w:rsidR="00292428" w:rsidRPr="006F60E2" w:rsidRDefault="00292428" w:rsidP="00292428">
            <w:pPr>
              <w:spacing w:line="276" w:lineRule="auto"/>
              <w:jc w:val="right"/>
              <w:rPr>
                <w:b/>
                <w:bCs/>
                <w:color w:val="000000"/>
              </w:rPr>
            </w:pPr>
            <w:r w:rsidRPr="00050001">
              <w:rPr>
                <w:b/>
                <w:bCs/>
                <w:color w:val="000000"/>
              </w:rPr>
              <w:t>&lt;0.001</w:t>
            </w:r>
          </w:p>
        </w:tc>
        <w:tc>
          <w:tcPr>
            <w:tcW w:w="1416" w:type="dxa"/>
            <w:tcBorders>
              <w:top w:val="nil"/>
              <w:left w:val="nil"/>
              <w:bottom w:val="nil"/>
              <w:right w:val="nil"/>
            </w:tcBorders>
            <w:shd w:val="clear" w:color="auto" w:fill="auto"/>
            <w:noWrap/>
            <w:vAlign w:val="bottom"/>
          </w:tcPr>
          <w:p w14:paraId="0A125240" w14:textId="77777777" w:rsidR="00292428" w:rsidRPr="00050001" w:rsidRDefault="00292428" w:rsidP="00292428">
            <w:pPr>
              <w:spacing w:line="276" w:lineRule="auto"/>
              <w:jc w:val="right"/>
              <w:rPr>
                <w:color w:val="000000"/>
              </w:rPr>
            </w:pPr>
            <w:r>
              <w:rPr>
                <w:color w:val="000000"/>
              </w:rPr>
              <w:t>-1.72*10</w:t>
            </w:r>
            <w:r w:rsidRPr="00D760FB">
              <w:rPr>
                <w:color w:val="000000"/>
                <w:vertAlign w:val="superscript"/>
              </w:rPr>
              <w:t>-4</w:t>
            </w:r>
          </w:p>
        </w:tc>
        <w:tc>
          <w:tcPr>
            <w:tcW w:w="1116" w:type="dxa"/>
            <w:tcBorders>
              <w:top w:val="nil"/>
              <w:left w:val="nil"/>
              <w:bottom w:val="nil"/>
              <w:right w:val="nil"/>
            </w:tcBorders>
            <w:shd w:val="clear" w:color="auto" w:fill="auto"/>
            <w:noWrap/>
            <w:vAlign w:val="bottom"/>
          </w:tcPr>
          <w:p w14:paraId="7BEA176B" w14:textId="77777777" w:rsidR="00292428" w:rsidRPr="00050001" w:rsidRDefault="00292428" w:rsidP="00292428">
            <w:pPr>
              <w:spacing w:line="276" w:lineRule="auto"/>
              <w:jc w:val="right"/>
              <w:rPr>
                <w:color w:val="000000"/>
              </w:rPr>
            </w:pPr>
            <w:r>
              <w:rPr>
                <w:color w:val="000000"/>
              </w:rPr>
              <w:t>109.505</w:t>
            </w:r>
          </w:p>
        </w:tc>
        <w:tc>
          <w:tcPr>
            <w:tcW w:w="1013" w:type="dxa"/>
            <w:tcBorders>
              <w:top w:val="nil"/>
              <w:left w:val="nil"/>
              <w:bottom w:val="nil"/>
              <w:right w:val="nil"/>
            </w:tcBorders>
            <w:shd w:val="clear" w:color="auto" w:fill="auto"/>
            <w:noWrap/>
            <w:vAlign w:val="bottom"/>
          </w:tcPr>
          <w:p w14:paraId="5E917096" w14:textId="77777777" w:rsidR="00292428" w:rsidRPr="00A50E11" w:rsidRDefault="00292428" w:rsidP="00292428">
            <w:pPr>
              <w:spacing w:line="276" w:lineRule="auto"/>
              <w:jc w:val="right"/>
              <w:rPr>
                <w:b/>
                <w:bCs/>
                <w:color w:val="000000"/>
              </w:rPr>
            </w:pPr>
            <w:r w:rsidRPr="00A50E11">
              <w:rPr>
                <w:b/>
                <w:bCs/>
                <w:color w:val="000000"/>
              </w:rPr>
              <w:t>&lt;0.001</w:t>
            </w:r>
          </w:p>
        </w:tc>
      </w:tr>
      <w:tr w:rsidR="00292428" w14:paraId="591A0826" w14:textId="77777777" w:rsidTr="00124EC9">
        <w:trPr>
          <w:trHeight w:val="320"/>
        </w:trPr>
        <w:tc>
          <w:tcPr>
            <w:tcW w:w="1980" w:type="dxa"/>
            <w:tcBorders>
              <w:top w:val="nil"/>
              <w:left w:val="nil"/>
              <w:bottom w:val="nil"/>
              <w:right w:val="nil"/>
            </w:tcBorders>
            <w:shd w:val="clear" w:color="auto" w:fill="auto"/>
            <w:noWrap/>
            <w:vAlign w:val="bottom"/>
          </w:tcPr>
          <w:p w14:paraId="65FFFA46" w14:textId="77777777" w:rsidR="00292428" w:rsidRPr="0033783A" w:rsidRDefault="00292428" w:rsidP="00292428">
            <w:pPr>
              <w:spacing w:line="276" w:lineRule="auto"/>
              <w:rPr>
                <w:color w:val="000000"/>
              </w:rPr>
            </w:pPr>
            <w:r w:rsidRPr="0033783A">
              <w:rPr>
                <w:color w:val="000000"/>
              </w:rPr>
              <w:t>CO</w:t>
            </w:r>
            <w:r w:rsidRPr="0033783A">
              <w:rPr>
                <w:color w:val="000000"/>
                <w:vertAlign w:val="subscript"/>
              </w:rPr>
              <w:t>2</w:t>
            </w:r>
            <w:r w:rsidRPr="0033783A">
              <w:rPr>
                <w:color w:val="000000"/>
              </w:rPr>
              <w:t>*I</w:t>
            </w:r>
          </w:p>
        </w:tc>
        <w:tc>
          <w:tcPr>
            <w:tcW w:w="421" w:type="dxa"/>
            <w:tcBorders>
              <w:top w:val="nil"/>
              <w:left w:val="nil"/>
              <w:bottom w:val="nil"/>
              <w:right w:val="nil"/>
            </w:tcBorders>
            <w:shd w:val="clear" w:color="auto" w:fill="auto"/>
            <w:noWrap/>
            <w:vAlign w:val="bottom"/>
          </w:tcPr>
          <w:p w14:paraId="28312D9E" w14:textId="77777777" w:rsidR="00292428" w:rsidRPr="0033783A" w:rsidRDefault="00292428" w:rsidP="00292428">
            <w:pPr>
              <w:spacing w:line="276" w:lineRule="auto"/>
              <w:jc w:val="right"/>
              <w:rPr>
                <w:color w:val="000000"/>
              </w:rPr>
            </w:pPr>
            <w:r w:rsidRPr="0033783A">
              <w:rPr>
                <w:color w:val="000000"/>
              </w:rPr>
              <w:t>1</w:t>
            </w:r>
          </w:p>
        </w:tc>
        <w:tc>
          <w:tcPr>
            <w:tcW w:w="1416" w:type="dxa"/>
            <w:tcBorders>
              <w:top w:val="nil"/>
              <w:left w:val="nil"/>
              <w:bottom w:val="nil"/>
              <w:right w:val="nil"/>
            </w:tcBorders>
            <w:shd w:val="clear" w:color="auto" w:fill="auto"/>
            <w:noWrap/>
            <w:vAlign w:val="bottom"/>
          </w:tcPr>
          <w:p w14:paraId="01AFC63E" w14:textId="217EF185" w:rsidR="00292428" w:rsidRPr="00050001" w:rsidRDefault="00292428" w:rsidP="00292428">
            <w:pPr>
              <w:spacing w:line="276" w:lineRule="auto"/>
              <w:jc w:val="right"/>
              <w:rPr>
                <w:color w:val="000000"/>
              </w:rPr>
            </w:pPr>
            <w:r w:rsidRPr="00050001">
              <w:rPr>
                <w:color w:val="000000"/>
              </w:rPr>
              <w:t>7.84</w:t>
            </w:r>
            <w:r>
              <w:rPr>
                <w:color w:val="000000"/>
              </w:rPr>
              <w:t>*10</w:t>
            </w:r>
            <w:r w:rsidRPr="00D760FB">
              <w:rPr>
                <w:color w:val="000000"/>
                <w:vertAlign w:val="superscript"/>
              </w:rPr>
              <w:t>-1</w:t>
            </w:r>
          </w:p>
        </w:tc>
        <w:tc>
          <w:tcPr>
            <w:tcW w:w="996" w:type="dxa"/>
            <w:tcBorders>
              <w:top w:val="nil"/>
              <w:left w:val="nil"/>
              <w:bottom w:val="nil"/>
              <w:right w:val="nil"/>
            </w:tcBorders>
            <w:shd w:val="clear" w:color="auto" w:fill="auto"/>
            <w:noWrap/>
            <w:vAlign w:val="bottom"/>
          </w:tcPr>
          <w:p w14:paraId="4F54E2B5" w14:textId="23BA39F1" w:rsidR="00292428" w:rsidRPr="00050001" w:rsidRDefault="00292428" w:rsidP="00292428">
            <w:pPr>
              <w:spacing w:line="276" w:lineRule="auto"/>
              <w:jc w:val="right"/>
              <w:rPr>
                <w:color w:val="000000"/>
              </w:rPr>
            </w:pPr>
            <w:r w:rsidRPr="00050001">
              <w:rPr>
                <w:color w:val="000000"/>
              </w:rPr>
              <w:t>0.667</w:t>
            </w:r>
          </w:p>
        </w:tc>
        <w:tc>
          <w:tcPr>
            <w:tcW w:w="1060" w:type="dxa"/>
            <w:tcBorders>
              <w:top w:val="nil"/>
              <w:left w:val="nil"/>
              <w:bottom w:val="nil"/>
              <w:right w:val="nil"/>
            </w:tcBorders>
            <w:shd w:val="clear" w:color="auto" w:fill="auto"/>
            <w:noWrap/>
            <w:vAlign w:val="bottom"/>
          </w:tcPr>
          <w:p w14:paraId="068A1DB7" w14:textId="4FDB7582" w:rsidR="00292428" w:rsidRPr="00050001" w:rsidRDefault="00292428" w:rsidP="00292428">
            <w:pPr>
              <w:spacing w:line="276" w:lineRule="auto"/>
              <w:jc w:val="right"/>
              <w:rPr>
                <w:i/>
                <w:iCs/>
                <w:color w:val="000000"/>
              </w:rPr>
            </w:pPr>
            <w:r w:rsidRPr="00050001">
              <w:rPr>
                <w:color w:val="000000"/>
              </w:rPr>
              <w:t>0.414</w:t>
            </w:r>
          </w:p>
        </w:tc>
        <w:tc>
          <w:tcPr>
            <w:tcW w:w="1416" w:type="dxa"/>
            <w:tcBorders>
              <w:top w:val="nil"/>
              <w:left w:val="nil"/>
              <w:bottom w:val="nil"/>
              <w:right w:val="nil"/>
            </w:tcBorders>
            <w:shd w:val="clear" w:color="auto" w:fill="auto"/>
            <w:noWrap/>
            <w:vAlign w:val="bottom"/>
          </w:tcPr>
          <w:p w14:paraId="7BA2A56E" w14:textId="613BD90B" w:rsidR="00292428" w:rsidRPr="006F60E2" w:rsidRDefault="00292428" w:rsidP="00292428">
            <w:pPr>
              <w:spacing w:line="276" w:lineRule="auto"/>
              <w:jc w:val="right"/>
              <w:rPr>
                <w:color w:val="000000"/>
              </w:rPr>
            </w:pPr>
            <w:r w:rsidRPr="00050001">
              <w:rPr>
                <w:color w:val="000000"/>
              </w:rPr>
              <w:t>8.94</w:t>
            </w:r>
            <w:r>
              <w:rPr>
                <w:color w:val="000000"/>
              </w:rPr>
              <w:t>*10</w:t>
            </w:r>
            <w:r w:rsidRPr="00D760FB">
              <w:rPr>
                <w:color w:val="000000"/>
                <w:vertAlign w:val="superscript"/>
              </w:rPr>
              <w:t>-2</w:t>
            </w:r>
          </w:p>
        </w:tc>
        <w:tc>
          <w:tcPr>
            <w:tcW w:w="996" w:type="dxa"/>
            <w:tcBorders>
              <w:top w:val="nil"/>
              <w:left w:val="nil"/>
              <w:bottom w:val="nil"/>
              <w:right w:val="nil"/>
            </w:tcBorders>
            <w:shd w:val="clear" w:color="auto" w:fill="auto"/>
            <w:noWrap/>
            <w:vAlign w:val="bottom"/>
          </w:tcPr>
          <w:p w14:paraId="29B176C1" w14:textId="50027521" w:rsidR="00292428" w:rsidRPr="006F60E2" w:rsidRDefault="00292428" w:rsidP="00292428">
            <w:pPr>
              <w:spacing w:line="276" w:lineRule="auto"/>
              <w:jc w:val="right"/>
              <w:rPr>
                <w:color w:val="000000"/>
              </w:rPr>
            </w:pPr>
            <w:r w:rsidRPr="00050001">
              <w:rPr>
                <w:color w:val="000000"/>
              </w:rPr>
              <w:t>2.916</w:t>
            </w:r>
          </w:p>
        </w:tc>
        <w:tc>
          <w:tcPr>
            <w:tcW w:w="1013" w:type="dxa"/>
            <w:tcBorders>
              <w:top w:val="nil"/>
              <w:left w:val="nil"/>
              <w:bottom w:val="nil"/>
              <w:right w:val="nil"/>
            </w:tcBorders>
            <w:shd w:val="clear" w:color="auto" w:fill="auto"/>
            <w:noWrap/>
            <w:vAlign w:val="bottom"/>
          </w:tcPr>
          <w:p w14:paraId="1825A574" w14:textId="09544FAE" w:rsidR="00292428" w:rsidRPr="006F60E2" w:rsidRDefault="00292428" w:rsidP="00292428">
            <w:pPr>
              <w:spacing w:line="276" w:lineRule="auto"/>
              <w:jc w:val="right"/>
              <w:rPr>
                <w:color w:val="000000"/>
              </w:rPr>
            </w:pPr>
            <w:r w:rsidRPr="00050001">
              <w:rPr>
                <w:i/>
                <w:iCs/>
                <w:color w:val="000000"/>
              </w:rPr>
              <w:t>0.088</w:t>
            </w:r>
          </w:p>
        </w:tc>
        <w:tc>
          <w:tcPr>
            <w:tcW w:w="1416" w:type="dxa"/>
            <w:tcBorders>
              <w:top w:val="nil"/>
              <w:left w:val="nil"/>
              <w:bottom w:val="nil"/>
              <w:right w:val="nil"/>
            </w:tcBorders>
            <w:shd w:val="clear" w:color="auto" w:fill="auto"/>
            <w:noWrap/>
            <w:vAlign w:val="bottom"/>
          </w:tcPr>
          <w:p w14:paraId="774916B9" w14:textId="77777777" w:rsidR="00292428" w:rsidRPr="00050001" w:rsidRDefault="00292428" w:rsidP="00292428">
            <w:pPr>
              <w:spacing w:line="276" w:lineRule="auto"/>
              <w:jc w:val="right"/>
              <w:rPr>
                <w:color w:val="000000"/>
              </w:rPr>
            </w:pPr>
            <w:r>
              <w:rPr>
                <w:color w:val="000000"/>
              </w:rPr>
              <w:t>1.10*10</w:t>
            </w:r>
            <w:r w:rsidRPr="00D760FB">
              <w:rPr>
                <w:color w:val="000000"/>
                <w:vertAlign w:val="superscript"/>
              </w:rPr>
              <w:t>-1</w:t>
            </w:r>
          </w:p>
        </w:tc>
        <w:tc>
          <w:tcPr>
            <w:tcW w:w="1116" w:type="dxa"/>
            <w:tcBorders>
              <w:top w:val="nil"/>
              <w:left w:val="nil"/>
              <w:bottom w:val="nil"/>
              <w:right w:val="nil"/>
            </w:tcBorders>
            <w:shd w:val="clear" w:color="auto" w:fill="auto"/>
            <w:noWrap/>
            <w:vAlign w:val="bottom"/>
          </w:tcPr>
          <w:p w14:paraId="49F9B144" w14:textId="77777777" w:rsidR="00292428" w:rsidRPr="00050001" w:rsidRDefault="00292428" w:rsidP="00292428">
            <w:pPr>
              <w:spacing w:line="276" w:lineRule="auto"/>
              <w:jc w:val="right"/>
              <w:rPr>
                <w:color w:val="000000"/>
              </w:rPr>
            </w:pPr>
            <w:r>
              <w:rPr>
                <w:color w:val="000000"/>
              </w:rPr>
              <w:t>20.684</w:t>
            </w:r>
          </w:p>
        </w:tc>
        <w:tc>
          <w:tcPr>
            <w:tcW w:w="1013" w:type="dxa"/>
            <w:tcBorders>
              <w:top w:val="nil"/>
              <w:left w:val="nil"/>
              <w:bottom w:val="nil"/>
              <w:right w:val="nil"/>
            </w:tcBorders>
            <w:shd w:val="clear" w:color="auto" w:fill="auto"/>
            <w:noWrap/>
            <w:vAlign w:val="bottom"/>
          </w:tcPr>
          <w:p w14:paraId="0B125380" w14:textId="77777777" w:rsidR="00292428" w:rsidRPr="00A50E11" w:rsidRDefault="00292428" w:rsidP="00292428">
            <w:pPr>
              <w:spacing w:line="276" w:lineRule="auto"/>
              <w:jc w:val="right"/>
              <w:rPr>
                <w:b/>
                <w:bCs/>
                <w:color w:val="000000"/>
              </w:rPr>
            </w:pPr>
            <w:r w:rsidRPr="00A50E11">
              <w:rPr>
                <w:b/>
                <w:bCs/>
                <w:color w:val="000000"/>
              </w:rPr>
              <w:t>&lt;0.001</w:t>
            </w:r>
          </w:p>
        </w:tc>
      </w:tr>
      <w:tr w:rsidR="00292428" w14:paraId="7A21F397" w14:textId="77777777" w:rsidTr="00124EC9">
        <w:trPr>
          <w:trHeight w:val="320"/>
        </w:trPr>
        <w:tc>
          <w:tcPr>
            <w:tcW w:w="1980" w:type="dxa"/>
            <w:tcBorders>
              <w:top w:val="nil"/>
              <w:left w:val="nil"/>
              <w:bottom w:val="nil"/>
              <w:right w:val="nil"/>
            </w:tcBorders>
            <w:shd w:val="clear" w:color="auto" w:fill="auto"/>
            <w:noWrap/>
            <w:vAlign w:val="bottom"/>
          </w:tcPr>
          <w:p w14:paraId="56B791EA" w14:textId="77777777" w:rsidR="00292428" w:rsidRPr="0033783A" w:rsidRDefault="00292428" w:rsidP="00292428">
            <w:pPr>
              <w:spacing w:line="276" w:lineRule="auto"/>
              <w:rPr>
                <w:color w:val="000000"/>
              </w:rPr>
            </w:pPr>
            <w:r w:rsidRPr="0033783A">
              <w:rPr>
                <w:color w:val="000000"/>
              </w:rPr>
              <w:t>CO</w:t>
            </w:r>
            <w:r w:rsidRPr="0033783A">
              <w:rPr>
                <w:color w:val="000000"/>
                <w:vertAlign w:val="subscript"/>
              </w:rPr>
              <w:t>2</w:t>
            </w:r>
            <w:r w:rsidRPr="0033783A">
              <w:rPr>
                <w:color w:val="000000"/>
              </w:rPr>
              <w:t>*N</w:t>
            </w:r>
          </w:p>
        </w:tc>
        <w:tc>
          <w:tcPr>
            <w:tcW w:w="421" w:type="dxa"/>
            <w:tcBorders>
              <w:top w:val="nil"/>
              <w:left w:val="nil"/>
              <w:bottom w:val="nil"/>
              <w:right w:val="nil"/>
            </w:tcBorders>
            <w:shd w:val="clear" w:color="auto" w:fill="auto"/>
            <w:noWrap/>
            <w:vAlign w:val="bottom"/>
          </w:tcPr>
          <w:p w14:paraId="5B659E5D" w14:textId="77777777" w:rsidR="00292428" w:rsidRPr="0033783A" w:rsidRDefault="00292428" w:rsidP="00292428">
            <w:pPr>
              <w:spacing w:line="276" w:lineRule="auto"/>
              <w:jc w:val="right"/>
              <w:rPr>
                <w:color w:val="000000"/>
              </w:rPr>
            </w:pPr>
            <w:r w:rsidRPr="0033783A">
              <w:rPr>
                <w:color w:val="000000"/>
              </w:rPr>
              <w:t>1</w:t>
            </w:r>
          </w:p>
        </w:tc>
        <w:tc>
          <w:tcPr>
            <w:tcW w:w="1416" w:type="dxa"/>
            <w:tcBorders>
              <w:top w:val="nil"/>
              <w:left w:val="nil"/>
              <w:bottom w:val="nil"/>
              <w:right w:val="nil"/>
            </w:tcBorders>
            <w:shd w:val="clear" w:color="auto" w:fill="auto"/>
            <w:noWrap/>
            <w:vAlign w:val="bottom"/>
          </w:tcPr>
          <w:p w14:paraId="64794640" w14:textId="4943D782" w:rsidR="00292428" w:rsidRPr="00050001" w:rsidRDefault="00292428" w:rsidP="00292428">
            <w:pPr>
              <w:spacing w:line="276" w:lineRule="auto"/>
              <w:jc w:val="right"/>
              <w:rPr>
                <w:color w:val="000000"/>
              </w:rPr>
            </w:pPr>
            <w:r w:rsidRPr="00050001">
              <w:rPr>
                <w:color w:val="000000"/>
              </w:rPr>
              <w:t>-4.33</w:t>
            </w:r>
            <w:r>
              <w:rPr>
                <w:color w:val="000000"/>
              </w:rPr>
              <w:t>*10</w:t>
            </w:r>
            <w:r w:rsidRPr="00D760FB">
              <w:rPr>
                <w:color w:val="000000"/>
                <w:vertAlign w:val="superscript"/>
              </w:rPr>
              <w:t>-2</w:t>
            </w:r>
          </w:p>
        </w:tc>
        <w:tc>
          <w:tcPr>
            <w:tcW w:w="996" w:type="dxa"/>
            <w:tcBorders>
              <w:top w:val="nil"/>
              <w:left w:val="nil"/>
              <w:bottom w:val="nil"/>
              <w:right w:val="nil"/>
            </w:tcBorders>
            <w:shd w:val="clear" w:color="auto" w:fill="auto"/>
            <w:noWrap/>
            <w:vAlign w:val="bottom"/>
          </w:tcPr>
          <w:p w14:paraId="1B88F7BE" w14:textId="4648BAE9" w:rsidR="00292428" w:rsidRPr="00050001" w:rsidRDefault="00292428" w:rsidP="00292428">
            <w:pPr>
              <w:spacing w:line="276" w:lineRule="auto"/>
              <w:jc w:val="right"/>
              <w:rPr>
                <w:color w:val="000000"/>
              </w:rPr>
            </w:pPr>
            <w:r w:rsidRPr="00050001">
              <w:rPr>
                <w:color w:val="000000"/>
              </w:rPr>
              <w:t>0.742</w:t>
            </w:r>
          </w:p>
        </w:tc>
        <w:tc>
          <w:tcPr>
            <w:tcW w:w="1060" w:type="dxa"/>
            <w:tcBorders>
              <w:top w:val="nil"/>
              <w:left w:val="nil"/>
              <w:bottom w:val="nil"/>
              <w:right w:val="nil"/>
            </w:tcBorders>
            <w:shd w:val="clear" w:color="auto" w:fill="auto"/>
            <w:noWrap/>
            <w:vAlign w:val="bottom"/>
          </w:tcPr>
          <w:p w14:paraId="7094FC7A" w14:textId="380F0F74" w:rsidR="00292428" w:rsidRPr="00050001" w:rsidRDefault="00292428" w:rsidP="00292428">
            <w:pPr>
              <w:spacing w:line="276" w:lineRule="auto"/>
              <w:jc w:val="right"/>
              <w:rPr>
                <w:i/>
                <w:iCs/>
                <w:color w:val="000000"/>
              </w:rPr>
            </w:pPr>
            <w:r w:rsidRPr="00050001">
              <w:rPr>
                <w:color w:val="000000"/>
              </w:rPr>
              <w:t>0.389</w:t>
            </w:r>
          </w:p>
        </w:tc>
        <w:tc>
          <w:tcPr>
            <w:tcW w:w="1416" w:type="dxa"/>
            <w:tcBorders>
              <w:top w:val="nil"/>
              <w:left w:val="nil"/>
              <w:bottom w:val="nil"/>
              <w:right w:val="nil"/>
            </w:tcBorders>
            <w:shd w:val="clear" w:color="auto" w:fill="auto"/>
            <w:noWrap/>
            <w:vAlign w:val="bottom"/>
          </w:tcPr>
          <w:p w14:paraId="1EA6C6F7" w14:textId="02816DC7" w:rsidR="00292428" w:rsidRPr="006F60E2" w:rsidRDefault="00292428" w:rsidP="00292428">
            <w:pPr>
              <w:spacing w:line="276" w:lineRule="auto"/>
              <w:jc w:val="right"/>
              <w:rPr>
                <w:color w:val="000000"/>
              </w:rPr>
            </w:pPr>
            <w:r w:rsidRPr="00050001">
              <w:rPr>
                <w:color w:val="000000"/>
              </w:rPr>
              <w:t>2.35</w:t>
            </w:r>
            <w:r>
              <w:rPr>
                <w:color w:val="000000"/>
              </w:rPr>
              <w:t>*10</w:t>
            </w:r>
            <w:r w:rsidRPr="00D760FB">
              <w:rPr>
                <w:color w:val="000000"/>
                <w:vertAlign w:val="superscript"/>
              </w:rPr>
              <w:t>-4</w:t>
            </w:r>
          </w:p>
        </w:tc>
        <w:tc>
          <w:tcPr>
            <w:tcW w:w="996" w:type="dxa"/>
            <w:tcBorders>
              <w:top w:val="nil"/>
              <w:left w:val="nil"/>
              <w:bottom w:val="nil"/>
              <w:right w:val="nil"/>
            </w:tcBorders>
            <w:shd w:val="clear" w:color="auto" w:fill="auto"/>
            <w:noWrap/>
            <w:vAlign w:val="bottom"/>
          </w:tcPr>
          <w:p w14:paraId="7F2BA1E8" w14:textId="3A5D1B2C" w:rsidR="00292428" w:rsidRPr="006F60E2" w:rsidRDefault="00292428" w:rsidP="00292428">
            <w:pPr>
              <w:spacing w:line="276" w:lineRule="auto"/>
              <w:jc w:val="right"/>
              <w:rPr>
                <w:color w:val="000000"/>
              </w:rPr>
            </w:pPr>
            <w:r w:rsidRPr="00050001">
              <w:rPr>
                <w:color w:val="000000"/>
              </w:rPr>
              <w:t>3.21</w:t>
            </w:r>
            <w:r>
              <w:rPr>
                <w:color w:val="000000"/>
              </w:rPr>
              <w:t>0</w:t>
            </w:r>
          </w:p>
        </w:tc>
        <w:tc>
          <w:tcPr>
            <w:tcW w:w="1013" w:type="dxa"/>
            <w:tcBorders>
              <w:top w:val="nil"/>
              <w:left w:val="nil"/>
              <w:bottom w:val="nil"/>
              <w:right w:val="nil"/>
            </w:tcBorders>
            <w:shd w:val="clear" w:color="auto" w:fill="auto"/>
            <w:noWrap/>
            <w:vAlign w:val="bottom"/>
          </w:tcPr>
          <w:p w14:paraId="47EF399E" w14:textId="20E84373" w:rsidR="00292428" w:rsidRPr="006F60E2" w:rsidRDefault="00292428" w:rsidP="00292428">
            <w:pPr>
              <w:spacing w:line="276" w:lineRule="auto"/>
              <w:jc w:val="right"/>
              <w:rPr>
                <w:color w:val="000000"/>
              </w:rPr>
            </w:pPr>
            <w:r w:rsidRPr="00050001">
              <w:rPr>
                <w:i/>
                <w:iCs/>
                <w:color w:val="000000"/>
              </w:rPr>
              <w:t>0.073</w:t>
            </w:r>
          </w:p>
        </w:tc>
        <w:tc>
          <w:tcPr>
            <w:tcW w:w="1416" w:type="dxa"/>
            <w:tcBorders>
              <w:top w:val="nil"/>
              <w:left w:val="nil"/>
              <w:bottom w:val="nil"/>
              <w:right w:val="nil"/>
            </w:tcBorders>
            <w:shd w:val="clear" w:color="auto" w:fill="auto"/>
            <w:noWrap/>
            <w:vAlign w:val="bottom"/>
          </w:tcPr>
          <w:p w14:paraId="3F823173" w14:textId="77777777" w:rsidR="00292428" w:rsidRPr="00050001" w:rsidRDefault="00292428" w:rsidP="00292428">
            <w:pPr>
              <w:spacing w:line="276" w:lineRule="auto"/>
              <w:jc w:val="right"/>
              <w:rPr>
                <w:color w:val="000000"/>
              </w:rPr>
            </w:pPr>
            <w:r>
              <w:rPr>
                <w:color w:val="000000"/>
              </w:rPr>
              <w:t>3.67*10</w:t>
            </w:r>
            <w:r w:rsidRPr="00D760FB">
              <w:rPr>
                <w:color w:val="000000"/>
                <w:vertAlign w:val="superscript"/>
              </w:rPr>
              <w:t>-</w:t>
            </w:r>
            <w:r>
              <w:rPr>
                <w:color w:val="000000"/>
                <w:vertAlign w:val="superscript"/>
              </w:rPr>
              <w:t>5</w:t>
            </w:r>
          </w:p>
        </w:tc>
        <w:tc>
          <w:tcPr>
            <w:tcW w:w="1116" w:type="dxa"/>
            <w:tcBorders>
              <w:top w:val="nil"/>
              <w:left w:val="nil"/>
              <w:bottom w:val="nil"/>
              <w:right w:val="nil"/>
            </w:tcBorders>
            <w:shd w:val="clear" w:color="auto" w:fill="auto"/>
            <w:noWrap/>
            <w:vAlign w:val="bottom"/>
          </w:tcPr>
          <w:p w14:paraId="00AFD476" w14:textId="77777777" w:rsidR="00292428" w:rsidRPr="00050001" w:rsidRDefault="00292428" w:rsidP="00292428">
            <w:pPr>
              <w:spacing w:line="276" w:lineRule="auto"/>
              <w:jc w:val="right"/>
              <w:rPr>
                <w:color w:val="000000"/>
              </w:rPr>
            </w:pPr>
            <w:r>
              <w:rPr>
                <w:color w:val="000000"/>
              </w:rPr>
              <w:t>11.743</w:t>
            </w:r>
          </w:p>
        </w:tc>
        <w:tc>
          <w:tcPr>
            <w:tcW w:w="1013" w:type="dxa"/>
            <w:tcBorders>
              <w:top w:val="nil"/>
              <w:left w:val="nil"/>
              <w:bottom w:val="nil"/>
              <w:right w:val="nil"/>
            </w:tcBorders>
            <w:shd w:val="clear" w:color="auto" w:fill="auto"/>
            <w:noWrap/>
            <w:vAlign w:val="bottom"/>
          </w:tcPr>
          <w:p w14:paraId="74765183" w14:textId="77777777" w:rsidR="00292428" w:rsidRPr="00A50E11" w:rsidRDefault="00292428" w:rsidP="00292428">
            <w:pPr>
              <w:spacing w:line="276" w:lineRule="auto"/>
              <w:jc w:val="right"/>
              <w:rPr>
                <w:b/>
                <w:bCs/>
                <w:color w:val="000000"/>
              </w:rPr>
            </w:pPr>
            <w:r w:rsidRPr="00A50E11">
              <w:rPr>
                <w:b/>
                <w:bCs/>
                <w:color w:val="000000"/>
              </w:rPr>
              <w:t>&lt;0.001</w:t>
            </w:r>
          </w:p>
        </w:tc>
      </w:tr>
      <w:tr w:rsidR="00292428" w14:paraId="6A6A2A45" w14:textId="77777777" w:rsidTr="00124EC9">
        <w:trPr>
          <w:trHeight w:val="320"/>
        </w:trPr>
        <w:tc>
          <w:tcPr>
            <w:tcW w:w="1980" w:type="dxa"/>
            <w:tcBorders>
              <w:top w:val="nil"/>
              <w:left w:val="nil"/>
              <w:right w:val="nil"/>
            </w:tcBorders>
            <w:shd w:val="clear" w:color="auto" w:fill="auto"/>
            <w:noWrap/>
            <w:vAlign w:val="bottom"/>
          </w:tcPr>
          <w:p w14:paraId="038AEDE8" w14:textId="77777777" w:rsidR="00292428" w:rsidRPr="0033783A" w:rsidRDefault="00292428" w:rsidP="00292428">
            <w:pPr>
              <w:spacing w:line="276" w:lineRule="auto"/>
              <w:rPr>
                <w:color w:val="000000"/>
              </w:rPr>
            </w:pPr>
            <w:r w:rsidRPr="0033783A">
              <w:rPr>
                <w:color w:val="000000"/>
              </w:rPr>
              <w:t>I*N</w:t>
            </w:r>
          </w:p>
        </w:tc>
        <w:tc>
          <w:tcPr>
            <w:tcW w:w="421" w:type="dxa"/>
            <w:tcBorders>
              <w:top w:val="nil"/>
              <w:left w:val="nil"/>
              <w:right w:val="nil"/>
            </w:tcBorders>
            <w:shd w:val="clear" w:color="auto" w:fill="auto"/>
            <w:noWrap/>
            <w:vAlign w:val="bottom"/>
          </w:tcPr>
          <w:p w14:paraId="03D58F1D" w14:textId="77777777" w:rsidR="00292428" w:rsidRPr="0033783A" w:rsidRDefault="00292428" w:rsidP="00292428">
            <w:pPr>
              <w:spacing w:line="276" w:lineRule="auto"/>
              <w:jc w:val="right"/>
              <w:rPr>
                <w:color w:val="000000"/>
              </w:rPr>
            </w:pPr>
            <w:r w:rsidRPr="0033783A">
              <w:rPr>
                <w:color w:val="000000"/>
              </w:rPr>
              <w:t>1</w:t>
            </w:r>
          </w:p>
        </w:tc>
        <w:tc>
          <w:tcPr>
            <w:tcW w:w="1416" w:type="dxa"/>
            <w:tcBorders>
              <w:top w:val="nil"/>
              <w:left w:val="nil"/>
              <w:right w:val="nil"/>
            </w:tcBorders>
            <w:shd w:val="clear" w:color="auto" w:fill="auto"/>
            <w:noWrap/>
            <w:vAlign w:val="bottom"/>
          </w:tcPr>
          <w:p w14:paraId="32DFF6FF" w14:textId="444BAB10" w:rsidR="00292428" w:rsidRPr="00050001" w:rsidRDefault="00292428" w:rsidP="00292428">
            <w:pPr>
              <w:spacing w:line="276" w:lineRule="auto"/>
              <w:jc w:val="right"/>
              <w:rPr>
                <w:color w:val="000000"/>
              </w:rPr>
            </w:pPr>
            <w:r w:rsidRPr="00050001">
              <w:rPr>
                <w:color w:val="000000"/>
              </w:rPr>
              <w:t>-2.30</w:t>
            </w:r>
            <w:r>
              <w:rPr>
                <w:color w:val="000000"/>
              </w:rPr>
              <w:t>*10</w:t>
            </w:r>
            <w:r w:rsidRPr="00D760FB">
              <w:rPr>
                <w:color w:val="000000"/>
                <w:vertAlign w:val="superscript"/>
              </w:rPr>
              <w:t>-1</w:t>
            </w:r>
          </w:p>
        </w:tc>
        <w:tc>
          <w:tcPr>
            <w:tcW w:w="996" w:type="dxa"/>
            <w:tcBorders>
              <w:top w:val="nil"/>
              <w:left w:val="nil"/>
              <w:right w:val="nil"/>
            </w:tcBorders>
            <w:shd w:val="clear" w:color="auto" w:fill="auto"/>
            <w:noWrap/>
            <w:vAlign w:val="bottom"/>
          </w:tcPr>
          <w:p w14:paraId="55135599" w14:textId="4586B4C5" w:rsidR="00292428" w:rsidRPr="00050001" w:rsidRDefault="00292428" w:rsidP="00292428">
            <w:pPr>
              <w:spacing w:line="276" w:lineRule="auto"/>
              <w:jc w:val="right"/>
              <w:rPr>
                <w:color w:val="000000"/>
              </w:rPr>
            </w:pPr>
            <w:r w:rsidRPr="00050001">
              <w:rPr>
                <w:color w:val="000000"/>
              </w:rPr>
              <w:t>57.41</w:t>
            </w:r>
          </w:p>
        </w:tc>
        <w:tc>
          <w:tcPr>
            <w:tcW w:w="1060" w:type="dxa"/>
            <w:tcBorders>
              <w:top w:val="nil"/>
              <w:left w:val="nil"/>
              <w:right w:val="nil"/>
            </w:tcBorders>
            <w:shd w:val="clear" w:color="auto" w:fill="auto"/>
            <w:noWrap/>
            <w:vAlign w:val="bottom"/>
          </w:tcPr>
          <w:p w14:paraId="61C7BAED" w14:textId="197BBBDF" w:rsidR="00292428" w:rsidRPr="00050001" w:rsidRDefault="00292428" w:rsidP="00292428">
            <w:pPr>
              <w:spacing w:line="276" w:lineRule="auto"/>
              <w:jc w:val="right"/>
              <w:rPr>
                <w:b/>
                <w:bCs/>
                <w:color w:val="000000"/>
              </w:rPr>
            </w:pPr>
            <w:r w:rsidRPr="00050001">
              <w:rPr>
                <w:b/>
                <w:bCs/>
                <w:color w:val="000000"/>
              </w:rPr>
              <w:t>&lt;0.001</w:t>
            </w:r>
          </w:p>
        </w:tc>
        <w:tc>
          <w:tcPr>
            <w:tcW w:w="1416" w:type="dxa"/>
            <w:tcBorders>
              <w:top w:val="nil"/>
              <w:left w:val="nil"/>
              <w:right w:val="nil"/>
            </w:tcBorders>
            <w:shd w:val="clear" w:color="auto" w:fill="auto"/>
            <w:noWrap/>
            <w:vAlign w:val="bottom"/>
          </w:tcPr>
          <w:p w14:paraId="465B08F6" w14:textId="097062CE" w:rsidR="00292428" w:rsidRPr="006F60E2" w:rsidRDefault="00292428" w:rsidP="00292428">
            <w:pPr>
              <w:spacing w:line="276" w:lineRule="auto"/>
              <w:jc w:val="right"/>
              <w:rPr>
                <w:color w:val="000000"/>
              </w:rPr>
            </w:pPr>
            <w:r w:rsidRPr="00050001">
              <w:rPr>
                <w:color w:val="000000"/>
              </w:rPr>
              <w:t>3.27</w:t>
            </w:r>
            <w:r>
              <w:rPr>
                <w:color w:val="000000"/>
              </w:rPr>
              <w:t>*10</w:t>
            </w:r>
            <w:r w:rsidRPr="00D760FB">
              <w:rPr>
                <w:color w:val="000000"/>
                <w:vertAlign w:val="superscript"/>
              </w:rPr>
              <w:t>-4</w:t>
            </w:r>
          </w:p>
        </w:tc>
        <w:tc>
          <w:tcPr>
            <w:tcW w:w="996" w:type="dxa"/>
            <w:tcBorders>
              <w:top w:val="nil"/>
              <w:left w:val="nil"/>
              <w:right w:val="nil"/>
            </w:tcBorders>
            <w:shd w:val="clear" w:color="auto" w:fill="auto"/>
            <w:noWrap/>
            <w:vAlign w:val="bottom"/>
          </w:tcPr>
          <w:p w14:paraId="2D73B0AA" w14:textId="378B2C03" w:rsidR="00292428" w:rsidRPr="006F60E2" w:rsidRDefault="00292428" w:rsidP="00292428">
            <w:pPr>
              <w:spacing w:line="276" w:lineRule="auto"/>
              <w:jc w:val="right"/>
              <w:rPr>
                <w:color w:val="000000"/>
              </w:rPr>
            </w:pPr>
            <w:r w:rsidRPr="00050001">
              <w:rPr>
                <w:color w:val="000000"/>
              </w:rPr>
              <w:t>9.607</w:t>
            </w:r>
          </w:p>
        </w:tc>
        <w:tc>
          <w:tcPr>
            <w:tcW w:w="1013" w:type="dxa"/>
            <w:tcBorders>
              <w:top w:val="nil"/>
              <w:left w:val="nil"/>
              <w:right w:val="nil"/>
            </w:tcBorders>
            <w:shd w:val="clear" w:color="auto" w:fill="auto"/>
            <w:noWrap/>
            <w:vAlign w:val="bottom"/>
          </w:tcPr>
          <w:p w14:paraId="4A4D47CB" w14:textId="71244B40" w:rsidR="00292428" w:rsidRPr="006F60E2" w:rsidRDefault="00292428" w:rsidP="00292428">
            <w:pPr>
              <w:spacing w:line="276" w:lineRule="auto"/>
              <w:jc w:val="right"/>
              <w:rPr>
                <w:b/>
                <w:bCs/>
                <w:color w:val="000000"/>
              </w:rPr>
            </w:pPr>
            <w:r w:rsidRPr="00050001">
              <w:rPr>
                <w:b/>
                <w:bCs/>
                <w:color w:val="000000"/>
              </w:rPr>
              <w:t>0.002</w:t>
            </w:r>
          </w:p>
        </w:tc>
        <w:tc>
          <w:tcPr>
            <w:tcW w:w="1416" w:type="dxa"/>
            <w:tcBorders>
              <w:top w:val="nil"/>
              <w:left w:val="nil"/>
              <w:right w:val="nil"/>
            </w:tcBorders>
            <w:shd w:val="clear" w:color="auto" w:fill="auto"/>
            <w:noWrap/>
            <w:vAlign w:val="bottom"/>
          </w:tcPr>
          <w:p w14:paraId="11C80F04" w14:textId="77777777" w:rsidR="00292428" w:rsidRPr="00050001" w:rsidRDefault="00292428" w:rsidP="00292428">
            <w:pPr>
              <w:spacing w:line="276" w:lineRule="auto"/>
              <w:jc w:val="right"/>
              <w:rPr>
                <w:color w:val="000000"/>
              </w:rPr>
            </w:pPr>
            <w:r>
              <w:rPr>
                <w:color w:val="000000"/>
              </w:rPr>
              <w:t>1.18*10</w:t>
            </w:r>
            <w:r w:rsidRPr="00D760FB">
              <w:rPr>
                <w:color w:val="000000"/>
                <w:vertAlign w:val="superscript"/>
              </w:rPr>
              <w:t>-4</w:t>
            </w:r>
          </w:p>
        </w:tc>
        <w:tc>
          <w:tcPr>
            <w:tcW w:w="1116" w:type="dxa"/>
            <w:tcBorders>
              <w:top w:val="nil"/>
              <w:left w:val="nil"/>
              <w:right w:val="nil"/>
            </w:tcBorders>
            <w:shd w:val="clear" w:color="auto" w:fill="auto"/>
            <w:noWrap/>
            <w:vAlign w:val="bottom"/>
          </w:tcPr>
          <w:p w14:paraId="42F4BEE1" w14:textId="77777777" w:rsidR="00292428" w:rsidRPr="00050001" w:rsidRDefault="00292428" w:rsidP="00292428">
            <w:pPr>
              <w:spacing w:line="276" w:lineRule="auto"/>
              <w:jc w:val="right"/>
              <w:rPr>
                <w:color w:val="000000"/>
              </w:rPr>
            </w:pPr>
            <w:r>
              <w:rPr>
                <w:color w:val="000000"/>
              </w:rPr>
              <w:t>0.011</w:t>
            </w:r>
          </w:p>
        </w:tc>
        <w:tc>
          <w:tcPr>
            <w:tcW w:w="1013" w:type="dxa"/>
            <w:tcBorders>
              <w:top w:val="nil"/>
              <w:left w:val="nil"/>
              <w:right w:val="nil"/>
            </w:tcBorders>
            <w:shd w:val="clear" w:color="auto" w:fill="auto"/>
            <w:noWrap/>
            <w:vAlign w:val="bottom"/>
          </w:tcPr>
          <w:p w14:paraId="424BA0F2" w14:textId="77777777" w:rsidR="00292428" w:rsidRPr="00050001" w:rsidRDefault="00292428" w:rsidP="00292428">
            <w:pPr>
              <w:spacing w:line="276" w:lineRule="auto"/>
              <w:jc w:val="right"/>
              <w:rPr>
                <w:color w:val="000000"/>
              </w:rPr>
            </w:pPr>
            <w:r>
              <w:rPr>
                <w:color w:val="000000"/>
              </w:rPr>
              <w:t>0.915</w:t>
            </w:r>
          </w:p>
        </w:tc>
      </w:tr>
      <w:tr w:rsidR="00292428" w14:paraId="190920C4" w14:textId="77777777" w:rsidTr="00124EC9">
        <w:trPr>
          <w:trHeight w:val="320"/>
        </w:trPr>
        <w:tc>
          <w:tcPr>
            <w:tcW w:w="1980" w:type="dxa"/>
            <w:tcBorders>
              <w:top w:val="nil"/>
              <w:left w:val="nil"/>
              <w:bottom w:val="single" w:sz="4" w:space="0" w:color="auto"/>
              <w:right w:val="nil"/>
            </w:tcBorders>
            <w:shd w:val="clear" w:color="auto" w:fill="auto"/>
            <w:noWrap/>
            <w:vAlign w:val="bottom"/>
          </w:tcPr>
          <w:p w14:paraId="05E4886A" w14:textId="77777777" w:rsidR="00292428" w:rsidRPr="0033783A" w:rsidRDefault="00292428" w:rsidP="00292428">
            <w:pPr>
              <w:spacing w:line="276" w:lineRule="auto"/>
              <w:rPr>
                <w:color w:val="000000"/>
              </w:rPr>
            </w:pPr>
            <w:r w:rsidRPr="0033783A">
              <w:rPr>
                <w:color w:val="000000"/>
              </w:rPr>
              <w:t>CO</w:t>
            </w:r>
            <w:r w:rsidRPr="0033783A">
              <w:rPr>
                <w:color w:val="000000"/>
                <w:vertAlign w:val="subscript"/>
              </w:rPr>
              <w:t>2</w:t>
            </w:r>
            <w:r w:rsidRPr="0033783A">
              <w:rPr>
                <w:color w:val="000000"/>
              </w:rPr>
              <w:t>*I*N</w:t>
            </w:r>
          </w:p>
        </w:tc>
        <w:tc>
          <w:tcPr>
            <w:tcW w:w="421" w:type="dxa"/>
            <w:tcBorders>
              <w:top w:val="nil"/>
              <w:left w:val="nil"/>
              <w:bottom w:val="single" w:sz="4" w:space="0" w:color="auto"/>
              <w:right w:val="nil"/>
            </w:tcBorders>
            <w:shd w:val="clear" w:color="auto" w:fill="auto"/>
            <w:noWrap/>
            <w:vAlign w:val="bottom"/>
          </w:tcPr>
          <w:p w14:paraId="2B51FAD7" w14:textId="77777777" w:rsidR="00292428" w:rsidRPr="0033783A" w:rsidRDefault="00292428" w:rsidP="00292428">
            <w:pPr>
              <w:spacing w:line="276" w:lineRule="auto"/>
              <w:jc w:val="right"/>
              <w:rPr>
                <w:color w:val="000000"/>
              </w:rPr>
            </w:pPr>
            <w:r w:rsidRPr="0033783A">
              <w:rPr>
                <w:color w:val="000000"/>
              </w:rPr>
              <w:t>1</w:t>
            </w:r>
          </w:p>
        </w:tc>
        <w:tc>
          <w:tcPr>
            <w:tcW w:w="1416" w:type="dxa"/>
            <w:tcBorders>
              <w:top w:val="nil"/>
              <w:left w:val="nil"/>
              <w:bottom w:val="single" w:sz="4" w:space="0" w:color="auto"/>
              <w:right w:val="nil"/>
            </w:tcBorders>
            <w:shd w:val="clear" w:color="auto" w:fill="auto"/>
            <w:noWrap/>
            <w:vAlign w:val="bottom"/>
          </w:tcPr>
          <w:p w14:paraId="0310C3A8" w14:textId="329D90B0" w:rsidR="00292428" w:rsidRPr="00050001" w:rsidRDefault="00292428" w:rsidP="00292428">
            <w:pPr>
              <w:spacing w:line="276" w:lineRule="auto"/>
              <w:jc w:val="right"/>
              <w:rPr>
                <w:color w:val="000000"/>
              </w:rPr>
            </w:pPr>
            <w:r w:rsidRPr="00050001">
              <w:rPr>
                <w:color w:val="000000"/>
              </w:rPr>
              <w:t>3.46</w:t>
            </w:r>
            <w:r>
              <w:rPr>
                <w:color w:val="000000"/>
              </w:rPr>
              <w:t>*10</w:t>
            </w:r>
            <w:r w:rsidRPr="00D760FB">
              <w:rPr>
                <w:color w:val="000000"/>
                <w:vertAlign w:val="superscript"/>
              </w:rPr>
              <w:t>-2</w:t>
            </w:r>
          </w:p>
        </w:tc>
        <w:tc>
          <w:tcPr>
            <w:tcW w:w="996" w:type="dxa"/>
            <w:tcBorders>
              <w:top w:val="nil"/>
              <w:left w:val="nil"/>
              <w:bottom w:val="single" w:sz="4" w:space="0" w:color="auto"/>
              <w:right w:val="nil"/>
            </w:tcBorders>
            <w:shd w:val="clear" w:color="auto" w:fill="auto"/>
            <w:noWrap/>
            <w:vAlign w:val="bottom"/>
          </w:tcPr>
          <w:p w14:paraId="352EA454" w14:textId="4ABB766A" w:rsidR="00292428" w:rsidRPr="00050001" w:rsidRDefault="00292428" w:rsidP="00292428">
            <w:pPr>
              <w:spacing w:line="276" w:lineRule="auto"/>
              <w:jc w:val="right"/>
              <w:rPr>
                <w:color w:val="000000"/>
              </w:rPr>
            </w:pPr>
            <w:r w:rsidRPr="00050001">
              <w:rPr>
                <w:color w:val="000000"/>
              </w:rPr>
              <w:t>0.377</w:t>
            </w:r>
          </w:p>
        </w:tc>
        <w:tc>
          <w:tcPr>
            <w:tcW w:w="1060" w:type="dxa"/>
            <w:tcBorders>
              <w:top w:val="nil"/>
              <w:left w:val="nil"/>
              <w:bottom w:val="single" w:sz="4" w:space="0" w:color="auto"/>
              <w:right w:val="nil"/>
            </w:tcBorders>
            <w:shd w:val="clear" w:color="auto" w:fill="auto"/>
            <w:noWrap/>
            <w:vAlign w:val="bottom"/>
          </w:tcPr>
          <w:p w14:paraId="5962E902" w14:textId="56ABCF66" w:rsidR="00292428" w:rsidRPr="00050001" w:rsidRDefault="00292428" w:rsidP="00292428">
            <w:pPr>
              <w:spacing w:line="276" w:lineRule="auto"/>
              <w:jc w:val="right"/>
              <w:rPr>
                <w:color w:val="000000"/>
              </w:rPr>
            </w:pPr>
            <w:r w:rsidRPr="00050001">
              <w:rPr>
                <w:color w:val="000000"/>
              </w:rPr>
              <w:t>0.539</w:t>
            </w:r>
          </w:p>
        </w:tc>
        <w:tc>
          <w:tcPr>
            <w:tcW w:w="1416" w:type="dxa"/>
            <w:tcBorders>
              <w:top w:val="nil"/>
              <w:left w:val="nil"/>
              <w:bottom w:val="single" w:sz="4" w:space="0" w:color="auto"/>
              <w:right w:val="nil"/>
            </w:tcBorders>
            <w:shd w:val="clear" w:color="auto" w:fill="auto"/>
            <w:noWrap/>
            <w:vAlign w:val="bottom"/>
          </w:tcPr>
          <w:p w14:paraId="4291CEF0" w14:textId="1867C020" w:rsidR="00292428" w:rsidRPr="006F60E2" w:rsidRDefault="00292428" w:rsidP="00292428">
            <w:pPr>
              <w:spacing w:line="276" w:lineRule="auto"/>
              <w:jc w:val="right"/>
              <w:rPr>
                <w:color w:val="000000"/>
              </w:rPr>
            </w:pPr>
            <w:r w:rsidRPr="00050001">
              <w:rPr>
                <w:color w:val="000000"/>
              </w:rPr>
              <w:t>-1.66</w:t>
            </w:r>
            <w:r>
              <w:rPr>
                <w:color w:val="000000"/>
              </w:rPr>
              <w:t>*10</w:t>
            </w:r>
            <w:r w:rsidRPr="00D760FB">
              <w:rPr>
                <w:color w:val="000000"/>
                <w:vertAlign w:val="superscript"/>
              </w:rPr>
              <w:t>-4</w:t>
            </w:r>
          </w:p>
        </w:tc>
        <w:tc>
          <w:tcPr>
            <w:tcW w:w="996" w:type="dxa"/>
            <w:tcBorders>
              <w:top w:val="nil"/>
              <w:left w:val="nil"/>
              <w:bottom w:val="single" w:sz="4" w:space="0" w:color="auto"/>
              <w:right w:val="nil"/>
            </w:tcBorders>
            <w:shd w:val="clear" w:color="auto" w:fill="auto"/>
            <w:noWrap/>
            <w:vAlign w:val="bottom"/>
          </w:tcPr>
          <w:p w14:paraId="6EBCA587" w14:textId="5F42586D" w:rsidR="00292428" w:rsidRPr="006F60E2" w:rsidRDefault="00292428" w:rsidP="00292428">
            <w:pPr>
              <w:spacing w:line="276" w:lineRule="auto"/>
              <w:jc w:val="right"/>
              <w:rPr>
                <w:color w:val="000000"/>
              </w:rPr>
            </w:pPr>
            <w:r w:rsidRPr="00050001">
              <w:rPr>
                <w:color w:val="000000"/>
              </w:rPr>
              <w:t>1.102</w:t>
            </w:r>
          </w:p>
        </w:tc>
        <w:tc>
          <w:tcPr>
            <w:tcW w:w="1013" w:type="dxa"/>
            <w:tcBorders>
              <w:top w:val="nil"/>
              <w:left w:val="nil"/>
              <w:bottom w:val="single" w:sz="4" w:space="0" w:color="auto"/>
              <w:right w:val="nil"/>
            </w:tcBorders>
            <w:shd w:val="clear" w:color="auto" w:fill="auto"/>
            <w:noWrap/>
            <w:vAlign w:val="bottom"/>
          </w:tcPr>
          <w:p w14:paraId="56270BCD" w14:textId="0F472E69" w:rsidR="00292428" w:rsidRPr="006F60E2" w:rsidRDefault="00292428" w:rsidP="00292428">
            <w:pPr>
              <w:spacing w:line="276" w:lineRule="auto"/>
              <w:jc w:val="right"/>
              <w:rPr>
                <w:color w:val="000000"/>
              </w:rPr>
            </w:pPr>
            <w:r w:rsidRPr="00050001">
              <w:rPr>
                <w:color w:val="000000"/>
              </w:rPr>
              <w:t>0.294</w:t>
            </w:r>
          </w:p>
        </w:tc>
        <w:tc>
          <w:tcPr>
            <w:tcW w:w="1416" w:type="dxa"/>
            <w:tcBorders>
              <w:top w:val="nil"/>
              <w:left w:val="nil"/>
              <w:bottom w:val="single" w:sz="4" w:space="0" w:color="auto"/>
              <w:right w:val="nil"/>
            </w:tcBorders>
            <w:shd w:val="clear" w:color="auto" w:fill="auto"/>
            <w:noWrap/>
            <w:vAlign w:val="bottom"/>
          </w:tcPr>
          <w:p w14:paraId="32FC96B5" w14:textId="77777777" w:rsidR="00292428" w:rsidRPr="00050001" w:rsidRDefault="00292428" w:rsidP="00292428">
            <w:pPr>
              <w:spacing w:line="276" w:lineRule="auto"/>
              <w:jc w:val="right"/>
              <w:rPr>
                <w:color w:val="000000"/>
              </w:rPr>
            </w:pPr>
            <w:r>
              <w:rPr>
                <w:color w:val="000000"/>
              </w:rPr>
              <w:t>-2.52*10</w:t>
            </w:r>
            <w:r w:rsidRPr="00D760FB">
              <w:rPr>
                <w:color w:val="000000"/>
                <w:vertAlign w:val="superscript"/>
              </w:rPr>
              <w:t>-4</w:t>
            </w:r>
          </w:p>
        </w:tc>
        <w:tc>
          <w:tcPr>
            <w:tcW w:w="1116" w:type="dxa"/>
            <w:tcBorders>
              <w:top w:val="nil"/>
              <w:left w:val="nil"/>
              <w:bottom w:val="single" w:sz="4" w:space="0" w:color="auto"/>
              <w:right w:val="nil"/>
            </w:tcBorders>
            <w:shd w:val="clear" w:color="auto" w:fill="auto"/>
            <w:noWrap/>
            <w:vAlign w:val="bottom"/>
          </w:tcPr>
          <w:p w14:paraId="1F2E726D" w14:textId="77777777" w:rsidR="00292428" w:rsidRPr="00050001" w:rsidRDefault="00292428" w:rsidP="00292428">
            <w:pPr>
              <w:spacing w:line="276" w:lineRule="auto"/>
              <w:jc w:val="right"/>
              <w:rPr>
                <w:color w:val="000000"/>
              </w:rPr>
            </w:pPr>
            <w:r>
              <w:rPr>
                <w:color w:val="000000"/>
              </w:rPr>
              <w:t>16.913</w:t>
            </w:r>
          </w:p>
        </w:tc>
        <w:tc>
          <w:tcPr>
            <w:tcW w:w="1013" w:type="dxa"/>
            <w:tcBorders>
              <w:top w:val="nil"/>
              <w:left w:val="nil"/>
              <w:bottom w:val="single" w:sz="4" w:space="0" w:color="auto"/>
              <w:right w:val="nil"/>
            </w:tcBorders>
            <w:shd w:val="clear" w:color="auto" w:fill="auto"/>
            <w:noWrap/>
            <w:vAlign w:val="bottom"/>
          </w:tcPr>
          <w:p w14:paraId="53E87CD0" w14:textId="77777777" w:rsidR="00292428" w:rsidRPr="00A50E11" w:rsidRDefault="00292428" w:rsidP="00292428">
            <w:pPr>
              <w:spacing w:line="276" w:lineRule="auto"/>
              <w:jc w:val="right"/>
              <w:rPr>
                <w:b/>
                <w:bCs/>
                <w:color w:val="000000"/>
              </w:rPr>
            </w:pPr>
            <w:r w:rsidRPr="00A50E11">
              <w:rPr>
                <w:b/>
                <w:bCs/>
                <w:color w:val="000000"/>
              </w:rPr>
              <w:t>&lt;0.001</w:t>
            </w:r>
          </w:p>
        </w:tc>
      </w:tr>
    </w:tbl>
    <w:p w14:paraId="160B6AFA" w14:textId="77777777" w:rsidR="002E00E5" w:rsidRDefault="002E00E5" w:rsidP="00DE2B27">
      <w:pPr>
        <w:spacing w:line="360" w:lineRule="auto"/>
        <w:rPr>
          <w:vertAlign w:val="superscript"/>
        </w:rPr>
      </w:pPr>
    </w:p>
    <w:p w14:paraId="429EE34C" w14:textId="6E57B931" w:rsidR="009F20B5" w:rsidRPr="002E00E5" w:rsidRDefault="009F20B5" w:rsidP="002E00E5">
      <w:pPr>
        <w:spacing w:line="360" w:lineRule="auto"/>
      </w:pPr>
      <w:r w:rsidRPr="00FC69E5">
        <w:rPr>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-values less than 0.05 are in bold and p-values between 0.05 and 0.10 are italicized. Key: df=degrees of freedom,</w:t>
      </w:r>
      <w:r w:rsidR="002E00E5">
        <w:t xml:space="preserve"> </w:t>
      </w:r>
      <w:r w:rsidR="002E00E5">
        <w:rPr>
          <w:i/>
          <w:iCs/>
        </w:rPr>
        <w:t>A</w:t>
      </w:r>
      <w:r w:rsidR="002E00E5">
        <w:rPr>
          <w:vertAlign w:val="subscript"/>
        </w:rPr>
        <w:t>net</w:t>
      </w:r>
      <w:r w:rsidR="002E00E5">
        <w:t>=net photosynthesis rate;</w:t>
      </w:r>
      <w:r>
        <w:t xml:space="preserve"> </w:t>
      </w:r>
      <w:r w:rsidR="002E00E5">
        <w:rPr>
          <w:i/>
          <w:iCs/>
        </w:rPr>
        <w:t>R</w:t>
      </w:r>
      <w:r w:rsidR="002E00E5">
        <w:rPr>
          <w:vertAlign w:val="subscript"/>
        </w:rPr>
        <w:t>d25</w:t>
      </w:r>
      <w:r w:rsidR="002E00E5">
        <w:t>= dark respiration at 25</w:t>
      </w:r>
      <w:r w:rsidR="002E00E5">
        <w:sym w:font="Symbol" w:char="F0B0"/>
      </w:r>
      <w:r w:rsidR="002E00E5">
        <w:t xml:space="preserve">C, </w:t>
      </w:r>
      <w:r>
        <w:rPr>
          <w:i/>
          <w:iCs/>
        </w:rPr>
        <w:t>V</w:t>
      </w:r>
      <w:r>
        <w:rPr>
          <w:vertAlign w:val="subscript"/>
        </w:rPr>
        <w:t>cmax25</w:t>
      </w:r>
      <w:r>
        <w:t>=maximum rate of Rubisco carboxylation at 25</w:t>
      </w:r>
      <w:r>
        <w:sym w:font="Symbol" w:char="F0B0"/>
      </w:r>
      <w:r>
        <w:t>C</w:t>
      </w:r>
      <w:r w:rsidR="002E00E5">
        <w:t>,</w:t>
      </w:r>
      <w:r w:rsidRPr="00823CBA">
        <w:rPr>
          <w:i/>
          <w:iCs/>
        </w:rPr>
        <w:t xml:space="preserve"> </w:t>
      </w:r>
      <w:r>
        <w:rPr>
          <w:i/>
          <w:iCs/>
        </w:rPr>
        <w:t>J</w:t>
      </w:r>
      <w:r>
        <w:rPr>
          <w:vertAlign w:val="subscript"/>
        </w:rPr>
        <w:t>max25</w:t>
      </w:r>
      <w:r>
        <w:t>=maximum rate of RuBP regeneration at 25</w:t>
      </w:r>
      <w:r>
        <w:sym w:font="Symbol" w:char="F0B0"/>
      </w:r>
      <w:r>
        <w:t>C,</w:t>
      </w:r>
      <w:r w:rsidRPr="00CD6CA5">
        <w:rPr>
          <w:i/>
          <w:iCs/>
        </w:rPr>
        <w:t xml:space="preserve"> </w:t>
      </w:r>
      <w:r>
        <w:rPr>
          <w:i/>
          <w:iCs/>
        </w:rPr>
        <w:t>J</w:t>
      </w:r>
      <w:r>
        <w:rPr>
          <w:vertAlign w:val="subscript"/>
        </w:rPr>
        <w:t>max25</w:t>
      </w:r>
      <w:r>
        <w:t>:</w:t>
      </w:r>
      <w:r>
        <w:rPr>
          <w:i/>
          <w:iCs/>
        </w:rPr>
        <w:t>V</w:t>
      </w:r>
      <w:r>
        <w:rPr>
          <w:vertAlign w:val="subscript"/>
        </w:rPr>
        <w:t>cmax25</w:t>
      </w:r>
      <w:r>
        <w:t xml:space="preserve">=ratio of </w:t>
      </w:r>
      <w:r w:rsidRPr="00823CBA">
        <w:rPr>
          <w:i/>
          <w:iCs/>
        </w:rPr>
        <w:t>J</w:t>
      </w:r>
      <w:r w:rsidRPr="00823CBA">
        <w:rPr>
          <w:vertAlign w:val="subscript"/>
        </w:rPr>
        <w:t>max25</w:t>
      </w:r>
      <w:r>
        <w:t xml:space="preserve"> to </w:t>
      </w:r>
      <w:r w:rsidRPr="00823CBA">
        <w:rPr>
          <w:i/>
          <w:iCs/>
        </w:rPr>
        <w:t>V</w:t>
      </w:r>
      <w:r w:rsidRPr="00823CBA">
        <w:rPr>
          <w:vertAlign w:val="subscript"/>
        </w:rPr>
        <w:t>cmax25</w:t>
      </w:r>
      <w:r w:rsidR="002E00E5">
        <w:t>,</w:t>
      </w:r>
      <w:r>
        <w:t xml:space="preserve"> </w:t>
      </w:r>
      <w:r w:rsidR="00460B65" w:rsidRPr="00460B65">
        <w:rPr>
          <w:i/>
          <w:iCs/>
          <w:color w:val="000000"/>
          <w:lang w:val="el-GR"/>
        </w:rPr>
        <w:t>χ</w:t>
      </w:r>
      <w:r>
        <w:rPr>
          <w:color w:val="000000"/>
        </w:rPr>
        <w:t>=</w:t>
      </w:r>
      <w:r w:rsidR="00460B65">
        <w:rPr>
          <w:color w:val="000000"/>
        </w:rPr>
        <w:t>ratio of intercellular CO</w:t>
      </w:r>
      <w:r w:rsidR="00460B65">
        <w:rPr>
          <w:color w:val="000000"/>
          <w:vertAlign w:val="subscript"/>
        </w:rPr>
        <w:t>2</w:t>
      </w:r>
      <w:r w:rsidR="00460B65">
        <w:rPr>
          <w:color w:val="000000"/>
        </w:rPr>
        <w:t xml:space="preserve"> to atmospheric CO</w:t>
      </w:r>
      <w:r w:rsidR="00460B65">
        <w:rPr>
          <w:color w:val="000000"/>
          <w:vertAlign w:val="subscript"/>
        </w:rPr>
        <w:t>2</w:t>
      </w:r>
    </w:p>
    <w:p w14:paraId="6482A862" w14:textId="77777777" w:rsidR="009F20B5" w:rsidRDefault="009F20B5" w:rsidP="00C358CC">
      <w:pPr>
        <w:spacing w:line="480" w:lineRule="auto"/>
        <w:rPr>
          <w:b/>
        </w:rPr>
        <w:sectPr w:rsidR="009F20B5" w:rsidSect="00F06C56">
          <w:pgSz w:w="15840" w:h="12240" w:orient="landscape"/>
          <w:pgMar w:top="1440" w:right="1440" w:bottom="1440" w:left="1440" w:header="720" w:footer="720" w:gutter="0"/>
          <w:lnNumType w:countBy="1" w:restart="continuous"/>
          <w:cols w:space="720"/>
          <w:docGrid w:linePitch="360"/>
        </w:sectPr>
      </w:pPr>
    </w:p>
    <w:p w14:paraId="0382A646" w14:textId="77777777" w:rsidR="009F20B5" w:rsidRDefault="009F20B5" w:rsidP="00BA4317">
      <w:pPr>
        <w:spacing w:line="360" w:lineRule="auto"/>
        <w:rPr>
          <w:b/>
        </w:rPr>
      </w:pPr>
      <w:r>
        <w:rPr>
          <w:b/>
        </w:rPr>
        <w:lastRenderedPageBreak/>
        <w:t>Figure 2</w:t>
      </w:r>
    </w:p>
    <w:p w14:paraId="463189C5" w14:textId="45D61F09" w:rsidR="009F20B5" w:rsidRDefault="00BA4317" w:rsidP="00BA4317">
      <w:pPr>
        <w:spacing w:line="360" w:lineRule="auto"/>
        <w:rPr>
          <w:b/>
        </w:rPr>
      </w:pPr>
      <w:r>
        <w:rPr>
          <w:b/>
          <w:noProof/>
        </w:rPr>
        <w:drawing>
          <wp:inline distT="0" distB="0" distL="0" distR="0" wp14:anchorId="42716E2B" wp14:editId="122534A8">
            <wp:extent cx="5943600" cy="5943600"/>
            <wp:effectExtent l="0" t="0" r="0" b="0"/>
            <wp:docPr id="1353142775" name="Picture 1" descr="A graph of different types of soil fertiliz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142775" name="Picture 1" descr="A graph of different types of soil fertilization&#10;&#10;Description automatically generated"/>
                    <pic:cNvPicPr/>
                  </pic:nvPicPr>
                  <pic:blipFill>
                    <a:blip r:embed="rId15"/>
                    <a:stretch>
                      <a:fillRect/>
                    </a:stretch>
                  </pic:blipFill>
                  <pic:spPr>
                    <a:xfrm>
                      <a:off x="0" y="0"/>
                      <a:ext cx="5943600" cy="5943600"/>
                    </a:xfrm>
                    <a:prstGeom prst="rect">
                      <a:avLst/>
                    </a:prstGeom>
                  </pic:spPr>
                </pic:pic>
              </a:graphicData>
            </a:graphic>
          </wp:inline>
        </w:drawing>
      </w:r>
    </w:p>
    <w:p w14:paraId="04DE2467" w14:textId="16DB072E" w:rsidR="009667C6" w:rsidRDefault="009F20B5" w:rsidP="00BA4317">
      <w:pPr>
        <w:spacing w:before="240" w:line="360" w:lineRule="auto"/>
        <w:rPr>
          <w:bCs/>
        </w:rPr>
      </w:pPr>
      <w:r>
        <w:rPr>
          <w:b/>
        </w:rPr>
        <w:t xml:space="preserve">Figure 2 </w:t>
      </w:r>
      <w:r>
        <w:rPr>
          <w:bCs/>
        </w:rPr>
        <w:t>Effects of CO</w:t>
      </w:r>
      <w:r>
        <w:rPr>
          <w:bCs/>
          <w:vertAlign w:val="subscript"/>
        </w:rPr>
        <w:t>2</w:t>
      </w:r>
      <w:r>
        <w:rPr>
          <w:bCs/>
        </w:rPr>
        <w:t>, fertilization, and inoculation on</w:t>
      </w:r>
      <w:r w:rsidR="003B4535">
        <w:rPr>
          <w:bCs/>
        </w:rPr>
        <w:t xml:space="preserve"> net photosynthesis (a), dark respiration at 25</w:t>
      </w:r>
      <w:r w:rsidR="003B4535">
        <w:rPr>
          <w:bCs/>
        </w:rPr>
        <w:sym w:font="Symbol" w:char="F0B0"/>
      </w:r>
      <w:r w:rsidR="003B4535">
        <w:rPr>
          <w:bCs/>
        </w:rPr>
        <w:t>C (b), the maximum rate of Rubisco carboxylation at 25</w:t>
      </w:r>
      <w:r w:rsidR="003B4535">
        <w:rPr>
          <w:bCs/>
        </w:rPr>
        <w:sym w:font="Symbol" w:char="F0B0"/>
      </w:r>
      <w:r w:rsidR="003B4535">
        <w:rPr>
          <w:bCs/>
        </w:rPr>
        <w:t xml:space="preserve">C (c), </w:t>
      </w:r>
      <w:r w:rsidRPr="004177E2">
        <w:rPr>
          <w:bCs/>
        </w:rPr>
        <w:t>the maximum rate of RuBP regeneration</w:t>
      </w:r>
      <w:r w:rsidR="003B4535">
        <w:rPr>
          <w:bCs/>
        </w:rPr>
        <w:t xml:space="preserve"> at 25</w:t>
      </w:r>
      <w:r w:rsidR="003B4535">
        <w:rPr>
          <w:bCs/>
        </w:rPr>
        <w:sym w:font="Symbol" w:char="F0B0"/>
      </w:r>
      <w:r w:rsidR="003B4535">
        <w:rPr>
          <w:bCs/>
        </w:rPr>
        <w:t>C</w:t>
      </w:r>
      <w:r w:rsidRPr="004177E2">
        <w:rPr>
          <w:bCs/>
        </w:rPr>
        <w:t xml:space="preserve"> </w:t>
      </w:r>
      <w:r>
        <w:rPr>
          <w:bCs/>
        </w:rPr>
        <w:t>(</w:t>
      </w:r>
      <w:r w:rsidR="003B4535">
        <w:rPr>
          <w:bCs/>
        </w:rPr>
        <w:t>d</w:t>
      </w:r>
      <w:r>
        <w:rPr>
          <w:bCs/>
        </w:rPr>
        <w:t xml:space="preserve">), the ratio of the </w:t>
      </w:r>
      <w:r w:rsidRPr="004177E2">
        <w:rPr>
          <w:bCs/>
        </w:rPr>
        <w:t>maximum rate of RuBP regeneration</w:t>
      </w:r>
      <w:r>
        <w:rPr>
          <w:bCs/>
        </w:rPr>
        <w:t xml:space="preserve"> to the </w:t>
      </w:r>
      <w:r w:rsidRPr="004177E2">
        <w:rPr>
          <w:bCs/>
        </w:rPr>
        <w:t>maximum rate of Rubisco carboxylation</w:t>
      </w:r>
      <w:r>
        <w:rPr>
          <w:bCs/>
        </w:rPr>
        <w:t xml:space="preserve"> (</w:t>
      </w:r>
      <w:r w:rsidR="003B4535">
        <w:rPr>
          <w:bCs/>
        </w:rPr>
        <w:t>e</w:t>
      </w:r>
      <w:r>
        <w:rPr>
          <w:bCs/>
        </w:rPr>
        <w:t xml:space="preserve">), </w:t>
      </w:r>
      <w:r w:rsidR="00AD4FAC">
        <w:rPr>
          <w:bCs/>
        </w:rPr>
        <w:t xml:space="preserve">and </w:t>
      </w:r>
      <w:r w:rsidR="00AD4FAC" w:rsidRPr="00AD4FAC">
        <w:rPr>
          <w:i/>
          <w:iCs/>
          <w:color w:val="000000"/>
          <w:lang w:val="el-GR"/>
        </w:rPr>
        <w:t>χ</w:t>
      </w:r>
      <w:r w:rsidR="00AD4FAC">
        <w:rPr>
          <w:color w:val="000000"/>
        </w:rPr>
        <w:t xml:space="preserve"> (f)</w:t>
      </w:r>
      <w:r>
        <w:rPr>
          <w:bCs/>
        </w:rPr>
        <w:t>. Soil nitrogen fertilization is represented on the x-axis in all panels. Colored points and trendlines are as explained in Figure 1.</w:t>
      </w:r>
    </w:p>
    <w:p w14:paraId="757F2933" w14:textId="14FE8FC5" w:rsidR="009F20B5" w:rsidRPr="007076C3" w:rsidRDefault="009F20B5" w:rsidP="005D0370">
      <w:pPr>
        <w:spacing w:line="360" w:lineRule="auto"/>
        <w:rPr>
          <w:bCs/>
        </w:rPr>
      </w:pPr>
      <w:r>
        <w:rPr>
          <w:b/>
        </w:rPr>
        <w:br w:type="page"/>
      </w:r>
    </w:p>
    <w:p w14:paraId="2A5C732E" w14:textId="77777777" w:rsidR="009F20B5" w:rsidRPr="000E7383" w:rsidRDefault="009F20B5" w:rsidP="00DE2B27">
      <w:pPr>
        <w:spacing w:line="360" w:lineRule="auto"/>
        <w:rPr>
          <w:bCs/>
          <w:i/>
          <w:iCs/>
        </w:rPr>
      </w:pPr>
      <w:r w:rsidRPr="000E7383">
        <w:rPr>
          <w:bCs/>
          <w:i/>
          <w:iCs/>
        </w:rPr>
        <w:lastRenderedPageBreak/>
        <w:t>Leaf nitrogen allocation</w:t>
      </w:r>
    </w:p>
    <w:p w14:paraId="37BB63AF" w14:textId="75A77CB4" w:rsidR="009F20B5" w:rsidRPr="00EE2EE3" w:rsidRDefault="004F5BC3" w:rsidP="00FB37A9">
      <w:pPr>
        <w:spacing w:line="360" w:lineRule="auto"/>
        <w:rPr>
          <w:color w:val="000000"/>
        </w:rPr>
      </w:pPr>
      <w:r>
        <w:rPr>
          <w:bCs/>
        </w:rPr>
        <w:t>Elevated CO</w:t>
      </w:r>
      <w:r>
        <w:rPr>
          <w:bCs/>
          <w:vertAlign w:val="subscript"/>
        </w:rPr>
        <w:t>2</w:t>
      </w:r>
      <w:r>
        <w:rPr>
          <w:bCs/>
        </w:rPr>
        <w:t xml:space="preserve"> </w:t>
      </w:r>
      <w:r w:rsidR="00EE2EE3">
        <w:rPr>
          <w:bCs/>
        </w:rPr>
        <w:t>increased</w:t>
      </w:r>
      <w:r>
        <w:rPr>
          <w:bCs/>
        </w:rPr>
        <w:t xml:space="preserve"> </w:t>
      </w:r>
      <w:r w:rsidRPr="000E7383">
        <w:rPr>
          <w:i/>
          <w:iCs/>
          <w:color w:val="000000"/>
          <w:lang w:val="el-GR"/>
        </w:rPr>
        <w:t>ρ</w:t>
      </w:r>
      <w:r w:rsidRPr="000E7383">
        <w:rPr>
          <w:color w:val="000000"/>
          <w:vertAlign w:val="subscript"/>
        </w:rPr>
        <w:t>rubisco</w:t>
      </w:r>
      <w:r w:rsidRPr="000E7383">
        <w:t xml:space="preserve"> </w:t>
      </w:r>
      <w:r w:rsidR="00EE2EE3">
        <w:t>(</w:t>
      </w:r>
      <w:r w:rsidR="00EE2EE3" w:rsidRPr="005D0864">
        <w:rPr>
          <w:i/>
          <w:iCs/>
          <w:color w:val="000000"/>
        </w:rPr>
        <w:t>p</w:t>
      </w:r>
      <w:r w:rsidR="00EE2EE3">
        <w:rPr>
          <w:color w:val="000000"/>
        </w:rPr>
        <w:t>&lt;0.001; Table 3</w:t>
      </w:r>
      <w:r w:rsidR="00EE2EE3">
        <w:t xml:space="preserve">) </w:t>
      </w:r>
      <w:r w:rsidRPr="000E7383">
        <w:t xml:space="preserve">and </w:t>
      </w:r>
      <w:r w:rsidRPr="000E7383">
        <w:rPr>
          <w:i/>
          <w:iCs/>
          <w:color w:val="000000"/>
          <w:lang w:val="el-GR"/>
        </w:rPr>
        <w:t>ρ</w:t>
      </w:r>
      <w:r w:rsidRPr="000E7383">
        <w:rPr>
          <w:color w:val="000000"/>
          <w:vertAlign w:val="subscript"/>
        </w:rPr>
        <w:t>bioe</w:t>
      </w:r>
      <w:r>
        <w:rPr>
          <w:color w:val="000000"/>
        </w:rPr>
        <w:t xml:space="preserve"> </w:t>
      </w:r>
      <w:r w:rsidR="00EE2EE3">
        <w:rPr>
          <w:color w:val="000000"/>
        </w:rPr>
        <w:t>(</w:t>
      </w:r>
      <w:r w:rsidR="00EE2EE3" w:rsidRPr="005D0864">
        <w:rPr>
          <w:i/>
          <w:iCs/>
          <w:color w:val="000000"/>
        </w:rPr>
        <w:t>p</w:t>
      </w:r>
      <w:r w:rsidR="00EE2EE3">
        <w:rPr>
          <w:color w:val="000000"/>
        </w:rPr>
        <w:t>&lt;0.001; Table 3</w:t>
      </w:r>
      <w:r w:rsidR="001D7D17">
        <w:rPr>
          <w:color w:val="000000"/>
        </w:rPr>
        <w:t>) but</w:t>
      </w:r>
      <w:r w:rsidR="00EE2EE3">
        <w:rPr>
          <w:color w:val="000000"/>
        </w:rPr>
        <w:t xml:space="preserve"> did not affect </w:t>
      </w:r>
      <w:r w:rsidR="00EE2EE3" w:rsidRPr="000E7383">
        <w:rPr>
          <w:i/>
          <w:iCs/>
          <w:color w:val="000000"/>
          <w:lang w:val="el-GR"/>
        </w:rPr>
        <w:t>ρ</w:t>
      </w:r>
      <w:r w:rsidR="00EE2EE3" w:rsidRPr="000E7383">
        <w:rPr>
          <w:color w:val="000000"/>
          <w:vertAlign w:val="subscript"/>
        </w:rPr>
        <w:t>light</w:t>
      </w:r>
      <w:r w:rsidR="00EE2EE3">
        <w:rPr>
          <w:color w:val="000000"/>
        </w:rPr>
        <w:t xml:space="preserve"> (</w:t>
      </w:r>
      <w:r w:rsidR="00EE2EE3" w:rsidRPr="005D0864">
        <w:rPr>
          <w:i/>
          <w:iCs/>
          <w:color w:val="000000"/>
        </w:rPr>
        <w:t>p</w:t>
      </w:r>
      <w:r w:rsidR="00EE2EE3">
        <w:rPr>
          <w:color w:val="000000"/>
        </w:rPr>
        <w:t>&gt;0.05; Table 3)</w:t>
      </w:r>
      <w:r w:rsidR="002C5F8C">
        <w:rPr>
          <w:color w:val="000000"/>
        </w:rPr>
        <w:t xml:space="preserve">, </w:t>
      </w:r>
      <w:r w:rsidR="00EE2EE3">
        <w:rPr>
          <w:color w:val="000000"/>
        </w:rPr>
        <w:t>result</w:t>
      </w:r>
      <w:r w:rsidR="002C5F8C">
        <w:rPr>
          <w:color w:val="000000"/>
        </w:rPr>
        <w:t>ing</w:t>
      </w:r>
      <w:r w:rsidR="00EE2EE3">
        <w:rPr>
          <w:color w:val="000000"/>
        </w:rPr>
        <w:t xml:space="preserve"> in a</w:t>
      </w:r>
      <w:r w:rsidR="001D7D17">
        <w:rPr>
          <w:color w:val="000000"/>
        </w:rPr>
        <w:t xml:space="preserve"> positive effect of eCO</w:t>
      </w:r>
      <w:r w:rsidR="001D7D17">
        <w:rPr>
          <w:color w:val="000000"/>
          <w:vertAlign w:val="subscript"/>
        </w:rPr>
        <w:t xml:space="preserve">2 </w:t>
      </w:r>
      <w:r w:rsidR="001D7D17">
        <w:rPr>
          <w:color w:val="000000"/>
        </w:rPr>
        <w:t>on</w:t>
      </w:r>
      <w:r w:rsidR="00EE2EE3" w:rsidRPr="00BD4C63">
        <w:rPr>
          <w:i/>
          <w:iCs/>
          <w:color w:val="000000"/>
        </w:rPr>
        <w:t xml:space="preserve"> </w:t>
      </w:r>
      <w:r w:rsidR="00EE2EE3" w:rsidRPr="000E7383">
        <w:rPr>
          <w:i/>
          <w:iCs/>
          <w:color w:val="000000"/>
          <w:lang w:val="el-GR"/>
        </w:rPr>
        <w:t>ρ</w:t>
      </w:r>
      <w:r w:rsidR="00EE2EE3" w:rsidRPr="000E7383">
        <w:rPr>
          <w:color w:val="000000"/>
          <w:vertAlign w:val="subscript"/>
        </w:rPr>
        <w:t>photo</w:t>
      </w:r>
      <w:r w:rsidR="00EE2EE3">
        <w:rPr>
          <w:color w:val="000000"/>
        </w:rPr>
        <w:t xml:space="preserve"> (</w:t>
      </w:r>
      <w:r w:rsidR="00EE2EE3">
        <w:rPr>
          <w:i/>
          <w:iCs/>
          <w:color w:val="000000"/>
        </w:rPr>
        <w:t>p</w:t>
      </w:r>
      <w:r w:rsidR="00EE2EE3">
        <w:rPr>
          <w:color w:val="000000"/>
        </w:rPr>
        <w:t>&lt;0.001; Table 3). The positive effect of eCO</w:t>
      </w:r>
      <w:r w:rsidR="00EE2EE3">
        <w:rPr>
          <w:color w:val="000000"/>
          <w:vertAlign w:val="subscript"/>
        </w:rPr>
        <w:t>2</w:t>
      </w:r>
      <w:r w:rsidR="00EE2EE3">
        <w:rPr>
          <w:color w:val="000000"/>
        </w:rPr>
        <w:t xml:space="preserve"> on </w:t>
      </w:r>
      <w:r w:rsidR="009F20B5" w:rsidRPr="000E7383">
        <w:rPr>
          <w:i/>
          <w:iCs/>
          <w:color w:val="000000"/>
          <w:lang w:val="el-GR"/>
        </w:rPr>
        <w:t>ρ</w:t>
      </w:r>
      <w:r w:rsidR="009F20B5" w:rsidRPr="000E7383">
        <w:rPr>
          <w:color w:val="000000"/>
          <w:vertAlign w:val="subscript"/>
        </w:rPr>
        <w:t>rubisco</w:t>
      </w:r>
      <w:r w:rsidR="009F20B5">
        <w:t>,</w:t>
      </w:r>
      <w:r w:rsidR="009F20B5" w:rsidRPr="000E7383">
        <w:t xml:space="preserve"> </w:t>
      </w:r>
      <w:r w:rsidR="009F20B5" w:rsidRPr="000E7383">
        <w:rPr>
          <w:i/>
          <w:iCs/>
          <w:color w:val="000000"/>
          <w:lang w:val="el-GR"/>
        </w:rPr>
        <w:t>ρ</w:t>
      </w:r>
      <w:r w:rsidR="009F20B5" w:rsidRPr="000E7383">
        <w:rPr>
          <w:color w:val="000000"/>
          <w:vertAlign w:val="subscript"/>
        </w:rPr>
        <w:t>bioe</w:t>
      </w:r>
      <w:r w:rsidR="009F20B5">
        <w:rPr>
          <w:color w:val="000000"/>
        </w:rPr>
        <w:t xml:space="preserve">, and </w:t>
      </w:r>
      <w:r w:rsidR="009F20B5" w:rsidRPr="000E7383">
        <w:rPr>
          <w:i/>
          <w:iCs/>
          <w:color w:val="000000"/>
          <w:lang w:val="el-GR"/>
        </w:rPr>
        <w:t>ρ</w:t>
      </w:r>
      <w:r w:rsidR="009F20B5" w:rsidRPr="000E7383">
        <w:rPr>
          <w:color w:val="000000"/>
          <w:vertAlign w:val="subscript"/>
        </w:rPr>
        <w:t>photo</w:t>
      </w:r>
      <w:r w:rsidR="009F20B5">
        <w:rPr>
          <w:color w:val="000000"/>
        </w:rPr>
        <w:t xml:space="preserve"> </w:t>
      </w:r>
      <w:r w:rsidR="00BD4C63">
        <w:rPr>
          <w:color w:val="000000"/>
        </w:rPr>
        <w:t>w</w:t>
      </w:r>
      <w:r w:rsidR="00EE2EE3">
        <w:rPr>
          <w:color w:val="000000"/>
        </w:rPr>
        <w:t>as</w:t>
      </w:r>
      <w:r w:rsidR="00BD4C63">
        <w:rPr>
          <w:color w:val="000000"/>
        </w:rPr>
        <w:t xml:space="preserve"> independent of fertilization </w:t>
      </w:r>
      <w:r w:rsidR="009F20B5">
        <w:rPr>
          <w:color w:val="000000"/>
        </w:rPr>
        <w:t>(CO</w:t>
      </w:r>
      <w:r w:rsidR="009F20B5">
        <w:rPr>
          <w:color w:val="000000"/>
          <w:vertAlign w:val="subscript"/>
        </w:rPr>
        <w:t>2</w:t>
      </w:r>
      <w:r w:rsidR="009F20B5">
        <w:rPr>
          <w:color w:val="000000"/>
        </w:rPr>
        <w:t xml:space="preserve">-by-fertilization interaction: </w:t>
      </w:r>
      <w:r w:rsidR="009F20B5">
        <w:rPr>
          <w:i/>
          <w:iCs/>
          <w:color w:val="000000"/>
        </w:rPr>
        <w:t>p</w:t>
      </w:r>
      <w:r w:rsidR="009F20B5">
        <w:rPr>
          <w:color w:val="000000"/>
        </w:rPr>
        <w:t>&gt;0.05 in all cases; Table 3)</w:t>
      </w:r>
      <w:r w:rsidR="00292428">
        <w:rPr>
          <w:color w:val="000000"/>
        </w:rPr>
        <w:t xml:space="preserve"> and inoculation treatment (CO</w:t>
      </w:r>
      <w:r w:rsidR="00292428">
        <w:rPr>
          <w:color w:val="000000"/>
          <w:vertAlign w:val="subscript"/>
        </w:rPr>
        <w:t>2</w:t>
      </w:r>
      <w:r w:rsidR="00292428">
        <w:rPr>
          <w:color w:val="000000"/>
        </w:rPr>
        <w:t xml:space="preserve">-by-inoculation interaction: </w:t>
      </w:r>
      <w:r w:rsidR="00292428">
        <w:rPr>
          <w:i/>
          <w:iCs/>
          <w:color w:val="000000"/>
        </w:rPr>
        <w:t>p</w:t>
      </w:r>
      <w:r w:rsidR="00292428">
        <w:rPr>
          <w:color w:val="000000"/>
        </w:rPr>
        <w:t>&gt;0.05 in all cases; Table 3)</w:t>
      </w:r>
      <w:r w:rsidR="00EE2EE3">
        <w:rPr>
          <w:color w:val="000000"/>
        </w:rPr>
        <w:t>.</w:t>
      </w:r>
      <w:r w:rsidR="001D7D17">
        <w:rPr>
          <w:color w:val="000000"/>
        </w:rPr>
        <w:t xml:space="preserve"> </w:t>
      </w:r>
      <w:r w:rsidR="009F20B5">
        <w:rPr>
          <w:color w:val="000000"/>
        </w:rPr>
        <w:t>Interactions between fertilization and inoculation (</w:t>
      </w:r>
      <w:r w:rsidR="009F20B5" w:rsidRPr="00D83A10">
        <w:rPr>
          <w:i/>
          <w:iCs/>
          <w:color w:val="000000"/>
        </w:rPr>
        <w:t>p</w:t>
      </w:r>
      <w:r w:rsidR="009F20B5">
        <w:rPr>
          <w:color w:val="000000"/>
        </w:rPr>
        <w:t xml:space="preserve">&lt;0.001 in all cases; Table 3) indicated that </w:t>
      </w:r>
      <w:r w:rsidR="001D7D17">
        <w:rPr>
          <w:color w:val="000000"/>
        </w:rPr>
        <w:t>the</w:t>
      </w:r>
      <w:r w:rsidR="009F20B5">
        <w:rPr>
          <w:color w:val="000000"/>
        </w:rPr>
        <w:t xml:space="preserve"> negative effect of increasing fertilization</w:t>
      </w:r>
      <w:r w:rsidR="00823D51">
        <w:rPr>
          <w:color w:val="000000"/>
        </w:rPr>
        <w:t xml:space="preserve"> on </w:t>
      </w:r>
      <w:r w:rsidR="00823D51" w:rsidRPr="000E7383">
        <w:rPr>
          <w:i/>
          <w:iCs/>
          <w:color w:val="000000"/>
          <w:lang w:val="el-GR"/>
        </w:rPr>
        <w:t>ρ</w:t>
      </w:r>
      <w:r w:rsidR="00823D51" w:rsidRPr="000E7383">
        <w:rPr>
          <w:color w:val="000000"/>
          <w:vertAlign w:val="subscript"/>
        </w:rPr>
        <w:t>rubisco</w:t>
      </w:r>
      <w:r w:rsidR="00823D51">
        <w:t>,</w:t>
      </w:r>
      <w:r w:rsidR="00823D51" w:rsidRPr="000E7383">
        <w:t xml:space="preserve"> </w:t>
      </w:r>
      <w:r w:rsidR="00823D51" w:rsidRPr="000E7383">
        <w:rPr>
          <w:i/>
          <w:iCs/>
          <w:color w:val="000000"/>
          <w:lang w:val="el-GR"/>
        </w:rPr>
        <w:t>ρ</w:t>
      </w:r>
      <w:r w:rsidR="00823D51" w:rsidRPr="000E7383">
        <w:rPr>
          <w:color w:val="000000"/>
          <w:vertAlign w:val="subscript"/>
        </w:rPr>
        <w:t>bioe</w:t>
      </w:r>
      <w:r w:rsidR="00823D51">
        <w:rPr>
          <w:color w:val="000000"/>
        </w:rPr>
        <w:t xml:space="preserve">, and </w:t>
      </w:r>
      <w:r w:rsidR="00823D51" w:rsidRPr="000E7383">
        <w:rPr>
          <w:i/>
          <w:iCs/>
          <w:color w:val="000000"/>
          <w:lang w:val="el-GR"/>
        </w:rPr>
        <w:t>ρ</w:t>
      </w:r>
      <w:r w:rsidR="00823D51" w:rsidRPr="000E7383">
        <w:rPr>
          <w:color w:val="000000"/>
          <w:vertAlign w:val="subscript"/>
        </w:rPr>
        <w:t>photo</w:t>
      </w:r>
      <w:r w:rsidR="009F20B5">
        <w:rPr>
          <w:color w:val="000000"/>
        </w:rPr>
        <w:t xml:space="preserve"> (</w:t>
      </w:r>
      <w:r w:rsidR="009F20B5" w:rsidRPr="00D83A10">
        <w:rPr>
          <w:i/>
          <w:iCs/>
          <w:color w:val="000000"/>
        </w:rPr>
        <w:t>p</w:t>
      </w:r>
      <w:r w:rsidR="009F20B5">
        <w:rPr>
          <w:color w:val="000000"/>
        </w:rPr>
        <w:t xml:space="preserve">&lt;0.001 in all cases; Table 3) was only observed in inoculated plants (Tukey: </w:t>
      </w:r>
      <w:r w:rsidR="009F20B5" w:rsidRPr="00D83A10">
        <w:rPr>
          <w:i/>
          <w:iCs/>
          <w:color w:val="000000"/>
        </w:rPr>
        <w:t>p</w:t>
      </w:r>
      <w:r w:rsidR="009F20B5">
        <w:rPr>
          <w:color w:val="000000"/>
        </w:rPr>
        <w:t>&lt;0.001 in all cases). An interaction between fertilization and inoculation (</w:t>
      </w:r>
      <w:r w:rsidR="009F20B5" w:rsidRPr="00D83A10">
        <w:rPr>
          <w:i/>
          <w:iCs/>
          <w:color w:val="000000"/>
        </w:rPr>
        <w:t>p</w:t>
      </w:r>
      <w:r w:rsidR="009F20B5">
        <w:rPr>
          <w:color w:val="000000"/>
        </w:rPr>
        <w:t xml:space="preserve">&lt;0.001; Table 3) indicated </w:t>
      </w:r>
      <w:r w:rsidR="001D7D17">
        <w:rPr>
          <w:color w:val="000000"/>
        </w:rPr>
        <w:t xml:space="preserve">that increasing fertilization decreased </w:t>
      </w:r>
      <w:r w:rsidR="009F20B5" w:rsidRPr="000E7383">
        <w:rPr>
          <w:i/>
          <w:iCs/>
          <w:color w:val="000000"/>
          <w:lang w:val="el-GR"/>
        </w:rPr>
        <w:t>ρ</w:t>
      </w:r>
      <w:r w:rsidR="009F20B5">
        <w:rPr>
          <w:color w:val="000000"/>
          <w:vertAlign w:val="subscript"/>
        </w:rPr>
        <w:t>light</w:t>
      </w:r>
      <w:r w:rsidR="009F20B5">
        <w:rPr>
          <w:color w:val="000000"/>
        </w:rPr>
        <w:t xml:space="preserve"> in inoculated plants (Tukey: </w:t>
      </w:r>
      <w:r w:rsidR="009F20B5" w:rsidRPr="00D83A10">
        <w:rPr>
          <w:i/>
          <w:iCs/>
          <w:color w:val="000000"/>
        </w:rPr>
        <w:t>p</w:t>
      </w:r>
      <w:r w:rsidR="009F20B5">
        <w:rPr>
          <w:color w:val="000000"/>
        </w:rPr>
        <w:t xml:space="preserve">&lt;0.05), but </w:t>
      </w:r>
      <w:r w:rsidR="001D7D17">
        <w:rPr>
          <w:color w:val="000000"/>
        </w:rPr>
        <w:t xml:space="preserve">increased </w:t>
      </w:r>
      <w:r w:rsidR="001D7D17" w:rsidRPr="000E7383">
        <w:rPr>
          <w:i/>
          <w:iCs/>
          <w:color w:val="000000"/>
          <w:lang w:val="el-GR"/>
        </w:rPr>
        <w:t>ρ</w:t>
      </w:r>
      <w:r w:rsidR="001D7D17">
        <w:rPr>
          <w:color w:val="000000"/>
          <w:vertAlign w:val="subscript"/>
        </w:rPr>
        <w:t>light</w:t>
      </w:r>
      <w:r w:rsidR="009F20B5">
        <w:rPr>
          <w:color w:val="000000"/>
        </w:rPr>
        <w:t xml:space="preserve"> in uninoculated plants (Tukey: </w:t>
      </w:r>
      <w:r w:rsidR="009F20B5" w:rsidRPr="00D83A10">
        <w:rPr>
          <w:i/>
          <w:iCs/>
          <w:color w:val="000000"/>
        </w:rPr>
        <w:t>p</w:t>
      </w:r>
      <w:r w:rsidR="009F20B5">
        <w:rPr>
          <w:color w:val="000000"/>
        </w:rPr>
        <w:t>&lt;0.001).</w:t>
      </w:r>
    </w:p>
    <w:p w14:paraId="715A61C5" w14:textId="136C3514" w:rsidR="009F20B5" w:rsidRDefault="001D7D17" w:rsidP="00124EC9">
      <w:pPr>
        <w:spacing w:line="360" w:lineRule="auto"/>
        <w:ind w:firstLine="720"/>
        <w:rPr>
          <w:color w:val="000000"/>
        </w:rPr>
      </w:pPr>
      <w:r>
        <w:rPr>
          <w:color w:val="000000"/>
        </w:rPr>
        <w:t>There was a positive effect of eCO</w:t>
      </w:r>
      <w:r>
        <w:rPr>
          <w:color w:val="000000"/>
          <w:vertAlign w:val="subscript"/>
        </w:rPr>
        <w:t>2</w:t>
      </w:r>
      <w:r>
        <w:rPr>
          <w:color w:val="000000"/>
        </w:rPr>
        <w:t xml:space="preserve"> on </w:t>
      </w:r>
      <w:r w:rsidR="002058B5" w:rsidRPr="000E7383">
        <w:rPr>
          <w:i/>
          <w:iCs/>
          <w:color w:val="000000"/>
          <w:lang w:val="el-GR"/>
        </w:rPr>
        <w:t>ρ</w:t>
      </w:r>
      <w:r w:rsidR="002058B5">
        <w:rPr>
          <w:color w:val="000000"/>
          <w:vertAlign w:val="subscript"/>
        </w:rPr>
        <w:t>structure</w:t>
      </w:r>
      <w:r w:rsidR="002058B5">
        <w:rPr>
          <w:color w:val="000000"/>
        </w:rPr>
        <w:t xml:space="preserve"> (</w:t>
      </w:r>
      <w:r w:rsidR="002058B5" w:rsidRPr="00D83A10">
        <w:rPr>
          <w:i/>
          <w:iCs/>
          <w:color w:val="000000"/>
        </w:rPr>
        <w:t>p</w:t>
      </w:r>
      <w:r w:rsidR="002058B5">
        <w:rPr>
          <w:color w:val="000000"/>
        </w:rPr>
        <w:t>&lt;0.001; Table 3; Fig 3b). An interaction between fertilization and CO</w:t>
      </w:r>
      <w:r w:rsidR="002058B5">
        <w:rPr>
          <w:color w:val="000000"/>
          <w:vertAlign w:val="subscript"/>
        </w:rPr>
        <w:t>2</w:t>
      </w:r>
      <w:r w:rsidR="002058B5">
        <w:rPr>
          <w:color w:val="000000"/>
        </w:rPr>
        <w:t xml:space="preserve"> (</w:t>
      </w:r>
      <w:r w:rsidR="002058B5" w:rsidRPr="00D83A10">
        <w:rPr>
          <w:i/>
          <w:iCs/>
          <w:color w:val="000000"/>
        </w:rPr>
        <w:t>p</w:t>
      </w:r>
      <w:r w:rsidR="008E6ED4">
        <w:rPr>
          <w:color w:val="000000"/>
        </w:rPr>
        <w:t>&lt;0.05</w:t>
      </w:r>
      <w:r w:rsidR="002058B5">
        <w:rPr>
          <w:color w:val="000000"/>
        </w:rPr>
        <w:t xml:space="preserve">; Table 3) indicated that </w:t>
      </w:r>
      <w:r>
        <w:rPr>
          <w:color w:val="000000"/>
        </w:rPr>
        <w:t>the</w:t>
      </w:r>
      <w:r w:rsidR="002058B5">
        <w:rPr>
          <w:color w:val="000000"/>
        </w:rPr>
        <w:t xml:space="preserve"> negative effect of increasing fertilization (</w:t>
      </w:r>
      <w:r w:rsidR="002058B5" w:rsidRPr="00D83A10">
        <w:rPr>
          <w:i/>
          <w:iCs/>
          <w:color w:val="000000"/>
        </w:rPr>
        <w:t>p</w:t>
      </w:r>
      <w:r w:rsidR="002058B5">
        <w:rPr>
          <w:color w:val="000000"/>
        </w:rPr>
        <w:t>&lt;0.001; Table 3) was marginally stronger under aCO</w:t>
      </w:r>
      <w:r w:rsidR="002058B5">
        <w:rPr>
          <w:color w:val="000000"/>
          <w:vertAlign w:val="subscript"/>
        </w:rPr>
        <w:t>2</w:t>
      </w:r>
      <w:r w:rsidR="002058B5">
        <w:rPr>
          <w:color w:val="000000"/>
        </w:rPr>
        <w:t xml:space="preserve"> (Tukey: </w:t>
      </w:r>
      <w:r w:rsidR="002058B5" w:rsidRPr="00D83A10">
        <w:rPr>
          <w:i/>
          <w:iCs/>
          <w:color w:val="000000"/>
        </w:rPr>
        <w:t>p</w:t>
      </w:r>
      <w:r w:rsidR="002058B5">
        <w:rPr>
          <w:color w:val="000000"/>
        </w:rPr>
        <w:t xml:space="preserve">&lt;0.1), resulting in a larger increase in </w:t>
      </w:r>
      <w:r w:rsidR="002058B5" w:rsidRPr="000E7383">
        <w:rPr>
          <w:i/>
          <w:iCs/>
          <w:color w:val="000000"/>
          <w:lang w:val="el-GR"/>
        </w:rPr>
        <w:t>ρ</w:t>
      </w:r>
      <w:r w:rsidR="002058B5">
        <w:rPr>
          <w:color w:val="000000"/>
          <w:vertAlign w:val="subscript"/>
        </w:rPr>
        <w:t>structure</w:t>
      </w:r>
      <w:r w:rsidR="002058B5">
        <w:rPr>
          <w:color w:val="000000"/>
        </w:rPr>
        <w:t xml:space="preserve"> under </w:t>
      </w:r>
      <w:r w:rsidR="002058B5">
        <w:t>eCO</w:t>
      </w:r>
      <w:r w:rsidR="002058B5">
        <w:rPr>
          <w:vertAlign w:val="subscript"/>
        </w:rPr>
        <w:t>2</w:t>
      </w:r>
      <w:r w:rsidR="002058B5">
        <w:rPr>
          <w:color w:val="000000"/>
        </w:rPr>
        <w:t xml:space="preserve"> with increasing fertilization (</w:t>
      </w:r>
      <w:r w:rsidR="002058B5" w:rsidRPr="00BD4C63">
        <w:rPr>
          <w:color w:val="000000"/>
        </w:rPr>
        <w:t>Fig. S</w:t>
      </w:r>
      <w:r w:rsidR="008A6F85">
        <w:rPr>
          <w:color w:val="000000"/>
        </w:rPr>
        <w:t>5</w:t>
      </w:r>
      <w:r w:rsidR="002058B5">
        <w:rPr>
          <w:color w:val="000000"/>
        </w:rPr>
        <w:t>). Finally, an interaction between fertilization and inoculation (</w:t>
      </w:r>
      <w:r w:rsidR="002058B5" w:rsidRPr="00D83A10">
        <w:rPr>
          <w:i/>
          <w:iCs/>
          <w:color w:val="000000"/>
        </w:rPr>
        <w:t>p</w:t>
      </w:r>
      <w:r w:rsidR="002058B5">
        <w:rPr>
          <w:color w:val="000000"/>
        </w:rPr>
        <w:t xml:space="preserve">&lt;0.001; Table 3; Fig. 3b) indicated that the positive effect of increasing fertilization on </w:t>
      </w:r>
      <w:r w:rsidR="002058B5" w:rsidRPr="000E7383">
        <w:rPr>
          <w:i/>
          <w:iCs/>
          <w:color w:val="000000"/>
          <w:lang w:val="el-GR"/>
        </w:rPr>
        <w:t>ρ</w:t>
      </w:r>
      <w:r w:rsidR="002058B5">
        <w:rPr>
          <w:color w:val="000000"/>
          <w:vertAlign w:val="subscript"/>
        </w:rPr>
        <w:t>structure</w:t>
      </w:r>
      <w:r w:rsidR="002058B5">
        <w:rPr>
          <w:color w:val="000000"/>
        </w:rPr>
        <w:t xml:space="preserve"> (</w:t>
      </w:r>
      <w:r w:rsidR="002058B5">
        <w:rPr>
          <w:i/>
          <w:iCs/>
          <w:color w:val="000000"/>
        </w:rPr>
        <w:t>p</w:t>
      </w:r>
      <w:r w:rsidR="002058B5">
        <w:rPr>
          <w:color w:val="000000"/>
        </w:rPr>
        <w:t xml:space="preserve">&lt;0.001; Table 3) was stronger in uninoculated plants (Tukey: </w:t>
      </w:r>
      <w:r w:rsidR="002058B5" w:rsidRPr="00D83A10">
        <w:rPr>
          <w:i/>
          <w:iCs/>
          <w:color w:val="000000"/>
        </w:rPr>
        <w:t>p</w:t>
      </w:r>
      <w:r w:rsidR="002058B5">
        <w:rPr>
          <w:color w:val="000000"/>
        </w:rPr>
        <w:t>=0.001).</w:t>
      </w:r>
    </w:p>
    <w:p w14:paraId="3A898B00" w14:textId="77777777" w:rsidR="002058B5" w:rsidRDefault="002058B5" w:rsidP="00DE2B27">
      <w:pPr>
        <w:spacing w:line="360" w:lineRule="auto"/>
        <w:rPr>
          <w:bCs/>
        </w:rPr>
        <w:sectPr w:rsidR="002058B5" w:rsidSect="00325067">
          <w:pgSz w:w="12240" w:h="15840"/>
          <w:pgMar w:top="1440" w:right="1440" w:bottom="1440" w:left="1440" w:header="720" w:footer="720" w:gutter="0"/>
          <w:lnNumType w:countBy="1" w:restart="continuous"/>
          <w:cols w:space="720"/>
          <w:docGrid w:linePitch="360"/>
        </w:sectPr>
      </w:pPr>
    </w:p>
    <w:p w14:paraId="49A663B4" w14:textId="77777777" w:rsidR="009F20B5" w:rsidRPr="00F56D6E" w:rsidRDefault="009F20B5" w:rsidP="00DE2B27">
      <w:pPr>
        <w:spacing w:line="360" w:lineRule="auto"/>
        <w:rPr>
          <w:bCs/>
        </w:rPr>
      </w:pPr>
      <w:r>
        <w:rPr>
          <w:b/>
        </w:rPr>
        <w:lastRenderedPageBreak/>
        <w:t>Table 3</w:t>
      </w:r>
      <w:r>
        <w:rPr>
          <w:bCs/>
        </w:rPr>
        <w:t xml:space="preserve"> Effects of soil nitrogen fertilization, inoculation, and CO</w:t>
      </w:r>
      <w:r>
        <w:rPr>
          <w:bCs/>
          <w:vertAlign w:val="subscript"/>
        </w:rPr>
        <w:t>2</w:t>
      </w:r>
      <w:r>
        <w:rPr>
          <w:bCs/>
        </w:rPr>
        <w:t xml:space="preserve"> on leaf nitrogen allocation</w:t>
      </w:r>
      <w:r>
        <w:rPr>
          <w:bCs/>
          <w:vertAlign w:val="superscript"/>
        </w:rPr>
        <w:t>*</w:t>
      </w:r>
    </w:p>
    <w:tbl>
      <w:tblPr>
        <w:tblW w:w="12905" w:type="dxa"/>
        <w:tblLook w:val="04A0" w:firstRow="1" w:lastRow="0" w:firstColumn="1" w:lastColumn="0" w:noHBand="0" w:noVBand="1"/>
      </w:tblPr>
      <w:tblGrid>
        <w:gridCol w:w="2070"/>
        <w:gridCol w:w="416"/>
        <w:gridCol w:w="1397"/>
        <w:gridCol w:w="996"/>
        <w:gridCol w:w="1013"/>
        <w:gridCol w:w="1416"/>
        <w:gridCol w:w="1116"/>
        <w:gridCol w:w="1013"/>
        <w:gridCol w:w="1296"/>
        <w:gridCol w:w="1116"/>
        <w:gridCol w:w="1056"/>
      </w:tblGrid>
      <w:tr w:rsidR="009F20B5" w14:paraId="37B43BA4" w14:textId="77777777" w:rsidTr="00124EC9">
        <w:trPr>
          <w:trHeight w:val="320"/>
        </w:trPr>
        <w:tc>
          <w:tcPr>
            <w:tcW w:w="2070" w:type="dxa"/>
            <w:tcBorders>
              <w:top w:val="nil"/>
              <w:left w:val="nil"/>
              <w:bottom w:val="single" w:sz="4" w:space="0" w:color="auto"/>
              <w:right w:val="nil"/>
            </w:tcBorders>
            <w:shd w:val="clear" w:color="auto" w:fill="auto"/>
            <w:noWrap/>
            <w:vAlign w:val="bottom"/>
          </w:tcPr>
          <w:p w14:paraId="0F4BCF07" w14:textId="77777777" w:rsidR="009F20B5" w:rsidRPr="00823CBA" w:rsidRDefault="009F20B5" w:rsidP="00CD6CA5">
            <w:pPr>
              <w:rPr>
                <w:color w:val="000000"/>
              </w:rPr>
            </w:pPr>
          </w:p>
        </w:tc>
        <w:tc>
          <w:tcPr>
            <w:tcW w:w="416" w:type="dxa"/>
            <w:tcBorders>
              <w:top w:val="nil"/>
              <w:left w:val="nil"/>
              <w:bottom w:val="single" w:sz="4" w:space="0" w:color="auto"/>
              <w:right w:val="nil"/>
            </w:tcBorders>
            <w:shd w:val="clear" w:color="auto" w:fill="auto"/>
            <w:noWrap/>
            <w:vAlign w:val="bottom"/>
          </w:tcPr>
          <w:p w14:paraId="6A5202D4" w14:textId="77777777" w:rsidR="009F20B5" w:rsidRPr="00823CBA" w:rsidRDefault="009F20B5" w:rsidP="00CD6CA5">
            <w:pPr>
              <w:rPr>
                <w:color w:val="000000"/>
              </w:rPr>
            </w:pPr>
          </w:p>
        </w:tc>
        <w:tc>
          <w:tcPr>
            <w:tcW w:w="3406" w:type="dxa"/>
            <w:gridSpan w:val="3"/>
            <w:tcBorders>
              <w:top w:val="nil"/>
              <w:left w:val="nil"/>
              <w:bottom w:val="single" w:sz="4" w:space="0" w:color="auto"/>
              <w:right w:val="nil"/>
            </w:tcBorders>
            <w:shd w:val="clear" w:color="auto" w:fill="auto"/>
            <w:noWrap/>
            <w:vAlign w:val="bottom"/>
          </w:tcPr>
          <w:p w14:paraId="67435D33" w14:textId="77777777" w:rsidR="009F20B5" w:rsidRPr="009B7C4B" w:rsidRDefault="009F20B5" w:rsidP="00CD6CA5">
            <w:pPr>
              <w:rPr>
                <w:b/>
                <w:bCs/>
                <w:color w:val="000000"/>
                <w:vertAlign w:val="subscript"/>
              </w:rPr>
            </w:pPr>
            <w:r w:rsidRPr="009B7C4B">
              <w:rPr>
                <w:b/>
                <w:bCs/>
                <w:i/>
                <w:iCs/>
                <w:color w:val="000000"/>
                <w:lang w:val="el-GR"/>
              </w:rPr>
              <w:t>ρ</w:t>
            </w:r>
            <w:r w:rsidRPr="009B7C4B">
              <w:rPr>
                <w:b/>
                <w:bCs/>
                <w:color w:val="000000"/>
                <w:vertAlign w:val="subscript"/>
              </w:rPr>
              <w:t>rubisco</w:t>
            </w:r>
          </w:p>
        </w:tc>
        <w:tc>
          <w:tcPr>
            <w:tcW w:w="3545" w:type="dxa"/>
            <w:gridSpan w:val="3"/>
            <w:tcBorders>
              <w:top w:val="nil"/>
              <w:left w:val="nil"/>
              <w:bottom w:val="single" w:sz="4" w:space="0" w:color="auto"/>
              <w:right w:val="nil"/>
            </w:tcBorders>
            <w:shd w:val="clear" w:color="auto" w:fill="auto"/>
            <w:noWrap/>
            <w:vAlign w:val="bottom"/>
          </w:tcPr>
          <w:p w14:paraId="1E5B53BB" w14:textId="77777777" w:rsidR="009F20B5" w:rsidRPr="009B7C4B" w:rsidRDefault="009F20B5" w:rsidP="00CD6CA5">
            <w:pPr>
              <w:rPr>
                <w:b/>
                <w:bCs/>
                <w:color w:val="000000"/>
                <w:vertAlign w:val="subscript"/>
              </w:rPr>
            </w:pPr>
            <w:r w:rsidRPr="009B7C4B">
              <w:rPr>
                <w:b/>
                <w:bCs/>
                <w:i/>
                <w:iCs/>
                <w:color w:val="000000"/>
                <w:lang w:val="el-GR"/>
              </w:rPr>
              <w:t>ρ</w:t>
            </w:r>
            <w:r w:rsidRPr="009B7C4B">
              <w:rPr>
                <w:b/>
                <w:bCs/>
                <w:color w:val="000000"/>
                <w:vertAlign w:val="subscript"/>
              </w:rPr>
              <w:t>bioe</w:t>
            </w:r>
          </w:p>
        </w:tc>
        <w:tc>
          <w:tcPr>
            <w:tcW w:w="3467" w:type="dxa"/>
            <w:gridSpan w:val="3"/>
            <w:tcBorders>
              <w:top w:val="nil"/>
              <w:left w:val="nil"/>
              <w:bottom w:val="single" w:sz="4" w:space="0" w:color="auto"/>
              <w:right w:val="nil"/>
            </w:tcBorders>
            <w:shd w:val="clear" w:color="auto" w:fill="auto"/>
            <w:noWrap/>
            <w:vAlign w:val="bottom"/>
          </w:tcPr>
          <w:p w14:paraId="30A7FD7C" w14:textId="77777777" w:rsidR="009F20B5" w:rsidRPr="00BB00AD" w:rsidRDefault="009F20B5" w:rsidP="00CD6CA5">
            <w:pPr>
              <w:rPr>
                <w:b/>
                <w:bCs/>
                <w:color w:val="000000"/>
              </w:rPr>
            </w:pPr>
            <w:r w:rsidRPr="009B7C4B">
              <w:rPr>
                <w:b/>
                <w:bCs/>
                <w:i/>
                <w:iCs/>
                <w:color w:val="000000"/>
                <w:lang w:val="el-GR"/>
              </w:rPr>
              <w:t>ρ</w:t>
            </w:r>
            <w:r w:rsidRPr="009B7C4B">
              <w:rPr>
                <w:b/>
                <w:bCs/>
                <w:color w:val="000000"/>
                <w:vertAlign w:val="subscript"/>
              </w:rPr>
              <w:t>light</w:t>
            </w:r>
          </w:p>
        </w:tc>
      </w:tr>
      <w:tr w:rsidR="009F20B5" w14:paraId="28B3D4E0" w14:textId="77777777" w:rsidTr="00124EC9">
        <w:trPr>
          <w:trHeight w:val="320"/>
        </w:trPr>
        <w:tc>
          <w:tcPr>
            <w:tcW w:w="2070" w:type="dxa"/>
            <w:tcBorders>
              <w:top w:val="single" w:sz="4" w:space="0" w:color="auto"/>
              <w:left w:val="nil"/>
              <w:bottom w:val="single" w:sz="4" w:space="0" w:color="auto"/>
              <w:right w:val="nil"/>
            </w:tcBorders>
            <w:shd w:val="clear" w:color="auto" w:fill="auto"/>
            <w:noWrap/>
            <w:vAlign w:val="bottom"/>
            <w:hideMark/>
          </w:tcPr>
          <w:p w14:paraId="1860C1E5" w14:textId="77777777" w:rsidR="009F20B5" w:rsidRPr="00823CBA" w:rsidRDefault="009F20B5" w:rsidP="005165DF">
            <w:pPr>
              <w:spacing w:line="276" w:lineRule="auto"/>
              <w:rPr>
                <w:color w:val="000000"/>
              </w:rPr>
            </w:pPr>
          </w:p>
        </w:tc>
        <w:tc>
          <w:tcPr>
            <w:tcW w:w="416" w:type="dxa"/>
            <w:tcBorders>
              <w:top w:val="single" w:sz="4" w:space="0" w:color="auto"/>
              <w:left w:val="nil"/>
              <w:bottom w:val="single" w:sz="4" w:space="0" w:color="auto"/>
              <w:right w:val="nil"/>
            </w:tcBorders>
            <w:shd w:val="clear" w:color="auto" w:fill="auto"/>
            <w:noWrap/>
            <w:vAlign w:val="bottom"/>
            <w:hideMark/>
          </w:tcPr>
          <w:p w14:paraId="52FB3453" w14:textId="77777777" w:rsidR="009F20B5" w:rsidRPr="00823CBA" w:rsidRDefault="009F20B5" w:rsidP="00E4133D">
            <w:pPr>
              <w:spacing w:line="276" w:lineRule="auto"/>
              <w:jc w:val="right"/>
              <w:rPr>
                <w:color w:val="000000"/>
              </w:rPr>
            </w:pPr>
            <w:r w:rsidRPr="00823CBA">
              <w:rPr>
                <w:color w:val="000000"/>
              </w:rPr>
              <w:t>df</w:t>
            </w:r>
          </w:p>
        </w:tc>
        <w:tc>
          <w:tcPr>
            <w:tcW w:w="1397" w:type="dxa"/>
            <w:tcBorders>
              <w:top w:val="single" w:sz="4" w:space="0" w:color="auto"/>
              <w:left w:val="nil"/>
              <w:bottom w:val="single" w:sz="4" w:space="0" w:color="auto"/>
              <w:right w:val="nil"/>
            </w:tcBorders>
            <w:shd w:val="clear" w:color="auto" w:fill="auto"/>
            <w:noWrap/>
            <w:vAlign w:val="bottom"/>
            <w:hideMark/>
          </w:tcPr>
          <w:p w14:paraId="0A132E98" w14:textId="77777777" w:rsidR="009F20B5" w:rsidRPr="00823CBA" w:rsidRDefault="009F20B5" w:rsidP="00E4133D">
            <w:pPr>
              <w:spacing w:line="276" w:lineRule="auto"/>
              <w:jc w:val="right"/>
              <w:rPr>
                <w:color w:val="000000"/>
              </w:rPr>
            </w:pPr>
            <w:r>
              <w:rPr>
                <w:color w:val="000000"/>
              </w:rPr>
              <w:t>Coefficient</w:t>
            </w:r>
          </w:p>
        </w:tc>
        <w:tc>
          <w:tcPr>
            <w:tcW w:w="996" w:type="dxa"/>
            <w:tcBorders>
              <w:top w:val="single" w:sz="4" w:space="0" w:color="auto"/>
              <w:left w:val="nil"/>
              <w:bottom w:val="single" w:sz="4" w:space="0" w:color="auto"/>
              <w:right w:val="nil"/>
            </w:tcBorders>
            <w:shd w:val="clear" w:color="auto" w:fill="auto"/>
            <w:noWrap/>
            <w:vAlign w:val="bottom"/>
            <w:hideMark/>
          </w:tcPr>
          <w:p w14:paraId="1CEF39EA" w14:textId="77777777" w:rsidR="009F20B5" w:rsidRPr="00823CBA" w:rsidRDefault="009F20B5" w:rsidP="00E4133D">
            <w:pPr>
              <w:spacing w:line="276" w:lineRule="auto"/>
              <w:jc w:val="right"/>
              <w:rPr>
                <w:color w:val="000000"/>
              </w:rPr>
            </w:pPr>
            <w:r>
              <w:rPr>
                <w:i/>
                <w:iCs/>
                <w:color w:val="000000"/>
                <w:lang w:val="el-GR"/>
              </w:rPr>
              <w:t>χ</w:t>
            </w:r>
            <w:r w:rsidRPr="0005043C">
              <w:rPr>
                <w:color w:val="000000"/>
                <w:vertAlign w:val="superscript"/>
                <w:lang w:val="el-GR"/>
              </w:rPr>
              <w:t>2</w:t>
            </w:r>
          </w:p>
        </w:tc>
        <w:tc>
          <w:tcPr>
            <w:tcW w:w="1013" w:type="dxa"/>
            <w:tcBorders>
              <w:top w:val="single" w:sz="4" w:space="0" w:color="auto"/>
              <w:left w:val="nil"/>
              <w:bottom w:val="single" w:sz="4" w:space="0" w:color="auto"/>
              <w:right w:val="nil"/>
            </w:tcBorders>
            <w:shd w:val="clear" w:color="auto" w:fill="auto"/>
            <w:noWrap/>
            <w:vAlign w:val="bottom"/>
            <w:hideMark/>
          </w:tcPr>
          <w:p w14:paraId="208D7E6E" w14:textId="77777777" w:rsidR="009F20B5" w:rsidRPr="00823CBA" w:rsidRDefault="009F20B5" w:rsidP="00E4133D">
            <w:pPr>
              <w:spacing w:line="276" w:lineRule="auto"/>
              <w:jc w:val="right"/>
              <w:rPr>
                <w:color w:val="000000"/>
              </w:rPr>
            </w:pPr>
            <w:r w:rsidRPr="00E4133D">
              <w:rPr>
                <w:i/>
                <w:iCs/>
                <w:color w:val="000000"/>
              </w:rPr>
              <w:t>p</w:t>
            </w:r>
          </w:p>
        </w:tc>
        <w:tc>
          <w:tcPr>
            <w:tcW w:w="1416" w:type="dxa"/>
            <w:tcBorders>
              <w:top w:val="single" w:sz="4" w:space="0" w:color="auto"/>
              <w:left w:val="nil"/>
              <w:bottom w:val="single" w:sz="4" w:space="0" w:color="auto"/>
              <w:right w:val="nil"/>
            </w:tcBorders>
            <w:shd w:val="clear" w:color="auto" w:fill="auto"/>
            <w:noWrap/>
            <w:vAlign w:val="bottom"/>
            <w:hideMark/>
          </w:tcPr>
          <w:p w14:paraId="6F38132E" w14:textId="77777777" w:rsidR="009F20B5" w:rsidRPr="00823CBA" w:rsidRDefault="009F20B5" w:rsidP="00E4133D">
            <w:pPr>
              <w:spacing w:line="276" w:lineRule="auto"/>
              <w:jc w:val="right"/>
              <w:rPr>
                <w:color w:val="000000"/>
              </w:rPr>
            </w:pPr>
            <w:r>
              <w:rPr>
                <w:color w:val="000000"/>
              </w:rPr>
              <w:t>Coefficient</w:t>
            </w:r>
          </w:p>
        </w:tc>
        <w:tc>
          <w:tcPr>
            <w:tcW w:w="1116" w:type="dxa"/>
            <w:tcBorders>
              <w:top w:val="single" w:sz="4" w:space="0" w:color="auto"/>
              <w:left w:val="nil"/>
              <w:bottom w:val="single" w:sz="4" w:space="0" w:color="auto"/>
              <w:right w:val="nil"/>
            </w:tcBorders>
            <w:shd w:val="clear" w:color="auto" w:fill="auto"/>
            <w:noWrap/>
            <w:vAlign w:val="bottom"/>
            <w:hideMark/>
          </w:tcPr>
          <w:p w14:paraId="5544C804" w14:textId="77777777" w:rsidR="009F20B5" w:rsidRPr="00823CBA" w:rsidRDefault="009F20B5" w:rsidP="00E4133D">
            <w:pPr>
              <w:spacing w:line="276" w:lineRule="auto"/>
              <w:jc w:val="right"/>
              <w:rPr>
                <w:color w:val="000000"/>
              </w:rPr>
            </w:pPr>
            <w:r>
              <w:rPr>
                <w:i/>
                <w:iCs/>
                <w:color w:val="000000"/>
                <w:lang w:val="el-GR"/>
              </w:rPr>
              <w:t>χ</w:t>
            </w:r>
            <w:r w:rsidRPr="0005043C">
              <w:rPr>
                <w:color w:val="000000"/>
                <w:vertAlign w:val="superscript"/>
                <w:lang w:val="el-GR"/>
              </w:rPr>
              <w:t>2</w:t>
            </w:r>
          </w:p>
        </w:tc>
        <w:tc>
          <w:tcPr>
            <w:tcW w:w="1013" w:type="dxa"/>
            <w:tcBorders>
              <w:top w:val="single" w:sz="4" w:space="0" w:color="auto"/>
              <w:left w:val="nil"/>
              <w:bottom w:val="single" w:sz="4" w:space="0" w:color="auto"/>
              <w:right w:val="nil"/>
            </w:tcBorders>
            <w:shd w:val="clear" w:color="auto" w:fill="auto"/>
            <w:noWrap/>
            <w:vAlign w:val="bottom"/>
            <w:hideMark/>
          </w:tcPr>
          <w:p w14:paraId="4ABA287B" w14:textId="77777777" w:rsidR="009F20B5" w:rsidRPr="00823CBA" w:rsidRDefault="009F20B5" w:rsidP="00E4133D">
            <w:pPr>
              <w:spacing w:line="276" w:lineRule="auto"/>
              <w:jc w:val="right"/>
              <w:rPr>
                <w:color w:val="000000"/>
              </w:rPr>
            </w:pPr>
            <w:r w:rsidRPr="00E4133D">
              <w:rPr>
                <w:i/>
                <w:iCs/>
                <w:color w:val="000000"/>
              </w:rPr>
              <w:t>p</w:t>
            </w:r>
          </w:p>
        </w:tc>
        <w:tc>
          <w:tcPr>
            <w:tcW w:w="1296" w:type="dxa"/>
            <w:tcBorders>
              <w:top w:val="single" w:sz="4" w:space="0" w:color="auto"/>
              <w:left w:val="nil"/>
              <w:bottom w:val="single" w:sz="4" w:space="0" w:color="auto"/>
              <w:right w:val="nil"/>
            </w:tcBorders>
            <w:shd w:val="clear" w:color="auto" w:fill="auto"/>
            <w:noWrap/>
            <w:vAlign w:val="bottom"/>
            <w:hideMark/>
          </w:tcPr>
          <w:p w14:paraId="62AFC728" w14:textId="77777777" w:rsidR="009F20B5" w:rsidRPr="00823CBA" w:rsidRDefault="009F20B5" w:rsidP="00E4133D">
            <w:pPr>
              <w:spacing w:line="276" w:lineRule="auto"/>
              <w:jc w:val="right"/>
              <w:rPr>
                <w:color w:val="000000"/>
              </w:rPr>
            </w:pPr>
            <w:r>
              <w:rPr>
                <w:color w:val="000000"/>
              </w:rPr>
              <w:t>Coefficient</w:t>
            </w:r>
          </w:p>
        </w:tc>
        <w:tc>
          <w:tcPr>
            <w:tcW w:w="1116" w:type="dxa"/>
            <w:tcBorders>
              <w:top w:val="single" w:sz="4" w:space="0" w:color="auto"/>
              <w:left w:val="nil"/>
              <w:bottom w:val="single" w:sz="4" w:space="0" w:color="auto"/>
              <w:right w:val="nil"/>
            </w:tcBorders>
            <w:shd w:val="clear" w:color="auto" w:fill="auto"/>
            <w:noWrap/>
            <w:vAlign w:val="bottom"/>
            <w:hideMark/>
          </w:tcPr>
          <w:p w14:paraId="0C782685" w14:textId="77777777" w:rsidR="009F20B5" w:rsidRPr="00823CBA" w:rsidRDefault="009F20B5" w:rsidP="00E4133D">
            <w:pPr>
              <w:spacing w:line="276" w:lineRule="auto"/>
              <w:jc w:val="right"/>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bottom"/>
            <w:hideMark/>
          </w:tcPr>
          <w:p w14:paraId="786A7FC0" w14:textId="77777777" w:rsidR="009F20B5" w:rsidRPr="00823CBA" w:rsidRDefault="009F20B5" w:rsidP="00E4133D">
            <w:pPr>
              <w:spacing w:line="276" w:lineRule="auto"/>
              <w:jc w:val="right"/>
              <w:rPr>
                <w:color w:val="000000"/>
              </w:rPr>
            </w:pPr>
            <w:r w:rsidRPr="00E4133D">
              <w:rPr>
                <w:i/>
                <w:iCs/>
                <w:color w:val="000000"/>
              </w:rPr>
              <w:t>p</w:t>
            </w:r>
          </w:p>
        </w:tc>
      </w:tr>
      <w:tr w:rsidR="009F20B5" w14:paraId="6F93725D" w14:textId="77777777" w:rsidTr="00124EC9">
        <w:trPr>
          <w:trHeight w:val="320"/>
        </w:trPr>
        <w:tc>
          <w:tcPr>
            <w:tcW w:w="2070" w:type="dxa"/>
            <w:tcBorders>
              <w:top w:val="single" w:sz="4" w:space="0" w:color="auto"/>
              <w:left w:val="nil"/>
              <w:bottom w:val="nil"/>
              <w:right w:val="nil"/>
            </w:tcBorders>
            <w:shd w:val="clear" w:color="auto" w:fill="auto"/>
            <w:noWrap/>
            <w:vAlign w:val="bottom"/>
            <w:hideMark/>
          </w:tcPr>
          <w:p w14:paraId="15FA4D0D" w14:textId="77777777" w:rsidR="009F20B5" w:rsidRPr="00B47CE7" w:rsidRDefault="009F20B5" w:rsidP="00261FAA">
            <w:pPr>
              <w:spacing w:line="276" w:lineRule="auto"/>
              <w:rPr>
                <w:color w:val="000000"/>
              </w:rPr>
            </w:pPr>
            <w:r w:rsidRPr="00B47CE7">
              <w:rPr>
                <w:color w:val="000000"/>
              </w:rPr>
              <w:t>(Intercept)</w:t>
            </w:r>
          </w:p>
        </w:tc>
        <w:tc>
          <w:tcPr>
            <w:tcW w:w="416" w:type="dxa"/>
            <w:tcBorders>
              <w:top w:val="single" w:sz="4" w:space="0" w:color="auto"/>
              <w:left w:val="nil"/>
              <w:bottom w:val="nil"/>
              <w:right w:val="nil"/>
            </w:tcBorders>
            <w:shd w:val="clear" w:color="auto" w:fill="auto"/>
            <w:noWrap/>
            <w:vAlign w:val="bottom"/>
            <w:hideMark/>
          </w:tcPr>
          <w:p w14:paraId="3E6A9DA0" w14:textId="77777777" w:rsidR="009F20B5" w:rsidRPr="00B47CE7" w:rsidRDefault="009F20B5" w:rsidP="00261FAA">
            <w:pPr>
              <w:spacing w:line="276" w:lineRule="auto"/>
              <w:jc w:val="right"/>
              <w:rPr>
                <w:color w:val="000000"/>
              </w:rPr>
            </w:pPr>
            <w:r w:rsidRPr="00B47CE7">
              <w:rPr>
                <w:color w:val="000000"/>
              </w:rPr>
              <w:t>-</w:t>
            </w:r>
          </w:p>
        </w:tc>
        <w:tc>
          <w:tcPr>
            <w:tcW w:w="1397" w:type="dxa"/>
            <w:tcBorders>
              <w:top w:val="single" w:sz="4" w:space="0" w:color="auto"/>
              <w:left w:val="nil"/>
              <w:bottom w:val="nil"/>
              <w:right w:val="nil"/>
            </w:tcBorders>
            <w:shd w:val="clear" w:color="auto" w:fill="auto"/>
            <w:noWrap/>
            <w:vAlign w:val="bottom"/>
            <w:hideMark/>
          </w:tcPr>
          <w:p w14:paraId="1B2DDBEB" w14:textId="1855C3FD" w:rsidR="009F20B5" w:rsidRPr="00261FAA" w:rsidRDefault="009F20B5" w:rsidP="00261FAA">
            <w:pPr>
              <w:spacing w:line="276" w:lineRule="auto"/>
              <w:jc w:val="right"/>
              <w:rPr>
                <w:color w:val="000000"/>
              </w:rPr>
            </w:pPr>
            <w:r w:rsidRPr="00261FAA">
              <w:rPr>
                <w:color w:val="000000"/>
              </w:rPr>
              <w:t>2.70</w:t>
            </w:r>
            <w:r w:rsidR="00A6737F">
              <w:rPr>
                <w:color w:val="000000"/>
              </w:rPr>
              <w:t>*10</w:t>
            </w:r>
            <w:r w:rsidR="00A6737F">
              <w:rPr>
                <w:color w:val="000000"/>
                <w:vertAlign w:val="superscript"/>
              </w:rPr>
              <w:t>-1</w:t>
            </w:r>
          </w:p>
        </w:tc>
        <w:tc>
          <w:tcPr>
            <w:tcW w:w="996" w:type="dxa"/>
            <w:tcBorders>
              <w:top w:val="single" w:sz="4" w:space="0" w:color="auto"/>
              <w:left w:val="nil"/>
              <w:bottom w:val="nil"/>
              <w:right w:val="nil"/>
            </w:tcBorders>
            <w:shd w:val="clear" w:color="auto" w:fill="auto"/>
            <w:noWrap/>
            <w:vAlign w:val="bottom"/>
            <w:hideMark/>
          </w:tcPr>
          <w:p w14:paraId="495A8336" w14:textId="77777777" w:rsidR="009F20B5" w:rsidRPr="00261FAA" w:rsidRDefault="009F20B5" w:rsidP="00261FAA">
            <w:pPr>
              <w:spacing w:line="276" w:lineRule="auto"/>
              <w:jc w:val="right"/>
              <w:rPr>
                <w:color w:val="000000"/>
              </w:rPr>
            </w:pPr>
            <w:r w:rsidRPr="00261FAA">
              <w:rPr>
                <w:color w:val="000000"/>
              </w:rPr>
              <w:t>-</w:t>
            </w:r>
          </w:p>
        </w:tc>
        <w:tc>
          <w:tcPr>
            <w:tcW w:w="1013" w:type="dxa"/>
            <w:tcBorders>
              <w:top w:val="single" w:sz="4" w:space="0" w:color="auto"/>
              <w:left w:val="nil"/>
              <w:bottom w:val="nil"/>
              <w:right w:val="nil"/>
            </w:tcBorders>
            <w:shd w:val="clear" w:color="auto" w:fill="auto"/>
            <w:noWrap/>
            <w:vAlign w:val="bottom"/>
            <w:hideMark/>
          </w:tcPr>
          <w:p w14:paraId="30689B57" w14:textId="77777777" w:rsidR="009F20B5" w:rsidRPr="00261FAA" w:rsidRDefault="009F20B5" w:rsidP="00261FAA">
            <w:pPr>
              <w:spacing w:line="276" w:lineRule="auto"/>
              <w:jc w:val="right"/>
              <w:rPr>
                <w:color w:val="000000"/>
              </w:rPr>
            </w:pPr>
            <w:r w:rsidRPr="00261FAA">
              <w:rPr>
                <w:color w:val="000000"/>
              </w:rPr>
              <w:t>-</w:t>
            </w:r>
          </w:p>
        </w:tc>
        <w:tc>
          <w:tcPr>
            <w:tcW w:w="1416" w:type="dxa"/>
            <w:tcBorders>
              <w:top w:val="single" w:sz="4" w:space="0" w:color="auto"/>
              <w:left w:val="nil"/>
              <w:bottom w:val="nil"/>
              <w:right w:val="nil"/>
            </w:tcBorders>
            <w:shd w:val="clear" w:color="auto" w:fill="auto"/>
            <w:noWrap/>
            <w:vAlign w:val="bottom"/>
            <w:hideMark/>
          </w:tcPr>
          <w:p w14:paraId="381C2196" w14:textId="2FCFF123" w:rsidR="009F20B5" w:rsidRPr="00261FAA" w:rsidRDefault="009F20B5" w:rsidP="00261FAA">
            <w:pPr>
              <w:spacing w:line="276" w:lineRule="auto"/>
              <w:jc w:val="right"/>
              <w:rPr>
                <w:color w:val="000000"/>
              </w:rPr>
            </w:pPr>
            <w:r w:rsidRPr="00261FAA">
              <w:rPr>
                <w:color w:val="000000"/>
              </w:rPr>
              <w:t>5.26</w:t>
            </w:r>
            <w:r w:rsidR="00A6737F">
              <w:rPr>
                <w:color w:val="000000"/>
              </w:rPr>
              <w:t>*10</w:t>
            </w:r>
            <w:r w:rsidR="00A6737F">
              <w:rPr>
                <w:color w:val="000000"/>
                <w:vertAlign w:val="superscript"/>
              </w:rPr>
              <w:t>-2</w:t>
            </w:r>
          </w:p>
        </w:tc>
        <w:tc>
          <w:tcPr>
            <w:tcW w:w="1116" w:type="dxa"/>
            <w:tcBorders>
              <w:top w:val="single" w:sz="4" w:space="0" w:color="auto"/>
              <w:left w:val="nil"/>
              <w:bottom w:val="nil"/>
              <w:right w:val="nil"/>
            </w:tcBorders>
            <w:shd w:val="clear" w:color="auto" w:fill="auto"/>
            <w:noWrap/>
            <w:vAlign w:val="bottom"/>
            <w:hideMark/>
          </w:tcPr>
          <w:p w14:paraId="2A414E30" w14:textId="77777777" w:rsidR="009F20B5" w:rsidRPr="00261FAA" w:rsidRDefault="009F20B5" w:rsidP="00261FAA">
            <w:pPr>
              <w:spacing w:line="276" w:lineRule="auto"/>
              <w:jc w:val="right"/>
              <w:rPr>
                <w:color w:val="000000"/>
              </w:rPr>
            </w:pPr>
            <w:r w:rsidRPr="00261FAA">
              <w:rPr>
                <w:color w:val="000000"/>
              </w:rPr>
              <w:t>-</w:t>
            </w:r>
          </w:p>
        </w:tc>
        <w:tc>
          <w:tcPr>
            <w:tcW w:w="1013" w:type="dxa"/>
            <w:tcBorders>
              <w:top w:val="single" w:sz="4" w:space="0" w:color="auto"/>
              <w:left w:val="nil"/>
              <w:bottom w:val="nil"/>
              <w:right w:val="nil"/>
            </w:tcBorders>
            <w:shd w:val="clear" w:color="auto" w:fill="auto"/>
            <w:noWrap/>
            <w:vAlign w:val="bottom"/>
            <w:hideMark/>
          </w:tcPr>
          <w:p w14:paraId="266140FC" w14:textId="77777777" w:rsidR="009F20B5" w:rsidRPr="00261FAA" w:rsidRDefault="009F20B5" w:rsidP="00261FAA">
            <w:pPr>
              <w:spacing w:line="276" w:lineRule="auto"/>
              <w:jc w:val="right"/>
              <w:rPr>
                <w:color w:val="000000"/>
              </w:rPr>
            </w:pPr>
            <w:r w:rsidRPr="00261FAA">
              <w:rPr>
                <w:color w:val="000000"/>
              </w:rPr>
              <w:t>-</w:t>
            </w:r>
          </w:p>
        </w:tc>
        <w:tc>
          <w:tcPr>
            <w:tcW w:w="1296" w:type="dxa"/>
            <w:tcBorders>
              <w:top w:val="single" w:sz="4" w:space="0" w:color="auto"/>
              <w:left w:val="nil"/>
              <w:bottom w:val="nil"/>
              <w:right w:val="nil"/>
            </w:tcBorders>
            <w:shd w:val="clear" w:color="auto" w:fill="auto"/>
            <w:noWrap/>
            <w:vAlign w:val="bottom"/>
            <w:hideMark/>
          </w:tcPr>
          <w:p w14:paraId="7C06CA33" w14:textId="507CED57" w:rsidR="009F20B5" w:rsidRPr="00261FAA" w:rsidRDefault="009F20B5" w:rsidP="00261FAA">
            <w:pPr>
              <w:spacing w:line="276" w:lineRule="auto"/>
              <w:jc w:val="right"/>
              <w:rPr>
                <w:color w:val="000000"/>
              </w:rPr>
            </w:pPr>
            <w:r w:rsidRPr="00261FAA">
              <w:rPr>
                <w:color w:val="000000"/>
              </w:rPr>
              <w:t>8.48</w:t>
            </w:r>
            <w:r w:rsidR="00A6737F">
              <w:rPr>
                <w:color w:val="000000"/>
              </w:rPr>
              <w:t>*10</w:t>
            </w:r>
            <w:r w:rsidR="00A6737F">
              <w:rPr>
                <w:color w:val="000000"/>
                <w:vertAlign w:val="superscript"/>
              </w:rPr>
              <w:t>-3</w:t>
            </w:r>
          </w:p>
        </w:tc>
        <w:tc>
          <w:tcPr>
            <w:tcW w:w="1116" w:type="dxa"/>
            <w:tcBorders>
              <w:top w:val="single" w:sz="4" w:space="0" w:color="auto"/>
              <w:left w:val="nil"/>
              <w:bottom w:val="nil"/>
              <w:right w:val="nil"/>
            </w:tcBorders>
            <w:shd w:val="clear" w:color="auto" w:fill="auto"/>
            <w:noWrap/>
            <w:vAlign w:val="bottom"/>
            <w:hideMark/>
          </w:tcPr>
          <w:p w14:paraId="2B8811BF" w14:textId="77777777" w:rsidR="009F20B5" w:rsidRPr="00261FAA" w:rsidRDefault="009F20B5" w:rsidP="00261FAA">
            <w:pPr>
              <w:spacing w:line="276" w:lineRule="auto"/>
              <w:jc w:val="right"/>
              <w:rPr>
                <w:color w:val="000000"/>
              </w:rPr>
            </w:pPr>
            <w:r w:rsidRPr="00261FAA">
              <w:rPr>
                <w:color w:val="000000"/>
              </w:rPr>
              <w:t>-</w:t>
            </w:r>
          </w:p>
        </w:tc>
        <w:tc>
          <w:tcPr>
            <w:tcW w:w="1056" w:type="dxa"/>
            <w:tcBorders>
              <w:top w:val="single" w:sz="4" w:space="0" w:color="auto"/>
              <w:left w:val="nil"/>
              <w:bottom w:val="nil"/>
              <w:right w:val="nil"/>
            </w:tcBorders>
            <w:shd w:val="clear" w:color="auto" w:fill="auto"/>
            <w:noWrap/>
            <w:vAlign w:val="bottom"/>
            <w:hideMark/>
          </w:tcPr>
          <w:p w14:paraId="1E1D92BF" w14:textId="77777777" w:rsidR="009F20B5" w:rsidRPr="00261FAA" w:rsidRDefault="009F20B5" w:rsidP="00261FAA">
            <w:pPr>
              <w:spacing w:line="276" w:lineRule="auto"/>
              <w:jc w:val="right"/>
              <w:rPr>
                <w:color w:val="000000"/>
              </w:rPr>
            </w:pPr>
            <w:r w:rsidRPr="00261FAA">
              <w:rPr>
                <w:color w:val="000000"/>
              </w:rPr>
              <w:t>-</w:t>
            </w:r>
          </w:p>
        </w:tc>
      </w:tr>
      <w:tr w:rsidR="009F20B5" w14:paraId="042F2D79" w14:textId="77777777" w:rsidTr="00124EC9">
        <w:trPr>
          <w:trHeight w:val="320"/>
        </w:trPr>
        <w:tc>
          <w:tcPr>
            <w:tcW w:w="2070" w:type="dxa"/>
            <w:tcBorders>
              <w:top w:val="nil"/>
              <w:left w:val="nil"/>
              <w:bottom w:val="nil"/>
              <w:right w:val="nil"/>
            </w:tcBorders>
            <w:shd w:val="clear" w:color="auto" w:fill="auto"/>
            <w:noWrap/>
            <w:vAlign w:val="bottom"/>
            <w:hideMark/>
          </w:tcPr>
          <w:p w14:paraId="069756D8" w14:textId="77777777" w:rsidR="009F20B5" w:rsidRPr="00B47CE7" w:rsidRDefault="009F20B5" w:rsidP="00261FAA">
            <w:pPr>
              <w:spacing w:line="276" w:lineRule="auto"/>
              <w:rPr>
                <w:color w:val="000000"/>
              </w:rPr>
            </w:pPr>
            <w:r w:rsidRPr="00B47CE7">
              <w:rPr>
                <w:color w:val="000000"/>
              </w:rPr>
              <w:t>CO</w:t>
            </w:r>
            <w:r w:rsidRPr="00B47CE7">
              <w:rPr>
                <w:color w:val="000000"/>
                <w:vertAlign w:val="subscript"/>
              </w:rPr>
              <w:t>2</w:t>
            </w:r>
          </w:p>
        </w:tc>
        <w:tc>
          <w:tcPr>
            <w:tcW w:w="416" w:type="dxa"/>
            <w:tcBorders>
              <w:top w:val="nil"/>
              <w:left w:val="nil"/>
              <w:bottom w:val="nil"/>
              <w:right w:val="nil"/>
            </w:tcBorders>
            <w:shd w:val="clear" w:color="auto" w:fill="auto"/>
            <w:noWrap/>
            <w:vAlign w:val="bottom"/>
            <w:hideMark/>
          </w:tcPr>
          <w:p w14:paraId="76EB5616" w14:textId="77777777" w:rsidR="009F20B5" w:rsidRPr="00B47CE7" w:rsidRDefault="009F20B5" w:rsidP="00261FAA">
            <w:pPr>
              <w:spacing w:line="276" w:lineRule="auto"/>
              <w:jc w:val="right"/>
              <w:rPr>
                <w:color w:val="000000"/>
              </w:rPr>
            </w:pPr>
            <w:r w:rsidRPr="00B47CE7">
              <w:rPr>
                <w:color w:val="000000"/>
              </w:rPr>
              <w:t>1</w:t>
            </w:r>
          </w:p>
        </w:tc>
        <w:tc>
          <w:tcPr>
            <w:tcW w:w="1397" w:type="dxa"/>
            <w:tcBorders>
              <w:top w:val="nil"/>
              <w:left w:val="nil"/>
              <w:bottom w:val="nil"/>
              <w:right w:val="nil"/>
            </w:tcBorders>
            <w:shd w:val="clear" w:color="auto" w:fill="auto"/>
            <w:noWrap/>
            <w:vAlign w:val="bottom"/>
            <w:hideMark/>
          </w:tcPr>
          <w:p w14:paraId="3D527DFB" w14:textId="32BE0477" w:rsidR="009F20B5" w:rsidRPr="00261FAA" w:rsidRDefault="009F20B5" w:rsidP="00261FAA">
            <w:pPr>
              <w:spacing w:line="276" w:lineRule="auto"/>
              <w:jc w:val="right"/>
              <w:rPr>
                <w:color w:val="000000"/>
              </w:rPr>
            </w:pPr>
            <w:r w:rsidRPr="00261FAA">
              <w:rPr>
                <w:color w:val="000000"/>
              </w:rPr>
              <w:t>1.42</w:t>
            </w:r>
            <w:r w:rsidR="00A6737F">
              <w:rPr>
                <w:color w:val="000000"/>
              </w:rPr>
              <w:t>*10</w:t>
            </w:r>
            <w:r w:rsidR="00A6737F">
              <w:rPr>
                <w:color w:val="000000"/>
                <w:vertAlign w:val="superscript"/>
              </w:rPr>
              <w:t>-1</w:t>
            </w:r>
          </w:p>
        </w:tc>
        <w:tc>
          <w:tcPr>
            <w:tcW w:w="996" w:type="dxa"/>
            <w:tcBorders>
              <w:top w:val="nil"/>
              <w:left w:val="nil"/>
              <w:bottom w:val="nil"/>
              <w:right w:val="nil"/>
            </w:tcBorders>
            <w:shd w:val="clear" w:color="auto" w:fill="auto"/>
            <w:noWrap/>
            <w:vAlign w:val="bottom"/>
            <w:hideMark/>
          </w:tcPr>
          <w:p w14:paraId="20B7E6EB" w14:textId="77777777" w:rsidR="009F20B5" w:rsidRPr="00261FAA" w:rsidRDefault="009F20B5" w:rsidP="00261FAA">
            <w:pPr>
              <w:spacing w:line="276" w:lineRule="auto"/>
              <w:jc w:val="right"/>
              <w:rPr>
                <w:color w:val="000000"/>
              </w:rPr>
            </w:pPr>
            <w:r w:rsidRPr="00261FAA">
              <w:rPr>
                <w:color w:val="000000"/>
              </w:rPr>
              <w:t>23.51</w:t>
            </w:r>
          </w:p>
        </w:tc>
        <w:tc>
          <w:tcPr>
            <w:tcW w:w="1013" w:type="dxa"/>
            <w:tcBorders>
              <w:top w:val="nil"/>
              <w:left w:val="nil"/>
              <w:bottom w:val="nil"/>
              <w:right w:val="nil"/>
            </w:tcBorders>
            <w:shd w:val="clear" w:color="auto" w:fill="auto"/>
            <w:noWrap/>
            <w:vAlign w:val="bottom"/>
            <w:hideMark/>
          </w:tcPr>
          <w:p w14:paraId="4A228BF4" w14:textId="77777777" w:rsidR="009F20B5" w:rsidRPr="00261FAA" w:rsidRDefault="009F20B5" w:rsidP="00261FAA">
            <w:pPr>
              <w:spacing w:line="276" w:lineRule="auto"/>
              <w:jc w:val="right"/>
              <w:rPr>
                <w:b/>
                <w:bCs/>
                <w:color w:val="000000"/>
              </w:rPr>
            </w:pPr>
            <w:r w:rsidRPr="00261FAA">
              <w:rPr>
                <w:b/>
                <w:bCs/>
                <w:color w:val="000000"/>
              </w:rPr>
              <w:t>&lt;0.001</w:t>
            </w:r>
          </w:p>
        </w:tc>
        <w:tc>
          <w:tcPr>
            <w:tcW w:w="1416" w:type="dxa"/>
            <w:tcBorders>
              <w:top w:val="nil"/>
              <w:left w:val="nil"/>
              <w:bottom w:val="nil"/>
              <w:right w:val="nil"/>
            </w:tcBorders>
            <w:shd w:val="clear" w:color="auto" w:fill="auto"/>
            <w:noWrap/>
            <w:vAlign w:val="bottom"/>
            <w:hideMark/>
          </w:tcPr>
          <w:p w14:paraId="2A5FED87" w14:textId="74CFB468" w:rsidR="009F20B5" w:rsidRPr="00261FAA" w:rsidRDefault="009F20B5" w:rsidP="00261FAA">
            <w:pPr>
              <w:spacing w:line="276" w:lineRule="auto"/>
              <w:jc w:val="right"/>
              <w:rPr>
                <w:color w:val="000000"/>
              </w:rPr>
            </w:pPr>
            <w:r w:rsidRPr="00261FAA">
              <w:rPr>
                <w:color w:val="000000"/>
              </w:rPr>
              <w:t>3.00</w:t>
            </w:r>
            <w:r w:rsidR="00A6737F">
              <w:rPr>
                <w:color w:val="000000"/>
              </w:rPr>
              <w:t>*10</w:t>
            </w:r>
            <w:r w:rsidR="00A6737F">
              <w:rPr>
                <w:color w:val="000000"/>
                <w:vertAlign w:val="superscript"/>
              </w:rPr>
              <w:t>-2</w:t>
            </w:r>
          </w:p>
        </w:tc>
        <w:tc>
          <w:tcPr>
            <w:tcW w:w="1116" w:type="dxa"/>
            <w:tcBorders>
              <w:top w:val="nil"/>
              <w:left w:val="nil"/>
              <w:bottom w:val="nil"/>
              <w:right w:val="nil"/>
            </w:tcBorders>
            <w:shd w:val="clear" w:color="auto" w:fill="auto"/>
            <w:noWrap/>
            <w:vAlign w:val="bottom"/>
            <w:hideMark/>
          </w:tcPr>
          <w:p w14:paraId="3D281E5F" w14:textId="77777777" w:rsidR="009F20B5" w:rsidRPr="00261FAA" w:rsidRDefault="009F20B5" w:rsidP="00261FAA">
            <w:pPr>
              <w:spacing w:line="276" w:lineRule="auto"/>
              <w:jc w:val="right"/>
              <w:rPr>
                <w:color w:val="000000"/>
              </w:rPr>
            </w:pPr>
            <w:r w:rsidRPr="00261FAA">
              <w:rPr>
                <w:color w:val="000000"/>
              </w:rPr>
              <w:t>53.899</w:t>
            </w:r>
          </w:p>
        </w:tc>
        <w:tc>
          <w:tcPr>
            <w:tcW w:w="1013" w:type="dxa"/>
            <w:tcBorders>
              <w:top w:val="nil"/>
              <w:left w:val="nil"/>
              <w:bottom w:val="nil"/>
              <w:right w:val="nil"/>
            </w:tcBorders>
            <w:shd w:val="clear" w:color="auto" w:fill="auto"/>
            <w:noWrap/>
            <w:vAlign w:val="bottom"/>
            <w:hideMark/>
          </w:tcPr>
          <w:p w14:paraId="4722038B" w14:textId="77777777" w:rsidR="009F20B5" w:rsidRPr="00261FAA" w:rsidRDefault="009F20B5" w:rsidP="00261FAA">
            <w:pPr>
              <w:spacing w:line="276" w:lineRule="auto"/>
              <w:jc w:val="right"/>
              <w:rPr>
                <w:b/>
                <w:bCs/>
                <w:color w:val="000000"/>
              </w:rPr>
            </w:pPr>
            <w:r w:rsidRPr="00261FAA">
              <w:rPr>
                <w:b/>
                <w:bCs/>
                <w:color w:val="000000"/>
              </w:rPr>
              <w:t>&lt;0.001</w:t>
            </w:r>
          </w:p>
        </w:tc>
        <w:tc>
          <w:tcPr>
            <w:tcW w:w="1296" w:type="dxa"/>
            <w:tcBorders>
              <w:top w:val="nil"/>
              <w:left w:val="nil"/>
              <w:bottom w:val="nil"/>
              <w:right w:val="nil"/>
            </w:tcBorders>
            <w:shd w:val="clear" w:color="auto" w:fill="auto"/>
            <w:noWrap/>
            <w:vAlign w:val="bottom"/>
            <w:hideMark/>
          </w:tcPr>
          <w:p w14:paraId="7EEECDF3" w14:textId="25438DFC" w:rsidR="009F20B5" w:rsidRPr="00261FAA" w:rsidRDefault="009F20B5" w:rsidP="00261FAA">
            <w:pPr>
              <w:spacing w:line="276" w:lineRule="auto"/>
              <w:jc w:val="right"/>
              <w:rPr>
                <w:color w:val="000000"/>
              </w:rPr>
            </w:pPr>
            <w:r w:rsidRPr="00261FAA">
              <w:rPr>
                <w:color w:val="000000"/>
              </w:rPr>
              <w:t>2.03</w:t>
            </w:r>
            <w:r w:rsidR="00A6737F">
              <w:rPr>
                <w:color w:val="000000"/>
              </w:rPr>
              <w:t>*10</w:t>
            </w:r>
            <w:r w:rsidR="00A6737F">
              <w:rPr>
                <w:color w:val="000000"/>
                <w:vertAlign w:val="superscript"/>
              </w:rPr>
              <w:t>-3</w:t>
            </w:r>
          </w:p>
        </w:tc>
        <w:tc>
          <w:tcPr>
            <w:tcW w:w="1116" w:type="dxa"/>
            <w:tcBorders>
              <w:top w:val="nil"/>
              <w:left w:val="nil"/>
              <w:bottom w:val="nil"/>
              <w:right w:val="nil"/>
            </w:tcBorders>
            <w:shd w:val="clear" w:color="auto" w:fill="auto"/>
            <w:noWrap/>
            <w:vAlign w:val="bottom"/>
            <w:hideMark/>
          </w:tcPr>
          <w:p w14:paraId="2A5FD70B" w14:textId="77777777" w:rsidR="009F20B5" w:rsidRPr="00261FAA" w:rsidRDefault="009F20B5" w:rsidP="00261FAA">
            <w:pPr>
              <w:spacing w:line="276" w:lineRule="auto"/>
              <w:jc w:val="right"/>
              <w:rPr>
                <w:color w:val="000000"/>
              </w:rPr>
            </w:pPr>
            <w:r w:rsidRPr="00261FAA">
              <w:rPr>
                <w:color w:val="000000"/>
              </w:rPr>
              <w:t>0.149</w:t>
            </w:r>
          </w:p>
        </w:tc>
        <w:tc>
          <w:tcPr>
            <w:tcW w:w="1056" w:type="dxa"/>
            <w:tcBorders>
              <w:top w:val="nil"/>
              <w:left w:val="nil"/>
              <w:bottom w:val="nil"/>
              <w:right w:val="nil"/>
            </w:tcBorders>
            <w:shd w:val="clear" w:color="auto" w:fill="auto"/>
            <w:noWrap/>
            <w:vAlign w:val="bottom"/>
            <w:hideMark/>
          </w:tcPr>
          <w:p w14:paraId="39C98CE6" w14:textId="77777777" w:rsidR="009F20B5" w:rsidRPr="00261FAA" w:rsidRDefault="009F20B5" w:rsidP="00261FAA">
            <w:pPr>
              <w:spacing w:line="276" w:lineRule="auto"/>
              <w:jc w:val="right"/>
              <w:rPr>
                <w:color w:val="000000"/>
              </w:rPr>
            </w:pPr>
            <w:r w:rsidRPr="00261FAA">
              <w:rPr>
                <w:color w:val="000000"/>
              </w:rPr>
              <w:t>0.7</w:t>
            </w:r>
            <w:r>
              <w:rPr>
                <w:color w:val="000000"/>
              </w:rPr>
              <w:t>00</w:t>
            </w:r>
          </w:p>
        </w:tc>
      </w:tr>
      <w:tr w:rsidR="009F20B5" w14:paraId="404552C8" w14:textId="77777777" w:rsidTr="00124EC9">
        <w:trPr>
          <w:trHeight w:val="320"/>
        </w:trPr>
        <w:tc>
          <w:tcPr>
            <w:tcW w:w="2070" w:type="dxa"/>
            <w:tcBorders>
              <w:top w:val="nil"/>
              <w:left w:val="nil"/>
              <w:bottom w:val="nil"/>
              <w:right w:val="nil"/>
            </w:tcBorders>
            <w:shd w:val="clear" w:color="auto" w:fill="auto"/>
            <w:noWrap/>
            <w:vAlign w:val="bottom"/>
            <w:hideMark/>
          </w:tcPr>
          <w:p w14:paraId="20F02D3C" w14:textId="77777777" w:rsidR="009F20B5" w:rsidRPr="00B47CE7" w:rsidRDefault="009F20B5" w:rsidP="00261FAA">
            <w:pPr>
              <w:spacing w:line="276" w:lineRule="auto"/>
              <w:rPr>
                <w:color w:val="000000"/>
              </w:rPr>
            </w:pPr>
            <w:r w:rsidRPr="00B47CE7">
              <w:rPr>
                <w:color w:val="000000"/>
              </w:rPr>
              <w:t>Inoculation (I)</w:t>
            </w:r>
          </w:p>
        </w:tc>
        <w:tc>
          <w:tcPr>
            <w:tcW w:w="416" w:type="dxa"/>
            <w:tcBorders>
              <w:top w:val="nil"/>
              <w:left w:val="nil"/>
              <w:bottom w:val="nil"/>
              <w:right w:val="nil"/>
            </w:tcBorders>
            <w:shd w:val="clear" w:color="auto" w:fill="auto"/>
            <w:noWrap/>
            <w:vAlign w:val="bottom"/>
            <w:hideMark/>
          </w:tcPr>
          <w:p w14:paraId="39042C11" w14:textId="77777777" w:rsidR="009F20B5" w:rsidRPr="00B47CE7" w:rsidRDefault="009F20B5" w:rsidP="00261FAA">
            <w:pPr>
              <w:spacing w:line="276" w:lineRule="auto"/>
              <w:jc w:val="right"/>
              <w:rPr>
                <w:color w:val="000000"/>
              </w:rPr>
            </w:pPr>
            <w:r w:rsidRPr="00B47CE7">
              <w:rPr>
                <w:color w:val="000000"/>
              </w:rPr>
              <w:t>1</w:t>
            </w:r>
          </w:p>
        </w:tc>
        <w:tc>
          <w:tcPr>
            <w:tcW w:w="1397" w:type="dxa"/>
            <w:tcBorders>
              <w:top w:val="nil"/>
              <w:left w:val="nil"/>
              <w:bottom w:val="nil"/>
              <w:right w:val="nil"/>
            </w:tcBorders>
            <w:shd w:val="clear" w:color="auto" w:fill="auto"/>
            <w:noWrap/>
            <w:vAlign w:val="bottom"/>
            <w:hideMark/>
          </w:tcPr>
          <w:p w14:paraId="701B56C6" w14:textId="1EE9E000" w:rsidR="009F20B5" w:rsidRPr="00261FAA" w:rsidRDefault="009F20B5" w:rsidP="00261FAA">
            <w:pPr>
              <w:spacing w:line="276" w:lineRule="auto"/>
              <w:jc w:val="right"/>
              <w:rPr>
                <w:color w:val="000000"/>
              </w:rPr>
            </w:pPr>
            <w:r w:rsidRPr="00261FAA">
              <w:rPr>
                <w:color w:val="000000"/>
              </w:rPr>
              <w:t>1.83</w:t>
            </w:r>
            <w:r w:rsidR="00A6737F">
              <w:rPr>
                <w:color w:val="000000"/>
              </w:rPr>
              <w:t>*10</w:t>
            </w:r>
            <w:r w:rsidR="00A6737F">
              <w:rPr>
                <w:color w:val="000000"/>
                <w:vertAlign w:val="superscript"/>
              </w:rPr>
              <w:t>-1</w:t>
            </w:r>
          </w:p>
        </w:tc>
        <w:tc>
          <w:tcPr>
            <w:tcW w:w="996" w:type="dxa"/>
            <w:tcBorders>
              <w:top w:val="nil"/>
              <w:left w:val="nil"/>
              <w:bottom w:val="nil"/>
              <w:right w:val="nil"/>
            </w:tcBorders>
            <w:shd w:val="clear" w:color="auto" w:fill="auto"/>
            <w:noWrap/>
            <w:vAlign w:val="bottom"/>
            <w:hideMark/>
          </w:tcPr>
          <w:p w14:paraId="63DCD886" w14:textId="77777777" w:rsidR="009F20B5" w:rsidRPr="00261FAA" w:rsidRDefault="009F20B5" w:rsidP="00261FAA">
            <w:pPr>
              <w:spacing w:line="276" w:lineRule="auto"/>
              <w:jc w:val="right"/>
              <w:rPr>
                <w:color w:val="000000"/>
              </w:rPr>
            </w:pPr>
            <w:r w:rsidRPr="00261FAA">
              <w:rPr>
                <w:color w:val="000000"/>
              </w:rPr>
              <w:t>23.475</w:t>
            </w:r>
          </w:p>
        </w:tc>
        <w:tc>
          <w:tcPr>
            <w:tcW w:w="1013" w:type="dxa"/>
            <w:tcBorders>
              <w:top w:val="nil"/>
              <w:left w:val="nil"/>
              <w:bottom w:val="nil"/>
              <w:right w:val="nil"/>
            </w:tcBorders>
            <w:shd w:val="clear" w:color="auto" w:fill="auto"/>
            <w:noWrap/>
            <w:vAlign w:val="bottom"/>
            <w:hideMark/>
          </w:tcPr>
          <w:p w14:paraId="2A6B6A6B" w14:textId="77777777" w:rsidR="009F20B5" w:rsidRPr="00261FAA" w:rsidRDefault="009F20B5" w:rsidP="00261FAA">
            <w:pPr>
              <w:spacing w:line="276" w:lineRule="auto"/>
              <w:jc w:val="right"/>
              <w:rPr>
                <w:b/>
                <w:bCs/>
                <w:color w:val="000000"/>
              </w:rPr>
            </w:pPr>
            <w:r w:rsidRPr="00261FAA">
              <w:rPr>
                <w:b/>
                <w:bCs/>
                <w:color w:val="000000"/>
              </w:rPr>
              <w:t>&lt;0.001</w:t>
            </w:r>
          </w:p>
        </w:tc>
        <w:tc>
          <w:tcPr>
            <w:tcW w:w="1416" w:type="dxa"/>
            <w:tcBorders>
              <w:top w:val="nil"/>
              <w:left w:val="nil"/>
              <w:bottom w:val="nil"/>
              <w:right w:val="nil"/>
            </w:tcBorders>
            <w:shd w:val="clear" w:color="auto" w:fill="auto"/>
            <w:noWrap/>
            <w:vAlign w:val="bottom"/>
            <w:hideMark/>
          </w:tcPr>
          <w:p w14:paraId="75DE4743" w14:textId="0A1EB32A" w:rsidR="009F20B5" w:rsidRPr="00261FAA" w:rsidRDefault="009F20B5" w:rsidP="00261FAA">
            <w:pPr>
              <w:spacing w:line="276" w:lineRule="auto"/>
              <w:jc w:val="right"/>
              <w:rPr>
                <w:color w:val="000000"/>
              </w:rPr>
            </w:pPr>
            <w:r w:rsidRPr="00261FAA">
              <w:rPr>
                <w:color w:val="000000"/>
              </w:rPr>
              <w:t>2.80</w:t>
            </w:r>
            <w:r w:rsidR="00A6737F">
              <w:rPr>
                <w:color w:val="000000"/>
              </w:rPr>
              <w:t>*10</w:t>
            </w:r>
            <w:r w:rsidR="00A6737F">
              <w:rPr>
                <w:color w:val="000000"/>
                <w:vertAlign w:val="superscript"/>
              </w:rPr>
              <w:t>-2</w:t>
            </w:r>
          </w:p>
        </w:tc>
        <w:tc>
          <w:tcPr>
            <w:tcW w:w="1116" w:type="dxa"/>
            <w:tcBorders>
              <w:top w:val="nil"/>
              <w:left w:val="nil"/>
              <w:bottom w:val="nil"/>
              <w:right w:val="nil"/>
            </w:tcBorders>
            <w:shd w:val="clear" w:color="auto" w:fill="auto"/>
            <w:noWrap/>
            <w:vAlign w:val="bottom"/>
            <w:hideMark/>
          </w:tcPr>
          <w:p w14:paraId="6B60BE9D" w14:textId="77777777" w:rsidR="009F20B5" w:rsidRPr="00261FAA" w:rsidRDefault="009F20B5" w:rsidP="00261FAA">
            <w:pPr>
              <w:spacing w:line="276" w:lineRule="auto"/>
              <w:jc w:val="right"/>
              <w:rPr>
                <w:color w:val="000000"/>
              </w:rPr>
            </w:pPr>
            <w:r w:rsidRPr="00261FAA">
              <w:rPr>
                <w:color w:val="000000"/>
              </w:rPr>
              <w:t>13.86</w:t>
            </w:r>
            <w:r>
              <w:rPr>
                <w:color w:val="000000"/>
              </w:rPr>
              <w:t>0</w:t>
            </w:r>
          </w:p>
        </w:tc>
        <w:tc>
          <w:tcPr>
            <w:tcW w:w="1013" w:type="dxa"/>
            <w:tcBorders>
              <w:top w:val="nil"/>
              <w:left w:val="nil"/>
              <w:bottom w:val="nil"/>
              <w:right w:val="nil"/>
            </w:tcBorders>
            <w:shd w:val="clear" w:color="auto" w:fill="auto"/>
            <w:noWrap/>
            <w:vAlign w:val="bottom"/>
            <w:hideMark/>
          </w:tcPr>
          <w:p w14:paraId="797D6ED0" w14:textId="77777777" w:rsidR="009F20B5" w:rsidRPr="00261FAA" w:rsidRDefault="009F20B5" w:rsidP="00261FAA">
            <w:pPr>
              <w:spacing w:line="276" w:lineRule="auto"/>
              <w:jc w:val="right"/>
              <w:rPr>
                <w:b/>
                <w:bCs/>
                <w:color w:val="000000"/>
              </w:rPr>
            </w:pPr>
            <w:r w:rsidRPr="00261FAA">
              <w:rPr>
                <w:b/>
                <w:bCs/>
                <w:color w:val="000000"/>
              </w:rPr>
              <w:t>&lt;0.001</w:t>
            </w:r>
          </w:p>
        </w:tc>
        <w:tc>
          <w:tcPr>
            <w:tcW w:w="1296" w:type="dxa"/>
            <w:tcBorders>
              <w:top w:val="nil"/>
              <w:left w:val="nil"/>
              <w:bottom w:val="nil"/>
              <w:right w:val="nil"/>
            </w:tcBorders>
            <w:shd w:val="clear" w:color="auto" w:fill="auto"/>
            <w:noWrap/>
            <w:vAlign w:val="bottom"/>
            <w:hideMark/>
          </w:tcPr>
          <w:p w14:paraId="5C112369" w14:textId="392EB43C" w:rsidR="009F20B5" w:rsidRPr="00261FAA" w:rsidRDefault="009F20B5" w:rsidP="00261FAA">
            <w:pPr>
              <w:spacing w:line="276" w:lineRule="auto"/>
              <w:jc w:val="right"/>
              <w:rPr>
                <w:color w:val="000000"/>
              </w:rPr>
            </w:pPr>
            <w:r w:rsidRPr="00261FAA">
              <w:rPr>
                <w:color w:val="000000"/>
              </w:rPr>
              <w:t>2.04</w:t>
            </w:r>
            <w:r w:rsidR="00A6737F">
              <w:rPr>
                <w:color w:val="000000"/>
              </w:rPr>
              <w:t>*10</w:t>
            </w:r>
            <w:r w:rsidR="00A6737F">
              <w:rPr>
                <w:color w:val="000000"/>
                <w:vertAlign w:val="superscript"/>
              </w:rPr>
              <w:t>-2</w:t>
            </w:r>
          </w:p>
        </w:tc>
        <w:tc>
          <w:tcPr>
            <w:tcW w:w="1116" w:type="dxa"/>
            <w:tcBorders>
              <w:top w:val="nil"/>
              <w:left w:val="nil"/>
              <w:bottom w:val="nil"/>
              <w:right w:val="nil"/>
            </w:tcBorders>
            <w:shd w:val="clear" w:color="auto" w:fill="auto"/>
            <w:noWrap/>
            <w:vAlign w:val="bottom"/>
            <w:hideMark/>
          </w:tcPr>
          <w:p w14:paraId="18886B1C" w14:textId="77777777" w:rsidR="009F20B5" w:rsidRPr="00261FAA" w:rsidRDefault="009F20B5" w:rsidP="00261FAA">
            <w:pPr>
              <w:spacing w:line="276" w:lineRule="auto"/>
              <w:jc w:val="right"/>
              <w:rPr>
                <w:color w:val="000000"/>
              </w:rPr>
            </w:pPr>
            <w:r w:rsidRPr="00261FAA">
              <w:rPr>
                <w:color w:val="000000"/>
              </w:rPr>
              <w:t>147.234</w:t>
            </w:r>
          </w:p>
        </w:tc>
        <w:tc>
          <w:tcPr>
            <w:tcW w:w="1056" w:type="dxa"/>
            <w:tcBorders>
              <w:top w:val="nil"/>
              <w:left w:val="nil"/>
              <w:bottom w:val="nil"/>
              <w:right w:val="nil"/>
            </w:tcBorders>
            <w:shd w:val="clear" w:color="auto" w:fill="auto"/>
            <w:noWrap/>
            <w:vAlign w:val="bottom"/>
            <w:hideMark/>
          </w:tcPr>
          <w:p w14:paraId="4481BD3B" w14:textId="77777777" w:rsidR="009F20B5" w:rsidRPr="00261FAA" w:rsidRDefault="009F20B5" w:rsidP="00261FAA">
            <w:pPr>
              <w:spacing w:line="276" w:lineRule="auto"/>
              <w:jc w:val="right"/>
              <w:rPr>
                <w:b/>
                <w:bCs/>
                <w:color w:val="000000"/>
              </w:rPr>
            </w:pPr>
            <w:r w:rsidRPr="00261FAA">
              <w:rPr>
                <w:b/>
                <w:bCs/>
                <w:color w:val="000000"/>
              </w:rPr>
              <w:t>&lt;0.001</w:t>
            </w:r>
          </w:p>
        </w:tc>
      </w:tr>
      <w:tr w:rsidR="009F20B5" w14:paraId="00E3607A" w14:textId="77777777" w:rsidTr="00124EC9">
        <w:trPr>
          <w:trHeight w:val="320"/>
        </w:trPr>
        <w:tc>
          <w:tcPr>
            <w:tcW w:w="2070" w:type="dxa"/>
            <w:tcBorders>
              <w:top w:val="nil"/>
              <w:left w:val="nil"/>
              <w:bottom w:val="nil"/>
              <w:right w:val="nil"/>
            </w:tcBorders>
            <w:shd w:val="clear" w:color="auto" w:fill="auto"/>
            <w:noWrap/>
            <w:vAlign w:val="bottom"/>
            <w:hideMark/>
          </w:tcPr>
          <w:p w14:paraId="3E858E09" w14:textId="77777777" w:rsidR="009F20B5" w:rsidRPr="00B47CE7" w:rsidRDefault="009F20B5" w:rsidP="00261FAA">
            <w:pPr>
              <w:spacing w:line="276" w:lineRule="auto"/>
              <w:rPr>
                <w:color w:val="000000"/>
              </w:rPr>
            </w:pPr>
            <w:r w:rsidRPr="00B47CE7">
              <w:rPr>
                <w:color w:val="000000"/>
              </w:rPr>
              <w:t>N fertilization (N)</w:t>
            </w:r>
          </w:p>
        </w:tc>
        <w:tc>
          <w:tcPr>
            <w:tcW w:w="416" w:type="dxa"/>
            <w:tcBorders>
              <w:top w:val="nil"/>
              <w:left w:val="nil"/>
              <w:bottom w:val="nil"/>
              <w:right w:val="nil"/>
            </w:tcBorders>
            <w:shd w:val="clear" w:color="auto" w:fill="auto"/>
            <w:noWrap/>
            <w:vAlign w:val="bottom"/>
            <w:hideMark/>
          </w:tcPr>
          <w:p w14:paraId="24A6BEC5" w14:textId="77777777" w:rsidR="009F20B5" w:rsidRPr="00B47CE7" w:rsidRDefault="009F20B5" w:rsidP="00261FAA">
            <w:pPr>
              <w:spacing w:line="276" w:lineRule="auto"/>
              <w:jc w:val="right"/>
              <w:rPr>
                <w:color w:val="000000"/>
              </w:rPr>
            </w:pPr>
            <w:r w:rsidRPr="00B47CE7">
              <w:rPr>
                <w:color w:val="000000"/>
              </w:rPr>
              <w:t>1</w:t>
            </w:r>
          </w:p>
        </w:tc>
        <w:tc>
          <w:tcPr>
            <w:tcW w:w="1397" w:type="dxa"/>
            <w:tcBorders>
              <w:top w:val="nil"/>
              <w:left w:val="nil"/>
              <w:bottom w:val="nil"/>
              <w:right w:val="nil"/>
            </w:tcBorders>
            <w:shd w:val="clear" w:color="auto" w:fill="auto"/>
            <w:noWrap/>
            <w:vAlign w:val="bottom"/>
            <w:hideMark/>
          </w:tcPr>
          <w:p w14:paraId="2BF15AB1" w14:textId="262EC26E" w:rsidR="009F20B5" w:rsidRPr="00261FAA" w:rsidRDefault="009F20B5" w:rsidP="00261FAA">
            <w:pPr>
              <w:spacing w:line="276" w:lineRule="auto"/>
              <w:jc w:val="right"/>
              <w:rPr>
                <w:color w:val="000000"/>
              </w:rPr>
            </w:pPr>
            <w:r w:rsidRPr="00261FAA">
              <w:rPr>
                <w:color w:val="000000"/>
              </w:rPr>
              <w:t>1.35</w:t>
            </w:r>
            <w:r w:rsidR="00A6737F">
              <w:rPr>
                <w:color w:val="000000"/>
              </w:rPr>
              <w:t>*10</w:t>
            </w:r>
            <w:r w:rsidR="00A6737F">
              <w:rPr>
                <w:color w:val="000000"/>
                <w:vertAlign w:val="superscript"/>
              </w:rPr>
              <w:t>-4</w:t>
            </w:r>
          </w:p>
        </w:tc>
        <w:tc>
          <w:tcPr>
            <w:tcW w:w="996" w:type="dxa"/>
            <w:tcBorders>
              <w:top w:val="nil"/>
              <w:left w:val="nil"/>
              <w:bottom w:val="nil"/>
              <w:right w:val="nil"/>
            </w:tcBorders>
            <w:shd w:val="clear" w:color="auto" w:fill="auto"/>
            <w:noWrap/>
            <w:vAlign w:val="bottom"/>
            <w:hideMark/>
          </w:tcPr>
          <w:p w14:paraId="65310AF2" w14:textId="77777777" w:rsidR="009F20B5" w:rsidRPr="00261FAA" w:rsidRDefault="009F20B5" w:rsidP="00261FAA">
            <w:pPr>
              <w:spacing w:line="276" w:lineRule="auto"/>
              <w:jc w:val="right"/>
              <w:rPr>
                <w:color w:val="000000"/>
              </w:rPr>
            </w:pPr>
            <w:r w:rsidRPr="00261FAA">
              <w:rPr>
                <w:color w:val="000000"/>
              </w:rPr>
              <w:t>16.609</w:t>
            </w:r>
          </w:p>
        </w:tc>
        <w:tc>
          <w:tcPr>
            <w:tcW w:w="1013" w:type="dxa"/>
            <w:tcBorders>
              <w:top w:val="nil"/>
              <w:left w:val="nil"/>
              <w:bottom w:val="nil"/>
              <w:right w:val="nil"/>
            </w:tcBorders>
            <w:shd w:val="clear" w:color="auto" w:fill="auto"/>
            <w:noWrap/>
            <w:vAlign w:val="bottom"/>
            <w:hideMark/>
          </w:tcPr>
          <w:p w14:paraId="257DCD2B" w14:textId="77777777" w:rsidR="009F20B5" w:rsidRPr="00261FAA" w:rsidRDefault="009F20B5" w:rsidP="00261FAA">
            <w:pPr>
              <w:spacing w:line="276" w:lineRule="auto"/>
              <w:jc w:val="right"/>
              <w:rPr>
                <w:b/>
                <w:bCs/>
                <w:color w:val="000000"/>
              </w:rPr>
            </w:pPr>
            <w:r w:rsidRPr="00261FAA">
              <w:rPr>
                <w:b/>
                <w:bCs/>
                <w:color w:val="000000"/>
              </w:rPr>
              <w:t>&lt;0.001</w:t>
            </w:r>
          </w:p>
        </w:tc>
        <w:tc>
          <w:tcPr>
            <w:tcW w:w="1416" w:type="dxa"/>
            <w:tcBorders>
              <w:top w:val="nil"/>
              <w:left w:val="nil"/>
              <w:bottom w:val="nil"/>
              <w:right w:val="nil"/>
            </w:tcBorders>
            <w:shd w:val="clear" w:color="auto" w:fill="auto"/>
            <w:noWrap/>
            <w:vAlign w:val="bottom"/>
            <w:hideMark/>
          </w:tcPr>
          <w:p w14:paraId="6634A9A2" w14:textId="385AD47F" w:rsidR="009F20B5" w:rsidRPr="00261FAA" w:rsidRDefault="009F20B5" w:rsidP="00261FAA">
            <w:pPr>
              <w:spacing w:line="276" w:lineRule="auto"/>
              <w:jc w:val="right"/>
              <w:rPr>
                <w:color w:val="000000"/>
              </w:rPr>
            </w:pPr>
            <w:r w:rsidRPr="00261FAA">
              <w:rPr>
                <w:color w:val="000000"/>
              </w:rPr>
              <w:t>1.22</w:t>
            </w:r>
            <w:r w:rsidR="00A6737F">
              <w:rPr>
                <w:color w:val="000000"/>
              </w:rPr>
              <w:t>*10</w:t>
            </w:r>
            <w:r w:rsidR="00A6737F">
              <w:rPr>
                <w:color w:val="000000"/>
                <w:vertAlign w:val="superscript"/>
              </w:rPr>
              <w:t>-5</w:t>
            </w:r>
          </w:p>
        </w:tc>
        <w:tc>
          <w:tcPr>
            <w:tcW w:w="1116" w:type="dxa"/>
            <w:tcBorders>
              <w:top w:val="nil"/>
              <w:left w:val="nil"/>
              <w:bottom w:val="nil"/>
              <w:right w:val="nil"/>
            </w:tcBorders>
            <w:shd w:val="clear" w:color="auto" w:fill="auto"/>
            <w:noWrap/>
            <w:vAlign w:val="bottom"/>
            <w:hideMark/>
          </w:tcPr>
          <w:p w14:paraId="0D5CA2D7" w14:textId="77777777" w:rsidR="009F20B5" w:rsidRPr="00261FAA" w:rsidRDefault="009F20B5" w:rsidP="00261FAA">
            <w:pPr>
              <w:spacing w:line="276" w:lineRule="auto"/>
              <w:jc w:val="right"/>
              <w:rPr>
                <w:color w:val="000000"/>
              </w:rPr>
            </w:pPr>
            <w:r w:rsidRPr="00261FAA">
              <w:rPr>
                <w:color w:val="000000"/>
              </w:rPr>
              <w:t>26.827</w:t>
            </w:r>
          </w:p>
        </w:tc>
        <w:tc>
          <w:tcPr>
            <w:tcW w:w="1013" w:type="dxa"/>
            <w:tcBorders>
              <w:top w:val="nil"/>
              <w:left w:val="nil"/>
              <w:bottom w:val="nil"/>
              <w:right w:val="nil"/>
            </w:tcBorders>
            <w:shd w:val="clear" w:color="auto" w:fill="auto"/>
            <w:noWrap/>
            <w:vAlign w:val="bottom"/>
            <w:hideMark/>
          </w:tcPr>
          <w:p w14:paraId="35DFD6AA" w14:textId="77777777" w:rsidR="009F20B5" w:rsidRPr="00261FAA" w:rsidRDefault="009F20B5" w:rsidP="00261FAA">
            <w:pPr>
              <w:spacing w:line="276" w:lineRule="auto"/>
              <w:jc w:val="right"/>
              <w:rPr>
                <w:b/>
                <w:bCs/>
                <w:color w:val="000000"/>
              </w:rPr>
            </w:pPr>
            <w:r w:rsidRPr="00261FAA">
              <w:rPr>
                <w:b/>
                <w:bCs/>
                <w:color w:val="000000"/>
              </w:rPr>
              <w:t>&lt;0.001</w:t>
            </w:r>
          </w:p>
        </w:tc>
        <w:tc>
          <w:tcPr>
            <w:tcW w:w="1296" w:type="dxa"/>
            <w:tcBorders>
              <w:top w:val="nil"/>
              <w:left w:val="nil"/>
              <w:bottom w:val="nil"/>
              <w:right w:val="nil"/>
            </w:tcBorders>
            <w:shd w:val="clear" w:color="auto" w:fill="auto"/>
            <w:noWrap/>
            <w:vAlign w:val="bottom"/>
            <w:hideMark/>
          </w:tcPr>
          <w:p w14:paraId="673B1950" w14:textId="1014CD5D" w:rsidR="009F20B5" w:rsidRPr="00261FAA" w:rsidRDefault="009F20B5" w:rsidP="00261FAA">
            <w:pPr>
              <w:spacing w:line="276" w:lineRule="auto"/>
              <w:jc w:val="right"/>
              <w:rPr>
                <w:color w:val="000000"/>
              </w:rPr>
            </w:pPr>
            <w:r w:rsidRPr="00261FAA">
              <w:rPr>
                <w:color w:val="000000"/>
              </w:rPr>
              <w:t>3.22</w:t>
            </w:r>
            <w:r w:rsidR="00A6737F">
              <w:rPr>
                <w:color w:val="000000"/>
              </w:rPr>
              <w:t>*10</w:t>
            </w:r>
            <w:r w:rsidR="00A6737F">
              <w:rPr>
                <w:color w:val="000000"/>
                <w:vertAlign w:val="superscript"/>
              </w:rPr>
              <w:t>-5</w:t>
            </w:r>
          </w:p>
        </w:tc>
        <w:tc>
          <w:tcPr>
            <w:tcW w:w="1116" w:type="dxa"/>
            <w:tcBorders>
              <w:top w:val="nil"/>
              <w:left w:val="nil"/>
              <w:bottom w:val="nil"/>
              <w:right w:val="nil"/>
            </w:tcBorders>
            <w:shd w:val="clear" w:color="auto" w:fill="auto"/>
            <w:noWrap/>
            <w:vAlign w:val="bottom"/>
            <w:hideMark/>
          </w:tcPr>
          <w:p w14:paraId="6146FEEE" w14:textId="77777777" w:rsidR="009F20B5" w:rsidRPr="00261FAA" w:rsidRDefault="009F20B5" w:rsidP="00261FAA">
            <w:pPr>
              <w:spacing w:line="276" w:lineRule="auto"/>
              <w:jc w:val="right"/>
              <w:rPr>
                <w:color w:val="000000"/>
              </w:rPr>
            </w:pPr>
            <w:r w:rsidRPr="00261FAA">
              <w:rPr>
                <w:color w:val="000000"/>
              </w:rPr>
              <w:t>19.378</w:t>
            </w:r>
          </w:p>
        </w:tc>
        <w:tc>
          <w:tcPr>
            <w:tcW w:w="1056" w:type="dxa"/>
            <w:tcBorders>
              <w:top w:val="nil"/>
              <w:left w:val="nil"/>
              <w:bottom w:val="nil"/>
              <w:right w:val="nil"/>
            </w:tcBorders>
            <w:shd w:val="clear" w:color="auto" w:fill="auto"/>
            <w:noWrap/>
            <w:vAlign w:val="bottom"/>
            <w:hideMark/>
          </w:tcPr>
          <w:p w14:paraId="7BAEEDBD" w14:textId="77777777" w:rsidR="009F20B5" w:rsidRPr="00261FAA" w:rsidRDefault="009F20B5" w:rsidP="00261FAA">
            <w:pPr>
              <w:spacing w:line="276" w:lineRule="auto"/>
              <w:jc w:val="right"/>
              <w:rPr>
                <w:b/>
                <w:bCs/>
                <w:color w:val="000000"/>
              </w:rPr>
            </w:pPr>
            <w:r w:rsidRPr="00261FAA">
              <w:rPr>
                <w:b/>
                <w:bCs/>
                <w:color w:val="000000"/>
              </w:rPr>
              <w:t>&lt;0.001</w:t>
            </w:r>
          </w:p>
        </w:tc>
      </w:tr>
      <w:tr w:rsidR="009F20B5" w14:paraId="56F7C2F9" w14:textId="77777777" w:rsidTr="00124EC9">
        <w:trPr>
          <w:trHeight w:val="320"/>
        </w:trPr>
        <w:tc>
          <w:tcPr>
            <w:tcW w:w="2070" w:type="dxa"/>
            <w:tcBorders>
              <w:top w:val="nil"/>
              <w:left w:val="nil"/>
              <w:bottom w:val="nil"/>
              <w:right w:val="nil"/>
            </w:tcBorders>
            <w:shd w:val="clear" w:color="auto" w:fill="auto"/>
            <w:noWrap/>
            <w:vAlign w:val="bottom"/>
            <w:hideMark/>
          </w:tcPr>
          <w:p w14:paraId="2DF8E2B1" w14:textId="77777777" w:rsidR="009F20B5" w:rsidRPr="00B47CE7" w:rsidRDefault="009F20B5" w:rsidP="00261FAA">
            <w:pPr>
              <w:spacing w:line="276" w:lineRule="auto"/>
              <w:rPr>
                <w:color w:val="000000"/>
              </w:rPr>
            </w:pPr>
            <w:r w:rsidRPr="00B47CE7">
              <w:rPr>
                <w:color w:val="000000"/>
              </w:rPr>
              <w:t>CO</w:t>
            </w:r>
            <w:r w:rsidRPr="00B47CE7">
              <w:rPr>
                <w:color w:val="000000"/>
                <w:vertAlign w:val="subscript"/>
              </w:rPr>
              <w:t>2</w:t>
            </w:r>
            <w:r w:rsidRPr="00B47CE7">
              <w:rPr>
                <w:color w:val="000000"/>
              </w:rPr>
              <w:t>*I</w:t>
            </w:r>
          </w:p>
        </w:tc>
        <w:tc>
          <w:tcPr>
            <w:tcW w:w="416" w:type="dxa"/>
            <w:tcBorders>
              <w:top w:val="nil"/>
              <w:left w:val="nil"/>
              <w:bottom w:val="nil"/>
              <w:right w:val="nil"/>
            </w:tcBorders>
            <w:shd w:val="clear" w:color="auto" w:fill="auto"/>
            <w:noWrap/>
            <w:vAlign w:val="bottom"/>
            <w:hideMark/>
          </w:tcPr>
          <w:p w14:paraId="401D66E2" w14:textId="77777777" w:rsidR="009F20B5" w:rsidRPr="00B47CE7" w:rsidRDefault="009F20B5" w:rsidP="00261FAA">
            <w:pPr>
              <w:spacing w:line="276" w:lineRule="auto"/>
              <w:jc w:val="right"/>
              <w:rPr>
                <w:color w:val="000000"/>
              </w:rPr>
            </w:pPr>
            <w:r w:rsidRPr="00B47CE7">
              <w:rPr>
                <w:color w:val="000000"/>
              </w:rPr>
              <w:t>1</w:t>
            </w:r>
          </w:p>
        </w:tc>
        <w:tc>
          <w:tcPr>
            <w:tcW w:w="1397" w:type="dxa"/>
            <w:tcBorders>
              <w:top w:val="nil"/>
              <w:left w:val="nil"/>
              <w:bottom w:val="nil"/>
              <w:right w:val="nil"/>
            </w:tcBorders>
            <w:shd w:val="clear" w:color="auto" w:fill="auto"/>
            <w:noWrap/>
            <w:vAlign w:val="bottom"/>
            <w:hideMark/>
          </w:tcPr>
          <w:p w14:paraId="4300D57D" w14:textId="61186373" w:rsidR="009F20B5" w:rsidRPr="00261FAA" w:rsidRDefault="009F20B5" w:rsidP="00261FAA">
            <w:pPr>
              <w:spacing w:line="276" w:lineRule="auto"/>
              <w:jc w:val="right"/>
              <w:rPr>
                <w:color w:val="000000"/>
              </w:rPr>
            </w:pPr>
            <w:r w:rsidRPr="00261FAA">
              <w:rPr>
                <w:color w:val="000000"/>
              </w:rPr>
              <w:t>-1.07</w:t>
            </w:r>
            <w:r w:rsidR="00A6737F">
              <w:rPr>
                <w:color w:val="000000"/>
              </w:rPr>
              <w:t>*10</w:t>
            </w:r>
            <w:r w:rsidR="00A6737F">
              <w:rPr>
                <w:color w:val="000000"/>
                <w:vertAlign w:val="superscript"/>
              </w:rPr>
              <w:t>-1</w:t>
            </w:r>
          </w:p>
        </w:tc>
        <w:tc>
          <w:tcPr>
            <w:tcW w:w="996" w:type="dxa"/>
            <w:tcBorders>
              <w:top w:val="nil"/>
              <w:left w:val="nil"/>
              <w:bottom w:val="nil"/>
              <w:right w:val="nil"/>
            </w:tcBorders>
            <w:shd w:val="clear" w:color="auto" w:fill="auto"/>
            <w:noWrap/>
            <w:vAlign w:val="bottom"/>
            <w:hideMark/>
          </w:tcPr>
          <w:p w14:paraId="120AF56E" w14:textId="77777777" w:rsidR="009F20B5" w:rsidRPr="00261FAA" w:rsidRDefault="009F20B5" w:rsidP="00261FAA">
            <w:pPr>
              <w:spacing w:line="276" w:lineRule="auto"/>
              <w:jc w:val="right"/>
              <w:rPr>
                <w:color w:val="000000"/>
              </w:rPr>
            </w:pPr>
            <w:r w:rsidRPr="00261FAA">
              <w:rPr>
                <w:color w:val="000000"/>
              </w:rPr>
              <w:t>3.629</w:t>
            </w:r>
          </w:p>
        </w:tc>
        <w:tc>
          <w:tcPr>
            <w:tcW w:w="1013" w:type="dxa"/>
            <w:tcBorders>
              <w:top w:val="nil"/>
              <w:left w:val="nil"/>
              <w:bottom w:val="nil"/>
              <w:right w:val="nil"/>
            </w:tcBorders>
            <w:shd w:val="clear" w:color="auto" w:fill="auto"/>
            <w:noWrap/>
            <w:vAlign w:val="bottom"/>
            <w:hideMark/>
          </w:tcPr>
          <w:p w14:paraId="49762858" w14:textId="77777777" w:rsidR="009F20B5" w:rsidRPr="00261FAA" w:rsidRDefault="009F20B5" w:rsidP="00261FAA">
            <w:pPr>
              <w:spacing w:line="276" w:lineRule="auto"/>
              <w:jc w:val="right"/>
              <w:rPr>
                <w:b/>
                <w:bCs/>
                <w:i/>
                <w:iCs/>
                <w:color w:val="000000"/>
              </w:rPr>
            </w:pPr>
            <w:r w:rsidRPr="00261FAA">
              <w:rPr>
                <w:i/>
                <w:iCs/>
                <w:color w:val="000000"/>
              </w:rPr>
              <w:t>0.057</w:t>
            </w:r>
          </w:p>
        </w:tc>
        <w:tc>
          <w:tcPr>
            <w:tcW w:w="1416" w:type="dxa"/>
            <w:tcBorders>
              <w:top w:val="nil"/>
              <w:left w:val="nil"/>
              <w:bottom w:val="nil"/>
              <w:right w:val="nil"/>
            </w:tcBorders>
            <w:shd w:val="clear" w:color="auto" w:fill="auto"/>
            <w:noWrap/>
            <w:vAlign w:val="bottom"/>
            <w:hideMark/>
          </w:tcPr>
          <w:p w14:paraId="54F69853" w14:textId="6CAE6756" w:rsidR="009F20B5" w:rsidRPr="00261FAA" w:rsidRDefault="009F20B5" w:rsidP="00261FAA">
            <w:pPr>
              <w:spacing w:line="276" w:lineRule="auto"/>
              <w:jc w:val="right"/>
              <w:rPr>
                <w:color w:val="000000"/>
              </w:rPr>
            </w:pPr>
            <w:r w:rsidRPr="00261FAA">
              <w:rPr>
                <w:color w:val="000000"/>
              </w:rPr>
              <w:t>-1.67</w:t>
            </w:r>
            <w:r w:rsidR="00A6737F">
              <w:rPr>
                <w:color w:val="000000"/>
              </w:rPr>
              <w:t>*10</w:t>
            </w:r>
            <w:r w:rsidR="00A6737F">
              <w:rPr>
                <w:color w:val="000000"/>
                <w:vertAlign w:val="superscript"/>
              </w:rPr>
              <w:t>-2</w:t>
            </w:r>
          </w:p>
        </w:tc>
        <w:tc>
          <w:tcPr>
            <w:tcW w:w="1116" w:type="dxa"/>
            <w:tcBorders>
              <w:top w:val="nil"/>
              <w:left w:val="nil"/>
              <w:bottom w:val="nil"/>
              <w:right w:val="nil"/>
            </w:tcBorders>
            <w:shd w:val="clear" w:color="auto" w:fill="auto"/>
            <w:noWrap/>
            <w:vAlign w:val="bottom"/>
            <w:hideMark/>
          </w:tcPr>
          <w:p w14:paraId="133E989F" w14:textId="77777777" w:rsidR="009F20B5" w:rsidRPr="00261FAA" w:rsidRDefault="009F20B5" w:rsidP="00261FAA">
            <w:pPr>
              <w:spacing w:line="276" w:lineRule="auto"/>
              <w:jc w:val="right"/>
              <w:rPr>
                <w:color w:val="000000"/>
              </w:rPr>
            </w:pPr>
            <w:r w:rsidRPr="00261FAA">
              <w:rPr>
                <w:color w:val="000000"/>
              </w:rPr>
              <w:t>2.39</w:t>
            </w:r>
            <w:r>
              <w:rPr>
                <w:color w:val="000000"/>
              </w:rPr>
              <w:t>0</w:t>
            </w:r>
          </w:p>
        </w:tc>
        <w:tc>
          <w:tcPr>
            <w:tcW w:w="1013" w:type="dxa"/>
            <w:tcBorders>
              <w:top w:val="nil"/>
              <w:left w:val="nil"/>
              <w:bottom w:val="nil"/>
              <w:right w:val="nil"/>
            </w:tcBorders>
            <w:shd w:val="clear" w:color="auto" w:fill="auto"/>
            <w:noWrap/>
            <w:vAlign w:val="bottom"/>
            <w:hideMark/>
          </w:tcPr>
          <w:p w14:paraId="6371D7E3" w14:textId="77777777" w:rsidR="009F20B5" w:rsidRPr="00261FAA" w:rsidRDefault="009F20B5" w:rsidP="00261FAA">
            <w:pPr>
              <w:spacing w:line="276" w:lineRule="auto"/>
              <w:jc w:val="right"/>
              <w:rPr>
                <w:color w:val="000000"/>
              </w:rPr>
            </w:pPr>
            <w:r w:rsidRPr="00261FAA">
              <w:rPr>
                <w:color w:val="000000"/>
              </w:rPr>
              <w:t>0.122</w:t>
            </w:r>
          </w:p>
        </w:tc>
        <w:tc>
          <w:tcPr>
            <w:tcW w:w="1296" w:type="dxa"/>
            <w:tcBorders>
              <w:top w:val="nil"/>
              <w:left w:val="nil"/>
              <w:bottom w:val="nil"/>
              <w:right w:val="nil"/>
            </w:tcBorders>
            <w:shd w:val="clear" w:color="auto" w:fill="auto"/>
            <w:noWrap/>
            <w:vAlign w:val="bottom"/>
            <w:hideMark/>
          </w:tcPr>
          <w:p w14:paraId="21740E49" w14:textId="0B15954A" w:rsidR="009F20B5" w:rsidRPr="00261FAA" w:rsidRDefault="009F20B5" w:rsidP="00261FAA">
            <w:pPr>
              <w:spacing w:line="276" w:lineRule="auto"/>
              <w:jc w:val="right"/>
              <w:rPr>
                <w:color w:val="000000"/>
              </w:rPr>
            </w:pPr>
            <w:r w:rsidRPr="00261FAA">
              <w:rPr>
                <w:color w:val="000000"/>
              </w:rPr>
              <w:t>-5.33</w:t>
            </w:r>
            <w:r w:rsidR="00A6737F">
              <w:rPr>
                <w:color w:val="000000"/>
              </w:rPr>
              <w:t>*10</w:t>
            </w:r>
            <w:r w:rsidR="00A6737F">
              <w:rPr>
                <w:color w:val="000000"/>
                <w:vertAlign w:val="superscript"/>
              </w:rPr>
              <w:t>-3</w:t>
            </w:r>
          </w:p>
        </w:tc>
        <w:tc>
          <w:tcPr>
            <w:tcW w:w="1116" w:type="dxa"/>
            <w:tcBorders>
              <w:top w:val="nil"/>
              <w:left w:val="nil"/>
              <w:bottom w:val="nil"/>
              <w:right w:val="nil"/>
            </w:tcBorders>
            <w:shd w:val="clear" w:color="auto" w:fill="auto"/>
            <w:noWrap/>
            <w:vAlign w:val="bottom"/>
            <w:hideMark/>
          </w:tcPr>
          <w:p w14:paraId="7C54D2CB" w14:textId="77777777" w:rsidR="009F20B5" w:rsidRPr="00261FAA" w:rsidRDefault="009F20B5" w:rsidP="00261FAA">
            <w:pPr>
              <w:spacing w:line="276" w:lineRule="auto"/>
              <w:jc w:val="right"/>
              <w:rPr>
                <w:color w:val="000000"/>
              </w:rPr>
            </w:pPr>
            <w:r w:rsidRPr="00261FAA">
              <w:rPr>
                <w:color w:val="000000"/>
              </w:rPr>
              <w:t>0.684</w:t>
            </w:r>
          </w:p>
        </w:tc>
        <w:tc>
          <w:tcPr>
            <w:tcW w:w="1056" w:type="dxa"/>
            <w:tcBorders>
              <w:top w:val="nil"/>
              <w:left w:val="nil"/>
              <w:bottom w:val="nil"/>
              <w:right w:val="nil"/>
            </w:tcBorders>
            <w:shd w:val="clear" w:color="auto" w:fill="auto"/>
            <w:noWrap/>
            <w:vAlign w:val="bottom"/>
            <w:hideMark/>
          </w:tcPr>
          <w:p w14:paraId="5D27B280" w14:textId="77777777" w:rsidR="009F20B5" w:rsidRPr="00261FAA" w:rsidRDefault="009F20B5" w:rsidP="00261FAA">
            <w:pPr>
              <w:spacing w:line="276" w:lineRule="auto"/>
              <w:jc w:val="right"/>
              <w:rPr>
                <w:color w:val="000000"/>
              </w:rPr>
            </w:pPr>
            <w:r w:rsidRPr="00261FAA">
              <w:rPr>
                <w:color w:val="000000"/>
              </w:rPr>
              <w:t>0.408</w:t>
            </w:r>
          </w:p>
        </w:tc>
      </w:tr>
      <w:tr w:rsidR="009F20B5" w14:paraId="2BBB75F6" w14:textId="77777777" w:rsidTr="00124EC9">
        <w:trPr>
          <w:trHeight w:val="320"/>
        </w:trPr>
        <w:tc>
          <w:tcPr>
            <w:tcW w:w="2070" w:type="dxa"/>
            <w:tcBorders>
              <w:top w:val="nil"/>
              <w:left w:val="nil"/>
              <w:bottom w:val="nil"/>
              <w:right w:val="nil"/>
            </w:tcBorders>
            <w:shd w:val="clear" w:color="auto" w:fill="auto"/>
            <w:noWrap/>
            <w:vAlign w:val="bottom"/>
            <w:hideMark/>
          </w:tcPr>
          <w:p w14:paraId="79FFA890" w14:textId="77777777" w:rsidR="009F20B5" w:rsidRPr="00B47CE7" w:rsidRDefault="009F20B5" w:rsidP="00261FAA">
            <w:pPr>
              <w:spacing w:line="276" w:lineRule="auto"/>
              <w:rPr>
                <w:color w:val="000000"/>
              </w:rPr>
            </w:pPr>
            <w:r w:rsidRPr="00B47CE7">
              <w:rPr>
                <w:color w:val="000000"/>
              </w:rPr>
              <w:t>CO</w:t>
            </w:r>
            <w:r w:rsidRPr="00B47CE7">
              <w:rPr>
                <w:color w:val="000000"/>
                <w:vertAlign w:val="subscript"/>
              </w:rPr>
              <w:t>2</w:t>
            </w:r>
            <w:r w:rsidRPr="00B47CE7">
              <w:rPr>
                <w:color w:val="000000"/>
              </w:rPr>
              <w:t>*N</w:t>
            </w:r>
          </w:p>
        </w:tc>
        <w:tc>
          <w:tcPr>
            <w:tcW w:w="416" w:type="dxa"/>
            <w:tcBorders>
              <w:top w:val="nil"/>
              <w:left w:val="nil"/>
              <w:bottom w:val="nil"/>
              <w:right w:val="nil"/>
            </w:tcBorders>
            <w:shd w:val="clear" w:color="auto" w:fill="auto"/>
            <w:noWrap/>
            <w:vAlign w:val="bottom"/>
            <w:hideMark/>
          </w:tcPr>
          <w:p w14:paraId="5FF2A1E8" w14:textId="77777777" w:rsidR="009F20B5" w:rsidRPr="00B47CE7" w:rsidRDefault="009F20B5" w:rsidP="00261FAA">
            <w:pPr>
              <w:spacing w:line="276" w:lineRule="auto"/>
              <w:jc w:val="right"/>
              <w:rPr>
                <w:color w:val="000000"/>
              </w:rPr>
            </w:pPr>
            <w:r w:rsidRPr="00B47CE7">
              <w:rPr>
                <w:color w:val="000000"/>
              </w:rPr>
              <w:t>1</w:t>
            </w:r>
          </w:p>
        </w:tc>
        <w:tc>
          <w:tcPr>
            <w:tcW w:w="1397" w:type="dxa"/>
            <w:tcBorders>
              <w:top w:val="nil"/>
              <w:left w:val="nil"/>
              <w:bottom w:val="nil"/>
              <w:right w:val="nil"/>
            </w:tcBorders>
            <w:shd w:val="clear" w:color="auto" w:fill="auto"/>
            <w:noWrap/>
            <w:vAlign w:val="bottom"/>
            <w:hideMark/>
          </w:tcPr>
          <w:p w14:paraId="7A3A3C63" w14:textId="692D3D09" w:rsidR="009F20B5" w:rsidRPr="00261FAA" w:rsidRDefault="009F20B5" w:rsidP="00261FAA">
            <w:pPr>
              <w:spacing w:line="276" w:lineRule="auto"/>
              <w:jc w:val="right"/>
              <w:rPr>
                <w:color w:val="000000"/>
              </w:rPr>
            </w:pPr>
            <w:r w:rsidRPr="00261FAA">
              <w:rPr>
                <w:color w:val="000000"/>
              </w:rPr>
              <w:t>-2.16</w:t>
            </w:r>
            <w:r w:rsidR="00A6737F">
              <w:rPr>
                <w:color w:val="000000"/>
              </w:rPr>
              <w:t>*10</w:t>
            </w:r>
            <w:r w:rsidR="00A6737F">
              <w:rPr>
                <w:color w:val="000000"/>
                <w:vertAlign w:val="superscript"/>
              </w:rPr>
              <w:t>-4</w:t>
            </w:r>
          </w:p>
        </w:tc>
        <w:tc>
          <w:tcPr>
            <w:tcW w:w="996" w:type="dxa"/>
            <w:tcBorders>
              <w:top w:val="nil"/>
              <w:left w:val="nil"/>
              <w:bottom w:val="nil"/>
              <w:right w:val="nil"/>
            </w:tcBorders>
            <w:shd w:val="clear" w:color="auto" w:fill="auto"/>
            <w:noWrap/>
            <w:vAlign w:val="bottom"/>
            <w:hideMark/>
          </w:tcPr>
          <w:p w14:paraId="272B8C84" w14:textId="77777777" w:rsidR="009F20B5" w:rsidRPr="00261FAA" w:rsidRDefault="009F20B5" w:rsidP="00261FAA">
            <w:pPr>
              <w:spacing w:line="276" w:lineRule="auto"/>
              <w:jc w:val="right"/>
              <w:rPr>
                <w:color w:val="000000"/>
              </w:rPr>
            </w:pPr>
            <w:r w:rsidRPr="00261FAA">
              <w:rPr>
                <w:color w:val="000000"/>
              </w:rPr>
              <w:t>1.223</w:t>
            </w:r>
          </w:p>
        </w:tc>
        <w:tc>
          <w:tcPr>
            <w:tcW w:w="1013" w:type="dxa"/>
            <w:tcBorders>
              <w:top w:val="nil"/>
              <w:left w:val="nil"/>
              <w:bottom w:val="nil"/>
              <w:right w:val="nil"/>
            </w:tcBorders>
            <w:shd w:val="clear" w:color="auto" w:fill="auto"/>
            <w:noWrap/>
            <w:vAlign w:val="bottom"/>
            <w:hideMark/>
          </w:tcPr>
          <w:p w14:paraId="4CBA62D1" w14:textId="77777777" w:rsidR="009F20B5" w:rsidRPr="00261FAA" w:rsidRDefault="009F20B5" w:rsidP="00261FAA">
            <w:pPr>
              <w:spacing w:line="276" w:lineRule="auto"/>
              <w:jc w:val="right"/>
              <w:rPr>
                <w:color w:val="000000"/>
              </w:rPr>
            </w:pPr>
            <w:r w:rsidRPr="00261FAA">
              <w:rPr>
                <w:color w:val="000000"/>
              </w:rPr>
              <w:t>0.269</w:t>
            </w:r>
          </w:p>
        </w:tc>
        <w:tc>
          <w:tcPr>
            <w:tcW w:w="1416" w:type="dxa"/>
            <w:tcBorders>
              <w:top w:val="nil"/>
              <w:left w:val="nil"/>
              <w:bottom w:val="nil"/>
              <w:right w:val="nil"/>
            </w:tcBorders>
            <w:shd w:val="clear" w:color="auto" w:fill="auto"/>
            <w:noWrap/>
            <w:vAlign w:val="bottom"/>
            <w:hideMark/>
          </w:tcPr>
          <w:p w14:paraId="256DD4FA" w14:textId="6DF64F6F" w:rsidR="009F20B5" w:rsidRPr="00261FAA" w:rsidRDefault="009F20B5" w:rsidP="00261FAA">
            <w:pPr>
              <w:spacing w:line="276" w:lineRule="auto"/>
              <w:jc w:val="right"/>
              <w:rPr>
                <w:color w:val="000000"/>
              </w:rPr>
            </w:pPr>
            <w:r w:rsidRPr="00261FAA">
              <w:rPr>
                <w:color w:val="000000"/>
              </w:rPr>
              <w:t>-3.59</w:t>
            </w:r>
            <w:r w:rsidR="00A6737F">
              <w:rPr>
                <w:color w:val="000000"/>
              </w:rPr>
              <w:t>*10</w:t>
            </w:r>
            <w:r w:rsidR="00A6737F">
              <w:rPr>
                <w:color w:val="000000"/>
                <w:vertAlign w:val="superscript"/>
              </w:rPr>
              <w:t>-5</w:t>
            </w:r>
          </w:p>
        </w:tc>
        <w:tc>
          <w:tcPr>
            <w:tcW w:w="1116" w:type="dxa"/>
            <w:tcBorders>
              <w:top w:val="nil"/>
              <w:left w:val="nil"/>
              <w:bottom w:val="nil"/>
              <w:right w:val="nil"/>
            </w:tcBorders>
            <w:shd w:val="clear" w:color="auto" w:fill="auto"/>
            <w:noWrap/>
            <w:vAlign w:val="bottom"/>
            <w:hideMark/>
          </w:tcPr>
          <w:p w14:paraId="019047A0" w14:textId="77777777" w:rsidR="009F20B5" w:rsidRPr="00261FAA" w:rsidRDefault="009F20B5" w:rsidP="00261FAA">
            <w:pPr>
              <w:spacing w:line="276" w:lineRule="auto"/>
              <w:jc w:val="right"/>
              <w:rPr>
                <w:color w:val="000000"/>
              </w:rPr>
            </w:pPr>
            <w:r w:rsidRPr="00261FAA">
              <w:rPr>
                <w:color w:val="000000"/>
              </w:rPr>
              <w:t>1.085</w:t>
            </w:r>
          </w:p>
        </w:tc>
        <w:tc>
          <w:tcPr>
            <w:tcW w:w="1013" w:type="dxa"/>
            <w:tcBorders>
              <w:top w:val="nil"/>
              <w:left w:val="nil"/>
              <w:bottom w:val="nil"/>
              <w:right w:val="nil"/>
            </w:tcBorders>
            <w:shd w:val="clear" w:color="auto" w:fill="auto"/>
            <w:noWrap/>
            <w:vAlign w:val="bottom"/>
            <w:hideMark/>
          </w:tcPr>
          <w:p w14:paraId="17187F92" w14:textId="77777777" w:rsidR="009F20B5" w:rsidRPr="00261FAA" w:rsidRDefault="009F20B5" w:rsidP="00261FAA">
            <w:pPr>
              <w:spacing w:line="276" w:lineRule="auto"/>
              <w:jc w:val="right"/>
              <w:rPr>
                <w:color w:val="000000"/>
              </w:rPr>
            </w:pPr>
            <w:r w:rsidRPr="00261FAA">
              <w:rPr>
                <w:color w:val="000000"/>
              </w:rPr>
              <w:t>0.298</w:t>
            </w:r>
          </w:p>
        </w:tc>
        <w:tc>
          <w:tcPr>
            <w:tcW w:w="1296" w:type="dxa"/>
            <w:tcBorders>
              <w:top w:val="nil"/>
              <w:left w:val="nil"/>
              <w:bottom w:val="nil"/>
              <w:right w:val="nil"/>
            </w:tcBorders>
            <w:shd w:val="clear" w:color="auto" w:fill="auto"/>
            <w:noWrap/>
            <w:vAlign w:val="bottom"/>
            <w:hideMark/>
          </w:tcPr>
          <w:p w14:paraId="21E2D198" w14:textId="5819EEA9" w:rsidR="009F20B5" w:rsidRPr="00261FAA" w:rsidRDefault="009F20B5" w:rsidP="00261FAA">
            <w:pPr>
              <w:spacing w:line="276" w:lineRule="auto"/>
              <w:jc w:val="right"/>
              <w:rPr>
                <w:color w:val="000000"/>
              </w:rPr>
            </w:pPr>
            <w:r w:rsidRPr="00261FAA">
              <w:rPr>
                <w:color w:val="000000"/>
              </w:rPr>
              <w:t>-7.01</w:t>
            </w:r>
            <w:r w:rsidR="00A6737F">
              <w:rPr>
                <w:color w:val="000000"/>
              </w:rPr>
              <w:t>*10</w:t>
            </w:r>
            <w:r w:rsidR="00A6737F">
              <w:rPr>
                <w:color w:val="000000"/>
                <w:vertAlign w:val="superscript"/>
              </w:rPr>
              <w:t>-6</w:t>
            </w:r>
          </w:p>
        </w:tc>
        <w:tc>
          <w:tcPr>
            <w:tcW w:w="1116" w:type="dxa"/>
            <w:tcBorders>
              <w:top w:val="nil"/>
              <w:left w:val="nil"/>
              <w:bottom w:val="nil"/>
              <w:right w:val="nil"/>
            </w:tcBorders>
            <w:shd w:val="clear" w:color="auto" w:fill="auto"/>
            <w:noWrap/>
            <w:vAlign w:val="bottom"/>
            <w:hideMark/>
          </w:tcPr>
          <w:p w14:paraId="158F7320" w14:textId="77777777" w:rsidR="009F20B5" w:rsidRPr="00261FAA" w:rsidRDefault="009F20B5" w:rsidP="00261FAA">
            <w:pPr>
              <w:spacing w:line="276" w:lineRule="auto"/>
              <w:jc w:val="right"/>
              <w:rPr>
                <w:color w:val="000000"/>
              </w:rPr>
            </w:pPr>
            <w:r w:rsidRPr="00261FAA">
              <w:rPr>
                <w:color w:val="000000"/>
              </w:rPr>
              <w:t>0.351</w:t>
            </w:r>
          </w:p>
        </w:tc>
        <w:tc>
          <w:tcPr>
            <w:tcW w:w="1056" w:type="dxa"/>
            <w:tcBorders>
              <w:top w:val="nil"/>
              <w:left w:val="nil"/>
              <w:bottom w:val="nil"/>
              <w:right w:val="nil"/>
            </w:tcBorders>
            <w:shd w:val="clear" w:color="auto" w:fill="auto"/>
            <w:noWrap/>
            <w:vAlign w:val="bottom"/>
            <w:hideMark/>
          </w:tcPr>
          <w:p w14:paraId="3B40459D" w14:textId="77777777" w:rsidR="009F20B5" w:rsidRPr="00261FAA" w:rsidRDefault="009F20B5" w:rsidP="00261FAA">
            <w:pPr>
              <w:spacing w:line="276" w:lineRule="auto"/>
              <w:jc w:val="right"/>
              <w:rPr>
                <w:color w:val="000000"/>
              </w:rPr>
            </w:pPr>
            <w:r w:rsidRPr="00261FAA">
              <w:rPr>
                <w:color w:val="000000"/>
              </w:rPr>
              <w:t>0.553</w:t>
            </w:r>
          </w:p>
        </w:tc>
      </w:tr>
      <w:tr w:rsidR="009F20B5" w14:paraId="3688DCB6" w14:textId="77777777" w:rsidTr="00124EC9">
        <w:trPr>
          <w:trHeight w:val="320"/>
        </w:trPr>
        <w:tc>
          <w:tcPr>
            <w:tcW w:w="2070" w:type="dxa"/>
            <w:tcBorders>
              <w:top w:val="nil"/>
              <w:left w:val="nil"/>
              <w:right w:val="nil"/>
            </w:tcBorders>
            <w:shd w:val="clear" w:color="auto" w:fill="auto"/>
            <w:noWrap/>
            <w:vAlign w:val="bottom"/>
            <w:hideMark/>
          </w:tcPr>
          <w:p w14:paraId="51A918F6" w14:textId="77777777" w:rsidR="009F20B5" w:rsidRPr="00B47CE7" w:rsidRDefault="009F20B5" w:rsidP="00261FAA">
            <w:pPr>
              <w:spacing w:line="276" w:lineRule="auto"/>
              <w:rPr>
                <w:color w:val="000000"/>
              </w:rPr>
            </w:pPr>
            <w:r w:rsidRPr="00B47CE7">
              <w:rPr>
                <w:color w:val="000000"/>
              </w:rPr>
              <w:t>I*N</w:t>
            </w:r>
          </w:p>
        </w:tc>
        <w:tc>
          <w:tcPr>
            <w:tcW w:w="416" w:type="dxa"/>
            <w:tcBorders>
              <w:top w:val="nil"/>
              <w:left w:val="nil"/>
              <w:right w:val="nil"/>
            </w:tcBorders>
            <w:shd w:val="clear" w:color="auto" w:fill="auto"/>
            <w:noWrap/>
            <w:vAlign w:val="bottom"/>
            <w:hideMark/>
          </w:tcPr>
          <w:p w14:paraId="5F2F70DA" w14:textId="77777777" w:rsidR="009F20B5" w:rsidRPr="00B47CE7" w:rsidRDefault="009F20B5" w:rsidP="00261FAA">
            <w:pPr>
              <w:spacing w:line="276" w:lineRule="auto"/>
              <w:jc w:val="right"/>
              <w:rPr>
                <w:color w:val="000000"/>
              </w:rPr>
            </w:pPr>
            <w:r w:rsidRPr="00B47CE7">
              <w:rPr>
                <w:color w:val="000000"/>
              </w:rPr>
              <w:t>1</w:t>
            </w:r>
          </w:p>
        </w:tc>
        <w:tc>
          <w:tcPr>
            <w:tcW w:w="1397" w:type="dxa"/>
            <w:tcBorders>
              <w:top w:val="nil"/>
              <w:left w:val="nil"/>
              <w:right w:val="nil"/>
            </w:tcBorders>
            <w:shd w:val="clear" w:color="auto" w:fill="auto"/>
            <w:noWrap/>
            <w:vAlign w:val="bottom"/>
            <w:hideMark/>
          </w:tcPr>
          <w:p w14:paraId="3A095315" w14:textId="0A7B9747" w:rsidR="009F20B5" w:rsidRPr="00261FAA" w:rsidRDefault="009F20B5" w:rsidP="00261FAA">
            <w:pPr>
              <w:spacing w:line="276" w:lineRule="auto"/>
              <w:jc w:val="right"/>
              <w:rPr>
                <w:color w:val="000000"/>
              </w:rPr>
            </w:pPr>
            <w:r w:rsidRPr="00261FAA">
              <w:rPr>
                <w:color w:val="000000"/>
              </w:rPr>
              <w:t>-4.26</w:t>
            </w:r>
            <w:r w:rsidR="00A6737F">
              <w:rPr>
                <w:color w:val="000000"/>
              </w:rPr>
              <w:t>*10</w:t>
            </w:r>
            <w:r w:rsidR="00A6737F">
              <w:rPr>
                <w:color w:val="000000"/>
                <w:vertAlign w:val="superscript"/>
              </w:rPr>
              <w:t>-4</w:t>
            </w:r>
          </w:p>
        </w:tc>
        <w:tc>
          <w:tcPr>
            <w:tcW w:w="996" w:type="dxa"/>
            <w:tcBorders>
              <w:top w:val="nil"/>
              <w:left w:val="nil"/>
              <w:right w:val="nil"/>
            </w:tcBorders>
            <w:shd w:val="clear" w:color="auto" w:fill="auto"/>
            <w:noWrap/>
            <w:vAlign w:val="bottom"/>
            <w:hideMark/>
          </w:tcPr>
          <w:p w14:paraId="12C51816" w14:textId="77777777" w:rsidR="009F20B5" w:rsidRPr="00261FAA" w:rsidRDefault="009F20B5" w:rsidP="00261FAA">
            <w:pPr>
              <w:spacing w:line="276" w:lineRule="auto"/>
              <w:jc w:val="right"/>
              <w:rPr>
                <w:color w:val="000000"/>
              </w:rPr>
            </w:pPr>
            <w:r w:rsidRPr="00261FAA">
              <w:rPr>
                <w:color w:val="000000"/>
              </w:rPr>
              <w:t>20.045</w:t>
            </w:r>
          </w:p>
        </w:tc>
        <w:tc>
          <w:tcPr>
            <w:tcW w:w="1013" w:type="dxa"/>
            <w:tcBorders>
              <w:top w:val="nil"/>
              <w:left w:val="nil"/>
              <w:right w:val="nil"/>
            </w:tcBorders>
            <w:shd w:val="clear" w:color="auto" w:fill="auto"/>
            <w:noWrap/>
            <w:vAlign w:val="bottom"/>
            <w:hideMark/>
          </w:tcPr>
          <w:p w14:paraId="2E39B419" w14:textId="77777777" w:rsidR="009F20B5" w:rsidRPr="00261FAA" w:rsidRDefault="009F20B5" w:rsidP="00261FAA">
            <w:pPr>
              <w:spacing w:line="276" w:lineRule="auto"/>
              <w:jc w:val="right"/>
              <w:rPr>
                <w:b/>
                <w:bCs/>
                <w:color w:val="000000"/>
              </w:rPr>
            </w:pPr>
            <w:r w:rsidRPr="00261FAA">
              <w:rPr>
                <w:b/>
                <w:bCs/>
                <w:color w:val="000000"/>
              </w:rPr>
              <w:t>&lt;0.001</w:t>
            </w:r>
          </w:p>
        </w:tc>
        <w:tc>
          <w:tcPr>
            <w:tcW w:w="1416" w:type="dxa"/>
            <w:tcBorders>
              <w:top w:val="nil"/>
              <w:left w:val="nil"/>
              <w:right w:val="nil"/>
            </w:tcBorders>
            <w:shd w:val="clear" w:color="auto" w:fill="auto"/>
            <w:noWrap/>
            <w:vAlign w:val="bottom"/>
            <w:hideMark/>
          </w:tcPr>
          <w:p w14:paraId="76BEEE15" w14:textId="786347E9" w:rsidR="009F20B5" w:rsidRPr="00261FAA" w:rsidRDefault="009F20B5" w:rsidP="00261FAA">
            <w:pPr>
              <w:spacing w:line="276" w:lineRule="auto"/>
              <w:jc w:val="right"/>
              <w:rPr>
                <w:color w:val="000000"/>
              </w:rPr>
            </w:pPr>
            <w:r w:rsidRPr="00261FAA">
              <w:rPr>
                <w:color w:val="000000"/>
              </w:rPr>
              <w:t>-6.87</w:t>
            </w:r>
            <w:r w:rsidR="00A6737F">
              <w:rPr>
                <w:color w:val="000000"/>
              </w:rPr>
              <w:t>*10</w:t>
            </w:r>
            <w:r w:rsidR="00A6737F">
              <w:rPr>
                <w:color w:val="000000"/>
                <w:vertAlign w:val="superscript"/>
              </w:rPr>
              <w:t>-5</w:t>
            </w:r>
          </w:p>
        </w:tc>
        <w:tc>
          <w:tcPr>
            <w:tcW w:w="1116" w:type="dxa"/>
            <w:tcBorders>
              <w:top w:val="nil"/>
              <w:left w:val="nil"/>
              <w:right w:val="nil"/>
            </w:tcBorders>
            <w:shd w:val="clear" w:color="auto" w:fill="auto"/>
            <w:noWrap/>
            <w:vAlign w:val="bottom"/>
            <w:hideMark/>
          </w:tcPr>
          <w:p w14:paraId="15C09504" w14:textId="77777777" w:rsidR="009F20B5" w:rsidRPr="00261FAA" w:rsidRDefault="009F20B5" w:rsidP="00261FAA">
            <w:pPr>
              <w:spacing w:line="276" w:lineRule="auto"/>
              <w:jc w:val="right"/>
              <w:rPr>
                <w:color w:val="000000"/>
              </w:rPr>
            </w:pPr>
            <w:r w:rsidRPr="00261FAA">
              <w:rPr>
                <w:color w:val="000000"/>
              </w:rPr>
              <w:t>15.458</w:t>
            </w:r>
          </w:p>
        </w:tc>
        <w:tc>
          <w:tcPr>
            <w:tcW w:w="1013" w:type="dxa"/>
            <w:tcBorders>
              <w:top w:val="nil"/>
              <w:left w:val="nil"/>
              <w:right w:val="nil"/>
            </w:tcBorders>
            <w:shd w:val="clear" w:color="auto" w:fill="auto"/>
            <w:noWrap/>
            <w:vAlign w:val="bottom"/>
            <w:hideMark/>
          </w:tcPr>
          <w:p w14:paraId="182177D2" w14:textId="77777777" w:rsidR="009F20B5" w:rsidRPr="00261FAA" w:rsidRDefault="009F20B5" w:rsidP="00261FAA">
            <w:pPr>
              <w:spacing w:line="276" w:lineRule="auto"/>
              <w:jc w:val="right"/>
              <w:rPr>
                <w:b/>
                <w:bCs/>
                <w:color w:val="000000"/>
              </w:rPr>
            </w:pPr>
            <w:r w:rsidRPr="00261FAA">
              <w:rPr>
                <w:b/>
                <w:bCs/>
                <w:color w:val="000000"/>
              </w:rPr>
              <w:t>&lt;0.001</w:t>
            </w:r>
          </w:p>
        </w:tc>
        <w:tc>
          <w:tcPr>
            <w:tcW w:w="1296" w:type="dxa"/>
            <w:tcBorders>
              <w:top w:val="nil"/>
              <w:left w:val="nil"/>
              <w:right w:val="nil"/>
            </w:tcBorders>
            <w:shd w:val="clear" w:color="auto" w:fill="auto"/>
            <w:noWrap/>
            <w:vAlign w:val="bottom"/>
            <w:hideMark/>
          </w:tcPr>
          <w:p w14:paraId="56FE8410" w14:textId="48165341" w:rsidR="009F20B5" w:rsidRPr="00261FAA" w:rsidRDefault="009F20B5" w:rsidP="00261FAA">
            <w:pPr>
              <w:spacing w:line="276" w:lineRule="auto"/>
              <w:jc w:val="right"/>
              <w:rPr>
                <w:color w:val="000000"/>
              </w:rPr>
            </w:pPr>
            <w:r w:rsidRPr="00261FAA">
              <w:rPr>
                <w:color w:val="000000"/>
              </w:rPr>
              <w:t>-4.37</w:t>
            </w:r>
            <w:r w:rsidR="00A6737F">
              <w:rPr>
                <w:color w:val="000000"/>
              </w:rPr>
              <w:t>*10</w:t>
            </w:r>
            <w:r w:rsidR="00A6737F">
              <w:rPr>
                <w:color w:val="000000"/>
                <w:vertAlign w:val="superscript"/>
              </w:rPr>
              <w:t>-5</w:t>
            </w:r>
          </w:p>
        </w:tc>
        <w:tc>
          <w:tcPr>
            <w:tcW w:w="1116" w:type="dxa"/>
            <w:tcBorders>
              <w:top w:val="nil"/>
              <w:left w:val="nil"/>
              <w:right w:val="nil"/>
            </w:tcBorders>
            <w:shd w:val="clear" w:color="auto" w:fill="auto"/>
            <w:noWrap/>
            <w:vAlign w:val="bottom"/>
            <w:hideMark/>
          </w:tcPr>
          <w:p w14:paraId="7D1D2C4E" w14:textId="77777777" w:rsidR="009F20B5" w:rsidRPr="00261FAA" w:rsidRDefault="009F20B5" w:rsidP="00261FAA">
            <w:pPr>
              <w:spacing w:line="276" w:lineRule="auto"/>
              <w:jc w:val="right"/>
              <w:rPr>
                <w:color w:val="000000"/>
              </w:rPr>
            </w:pPr>
            <w:r w:rsidRPr="00261FAA">
              <w:rPr>
                <w:color w:val="000000"/>
              </w:rPr>
              <w:t>64.042</w:t>
            </w:r>
          </w:p>
        </w:tc>
        <w:tc>
          <w:tcPr>
            <w:tcW w:w="1056" w:type="dxa"/>
            <w:tcBorders>
              <w:top w:val="nil"/>
              <w:left w:val="nil"/>
              <w:right w:val="nil"/>
            </w:tcBorders>
            <w:shd w:val="clear" w:color="auto" w:fill="auto"/>
            <w:noWrap/>
            <w:vAlign w:val="bottom"/>
            <w:hideMark/>
          </w:tcPr>
          <w:p w14:paraId="6339AC03" w14:textId="77777777" w:rsidR="009F20B5" w:rsidRPr="00261FAA" w:rsidRDefault="009F20B5" w:rsidP="00261FAA">
            <w:pPr>
              <w:spacing w:line="276" w:lineRule="auto"/>
              <w:jc w:val="right"/>
              <w:rPr>
                <w:b/>
                <w:bCs/>
                <w:color w:val="000000"/>
              </w:rPr>
            </w:pPr>
            <w:r w:rsidRPr="00261FAA">
              <w:rPr>
                <w:b/>
                <w:bCs/>
                <w:color w:val="000000"/>
              </w:rPr>
              <w:t>&lt;0.001</w:t>
            </w:r>
          </w:p>
        </w:tc>
      </w:tr>
      <w:tr w:rsidR="009F20B5" w14:paraId="32412A99" w14:textId="77777777" w:rsidTr="00124EC9">
        <w:trPr>
          <w:trHeight w:val="320"/>
        </w:trPr>
        <w:tc>
          <w:tcPr>
            <w:tcW w:w="2070" w:type="dxa"/>
            <w:tcBorders>
              <w:top w:val="nil"/>
              <w:left w:val="nil"/>
              <w:bottom w:val="single" w:sz="4" w:space="0" w:color="auto"/>
              <w:right w:val="nil"/>
            </w:tcBorders>
            <w:shd w:val="clear" w:color="auto" w:fill="auto"/>
            <w:noWrap/>
            <w:vAlign w:val="bottom"/>
            <w:hideMark/>
          </w:tcPr>
          <w:p w14:paraId="3B8801FE" w14:textId="77777777" w:rsidR="009F20B5" w:rsidRPr="00B47CE7" w:rsidRDefault="009F20B5" w:rsidP="00261FAA">
            <w:pPr>
              <w:spacing w:line="276" w:lineRule="auto"/>
              <w:rPr>
                <w:color w:val="000000"/>
              </w:rPr>
            </w:pPr>
            <w:r w:rsidRPr="00B47CE7">
              <w:rPr>
                <w:color w:val="000000"/>
              </w:rPr>
              <w:t>CO</w:t>
            </w:r>
            <w:r w:rsidRPr="00B47CE7">
              <w:rPr>
                <w:color w:val="000000"/>
                <w:vertAlign w:val="subscript"/>
              </w:rPr>
              <w:t>2</w:t>
            </w:r>
            <w:r w:rsidRPr="00B47CE7">
              <w:rPr>
                <w:color w:val="000000"/>
              </w:rPr>
              <w:t>*I*N</w:t>
            </w:r>
          </w:p>
        </w:tc>
        <w:tc>
          <w:tcPr>
            <w:tcW w:w="416" w:type="dxa"/>
            <w:tcBorders>
              <w:top w:val="nil"/>
              <w:left w:val="nil"/>
              <w:bottom w:val="single" w:sz="4" w:space="0" w:color="auto"/>
              <w:right w:val="nil"/>
            </w:tcBorders>
            <w:shd w:val="clear" w:color="auto" w:fill="auto"/>
            <w:noWrap/>
            <w:vAlign w:val="bottom"/>
            <w:hideMark/>
          </w:tcPr>
          <w:p w14:paraId="6BC138E0" w14:textId="77777777" w:rsidR="009F20B5" w:rsidRPr="00B47CE7" w:rsidRDefault="009F20B5" w:rsidP="00261FAA">
            <w:pPr>
              <w:spacing w:line="276" w:lineRule="auto"/>
              <w:jc w:val="right"/>
              <w:rPr>
                <w:color w:val="000000"/>
              </w:rPr>
            </w:pPr>
            <w:r w:rsidRPr="00B47CE7">
              <w:rPr>
                <w:color w:val="000000"/>
              </w:rPr>
              <w:t>1</w:t>
            </w:r>
          </w:p>
        </w:tc>
        <w:tc>
          <w:tcPr>
            <w:tcW w:w="1397" w:type="dxa"/>
            <w:tcBorders>
              <w:top w:val="nil"/>
              <w:left w:val="nil"/>
              <w:bottom w:val="single" w:sz="4" w:space="0" w:color="auto"/>
              <w:right w:val="nil"/>
            </w:tcBorders>
            <w:shd w:val="clear" w:color="auto" w:fill="auto"/>
            <w:noWrap/>
            <w:vAlign w:val="bottom"/>
            <w:hideMark/>
          </w:tcPr>
          <w:p w14:paraId="6EAFCDC7" w14:textId="09936EAD" w:rsidR="009F20B5" w:rsidRPr="00261FAA" w:rsidRDefault="009F20B5" w:rsidP="00261FAA">
            <w:pPr>
              <w:spacing w:line="276" w:lineRule="auto"/>
              <w:jc w:val="right"/>
              <w:rPr>
                <w:color w:val="000000"/>
              </w:rPr>
            </w:pPr>
            <w:r w:rsidRPr="00261FAA">
              <w:rPr>
                <w:color w:val="000000"/>
              </w:rPr>
              <w:t>2.50</w:t>
            </w:r>
            <w:r w:rsidR="00A6737F">
              <w:rPr>
                <w:color w:val="000000"/>
              </w:rPr>
              <w:t>*10</w:t>
            </w:r>
            <w:r w:rsidR="00A6737F">
              <w:rPr>
                <w:color w:val="000000"/>
                <w:vertAlign w:val="superscript"/>
              </w:rPr>
              <w:t>-4</w:t>
            </w:r>
          </w:p>
        </w:tc>
        <w:tc>
          <w:tcPr>
            <w:tcW w:w="996" w:type="dxa"/>
            <w:tcBorders>
              <w:top w:val="nil"/>
              <w:left w:val="nil"/>
              <w:bottom w:val="single" w:sz="4" w:space="0" w:color="auto"/>
              <w:right w:val="nil"/>
            </w:tcBorders>
            <w:shd w:val="clear" w:color="auto" w:fill="auto"/>
            <w:noWrap/>
            <w:vAlign w:val="bottom"/>
            <w:hideMark/>
          </w:tcPr>
          <w:p w14:paraId="6976346A" w14:textId="77777777" w:rsidR="009F20B5" w:rsidRPr="00261FAA" w:rsidRDefault="009F20B5" w:rsidP="00261FAA">
            <w:pPr>
              <w:spacing w:line="276" w:lineRule="auto"/>
              <w:jc w:val="right"/>
              <w:rPr>
                <w:color w:val="000000"/>
              </w:rPr>
            </w:pPr>
            <w:r w:rsidRPr="00261FAA">
              <w:rPr>
                <w:color w:val="000000"/>
              </w:rPr>
              <w:t>3.327</w:t>
            </w:r>
          </w:p>
        </w:tc>
        <w:tc>
          <w:tcPr>
            <w:tcW w:w="1013" w:type="dxa"/>
            <w:tcBorders>
              <w:top w:val="nil"/>
              <w:left w:val="nil"/>
              <w:bottom w:val="single" w:sz="4" w:space="0" w:color="auto"/>
              <w:right w:val="nil"/>
            </w:tcBorders>
            <w:shd w:val="clear" w:color="auto" w:fill="auto"/>
            <w:noWrap/>
            <w:vAlign w:val="bottom"/>
            <w:hideMark/>
          </w:tcPr>
          <w:p w14:paraId="76C5C0B6" w14:textId="77777777" w:rsidR="009F20B5" w:rsidRPr="00261FAA" w:rsidRDefault="009F20B5" w:rsidP="00261FAA">
            <w:pPr>
              <w:spacing w:line="276" w:lineRule="auto"/>
              <w:jc w:val="right"/>
              <w:rPr>
                <w:i/>
                <w:iCs/>
                <w:color w:val="000000"/>
              </w:rPr>
            </w:pPr>
            <w:r w:rsidRPr="00261FAA">
              <w:rPr>
                <w:i/>
                <w:iCs/>
                <w:color w:val="000000"/>
              </w:rPr>
              <w:t>0.068</w:t>
            </w:r>
          </w:p>
        </w:tc>
        <w:tc>
          <w:tcPr>
            <w:tcW w:w="1416" w:type="dxa"/>
            <w:tcBorders>
              <w:top w:val="nil"/>
              <w:left w:val="nil"/>
              <w:bottom w:val="single" w:sz="4" w:space="0" w:color="auto"/>
              <w:right w:val="nil"/>
            </w:tcBorders>
            <w:shd w:val="clear" w:color="auto" w:fill="auto"/>
            <w:noWrap/>
            <w:vAlign w:val="bottom"/>
            <w:hideMark/>
          </w:tcPr>
          <w:p w14:paraId="1B7F1023" w14:textId="61EE802B" w:rsidR="009F20B5" w:rsidRPr="00261FAA" w:rsidRDefault="009F20B5" w:rsidP="00261FAA">
            <w:pPr>
              <w:spacing w:line="276" w:lineRule="auto"/>
              <w:jc w:val="right"/>
              <w:rPr>
                <w:color w:val="000000"/>
              </w:rPr>
            </w:pPr>
            <w:r w:rsidRPr="00261FAA">
              <w:rPr>
                <w:color w:val="000000"/>
              </w:rPr>
              <w:t>4.08</w:t>
            </w:r>
            <w:r w:rsidR="00A6737F">
              <w:rPr>
                <w:color w:val="000000"/>
              </w:rPr>
              <w:t>*10</w:t>
            </w:r>
            <w:r w:rsidR="00A6737F">
              <w:rPr>
                <w:color w:val="000000"/>
                <w:vertAlign w:val="superscript"/>
              </w:rPr>
              <w:t>-5</w:t>
            </w:r>
          </w:p>
        </w:tc>
        <w:tc>
          <w:tcPr>
            <w:tcW w:w="1116" w:type="dxa"/>
            <w:tcBorders>
              <w:top w:val="nil"/>
              <w:left w:val="nil"/>
              <w:bottom w:val="single" w:sz="4" w:space="0" w:color="auto"/>
              <w:right w:val="nil"/>
            </w:tcBorders>
            <w:shd w:val="clear" w:color="auto" w:fill="auto"/>
            <w:noWrap/>
            <w:vAlign w:val="bottom"/>
            <w:hideMark/>
          </w:tcPr>
          <w:p w14:paraId="749AD8AB" w14:textId="77777777" w:rsidR="009F20B5" w:rsidRPr="00261FAA" w:rsidRDefault="009F20B5" w:rsidP="00261FAA">
            <w:pPr>
              <w:spacing w:line="276" w:lineRule="auto"/>
              <w:jc w:val="right"/>
              <w:rPr>
                <w:color w:val="000000"/>
              </w:rPr>
            </w:pPr>
            <w:r w:rsidRPr="00261FAA">
              <w:rPr>
                <w:color w:val="000000"/>
              </w:rPr>
              <w:t>2.651</w:t>
            </w:r>
          </w:p>
        </w:tc>
        <w:tc>
          <w:tcPr>
            <w:tcW w:w="1013" w:type="dxa"/>
            <w:tcBorders>
              <w:top w:val="nil"/>
              <w:left w:val="nil"/>
              <w:bottom w:val="single" w:sz="4" w:space="0" w:color="auto"/>
              <w:right w:val="nil"/>
            </w:tcBorders>
            <w:shd w:val="clear" w:color="auto" w:fill="auto"/>
            <w:noWrap/>
            <w:vAlign w:val="bottom"/>
            <w:hideMark/>
          </w:tcPr>
          <w:p w14:paraId="7376FCAC" w14:textId="77777777" w:rsidR="009F20B5" w:rsidRPr="00261FAA" w:rsidRDefault="009F20B5" w:rsidP="00261FAA">
            <w:pPr>
              <w:spacing w:line="276" w:lineRule="auto"/>
              <w:jc w:val="right"/>
              <w:rPr>
                <w:color w:val="000000"/>
              </w:rPr>
            </w:pPr>
            <w:r w:rsidRPr="00261FAA">
              <w:rPr>
                <w:color w:val="000000"/>
              </w:rPr>
              <w:t>0.103</w:t>
            </w:r>
          </w:p>
        </w:tc>
        <w:tc>
          <w:tcPr>
            <w:tcW w:w="1296" w:type="dxa"/>
            <w:tcBorders>
              <w:top w:val="nil"/>
              <w:left w:val="nil"/>
              <w:bottom w:val="single" w:sz="4" w:space="0" w:color="auto"/>
              <w:right w:val="nil"/>
            </w:tcBorders>
            <w:shd w:val="clear" w:color="auto" w:fill="auto"/>
            <w:noWrap/>
            <w:vAlign w:val="bottom"/>
            <w:hideMark/>
          </w:tcPr>
          <w:p w14:paraId="36C849B2" w14:textId="4D4C282B" w:rsidR="009F20B5" w:rsidRPr="00261FAA" w:rsidRDefault="009F20B5" w:rsidP="00261FAA">
            <w:pPr>
              <w:spacing w:line="276" w:lineRule="auto"/>
              <w:jc w:val="right"/>
              <w:rPr>
                <w:color w:val="000000"/>
              </w:rPr>
            </w:pPr>
            <w:r w:rsidRPr="00261FAA">
              <w:rPr>
                <w:color w:val="000000"/>
              </w:rPr>
              <w:t>1.74</w:t>
            </w:r>
            <w:r w:rsidR="00A6737F">
              <w:rPr>
                <w:color w:val="000000"/>
              </w:rPr>
              <w:t>*10</w:t>
            </w:r>
            <w:r w:rsidR="00A6737F">
              <w:rPr>
                <w:color w:val="000000"/>
                <w:vertAlign w:val="superscript"/>
              </w:rPr>
              <w:t>-5</w:t>
            </w:r>
          </w:p>
        </w:tc>
        <w:tc>
          <w:tcPr>
            <w:tcW w:w="1116" w:type="dxa"/>
            <w:tcBorders>
              <w:top w:val="nil"/>
              <w:left w:val="nil"/>
              <w:bottom w:val="single" w:sz="4" w:space="0" w:color="auto"/>
              <w:right w:val="nil"/>
            </w:tcBorders>
            <w:shd w:val="clear" w:color="auto" w:fill="auto"/>
            <w:noWrap/>
            <w:vAlign w:val="bottom"/>
            <w:hideMark/>
          </w:tcPr>
          <w:p w14:paraId="3CC00B34" w14:textId="77777777" w:rsidR="009F20B5" w:rsidRPr="00261FAA" w:rsidRDefault="009F20B5" w:rsidP="00261FAA">
            <w:pPr>
              <w:spacing w:line="276" w:lineRule="auto"/>
              <w:jc w:val="right"/>
              <w:rPr>
                <w:color w:val="000000"/>
              </w:rPr>
            </w:pPr>
            <w:r w:rsidRPr="00261FAA">
              <w:rPr>
                <w:color w:val="000000"/>
              </w:rPr>
              <w:t>3.735</w:t>
            </w:r>
          </w:p>
        </w:tc>
        <w:tc>
          <w:tcPr>
            <w:tcW w:w="1056" w:type="dxa"/>
            <w:tcBorders>
              <w:top w:val="nil"/>
              <w:left w:val="nil"/>
              <w:bottom w:val="single" w:sz="4" w:space="0" w:color="auto"/>
              <w:right w:val="nil"/>
            </w:tcBorders>
            <w:shd w:val="clear" w:color="auto" w:fill="auto"/>
            <w:noWrap/>
            <w:vAlign w:val="bottom"/>
            <w:hideMark/>
          </w:tcPr>
          <w:p w14:paraId="2E7AA60E" w14:textId="77777777" w:rsidR="009F20B5" w:rsidRPr="00261FAA" w:rsidRDefault="009F20B5" w:rsidP="00261FAA">
            <w:pPr>
              <w:spacing w:line="276" w:lineRule="auto"/>
              <w:jc w:val="right"/>
              <w:rPr>
                <w:b/>
                <w:bCs/>
                <w:i/>
                <w:iCs/>
                <w:color w:val="000000"/>
              </w:rPr>
            </w:pPr>
            <w:r w:rsidRPr="00261FAA">
              <w:rPr>
                <w:i/>
                <w:iCs/>
                <w:color w:val="000000"/>
              </w:rPr>
              <w:t>0.053</w:t>
            </w:r>
          </w:p>
        </w:tc>
      </w:tr>
      <w:tr w:rsidR="009F20B5" w14:paraId="0DB3A965" w14:textId="77777777" w:rsidTr="00124EC9">
        <w:trPr>
          <w:trHeight w:val="80"/>
        </w:trPr>
        <w:tc>
          <w:tcPr>
            <w:tcW w:w="2070" w:type="dxa"/>
            <w:tcBorders>
              <w:top w:val="single" w:sz="4" w:space="0" w:color="auto"/>
              <w:left w:val="nil"/>
              <w:bottom w:val="nil"/>
              <w:right w:val="nil"/>
            </w:tcBorders>
            <w:shd w:val="clear" w:color="auto" w:fill="auto"/>
            <w:noWrap/>
            <w:vAlign w:val="bottom"/>
          </w:tcPr>
          <w:p w14:paraId="090BFC50" w14:textId="77777777" w:rsidR="009F20B5" w:rsidRPr="00B47CE7" w:rsidRDefault="009F20B5" w:rsidP="005165DF">
            <w:pPr>
              <w:spacing w:line="276" w:lineRule="auto"/>
              <w:rPr>
                <w:color w:val="000000"/>
              </w:rPr>
            </w:pPr>
          </w:p>
        </w:tc>
        <w:tc>
          <w:tcPr>
            <w:tcW w:w="416" w:type="dxa"/>
            <w:tcBorders>
              <w:top w:val="single" w:sz="4" w:space="0" w:color="auto"/>
              <w:left w:val="nil"/>
              <w:bottom w:val="nil"/>
              <w:right w:val="nil"/>
            </w:tcBorders>
            <w:shd w:val="clear" w:color="auto" w:fill="auto"/>
            <w:noWrap/>
            <w:vAlign w:val="bottom"/>
          </w:tcPr>
          <w:p w14:paraId="2BDB3C8A" w14:textId="77777777" w:rsidR="009F20B5" w:rsidRPr="00B47CE7" w:rsidRDefault="009F20B5" w:rsidP="005165DF">
            <w:pPr>
              <w:spacing w:line="276" w:lineRule="auto"/>
              <w:jc w:val="right"/>
              <w:rPr>
                <w:color w:val="000000"/>
              </w:rPr>
            </w:pPr>
          </w:p>
        </w:tc>
        <w:tc>
          <w:tcPr>
            <w:tcW w:w="1397" w:type="dxa"/>
            <w:tcBorders>
              <w:top w:val="single" w:sz="4" w:space="0" w:color="auto"/>
              <w:left w:val="nil"/>
              <w:bottom w:val="nil"/>
              <w:right w:val="nil"/>
            </w:tcBorders>
            <w:shd w:val="clear" w:color="auto" w:fill="auto"/>
            <w:noWrap/>
            <w:vAlign w:val="bottom"/>
          </w:tcPr>
          <w:p w14:paraId="14AE4BCF" w14:textId="77777777" w:rsidR="009F20B5" w:rsidRPr="00B47CE7" w:rsidRDefault="009F20B5" w:rsidP="005165DF">
            <w:pPr>
              <w:spacing w:line="276" w:lineRule="auto"/>
              <w:jc w:val="right"/>
              <w:rPr>
                <w:color w:val="000000"/>
              </w:rPr>
            </w:pPr>
          </w:p>
        </w:tc>
        <w:tc>
          <w:tcPr>
            <w:tcW w:w="996" w:type="dxa"/>
            <w:tcBorders>
              <w:top w:val="single" w:sz="4" w:space="0" w:color="auto"/>
              <w:left w:val="nil"/>
              <w:bottom w:val="nil"/>
              <w:right w:val="nil"/>
            </w:tcBorders>
            <w:shd w:val="clear" w:color="auto" w:fill="auto"/>
            <w:noWrap/>
            <w:vAlign w:val="bottom"/>
          </w:tcPr>
          <w:p w14:paraId="7D9EF739" w14:textId="77777777" w:rsidR="009F20B5" w:rsidRPr="00B47CE7" w:rsidRDefault="009F20B5" w:rsidP="005165DF">
            <w:pPr>
              <w:spacing w:line="276" w:lineRule="auto"/>
              <w:jc w:val="right"/>
              <w:rPr>
                <w:color w:val="000000"/>
              </w:rPr>
            </w:pPr>
          </w:p>
        </w:tc>
        <w:tc>
          <w:tcPr>
            <w:tcW w:w="1013" w:type="dxa"/>
            <w:tcBorders>
              <w:top w:val="single" w:sz="4" w:space="0" w:color="auto"/>
              <w:left w:val="nil"/>
              <w:bottom w:val="nil"/>
              <w:right w:val="nil"/>
            </w:tcBorders>
            <w:shd w:val="clear" w:color="auto" w:fill="auto"/>
            <w:noWrap/>
            <w:vAlign w:val="bottom"/>
          </w:tcPr>
          <w:p w14:paraId="567F3A4B" w14:textId="77777777" w:rsidR="009F20B5" w:rsidRPr="00B47CE7" w:rsidRDefault="009F20B5" w:rsidP="005165DF">
            <w:pPr>
              <w:spacing w:line="276" w:lineRule="auto"/>
              <w:jc w:val="right"/>
              <w:rPr>
                <w:color w:val="000000"/>
              </w:rPr>
            </w:pPr>
          </w:p>
        </w:tc>
        <w:tc>
          <w:tcPr>
            <w:tcW w:w="1416" w:type="dxa"/>
            <w:tcBorders>
              <w:top w:val="single" w:sz="4" w:space="0" w:color="auto"/>
              <w:left w:val="nil"/>
              <w:bottom w:val="nil"/>
              <w:right w:val="nil"/>
            </w:tcBorders>
            <w:shd w:val="clear" w:color="auto" w:fill="auto"/>
            <w:noWrap/>
            <w:vAlign w:val="bottom"/>
          </w:tcPr>
          <w:p w14:paraId="69EC415C" w14:textId="77777777" w:rsidR="009F20B5" w:rsidRPr="00B47CE7" w:rsidRDefault="009F20B5" w:rsidP="005165DF">
            <w:pPr>
              <w:spacing w:line="276" w:lineRule="auto"/>
              <w:jc w:val="right"/>
              <w:rPr>
                <w:color w:val="000000"/>
              </w:rPr>
            </w:pPr>
          </w:p>
        </w:tc>
        <w:tc>
          <w:tcPr>
            <w:tcW w:w="1116" w:type="dxa"/>
            <w:tcBorders>
              <w:top w:val="single" w:sz="4" w:space="0" w:color="auto"/>
              <w:left w:val="nil"/>
              <w:bottom w:val="nil"/>
              <w:right w:val="nil"/>
            </w:tcBorders>
            <w:shd w:val="clear" w:color="auto" w:fill="auto"/>
            <w:noWrap/>
            <w:vAlign w:val="bottom"/>
          </w:tcPr>
          <w:p w14:paraId="279458C4" w14:textId="77777777" w:rsidR="009F20B5" w:rsidRPr="00B47CE7" w:rsidRDefault="009F20B5" w:rsidP="005165DF">
            <w:pPr>
              <w:spacing w:line="276" w:lineRule="auto"/>
              <w:jc w:val="right"/>
              <w:rPr>
                <w:color w:val="000000"/>
              </w:rPr>
            </w:pPr>
          </w:p>
        </w:tc>
        <w:tc>
          <w:tcPr>
            <w:tcW w:w="1013" w:type="dxa"/>
            <w:tcBorders>
              <w:top w:val="single" w:sz="4" w:space="0" w:color="auto"/>
              <w:left w:val="nil"/>
              <w:bottom w:val="nil"/>
              <w:right w:val="nil"/>
            </w:tcBorders>
            <w:shd w:val="clear" w:color="auto" w:fill="auto"/>
            <w:noWrap/>
            <w:vAlign w:val="bottom"/>
          </w:tcPr>
          <w:p w14:paraId="011E11BA" w14:textId="77777777" w:rsidR="009F20B5" w:rsidRPr="00B47CE7" w:rsidRDefault="009F20B5" w:rsidP="005165DF">
            <w:pPr>
              <w:spacing w:line="276" w:lineRule="auto"/>
              <w:jc w:val="right"/>
              <w:rPr>
                <w:color w:val="000000"/>
              </w:rPr>
            </w:pPr>
          </w:p>
        </w:tc>
        <w:tc>
          <w:tcPr>
            <w:tcW w:w="1296" w:type="dxa"/>
            <w:tcBorders>
              <w:top w:val="single" w:sz="4" w:space="0" w:color="auto"/>
              <w:left w:val="nil"/>
              <w:bottom w:val="nil"/>
              <w:right w:val="nil"/>
            </w:tcBorders>
            <w:shd w:val="clear" w:color="auto" w:fill="auto"/>
            <w:noWrap/>
            <w:vAlign w:val="bottom"/>
          </w:tcPr>
          <w:p w14:paraId="799ABAB9" w14:textId="77777777" w:rsidR="009F20B5" w:rsidRPr="00B47CE7" w:rsidRDefault="009F20B5" w:rsidP="005165DF">
            <w:pPr>
              <w:spacing w:line="276" w:lineRule="auto"/>
              <w:jc w:val="right"/>
              <w:rPr>
                <w:color w:val="000000"/>
              </w:rPr>
            </w:pPr>
          </w:p>
        </w:tc>
        <w:tc>
          <w:tcPr>
            <w:tcW w:w="1116" w:type="dxa"/>
            <w:tcBorders>
              <w:top w:val="single" w:sz="4" w:space="0" w:color="auto"/>
              <w:left w:val="nil"/>
              <w:bottom w:val="nil"/>
              <w:right w:val="nil"/>
            </w:tcBorders>
            <w:shd w:val="clear" w:color="auto" w:fill="auto"/>
            <w:noWrap/>
            <w:vAlign w:val="bottom"/>
          </w:tcPr>
          <w:p w14:paraId="3FFA4737" w14:textId="77777777" w:rsidR="009F20B5" w:rsidRPr="00B47CE7" w:rsidRDefault="009F20B5" w:rsidP="005165DF">
            <w:pPr>
              <w:spacing w:line="276" w:lineRule="auto"/>
              <w:jc w:val="right"/>
              <w:rPr>
                <w:color w:val="000000"/>
              </w:rPr>
            </w:pPr>
          </w:p>
        </w:tc>
        <w:tc>
          <w:tcPr>
            <w:tcW w:w="1056" w:type="dxa"/>
            <w:tcBorders>
              <w:top w:val="single" w:sz="4" w:space="0" w:color="auto"/>
              <w:left w:val="nil"/>
              <w:bottom w:val="nil"/>
              <w:right w:val="nil"/>
            </w:tcBorders>
            <w:shd w:val="clear" w:color="auto" w:fill="auto"/>
            <w:noWrap/>
            <w:vAlign w:val="bottom"/>
          </w:tcPr>
          <w:p w14:paraId="7F8ADFAB" w14:textId="77777777" w:rsidR="009F20B5" w:rsidRPr="00B47CE7" w:rsidRDefault="009F20B5" w:rsidP="005165DF">
            <w:pPr>
              <w:spacing w:line="276" w:lineRule="auto"/>
              <w:jc w:val="right"/>
              <w:rPr>
                <w:color w:val="000000"/>
              </w:rPr>
            </w:pPr>
          </w:p>
        </w:tc>
      </w:tr>
      <w:tr w:rsidR="009F20B5" w14:paraId="2817F8FE" w14:textId="77777777" w:rsidTr="00124EC9">
        <w:trPr>
          <w:trHeight w:val="320"/>
        </w:trPr>
        <w:tc>
          <w:tcPr>
            <w:tcW w:w="2070" w:type="dxa"/>
            <w:tcBorders>
              <w:top w:val="nil"/>
              <w:left w:val="nil"/>
              <w:bottom w:val="single" w:sz="4" w:space="0" w:color="auto"/>
              <w:right w:val="nil"/>
            </w:tcBorders>
            <w:shd w:val="clear" w:color="auto" w:fill="auto"/>
            <w:noWrap/>
            <w:vAlign w:val="bottom"/>
          </w:tcPr>
          <w:p w14:paraId="40764E59" w14:textId="77777777" w:rsidR="009F20B5" w:rsidRPr="00B47CE7" w:rsidRDefault="009F20B5" w:rsidP="005165DF">
            <w:pPr>
              <w:spacing w:line="276" w:lineRule="auto"/>
              <w:rPr>
                <w:color w:val="000000"/>
              </w:rPr>
            </w:pPr>
          </w:p>
        </w:tc>
        <w:tc>
          <w:tcPr>
            <w:tcW w:w="416" w:type="dxa"/>
            <w:tcBorders>
              <w:top w:val="nil"/>
              <w:left w:val="nil"/>
              <w:bottom w:val="single" w:sz="4" w:space="0" w:color="auto"/>
              <w:right w:val="nil"/>
            </w:tcBorders>
            <w:shd w:val="clear" w:color="auto" w:fill="auto"/>
            <w:noWrap/>
            <w:vAlign w:val="bottom"/>
          </w:tcPr>
          <w:p w14:paraId="15A89130" w14:textId="77777777" w:rsidR="009F20B5" w:rsidRPr="00B47CE7" w:rsidRDefault="009F20B5" w:rsidP="005165DF">
            <w:pPr>
              <w:spacing w:line="276" w:lineRule="auto"/>
              <w:jc w:val="right"/>
              <w:rPr>
                <w:color w:val="000000"/>
              </w:rPr>
            </w:pPr>
          </w:p>
        </w:tc>
        <w:tc>
          <w:tcPr>
            <w:tcW w:w="3406" w:type="dxa"/>
            <w:gridSpan w:val="3"/>
            <w:tcBorders>
              <w:top w:val="nil"/>
              <w:left w:val="nil"/>
              <w:bottom w:val="single" w:sz="4" w:space="0" w:color="auto"/>
              <w:right w:val="nil"/>
            </w:tcBorders>
            <w:shd w:val="clear" w:color="auto" w:fill="auto"/>
            <w:noWrap/>
            <w:vAlign w:val="bottom"/>
          </w:tcPr>
          <w:p w14:paraId="7ED6A4A4" w14:textId="77777777" w:rsidR="009F20B5" w:rsidRPr="009B7C4B" w:rsidRDefault="009F20B5" w:rsidP="005165DF">
            <w:pPr>
              <w:spacing w:line="276" w:lineRule="auto"/>
              <w:rPr>
                <w:b/>
                <w:bCs/>
                <w:color w:val="000000"/>
                <w:vertAlign w:val="subscript"/>
              </w:rPr>
            </w:pPr>
            <w:r w:rsidRPr="009B7C4B">
              <w:rPr>
                <w:b/>
                <w:bCs/>
                <w:i/>
                <w:iCs/>
                <w:color w:val="000000"/>
                <w:lang w:val="el-GR"/>
              </w:rPr>
              <w:t>ρ</w:t>
            </w:r>
            <w:r w:rsidRPr="009B7C4B">
              <w:rPr>
                <w:b/>
                <w:bCs/>
                <w:color w:val="000000"/>
                <w:vertAlign w:val="subscript"/>
              </w:rPr>
              <w:t>photo</w:t>
            </w:r>
          </w:p>
        </w:tc>
        <w:tc>
          <w:tcPr>
            <w:tcW w:w="3545" w:type="dxa"/>
            <w:gridSpan w:val="3"/>
            <w:tcBorders>
              <w:top w:val="nil"/>
              <w:left w:val="nil"/>
              <w:bottom w:val="single" w:sz="4" w:space="0" w:color="auto"/>
              <w:right w:val="nil"/>
            </w:tcBorders>
            <w:shd w:val="clear" w:color="auto" w:fill="auto"/>
            <w:noWrap/>
            <w:vAlign w:val="bottom"/>
          </w:tcPr>
          <w:p w14:paraId="0B772F5A" w14:textId="77777777" w:rsidR="009F20B5" w:rsidRPr="006223F4" w:rsidRDefault="009F20B5" w:rsidP="005165DF">
            <w:pPr>
              <w:spacing w:line="276" w:lineRule="auto"/>
              <w:rPr>
                <w:b/>
                <w:bCs/>
                <w:color w:val="000000"/>
              </w:rPr>
            </w:pPr>
            <w:r w:rsidRPr="009B7C4B">
              <w:rPr>
                <w:b/>
                <w:bCs/>
                <w:i/>
                <w:iCs/>
                <w:color w:val="000000"/>
                <w:lang w:val="el-GR"/>
              </w:rPr>
              <w:t>ρ</w:t>
            </w:r>
            <w:r w:rsidRPr="009B7C4B">
              <w:rPr>
                <w:b/>
                <w:bCs/>
                <w:color w:val="000000"/>
                <w:vertAlign w:val="subscript"/>
              </w:rPr>
              <w:t>structure</w:t>
            </w:r>
            <w:r>
              <w:rPr>
                <w:b/>
                <w:bCs/>
                <w:color w:val="000000"/>
                <w:vertAlign w:val="superscript"/>
              </w:rPr>
              <w:t>a</w:t>
            </w:r>
          </w:p>
        </w:tc>
        <w:tc>
          <w:tcPr>
            <w:tcW w:w="1296" w:type="dxa"/>
            <w:tcBorders>
              <w:top w:val="nil"/>
              <w:left w:val="nil"/>
              <w:bottom w:val="nil"/>
              <w:right w:val="nil"/>
            </w:tcBorders>
            <w:shd w:val="clear" w:color="auto" w:fill="auto"/>
            <w:noWrap/>
            <w:vAlign w:val="bottom"/>
          </w:tcPr>
          <w:p w14:paraId="76604843" w14:textId="77777777" w:rsidR="009F20B5" w:rsidRPr="00B47CE7" w:rsidRDefault="009F20B5" w:rsidP="005165DF">
            <w:pPr>
              <w:spacing w:line="276" w:lineRule="auto"/>
              <w:jc w:val="right"/>
              <w:rPr>
                <w:color w:val="000000"/>
              </w:rPr>
            </w:pPr>
          </w:p>
        </w:tc>
        <w:tc>
          <w:tcPr>
            <w:tcW w:w="1116" w:type="dxa"/>
            <w:tcBorders>
              <w:top w:val="nil"/>
              <w:left w:val="nil"/>
              <w:bottom w:val="nil"/>
              <w:right w:val="nil"/>
            </w:tcBorders>
            <w:shd w:val="clear" w:color="auto" w:fill="auto"/>
            <w:noWrap/>
            <w:vAlign w:val="bottom"/>
          </w:tcPr>
          <w:p w14:paraId="66C137DC" w14:textId="77777777" w:rsidR="009F20B5" w:rsidRPr="00B47CE7" w:rsidRDefault="009F20B5" w:rsidP="005165DF">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1D88E723" w14:textId="77777777" w:rsidR="009F20B5" w:rsidRPr="00B47CE7" w:rsidRDefault="009F20B5" w:rsidP="005165DF">
            <w:pPr>
              <w:spacing w:line="276" w:lineRule="auto"/>
              <w:jc w:val="right"/>
              <w:rPr>
                <w:color w:val="000000"/>
              </w:rPr>
            </w:pPr>
          </w:p>
        </w:tc>
      </w:tr>
      <w:tr w:rsidR="009F20B5" w14:paraId="034C568D" w14:textId="77777777" w:rsidTr="00124EC9">
        <w:trPr>
          <w:trHeight w:val="320"/>
        </w:trPr>
        <w:tc>
          <w:tcPr>
            <w:tcW w:w="2070" w:type="dxa"/>
            <w:tcBorders>
              <w:top w:val="single" w:sz="4" w:space="0" w:color="auto"/>
              <w:left w:val="nil"/>
              <w:bottom w:val="single" w:sz="4" w:space="0" w:color="auto"/>
              <w:right w:val="nil"/>
            </w:tcBorders>
            <w:shd w:val="clear" w:color="auto" w:fill="auto"/>
            <w:noWrap/>
            <w:vAlign w:val="bottom"/>
          </w:tcPr>
          <w:p w14:paraId="3AB7E27E" w14:textId="77777777" w:rsidR="009F20B5" w:rsidRPr="00B47CE7" w:rsidRDefault="009F20B5" w:rsidP="005165DF">
            <w:pPr>
              <w:spacing w:line="276" w:lineRule="auto"/>
              <w:rPr>
                <w:color w:val="000000"/>
              </w:rPr>
            </w:pPr>
          </w:p>
        </w:tc>
        <w:tc>
          <w:tcPr>
            <w:tcW w:w="416" w:type="dxa"/>
            <w:tcBorders>
              <w:top w:val="single" w:sz="4" w:space="0" w:color="auto"/>
              <w:left w:val="nil"/>
              <w:bottom w:val="single" w:sz="4" w:space="0" w:color="auto"/>
              <w:right w:val="nil"/>
            </w:tcBorders>
            <w:shd w:val="clear" w:color="auto" w:fill="auto"/>
            <w:noWrap/>
            <w:vAlign w:val="bottom"/>
          </w:tcPr>
          <w:p w14:paraId="3B78DAC8" w14:textId="77777777" w:rsidR="009F20B5" w:rsidRPr="00B47CE7" w:rsidRDefault="009F20B5" w:rsidP="00E4133D">
            <w:pPr>
              <w:spacing w:line="276" w:lineRule="auto"/>
              <w:jc w:val="right"/>
              <w:rPr>
                <w:color w:val="000000"/>
              </w:rPr>
            </w:pPr>
            <w:r w:rsidRPr="00B47CE7">
              <w:rPr>
                <w:color w:val="000000"/>
              </w:rPr>
              <w:t>df</w:t>
            </w:r>
          </w:p>
        </w:tc>
        <w:tc>
          <w:tcPr>
            <w:tcW w:w="1397" w:type="dxa"/>
            <w:tcBorders>
              <w:top w:val="single" w:sz="4" w:space="0" w:color="auto"/>
              <w:left w:val="nil"/>
              <w:bottom w:val="single" w:sz="4" w:space="0" w:color="auto"/>
              <w:right w:val="nil"/>
            </w:tcBorders>
            <w:shd w:val="clear" w:color="auto" w:fill="auto"/>
            <w:noWrap/>
            <w:vAlign w:val="bottom"/>
          </w:tcPr>
          <w:p w14:paraId="266E10C9" w14:textId="77777777" w:rsidR="009F20B5" w:rsidRPr="00B47CE7" w:rsidRDefault="009F20B5" w:rsidP="00E4133D">
            <w:pPr>
              <w:spacing w:line="276" w:lineRule="auto"/>
              <w:jc w:val="right"/>
              <w:rPr>
                <w:color w:val="000000"/>
              </w:rPr>
            </w:pPr>
            <w:r w:rsidRPr="00B47CE7">
              <w:rPr>
                <w:color w:val="000000"/>
              </w:rPr>
              <w:t>Coefficient</w:t>
            </w:r>
          </w:p>
        </w:tc>
        <w:tc>
          <w:tcPr>
            <w:tcW w:w="996" w:type="dxa"/>
            <w:tcBorders>
              <w:top w:val="single" w:sz="4" w:space="0" w:color="auto"/>
              <w:left w:val="nil"/>
              <w:bottom w:val="single" w:sz="4" w:space="0" w:color="auto"/>
              <w:right w:val="nil"/>
            </w:tcBorders>
            <w:shd w:val="clear" w:color="auto" w:fill="auto"/>
            <w:noWrap/>
            <w:vAlign w:val="bottom"/>
          </w:tcPr>
          <w:p w14:paraId="6786B899" w14:textId="77777777" w:rsidR="009F20B5" w:rsidRPr="00B47CE7" w:rsidRDefault="009F20B5" w:rsidP="00E4133D">
            <w:pPr>
              <w:spacing w:line="276" w:lineRule="auto"/>
              <w:jc w:val="right"/>
              <w:rPr>
                <w:color w:val="000000"/>
              </w:rPr>
            </w:pPr>
            <w:r w:rsidRPr="00B47CE7">
              <w:rPr>
                <w:i/>
                <w:iCs/>
                <w:color w:val="000000"/>
                <w:lang w:val="el-GR"/>
              </w:rPr>
              <w:t>χ</w:t>
            </w:r>
            <w:r w:rsidRPr="00B47CE7">
              <w:rPr>
                <w:color w:val="000000"/>
                <w:vertAlign w:val="superscript"/>
                <w:lang w:val="el-GR"/>
              </w:rPr>
              <w:t>2</w:t>
            </w:r>
          </w:p>
        </w:tc>
        <w:tc>
          <w:tcPr>
            <w:tcW w:w="1013" w:type="dxa"/>
            <w:tcBorders>
              <w:top w:val="single" w:sz="4" w:space="0" w:color="auto"/>
              <w:left w:val="nil"/>
              <w:bottom w:val="single" w:sz="4" w:space="0" w:color="auto"/>
              <w:right w:val="nil"/>
            </w:tcBorders>
            <w:shd w:val="clear" w:color="auto" w:fill="auto"/>
            <w:noWrap/>
            <w:vAlign w:val="bottom"/>
          </w:tcPr>
          <w:p w14:paraId="3664ADA9" w14:textId="77777777" w:rsidR="009F20B5" w:rsidRPr="00B47CE7" w:rsidRDefault="009F20B5" w:rsidP="00E4133D">
            <w:pPr>
              <w:spacing w:line="276" w:lineRule="auto"/>
              <w:jc w:val="right"/>
              <w:rPr>
                <w:color w:val="000000"/>
              </w:rPr>
            </w:pPr>
            <w:r w:rsidRPr="00E4133D">
              <w:rPr>
                <w:i/>
                <w:iCs/>
                <w:color w:val="000000"/>
              </w:rPr>
              <w:t>p</w:t>
            </w:r>
          </w:p>
        </w:tc>
        <w:tc>
          <w:tcPr>
            <w:tcW w:w="1416" w:type="dxa"/>
            <w:tcBorders>
              <w:top w:val="single" w:sz="4" w:space="0" w:color="auto"/>
              <w:left w:val="nil"/>
              <w:bottom w:val="single" w:sz="4" w:space="0" w:color="auto"/>
              <w:right w:val="nil"/>
            </w:tcBorders>
            <w:shd w:val="clear" w:color="auto" w:fill="auto"/>
            <w:noWrap/>
            <w:vAlign w:val="bottom"/>
          </w:tcPr>
          <w:p w14:paraId="4F66EB55" w14:textId="77777777" w:rsidR="009F20B5" w:rsidRPr="00B47CE7" w:rsidRDefault="009F20B5" w:rsidP="00E4133D">
            <w:pPr>
              <w:spacing w:line="276" w:lineRule="auto"/>
              <w:jc w:val="right"/>
              <w:rPr>
                <w:color w:val="000000"/>
              </w:rPr>
            </w:pPr>
            <w:r w:rsidRPr="00B47CE7">
              <w:rPr>
                <w:color w:val="000000"/>
              </w:rPr>
              <w:t>Coefficient</w:t>
            </w:r>
          </w:p>
        </w:tc>
        <w:tc>
          <w:tcPr>
            <w:tcW w:w="1116" w:type="dxa"/>
            <w:tcBorders>
              <w:top w:val="single" w:sz="4" w:space="0" w:color="auto"/>
              <w:left w:val="nil"/>
              <w:bottom w:val="single" w:sz="4" w:space="0" w:color="auto"/>
              <w:right w:val="nil"/>
            </w:tcBorders>
            <w:shd w:val="clear" w:color="auto" w:fill="auto"/>
            <w:noWrap/>
            <w:vAlign w:val="bottom"/>
          </w:tcPr>
          <w:p w14:paraId="3A5F0BE6" w14:textId="77777777" w:rsidR="009F20B5" w:rsidRPr="00B47CE7" w:rsidRDefault="009F20B5" w:rsidP="00E4133D">
            <w:pPr>
              <w:spacing w:line="276" w:lineRule="auto"/>
              <w:jc w:val="right"/>
              <w:rPr>
                <w:color w:val="000000"/>
              </w:rPr>
            </w:pPr>
            <w:r w:rsidRPr="00B47CE7">
              <w:rPr>
                <w:i/>
                <w:iCs/>
                <w:color w:val="000000"/>
                <w:lang w:val="el-GR"/>
              </w:rPr>
              <w:t>χ</w:t>
            </w:r>
            <w:r w:rsidRPr="00B47CE7">
              <w:rPr>
                <w:color w:val="000000"/>
                <w:vertAlign w:val="superscript"/>
                <w:lang w:val="el-GR"/>
              </w:rPr>
              <w:t>2</w:t>
            </w:r>
          </w:p>
        </w:tc>
        <w:tc>
          <w:tcPr>
            <w:tcW w:w="1013" w:type="dxa"/>
            <w:tcBorders>
              <w:top w:val="single" w:sz="4" w:space="0" w:color="auto"/>
              <w:left w:val="nil"/>
              <w:bottom w:val="single" w:sz="4" w:space="0" w:color="auto"/>
              <w:right w:val="nil"/>
            </w:tcBorders>
            <w:shd w:val="clear" w:color="auto" w:fill="auto"/>
            <w:noWrap/>
            <w:vAlign w:val="bottom"/>
          </w:tcPr>
          <w:p w14:paraId="6B583F3C" w14:textId="77777777" w:rsidR="009F20B5" w:rsidRPr="00B47CE7" w:rsidRDefault="009F20B5" w:rsidP="00E4133D">
            <w:pPr>
              <w:spacing w:line="276" w:lineRule="auto"/>
              <w:jc w:val="right"/>
              <w:rPr>
                <w:color w:val="000000"/>
              </w:rPr>
            </w:pPr>
            <w:r w:rsidRPr="00E4133D">
              <w:rPr>
                <w:i/>
                <w:iCs/>
                <w:color w:val="000000"/>
              </w:rPr>
              <w:t>p</w:t>
            </w:r>
          </w:p>
        </w:tc>
        <w:tc>
          <w:tcPr>
            <w:tcW w:w="1296" w:type="dxa"/>
            <w:tcBorders>
              <w:top w:val="nil"/>
              <w:left w:val="nil"/>
              <w:bottom w:val="nil"/>
              <w:right w:val="nil"/>
            </w:tcBorders>
            <w:shd w:val="clear" w:color="auto" w:fill="auto"/>
            <w:noWrap/>
            <w:vAlign w:val="bottom"/>
          </w:tcPr>
          <w:p w14:paraId="337EC1FB" w14:textId="77777777" w:rsidR="009F20B5" w:rsidRPr="00B47CE7" w:rsidRDefault="009F20B5" w:rsidP="005165DF">
            <w:pPr>
              <w:spacing w:line="276" w:lineRule="auto"/>
              <w:jc w:val="right"/>
              <w:rPr>
                <w:color w:val="000000"/>
              </w:rPr>
            </w:pPr>
          </w:p>
        </w:tc>
        <w:tc>
          <w:tcPr>
            <w:tcW w:w="1116" w:type="dxa"/>
            <w:tcBorders>
              <w:top w:val="nil"/>
              <w:left w:val="nil"/>
              <w:bottom w:val="nil"/>
              <w:right w:val="nil"/>
            </w:tcBorders>
            <w:shd w:val="clear" w:color="auto" w:fill="auto"/>
            <w:noWrap/>
            <w:vAlign w:val="bottom"/>
          </w:tcPr>
          <w:p w14:paraId="20E4844A" w14:textId="77777777" w:rsidR="009F20B5" w:rsidRPr="00B47CE7" w:rsidRDefault="009F20B5" w:rsidP="005165DF">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79B3D702" w14:textId="77777777" w:rsidR="009F20B5" w:rsidRPr="00B47CE7" w:rsidRDefault="009F20B5" w:rsidP="005165DF">
            <w:pPr>
              <w:spacing w:line="276" w:lineRule="auto"/>
              <w:jc w:val="right"/>
              <w:rPr>
                <w:color w:val="000000"/>
              </w:rPr>
            </w:pPr>
          </w:p>
        </w:tc>
      </w:tr>
      <w:tr w:rsidR="009F20B5" w14:paraId="47C97CD8" w14:textId="77777777" w:rsidTr="00124EC9">
        <w:trPr>
          <w:trHeight w:val="320"/>
        </w:trPr>
        <w:tc>
          <w:tcPr>
            <w:tcW w:w="2070" w:type="dxa"/>
            <w:tcBorders>
              <w:top w:val="single" w:sz="4" w:space="0" w:color="auto"/>
              <w:left w:val="nil"/>
              <w:bottom w:val="nil"/>
              <w:right w:val="nil"/>
            </w:tcBorders>
            <w:shd w:val="clear" w:color="auto" w:fill="auto"/>
            <w:noWrap/>
            <w:vAlign w:val="bottom"/>
          </w:tcPr>
          <w:p w14:paraId="22A10537" w14:textId="77777777" w:rsidR="009F20B5" w:rsidRPr="00B47CE7" w:rsidRDefault="009F20B5" w:rsidP="00261FAA">
            <w:pPr>
              <w:spacing w:line="276" w:lineRule="auto"/>
              <w:rPr>
                <w:color w:val="000000"/>
              </w:rPr>
            </w:pPr>
            <w:r w:rsidRPr="00B47CE7">
              <w:rPr>
                <w:color w:val="000000"/>
              </w:rPr>
              <w:t>(Intercept)</w:t>
            </w:r>
          </w:p>
        </w:tc>
        <w:tc>
          <w:tcPr>
            <w:tcW w:w="416" w:type="dxa"/>
            <w:tcBorders>
              <w:top w:val="single" w:sz="4" w:space="0" w:color="auto"/>
              <w:left w:val="nil"/>
              <w:bottom w:val="nil"/>
              <w:right w:val="nil"/>
            </w:tcBorders>
            <w:shd w:val="clear" w:color="auto" w:fill="auto"/>
            <w:noWrap/>
            <w:vAlign w:val="bottom"/>
          </w:tcPr>
          <w:p w14:paraId="1651C5FC" w14:textId="77777777" w:rsidR="009F20B5" w:rsidRPr="00B47CE7" w:rsidRDefault="009F20B5" w:rsidP="00261FAA">
            <w:pPr>
              <w:spacing w:line="276" w:lineRule="auto"/>
              <w:jc w:val="right"/>
              <w:rPr>
                <w:color w:val="000000"/>
              </w:rPr>
            </w:pPr>
            <w:r w:rsidRPr="00B47CE7">
              <w:rPr>
                <w:color w:val="000000"/>
              </w:rPr>
              <w:t>-</w:t>
            </w:r>
          </w:p>
        </w:tc>
        <w:tc>
          <w:tcPr>
            <w:tcW w:w="1397" w:type="dxa"/>
            <w:tcBorders>
              <w:top w:val="single" w:sz="4" w:space="0" w:color="auto"/>
              <w:left w:val="nil"/>
              <w:bottom w:val="nil"/>
              <w:right w:val="nil"/>
            </w:tcBorders>
            <w:shd w:val="clear" w:color="auto" w:fill="auto"/>
            <w:noWrap/>
            <w:vAlign w:val="bottom"/>
          </w:tcPr>
          <w:p w14:paraId="5A250519" w14:textId="0697F922" w:rsidR="009F20B5" w:rsidRPr="00261FAA" w:rsidRDefault="009F20B5" w:rsidP="00261FAA">
            <w:pPr>
              <w:spacing w:line="276" w:lineRule="auto"/>
              <w:jc w:val="right"/>
              <w:rPr>
                <w:color w:val="000000"/>
              </w:rPr>
            </w:pPr>
            <w:r w:rsidRPr="00261FAA">
              <w:rPr>
                <w:color w:val="000000"/>
              </w:rPr>
              <w:t>3.32</w:t>
            </w:r>
            <w:r w:rsidR="00A6737F">
              <w:rPr>
                <w:color w:val="000000"/>
              </w:rPr>
              <w:t>*10</w:t>
            </w:r>
            <w:r w:rsidR="00A6737F">
              <w:rPr>
                <w:color w:val="000000"/>
                <w:vertAlign w:val="superscript"/>
              </w:rPr>
              <w:t>-1</w:t>
            </w:r>
          </w:p>
        </w:tc>
        <w:tc>
          <w:tcPr>
            <w:tcW w:w="996" w:type="dxa"/>
            <w:tcBorders>
              <w:top w:val="single" w:sz="4" w:space="0" w:color="auto"/>
              <w:left w:val="nil"/>
              <w:bottom w:val="nil"/>
              <w:right w:val="nil"/>
            </w:tcBorders>
            <w:shd w:val="clear" w:color="auto" w:fill="auto"/>
            <w:noWrap/>
            <w:vAlign w:val="bottom"/>
          </w:tcPr>
          <w:p w14:paraId="594184E5" w14:textId="77777777" w:rsidR="009F20B5" w:rsidRPr="00261FAA" w:rsidRDefault="009F20B5" w:rsidP="00261FAA">
            <w:pPr>
              <w:spacing w:line="276" w:lineRule="auto"/>
              <w:jc w:val="right"/>
              <w:rPr>
                <w:color w:val="000000"/>
              </w:rPr>
            </w:pPr>
            <w:r w:rsidRPr="00261FAA">
              <w:rPr>
                <w:color w:val="000000"/>
              </w:rPr>
              <w:t>-</w:t>
            </w:r>
          </w:p>
        </w:tc>
        <w:tc>
          <w:tcPr>
            <w:tcW w:w="1013" w:type="dxa"/>
            <w:tcBorders>
              <w:top w:val="single" w:sz="4" w:space="0" w:color="auto"/>
              <w:left w:val="nil"/>
              <w:bottom w:val="nil"/>
              <w:right w:val="nil"/>
            </w:tcBorders>
            <w:shd w:val="clear" w:color="auto" w:fill="auto"/>
            <w:noWrap/>
            <w:vAlign w:val="bottom"/>
          </w:tcPr>
          <w:p w14:paraId="419425D9" w14:textId="77777777" w:rsidR="009F20B5" w:rsidRPr="00261FAA" w:rsidRDefault="009F20B5" w:rsidP="00261FAA">
            <w:pPr>
              <w:spacing w:line="276" w:lineRule="auto"/>
              <w:jc w:val="right"/>
              <w:rPr>
                <w:color w:val="000000"/>
              </w:rPr>
            </w:pPr>
            <w:r w:rsidRPr="00261FAA">
              <w:rPr>
                <w:color w:val="000000"/>
              </w:rPr>
              <w:t>-</w:t>
            </w:r>
          </w:p>
        </w:tc>
        <w:tc>
          <w:tcPr>
            <w:tcW w:w="1416" w:type="dxa"/>
            <w:tcBorders>
              <w:top w:val="single" w:sz="4" w:space="0" w:color="auto"/>
              <w:left w:val="nil"/>
              <w:bottom w:val="nil"/>
              <w:right w:val="nil"/>
            </w:tcBorders>
            <w:shd w:val="clear" w:color="auto" w:fill="auto"/>
            <w:noWrap/>
            <w:vAlign w:val="bottom"/>
          </w:tcPr>
          <w:p w14:paraId="6B7CDBCF" w14:textId="050E48C3" w:rsidR="009F20B5" w:rsidRPr="00261FAA" w:rsidRDefault="009F20B5" w:rsidP="00261FAA">
            <w:pPr>
              <w:spacing w:line="276" w:lineRule="auto"/>
              <w:jc w:val="right"/>
              <w:rPr>
                <w:color w:val="000000"/>
              </w:rPr>
            </w:pPr>
            <w:r w:rsidRPr="00261FAA">
              <w:rPr>
                <w:color w:val="000000"/>
              </w:rPr>
              <w:t>-2.93</w:t>
            </w:r>
            <w:r w:rsidR="00A6737F">
              <w:rPr>
                <w:color w:val="000000"/>
              </w:rPr>
              <w:t>*10</w:t>
            </w:r>
            <w:r w:rsidR="00A6737F" w:rsidRPr="00A6737F">
              <w:rPr>
                <w:color w:val="000000"/>
                <w:vertAlign w:val="superscript"/>
              </w:rPr>
              <w:t>0</w:t>
            </w:r>
          </w:p>
        </w:tc>
        <w:tc>
          <w:tcPr>
            <w:tcW w:w="1116" w:type="dxa"/>
            <w:tcBorders>
              <w:top w:val="single" w:sz="4" w:space="0" w:color="auto"/>
              <w:left w:val="nil"/>
              <w:bottom w:val="nil"/>
              <w:right w:val="nil"/>
            </w:tcBorders>
            <w:shd w:val="clear" w:color="auto" w:fill="auto"/>
            <w:noWrap/>
            <w:vAlign w:val="bottom"/>
          </w:tcPr>
          <w:p w14:paraId="30097635" w14:textId="77777777" w:rsidR="009F20B5" w:rsidRPr="00261FAA" w:rsidRDefault="009F20B5" w:rsidP="00261FAA">
            <w:pPr>
              <w:spacing w:line="276" w:lineRule="auto"/>
              <w:jc w:val="right"/>
              <w:rPr>
                <w:color w:val="000000"/>
              </w:rPr>
            </w:pPr>
            <w:r w:rsidRPr="00261FAA">
              <w:rPr>
                <w:color w:val="000000"/>
              </w:rPr>
              <w:t>-</w:t>
            </w:r>
          </w:p>
        </w:tc>
        <w:tc>
          <w:tcPr>
            <w:tcW w:w="1013" w:type="dxa"/>
            <w:tcBorders>
              <w:top w:val="single" w:sz="4" w:space="0" w:color="auto"/>
              <w:left w:val="nil"/>
              <w:bottom w:val="nil"/>
              <w:right w:val="nil"/>
            </w:tcBorders>
            <w:shd w:val="clear" w:color="auto" w:fill="auto"/>
            <w:noWrap/>
            <w:vAlign w:val="bottom"/>
          </w:tcPr>
          <w:p w14:paraId="76089935" w14:textId="77777777" w:rsidR="009F20B5" w:rsidRPr="00261FAA" w:rsidRDefault="009F20B5" w:rsidP="00261FAA">
            <w:pPr>
              <w:spacing w:line="276" w:lineRule="auto"/>
              <w:jc w:val="right"/>
              <w:rPr>
                <w:color w:val="000000"/>
              </w:rPr>
            </w:pPr>
            <w:r w:rsidRPr="00261FAA">
              <w:rPr>
                <w:color w:val="000000"/>
              </w:rPr>
              <w:t>-</w:t>
            </w:r>
          </w:p>
        </w:tc>
        <w:tc>
          <w:tcPr>
            <w:tcW w:w="1296" w:type="dxa"/>
            <w:tcBorders>
              <w:top w:val="nil"/>
              <w:left w:val="nil"/>
              <w:bottom w:val="nil"/>
              <w:right w:val="nil"/>
            </w:tcBorders>
            <w:shd w:val="clear" w:color="auto" w:fill="auto"/>
            <w:noWrap/>
            <w:vAlign w:val="bottom"/>
          </w:tcPr>
          <w:p w14:paraId="42EA6ACF" w14:textId="77777777" w:rsidR="009F20B5" w:rsidRPr="00B47CE7" w:rsidRDefault="009F20B5" w:rsidP="00261FAA">
            <w:pPr>
              <w:spacing w:line="276" w:lineRule="auto"/>
              <w:jc w:val="right"/>
              <w:rPr>
                <w:color w:val="000000"/>
              </w:rPr>
            </w:pPr>
          </w:p>
        </w:tc>
        <w:tc>
          <w:tcPr>
            <w:tcW w:w="1116" w:type="dxa"/>
            <w:tcBorders>
              <w:top w:val="nil"/>
              <w:left w:val="nil"/>
              <w:bottom w:val="nil"/>
              <w:right w:val="nil"/>
            </w:tcBorders>
            <w:shd w:val="clear" w:color="auto" w:fill="auto"/>
            <w:noWrap/>
            <w:vAlign w:val="bottom"/>
          </w:tcPr>
          <w:p w14:paraId="3610580C" w14:textId="77777777" w:rsidR="009F20B5" w:rsidRPr="00B47CE7" w:rsidRDefault="009F20B5" w:rsidP="00261FAA">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2C0E9DD3" w14:textId="77777777" w:rsidR="009F20B5" w:rsidRPr="00B47CE7" w:rsidRDefault="009F20B5" w:rsidP="00261FAA">
            <w:pPr>
              <w:spacing w:line="276" w:lineRule="auto"/>
              <w:jc w:val="right"/>
              <w:rPr>
                <w:color w:val="000000"/>
              </w:rPr>
            </w:pPr>
          </w:p>
        </w:tc>
      </w:tr>
      <w:tr w:rsidR="009F20B5" w14:paraId="5D4FE9E6" w14:textId="77777777" w:rsidTr="00124EC9">
        <w:trPr>
          <w:trHeight w:val="320"/>
        </w:trPr>
        <w:tc>
          <w:tcPr>
            <w:tcW w:w="2070" w:type="dxa"/>
            <w:tcBorders>
              <w:top w:val="nil"/>
              <w:left w:val="nil"/>
              <w:bottom w:val="nil"/>
              <w:right w:val="nil"/>
            </w:tcBorders>
            <w:shd w:val="clear" w:color="auto" w:fill="auto"/>
            <w:noWrap/>
            <w:vAlign w:val="bottom"/>
          </w:tcPr>
          <w:p w14:paraId="17C75877" w14:textId="77777777" w:rsidR="009F20B5" w:rsidRPr="00B47CE7" w:rsidRDefault="009F20B5" w:rsidP="00261FAA">
            <w:pPr>
              <w:spacing w:line="276" w:lineRule="auto"/>
              <w:rPr>
                <w:color w:val="000000"/>
              </w:rPr>
            </w:pPr>
            <w:r w:rsidRPr="00B47CE7">
              <w:rPr>
                <w:color w:val="000000"/>
              </w:rPr>
              <w:t>CO</w:t>
            </w:r>
            <w:r w:rsidRPr="00B47CE7">
              <w:rPr>
                <w:color w:val="000000"/>
                <w:vertAlign w:val="subscript"/>
              </w:rPr>
              <w:t>2</w:t>
            </w:r>
          </w:p>
        </w:tc>
        <w:tc>
          <w:tcPr>
            <w:tcW w:w="416" w:type="dxa"/>
            <w:tcBorders>
              <w:top w:val="nil"/>
              <w:left w:val="nil"/>
              <w:bottom w:val="nil"/>
              <w:right w:val="nil"/>
            </w:tcBorders>
            <w:shd w:val="clear" w:color="auto" w:fill="auto"/>
            <w:noWrap/>
            <w:vAlign w:val="bottom"/>
          </w:tcPr>
          <w:p w14:paraId="55999995" w14:textId="77777777" w:rsidR="009F20B5" w:rsidRPr="00B47CE7" w:rsidRDefault="009F20B5" w:rsidP="00261FAA">
            <w:pPr>
              <w:spacing w:line="276" w:lineRule="auto"/>
              <w:jc w:val="right"/>
              <w:rPr>
                <w:color w:val="000000"/>
              </w:rPr>
            </w:pPr>
            <w:r w:rsidRPr="00B47CE7">
              <w:rPr>
                <w:color w:val="000000"/>
              </w:rPr>
              <w:t>1</w:t>
            </w:r>
          </w:p>
        </w:tc>
        <w:tc>
          <w:tcPr>
            <w:tcW w:w="1397" w:type="dxa"/>
            <w:tcBorders>
              <w:top w:val="nil"/>
              <w:left w:val="nil"/>
              <w:bottom w:val="nil"/>
              <w:right w:val="nil"/>
            </w:tcBorders>
            <w:shd w:val="clear" w:color="auto" w:fill="auto"/>
            <w:noWrap/>
            <w:vAlign w:val="bottom"/>
          </w:tcPr>
          <w:p w14:paraId="00A5C67E" w14:textId="3E1A7D99" w:rsidR="009F20B5" w:rsidRPr="00261FAA" w:rsidRDefault="009F20B5" w:rsidP="00261FAA">
            <w:pPr>
              <w:spacing w:line="276" w:lineRule="auto"/>
              <w:jc w:val="right"/>
              <w:rPr>
                <w:color w:val="000000"/>
              </w:rPr>
            </w:pPr>
            <w:r w:rsidRPr="00261FAA">
              <w:rPr>
                <w:color w:val="000000"/>
              </w:rPr>
              <w:t>1.81</w:t>
            </w:r>
            <w:r w:rsidR="00A6737F">
              <w:rPr>
                <w:color w:val="000000"/>
              </w:rPr>
              <w:t>*10</w:t>
            </w:r>
            <w:r w:rsidR="00A6737F">
              <w:rPr>
                <w:color w:val="000000"/>
                <w:vertAlign w:val="superscript"/>
              </w:rPr>
              <w:t>-1</w:t>
            </w:r>
          </w:p>
        </w:tc>
        <w:tc>
          <w:tcPr>
            <w:tcW w:w="996" w:type="dxa"/>
            <w:tcBorders>
              <w:top w:val="nil"/>
              <w:left w:val="nil"/>
              <w:bottom w:val="nil"/>
              <w:right w:val="nil"/>
            </w:tcBorders>
            <w:shd w:val="clear" w:color="auto" w:fill="auto"/>
            <w:noWrap/>
            <w:vAlign w:val="bottom"/>
          </w:tcPr>
          <w:p w14:paraId="72BC8FAF" w14:textId="77777777" w:rsidR="009F20B5" w:rsidRPr="00261FAA" w:rsidRDefault="009F20B5" w:rsidP="00261FAA">
            <w:pPr>
              <w:spacing w:line="276" w:lineRule="auto"/>
              <w:jc w:val="right"/>
              <w:rPr>
                <w:color w:val="000000"/>
              </w:rPr>
            </w:pPr>
            <w:r w:rsidRPr="00261FAA">
              <w:rPr>
                <w:color w:val="000000"/>
              </w:rPr>
              <w:t>27.651</w:t>
            </w:r>
          </w:p>
        </w:tc>
        <w:tc>
          <w:tcPr>
            <w:tcW w:w="1013" w:type="dxa"/>
            <w:tcBorders>
              <w:top w:val="nil"/>
              <w:left w:val="nil"/>
              <w:bottom w:val="nil"/>
              <w:right w:val="nil"/>
            </w:tcBorders>
            <w:shd w:val="clear" w:color="auto" w:fill="auto"/>
            <w:noWrap/>
            <w:vAlign w:val="bottom"/>
          </w:tcPr>
          <w:p w14:paraId="46E12A74" w14:textId="77777777" w:rsidR="009F20B5" w:rsidRPr="00261FAA" w:rsidRDefault="009F20B5" w:rsidP="00261FAA">
            <w:pPr>
              <w:spacing w:line="276" w:lineRule="auto"/>
              <w:jc w:val="right"/>
              <w:rPr>
                <w:b/>
                <w:bCs/>
                <w:color w:val="000000"/>
              </w:rPr>
            </w:pPr>
            <w:r w:rsidRPr="00261FAA">
              <w:rPr>
                <w:b/>
                <w:bCs/>
                <w:color w:val="000000"/>
              </w:rPr>
              <w:t>&lt;0.001</w:t>
            </w:r>
          </w:p>
        </w:tc>
        <w:tc>
          <w:tcPr>
            <w:tcW w:w="1416" w:type="dxa"/>
            <w:tcBorders>
              <w:top w:val="nil"/>
              <w:left w:val="nil"/>
              <w:bottom w:val="nil"/>
              <w:right w:val="nil"/>
            </w:tcBorders>
            <w:shd w:val="clear" w:color="auto" w:fill="auto"/>
            <w:noWrap/>
            <w:vAlign w:val="bottom"/>
          </w:tcPr>
          <w:p w14:paraId="47268F83" w14:textId="40D8F5E1" w:rsidR="009F20B5" w:rsidRPr="00261FAA" w:rsidRDefault="009F20B5" w:rsidP="00261FAA">
            <w:pPr>
              <w:spacing w:line="276" w:lineRule="auto"/>
              <w:jc w:val="right"/>
              <w:rPr>
                <w:color w:val="000000"/>
              </w:rPr>
            </w:pPr>
            <w:r w:rsidRPr="00261FAA">
              <w:rPr>
                <w:color w:val="000000"/>
              </w:rPr>
              <w:t>8.77</w:t>
            </w:r>
            <w:r w:rsidR="00A6737F">
              <w:rPr>
                <w:color w:val="000000"/>
              </w:rPr>
              <w:t>*10</w:t>
            </w:r>
            <w:r w:rsidR="00A6737F">
              <w:rPr>
                <w:color w:val="000000"/>
                <w:vertAlign w:val="superscript"/>
              </w:rPr>
              <w:t>-1</w:t>
            </w:r>
          </w:p>
        </w:tc>
        <w:tc>
          <w:tcPr>
            <w:tcW w:w="1116" w:type="dxa"/>
            <w:tcBorders>
              <w:top w:val="nil"/>
              <w:left w:val="nil"/>
              <w:bottom w:val="nil"/>
              <w:right w:val="nil"/>
            </w:tcBorders>
            <w:shd w:val="clear" w:color="auto" w:fill="auto"/>
            <w:noWrap/>
            <w:vAlign w:val="bottom"/>
          </w:tcPr>
          <w:p w14:paraId="2D5C7998" w14:textId="77777777" w:rsidR="009F20B5" w:rsidRPr="00261FAA" w:rsidRDefault="009F20B5" w:rsidP="00261FAA">
            <w:pPr>
              <w:spacing w:line="276" w:lineRule="auto"/>
              <w:jc w:val="right"/>
              <w:rPr>
                <w:color w:val="000000"/>
              </w:rPr>
            </w:pPr>
            <w:r w:rsidRPr="00261FAA">
              <w:rPr>
                <w:color w:val="000000"/>
              </w:rPr>
              <w:t>229.571</w:t>
            </w:r>
          </w:p>
        </w:tc>
        <w:tc>
          <w:tcPr>
            <w:tcW w:w="1013" w:type="dxa"/>
            <w:tcBorders>
              <w:top w:val="nil"/>
              <w:left w:val="nil"/>
              <w:bottom w:val="nil"/>
              <w:right w:val="nil"/>
            </w:tcBorders>
            <w:shd w:val="clear" w:color="auto" w:fill="auto"/>
            <w:noWrap/>
            <w:vAlign w:val="bottom"/>
          </w:tcPr>
          <w:p w14:paraId="4FB1905D" w14:textId="77777777" w:rsidR="009F20B5" w:rsidRPr="00261FAA" w:rsidRDefault="009F20B5" w:rsidP="00261FAA">
            <w:pPr>
              <w:spacing w:line="276" w:lineRule="auto"/>
              <w:jc w:val="right"/>
              <w:rPr>
                <w:b/>
                <w:bCs/>
                <w:color w:val="000000"/>
              </w:rPr>
            </w:pPr>
            <w:r w:rsidRPr="00261FAA">
              <w:rPr>
                <w:b/>
                <w:bCs/>
                <w:color w:val="000000"/>
              </w:rPr>
              <w:t>&lt;0.001</w:t>
            </w:r>
          </w:p>
        </w:tc>
        <w:tc>
          <w:tcPr>
            <w:tcW w:w="1296" w:type="dxa"/>
            <w:tcBorders>
              <w:top w:val="nil"/>
              <w:left w:val="nil"/>
              <w:bottom w:val="nil"/>
              <w:right w:val="nil"/>
            </w:tcBorders>
            <w:shd w:val="clear" w:color="auto" w:fill="auto"/>
            <w:noWrap/>
            <w:vAlign w:val="bottom"/>
          </w:tcPr>
          <w:p w14:paraId="69FC18F3" w14:textId="77777777" w:rsidR="009F20B5" w:rsidRPr="00B47CE7" w:rsidRDefault="009F20B5" w:rsidP="00261FAA">
            <w:pPr>
              <w:spacing w:line="276" w:lineRule="auto"/>
              <w:jc w:val="right"/>
              <w:rPr>
                <w:color w:val="000000"/>
              </w:rPr>
            </w:pPr>
          </w:p>
        </w:tc>
        <w:tc>
          <w:tcPr>
            <w:tcW w:w="1116" w:type="dxa"/>
            <w:tcBorders>
              <w:top w:val="nil"/>
              <w:left w:val="nil"/>
              <w:bottom w:val="nil"/>
              <w:right w:val="nil"/>
            </w:tcBorders>
            <w:shd w:val="clear" w:color="auto" w:fill="auto"/>
            <w:noWrap/>
            <w:vAlign w:val="bottom"/>
          </w:tcPr>
          <w:p w14:paraId="075601F7" w14:textId="77777777" w:rsidR="009F20B5" w:rsidRPr="00B47CE7" w:rsidRDefault="009F20B5" w:rsidP="00261FAA">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0996127D" w14:textId="77777777" w:rsidR="009F20B5" w:rsidRPr="00B47CE7" w:rsidRDefault="009F20B5" w:rsidP="00261FAA">
            <w:pPr>
              <w:spacing w:line="276" w:lineRule="auto"/>
              <w:jc w:val="right"/>
              <w:rPr>
                <w:color w:val="000000"/>
              </w:rPr>
            </w:pPr>
          </w:p>
        </w:tc>
      </w:tr>
      <w:tr w:rsidR="009F20B5" w14:paraId="449C0482" w14:textId="77777777" w:rsidTr="00124EC9">
        <w:trPr>
          <w:trHeight w:val="320"/>
        </w:trPr>
        <w:tc>
          <w:tcPr>
            <w:tcW w:w="2070" w:type="dxa"/>
            <w:tcBorders>
              <w:top w:val="nil"/>
              <w:left w:val="nil"/>
              <w:bottom w:val="nil"/>
              <w:right w:val="nil"/>
            </w:tcBorders>
            <w:shd w:val="clear" w:color="auto" w:fill="auto"/>
            <w:noWrap/>
            <w:vAlign w:val="bottom"/>
          </w:tcPr>
          <w:p w14:paraId="5DCD0800" w14:textId="77777777" w:rsidR="009F20B5" w:rsidRPr="00B47CE7" w:rsidRDefault="009F20B5" w:rsidP="00261FAA">
            <w:pPr>
              <w:spacing w:line="276" w:lineRule="auto"/>
              <w:rPr>
                <w:color w:val="000000"/>
              </w:rPr>
            </w:pPr>
            <w:r w:rsidRPr="00B47CE7">
              <w:rPr>
                <w:color w:val="000000"/>
              </w:rPr>
              <w:t>Inoculation (I)</w:t>
            </w:r>
          </w:p>
        </w:tc>
        <w:tc>
          <w:tcPr>
            <w:tcW w:w="416" w:type="dxa"/>
            <w:tcBorders>
              <w:top w:val="nil"/>
              <w:left w:val="nil"/>
              <w:bottom w:val="nil"/>
              <w:right w:val="nil"/>
            </w:tcBorders>
            <w:shd w:val="clear" w:color="auto" w:fill="auto"/>
            <w:noWrap/>
            <w:vAlign w:val="bottom"/>
          </w:tcPr>
          <w:p w14:paraId="1DB8D3F9" w14:textId="77777777" w:rsidR="009F20B5" w:rsidRPr="00B47CE7" w:rsidRDefault="009F20B5" w:rsidP="00261FAA">
            <w:pPr>
              <w:spacing w:line="276" w:lineRule="auto"/>
              <w:jc w:val="right"/>
              <w:rPr>
                <w:color w:val="000000"/>
              </w:rPr>
            </w:pPr>
            <w:r w:rsidRPr="00B47CE7">
              <w:rPr>
                <w:color w:val="000000"/>
              </w:rPr>
              <w:t>1</w:t>
            </w:r>
          </w:p>
        </w:tc>
        <w:tc>
          <w:tcPr>
            <w:tcW w:w="1397" w:type="dxa"/>
            <w:tcBorders>
              <w:top w:val="nil"/>
              <w:left w:val="nil"/>
              <w:bottom w:val="nil"/>
              <w:right w:val="nil"/>
            </w:tcBorders>
            <w:shd w:val="clear" w:color="auto" w:fill="auto"/>
            <w:noWrap/>
            <w:vAlign w:val="bottom"/>
          </w:tcPr>
          <w:p w14:paraId="56A8C77B" w14:textId="5B95E713" w:rsidR="009F20B5" w:rsidRPr="00261FAA" w:rsidRDefault="009F20B5" w:rsidP="00261FAA">
            <w:pPr>
              <w:spacing w:line="276" w:lineRule="auto"/>
              <w:jc w:val="right"/>
              <w:rPr>
                <w:color w:val="000000"/>
              </w:rPr>
            </w:pPr>
            <w:r w:rsidRPr="00261FAA">
              <w:rPr>
                <w:color w:val="000000"/>
              </w:rPr>
              <w:t>2.31</w:t>
            </w:r>
            <w:r w:rsidR="00A6737F">
              <w:rPr>
                <w:color w:val="000000"/>
              </w:rPr>
              <w:t>*10</w:t>
            </w:r>
            <w:r w:rsidR="00A6737F">
              <w:rPr>
                <w:color w:val="000000"/>
                <w:vertAlign w:val="superscript"/>
              </w:rPr>
              <w:t>-1</w:t>
            </w:r>
          </w:p>
        </w:tc>
        <w:tc>
          <w:tcPr>
            <w:tcW w:w="996" w:type="dxa"/>
            <w:tcBorders>
              <w:top w:val="nil"/>
              <w:left w:val="nil"/>
              <w:bottom w:val="nil"/>
              <w:right w:val="nil"/>
            </w:tcBorders>
            <w:shd w:val="clear" w:color="auto" w:fill="auto"/>
            <w:noWrap/>
            <w:vAlign w:val="bottom"/>
          </w:tcPr>
          <w:p w14:paraId="23F9933A" w14:textId="77777777" w:rsidR="009F20B5" w:rsidRPr="00261FAA" w:rsidRDefault="009F20B5" w:rsidP="00261FAA">
            <w:pPr>
              <w:spacing w:line="276" w:lineRule="auto"/>
              <w:jc w:val="right"/>
              <w:rPr>
                <w:color w:val="000000"/>
              </w:rPr>
            </w:pPr>
            <w:r w:rsidRPr="00261FAA">
              <w:rPr>
                <w:color w:val="000000"/>
              </w:rPr>
              <w:t>26.238</w:t>
            </w:r>
          </w:p>
        </w:tc>
        <w:tc>
          <w:tcPr>
            <w:tcW w:w="1013" w:type="dxa"/>
            <w:tcBorders>
              <w:top w:val="nil"/>
              <w:left w:val="nil"/>
              <w:bottom w:val="nil"/>
              <w:right w:val="nil"/>
            </w:tcBorders>
            <w:shd w:val="clear" w:color="auto" w:fill="auto"/>
            <w:noWrap/>
            <w:vAlign w:val="bottom"/>
          </w:tcPr>
          <w:p w14:paraId="3891CDDF" w14:textId="77777777" w:rsidR="009F20B5" w:rsidRPr="00261FAA" w:rsidRDefault="009F20B5" w:rsidP="00261FAA">
            <w:pPr>
              <w:spacing w:line="276" w:lineRule="auto"/>
              <w:jc w:val="right"/>
              <w:rPr>
                <w:b/>
                <w:bCs/>
                <w:color w:val="000000"/>
              </w:rPr>
            </w:pPr>
            <w:r w:rsidRPr="00261FAA">
              <w:rPr>
                <w:b/>
                <w:bCs/>
                <w:color w:val="000000"/>
              </w:rPr>
              <w:t>&lt;0.001</w:t>
            </w:r>
          </w:p>
        </w:tc>
        <w:tc>
          <w:tcPr>
            <w:tcW w:w="1416" w:type="dxa"/>
            <w:tcBorders>
              <w:top w:val="nil"/>
              <w:left w:val="nil"/>
              <w:bottom w:val="nil"/>
              <w:right w:val="nil"/>
            </w:tcBorders>
            <w:shd w:val="clear" w:color="auto" w:fill="auto"/>
            <w:noWrap/>
            <w:vAlign w:val="bottom"/>
          </w:tcPr>
          <w:p w14:paraId="4C93A786" w14:textId="4631D06C" w:rsidR="009F20B5" w:rsidRPr="00261FAA" w:rsidRDefault="009F20B5" w:rsidP="00261FAA">
            <w:pPr>
              <w:spacing w:line="276" w:lineRule="auto"/>
              <w:jc w:val="right"/>
              <w:rPr>
                <w:color w:val="000000"/>
              </w:rPr>
            </w:pPr>
            <w:r w:rsidRPr="00261FAA">
              <w:rPr>
                <w:color w:val="000000"/>
              </w:rPr>
              <w:t>-2.55</w:t>
            </w:r>
            <w:r w:rsidR="00A6737F">
              <w:rPr>
                <w:color w:val="000000"/>
              </w:rPr>
              <w:t>*10</w:t>
            </w:r>
            <w:r w:rsidR="00A6737F">
              <w:rPr>
                <w:color w:val="000000"/>
                <w:vertAlign w:val="superscript"/>
              </w:rPr>
              <w:t>-1</w:t>
            </w:r>
          </w:p>
        </w:tc>
        <w:tc>
          <w:tcPr>
            <w:tcW w:w="1116" w:type="dxa"/>
            <w:tcBorders>
              <w:top w:val="nil"/>
              <w:left w:val="nil"/>
              <w:bottom w:val="nil"/>
              <w:right w:val="nil"/>
            </w:tcBorders>
            <w:shd w:val="clear" w:color="auto" w:fill="auto"/>
            <w:noWrap/>
            <w:vAlign w:val="bottom"/>
          </w:tcPr>
          <w:p w14:paraId="578E8C68" w14:textId="77777777" w:rsidR="009F20B5" w:rsidRPr="00261FAA" w:rsidRDefault="009F20B5" w:rsidP="00261FAA">
            <w:pPr>
              <w:spacing w:line="276" w:lineRule="auto"/>
              <w:jc w:val="right"/>
              <w:rPr>
                <w:color w:val="000000"/>
              </w:rPr>
            </w:pPr>
            <w:r w:rsidRPr="00261FAA">
              <w:rPr>
                <w:color w:val="000000"/>
              </w:rPr>
              <w:t>13.872</w:t>
            </w:r>
          </w:p>
        </w:tc>
        <w:tc>
          <w:tcPr>
            <w:tcW w:w="1013" w:type="dxa"/>
            <w:tcBorders>
              <w:top w:val="nil"/>
              <w:left w:val="nil"/>
              <w:bottom w:val="nil"/>
              <w:right w:val="nil"/>
            </w:tcBorders>
            <w:shd w:val="clear" w:color="auto" w:fill="auto"/>
            <w:noWrap/>
            <w:vAlign w:val="bottom"/>
          </w:tcPr>
          <w:p w14:paraId="12AD4BA0" w14:textId="77777777" w:rsidR="009F20B5" w:rsidRPr="00261FAA" w:rsidRDefault="009F20B5" w:rsidP="00261FAA">
            <w:pPr>
              <w:spacing w:line="276" w:lineRule="auto"/>
              <w:jc w:val="right"/>
              <w:rPr>
                <w:b/>
                <w:bCs/>
                <w:color w:val="000000"/>
              </w:rPr>
            </w:pPr>
            <w:r w:rsidRPr="00261FAA">
              <w:rPr>
                <w:b/>
                <w:bCs/>
                <w:color w:val="000000"/>
              </w:rPr>
              <w:t>&lt;0.001</w:t>
            </w:r>
          </w:p>
        </w:tc>
        <w:tc>
          <w:tcPr>
            <w:tcW w:w="1296" w:type="dxa"/>
            <w:tcBorders>
              <w:top w:val="nil"/>
              <w:left w:val="nil"/>
              <w:bottom w:val="nil"/>
              <w:right w:val="nil"/>
            </w:tcBorders>
            <w:shd w:val="clear" w:color="auto" w:fill="auto"/>
            <w:noWrap/>
            <w:vAlign w:val="bottom"/>
          </w:tcPr>
          <w:p w14:paraId="1D3AE470" w14:textId="77777777" w:rsidR="009F20B5" w:rsidRPr="00B47CE7" w:rsidRDefault="009F20B5" w:rsidP="00261FAA">
            <w:pPr>
              <w:spacing w:line="276" w:lineRule="auto"/>
              <w:jc w:val="right"/>
              <w:rPr>
                <w:color w:val="000000"/>
              </w:rPr>
            </w:pPr>
          </w:p>
        </w:tc>
        <w:tc>
          <w:tcPr>
            <w:tcW w:w="1116" w:type="dxa"/>
            <w:tcBorders>
              <w:top w:val="nil"/>
              <w:left w:val="nil"/>
              <w:bottom w:val="nil"/>
              <w:right w:val="nil"/>
            </w:tcBorders>
            <w:shd w:val="clear" w:color="auto" w:fill="auto"/>
            <w:noWrap/>
            <w:vAlign w:val="bottom"/>
          </w:tcPr>
          <w:p w14:paraId="775A4FB6" w14:textId="77777777" w:rsidR="009F20B5" w:rsidRPr="00B47CE7" w:rsidRDefault="009F20B5" w:rsidP="00261FAA">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5EB0EDB4" w14:textId="77777777" w:rsidR="009F20B5" w:rsidRPr="00B47CE7" w:rsidRDefault="009F20B5" w:rsidP="00261FAA">
            <w:pPr>
              <w:spacing w:line="276" w:lineRule="auto"/>
              <w:jc w:val="right"/>
              <w:rPr>
                <w:color w:val="000000"/>
              </w:rPr>
            </w:pPr>
          </w:p>
        </w:tc>
      </w:tr>
      <w:tr w:rsidR="009F20B5" w14:paraId="1D69926D" w14:textId="77777777" w:rsidTr="00124EC9">
        <w:trPr>
          <w:trHeight w:val="320"/>
        </w:trPr>
        <w:tc>
          <w:tcPr>
            <w:tcW w:w="2070" w:type="dxa"/>
            <w:tcBorders>
              <w:top w:val="nil"/>
              <w:left w:val="nil"/>
              <w:bottom w:val="nil"/>
              <w:right w:val="nil"/>
            </w:tcBorders>
            <w:shd w:val="clear" w:color="auto" w:fill="auto"/>
            <w:noWrap/>
            <w:vAlign w:val="bottom"/>
          </w:tcPr>
          <w:p w14:paraId="3065BB35" w14:textId="77777777" w:rsidR="009F20B5" w:rsidRPr="00B47CE7" w:rsidRDefault="009F20B5" w:rsidP="00261FAA">
            <w:pPr>
              <w:spacing w:line="276" w:lineRule="auto"/>
              <w:rPr>
                <w:color w:val="000000"/>
              </w:rPr>
            </w:pPr>
            <w:r w:rsidRPr="00B47CE7">
              <w:rPr>
                <w:color w:val="000000"/>
              </w:rPr>
              <w:t>N fertilization (N)</w:t>
            </w:r>
          </w:p>
        </w:tc>
        <w:tc>
          <w:tcPr>
            <w:tcW w:w="416" w:type="dxa"/>
            <w:tcBorders>
              <w:top w:val="nil"/>
              <w:left w:val="nil"/>
              <w:bottom w:val="nil"/>
              <w:right w:val="nil"/>
            </w:tcBorders>
            <w:shd w:val="clear" w:color="auto" w:fill="auto"/>
            <w:noWrap/>
            <w:vAlign w:val="bottom"/>
          </w:tcPr>
          <w:p w14:paraId="49CB9AC6" w14:textId="77777777" w:rsidR="009F20B5" w:rsidRPr="00B47CE7" w:rsidRDefault="009F20B5" w:rsidP="00261FAA">
            <w:pPr>
              <w:spacing w:line="276" w:lineRule="auto"/>
              <w:jc w:val="right"/>
              <w:rPr>
                <w:color w:val="000000"/>
              </w:rPr>
            </w:pPr>
            <w:r w:rsidRPr="00B47CE7">
              <w:rPr>
                <w:color w:val="000000"/>
              </w:rPr>
              <w:t>1</w:t>
            </w:r>
          </w:p>
        </w:tc>
        <w:tc>
          <w:tcPr>
            <w:tcW w:w="1397" w:type="dxa"/>
            <w:tcBorders>
              <w:top w:val="nil"/>
              <w:left w:val="nil"/>
              <w:bottom w:val="nil"/>
              <w:right w:val="nil"/>
            </w:tcBorders>
            <w:shd w:val="clear" w:color="auto" w:fill="auto"/>
            <w:noWrap/>
            <w:vAlign w:val="bottom"/>
          </w:tcPr>
          <w:p w14:paraId="22FD7273" w14:textId="23F27327" w:rsidR="009F20B5" w:rsidRPr="00261FAA" w:rsidRDefault="009F20B5" w:rsidP="00261FAA">
            <w:pPr>
              <w:spacing w:line="276" w:lineRule="auto"/>
              <w:jc w:val="right"/>
              <w:rPr>
                <w:color w:val="000000"/>
              </w:rPr>
            </w:pPr>
            <w:r w:rsidRPr="00261FAA">
              <w:rPr>
                <w:color w:val="000000"/>
              </w:rPr>
              <w:t>1.76</w:t>
            </w:r>
            <w:r w:rsidR="00A6737F">
              <w:rPr>
                <w:color w:val="000000"/>
              </w:rPr>
              <w:t>*10</w:t>
            </w:r>
            <w:r w:rsidR="00A6737F">
              <w:rPr>
                <w:color w:val="000000"/>
                <w:vertAlign w:val="superscript"/>
              </w:rPr>
              <w:t>-4</w:t>
            </w:r>
          </w:p>
        </w:tc>
        <w:tc>
          <w:tcPr>
            <w:tcW w:w="996" w:type="dxa"/>
            <w:tcBorders>
              <w:top w:val="nil"/>
              <w:left w:val="nil"/>
              <w:bottom w:val="nil"/>
              <w:right w:val="nil"/>
            </w:tcBorders>
            <w:shd w:val="clear" w:color="auto" w:fill="auto"/>
            <w:noWrap/>
            <w:vAlign w:val="bottom"/>
          </w:tcPr>
          <w:p w14:paraId="701C7B6B" w14:textId="77777777" w:rsidR="009F20B5" w:rsidRPr="00261FAA" w:rsidRDefault="009F20B5" w:rsidP="00261FAA">
            <w:pPr>
              <w:spacing w:line="276" w:lineRule="auto"/>
              <w:jc w:val="right"/>
              <w:rPr>
                <w:color w:val="000000"/>
              </w:rPr>
            </w:pPr>
            <w:r w:rsidRPr="00261FAA">
              <w:rPr>
                <w:color w:val="000000"/>
              </w:rPr>
              <w:t>15.899</w:t>
            </w:r>
          </w:p>
        </w:tc>
        <w:tc>
          <w:tcPr>
            <w:tcW w:w="1013" w:type="dxa"/>
            <w:tcBorders>
              <w:top w:val="nil"/>
              <w:left w:val="nil"/>
              <w:bottom w:val="nil"/>
              <w:right w:val="nil"/>
            </w:tcBorders>
            <w:shd w:val="clear" w:color="auto" w:fill="auto"/>
            <w:noWrap/>
            <w:vAlign w:val="bottom"/>
          </w:tcPr>
          <w:p w14:paraId="0FB7A951" w14:textId="77777777" w:rsidR="009F20B5" w:rsidRPr="00261FAA" w:rsidRDefault="009F20B5" w:rsidP="00261FAA">
            <w:pPr>
              <w:spacing w:line="276" w:lineRule="auto"/>
              <w:jc w:val="right"/>
              <w:rPr>
                <w:b/>
                <w:bCs/>
                <w:color w:val="000000"/>
              </w:rPr>
            </w:pPr>
            <w:r w:rsidRPr="00261FAA">
              <w:rPr>
                <w:b/>
                <w:bCs/>
                <w:color w:val="000000"/>
              </w:rPr>
              <w:t>&lt;0.001</w:t>
            </w:r>
          </w:p>
        </w:tc>
        <w:tc>
          <w:tcPr>
            <w:tcW w:w="1416" w:type="dxa"/>
            <w:tcBorders>
              <w:top w:val="nil"/>
              <w:left w:val="nil"/>
              <w:bottom w:val="nil"/>
              <w:right w:val="nil"/>
            </w:tcBorders>
            <w:shd w:val="clear" w:color="auto" w:fill="auto"/>
            <w:noWrap/>
            <w:vAlign w:val="bottom"/>
          </w:tcPr>
          <w:p w14:paraId="13E73C34" w14:textId="766E6B9F" w:rsidR="009F20B5" w:rsidRPr="00261FAA" w:rsidRDefault="009F20B5" w:rsidP="00261FAA">
            <w:pPr>
              <w:spacing w:line="276" w:lineRule="auto"/>
              <w:jc w:val="right"/>
              <w:rPr>
                <w:color w:val="000000"/>
              </w:rPr>
            </w:pPr>
            <w:r w:rsidRPr="00261FAA">
              <w:rPr>
                <w:color w:val="000000"/>
              </w:rPr>
              <w:t>-1.51</w:t>
            </w:r>
            <w:r w:rsidR="00A6737F">
              <w:rPr>
                <w:color w:val="000000"/>
              </w:rPr>
              <w:t>*10</w:t>
            </w:r>
            <w:r w:rsidR="00A6737F">
              <w:rPr>
                <w:color w:val="000000"/>
                <w:vertAlign w:val="superscript"/>
              </w:rPr>
              <w:t>-3</w:t>
            </w:r>
          </w:p>
        </w:tc>
        <w:tc>
          <w:tcPr>
            <w:tcW w:w="1116" w:type="dxa"/>
            <w:tcBorders>
              <w:top w:val="nil"/>
              <w:left w:val="nil"/>
              <w:bottom w:val="nil"/>
              <w:right w:val="nil"/>
            </w:tcBorders>
            <w:shd w:val="clear" w:color="auto" w:fill="auto"/>
            <w:noWrap/>
            <w:vAlign w:val="bottom"/>
          </w:tcPr>
          <w:p w14:paraId="28FD5E13" w14:textId="77777777" w:rsidR="009F20B5" w:rsidRPr="00261FAA" w:rsidRDefault="009F20B5" w:rsidP="00261FAA">
            <w:pPr>
              <w:spacing w:line="276" w:lineRule="auto"/>
              <w:jc w:val="right"/>
              <w:rPr>
                <w:color w:val="000000"/>
              </w:rPr>
            </w:pPr>
            <w:r w:rsidRPr="00261FAA">
              <w:rPr>
                <w:color w:val="000000"/>
              </w:rPr>
              <w:t>38.128</w:t>
            </w:r>
          </w:p>
        </w:tc>
        <w:tc>
          <w:tcPr>
            <w:tcW w:w="1013" w:type="dxa"/>
            <w:tcBorders>
              <w:top w:val="nil"/>
              <w:left w:val="nil"/>
              <w:bottom w:val="nil"/>
              <w:right w:val="nil"/>
            </w:tcBorders>
            <w:shd w:val="clear" w:color="auto" w:fill="auto"/>
            <w:noWrap/>
            <w:vAlign w:val="bottom"/>
          </w:tcPr>
          <w:p w14:paraId="1B0EC7CF" w14:textId="77777777" w:rsidR="009F20B5" w:rsidRPr="00261FAA" w:rsidRDefault="009F20B5" w:rsidP="00261FAA">
            <w:pPr>
              <w:spacing w:line="276" w:lineRule="auto"/>
              <w:jc w:val="right"/>
              <w:rPr>
                <w:b/>
                <w:bCs/>
                <w:color w:val="000000"/>
              </w:rPr>
            </w:pPr>
            <w:r w:rsidRPr="00261FAA">
              <w:rPr>
                <w:b/>
                <w:bCs/>
                <w:color w:val="000000"/>
              </w:rPr>
              <w:t>&lt;0.001</w:t>
            </w:r>
          </w:p>
        </w:tc>
        <w:tc>
          <w:tcPr>
            <w:tcW w:w="1296" w:type="dxa"/>
            <w:tcBorders>
              <w:top w:val="nil"/>
              <w:left w:val="nil"/>
              <w:bottom w:val="nil"/>
              <w:right w:val="nil"/>
            </w:tcBorders>
            <w:shd w:val="clear" w:color="auto" w:fill="auto"/>
            <w:noWrap/>
            <w:vAlign w:val="bottom"/>
          </w:tcPr>
          <w:p w14:paraId="21141FED" w14:textId="77777777" w:rsidR="009F20B5" w:rsidRPr="00B47CE7" w:rsidRDefault="009F20B5" w:rsidP="00261FAA">
            <w:pPr>
              <w:spacing w:line="276" w:lineRule="auto"/>
              <w:jc w:val="right"/>
              <w:rPr>
                <w:color w:val="000000"/>
              </w:rPr>
            </w:pPr>
          </w:p>
        </w:tc>
        <w:tc>
          <w:tcPr>
            <w:tcW w:w="1116" w:type="dxa"/>
            <w:tcBorders>
              <w:top w:val="nil"/>
              <w:left w:val="nil"/>
              <w:bottom w:val="nil"/>
              <w:right w:val="nil"/>
            </w:tcBorders>
            <w:shd w:val="clear" w:color="auto" w:fill="auto"/>
            <w:noWrap/>
            <w:vAlign w:val="bottom"/>
          </w:tcPr>
          <w:p w14:paraId="1C1984C4" w14:textId="77777777" w:rsidR="009F20B5" w:rsidRPr="00B47CE7" w:rsidRDefault="009F20B5" w:rsidP="00261FAA">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1A07197D" w14:textId="77777777" w:rsidR="009F20B5" w:rsidRPr="00B47CE7" w:rsidRDefault="009F20B5" w:rsidP="00261FAA">
            <w:pPr>
              <w:spacing w:line="276" w:lineRule="auto"/>
              <w:jc w:val="right"/>
              <w:rPr>
                <w:color w:val="000000"/>
              </w:rPr>
            </w:pPr>
          </w:p>
        </w:tc>
      </w:tr>
      <w:tr w:rsidR="009F20B5" w14:paraId="32BBB2F0" w14:textId="77777777" w:rsidTr="00124EC9">
        <w:trPr>
          <w:trHeight w:val="320"/>
        </w:trPr>
        <w:tc>
          <w:tcPr>
            <w:tcW w:w="2070" w:type="dxa"/>
            <w:tcBorders>
              <w:top w:val="nil"/>
              <w:left w:val="nil"/>
              <w:bottom w:val="nil"/>
              <w:right w:val="nil"/>
            </w:tcBorders>
            <w:shd w:val="clear" w:color="auto" w:fill="auto"/>
            <w:noWrap/>
            <w:vAlign w:val="bottom"/>
          </w:tcPr>
          <w:p w14:paraId="7623140B" w14:textId="77777777" w:rsidR="009F20B5" w:rsidRPr="00B47CE7" w:rsidRDefault="009F20B5" w:rsidP="00261FAA">
            <w:pPr>
              <w:spacing w:line="276" w:lineRule="auto"/>
              <w:rPr>
                <w:color w:val="000000"/>
              </w:rPr>
            </w:pPr>
            <w:r w:rsidRPr="00B47CE7">
              <w:rPr>
                <w:color w:val="000000"/>
              </w:rPr>
              <w:t>CO</w:t>
            </w:r>
            <w:r w:rsidRPr="00B47CE7">
              <w:rPr>
                <w:color w:val="000000"/>
                <w:vertAlign w:val="subscript"/>
              </w:rPr>
              <w:t>2</w:t>
            </w:r>
            <w:r w:rsidRPr="00B47CE7">
              <w:rPr>
                <w:color w:val="000000"/>
              </w:rPr>
              <w:t>*I</w:t>
            </w:r>
          </w:p>
        </w:tc>
        <w:tc>
          <w:tcPr>
            <w:tcW w:w="416" w:type="dxa"/>
            <w:tcBorders>
              <w:top w:val="nil"/>
              <w:left w:val="nil"/>
              <w:bottom w:val="nil"/>
              <w:right w:val="nil"/>
            </w:tcBorders>
            <w:shd w:val="clear" w:color="auto" w:fill="auto"/>
            <w:noWrap/>
            <w:vAlign w:val="bottom"/>
          </w:tcPr>
          <w:p w14:paraId="3AC4EFE5" w14:textId="77777777" w:rsidR="009F20B5" w:rsidRPr="00B47CE7" w:rsidRDefault="009F20B5" w:rsidP="00261FAA">
            <w:pPr>
              <w:spacing w:line="276" w:lineRule="auto"/>
              <w:jc w:val="right"/>
              <w:rPr>
                <w:color w:val="000000"/>
              </w:rPr>
            </w:pPr>
            <w:r w:rsidRPr="00B47CE7">
              <w:rPr>
                <w:color w:val="000000"/>
              </w:rPr>
              <w:t>1</w:t>
            </w:r>
          </w:p>
        </w:tc>
        <w:tc>
          <w:tcPr>
            <w:tcW w:w="1397" w:type="dxa"/>
            <w:tcBorders>
              <w:top w:val="nil"/>
              <w:left w:val="nil"/>
              <w:bottom w:val="nil"/>
              <w:right w:val="nil"/>
            </w:tcBorders>
            <w:shd w:val="clear" w:color="auto" w:fill="auto"/>
            <w:noWrap/>
            <w:vAlign w:val="bottom"/>
          </w:tcPr>
          <w:p w14:paraId="3033EE72" w14:textId="36435D1F" w:rsidR="009F20B5" w:rsidRPr="00261FAA" w:rsidRDefault="009F20B5" w:rsidP="00261FAA">
            <w:pPr>
              <w:spacing w:line="276" w:lineRule="auto"/>
              <w:jc w:val="right"/>
              <w:rPr>
                <w:color w:val="000000"/>
              </w:rPr>
            </w:pPr>
            <w:r w:rsidRPr="00261FAA">
              <w:rPr>
                <w:color w:val="000000"/>
              </w:rPr>
              <w:t>-1.36</w:t>
            </w:r>
            <w:r w:rsidR="00A6737F">
              <w:rPr>
                <w:color w:val="000000"/>
              </w:rPr>
              <w:t>*10</w:t>
            </w:r>
            <w:r w:rsidR="00A6737F">
              <w:rPr>
                <w:color w:val="000000"/>
                <w:vertAlign w:val="superscript"/>
              </w:rPr>
              <w:t>-1</w:t>
            </w:r>
          </w:p>
        </w:tc>
        <w:tc>
          <w:tcPr>
            <w:tcW w:w="996" w:type="dxa"/>
            <w:tcBorders>
              <w:top w:val="nil"/>
              <w:left w:val="nil"/>
              <w:bottom w:val="nil"/>
              <w:right w:val="nil"/>
            </w:tcBorders>
            <w:shd w:val="clear" w:color="auto" w:fill="auto"/>
            <w:noWrap/>
            <w:vAlign w:val="bottom"/>
          </w:tcPr>
          <w:p w14:paraId="534F657A" w14:textId="77777777" w:rsidR="009F20B5" w:rsidRPr="00261FAA" w:rsidRDefault="009F20B5" w:rsidP="00261FAA">
            <w:pPr>
              <w:spacing w:line="276" w:lineRule="auto"/>
              <w:jc w:val="right"/>
              <w:rPr>
                <w:color w:val="000000"/>
              </w:rPr>
            </w:pPr>
            <w:r w:rsidRPr="00261FAA">
              <w:rPr>
                <w:color w:val="000000"/>
              </w:rPr>
              <w:t>3.671</w:t>
            </w:r>
          </w:p>
        </w:tc>
        <w:tc>
          <w:tcPr>
            <w:tcW w:w="1013" w:type="dxa"/>
            <w:tcBorders>
              <w:top w:val="nil"/>
              <w:left w:val="nil"/>
              <w:bottom w:val="nil"/>
              <w:right w:val="nil"/>
            </w:tcBorders>
            <w:shd w:val="clear" w:color="auto" w:fill="auto"/>
            <w:noWrap/>
            <w:vAlign w:val="bottom"/>
          </w:tcPr>
          <w:p w14:paraId="27F4DFE6" w14:textId="77777777" w:rsidR="009F20B5" w:rsidRPr="00261FAA" w:rsidRDefault="009F20B5" w:rsidP="00261FAA">
            <w:pPr>
              <w:spacing w:line="276" w:lineRule="auto"/>
              <w:jc w:val="right"/>
              <w:rPr>
                <w:i/>
                <w:iCs/>
                <w:color w:val="000000"/>
              </w:rPr>
            </w:pPr>
            <w:r w:rsidRPr="00261FAA">
              <w:rPr>
                <w:i/>
                <w:iCs/>
                <w:color w:val="000000"/>
              </w:rPr>
              <w:t>0.055</w:t>
            </w:r>
          </w:p>
        </w:tc>
        <w:tc>
          <w:tcPr>
            <w:tcW w:w="1416" w:type="dxa"/>
            <w:tcBorders>
              <w:top w:val="nil"/>
              <w:left w:val="nil"/>
              <w:bottom w:val="nil"/>
              <w:right w:val="nil"/>
            </w:tcBorders>
            <w:shd w:val="clear" w:color="auto" w:fill="auto"/>
            <w:noWrap/>
            <w:vAlign w:val="bottom"/>
          </w:tcPr>
          <w:p w14:paraId="783E4794" w14:textId="5667CD8A" w:rsidR="009F20B5" w:rsidRPr="00261FAA" w:rsidRDefault="009F20B5" w:rsidP="00261FAA">
            <w:pPr>
              <w:spacing w:line="276" w:lineRule="auto"/>
              <w:jc w:val="right"/>
              <w:rPr>
                <w:color w:val="000000"/>
              </w:rPr>
            </w:pPr>
            <w:r w:rsidRPr="00261FAA">
              <w:rPr>
                <w:color w:val="000000"/>
              </w:rPr>
              <w:t>-2.99</w:t>
            </w:r>
            <w:r w:rsidR="00A6737F">
              <w:rPr>
                <w:color w:val="000000"/>
              </w:rPr>
              <w:t>*10</w:t>
            </w:r>
            <w:r w:rsidR="00A6737F">
              <w:rPr>
                <w:color w:val="000000"/>
                <w:vertAlign w:val="superscript"/>
              </w:rPr>
              <w:t>-1</w:t>
            </w:r>
          </w:p>
        </w:tc>
        <w:tc>
          <w:tcPr>
            <w:tcW w:w="1116" w:type="dxa"/>
            <w:tcBorders>
              <w:top w:val="nil"/>
              <w:left w:val="nil"/>
              <w:bottom w:val="nil"/>
              <w:right w:val="nil"/>
            </w:tcBorders>
            <w:shd w:val="clear" w:color="auto" w:fill="auto"/>
            <w:noWrap/>
            <w:vAlign w:val="bottom"/>
          </w:tcPr>
          <w:p w14:paraId="084CEE7B" w14:textId="77777777" w:rsidR="009F20B5" w:rsidRPr="00261FAA" w:rsidRDefault="009F20B5" w:rsidP="00261FAA">
            <w:pPr>
              <w:spacing w:line="276" w:lineRule="auto"/>
              <w:jc w:val="right"/>
              <w:rPr>
                <w:color w:val="000000"/>
              </w:rPr>
            </w:pPr>
            <w:r w:rsidRPr="00261FAA">
              <w:rPr>
                <w:color w:val="000000"/>
              </w:rPr>
              <w:t>3.622</w:t>
            </w:r>
          </w:p>
        </w:tc>
        <w:tc>
          <w:tcPr>
            <w:tcW w:w="1013" w:type="dxa"/>
            <w:tcBorders>
              <w:top w:val="nil"/>
              <w:left w:val="nil"/>
              <w:bottom w:val="nil"/>
              <w:right w:val="nil"/>
            </w:tcBorders>
            <w:shd w:val="clear" w:color="auto" w:fill="auto"/>
            <w:noWrap/>
            <w:vAlign w:val="bottom"/>
          </w:tcPr>
          <w:p w14:paraId="0A65A5F3" w14:textId="77777777" w:rsidR="009F20B5" w:rsidRPr="00261FAA" w:rsidRDefault="009F20B5" w:rsidP="00261FAA">
            <w:pPr>
              <w:spacing w:line="276" w:lineRule="auto"/>
              <w:jc w:val="right"/>
              <w:rPr>
                <w:b/>
                <w:bCs/>
                <w:i/>
                <w:iCs/>
                <w:color w:val="000000"/>
              </w:rPr>
            </w:pPr>
            <w:r w:rsidRPr="00261FAA">
              <w:rPr>
                <w:i/>
                <w:iCs/>
                <w:color w:val="000000"/>
              </w:rPr>
              <w:t>0.057</w:t>
            </w:r>
          </w:p>
        </w:tc>
        <w:tc>
          <w:tcPr>
            <w:tcW w:w="1296" w:type="dxa"/>
            <w:tcBorders>
              <w:top w:val="nil"/>
              <w:left w:val="nil"/>
              <w:bottom w:val="nil"/>
              <w:right w:val="nil"/>
            </w:tcBorders>
            <w:shd w:val="clear" w:color="auto" w:fill="auto"/>
            <w:noWrap/>
            <w:vAlign w:val="bottom"/>
          </w:tcPr>
          <w:p w14:paraId="789C16C4" w14:textId="77777777" w:rsidR="009F20B5" w:rsidRPr="00B47CE7" w:rsidRDefault="009F20B5" w:rsidP="00261FAA">
            <w:pPr>
              <w:spacing w:line="276" w:lineRule="auto"/>
              <w:jc w:val="right"/>
              <w:rPr>
                <w:color w:val="000000"/>
              </w:rPr>
            </w:pPr>
          </w:p>
        </w:tc>
        <w:tc>
          <w:tcPr>
            <w:tcW w:w="1116" w:type="dxa"/>
            <w:tcBorders>
              <w:top w:val="nil"/>
              <w:left w:val="nil"/>
              <w:bottom w:val="nil"/>
              <w:right w:val="nil"/>
            </w:tcBorders>
            <w:shd w:val="clear" w:color="auto" w:fill="auto"/>
            <w:noWrap/>
            <w:vAlign w:val="bottom"/>
          </w:tcPr>
          <w:p w14:paraId="172265F3" w14:textId="77777777" w:rsidR="009F20B5" w:rsidRPr="00B47CE7" w:rsidRDefault="009F20B5" w:rsidP="00261FAA">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1DADE1CA" w14:textId="77777777" w:rsidR="009F20B5" w:rsidRPr="00B47CE7" w:rsidRDefault="009F20B5" w:rsidP="00261FAA">
            <w:pPr>
              <w:spacing w:line="276" w:lineRule="auto"/>
              <w:jc w:val="right"/>
              <w:rPr>
                <w:color w:val="000000"/>
              </w:rPr>
            </w:pPr>
          </w:p>
        </w:tc>
      </w:tr>
      <w:tr w:rsidR="009F20B5" w14:paraId="65292DCE" w14:textId="77777777" w:rsidTr="00124EC9">
        <w:trPr>
          <w:trHeight w:val="320"/>
        </w:trPr>
        <w:tc>
          <w:tcPr>
            <w:tcW w:w="2070" w:type="dxa"/>
            <w:tcBorders>
              <w:top w:val="nil"/>
              <w:left w:val="nil"/>
              <w:bottom w:val="nil"/>
              <w:right w:val="nil"/>
            </w:tcBorders>
            <w:shd w:val="clear" w:color="auto" w:fill="auto"/>
            <w:noWrap/>
            <w:vAlign w:val="bottom"/>
          </w:tcPr>
          <w:p w14:paraId="65CC6FA3" w14:textId="77777777" w:rsidR="009F20B5" w:rsidRPr="00B47CE7" w:rsidRDefault="009F20B5" w:rsidP="00261FAA">
            <w:pPr>
              <w:spacing w:line="276" w:lineRule="auto"/>
              <w:rPr>
                <w:color w:val="000000"/>
              </w:rPr>
            </w:pPr>
            <w:r w:rsidRPr="00B47CE7">
              <w:rPr>
                <w:color w:val="000000"/>
              </w:rPr>
              <w:t>CO</w:t>
            </w:r>
            <w:r w:rsidRPr="00B47CE7">
              <w:rPr>
                <w:color w:val="000000"/>
                <w:vertAlign w:val="subscript"/>
              </w:rPr>
              <w:t>2</w:t>
            </w:r>
            <w:r w:rsidRPr="00B47CE7">
              <w:rPr>
                <w:color w:val="000000"/>
              </w:rPr>
              <w:t>*N</w:t>
            </w:r>
          </w:p>
        </w:tc>
        <w:tc>
          <w:tcPr>
            <w:tcW w:w="416" w:type="dxa"/>
            <w:tcBorders>
              <w:top w:val="nil"/>
              <w:left w:val="nil"/>
              <w:bottom w:val="nil"/>
              <w:right w:val="nil"/>
            </w:tcBorders>
            <w:shd w:val="clear" w:color="auto" w:fill="auto"/>
            <w:noWrap/>
            <w:vAlign w:val="bottom"/>
          </w:tcPr>
          <w:p w14:paraId="6EE3A0DF" w14:textId="77777777" w:rsidR="009F20B5" w:rsidRPr="00B47CE7" w:rsidRDefault="009F20B5" w:rsidP="00261FAA">
            <w:pPr>
              <w:spacing w:line="276" w:lineRule="auto"/>
              <w:jc w:val="right"/>
              <w:rPr>
                <w:color w:val="000000"/>
              </w:rPr>
            </w:pPr>
            <w:r w:rsidRPr="00B47CE7">
              <w:rPr>
                <w:color w:val="000000"/>
              </w:rPr>
              <w:t>1</w:t>
            </w:r>
          </w:p>
        </w:tc>
        <w:tc>
          <w:tcPr>
            <w:tcW w:w="1397" w:type="dxa"/>
            <w:tcBorders>
              <w:top w:val="nil"/>
              <w:left w:val="nil"/>
              <w:bottom w:val="nil"/>
              <w:right w:val="nil"/>
            </w:tcBorders>
            <w:shd w:val="clear" w:color="auto" w:fill="auto"/>
            <w:noWrap/>
            <w:vAlign w:val="bottom"/>
          </w:tcPr>
          <w:p w14:paraId="2D9F70FE" w14:textId="396DB718" w:rsidR="009F20B5" w:rsidRPr="00261FAA" w:rsidRDefault="009F20B5" w:rsidP="00261FAA">
            <w:pPr>
              <w:spacing w:line="276" w:lineRule="auto"/>
              <w:jc w:val="right"/>
              <w:rPr>
                <w:color w:val="000000"/>
              </w:rPr>
            </w:pPr>
            <w:r w:rsidRPr="00261FAA">
              <w:rPr>
                <w:color w:val="000000"/>
              </w:rPr>
              <w:t>-2.72</w:t>
            </w:r>
            <w:r w:rsidR="00A6737F">
              <w:rPr>
                <w:color w:val="000000"/>
              </w:rPr>
              <w:t>*10</w:t>
            </w:r>
            <w:r w:rsidR="00A6737F">
              <w:rPr>
                <w:color w:val="000000"/>
                <w:vertAlign w:val="superscript"/>
              </w:rPr>
              <w:t>-4</w:t>
            </w:r>
          </w:p>
        </w:tc>
        <w:tc>
          <w:tcPr>
            <w:tcW w:w="996" w:type="dxa"/>
            <w:tcBorders>
              <w:top w:val="nil"/>
              <w:left w:val="nil"/>
              <w:bottom w:val="nil"/>
              <w:right w:val="nil"/>
            </w:tcBorders>
            <w:shd w:val="clear" w:color="auto" w:fill="auto"/>
            <w:noWrap/>
            <w:vAlign w:val="bottom"/>
          </w:tcPr>
          <w:p w14:paraId="58BE7BFD" w14:textId="77777777" w:rsidR="009F20B5" w:rsidRPr="00261FAA" w:rsidRDefault="009F20B5" w:rsidP="00261FAA">
            <w:pPr>
              <w:spacing w:line="276" w:lineRule="auto"/>
              <w:jc w:val="right"/>
              <w:rPr>
                <w:color w:val="000000"/>
              </w:rPr>
            </w:pPr>
            <w:r w:rsidRPr="00261FAA">
              <w:rPr>
                <w:color w:val="000000"/>
              </w:rPr>
              <w:t>1.163</w:t>
            </w:r>
          </w:p>
        </w:tc>
        <w:tc>
          <w:tcPr>
            <w:tcW w:w="1013" w:type="dxa"/>
            <w:tcBorders>
              <w:top w:val="nil"/>
              <w:left w:val="nil"/>
              <w:bottom w:val="nil"/>
              <w:right w:val="nil"/>
            </w:tcBorders>
            <w:shd w:val="clear" w:color="auto" w:fill="auto"/>
            <w:noWrap/>
            <w:vAlign w:val="bottom"/>
          </w:tcPr>
          <w:p w14:paraId="1EA79033" w14:textId="77777777" w:rsidR="009F20B5" w:rsidRPr="00261FAA" w:rsidRDefault="009F20B5" w:rsidP="00261FAA">
            <w:pPr>
              <w:spacing w:line="276" w:lineRule="auto"/>
              <w:jc w:val="right"/>
              <w:rPr>
                <w:color w:val="000000"/>
              </w:rPr>
            </w:pPr>
            <w:r w:rsidRPr="00261FAA">
              <w:rPr>
                <w:color w:val="000000"/>
              </w:rPr>
              <w:t>0.281</w:t>
            </w:r>
          </w:p>
        </w:tc>
        <w:tc>
          <w:tcPr>
            <w:tcW w:w="1416" w:type="dxa"/>
            <w:tcBorders>
              <w:top w:val="nil"/>
              <w:left w:val="nil"/>
              <w:bottom w:val="nil"/>
              <w:right w:val="nil"/>
            </w:tcBorders>
            <w:shd w:val="clear" w:color="auto" w:fill="auto"/>
            <w:noWrap/>
            <w:vAlign w:val="bottom"/>
          </w:tcPr>
          <w:p w14:paraId="1D53AE99" w14:textId="703E26CD" w:rsidR="009F20B5" w:rsidRPr="00261FAA" w:rsidRDefault="009F20B5" w:rsidP="00261FAA">
            <w:pPr>
              <w:spacing w:line="276" w:lineRule="auto"/>
              <w:jc w:val="right"/>
              <w:rPr>
                <w:color w:val="000000"/>
              </w:rPr>
            </w:pPr>
            <w:r w:rsidRPr="00261FAA">
              <w:rPr>
                <w:color w:val="000000"/>
              </w:rPr>
              <w:t>3.14</w:t>
            </w:r>
            <w:r w:rsidR="00A6737F">
              <w:rPr>
                <w:color w:val="000000"/>
              </w:rPr>
              <w:t>*10</w:t>
            </w:r>
            <w:r w:rsidR="00A6737F">
              <w:rPr>
                <w:color w:val="000000"/>
                <w:vertAlign w:val="superscript"/>
              </w:rPr>
              <w:t>-4</w:t>
            </w:r>
          </w:p>
        </w:tc>
        <w:tc>
          <w:tcPr>
            <w:tcW w:w="1116" w:type="dxa"/>
            <w:tcBorders>
              <w:top w:val="nil"/>
              <w:left w:val="nil"/>
              <w:bottom w:val="nil"/>
              <w:right w:val="nil"/>
            </w:tcBorders>
            <w:shd w:val="clear" w:color="auto" w:fill="auto"/>
            <w:noWrap/>
            <w:vAlign w:val="bottom"/>
          </w:tcPr>
          <w:p w14:paraId="2E5DF4A8" w14:textId="77777777" w:rsidR="009F20B5" w:rsidRPr="00261FAA" w:rsidRDefault="009F20B5" w:rsidP="00261FAA">
            <w:pPr>
              <w:spacing w:line="276" w:lineRule="auto"/>
              <w:jc w:val="right"/>
              <w:rPr>
                <w:color w:val="000000"/>
              </w:rPr>
            </w:pPr>
            <w:r w:rsidRPr="00261FAA">
              <w:rPr>
                <w:color w:val="000000"/>
              </w:rPr>
              <w:t>4.266</w:t>
            </w:r>
          </w:p>
        </w:tc>
        <w:tc>
          <w:tcPr>
            <w:tcW w:w="1013" w:type="dxa"/>
            <w:tcBorders>
              <w:top w:val="nil"/>
              <w:left w:val="nil"/>
              <w:bottom w:val="nil"/>
              <w:right w:val="nil"/>
            </w:tcBorders>
            <w:shd w:val="clear" w:color="auto" w:fill="auto"/>
            <w:noWrap/>
            <w:vAlign w:val="bottom"/>
          </w:tcPr>
          <w:p w14:paraId="657F9909" w14:textId="77777777" w:rsidR="009F20B5" w:rsidRPr="00261FAA" w:rsidRDefault="009F20B5" w:rsidP="00261FAA">
            <w:pPr>
              <w:spacing w:line="276" w:lineRule="auto"/>
              <w:jc w:val="right"/>
              <w:rPr>
                <w:b/>
                <w:bCs/>
                <w:color w:val="000000"/>
              </w:rPr>
            </w:pPr>
            <w:r w:rsidRPr="00261FAA">
              <w:rPr>
                <w:b/>
                <w:bCs/>
                <w:color w:val="000000"/>
              </w:rPr>
              <w:t>0.039</w:t>
            </w:r>
          </w:p>
        </w:tc>
        <w:tc>
          <w:tcPr>
            <w:tcW w:w="1296" w:type="dxa"/>
            <w:tcBorders>
              <w:top w:val="nil"/>
              <w:left w:val="nil"/>
              <w:bottom w:val="nil"/>
              <w:right w:val="nil"/>
            </w:tcBorders>
            <w:shd w:val="clear" w:color="auto" w:fill="auto"/>
            <w:noWrap/>
            <w:vAlign w:val="bottom"/>
          </w:tcPr>
          <w:p w14:paraId="6B1EDD76" w14:textId="77777777" w:rsidR="009F20B5" w:rsidRPr="00B47CE7" w:rsidRDefault="009F20B5" w:rsidP="00261FAA">
            <w:pPr>
              <w:spacing w:line="276" w:lineRule="auto"/>
              <w:jc w:val="right"/>
              <w:rPr>
                <w:color w:val="000000"/>
              </w:rPr>
            </w:pPr>
          </w:p>
        </w:tc>
        <w:tc>
          <w:tcPr>
            <w:tcW w:w="1116" w:type="dxa"/>
            <w:tcBorders>
              <w:top w:val="nil"/>
              <w:left w:val="nil"/>
              <w:bottom w:val="nil"/>
              <w:right w:val="nil"/>
            </w:tcBorders>
            <w:shd w:val="clear" w:color="auto" w:fill="auto"/>
            <w:noWrap/>
            <w:vAlign w:val="bottom"/>
          </w:tcPr>
          <w:p w14:paraId="1A22E6FD" w14:textId="77777777" w:rsidR="009F20B5" w:rsidRPr="00B47CE7" w:rsidRDefault="009F20B5" w:rsidP="00261FAA">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480439C6" w14:textId="77777777" w:rsidR="009F20B5" w:rsidRPr="00B47CE7" w:rsidRDefault="009F20B5" w:rsidP="00261FAA">
            <w:pPr>
              <w:spacing w:line="276" w:lineRule="auto"/>
              <w:jc w:val="right"/>
              <w:rPr>
                <w:color w:val="000000"/>
              </w:rPr>
            </w:pPr>
          </w:p>
        </w:tc>
      </w:tr>
      <w:tr w:rsidR="009F20B5" w14:paraId="05025737" w14:textId="77777777" w:rsidTr="00124EC9">
        <w:trPr>
          <w:trHeight w:val="320"/>
        </w:trPr>
        <w:tc>
          <w:tcPr>
            <w:tcW w:w="2070" w:type="dxa"/>
            <w:tcBorders>
              <w:top w:val="nil"/>
              <w:left w:val="nil"/>
              <w:right w:val="nil"/>
            </w:tcBorders>
            <w:shd w:val="clear" w:color="auto" w:fill="auto"/>
            <w:noWrap/>
            <w:vAlign w:val="bottom"/>
          </w:tcPr>
          <w:p w14:paraId="77CF1F9C" w14:textId="77777777" w:rsidR="009F20B5" w:rsidRPr="00B47CE7" w:rsidRDefault="009F20B5" w:rsidP="00261FAA">
            <w:pPr>
              <w:spacing w:line="276" w:lineRule="auto"/>
              <w:rPr>
                <w:color w:val="000000"/>
              </w:rPr>
            </w:pPr>
            <w:r w:rsidRPr="00B47CE7">
              <w:rPr>
                <w:color w:val="000000"/>
              </w:rPr>
              <w:t>I*N</w:t>
            </w:r>
          </w:p>
        </w:tc>
        <w:tc>
          <w:tcPr>
            <w:tcW w:w="416" w:type="dxa"/>
            <w:tcBorders>
              <w:top w:val="nil"/>
              <w:left w:val="nil"/>
              <w:right w:val="nil"/>
            </w:tcBorders>
            <w:shd w:val="clear" w:color="auto" w:fill="auto"/>
            <w:noWrap/>
            <w:vAlign w:val="bottom"/>
          </w:tcPr>
          <w:p w14:paraId="5FFC9377" w14:textId="77777777" w:rsidR="009F20B5" w:rsidRPr="00B47CE7" w:rsidRDefault="009F20B5" w:rsidP="00261FAA">
            <w:pPr>
              <w:spacing w:line="276" w:lineRule="auto"/>
              <w:jc w:val="right"/>
              <w:rPr>
                <w:color w:val="000000"/>
              </w:rPr>
            </w:pPr>
            <w:r w:rsidRPr="00B47CE7">
              <w:rPr>
                <w:color w:val="000000"/>
              </w:rPr>
              <w:t>1</w:t>
            </w:r>
          </w:p>
        </w:tc>
        <w:tc>
          <w:tcPr>
            <w:tcW w:w="1397" w:type="dxa"/>
            <w:tcBorders>
              <w:top w:val="nil"/>
              <w:left w:val="nil"/>
              <w:right w:val="nil"/>
            </w:tcBorders>
            <w:shd w:val="clear" w:color="auto" w:fill="auto"/>
            <w:noWrap/>
            <w:vAlign w:val="bottom"/>
          </w:tcPr>
          <w:p w14:paraId="77B2165E" w14:textId="7F30B0AC" w:rsidR="009F20B5" w:rsidRPr="00261FAA" w:rsidRDefault="009F20B5" w:rsidP="00261FAA">
            <w:pPr>
              <w:spacing w:line="276" w:lineRule="auto"/>
              <w:jc w:val="right"/>
              <w:rPr>
                <w:color w:val="000000"/>
              </w:rPr>
            </w:pPr>
            <w:r w:rsidRPr="00261FAA">
              <w:rPr>
                <w:color w:val="000000"/>
              </w:rPr>
              <w:t>-5.37</w:t>
            </w:r>
            <w:r w:rsidR="00A6737F">
              <w:rPr>
                <w:color w:val="000000"/>
              </w:rPr>
              <w:t>*10</w:t>
            </w:r>
            <w:r w:rsidR="00A6737F">
              <w:rPr>
                <w:color w:val="000000"/>
                <w:vertAlign w:val="superscript"/>
              </w:rPr>
              <w:t>-4</w:t>
            </w:r>
          </w:p>
        </w:tc>
        <w:tc>
          <w:tcPr>
            <w:tcW w:w="996" w:type="dxa"/>
            <w:tcBorders>
              <w:top w:val="nil"/>
              <w:left w:val="nil"/>
              <w:right w:val="nil"/>
            </w:tcBorders>
            <w:shd w:val="clear" w:color="auto" w:fill="auto"/>
            <w:noWrap/>
            <w:vAlign w:val="bottom"/>
          </w:tcPr>
          <w:p w14:paraId="061101B3" w14:textId="77777777" w:rsidR="009F20B5" w:rsidRPr="00261FAA" w:rsidRDefault="009F20B5" w:rsidP="00261FAA">
            <w:pPr>
              <w:spacing w:line="276" w:lineRule="auto"/>
              <w:jc w:val="right"/>
              <w:rPr>
                <w:color w:val="000000"/>
              </w:rPr>
            </w:pPr>
            <w:r w:rsidRPr="00261FAA">
              <w:rPr>
                <w:color w:val="000000"/>
              </w:rPr>
              <w:t>21.355</w:t>
            </w:r>
          </w:p>
        </w:tc>
        <w:tc>
          <w:tcPr>
            <w:tcW w:w="1013" w:type="dxa"/>
            <w:tcBorders>
              <w:top w:val="nil"/>
              <w:left w:val="nil"/>
              <w:right w:val="nil"/>
            </w:tcBorders>
            <w:shd w:val="clear" w:color="auto" w:fill="auto"/>
            <w:noWrap/>
            <w:vAlign w:val="bottom"/>
          </w:tcPr>
          <w:p w14:paraId="557AD2B8" w14:textId="77777777" w:rsidR="009F20B5" w:rsidRPr="00261FAA" w:rsidRDefault="009F20B5" w:rsidP="00261FAA">
            <w:pPr>
              <w:spacing w:line="276" w:lineRule="auto"/>
              <w:jc w:val="right"/>
              <w:rPr>
                <w:b/>
                <w:bCs/>
                <w:color w:val="000000"/>
              </w:rPr>
            </w:pPr>
            <w:r w:rsidRPr="00261FAA">
              <w:rPr>
                <w:b/>
                <w:bCs/>
                <w:color w:val="000000"/>
              </w:rPr>
              <w:t>&lt;0.001</w:t>
            </w:r>
          </w:p>
        </w:tc>
        <w:tc>
          <w:tcPr>
            <w:tcW w:w="1416" w:type="dxa"/>
            <w:tcBorders>
              <w:top w:val="nil"/>
              <w:left w:val="nil"/>
              <w:right w:val="nil"/>
            </w:tcBorders>
            <w:shd w:val="clear" w:color="auto" w:fill="auto"/>
            <w:noWrap/>
            <w:vAlign w:val="bottom"/>
          </w:tcPr>
          <w:p w14:paraId="63F2BA81" w14:textId="1FA76B3B" w:rsidR="009F20B5" w:rsidRPr="00261FAA" w:rsidRDefault="009F20B5" w:rsidP="00261FAA">
            <w:pPr>
              <w:spacing w:line="276" w:lineRule="auto"/>
              <w:jc w:val="right"/>
              <w:rPr>
                <w:color w:val="000000"/>
              </w:rPr>
            </w:pPr>
            <w:r w:rsidRPr="00261FAA">
              <w:rPr>
                <w:color w:val="000000"/>
              </w:rPr>
              <w:t>7.00</w:t>
            </w:r>
            <w:r w:rsidR="00A6737F">
              <w:rPr>
                <w:color w:val="000000"/>
              </w:rPr>
              <w:t>*10</w:t>
            </w:r>
            <w:r w:rsidR="00A6737F">
              <w:rPr>
                <w:color w:val="000000"/>
                <w:vertAlign w:val="superscript"/>
              </w:rPr>
              <w:t>-4</w:t>
            </w:r>
          </w:p>
        </w:tc>
        <w:tc>
          <w:tcPr>
            <w:tcW w:w="1116" w:type="dxa"/>
            <w:tcBorders>
              <w:top w:val="nil"/>
              <w:left w:val="nil"/>
              <w:right w:val="nil"/>
            </w:tcBorders>
            <w:shd w:val="clear" w:color="auto" w:fill="auto"/>
            <w:noWrap/>
            <w:vAlign w:val="bottom"/>
          </w:tcPr>
          <w:p w14:paraId="71E9C2A6" w14:textId="77777777" w:rsidR="009F20B5" w:rsidRPr="00261FAA" w:rsidRDefault="009F20B5" w:rsidP="00261FAA">
            <w:pPr>
              <w:spacing w:line="276" w:lineRule="auto"/>
              <w:jc w:val="right"/>
              <w:rPr>
                <w:color w:val="000000"/>
              </w:rPr>
            </w:pPr>
            <w:r w:rsidRPr="00261FAA">
              <w:rPr>
                <w:color w:val="000000"/>
              </w:rPr>
              <w:t>11.025</w:t>
            </w:r>
          </w:p>
        </w:tc>
        <w:tc>
          <w:tcPr>
            <w:tcW w:w="1013" w:type="dxa"/>
            <w:tcBorders>
              <w:top w:val="nil"/>
              <w:left w:val="nil"/>
              <w:right w:val="nil"/>
            </w:tcBorders>
            <w:shd w:val="clear" w:color="auto" w:fill="auto"/>
            <w:noWrap/>
            <w:vAlign w:val="bottom"/>
          </w:tcPr>
          <w:p w14:paraId="2FDD47B4" w14:textId="77777777" w:rsidR="009F20B5" w:rsidRPr="00261FAA" w:rsidRDefault="009F20B5" w:rsidP="00261FAA">
            <w:pPr>
              <w:spacing w:line="276" w:lineRule="auto"/>
              <w:jc w:val="right"/>
              <w:rPr>
                <w:b/>
                <w:bCs/>
                <w:color w:val="000000"/>
              </w:rPr>
            </w:pPr>
            <w:r w:rsidRPr="00261FAA">
              <w:rPr>
                <w:b/>
                <w:bCs/>
                <w:color w:val="000000"/>
              </w:rPr>
              <w:t>0.001</w:t>
            </w:r>
          </w:p>
        </w:tc>
        <w:tc>
          <w:tcPr>
            <w:tcW w:w="1296" w:type="dxa"/>
            <w:tcBorders>
              <w:top w:val="nil"/>
              <w:left w:val="nil"/>
              <w:right w:val="nil"/>
            </w:tcBorders>
            <w:shd w:val="clear" w:color="auto" w:fill="auto"/>
            <w:noWrap/>
            <w:vAlign w:val="bottom"/>
          </w:tcPr>
          <w:p w14:paraId="57147F5C" w14:textId="77777777" w:rsidR="009F20B5" w:rsidRPr="00B47CE7" w:rsidRDefault="009F20B5" w:rsidP="00261FAA">
            <w:pPr>
              <w:spacing w:line="276" w:lineRule="auto"/>
              <w:jc w:val="right"/>
              <w:rPr>
                <w:color w:val="000000"/>
              </w:rPr>
            </w:pPr>
          </w:p>
        </w:tc>
        <w:tc>
          <w:tcPr>
            <w:tcW w:w="1116" w:type="dxa"/>
            <w:tcBorders>
              <w:top w:val="nil"/>
              <w:left w:val="nil"/>
              <w:right w:val="nil"/>
            </w:tcBorders>
            <w:shd w:val="clear" w:color="auto" w:fill="auto"/>
            <w:noWrap/>
            <w:vAlign w:val="bottom"/>
          </w:tcPr>
          <w:p w14:paraId="4866C463" w14:textId="77777777" w:rsidR="009F20B5" w:rsidRPr="00B47CE7" w:rsidRDefault="009F20B5" w:rsidP="00261FAA">
            <w:pPr>
              <w:spacing w:line="276" w:lineRule="auto"/>
              <w:jc w:val="right"/>
              <w:rPr>
                <w:color w:val="000000"/>
              </w:rPr>
            </w:pPr>
          </w:p>
        </w:tc>
        <w:tc>
          <w:tcPr>
            <w:tcW w:w="1056" w:type="dxa"/>
            <w:tcBorders>
              <w:top w:val="nil"/>
              <w:left w:val="nil"/>
              <w:right w:val="nil"/>
            </w:tcBorders>
            <w:shd w:val="clear" w:color="auto" w:fill="auto"/>
            <w:noWrap/>
            <w:vAlign w:val="bottom"/>
          </w:tcPr>
          <w:p w14:paraId="2988ED3F" w14:textId="77777777" w:rsidR="009F20B5" w:rsidRPr="00B47CE7" w:rsidRDefault="009F20B5" w:rsidP="00261FAA">
            <w:pPr>
              <w:spacing w:line="276" w:lineRule="auto"/>
              <w:jc w:val="right"/>
              <w:rPr>
                <w:color w:val="000000"/>
              </w:rPr>
            </w:pPr>
          </w:p>
        </w:tc>
      </w:tr>
      <w:tr w:rsidR="009F20B5" w14:paraId="119230DF" w14:textId="77777777" w:rsidTr="00124EC9">
        <w:trPr>
          <w:trHeight w:val="320"/>
        </w:trPr>
        <w:tc>
          <w:tcPr>
            <w:tcW w:w="2070" w:type="dxa"/>
            <w:tcBorders>
              <w:top w:val="nil"/>
              <w:left w:val="nil"/>
              <w:bottom w:val="single" w:sz="4" w:space="0" w:color="auto"/>
              <w:right w:val="nil"/>
            </w:tcBorders>
            <w:shd w:val="clear" w:color="auto" w:fill="auto"/>
            <w:noWrap/>
            <w:vAlign w:val="bottom"/>
          </w:tcPr>
          <w:p w14:paraId="45D89DD7" w14:textId="77777777" w:rsidR="009F20B5" w:rsidRPr="00B47CE7" w:rsidRDefault="009F20B5" w:rsidP="00261FAA">
            <w:pPr>
              <w:spacing w:line="276" w:lineRule="auto"/>
              <w:rPr>
                <w:color w:val="000000"/>
              </w:rPr>
            </w:pPr>
            <w:r w:rsidRPr="00B47CE7">
              <w:rPr>
                <w:color w:val="000000"/>
              </w:rPr>
              <w:t>CO</w:t>
            </w:r>
            <w:r w:rsidRPr="00B47CE7">
              <w:rPr>
                <w:color w:val="000000"/>
                <w:vertAlign w:val="subscript"/>
              </w:rPr>
              <w:t>2</w:t>
            </w:r>
            <w:r w:rsidRPr="00B47CE7">
              <w:rPr>
                <w:color w:val="000000"/>
              </w:rPr>
              <w:t>*I*N</w:t>
            </w:r>
          </w:p>
        </w:tc>
        <w:tc>
          <w:tcPr>
            <w:tcW w:w="416" w:type="dxa"/>
            <w:tcBorders>
              <w:top w:val="nil"/>
              <w:left w:val="nil"/>
              <w:bottom w:val="single" w:sz="4" w:space="0" w:color="auto"/>
              <w:right w:val="nil"/>
            </w:tcBorders>
            <w:shd w:val="clear" w:color="auto" w:fill="auto"/>
            <w:noWrap/>
            <w:vAlign w:val="bottom"/>
          </w:tcPr>
          <w:p w14:paraId="222C182D" w14:textId="77777777" w:rsidR="009F20B5" w:rsidRPr="00B47CE7" w:rsidRDefault="009F20B5" w:rsidP="00261FAA">
            <w:pPr>
              <w:spacing w:line="276" w:lineRule="auto"/>
              <w:jc w:val="right"/>
              <w:rPr>
                <w:color w:val="000000"/>
              </w:rPr>
            </w:pPr>
            <w:r w:rsidRPr="00B47CE7">
              <w:rPr>
                <w:color w:val="000000"/>
              </w:rPr>
              <w:t>1</w:t>
            </w:r>
          </w:p>
        </w:tc>
        <w:tc>
          <w:tcPr>
            <w:tcW w:w="1397" w:type="dxa"/>
            <w:tcBorders>
              <w:top w:val="nil"/>
              <w:left w:val="nil"/>
              <w:bottom w:val="single" w:sz="4" w:space="0" w:color="auto"/>
              <w:right w:val="nil"/>
            </w:tcBorders>
            <w:shd w:val="clear" w:color="auto" w:fill="auto"/>
            <w:noWrap/>
            <w:vAlign w:val="bottom"/>
          </w:tcPr>
          <w:p w14:paraId="10A82C60" w14:textId="589D51C1" w:rsidR="009F20B5" w:rsidRPr="00261FAA" w:rsidRDefault="009F20B5" w:rsidP="00261FAA">
            <w:pPr>
              <w:spacing w:line="276" w:lineRule="auto"/>
              <w:jc w:val="right"/>
              <w:rPr>
                <w:color w:val="000000"/>
              </w:rPr>
            </w:pPr>
            <w:r w:rsidRPr="00261FAA">
              <w:rPr>
                <w:color w:val="000000"/>
              </w:rPr>
              <w:t>3.29</w:t>
            </w:r>
            <w:r w:rsidR="00A6737F">
              <w:rPr>
                <w:color w:val="000000"/>
              </w:rPr>
              <w:t>*10</w:t>
            </w:r>
            <w:r w:rsidR="00A6737F">
              <w:rPr>
                <w:color w:val="000000"/>
                <w:vertAlign w:val="superscript"/>
              </w:rPr>
              <w:t>-4</w:t>
            </w:r>
          </w:p>
        </w:tc>
        <w:tc>
          <w:tcPr>
            <w:tcW w:w="996" w:type="dxa"/>
            <w:tcBorders>
              <w:top w:val="nil"/>
              <w:left w:val="nil"/>
              <w:bottom w:val="single" w:sz="4" w:space="0" w:color="auto"/>
              <w:right w:val="nil"/>
            </w:tcBorders>
            <w:shd w:val="clear" w:color="auto" w:fill="auto"/>
            <w:noWrap/>
            <w:vAlign w:val="bottom"/>
          </w:tcPr>
          <w:p w14:paraId="1EBB10EE" w14:textId="77777777" w:rsidR="009F20B5" w:rsidRPr="00261FAA" w:rsidRDefault="009F20B5" w:rsidP="00261FAA">
            <w:pPr>
              <w:spacing w:line="276" w:lineRule="auto"/>
              <w:jc w:val="right"/>
              <w:rPr>
                <w:color w:val="000000"/>
              </w:rPr>
            </w:pPr>
            <w:r w:rsidRPr="00261FAA">
              <w:rPr>
                <w:color w:val="000000"/>
              </w:rPr>
              <w:t>4.009</w:t>
            </w:r>
          </w:p>
        </w:tc>
        <w:tc>
          <w:tcPr>
            <w:tcW w:w="1013" w:type="dxa"/>
            <w:tcBorders>
              <w:top w:val="nil"/>
              <w:left w:val="nil"/>
              <w:bottom w:val="single" w:sz="4" w:space="0" w:color="auto"/>
              <w:right w:val="nil"/>
            </w:tcBorders>
            <w:shd w:val="clear" w:color="auto" w:fill="auto"/>
            <w:noWrap/>
            <w:vAlign w:val="bottom"/>
          </w:tcPr>
          <w:p w14:paraId="09853AD4" w14:textId="77777777" w:rsidR="009F20B5" w:rsidRPr="00261FAA" w:rsidRDefault="009F20B5" w:rsidP="00261FAA">
            <w:pPr>
              <w:spacing w:line="276" w:lineRule="auto"/>
              <w:jc w:val="right"/>
              <w:rPr>
                <w:i/>
                <w:iCs/>
                <w:color w:val="000000"/>
              </w:rPr>
            </w:pPr>
            <w:r w:rsidRPr="00261FAA">
              <w:rPr>
                <w:color w:val="000000"/>
              </w:rPr>
              <w:t>0.045</w:t>
            </w:r>
          </w:p>
        </w:tc>
        <w:tc>
          <w:tcPr>
            <w:tcW w:w="1416" w:type="dxa"/>
            <w:tcBorders>
              <w:top w:val="nil"/>
              <w:left w:val="nil"/>
              <w:bottom w:val="single" w:sz="4" w:space="0" w:color="auto"/>
              <w:right w:val="nil"/>
            </w:tcBorders>
            <w:shd w:val="clear" w:color="auto" w:fill="auto"/>
            <w:noWrap/>
            <w:vAlign w:val="bottom"/>
          </w:tcPr>
          <w:p w14:paraId="572E8B9D" w14:textId="4D7F1EAF" w:rsidR="009F20B5" w:rsidRPr="00261FAA" w:rsidRDefault="009F20B5" w:rsidP="00261FAA">
            <w:pPr>
              <w:spacing w:line="276" w:lineRule="auto"/>
              <w:jc w:val="right"/>
              <w:rPr>
                <w:color w:val="000000"/>
              </w:rPr>
            </w:pPr>
            <w:r w:rsidRPr="00261FAA">
              <w:rPr>
                <w:color w:val="000000"/>
              </w:rPr>
              <w:t>4.52</w:t>
            </w:r>
            <w:r w:rsidR="00A6737F">
              <w:rPr>
                <w:color w:val="000000"/>
              </w:rPr>
              <w:t>*10</w:t>
            </w:r>
            <w:r w:rsidR="00A6737F">
              <w:rPr>
                <w:color w:val="000000"/>
                <w:vertAlign w:val="superscript"/>
              </w:rPr>
              <w:t>-4</w:t>
            </w:r>
          </w:p>
        </w:tc>
        <w:tc>
          <w:tcPr>
            <w:tcW w:w="1116" w:type="dxa"/>
            <w:tcBorders>
              <w:top w:val="nil"/>
              <w:left w:val="nil"/>
              <w:bottom w:val="single" w:sz="4" w:space="0" w:color="auto"/>
              <w:right w:val="nil"/>
            </w:tcBorders>
            <w:shd w:val="clear" w:color="auto" w:fill="auto"/>
            <w:noWrap/>
            <w:vAlign w:val="bottom"/>
          </w:tcPr>
          <w:p w14:paraId="2FAEF382" w14:textId="77777777" w:rsidR="009F20B5" w:rsidRPr="00261FAA" w:rsidRDefault="009F20B5" w:rsidP="00261FAA">
            <w:pPr>
              <w:spacing w:line="276" w:lineRule="auto"/>
              <w:jc w:val="right"/>
              <w:rPr>
                <w:color w:val="000000"/>
              </w:rPr>
            </w:pPr>
            <w:r w:rsidRPr="00261FAA">
              <w:rPr>
                <w:color w:val="000000"/>
              </w:rPr>
              <w:t>0.669</w:t>
            </w:r>
          </w:p>
        </w:tc>
        <w:tc>
          <w:tcPr>
            <w:tcW w:w="1013" w:type="dxa"/>
            <w:tcBorders>
              <w:top w:val="nil"/>
              <w:left w:val="nil"/>
              <w:bottom w:val="single" w:sz="4" w:space="0" w:color="auto"/>
              <w:right w:val="nil"/>
            </w:tcBorders>
            <w:shd w:val="clear" w:color="auto" w:fill="auto"/>
            <w:noWrap/>
            <w:vAlign w:val="bottom"/>
          </w:tcPr>
          <w:p w14:paraId="65C08429" w14:textId="77777777" w:rsidR="009F20B5" w:rsidRPr="00261FAA" w:rsidRDefault="009F20B5" w:rsidP="00261FAA">
            <w:pPr>
              <w:spacing w:line="276" w:lineRule="auto"/>
              <w:jc w:val="right"/>
              <w:rPr>
                <w:b/>
                <w:bCs/>
                <w:color w:val="000000"/>
              </w:rPr>
            </w:pPr>
            <w:r w:rsidRPr="00261FAA">
              <w:rPr>
                <w:color w:val="000000"/>
              </w:rPr>
              <w:t>0.413</w:t>
            </w:r>
          </w:p>
        </w:tc>
        <w:tc>
          <w:tcPr>
            <w:tcW w:w="1296" w:type="dxa"/>
            <w:tcBorders>
              <w:top w:val="nil"/>
              <w:left w:val="nil"/>
              <w:right w:val="nil"/>
            </w:tcBorders>
            <w:shd w:val="clear" w:color="auto" w:fill="auto"/>
            <w:noWrap/>
            <w:vAlign w:val="bottom"/>
          </w:tcPr>
          <w:p w14:paraId="259B131B" w14:textId="77777777" w:rsidR="009F20B5" w:rsidRPr="00B47CE7" w:rsidRDefault="009F20B5" w:rsidP="00261FAA">
            <w:pPr>
              <w:spacing w:line="276" w:lineRule="auto"/>
              <w:jc w:val="right"/>
              <w:rPr>
                <w:color w:val="000000"/>
              </w:rPr>
            </w:pPr>
          </w:p>
        </w:tc>
        <w:tc>
          <w:tcPr>
            <w:tcW w:w="1116" w:type="dxa"/>
            <w:tcBorders>
              <w:top w:val="nil"/>
              <w:left w:val="nil"/>
              <w:right w:val="nil"/>
            </w:tcBorders>
            <w:shd w:val="clear" w:color="auto" w:fill="auto"/>
            <w:noWrap/>
            <w:vAlign w:val="bottom"/>
          </w:tcPr>
          <w:p w14:paraId="4938B01A" w14:textId="77777777" w:rsidR="009F20B5" w:rsidRPr="00B47CE7" w:rsidRDefault="009F20B5" w:rsidP="00261FAA">
            <w:pPr>
              <w:spacing w:line="276" w:lineRule="auto"/>
              <w:jc w:val="right"/>
              <w:rPr>
                <w:color w:val="000000"/>
              </w:rPr>
            </w:pPr>
          </w:p>
        </w:tc>
        <w:tc>
          <w:tcPr>
            <w:tcW w:w="1056" w:type="dxa"/>
            <w:tcBorders>
              <w:top w:val="nil"/>
              <w:left w:val="nil"/>
              <w:right w:val="nil"/>
            </w:tcBorders>
            <w:shd w:val="clear" w:color="auto" w:fill="auto"/>
            <w:noWrap/>
            <w:vAlign w:val="bottom"/>
          </w:tcPr>
          <w:p w14:paraId="1EC89F41" w14:textId="77777777" w:rsidR="009F20B5" w:rsidRPr="00B47CE7" w:rsidRDefault="009F20B5" w:rsidP="00261FAA">
            <w:pPr>
              <w:spacing w:line="276" w:lineRule="auto"/>
              <w:jc w:val="right"/>
              <w:rPr>
                <w:color w:val="000000"/>
              </w:rPr>
            </w:pPr>
          </w:p>
        </w:tc>
      </w:tr>
    </w:tbl>
    <w:p w14:paraId="30698D97" w14:textId="0A15E1B6" w:rsidR="009F20B5" w:rsidRPr="00C05A1D" w:rsidRDefault="009F20B5" w:rsidP="00CD6CA5">
      <w:pPr>
        <w:spacing w:line="276" w:lineRule="auto"/>
      </w:pPr>
      <w:r w:rsidRPr="00FC69E5">
        <w:rPr>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 = 0.05). </w:t>
      </w:r>
      <w:r>
        <w:rPr>
          <w:i/>
          <w:iCs/>
        </w:rPr>
        <w:t>P</w:t>
      </w:r>
      <w:r>
        <w:t xml:space="preserve">-values less than 0.05 are in bold and </w:t>
      </w:r>
      <w:r w:rsidRPr="00CF6F88">
        <w:rPr>
          <w:i/>
          <w:iCs/>
        </w:rPr>
        <w:t>p</w:t>
      </w:r>
      <w:r>
        <w:t>-values where 0.5&lt;</w:t>
      </w:r>
      <w:r w:rsidRPr="00CF6F88">
        <w:rPr>
          <w:i/>
          <w:iCs/>
        </w:rPr>
        <w:t>p</w:t>
      </w:r>
      <w:r>
        <w:t xml:space="preserve">&lt;0.1 are italicized. A superscript “a” is included after trait labels to indicate if models were fit with natural log transformed response variables. Key: df=degrees of freedom, </w:t>
      </w:r>
      <w:r>
        <w:rPr>
          <w:i/>
          <w:iCs/>
          <w:color w:val="000000"/>
          <w:lang w:val="el-GR"/>
        </w:rPr>
        <w:t>ρ</w:t>
      </w:r>
      <w:r>
        <w:rPr>
          <w:color w:val="000000"/>
          <w:vertAlign w:val="subscript"/>
        </w:rPr>
        <w:t>rubisco</w:t>
      </w:r>
      <w:r>
        <w:t>=proportion of leaf N allocated to photosynthesis,</w:t>
      </w:r>
      <w:r w:rsidRPr="00823CBA">
        <w:rPr>
          <w:i/>
          <w:iCs/>
        </w:rPr>
        <w:t xml:space="preserve"> </w:t>
      </w:r>
      <w:r>
        <w:rPr>
          <w:i/>
          <w:iCs/>
          <w:color w:val="000000"/>
          <w:lang w:val="el-GR"/>
        </w:rPr>
        <w:t>ρ</w:t>
      </w:r>
      <w:r>
        <w:rPr>
          <w:color w:val="000000"/>
          <w:vertAlign w:val="subscript"/>
        </w:rPr>
        <w:t>bioe</w:t>
      </w:r>
      <w:r>
        <w:t>=proportion of leaf N allocated to bioenergetics,</w:t>
      </w:r>
      <w:r w:rsidRPr="00823CBA">
        <w:rPr>
          <w:i/>
          <w:iCs/>
        </w:rPr>
        <w:t xml:space="preserve"> </w:t>
      </w:r>
      <w:r w:rsidRPr="00B47CE7">
        <w:rPr>
          <w:i/>
          <w:iCs/>
          <w:color w:val="000000"/>
          <w:lang w:val="el-GR"/>
        </w:rPr>
        <w:t>ρ</w:t>
      </w:r>
      <w:r>
        <w:rPr>
          <w:color w:val="000000"/>
          <w:vertAlign w:val="subscript"/>
        </w:rPr>
        <w:t>light</w:t>
      </w:r>
      <w:r>
        <w:t xml:space="preserve">=proportion of leaf N allocated to light harvesting proteins, </w:t>
      </w:r>
      <w:r>
        <w:rPr>
          <w:i/>
          <w:iCs/>
          <w:color w:val="000000"/>
          <w:lang w:val="el-GR"/>
        </w:rPr>
        <w:t>ρ</w:t>
      </w:r>
      <w:r>
        <w:rPr>
          <w:color w:val="000000"/>
          <w:vertAlign w:val="subscript"/>
        </w:rPr>
        <w:t>photo</w:t>
      </w:r>
      <w:r>
        <w:t xml:space="preserve">=proportion of leaf N allocated to photosynthesis, </w:t>
      </w:r>
      <w:r>
        <w:rPr>
          <w:i/>
          <w:iCs/>
          <w:color w:val="000000"/>
          <w:lang w:val="el-GR"/>
        </w:rPr>
        <w:t>ρ</w:t>
      </w:r>
      <w:r>
        <w:rPr>
          <w:color w:val="000000"/>
          <w:vertAlign w:val="subscript"/>
        </w:rPr>
        <w:t>structure</w:t>
      </w:r>
      <w:r>
        <w:rPr>
          <w:color w:val="000000"/>
        </w:rPr>
        <w:t>=proportion of leaf N allocated to cell wall structural tissue</w:t>
      </w:r>
    </w:p>
    <w:p w14:paraId="5C69A4A2" w14:textId="77777777" w:rsidR="009F20B5" w:rsidRDefault="009F20B5" w:rsidP="00475A2D">
      <w:pPr>
        <w:rPr>
          <w:color w:val="000000"/>
        </w:rPr>
        <w:sectPr w:rsidR="009F20B5" w:rsidSect="005D1ED2">
          <w:pgSz w:w="15840" w:h="12240" w:orient="landscape"/>
          <w:pgMar w:top="1440" w:right="1440" w:bottom="1440" w:left="1440" w:header="720" w:footer="720" w:gutter="0"/>
          <w:lnNumType w:countBy="1" w:restart="continuous"/>
          <w:cols w:space="720"/>
          <w:docGrid w:linePitch="360"/>
        </w:sectPr>
      </w:pPr>
    </w:p>
    <w:p w14:paraId="5BDDBF54" w14:textId="77777777" w:rsidR="009F20B5" w:rsidRDefault="009F20B5" w:rsidP="00DE2B27">
      <w:pPr>
        <w:spacing w:line="360" w:lineRule="auto"/>
        <w:rPr>
          <w:b/>
        </w:rPr>
      </w:pPr>
      <w:commentRangeStart w:id="11"/>
      <w:r>
        <w:rPr>
          <w:b/>
        </w:rPr>
        <w:lastRenderedPageBreak/>
        <w:t>F</w:t>
      </w:r>
      <w:commentRangeEnd w:id="11"/>
      <w:r w:rsidR="007F6722">
        <w:rPr>
          <w:rStyle w:val="CommentReference"/>
        </w:rPr>
        <w:commentReference w:id="11"/>
      </w:r>
      <w:r>
        <w:rPr>
          <w:b/>
        </w:rPr>
        <w:t>igure 3</w:t>
      </w:r>
    </w:p>
    <w:p w14:paraId="6501E99B" w14:textId="77777777" w:rsidR="009F20B5" w:rsidRPr="00F56D6E" w:rsidRDefault="009F20B5" w:rsidP="00DE2B27">
      <w:pPr>
        <w:spacing w:line="360" w:lineRule="auto"/>
      </w:pPr>
      <w:r>
        <w:rPr>
          <w:noProof/>
        </w:rPr>
        <w:drawing>
          <wp:inline distT="0" distB="0" distL="0" distR="0" wp14:anchorId="7747F4A0" wp14:editId="1E809843">
            <wp:extent cx="5943600" cy="1981200"/>
            <wp:effectExtent l="0" t="0" r="0" b="0"/>
            <wp:docPr id="6" name="Picture 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scatter chart&#10;&#10;Description automatically generated"/>
                    <pic:cNvPicPr/>
                  </pic:nvPicPr>
                  <pic:blipFill>
                    <a:blip r:embed="rId16"/>
                    <a:stretch>
                      <a:fillRect/>
                    </a:stretch>
                  </pic:blipFill>
                  <pic:spPr>
                    <a:xfrm>
                      <a:off x="0" y="0"/>
                      <a:ext cx="5943600" cy="1981200"/>
                    </a:xfrm>
                    <a:prstGeom prst="rect">
                      <a:avLst/>
                    </a:prstGeom>
                  </pic:spPr>
                </pic:pic>
              </a:graphicData>
            </a:graphic>
          </wp:inline>
        </w:drawing>
      </w:r>
    </w:p>
    <w:p w14:paraId="156BD553" w14:textId="77777777" w:rsidR="009F20B5" w:rsidRDefault="009F20B5" w:rsidP="00943993">
      <w:pPr>
        <w:spacing w:line="360" w:lineRule="auto"/>
        <w:rPr>
          <w:bCs/>
        </w:rPr>
      </w:pPr>
      <w:r>
        <w:rPr>
          <w:b/>
        </w:rPr>
        <w:t xml:space="preserve">Figure 3 </w:t>
      </w:r>
      <w:r>
        <w:rPr>
          <w:bCs/>
        </w:rPr>
        <w:t>Effects of CO</w:t>
      </w:r>
      <w:r>
        <w:rPr>
          <w:bCs/>
          <w:vertAlign w:val="subscript"/>
        </w:rPr>
        <w:t>2</w:t>
      </w:r>
      <w:r>
        <w:rPr>
          <w:bCs/>
        </w:rPr>
        <w:t>, fertilization, and inoculation on the relative fraction of leaf nitrogen allocated to photosynthesis (a) and the fraction of leaf nitrogen allocated to structure (b). Soil nitrogen fertilization is represented on the x-axis in both panels. Colored points and trendlines are as explained in Figure 1.</w:t>
      </w:r>
    </w:p>
    <w:p w14:paraId="64E387D9" w14:textId="77777777" w:rsidR="009F20B5" w:rsidRPr="00CD6CA5" w:rsidRDefault="009F20B5" w:rsidP="009F7EA9">
      <w:pPr>
        <w:spacing w:line="360" w:lineRule="auto"/>
        <w:rPr>
          <w:bCs/>
        </w:rPr>
      </w:pPr>
      <w:r>
        <w:rPr>
          <w:b/>
        </w:rPr>
        <w:br w:type="page"/>
      </w:r>
    </w:p>
    <w:p w14:paraId="07DF809A" w14:textId="47CA1148" w:rsidR="009F20B5" w:rsidRPr="000E7383" w:rsidRDefault="009F20B5" w:rsidP="00902118">
      <w:pPr>
        <w:spacing w:line="360" w:lineRule="auto"/>
        <w:rPr>
          <w:bCs/>
          <w:i/>
          <w:iCs/>
        </w:rPr>
      </w:pPr>
      <w:r w:rsidRPr="000E7383">
        <w:rPr>
          <w:bCs/>
          <w:i/>
          <w:iCs/>
        </w:rPr>
        <w:lastRenderedPageBreak/>
        <w:t>Whole</w:t>
      </w:r>
      <w:r w:rsidR="00BE4981">
        <w:rPr>
          <w:bCs/>
          <w:i/>
          <w:iCs/>
        </w:rPr>
        <w:t>-</w:t>
      </w:r>
      <w:r w:rsidRPr="000E7383">
        <w:rPr>
          <w:bCs/>
          <w:i/>
          <w:iCs/>
        </w:rPr>
        <w:t xml:space="preserve">plant </w:t>
      </w:r>
      <w:r w:rsidR="00557DC7">
        <w:rPr>
          <w:bCs/>
          <w:i/>
          <w:iCs/>
        </w:rPr>
        <w:t>traits</w:t>
      </w:r>
    </w:p>
    <w:p w14:paraId="24555596" w14:textId="57E86730" w:rsidR="009F20B5" w:rsidRDefault="001D7D17" w:rsidP="00DE2B27">
      <w:pPr>
        <w:spacing w:line="360" w:lineRule="auto"/>
        <w:rPr>
          <w:bCs/>
        </w:rPr>
      </w:pPr>
      <w:r>
        <w:rPr>
          <w:bCs/>
        </w:rPr>
        <w:t>Elevated CO</w:t>
      </w:r>
      <w:r>
        <w:rPr>
          <w:bCs/>
          <w:vertAlign w:val="subscript"/>
        </w:rPr>
        <w:t>2</w:t>
      </w:r>
      <w:r>
        <w:rPr>
          <w:bCs/>
        </w:rPr>
        <w:t xml:space="preserve"> increased total leaf area and total biomass by 51% and 102%, respectively</w:t>
      </w:r>
      <w:r w:rsidR="009F20B5">
        <w:rPr>
          <w:bCs/>
        </w:rPr>
        <w:t xml:space="preserve"> (</w:t>
      </w:r>
      <w:r w:rsidR="009F20B5" w:rsidRPr="00D83A10">
        <w:rPr>
          <w:bCs/>
          <w:i/>
          <w:iCs/>
        </w:rPr>
        <w:t>p</w:t>
      </w:r>
      <w:r w:rsidR="009F20B5">
        <w:rPr>
          <w:bCs/>
        </w:rPr>
        <w:t>&lt;0.001 in both cases; Table 4)</w:t>
      </w:r>
      <w:r>
        <w:rPr>
          <w:bCs/>
        </w:rPr>
        <w:t>. Positive effects of eCO</w:t>
      </w:r>
      <w:r>
        <w:rPr>
          <w:bCs/>
          <w:vertAlign w:val="subscript"/>
        </w:rPr>
        <w:t>2</w:t>
      </w:r>
      <w:r>
        <w:rPr>
          <w:bCs/>
        </w:rPr>
        <w:t xml:space="preserve"> on total leaf area and total biomass were enhanced by increasing </w:t>
      </w:r>
      <w:r w:rsidR="009F20B5">
        <w:rPr>
          <w:bCs/>
        </w:rPr>
        <w:t>fertilization (CO</w:t>
      </w:r>
      <w:r w:rsidR="009F20B5">
        <w:rPr>
          <w:bCs/>
          <w:vertAlign w:val="subscript"/>
        </w:rPr>
        <w:t>2</w:t>
      </w:r>
      <w:r w:rsidR="009F20B5">
        <w:rPr>
          <w:bCs/>
        </w:rPr>
        <w:t xml:space="preserve">-by-fertilization interaction: </w:t>
      </w:r>
      <w:r w:rsidR="009F20B5" w:rsidRPr="00D83A10">
        <w:rPr>
          <w:bCs/>
          <w:i/>
          <w:iCs/>
        </w:rPr>
        <w:t>p</w:t>
      </w:r>
      <w:r w:rsidR="009F20B5">
        <w:rPr>
          <w:bCs/>
        </w:rPr>
        <w:t>&lt;0.001 in both cases; Table 4; Fig. 4a-b</w:t>
      </w:r>
      <w:r w:rsidR="008B5D7E">
        <w:rPr>
          <w:bCs/>
        </w:rPr>
        <w:t>) but</w:t>
      </w:r>
      <w:r w:rsidR="009F20B5">
        <w:rPr>
          <w:bCs/>
        </w:rPr>
        <w:t xml:space="preserve"> not</w:t>
      </w:r>
      <w:r>
        <w:rPr>
          <w:bCs/>
        </w:rPr>
        <w:t xml:space="preserve"> by</w:t>
      </w:r>
      <w:r w:rsidR="009F20B5">
        <w:rPr>
          <w:bCs/>
        </w:rPr>
        <w:t xml:space="preserve"> inoculation treatment (CO</w:t>
      </w:r>
      <w:r w:rsidR="009F20B5">
        <w:rPr>
          <w:bCs/>
          <w:vertAlign w:val="subscript"/>
        </w:rPr>
        <w:t>2</w:t>
      </w:r>
      <w:r w:rsidR="009F20B5">
        <w:rPr>
          <w:bCs/>
        </w:rPr>
        <w:t xml:space="preserve">-by-inoculation interaction: </w:t>
      </w:r>
      <w:r w:rsidR="009F20B5">
        <w:rPr>
          <w:bCs/>
          <w:i/>
          <w:iCs/>
        </w:rPr>
        <w:t>p</w:t>
      </w:r>
      <w:r w:rsidR="009F20B5">
        <w:rPr>
          <w:bCs/>
        </w:rPr>
        <w:t xml:space="preserve">&gt;0.05 in both cases; Table 4). </w:t>
      </w:r>
      <w:r w:rsidR="007F6722">
        <w:rPr>
          <w:bCs/>
        </w:rPr>
        <w:t>An interaction between fertilization and inoculation on total leaf area and total biomass (</w:t>
      </w:r>
      <w:r w:rsidR="007F6722">
        <w:rPr>
          <w:bCs/>
          <w:i/>
          <w:iCs/>
        </w:rPr>
        <w:t>p</w:t>
      </w:r>
      <w:r w:rsidR="007F6722">
        <w:rPr>
          <w:bCs/>
        </w:rPr>
        <w:t xml:space="preserve">&lt;0.001 in both cases; Table 4) indicated a stronger positive effect of increasing fertilization in uninoculated pots for both traits </w:t>
      </w:r>
      <w:r w:rsidR="009F20B5">
        <w:rPr>
          <w:bCs/>
        </w:rPr>
        <w:t xml:space="preserve">(Tukey: </w:t>
      </w:r>
      <w:r w:rsidR="009F20B5">
        <w:rPr>
          <w:bCs/>
          <w:i/>
          <w:iCs/>
        </w:rPr>
        <w:t>p</w:t>
      </w:r>
      <w:r w:rsidR="009F20B5">
        <w:rPr>
          <w:bCs/>
        </w:rPr>
        <w:t>&lt;0.05 in both cases).</w:t>
      </w:r>
    </w:p>
    <w:p w14:paraId="08FF3730" w14:textId="04CB9A20" w:rsidR="009F20B5" w:rsidRPr="00034BE9" w:rsidRDefault="00557DC7" w:rsidP="002C5F8C">
      <w:pPr>
        <w:spacing w:line="360" w:lineRule="auto"/>
        <w:ind w:firstLine="720"/>
        <w:rPr>
          <w:bCs/>
        </w:rPr>
      </w:pPr>
      <w:r>
        <w:rPr>
          <w:bCs/>
        </w:rPr>
        <w:t xml:space="preserve">While </w:t>
      </w:r>
      <w:r>
        <w:rPr>
          <w:bCs/>
          <w:i/>
          <w:iCs/>
        </w:rPr>
        <w:t>N</w:t>
      </w:r>
      <w:r>
        <w:rPr>
          <w:bCs/>
          <w:vertAlign w:val="subscript"/>
        </w:rPr>
        <w:t>cost</w:t>
      </w:r>
      <w:r>
        <w:rPr>
          <w:bCs/>
        </w:rPr>
        <w:t xml:space="preserve"> was</w:t>
      </w:r>
      <w:r w:rsidR="007F6722">
        <w:rPr>
          <w:bCs/>
        </w:rPr>
        <w:t xml:space="preserve"> 62% greater</w:t>
      </w:r>
      <w:r>
        <w:rPr>
          <w:bCs/>
        </w:rPr>
        <w:t xml:space="preserve"> under eCO</w:t>
      </w:r>
      <w:r>
        <w:rPr>
          <w:bCs/>
          <w:vertAlign w:val="subscript"/>
        </w:rPr>
        <w:t>2</w:t>
      </w:r>
      <w:r>
        <w:rPr>
          <w:bCs/>
        </w:rPr>
        <w:t xml:space="preserve"> (</w:t>
      </w:r>
      <w:r>
        <w:rPr>
          <w:bCs/>
          <w:i/>
          <w:iCs/>
        </w:rPr>
        <w:t>p</w:t>
      </w:r>
      <w:r>
        <w:rPr>
          <w:bCs/>
        </w:rPr>
        <w:t xml:space="preserve">&lt;0.001; Table 4), variance in </w:t>
      </w:r>
      <w:r>
        <w:rPr>
          <w:bCs/>
          <w:i/>
          <w:iCs/>
        </w:rPr>
        <w:t>N</w:t>
      </w:r>
      <w:r>
        <w:rPr>
          <w:bCs/>
        </w:rPr>
        <w:softHyphen/>
      </w:r>
      <w:r>
        <w:rPr>
          <w:bCs/>
          <w:vertAlign w:val="subscript"/>
        </w:rPr>
        <w:t>cost</w:t>
      </w:r>
      <w:r>
        <w:rPr>
          <w:bCs/>
        </w:rPr>
        <w:t xml:space="preserve"> was </w:t>
      </w:r>
      <w:r w:rsidR="00823D51">
        <w:rPr>
          <w:bCs/>
        </w:rPr>
        <w:t>driven by</w:t>
      </w:r>
      <w:r>
        <w:rPr>
          <w:bCs/>
        </w:rPr>
        <w:t xml:space="preserve"> a </w:t>
      </w:r>
      <w:r w:rsidR="009F20B5">
        <w:rPr>
          <w:bCs/>
        </w:rPr>
        <w:t>three-way interaction between CO</w:t>
      </w:r>
      <w:r w:rsidR="009F20B5">
        <w:rPr>
          <w:bCs/>
          <w:vertAlign w:val="subscript"/>
        </w:rPr>
        <w:t>2</w:t>
      </w:r>
      <w:r w:rsidR="009F20B5">
        <w:rPr>
          <w:bCs/>
        </w:rPr>
        <w:t>, fertilization, and inoculation (</w:t>
      </w:r>
      <w:r w:rsidR="009F20B5" w:rsidRPr="00D83A10">
        <w:rPr>
          <w:bCs/>
          <w:i/>
          <w:iCs/>
        </w:rPr>
        <w:t>p</w:t>
      </w:r>
      <w:r w:rsidR="009F20B5">
        <w:rPr>
          <w:bCs/>
        </w:rPr>
        <w:t xml:space="preserve">&lt;0.001; Table 4; Fig. 4c). This interaction </w:t>
      </w:r>
      <w:r w:rsidR="009F20B5">
        <w:rPr>
          <w:color w:val="000000"/>
        </w:rPr>
        <w:t xml:space="preserve">revealed a negative effect of increasing fertilization on </w:t>
      </w:r>
      <w:r w:rsidR="009F20B5">
        <w:rPr>
          <w:bCs/>
          <w:i/>
          <w:iCs/>
        </w:rPr>
        <w:t>N</w:t>
      </w:r>
      <w:r w:rsidR="009F20B5">
        <w:rPr>
          <w:bCs/>
          <w:vertAlign w:val="subscript"/>
        </w:rPr>
        <w:t>cost</w:t>
      </w:r>
      <w:r w:rsidR="009F20B5">
        <w:rPr>
          <w:color w:val="000000"/>
        </w:rPr>
        <w:t xml:space="preserve"> (</w:t>
      </w:r>
      <w:r w:rsidR="009F20B5" w:rsidRPr="00D83A10">
        <w:rPr>
          <w:i/>
          <w:iCs/>
          <w:color w:val="000000"/>
        </w:rPr>
        <w:t>p</w:t>
      </w:r>
      <w:r w:rsidR="009F20B5">
        <w:rPr>
          <w:color w:val="000000"/>
        </w:rPr>
        <w:t xml:space="preserve">&lt;0.001; Table 4) that was observed in all treatment combinations (Tukey: </w:t>
      </w:r>
      <w:r w:rsidR="009F20B5" w:rsidRPr="00D83A10">
        <w:rPr>
          <w:i/>
          <w:iCs/>
          <w:color w:val="000000"/>
        </w:rPr>
        <w:t>p</w:t>
      </w:r>
      <w:r w:rsidR="009F20B5">
        <w:rPr>
          <w:color w:val="000000"/>
        </w:rPr>
        <w:t xml:space="preserve">&lt;0.001 in all cases) except for inoculated plants grown under </w:t>
      </w:r>
      <w:r w:rsidR="009B053E">
        <w:t>eCO</w:t>
      </w:r>
      <w:r w:rsidR="009B053E">
        <w:rPr>
          <w:vertAlign w:val="subscript"/>
        </w:rPr>
        <w:t>2</w:t>
      </w:r>
      <w:r w:rsidR="009F20B5">
        <w:rPr>
          <w:color w:val="000000"/>
        </w:rPr>
        <w:t xml:space="preserve"> (Tukey: </w:t>
      </w:r>
      <w:r w:rsidR="009F20B5" w:rsidRPr="00D83A10">
        <w:rPr>
          <w:i/>
          <w:iCs/>
          <w:color w:val="000000"/>
        </w:rPr>
        <w:t>p</w:t>
      </w:r>
      <w:r w:rsidR="009F20B5">
        <w:rPr>
          <w:color w:val="000000"/>
        </w:rPr>
        <w:t xml:space="preserve">&gt;0.05; Fig. 5c). This </w:t>
      </w:r>
      <w:r w:rsidR="008E6ED4">
        <w:rPr>
          <w:color w:val="000000"/>
        </w:rPr>
        <w:t>interaction indicated that there was</w:t>
      </w:r>
      <w:r w:rsidR="009F20B5">
        <w:rPr>
          <w:color w:val="000000"/>
        </w:rPr>
        <w:t xml:space="preserve"> a stronger negative effect of increasing fertilization on </w:t>
      </w:r>
      <w:r w:rsidR="009F20B5">
        <w:rPr>
          <w:bCs/>
          <w:i/>
          <w:iCs/>
        </w:rPr>
        <w:t>N</w:t>
      </w:r>
      <w:r w:rsidR="009F20B5">
        <w:rPr>
          <w:bCs/>
          <w:vertAlign w:val="subscript"/>
        </w:rPr>
        <w:t>cost</w:t>
      </w:r>
      <w:r w:rsidR="009F20B5">
        <w:rPr>
          <w:bCs/>
        </w:rPr>
        <w:t xml:space="preserve"> in uninoculated plants grown under </w:t>
      </w:r>
      <w:r w:rsidR="009B053E">
        <w:t>eCO</w:t>
      </w:r>
      <w:r w:rsidR="009B053E">
        <w:rPr>
          <w:vertAlign w:val="subscript"/>
        </w:rPr>
        <w:t>2</w:t>
      </w:r>
      <w:r w:rsidR="009F20B5">
        <w:rPr>
          <w:bCs/>
        </w:rPr>
        <w:t xml:space="preserve"> than uninoculated plants grown under aCO</w:t>
      </w:r>
      <w:r w:rsidR="009F20B5">
        <w:rPr>
          <w:bCs/>
          <w:vertAlign w:val="subscript"/>
        </w:rPr>
        <w:t>2</w:t>
      </w:r>
      <w:r w:rsidR="009F20B5">
        <w:rPr>
          <w:bCs/>
        </w:rPr>
        <w:t xml:space="preserve"> (Tukey: </w:t>
      </w:r>
      <w:r w:rsidR="009F20B5" w:rsidRPr="00D83A10">
        <w:rPr>
          <w:bCs/>
          <w:i/>
          <w:iCs/>
        </w:rPr>
        <w:t>p</w:t>
      </w:r>
      <w:r w:rsidR="009F20B5">
        <w:rPr>
          <w:bCs/>
        </w:rPr>
        <w:t>=0.001) and inoculated plants grown under either aCO</w:t>
      </w:r>
      <w:r w:rsidR="009F20B5">
        <w:rPr>
          <w:bCs/>
          <w:vertAlign w:val="subscript"/>
        </w:rPr>
        <w:t>2</w:t>
      </w:r>
      <w:r w:rsidR="009F20B5">
        <w:rPr>
          <w:bCs/>
        </w:rPr>
        <w:t xml:space="preserve"> (Tukey: </w:t>
      </w:r>
      <w:r w:rsidR="009F20B5" w:rsidRPr="00D83A10">
        <w:rPr>
          <w:bCs/>
          <w:i/>
          <w:iCs/>
        </w:rPr>
        <w:t>p</w:t>
      </w:r>
      <w:r w:rsidR="009F20B5">
        <w:rPr>
          <w:bCs/>
        </w:rPr>
        <w:t xml:space="preserve">&lt;0.001) or </w:t>
      </w:r>
      <w:r w:rsidR="009B053E">
        <w:t>eCO</w:t>
      </w:r>
      <w:r w:rsidR="009B053E">
        <w:rPr>
          <w:vertAlign w:val="subscript"/>
        </w:rPr>
        <w:t>2</w:t>
      </w:r>
      <w:r w:rsidR="009F20B5">
        <w:rPr>
          <w:bCs/>
        </w:rPr>
        <w:t xml:space="preserve"> (Tukey: </w:t>
      </w:r>
      <w:r w:rsidR="009F20B5" w:rsidRPr="00D83A10">
        <w:rPr>
          <w:bCs/>
          <w:i/>
          <w:iCs/>
        </w:rPr>
        <w:t>p</w:t>
      </w:r>
      <w:r w:rsidR="009F20B5">
        <w:rPr>
          <w:bCs/>
        </w:rPr>
        <w:t>&lt;0.001)</w:t>
      </w:r>
      <w:r w:rsidR="002C5F8C">
        <w:rPr>
          <w:bCs/>
        </w:rPr>
        <w:t>. This interaction also indicated that</w:t>
      </w:r>
      <w:r w:rsidR="009F20B5">
        <w:rPr>
          <w:bCs/>
        </w:rPr>
        <w:t xml:space="preserve"> </w:t>
      </w:r>
      <w:r w:rsidR="002C5F8C">
        <w:rPr>
          <w:bCs/>
        </w:rPr>
        <w:t xml:space="preserve">the negative effect of increasing fertilization on </w:t>
      </w:r>
      <w:r w:rsidR="002C5F8C">
        <w:rPr>
          <w:bCs/>
          <w:i/>
          <w:iCs/>
        </w:rPr>
        <w:t>N</w:t>
      </w:r>
      <w:r w:rsidR="002C5F8C">
        <w:rPr>
          <w:bCs/>
          <w:vertAlign w:val="subscript"/>
        </w:rPr>
        <w:t>cost</w:t>
      </w:r>
      <w:r w:rsidR="002C5F8C">
        <w:rPr>
          <w:bCs/>
        </w:rPr>
        <w:t xml:space="preserve"> was stronger in uninoculated plants grown under aCO</w:t>
      </w:r>
      <w:r w:rsidR="002C5F8C">
        <w:rPr>
          <w:bCs/>
        </w:rPr>
        <w:softHyphen/>
      </w:r>
      <w:r w:rsidR="002C5F8C">
        <w:rPr>
          <w:bCs/>
          <w:vertAlign w:val="subscript"/>
        </w:rPr>
        <w:t>2</w:t>
      </w:r>
      <w:r w:rsidR="002C5F8C">
        <w:rPr>
          <w:bCs/>
        </w:rPr>
        <w:t xml:space="preserve"> </w:t>
      </w:r>
      <w:r w:rsidR="009F20B5">
        <w:rPr>
          <w:bCs/>
        </w:rPr>
        <w:t xml:space="preserve">than inoculated plants grown under </w:t>
      </w:r>
      <w:r w:rsidR="009B053E">
        <w:t>eCO</w:t>
      </w:r>
      <w:r w:rsidR="009B053E">
        <w:rPr>
          <w:vertAlign w:val="subscript"/>
        </w:rPr>
        <w:t>2</w:t>
      </w:r>
      <w:r w:rsidR="009F20B5">
        <w:rPr>
          <w:bCs/>
        </w:rPr>
        <w:t xml:space="preserve"> (Tukey: </w:t>
      </w:r>
      <w:r w:rsidR="009F20B5" w:rsidRPr="00D83A10">
        <w:rPr>
          <w:bCs/>
          <w:i/>
          <w:iCs/>
        </w:rPr>
        <w:t>p</w:t>
      </w:r>
      <w:r w:rsidR="009E6F1A">
        <w:rPr>
          <w:bCs/>
        </w:rPr>
        <w:t>&lt;0.05</w:t>
      </w:r>
      <w:r w:rsidR="009F20B5">
        <w:rPr>
          <w:bCs/>
        </w:rPr>
        <w:t xml:space="preserve">), but </w:t>
      </w:r>
      <w:r w:rsidR="008E6ED4">
        <w:rPr>
          <w:bCs/>
        </w:rPr>
        <w:t>not</w:t>
      </w:r>
      <w:r w:rsidR="009F20B5">
        <w:rPr>
          <w:bCs/>
        </w:rPr>
        <w:t xml:space="preserve"> inoculated plants grown under aCO</w:t>
      </w:r>
      <w:r w:rsidR="009F20B5">
        <w:rPr>
          <w:bCs/>
          <w:vertAlign w:val="subscript"/>
        </w:rPr>
        <w:t>2</w:t>
      </w:r>
      <w:r w:rsidR="009F20B5">
        <w:rPr>
          <w:bCs/>
        </w:rPr>
        <w:t xml:space="preserve"> (Tukey: </w:t>
      </w:r>
      <w:r w:rsidR="009F20B5" w:rsidRPr="00D83A10">
        <w:rPr>
          <w:bCs/>
          <w:i/>
          <w:iCs/>
        </w:rPr>
        <w:t>p</w:t>
      </w:r>
      <w:r w:rsidR="008E6ED4">
        <w:rPr>
          <w:bCs/>
        </w:rPr>
        <w:t>&gt;0.05</w:t>
      </w:r>
      <w:r w:rsidR="009F20B5">
        <w:rPr>
          <w:bCs/>
        </w:rPr>
        <w:t xml:space="preserve">; Fig. 4c). </w:t>
      </w:r>
      <w:r>
        <w:rPr>
          <w:bCs/>
        </w:rPr>
        <w:t xml:space="preserve">Reduced </w:t>
      </w:r>
      <w:r>
        <w:rPr>
          <w:bCs/>
          <w:i/>
          <w:iCs/>
        </w:rPr>
        <w:t>N</w:t>
      </w:r>
      <w:r>
        <w:rPr>
          <w:bCs/>
          <w:vertAlign w:val="subscript"/>
        </w:rPr>
        <w:t>cost</w:t>
      </w:r>
      <w:r>
        <w:rPr>
          <w:bCs/>
        </w:rPr>
        <w:t xml:space="preserve"> with increasing fertilization was driven by stronger positive effects of increasing fertilization on </w:t>
      </w:r>
      <w:r>
        <w:rPr>
          <w:bCs/>
          <w:i/>
          <w:iCs/>
        </w:rPr>
        <w:t>N</w:t>
      </w:r>
      <w:r>
        <w:rPr>
          <w:bCs/>
          <w:vertAlign w:val="subscript"/>
        </w:rPr>
        <w:t>wp</w:t>
      </w:r>
      <w:r w:rsidR="002C5F8C">
        <w:rPr>
          <w:bCs/>
        </w:rPr>
        <w:t xml:space="preserve"> </w:t>
      </w:r>
      <w:r>
        <w:rPr>
          <w:bCs/>
        </w:rPr>
        <w:t xml:space="preserve">than </w:t>
      </w:r>
      <w:r>
        <w:rPr>
          <w:bCs/>
          <w:i/>
          <w:iCs/>
        </w:rPr>
        <w:t>C</w:t>
      </w:r>
      <w:r>
        <w:rPr>
          <w:bCs/>
          <w:vertAlign w:val="subscript"/>
        </w:rPr>
        <w:t>bg</w:t>
      </w:r>
      <w:r>
        <w:rPr>
          <w:bCs/>
        </w:rPr>
        <w:t xml:space="preserve">, while the increase in </w:t>
      </w:r>
      <w:r>
        <w:rPr>
          <w:bCs/>
          <w:i/>
          <w:iCs/>
        </w:rPr>
        <w:t>N</w:t>
      </w:r>
      <w:r>
        <w:rPr>
          <w:bCs/>
          <w:vertAlign w:val="subscript"/>
        </w:rPr>
        <w:t>cost</w:t>
      </w:r>
      <w:r>
        <w:rPr>
          <w:bCs/>
        </w:rPr>
        <w:t xml:space="preserve"> under eCO</w:t>
      </w:r>
      <w:r>
        <w:rPr>
          <w:bCs/>
          <w:vertAlign w:val="subscript"/>
        </w:rPr>
        <w:t>2</w:t>
      </w:r>
      <w:r>
        <w:rPr>
          <w:bCs/>
        </w:rPr>
        <w:t xml:space="preserve"> and in inoculated plants were driven by stronger positive effects on </w:t>
      </w:r>
      <w:r w:rsidR="009F20B5">
        <w:rPr>
          <w:bCs/>
          <w:i/>
          <w:iCs/>
        </w:rPr>
        <w:t>C</w:t>
      </w:r>
      <w:r w:rsidR="009F20B5">
        <w:rPr>
          <w:bCs/>
          <w:vertAlign w:val="subscript"/>
        </w:rPr>
        <w:t>bg</w:t>
      </w:r>
      <w:r w:rsidR="009F20B5">
        <w:rPr>
          <w:bCs/>
        </w:rPr>
        <w:t xml:space="preserve"> than</w:t>
      </w:r>
      <w:r w:rsidR="009F20B5" w:rsidRPr="00477DA9">
        <w:rPr>
          <w:bCs/>
          <w:i/>
          <w:iCs/>
        </w:rPr>
        <w:t xml:space="preserve"> </w:t>
      </w:r>
      <w:r w:rsidR="009F20B5">
        <w:rPr>
          <w:bCs/>
          <w:i/>
          <w:iCs/>
        </w:rPr>
        <w:t>N</w:t>
      </w:r>
      <w:r w:rsidR="009F20B5">
        <w:rPr>
          <w:bCs/>
          <w:vertAlign w:val="subscript"/>
        </w:rPr>
        <w:t>wp</w:t>
      </w:r>
      <w:r w:rsidR="009F20B5">
        <w:rPr>
          <w:bCs/>
        </w:rPr>
        <w:t xml:space="preserve"> (Table 4).</w:t>
      </w:r>
      <w:r w:rsidR="00034BE9">
        <w:rPr>
          <w:bCs/>
        </w:rPr>
        <w:t xml:space="preserve"> Results for </w:t>
      </w:r>
      <w:r w:rsidR="00034BE9">
        <w:rPr>
          <w:bCs/>
          <w:i/>
          <w:iCs/>
        </w:rPr>
        <w:t>N</w:t>
      </w:r>
      <w:r w:rsidR="00034BE9">
        <w:rPr>
          <w:bCs/>
          <w:vertAlign w:val="subscript"/>
        </w:rPr>
        <w:t>wp</w:t>
      </w:r>
      <w:r w:rsidR="00034BE9">
        <w:rPr>
          <w:bCs/>
        </w:rPr>
        <w:t xml:space="preserve"> than </w:t>
      </w:r>
      <w:r w:rsidR="00034BE9">
        <w:rPr>
          <w:bCs/>
          <w:i/>
          <w:iCs/>
        </w:rPr>
        <w:t>C</w:t>
      </w:r>
      <w:r w:rsidR="00034BE9">
        <w:rPr>
          <w:bCs/>
          <w:vertAlign w:val="subscript"/>
        </w:rPr>
        <w:t>bg</w:t>
      </w:r>
      <w:r w:rsidR="00034BE9">
        <w:rPr>
          <w:bCs/>
        </w:rPr>
        <w:t xml:space="preserve"> are described i</w:t>
      </w:r>
      <w:r w:rsidR="007F6722">
        <w:rPr>
          <w:bCs/>
        </w:rPr>
        <w:t>n</w:t>
      </w:r>
      <w:r w:rsidR="00034BE9">
        <w:rPr>
          <w:bCs/>
        </w:rPr>
        <w:t xml:space="preserve"> the </w:t>
      </w:r>
      <w:r w:rsidR="00034BE9">
        <w:rPr>
          <w:bCs/>
          <w:i/>
          <w:iCs/>
        </w:rPr>
        <w:t>Supplemental Material</w:t>
      </w:r>
      <w:r w:rsidR="00034BE9">
        <w:rPr>
          <w:bCs/>
        </w:rPr>
        <w:t xml:space="preserve"> (Table S3; Fig. S3)</w:t>
      </w:r>
    </w:p>
    <w:p w14:paraId="1077FDFE" w14:textId="77777777" w:rsidR="00F10E09" w:rsidRDefault="00F10E09" w:rsidP="00FB37A9">
      <w:pPr>
        <w:spacing w:line="360" w:lineRule="auto"/>
        <w:rPr>
          <w:bCs/>
        </w:rPr>
      </w:pPr>
    </w:p>
    <w:p w14:paraId="386BB39F" w14:textId="02BE57BC" w:rsidR="00F10E09" w:rsidRDefault="00F10E09" w:rsidP="00FB37A9">
      <w:pPr>
        <w:spacing w:line="360" w:lineRule="auto"/>
        <w:rPr>
          <w:bCs/>
        </w:rPr>
      </w:pPr>
      <w:r>
        <w:rPr>
          <w:bCs/>
          <w:i/>
          <w:iCs/>
        </w:rPr>
        <w:t>Nitrogen fixation</w:t>
      </w:r>
    </w:p>
    <w:p w14:paraId="5FC514F8" w14:textId="65F5446B" w:rsidR="00F10E09" w:rsidRPr="00E4124F" w:rsidRDefault="00F10E09" w:rsidP="00F10E09">
      <w:pPr>
        <w:spacing w:line="360" w:lineRule="auto"/>
        <w:rPr>
          <w:bCs/>
        </w:rPr>
      </w:pPr>
      <w:r>
        <w:rPr>
          <w:bCs/>
        </w:rPr>
        <w:t xml:space="preserve">Results for nodule biomass and nodule biomass: root biomass are reported in the </w:t>
      </w:r>
      <w:r>
        <w:rPr>
          <w:bCs/>
          <w:i/>
          <w:iCs/>
        </w:rPr>
        <w:t>Supplemental Material</w:t>
      </w:r>
      <w:r>
        <w:rPr>
          <w:bCs/>
        </w:rPr>
        <w:t xml:space="preserve"> (Table </w:t>
      </w:r>
      <w:r w:rsidR="00292DF1">
        <w:rPr>
          <w:bCs/>
        </w:rPr>
        <w:t>S</w:t>
      </w:r>
      <w:r w:rsidR="00034BE9">
        <w:rPr>
          <w:bCs/>
        </w:rPr>
        <w:t>4</w:t>
      </w:r>
      <w:r w:rsidR="00292DF1">
        <w:rPr>
          <w:bCs/>
        </w:rPr>
        <w:t>;</w:t>
      </w:r>
      <w:r>
        <w:rPr>
          <w:bCs/>
        </w:rPr>
        <w:t xml:space="preserve"> Fig. S</w:t>
      </w:r>
      <w:r w:rsidR="008A6F85">
        <w:rPr>
          <w:bCs/>
        </w:rPr>
        <w:t>6</w:t>
      </w:r>
      <w:r w:rsidR="008B5D7E">
        <w:rPr>
          <w:bCs/>
        </w:rPr>
        <w:t>) and</w:t>
      </w:r>
      <w:r w:rsidR="008F475B">
        <w:rPr>
          <w:bCs/>
        </w:rPr>
        <w:t xml:space="preserve"> follow similar patterns as %</w:t>
      </w:r>
      <w:r w:rsidR="008F475B">
        <w:rPr>
          <w:bCs/>
          <w:i/>
          <w:iCs/>
        </w:rPr>
        <w:t>N</w:t>
      </w:r>
      <w:r w:rsidR="008F475B">
        <w:rPr>
          <w:bCs/>
          <w:vertAlign w:val="subscript"/>
        </w:rPr>
        <w:t>dfa</w:t>
      </w:r>
      <w:r>
        <w:rPr>
          <w:bCs/>
        </w:rPr>
        <w:t>.</w:t>
      </w:r>
      <w:r w:rsidRPr="00F10E09">
        <w:rPr>
          <w:bCs/>
        </w:rPr>
        <w:t xml:space="preserve"> </w:t>
      </w:r>
      <w:r>
        <w:rPr>
          <w:bCs/>
        </w:rPr>
        <w:t xml:space="preserve">There was no effect of </w:t>
      </w:r>
      <w:r w:rsidR="008B5D7E">
        <w:rPr>
          <w:bCs/>
        </w:rPr>
        <w:t>e</w:t>
      </w:r>
      <w:r>
        <w:rPr>
          <w:bCs/>
        </w:rPr>
        <w:t>CO</w:t>
      </w:r>
      <w:r>
        <w:rPr>
          <w:bCs/>
          <w:vertAlign w:val="subscript"/>
        </w:rPr>
        <w:t>2</w:t>
      </w:r>
      <w:r>
        <w:rPr>
          <w:bCs/>
        </w:rPr>
        <w:t xml:space="preserve"> on %</w:t>
      </w:r>
      <w:r>
        <w:rPr>
          <w:bCs/>
          <w:i/>
          <w:iCs/>
        </w:rPr>
        <w:t>N</w:t>
      </w:r>
      <w:r>
        <w:rPr>
          <w:bCs/>
          <w:vertAlign w:val="subscript"/>
        </w:rPr>
        <w:t>dfa</w:t>
      </w:r>
      <w:r>
        <w:rPr>
          <w:bCs/>
        </w:rPr>
        <w:t xml:space="preserve"> (</w:t>
      </w:r>
      <w:r>
        <w:rPr>
          <w:bCs/>
          <w:i/>
          <w:iCs/>
        </w:rPr>
        <w:t>p</w:t>
      </w:r>
      <w:r>
        <w:rPr>
          <w:bCs/>
        </w:rPr>
        <w:t xml:space="preserve">=0.472; Table 5), a pattern that was not modified by </w:t>
      </w:r>
      <w:r w:rsidR="00292428">
        <w:rPr>
          <w:bCs/>
        </w:rPr>
        <w:t>fertilization (CO</w:t>
      </w:r>
      <w:r w:rsidR="00292428">
        <w:rPr>
          <w:bCs/>
          <w:vertAlign w:val="subscript"/>
        </w:rPr>
        <w:t>2</w:t>
      </w:r>
      <w:r w:rsidR="00292428">
        <w:rPr>
          <w:bCs/>
        </w:rPr>
        <w:t xml:space="preserve">-by-fertilization interaction: </w:t>
      </w:r>
      <w:r w:rsidR="00292428">
        <w:rPr>
          <w:bCs/>
          <w:i/>
          <w:iCs/>
        </w:rPr>
        <w:t>p</w:t>
      </w:r>
      <w:r w:rsidR="008E6ED4">
        <w:rPr>
          <w:bCs/>
        </w:rPr>
        <w:t>&gt;0.05</w:t>
      </w:r>
      <w:r w:rsidR="00292428">
        <w:rPr>
          <w:bCs/>
        </w:rPr>
        <w:t xml:space="preserve">; Table 5) or inoculation treatment </w:t>
      </w:r>
      <w:r>
        <w:rPr>
          <w:bCs/>
        </w:rPr>
        <w:t>(CO</w:t>
      </w:r>
      <w:r>
        <w:rPr>
          <w:bCs/>
          <w:vertAlign w:val="subscript"/>
        </w:rPr>
        <w:t>2</w:t>
      </w:r>
      <w:r>
        <w:rPr>
          <w:bCs/>
        </w:rPr>
        <w:t xml:space="preserve">-by-inoculation interaction: </w:t>
      </w:r>
      <w:r>
        <w:rPr>
          <w:bCs/>
          <w:i/>
          <w:iCs/>
        </w:rPr>
        <w:t>p</w:t>
      </w:r>
      <w:r w:rsidR="008E6ED4">
        <w:rPr>
          <w:bCs/>
        </w:rPr>
        <w:t>&gt;0.05</w:t>
      </w:r>
      <w:r>
        <w:rPr>
          <w:bCs/>
        </w:rPr>
        <w:t>; Table 5)</w:t>
      </w:r>
      <w:r w:rsidR="00292428">
        <w:rPr>
          <w:bCs/>
        </w:rPr>
        <w:t xml:space="preserve">. </w:t>
      </w:r>
      <w:r>
        <w:rPr>
          <w:bCs/>
        </w:rPr>
        <w:t>An interaction between fertilization and inoculation (</w:t>
      </w:r>
      <w:r>
        <w:rPr>
          <w:bCs/>
          <w:i/>
          <w:iCs/>
        </w:rPr>
        <w:t>p</w:t>
      </w:r>
      <w:r>
        <w:rPr>
          <w:bCs/>
        </w:rPr>
        <w:t xml:space="preserve">&lt;0.001; </w:t>
      </w:r>
      <w:r>
        <w:rPr>
          <w:bCs/>
        </w:rPr>
        <w:lastRenderedPageBreak/>
        <w:t>Table 5) indicated that the negative effect of increasing fertilization on %</w:t>
      </w:r>
      <w:r>
        <w:rPr>
          <w:bCs/>
          <w:i/>
          <w:iCs/>
        </w:rPr>
        <w:t>N</w:t>
      </w:r>
      <w:r>
        <w:rPr>
          <w:bCs/>
          <w:vertAlign w:val="subscript"/>
        </w:rPr>
        <w:t>dfa</w:t>
      </w:r>
      <w:r>
        <w:rPr>
          <w:bCs/>
        </w:rPr>
        <w:t xml:space="preserve"> (</w:t>
      </w:r>
      <w:r>
        <w:rPr>
          <w:bCs/>
          <w:i/>
          <w:iCs/>
        </w:rPr>
        <w:t>p</w:t>
      </w:r>
      <w:r>
        <w:rPr>
          <w:bCs/>
        </w:rPr>
        <w:t xml:space="preserve">&lt;0.001; Table 5) was only observed in inoculated plants (Tukey: </w:t>
      </w:r>
      <w:r>
        <w:rPr>
          <w:bCs/>
          <w:i/>
          <w:iCs/>
        </w:rPr>
        <w:t>p</w:t>
      </w:r>
      <w:r>
        <w:rPr>
          <w:bCs/>
        </w:rPr>
        <w:t>&lt;0.001)</w:t>
      </w:r>
      <w:r w:rsidR="00557DC7">
        <w:rPr>
          <w:bCs/>
        </w:rPr>
        <w:t>.</w:t>
      </w:r>
    </w:p>
    <w:p w14:paraId="68369D16" w14:textId="77777777" w:rsidR="009F20B5" w:rsidRDefault="009F20B5" w:rsidP="00C358CC">
      <w:pPr>
        <w:spacing w:line="480" w:lineRule="auto"/>
        <w:rPr>
          <w:b/>
        </w:rPr>
        <w:sectPr w:rsidR="009F20B5" w:rsidSect="00770577">
          <w:pgSz w:w="12240" w:h="15840"/>
          <w:pgMar w:top="1440" w:right="1440" w:bottom="1440" w:left="1440" w:header="720" w:footer="720" w:gutter="0"/>
          <w:lnNumType w:countBy="1" w:restart="continuous"/>
          <w:cols w:space="720"/>
          <w:docGrid w:linePitch="360"/>
        </w:sectPr>
      </w:pPr>
    </w:p>
    <w:p w14:paraId="12353F65" w14:textId="146920A3" w:rsidR="009F20B5" w:rsidRDefault="009F20B5" w:rsidP="00DE2B27">
      <w:pPr>
        <w:spacing w:line="360" w:lineRule="auto"/>
        <w:rPr>
          <w:bCs/>
        </w:rPr>
      </w:pPr>
      <w:r>
        <w:rPr>
          <w:b/>
        </w:rPr>
        <w:lastRenderedPageBreak/>
        <w:t>Table 4</w:t>
      </w:r>
      <w:r>
        <w:rPr>
          <w:bCs/>
        </w:rPr>
        <w:t xml:space="preserve"> Effects of soil nitrogen fertilization, inoculation, and CO</w:t>
      </w:r>
      <w:r>
        <w:rPr>
          <w:bCs/>
          <w:vertAlign w:val="subscript"/>
        </w:rPr>
        <w:t>2</w:t>
      </w:r>
      <w:r>
        <w:rPr>
          <w:bCs/>
        </w:rPr>
        <w:t xml:space="preserve"> on </w:t>
      </w:r>
      <w:r w:rsidR="00B155C2">
        <w:rPr>
          <w:bCs/>
        </w:rPr>
        <w:t xml:space="preserve">total leaf area, total biomass, </w:t>
      </w:r>
      <w:r>
        <w:rPr>
          <w:bCs/>
        </w:rPr>
        <w:t>structural carbon costs to acquire nitrogen, belowground carbon biomass, whole</w:t>
      </w:r>
      <w:r w:rsidR="00BE4981">
        <w:rPr>
          <w:bCs/>
        </w:rPr>
        <w:t>-</w:t>
      </w:r>
      <w:r>
        <w:rPr>
          <w:bCs/>
        </w:rPr>
        <w:t xml:space="preserve">plant nitrogen biomass, </w:t>
      </w:r>
      <w:r w:rsidR="00B155C2">
        <w:rPr>
          <w:bCs/>
        </w:rPr>
        <w:t>and percent nitrogen fixed from the atmosphere</w:t>
      </w:r>
      <w:r w:rsidRPr="00325067">
        <w:rPr>
          <w:bCs/>
          <w:vertAlign w:val="superscript"/>
        </w:rPr>
        <w:t>*</w:t>
      </w:r>
    </w:p>
    <w:tbl>
      <w:tblPr>
        <w:tblW w:w="13048" w:type="dxa"/>
        <w:tblLook w:val="04A0" w:firstRow="1" w:lastRow="0" w:firstColumn="1" w:lastColumn="0" w:noHBand="0" w:noVBand="1"/>
      </w:tblPr>
      <w:tblGrid>
        <w:gridCol w:w="1971"/>
        <w:gridCol w:w="438"/>
        <w:gridCol w:w="1447"/>
        <w:gridCol w:w="1026"/>
        <w:gridCol w:w="953"/>
        <w:gridCol w:w="1410"/>
        <w:gridCol w:w="1163"/>
        <w:gridCol w:w="1066"/>
        <w:gridCol w:w="1410"/>
        <w:gridCol w:w="1112"/>
        <w:gridCol w:w="1052"/>
      </w:tblGrid>
      <w:tr w:rsidR="009F20B5" w:rsidRPr="00A075E5" w14:paraId="7AA48D2E" w14:textId="77777777" w:rsidTr="00C71098">
        <w:trPr>
          <w:trHeight w:val="320"/>
        </w:trPr>
        <w:tc>
          <w:tcPr>
            <w:tcW w:w="1971" w:type="dxa"/>
            <w:tcBorders>
              <w:left w:val="nil"/>
              <w:bottom w:val="single" w:sz="4" w:space="0" w:color="auto"/>
              <w:right w:val="nil"/>
            </w:tcBorders>
            <w:shd w:val="clear" w:color="auto" w:fill="auto"/>
            <w:noWrap/>
            <w:vAlign w:val="bottom"/>
          </w:tcPr>
          <w:p w14:paraId="1FCDB679" w14:textId="77777777" w:rsidR="009F20B5" w:rsidRPr="00A075E5" w:rsidRDefault="009F20B5" w:rsidP="0048595F">
            <w:pPr>
              <w:spacing w:line="276" w:lineRule="auto"/>
              <w:rPr>
                <w:color w:val="000000"/>
              </w:rPr>
            </w:pPr>
          </w:p>
        </w:tc>
        <w:tc>
          <w:tcPr>
            <w:tcW w:w="438" w:type="dxa"/>
            <w:tcBorders>
              <w:left w:val="nil"/>
              <w:bottom w:val="single" w:sz="4" w:space="0" w:color="auto"/>
              <w:right w:val="nil"/>
            </w:tcBorders>
            <w:shd w:val="clear" w:color="auto" w:fill="auto"/>
            <w:noWrap/>
            <w:vAlign w:val="bottom"/>
          </w:tcPr>
          <w:p w14:paraId="31DDFCF3" w14:textId="77777777" w:rsidR="009F20B5" w:rsidRPr="00A075E5" w:rsidRDefault="009F20B5" w:rsidP="0048595F">
            <w:pPr>
              <w:spacing w:line="276" w:lineRule="auto"/>
              <w:rPr>
                <w:color w:val="000000"/>
              </w:rPr>
            </w:pPr>
          </w:p>
        </w:tc>
        <w:tc>
          <w:tcPr>
            <w:tcW w:w="3426" w:type="dxa"/>
            <w:gridSpan w:val="3"/>
            <w:tcBorders>
              <w:left w:val="nil"/>
              <w:bottom w:val="single" w:sz="4" w:space="0" w:color="auto"/>
              <w:right w:val="nil"/>
            </w:tcBorders>
            <w:shd w:val="clear" w:color="auto" w:fill="auto"/>
            <w:noWrap/>
            <w:vAlign w:val="bottom"/>
          </w:tcPr>
          <w:p w14:paraId="2C3DCA93" w14:textId="77777777" w:rsidR="009F20B5" w:rsidRPr="002F4382" w:rsidRDefault="009F20B5" w:rsidP="0048595F">
            <w:pPr>
              <w:rPr>
                <w:b/>
                <w:bCs/>
                <w:color w:val="000000"/>
              </w:rPr>
            </w:pPr>
            <w:r w:rsidRPr="00A075E5">
              <w:rPr>
                <w:b/>
                <w:bCs/>
                <w:color w:val="000000"/>
              </w:rPr>
              <w:t>Total leaf area</w:t>
            </w:r>
          </w:p>
        </w:tc>
        <w:tc>
          <w:tcPr>
            <w:tcW w:w="3639" w:type="dxa"/>
            <w:gridSpan w:val="3"/>
            <w:tcBorders>
              <w:left w:val="nil"/>
              <w:bottom w:val="single" w:sz="4" w:space="0" w:color="auto"/>
              <w:right w:val="nil"/>
            </w:tcBorders>
            <w:shd w:val="clear" w:color="auto" w:fill="auto"/>
            <w:noWrap/>
            <w:vAlign w:val="bottom"/>
          </w:tcPr>
          <w:p w14:paraId="59912A24" w14:textId="77777777" w:rsidR="009F20B5" w:rsidRPr="00261FAA" w:rsidRDefault="009F20B5" w:rsidP="0048595F">
            <w:pPr>
              <w:rPr>
                <w:b/>
                <w:bCs/>
                <w:color w:val="000000"/>
              </w:rPr>
            </w:pPr>
            <w:r w:rsidRPr="00A075E5">
              <w:rPr>
                <w:b/>
                <w:bCs/>
                <w:color w:val="000000"/>
              </w:rPr>
              <w:t>Total biomass</w:t>
            </w:r>
            <w:r>
              <w:rPr>
                <w:b/>
                <w:bCs/>
                <w:color w:val="000000"/>
                <w:vertAlign w:val="superscript"/>
              </w:rPr>
              <w:t>b</w:t>
            </w:r>
          </w:p>
        </w:tc>
        <w:tc>
          <w:tcPr>
            <w:tcW w:w="3574" w:type="dxa"/>
            <w:gridSpan w:val="3"/>
            <w:tcBorders>
              <w:left w:val="nil"/>
              <w:bottom w:val="single" w:sz="4" w:space="0" w:color="auto"/>
              <w:right w:val="nil"/>
            </w:tcBorders>
            <w:shd w:val="clear" w:color="auto" w:fill="auto"/>
            <w:noWrap/>
            <w:vAlign w:val="bottom"/>
          </w:tcPr>
          <w:p w14:paraId="310A7E85" w14:textId="77777777" w:rsidR="009F20B5" w:rsidRPr="002F4382" w:rsidRDefault="009F20B5" w:rsidP="0048595F">
            <w:pPr>
              <w:rPr>
                <w:b/>
                <w:bCs/>
                <w:color w:val="000000"/>
              </w:rPr>
            </w:pPr>
            <w:r w:rsidRPr="00A075E5">
              <w:rPr>
                <w:b/>
                <w:bCs/>
                <w:color w:val="000000"/>
              </w:rPr>
              <w:t>Carbon costs to acquire nitrogen</w:t>
            </w:r>
          </w:p>
        </w:tc>
      </w:tr>
      <w:tr w:rsidR="009F20B5" w:rsidRPr="00A075E5" w14:paraId="0A5859E7" w14:textId="77777777" w:rsidTr="0062409B">
        <w:trPr>
          <w:trHeight w:val="320"/>
        </w:trPr>
        <w:tc>
          <w:tcPr>
            <w:tcW w:w="1971" w:type="dxa"/>
            <w:tcBorders>
              <w:top w:val="single" w:sz="4" w:space="0" w:color="auto"/>
              <w:left w:val="nil"/>
              <w:bottom w:val="single" w:sz="4" w:space="0" w:color="auto"/>
              <w:right w:val="nil"/>
            </w:tcBorders>
            <w:shd w:val="clear" w:color="auto" w:fill="auto"/>
            <w:noWrap/>
            <w:vAlign w:val="bottom"/>
            <w:hideMark/>
          </w:tcPr>
          <w:p w14:paraId="15C907E3" w14:textId="77777777" w:rsidR="009F20B5" w:rsidRPr="00A075E5" w:rsidRDefault="009F20B5" w:rsidP="00C358CC">
            <w:pPr>
              <w:spacing w:line="276" w:lineRule="auto"/>
              <w:rPr>
                <w:color w:val="000000"/>
              </w:rPr>
            </w:pPr>
          </w:p>
        </w:tc>
        <w:tc>
          <w:tcPr>
            <w:tcW w:w="438" w:type="dxa"/>
            <w:tcBorders>
              <w:top w:val="single" w:sz="4" w:space="0" w:color="auto"/>
              <w:left w:val="nil"/>
              <w:bottom w:val="single" w:sz="4" w:space="0" w:color="auto"/>
              <w:right w:val="nil"/>
            </w:tcBorders>
            <w:shd w:val="clear" w:color="auto" w:fill="auto"/>
            <w:noWrap/>
            <w:vAlign w:val="bottom"/>
            <w:hideMark/>
          </w:tcPr>
          <w:p w14:paraId="5C4051C6" w14:textId="77777777" w:rsidR="009F20B5" w:rsidRPr="00A075E5" w:rsidRDefault="009F20B5" w:rsidP="00E4133D">
            <w:pPr>
              <w:spacing w:line="276" w:lineRule="auto"/>
              <w:jc w:val="right"/>
              <w:rPr>
                <w:color w:val="000000"/>
              </w:rPr>
            </w:pPr>
            <w:r w:rsidRPr="00A075E5">
              <w:rPr>
                <w:color w:val="000000"/>
              </w:rPr>
              <w:t>df</w:t>
            </w:r>
          </w:p>
        </w:tc>
        <w:tc>
          <w:tcPr>
            <w:tcW w:w="1447" w:type="dxa"/>
            <w:tcBorders>
              <w:top w:val="single" w:sz="4" w:space="0" w:color="auto"/>
              <w:left w:val="nil"/>
              <w:bottom w:val="single" w:sz="4" w:space="0" w:color="auto"/>
              <w:right w:val="nil"/>
            </w:tcBorders>
            <w:shd w:val="clear" w:color="auto" w:fill="auto"/>
            <w:noWrap/>
            <w:vAlign w:val="bottom"/>
            <w:hideMark/>
          </w:tcPr>
          <w:p w14:paraId="2A8E0F9E" w14:textId="77777777" w:rsidR="009F20B5" w:rsidRPr="00C71098" w:rsidRDefault="009F20B5" w:rsidP="00E4133D">
            <w:pPr>
              <w:spacing w:line="276" w:lineRule="auto"/>
              <w:jc w:val="right"/>
              <w:rPr>
                <w:color w:val="000000"/>
                <w:vertAlign w:val="superscript"/>
              </w:rPr>
            </w:pPr>
            <w:r>
              <w:rPr>
                <w:color w:val="000000"/>
              </w:rPr>
              <w:t>Coefficient</w:t>
            </w:r>
          </w:p>
        </w:tc>
        <w:tc>
          <w:tcPr>
            <w:tcW w:w="1026" w:type="dxa"/>
            <w:tcBorders>
              <w:top w:val="single" w:sz="4" w:space="0" w:color="auto"/>
              <w:left w:val="nil"/>
              <w:bottom w:val="single" w:sz="4" w:space="0" w:color="auto"/>
              <w:right w:val="nil"/>
            </w:tcBorders>
            <w:shd w:val="clear" w:color="auto" w:fill="auto"/>
            <w:noWrap/>
            <w:vAlign w:val="bottom"/>
            <w:hideMark/>
          </w:tcPr>
          <w:p w14:paraId="26F9EF73" w14:textId="77777777" w:rsidR="009F20B5" w:rsidRPr="00A075E5" w:rsidRDefault="009F20B5" w:rsidP="00E4133D">
            <w:pPr>
              <w:spacing w:line="276" w:lineRule="auto"/>
              <w:jc w:val="right"/>
              <w:rPr>
                <w:color w:val="000000"/>
                <w:lang w:val="el-GR"/>
              </w:rPr>
            </w:pPr>
            <w:r>
              <w:rPr>
                <w:i/>
                <w:iCs/>
                <w:color w:val="000000"/>
                <w:lang w:val="el-GR"/>
              </w:rPr>
              <w:t>χ</w:t>
            </w:r>
            <w:r w:rsidRPr="0005043C">
              <w:rPr>
                <w:color w:val="000000"/>
                <w:vertAlign w:val="superscript"/>
                <w:lang w:val="el-GR"/>
              </w:rPr>
              <w:t>2</w:t>
            </w:r>
          </w:p>
        </w:tc>
        <w:tc>
          <w:tcPr>
            <w:tcW w:w="953" w:type="dxa"/>
            <w:tcBorders>
              <w:top w:val="single" w:sz="4" w:space="0" w:color="auto"/>
              <w:left w:val="nil"/>
              <w:bottom w:val="single" w:sz="4" w:space="0" w:color="auto"/>
              <w:right w:val="nil"/>
            </w:tcBorders>
            <w:shd w:val="clear" w:color="auto" w:fill="auto"/>
            <w:noWrap/>
            <w:vAlign w:val="bottom"/>
            <w:hideMark/>
          </w:tcPr>
          <w:p w14:paraId="5D63DA74" w14:textId="77777777" w:rsidR="009F20B5" w:rsidRPr="00A075E5" w:rsidRDefault="009F20B5" w:rsidP="00E4133D">
            <w:pPr>
              <w:spacing w:line="276" w:lineRule="auto"/>
              <w:jc w:val="right"/>
              <w:rPr>
                <w:color w:val="000000"/>
              </w:rPr>
            </w:pPr>
            <w:r w:rsidRPr="00E4133D">
              <w:rPr>
                <w:i/>
                <w:iCs/>
                <w:color w:val="000000"/>
              </w:rPr>
              <w:t>p</w:t>
            </w:r>
          </w:p>
        </w:tc>
        <w:tc>
          <w:tcPr>
            <w:tcW w:w="1410" w:type="dxa"/>
            <w:tcBorders>
              <w:top w:val="single" w:sz="4" w:space="0" w:color="auto"/>
              <w:left w:val="nil"/>
              <w:bottom w:val="single" w:sz="4" w:space="0" w:color="auto"/>
              <w:right w:val="nil"/>
            </w:tcBorders>
            <w:shd w:val="clear" w:color="auto" w:fill="auto"/>
            <w:noWrap/>
            <w:vAlign w:val="bottom"/>
            <w:hideMark/>
          </w:tcPr>
          <w:p w14:paraId="5AC07F83" w14:textId="77777777" w:rsidR="009F20B5" w:rsidRPr="00A075E5" w:rsidRDefault="009F20B5" w:rsidP="00E4133D">
            <w:pPr>
              <w:spacing w:line="276" w:lineRule="auto"/>
              <w:jc w:val="right"/>
              <w:rPr>
                <w:color w:val="000000"/>
              </w:rPr>
            </w:pPr>
            <w:r>
              <w:rPr>
                <w:color w:val="000000"/>
              </w:rPr>
              <w:t>Coefficient</w:t>
            </w:r>
          </w:p>
        </w:tc>
        <w:tc>
          <w:tcPr>
            <w:tcW w:w="1163" w:type="dxa"/>
            <w:tcBorders>
              <w:top w:val="single" w:sz="4" w:space="0" w:color="auto"/>
              <w:left w:val="nil"/>
              <w:bottom w:val="single" w:sz="4" w:space="0" w:color="auto"/>
              <w:right w:val="nil"/>
            </w:tcBorders>
            <w:shd w:val="clear" w:color="auto" w:fill="auto"/>
            <w:noWrap/>
            <w:vAlign w:val="bottom"/>
            <w:hideMark/>
          </w:tcPr>
          <w:p w14:paraId="25E8A998" w14:textId="77777777" w:rsidR="009F20B5" w:rsidRPr="00A075E5" w:rsidRDefault="009F20B5" w:rsidP="00E4133D">
            <w:pPr>
              <w:spacing w:line="276" w:lineRule="auto"/>
              <w:jc w:val="right"/>
              <w:rPr>
                <w:color w:val="000000"/>
              </w:rPr>
            </w:pPr>
            <w:r>
              <w:rPr>
                <w:i/>
                <w:iCs/>
                <w:color w:val="000000"/>
                <w:lang w:val="el-GR"/>
              </w:rPr>
              <w:t>χ</w:t>
            </w:r>
            <w:r w:rsidRPr="0005043C">
              <w:rPr>
                <w:color w:val="000000"/>
                <w:vertAlign w:val="superscript"/>
                <w:lang w:val="el-GR"/>
              </w:rPr>
              <w:t>2</w:t>
            </w:r>
          </w:p>
        </w:tc>
        <w:tc>
          <w:tcPr>
            <w:tcW w:w="1066" w:type="dxa"/>
            <w:tcBorders>
              <w:top w:val="single" w:sz="4" w:space="0" w:color="auto"/>
              <w:left w:val="nil"/>
              <w:bottom w:val="single" w:sz="4" w:space="0" w:color="auto"/>
              <w:right w:val="nil"/>
            </w:tcBorders>
            <w:shd w:val="clear" w:color="auto" w:fill="auto"/>
            <w:noWrap/>
            <w:vAlign w:val="bottom"/>
            <w:hideMark/>
          </w:tcPr>
          <w:p w14:paraId="69BF005C" w14:textId="77777777" w:rsidR="009F20B5" w:rsidRPr="00A075E5" w:rsidRDefault="009F20B5" w:rsidP="00E4133D">
            <w:pPr>
              <w:spacing w:line="276" w:lineRule="auto"/>
              <w:jc w:val="right"/>
              <w:rPr>
                <w:color w:val="000000"/>
              </w:rPr>
            </w:pPr>
            <w:r w:rsidRPr="00E4133D">
              <w:rPr>
                <w:i/>
                <w:iCs/>
                <w:color w:val="000000"/>
              </w:rPr>
              <w:t>p</w:t>
            </w:r>
          </w:p>
        </w:tc>
        <w:tc>
          <w:tcPr>
            <w:tcW w:w="1410" w:type="dxa"/>
            <w:tcBorders>
              <w:top w:val="single" w:sz="4" w:space="0" w:color="auto"/>
              <w:left w:val="nil"/>
              <w:bottom w:val="single" w:sz="4" w:space="0" w:color="auto"/>
              <w:right w:val="nil"/>
            </w:tcBorders>
            <w:shd w:val="clear" w:color="auto" w:fill="auto"/>
            <w:noWrap/>
            <w:vAlign w:val="bottom"/>
            <w:hideMark/>
          </w:tcPr>
          <w:p w14:paraId="5F7DC8F3" w14:textId="77777777" w:rsidR="009F20B5" w:rsidRPr="00A075E5" w:rsidRDefault="009F20B5" w:rsidP="00E4133D">
            <w:pPr>
              <w:spacing w:line="276" w:lineRule="auto"/>
              <w:jc w:val="right"/>
              <w:rPr>
                <w:color w:val="000000"/>
              </w:rPr>
            </w:pPr>
            <w:r>
              <w:rPr>
                <w:color w:val="000000"/>
              </w:rPr>
              <w:t>Coefficient</w:t>
            </w:r>
          </w:p>
        </w:tc>
        <w:tc>
          <w:tcPr>
            <w:tcW w:w="1112" w:type="dxa"/>
            <w:tcBorders>
              <w:top w:val="single" w:sz="4" w:space="0" w:color="auto"/>
              <w:left w:val="nil"/>
              <w:bottom w:val="single" w:sz="4" w:space="0" w:color="auto"/>
              <w:right w:val="nil"/>
            </w:tcBorders>
            <w:shd w:val="clear" w:color="auto" w:fill="auto"/>
            <w:noWrap/>
            <w:vAlign w:val="bottom"/>
            <w:hideMark/>
          </w:tcPr>
          <w:p w14:paraId="7792F1F5" w14:textId="77777777" w:rsidR="009F20B5" w:rsidRPr="00A075E5" w:rsidRDefault="009F20B5" w:rsidP="00E4133D">
            <w:pPr>
              <w:spacing w:line="276" w:lineRule="auto"/>
              <w:jc w:val="right"/>
              <w:rPr>
                <w:color w:val="000000"/>
              </w:rPr>
            </w:pPr>
            <w:r>
              <w:rPr>
                <w:i/>
                <w:iCs/>
                <w:color w:val="000000"/>
                <w:lang w:val="el-GR"/>
              </w:rPr>
              <w:t>χ</w:t>
            </w:r>
            <w:r w:rsidRPr="0005043C">
              <w:rPr>
                <w:color w:val="000000"/>
                <w:vertAlign w:val="superscript"/>
                <w:lang w:val="el-GR"/>
              </w:rPr>
              <w:t>2</w:t>
            </w:r>
          </w:p>
        </w:tc>
        <w:tc>
          <w:tcPr>
            <w:tcW w:w="1052" w:type="dxa"/>
            <w:tcBorders>
              <w:top w:val="single" w:sz="4" w:space="0" w:color="auto"/>
              <w:left w:val="nil"/>
              <w:bottom w:val="single" w:sz="4" w:space="0" w:color="auto"/>
              <w:right w:val="nil"/>
            </w:tcBorders>
            <w:shd w:val="clear" w:color="auto" w:fill="auto"/>
            <w:noWrap/>
            <w:vAlign w:val="bottom"/>
            <w:hideMark/>
          </w:tcPr>
          <w:p w14:paraId="5B59427B" w14:textId="77777777" w:rsidR="009F20B5" w:rsidRPr="00A075E5" w:rsidRDefault="009F20B5" w:rsidP="00E4133D">
            <w:pPr>
              <w:spacing w:line="276" w:lineRule="auto"/>
              <w:jc w:val="right"/>
              <w:rPr>
                <w:color w:val="000000"/>
              </w:rPr>
            </w:pPr>
            <w:r w:rsidRPr="00E4133D">
              <w:rPr>
                <w:i/>
                <w:iCs/>
                <w:color w:val="000000"/>
              </w:rPr>
              <w:t>p</w:t>
            </w:r>
          </w:p>
        </w:tc>
      </w:tr>
      <w:tr w:rsidR="009F20B5" w:rsidRPr="00A075E5" w14:paraId="001140FC" w14:textId="77777777" w:rsidTr="0062409B">
        <w:trPr>
          <w:trHeight w:val="320"/>
        </w:trPr>
        <w:tc>
          <w:tcPr>
            <w:tcW w:w="1971" w:type="dxa"/>
            <w:tcBorders>
              <w:top w:val="single" w:sz="4" w:space="0" w:color="auto"/>
              <w:left w:val="nil"/>
              <w:bottom w:val="nil"/>
              <w:right w:val="nil"/>
            </w:tcBorders>
            <w:shd w:val="clear" w:color="auto" w:fill="auto"/>
            <w:noWrap/>
            <w:vAlign w:val="bottom"/>
            <w:hideMark/>
          </w:tcPr>
          <w:p w14:paraId="7A7DB800" w14:textId="77777777" w:rsidR="009F20B5" w:rsidRPr="00A075E5" w:rsidRDefault="009F20B5" w:rsidP="009412FD">
            <w:pPr>
              <w:spacing w:line="276" w:lineRule="auto"/>
              <w:rPr>
                <w:color w:val="000000"/>
              </w:rPr>
            </w:pPr>
            <w:r w:rsidRPr="00A075E5">
              <w:rPr>
                <w:color w:val="000000"/>
              </w:rPr>
              <w:t>(Intercept)</w:t>
            </w:r>
          </w:p>
        </w:tc>
        <w:tc>
          <w:tcPr>
            <w:tcW w:w="438" w:type="dxa"/>
            <w:tcBorders>
              <w:top w:val="single" w:sz="4" w:space="0" w:color="auto"/>
              <w:left w:val="nil"/>
              <w:bottom w:val="nil"/>
              <w:right w:val="nil"/>
            </w:tcBorders>
            <w:shd w:val="clear" w:color="auto" w:fill="auto"/>
            <w:noWrap/>
            <w:vAlign w:val="bottom"/>
            <w:hideMark/>
          </w:tcPr>
          <w:p w14:paraId="4408C3F9" w14:textId="77777777" w:rsidR="009F20B5" w:rsidRPr="00A075E5" w:rsidRDefault="009F20B5" w:rsidP="009412FD">
            <w:pPr>
              <w:spacing w:line="276" w:lineRule="auto"/>
              <w:jc w:val="right"/>
              <w:rPr>
                <w:color w:val="000000"/>
              </w:rPr>
            </w:pPr>
            <w:r>
              <w:rPr>
                <w:color w:val="000000"/>
              </w:rPr>
              <w:t>-</w:t>
            </w:r>
          </w:p>
        </w:tc>
        <w:tc>
          <w:tcPr>
            <w:tcW w:w="1447" w:type="dxa"/>
            <w:tcBorders>
              <w:top w:val="single" w:sz="4" w:space="0" w:color="auto"/>
              <w:left w:val="nil"/>
              <w:bottom w:val="nil"/>
              <w:right w:val="nil"/>
            </w:tcBorders>
            <w:shd w:val="clear" w:color="auto" w:fill="auto"/>
            <w:noWrap/>
            <w:vAlign w:val="bottom"/>
            <w:hideMark/>
          </w:tcPr>
          <w:p w14:paraId="1F52F78F" w14:textId="0F54B36E" w:rsidR="009F20B5" w:rsidRPr="009412FD" w:rsidRDefault="009F20B5" w:rsidP="009412FD">
            <w:pPr>
              <w:spacing w:line="276" w:lineRule="auto"/>
              <w:jc w:val="right"/>
              <w:rPr>
                <w:color w:val="000000"/>
                <w:vertAlign w:val="superscript"/>
              </w:rPr>
            </w:pPr>
            <w:r w:rsidRPr="009412FD">
              <w:rPr>
                <w:color w:val="000000"/>
              </w:rPr>
              <w:t>8.78</w:t>
            </w:r>
            <w:r w:rsidR="00A6737F">
              <w:rPr>
                <w:color w:val="000000"/>
              </w:rPr>
              <w:t>*10</w:t>
            </w:r>
            <w:r w:rsidR="00A6737F">
              <w:rPr>
                <w:color w:val="000000"/>
                <w:vertAlign w:val="superscript"/>
              </w:rPr>
              <w:t>1</w:t>
            </w:r>
          </w:p>
        </w:tc>
        <w:tc>
          <w:tcPr>
            <w:tcW w:w="1026" w:type="dxa"/>
            <w:tcBorders>
              <w:top w:val="single" w:sz="4" w:space="0" w:color="auto"/>
              <w:left w:val="nil"/>
              <w:bottom w:val="nil"/>
              <w:right w:val="nil"/>
            </w:tcBorders>
            <w:shd w:val="clear" w:color="auto" w:fill="auto"/>
            <w:noWrap/>
            <w:vAlign w:val="bottom"/>
            <w:hideMark/>
          </w:tcPr>
          <w:p w14:paraId="4CEFE318" w14:textId="77777777" w:rsidR="009F20B5" w:rsidRPr="009412FD" w:rsidRDefault="009F20B5" w:rsidP="009412FD">
            <w:pPr>
              <w:spacing w:line="276" w:lineRule="auto"/>
              <w:jc w:val="right"/>
              <w:rPr>
                <w:color w:val="000000"/>
              </w:rPr>
            </w:pPr>
            <w:r w:rsidRPr="009412FD">
              <w:rPr>
                <w:color w:val="000000"/>
              </w:rPr>
              <w:t>-</w:t>
            </w:r>
          </w:p>
        </w:tc>
        <w:tc>
          <w:tcPr>
            <w:tcW w:w="953" w:type="dxa"/>
            <w:tcBorders>
              <w:top w:val="single" w:sz="4" w:space="0" w:color="auto"/>
              <w:left w:val="nil"/>
              <w:bottom w:val="nil"/>
              <w:right w:val="nil"/>
            </w:tcBorders>
            <w:shd w:val="clear" w:color="auto" w:fill="auto"/>
            <w:noWrap/>
            <w:vAlign w:val="bottom"/>
            <w:hideMark/>
          </w:tcPr>
          <w:p w14:paraId="29E7E7C3" w14:textId="77777777" w:rsidR="009F20B5" w:rsidRPr="009412FD" w:rsidRDefault="009F20B5" w:rsidP="009412FD">
            <w:pPr>
              <w:spacing w:line="276" w:lineRule="auto"/>
              <w:jc w:val="right"/>
              <w:rPr>
                <w:color w:val="000000"/>
              </w:rPr>
            </w:pPr>
            <w:r w:rsidRPr="009412FD">
              <w:rPr>
                <w:color w:val="000000"/>
              </w:rPr>
              <w:t>-</w:t>
            </w:r>
          </w:p>
        </w:tc>
        <w:tc>
          <w:tcPr>
            <w:tcW w:w="1410" w:type="dxa"/>
            <w:tcBorders>
              <w:top w:val="single" w:sz="4" w:space="0" w:color="auto"/>
              <w:left w:val="nil"/>
              <w:bottom w:val="nil"/>
              <w:right w:val="nil"/>
            </w:tcBorders>
            <w:shd w:val="clear" w:color="auto" w:fill="auto"/>
            <w:noWrap/>
            <w:vAlign w:val="bottom"/>
            <w:hideMark/>
          </w:tcPr>
          <w:p w14:paraId="40B2E7BA" w14:textId="2641696B" w:rsidR="009F20B5" w:rsidRPr="009412FD" w:rsidRDefault="009F20B5" w:rsidP="009412FD">
            <w:pPr>
              <w:spacing w:line="276" w:lineRule="auto"/>
              <w:jc w:val="right"/>
              <w:rPr>
                <w:color w:val="000000"/>
              </w:rPr>
            </w:pPr>
            <w:r w:rsidRPr="009412FD">
              <w:rPr>
                <w:color w:val="000000"/>
              </w:rPr>
              <w:t>9.96</w:t>
            </w:r>
            <w:r w:rsidR="00A6737F">
              <w:rPr>
                <w:color w:val="000000"/>
              </w:rPr>
              <w:t>*10</w:t>
            </w:r>
            <w:r w:rsidR="00A6737F" w:rsidRPr="00A6737F">
              <w:rPr>
                <w:color w:val="000000"/>
                <w:vertAlign w:val="superscript"/>
              </w:rPr>
              <w:t>-</w:t>
            </w:r>
            <w:r w:rsidR="00A6737F">
              <w:rPr>
                <w:color w:val="000000"/>
                <w:vertAlign w:val="superscript"/>
              </w:rPr>
              <w:t>1</w:t>
            </w:r>
          </w:p>
        </w:tc>
        <w:tc>
          <w:tcPr>
            <w:tcW w:w="1163" w:type="dxa"/>
            <w:tcBorders>
              <w:top w:val="single" w:sz="4" w:space="0" w:color="auto"/>
              <w:left w:val="nil"/>
              <w:bottom w:val="nil"/>
              <w:right w:val="nil"/>
            </w:tcBorders>
            <w:shd w:val="clear" w:color="auto" w:fill="auto"/>
            <w:noWrap/>
            <w:vAlign w:val="bottom"/>
            <w:hideMark/>
          </w:tcPr>
          <w:p w14:paraId="2A7093C7" w14:textId="77777777" w:rsidR="009F20B5" w:rsidRPr="009412FD" w:rsidRDefault="009F20B5" w:rsidP="009412FD">
            <w:pPr>
              <w:spacing w:line="276" w:lineRule="auto"/>
              <w:jc w:val="right"/>
              <w:rPr>
                <w:color w:val="000000"/>
              </w:rPr>
            </w:pPr>
            <w:r w:rsidRPr="009412FD">
              <w:rPr>
                <w:color w:val="000000"/>
              </w:rPr>
              <w:t>-</w:t>
            </w:r>
          </w:p>
        </w:tc>
        <w:tc>
          <w:tcPr>
            <w:tcW w:w="1066" w:type="dxa"/>
            <w:tcBorders>
              <w:top w:val="single" w:sz="4" w:space="0" w:color="auto"/>
              <w:left w:val="nil"/>
              <w:bottom w:val="nil"/>
              <w:right w:val="nil"/>
            </w:tcBorders>
            <w:shd w:val="clear" w:color="auto" w:fill="auto"/>
            <w:noWrap/>
            <w:vAlign w:val="bottom"/>
            <w:hideMark/>
          </w:tcPr>
          <w:p w14:paraId="3BE1FE87" w14:textId="77777777" w:rsidR="009F20B5" w:rsidRPr="009412FD" w:rsidRDefault="009F20B5" w:rsidP="009412FD">
            <w:pPr>
              <w:spacing w:line="276" w:lineRule="auto"/>
              <w:jc w:val="right"/>
              <w:rPr>
                <w:color w:val="000000"/>
              </w:rPr>
            </w:pPr>
            <w:r w:rsidRPr="009412FD">
              <w:rPr>
                <w:color w:val="000000"/>
              </w:rPr>
              <w:t>-</w:t>
            </w:r>
          </w:p>
        </w:tc>
        <w:tc>
          <w:tcPr>
            <w:tcW w:w="1410" w:type="dxa"/>
            <w:tcBorders>
              <w:top w:val="single" w:sz="4" w:space="0" w:color="auto"/>
              <w:left w:val="nil"/>
              <w:bottom w:val="nil"/>
              <w:right w:val="nil"/>
            </w:tcBorders>
            <w:shd w:val="clear" w:color="auto" w:fill="auto"/>
            <w:noWrap/>
            <w:vAlign w:val="bottom"/>
            <w:hideMark/>
          </w:tcPr>
          <w:p w14:paraId="67EE5496" w14:textId="5416DDDB" w:rsidR="009F20B5" w:rsidRPr="009412FD" w:rsidRDefault="009F20B5" w:rsidP="009412FD">
            <w:pPr>
              <w:spacing w:line="276" w:lineRule="auto"/>
              <w:jc w:val="right"/>
              <w:rPr>
                <w:color w:val="000000"/>
              </w:rPr>
            </w:pPr>
            <w:r w:rsidRPr="009412FD">
              <w:rPr>
                <w:color w:val="000000"/>
              </w:rPr>
              <w:t>8.67</w:t>
            </w:r>
            <w:r w:rsidR="00A6737F">
              <w:rPr>
                <w:color w:val="000000"/>
              </w:rPr>
              <w:t>*10</w:t>
            </w:r>
            <w:r w:rsidR="00A6737F" w:rsidRPr="00A6737F">
              <w:rPr>
                <w:color w:val="000000"/>
                <w:vertAlign w:val="superscript"/>
              </w:rPr>
              <w:t>0</w:t>
            </w:r>
          </w:p>
        </w:tc>
        <w:tc>
          <w:tcPr>
            <w:tcW w:w="1112" w:type="dxa"/>
            <w:tcBorders>
              <w:top w:val="single" w:sz="4" w:space="0" w:color="auto"/>
              <w:left w:val="nil"/>
              <w:bottom w:val="nil"/>
              <w:right w:val="nil"/>
            </w:tcBorders>
            <w:shd w:val="clear" w:color="auto" w:fill="auto"/>
            <w:noWrap/>
            <w:vAlign w:val="bottom"/>
            <w:hideMark/>
          </w:tcPr>
          <w:p w14:paraId="3D2FECA3" w14:textId="77777777" w:rsidR="009F20B5" w:rsidRPr="009412FD" w:rsidRDefault="009F20B5" w:rsidP="009412FD">
            <w:pPr>
              <w:spacing w:line="276" w:lineRule="auto"/>
              <w:jc w:val="right"/>
              <w:rPr>
                <w:color w:val="000000"/>
              </w:rPr>
            </w:pPr>
            <w:r w:rsidRPr="009412FD">
              <w:rPr>
                <w:color w:val="000000"/>
              </w:rPr>
              <w:t>-</w:t>
            </w:r>
          </w:p>
        </w:tc>
        <w:tc>
          <w:tcPr>
            <w:tcW w:w="1052" w:type="dxa"/>
            <w:tcBorders>
              <w:top w:val="single" w:sz="4" w:space="0" w:color="auto"/>
              <w:left w:val="nil"/>
              <w:bottom w:val="nil"/>
              <w:right w:val="nil"/>
            </w:tcBorders>
            <w:shd w:val="clear" w:color="auto" w:fill="auto"/>
            <w:noWrap/>
            <w:vAlign w:val="bottom"/>
            <w:hideMark/>
          </w:tcPr>
          <w:p w14:paraId="72960380" w14:textId="77777777" w:rsidR="009F20B5" w:rsidRPr="009412FD" w:rsidRDefault="009F20B5" w:rsidP="009412FD">
            <w:pPr>
              <w:spacing w:line="276" w:lineRule="auto"/>
              <w:jc w:val="right"/>
              <w:rPr>
                <w:color w:val="000000"/>
              </w:rPr>
            </w:pPr>
            <w:r w:rsidRPr="009412FD">
              <w:rPr>
                <w:color w:val="000000"/>
              </w:rPr>
              <w:t>-</w:t>
            </w:r>
          </w:p>
        </w:tc>
      </w:tr>
      <w:tr w:rsidR="009F20B5" w:rsidRPr="00A075E5" w14:paraId="4BAD4A85" w14:textId="77777777" w:rsidTr="0062409B">
        <w:trPr>
          <w:trHeight w:val="320"/>
        </w:trPr>
        <w:tc>
          <w:tcPr>
            <w:tcW w:w="1971" w:type="dxa"/>
            <w:tcBorders>
              <w:top w:val="nil"/>
              <w:left w:val="nil"/>
              <w:bottom w:val="nil"/>
              <w:right w:val="nil"/>
            </w:tcBorders>
            <w:shd w:val="clear" w:color="auto" w:fill="auto"/>
            <w:noWrap/>
            <w:vAlign w:val="bottom"/>
            <w:hideMark/>
          </w:tcPr>
          <w:p w14:paraId="30F6C436" w14:textId="77777777" w:rsidR="009F20B5" w:rsidRPr="00A075E5" w:rsidRDefault="009F20B5" w:rsidP="009412FD">
            <w:pPr>
              <w:spacing w:line="276" w:lineRule="auto"/>
              <w:rPr>
                <w:color w:val="000000"/>
              </w:rPr>
            </w:pPr>
            <w:r>
              <w:rPr>
                <w:color w:val="000000"/>
              </w:rPr>
              <w:t>CO</w:t>
            </w:r>
            <w:r>
              <w:rPr>
                <w:color w:val="000000"/>
                <w:vertAlign w:val="subscript"/>
              </w:rPr>
              <w:t>2</w:t>
            </w:r>
          </w:p>
        </w:tc>
        <w:tc>
          <w:tcPr>
            <w:tcW w:w="438" w:type="dxa"/>
            <w:tcBorders>
              <w:top w:val="nil"/>
              <w:left w:val="nil"/>
              <w:bottom w:val="nil"/>
              <w:right w:val="nil"/>
            </w:tcBorders>
            <w:shd w:val="clear" w:color="auto" w:fill="auto"/>
            <w:noWrap/>
            <w:vAlign w:val="bottom"/>
            <w:hideMark/>
          </w:tcPr>
          <w:p w14:paraId="05D21C18" w14:textId="77777777" w:rsidR="009F20B5" w:rsidRPr="00A075E5" w:rsidRDefault="009F20B5" w:rsidP="009412FD">
            <w:pPr>
              <w:spacing w:line="276" w:lineRule="auto"/>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hideMark/>
          </w:tcPr>
          <w:p w14:paraId="688C88FA" w14:textId="70F932B3" w:rsidR="009F20B5" w:rsidRPr="009412FD" w:rsidRDefault="009F20B5" w:rsidP="009412FD">
            <w:pPr>
              <w:spacing w:line="276" w:lineRule="auto"/>
              <w:jc w:val="right"/>
              <w:rPr>
                <w:color w:val="000000"/>
              </w:rPr>
            </w:pPr>
            <w:r w:rsidRPr="009412FD">
              <w:rPr>
                <w:color w:val="000000"/>
              </w:rPr>
              <w:t>3.36</w:t>
            </w:r>
            <w:r w:rsidR="00A6737F">
              <w:rPr>
                <w:color w:val="000000"/>
              </w:rPr>
              <w:t>*10</w:t>
            </w:r>
            <w:r w:rsidR="00A6737F">
              <w:rPr>
                <w:color w:val="000000"/>
                <w:vertAlign w:val="superscript"/>
              </w:rPr>
              <w:t>1</w:t>
            </w:r>
          </w:p>
        </w:tc>
        <w:tc>
          <w:tcPr>
            <w:tcW w:w="1026" w:type="dxa"/>
            <w:tcBorders>
              <w:top w:val="nil"/>
              <w:left w:val="nil"/>
              <w:bottom w:val="nil"/>
              <w:right w:val="nil"/>
            </w:tcBorders>
            <w:shd w:val="clear" w:color="auto" w:fill="auto"/>
            <w:noWrap/>
            <w:vAlign w:val="bottom"/>
            <w:hideMark/>
          </w:tcPr>
          <w:p w14:paraId="726FCADD" w14:textId="77777777" w:rsidR="009F20B5" w:rsidRPr="009412FD" w:rsidRDefault="009F20B5" w:rsidP="009412FD">
            <w:pPr>
              <w:spacing w:line="276" w:lineRule="auto"/>
              <w:jc w:val="right"/>
              <w:rPr>
                <w:color w:val="000000"/>
              </w:rPr>
            </w:pPr>
            <w:r w:rsidRPr="009412FD">
              <w:rPr>
                <w:color w:val="000000"/>
              </w:rPr>
              <w:t>69.291</w:t>
            </w:r>
          </w:p>
        </w:tc>
        <w:tc>
          <w:tcPr>
            <w:tcW w:w="953" w:type="dxa"/>
            <w:tcBorders>
              <w:top w:val="nil"/>
              <w:left w:val="nil"/>
              <w:bottom w:val="nil"/>
              <w:right w:val="nil"/>
            </w:tcBorders>
            <w:shd w:val="clear" w:color="auto" w:fill="auto"/>
            <w:noWrap/>
            <w:vAlign w:val="bottom"/>
            <w:hideMark/>
          </w:tcPr>
          <w:p w14:paraId="45C67DA4" w14:textId="77777777" w:rsidR="009F20B5" w:rsidRPr="009412FD" w:rsidRDefault="009F20B5" w:rsidP="009412FD">
            <w:pPr>
              <w:spacing w:line="276" w:lineRule="auto"/>
              <w:jc w:val="right"/>
              <w:rPr>
                <w:b/>
                <w:bCs/>
                <w:color w:val="000000"/>
              </w:rPr>
            </w:pPr>
            <w:r w:rsidRPr="009412FD">
              <w:rPr>
                <w:b/>
                <w:bCs/>
                <w:color w:val="000000"/>
              </w:rPr>
              <w:t>&lt;0.001</w:t>
            </w:r>
          </w:p>
        </w:tc>
        <w:tc>
          <w:tcPr>
            <w:tcW w:w="1410" w:type="dxa"/>
            <w:tcBorders>
              <w:top w:val="nil"/>
              <w:left w:val="nil"/>
              <w:bottom w:val="nil"/>
              <w:right w:val="nil"/>
            </w:tcBorders>
            <w:shd w:val="clear" w:color="auto" w:fill="auto"/>
            <w:noWrap/>
            <w:vAlign w:val="bottom"/>
            <w:hideMark/>
          </w:tcPr>
          <w:p w14:paraId="6ACED212" w14:textId="6882E941" w:rsidR="009F20B5" w:rsidRPr="009412FD" w:rsidRDefault="009F20B5" w:rsidP="009412FD">
            <w:pPr>
              <w:spacing w:line="276" w:lineRule="auto"/>
              <w:jc w:val="right"/>
              <w:rPr>
                <w:color w:val="000000"/>
              </w:rPr>
            </w:pPr>
            <w:r w:rsidRPr="009412FD">
              <w:rPr>
                <w:color w:val="000000"/>
              </w:rPr>
              <w:t>5.07</w:t>
            </w:r>
            <w:r w:rsidR="00A6737F">
              <w:rPr>
                <w:color w:val="000000"/>
              </w:rPr>
              <w:t>*10</w:t>
            </w:r>
            <w:r w:rsidR="00A6737F" w:rsidRPr="00A6737F">
              <w:rPr>
                <w:color w:val="000000"/>
                <w:vertAlign w:val="superscript"/>
              </w:rPr>
              <w:t>-</w:t>
            </w:r>
            <w:r w:rsidR="00A6737F">
              <w:rPr>
                <w:color w:val="000000"/>
                <w:vertAlign w:val="superscript"/>
              </w:rPr>
              <w:t>1</w:t>
            </w:r>
          </w:p>
        </w:tc>
        <w:tc>
          <w:tcPr>
            <w:tcW w:w="1163" w:type="dxa"/>
            <w:tcBorders>
              <w:top w:val="nil"/>
              <w:left w:val="nil"/>
              <w:bottom w:val="nil"/>
              <w:right w:val="nil"/>
            </w:tcBorders>
            <w:shd w:val="clear" w:color="auto" w:fill="auto"/>
            <w:noWrap/>
            <w:vAlign w:val="bottom"/>
            <w:hideMark/>
          </w:tcPr>
          <w:p w14:paraId="1B5DE00C" w14:textId="77777777" w:rsidR="009F20B5" w:rsidRPr="009412FD" w:rsidRDefault="009F20B5" w:rsidP="009412FD">
            <w:pPr>
              <w:spacing w:line="276" w:lineRule="auto"/>
              <w:jc w:val="right"/>
              <w:rPr>
                <w:color w:val="000000"/>
              </w:rPr>
            </w:pPr>
            <w:r w:rsidRPr="009412FD">
              <w:rPr>
                <w:color w:val="000000"/>
              </w:rPr>
              <w:t>131.477</w:t>
            </w:r>
          </w:p>
        </w:tc>
        <w:tc>
          <w:tcPr>
            <w:tcW w:w="1066" w:type="dxa"/>
            <w:tcBorders>
              <w:top w:val="nil"/>
              <w:left w:val="nil"/>
              <w:bottom w:val="nil"/>
              <w:right w:val="nil"/>
            </w:tcBorders>
            <w:shd w:val="clear" w:color="auto" w:fill="auto"/>
            <w:noWrap/>
            <w:vAlign w:val="bottom"/>
            <w:hideMark/>
          </w:tcPr>
          <w:p w14:paraId="7B68E839" w14:textId="77777777" w:rsidR="009F20B5" w:rsidRPr="009412FD" w:rsidRDefault="009F20B5" w:rsidP="009412FD">
            <w:pPr>
              <w:spacing w:line="276" w:lineRule="auto"/>
              <w:jc w:val="right"/>
              <w:rPr>
                <w:b/>
                <w:bCs/>
                <w:color w:val="000000"/>
              </w:rPr>
            </w:pPr>
            <w:r w:rsidRPr="009412FD">
              <w:rPr>
                <w:b/>
                <w:bCs/>
                <w:color w:val="000000"/>
              </w:rPr>
              <w:t>&lt;0.001</w:t>
            </w:r>
          </w:p>
        </w:tc>
        <w:tc>
          <w:tcPr>
            <w:tcW w:w="1410" w:type="dxa"/>
            <w:tcBorders>
              <w:top w:val="nil"/>
              <w:left w:val="nil"/>
              <w:bottom w:val="nil"/>
              <w:right w:val="nil"/>
            </w:tcBorders>
            <w:shd w:val="clear" w:color="auto" w:fill="auto"/>
            <w:noWrap/>
            <w:vAlign w:val="bottom"/>
            <w:hideMark/>
          </w:tcPr>
          <w:p w14:paraId="02A1D7EF" w14:textId="19AE513F" w:rsidR="009F20B5" w:rsidRPr="009412FD" w:rsidRDefault="009F20B5" w:rsidP="009412FD">
            <w:pPr>
              <w:spacing w:line="276" w:lineRule="auto"/>
              <w:jc w:val="right"/>
              <w:rPr>
                <w:color w:val="000000"/>
              </w:rPr>
            </w:pPr>
            <w:r w:rsidRPr="009412FD">
              <w:rPr>
                <w:color w:val="000000"/>
              </w:rPr>
              <w:t>8.75</w:t>
            </w:r>
            <w:r w:rsidR="00A6737F">
              <w:rPr>
                <w:color w:val="000000"/>
              </w:rPr>
              <w:t>*10</w:t>
            </w:r>
            <w:r w:rsidR="00A6737F" w:rsidRPr="00A6737F">
              <w:rPr>
                <w:color w:val="000000"/>
                <w:vertAlign w:val="superscript"/>
              </w:rPr>
              <w:t>0</w:t>
            </w:r>
          </w:p>
        </w:tc>
        <w:tc>
          <w:tcPr>
            <w:tcW w:w="1112" w:type="dxa"/>
            <w:tcBorders>
              <w:top w:val="nil"/>
              <w:left w:val="nil"/>
              <w:bottom w:val="nil"/>
              <w:right w:val="nil"/>
            </w:tcBorders>
            <w:shd w:val="clear" w:color="auto" w:fill="auto"/>
            <w:noWrap/>
            <w:vAlign w:val="bottom"/>
            <w:hideMark/>
          </w:tcPr>
          <w:p w14:paraId="15E59DCE" w14:textId="77777777" w:rsidR="009F20B5" w:rsidRPr="009412FD" w:rsidRDefault="009F20B5" w:rsidP="009412FD">
            <w:pPr>
              <w:spacing w:line="276" w:lineRule="auto"/>
              <w:jc w:val="right"/>
              <w:rPr>
                <w:color w:val="000000"/>
              </w:rPr>
            </w:pPr>
            <w:r w:rsidRPr="009412FD">
              <w:rPr>
                <w:color w:val="000000"/>
              </w:rPr>
              <w:t>88.189</w:t>
            </w:r>
          </w:p>
        </w:tc>
        <w:tc>
          <w:tcPr>
            <w:tcW w:w="1052" w:type="dxa"/>
            <w:tcBorders>
              <w:top w:val="nil"/>
              <w:left w:val="nil"/>
              <w:bottom w:val="nil"/>
              <w:right w:val="nil"/>
            </w:tcBorders>
            <w:shd w:val="clear" w:color="auto" w:fill="auto"/>
            <w:noWrap/>
            <w:vAlign w:val="bottom"/>
            <w:hideMark/>
          </w:tcPr>
          <w:p w14:paraId="24E3A13C" w14:textId="77777777" w:rsidR="009F20B5" w:rsidRPr="009412FD" w:rsidRDefault="009F20B5" w:rsidP="009412FD">
            <w:pPr>
              <w:spacing w:line="276" w:lineRule="auto"/>
              <w:jc w:val="right"/>
              <w:rPr>
                <w:b/>
                <w:bCs/>
                <w:color w:val="000000"/>
              </w:rPr>
            </w:pPr>
            <w:r w:rsidRPr="009412FD">
              <w:rPr>
                <w:b/>
                <w:bCs/>
                <w:color w:val="000000"/>
              </w:rPr>
              <w:t>&lt;0.001</w:t>
            </w:r>
          </w:p>
        </w:tc>
      </w:tr>
      <w:tr w:rsidR="009F20B5" w:rsidRPr="00A075E5" w14:paraId="34339C18" w14:textId="77777777" w:rsidTr="0062409B">
        <w:trPr>
          <w:trHeight w:val="320"/>
        </w:trPr>
        <w:tc>
          <w:tcPr>
            <w:tcW w:w="1971" w:type="dxa"/>
            <w:tcBorders>
              <w:top w:val="nil"/>
              <w:left w:val="nil"/>
              <w:bottom w:val="nil"/>
              <w:right w:val="nil"/>
            </w:tcBorders>
            <w:shd w:val="clear" w:color="auto" w:fill="auto"/>
            <w:noWrap/>
            <w:vAlign w:val="bottom"/>
            <w:hideMark/>
          </w:tcPr>
          <w:p w14:paraId="5210B458" w14:textId="77777777" w:rsidR="009F20B5" w:rsidRPr="00A075E5" w:rsidRDefault="009F20B5" w:rsidP="009412FD">
            <w:pPr>
              <w:spacing w:line="276" w:lineRule="auto"/>
              <w:rPr>
                <w:color w:val="000000"/>
              </w:rPr>
            </w:pPr>
            <w:r>
              <w:rPr>
                <w:color w:val="000000"/>
              </w:rPr>
              <w:t>Inoculation (I)</w:t>
            </w:r>
          </w:p>
        </w:tc>
        <w:tc>
          <w:tcPr>
            <w:tcW w:w="438" w:type="dxa"/>
            <w:tcBorders>
              <w:top w:val="nil"/>
              <w:left w:val="nil"/>
              <w:bottom w:val="nil"/>
              <w:right w:val="nil"/>
            </w:tcBorders>
            <w:shd w:val="clear" w:color="auto" w:fill="auto"/>
            <w:noWrap/>
            <w:vAlign w:val="bottom"/>
            <w:hideMark/>
          </w:tcPr>
          <w:p w14:paraId="65E3809D" w14:textId="77777777" w:rsidR="009F20B5" w:rsidRPr="00A075E5" w:rsidRDefault="009F20B5" w:rsidP="009412FD">
            <w:pPr>
              <w:spacing w:line="276" w:lineRule="auto"/>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hideMark/>
          </w:tcPr>
          <w:p w14:paraId="63C9EF69" w14:textId="33843B05" w:rsidR="009F20B5" w:rsidRPr="009412FD" w:rsidRDefault="009F20B5" w:rsidP="009412FD">
            <w:pPr>
              <w:spacing w:line="276" w:lineRule="auto"/>
              <w:jc w:val="right"/>
              <w:rPr>
                <w:color w:val="000000"/>
              </w:rPr>
            </w:pPr>
            <w:r w:rsidRPr="009412FD">
              <w:rPr>
                <w:color w:val="000000"/>
              </w:rPr>
              <w:t>1.88</w:t>
            </w:r>
            <w:r w:rsidR="00A6737F">
              <w:rPr>
                <w:color w:val="000000"/>
              </w:rPr>
              <w:t>*10</w:t>
            </w:r>
            <w:r w:rsidR="00A6737F">
              <w:rPr>
                <w:color w:val="000000"/>
                <w:vertAlign w:val="superscript"/>
              </w:rPr>
              <w:t>2</w:t>
            </w:r>
          </w:p>
        </w:tc>
        <w:tc>
          <w:tcPr>
            <w:tcW w:w="1026" w:type="dxa"/>
            <w:tcBorders>
              <w:top w:val="nil"/>
              <w:left w:val="nil"/>
              <w:bottom w:val="nil"/>
              <w:right w:val="nil"/>
            </w:tcBorders>
            <w:shd w:val="clear" w:color="auto" w:fill="auto"/>
            <w:noWrap/>
            <w:vAlign w:val="bottom"/>
            <w:hideMark/>
          </w:tcPr>
          <w:p w14:paraId="54F269F5" w14:textId="77777777" w:rsidR="009F20B5" w:rsidRPr="009412FD" w:rsidRDefault="009F20B5" w:rsidP="009412FD">
            <w:pPr>
              <w:spacing w:line="276" w:lineRule="auto"/>
              <w:jc w:val="right"/>
              <w:rPr>
                <w:color w:val="000000"/>
              </w:rPr>
            </w:pPr>
            <w:r w:rsidRPr="009412FD">
              <w:rPr>
                <w:color w:val="000000"/>
              </w:rPr>
              <w:t>35.715</w:t>
            </w:r>
          </w:p>
        </w:tc>
        <w:tc>
          <w:tcPr>
            <w:tcW w:w="953" w:type="dxa"/>
            <w:tcBorders>
              <w:top w:val="nil"/>
              <w:left w:val="nil"/>
              <w:bottom w:val="nil"/>
              <w:right w:val="nil"/>
            </w:tcBorders>
            <w:shd w:val="clear" w:color="auto" w:fill="auto"/>
            <w:noWrap/>
            <w:vAlign w:val="bottom"/>
            <w:hideMark/>
          </w:tcPr>
          <w:p w14:paraId="72D7BB89" w14:textId="77777777" w:rsidR="009F20B5" w:rsidRPr="009412FD" w:rsidRDefault="009F20B5" w:rsidP="009412FD">
            <w:pPr>
              <w:spacing w:line="276" w:lineRule="auto"/>
              <w:jc w:val="right"/>
              <w:rPr>
                <w:b/>
                <w:bCs/>
                <w:color w:val="000000"/>
              </w:rPr>
            </w:pPr>
            <w:r w:rsidRPr="009412FD">
              <w:rPr>
                <w:b/>
                <w:bCs/>
                <w:color w:val="000000"/>
              </w:rPr>
              <w:t>&lt;0.001</w:t>
            </w:r>
          </w:p>
        </w:tc>
        <w:tc>
          <w:tcPr>
            <w:tcW w:w="1410" w:type="dxa"/>
            <w:tcBorders>
              <w:top w:val="nil"/>
              <w:left w:val="nil"/>
              <w:bottom w:val="nil"/>
              <w:right w:val="nil"/>
            </w:tcBorders>
            <w:shd w:val="clear" w:color="auto" w:fill="auto"/>
            <w:noWrap/>
            <w:vAlign w:val="bottom"/>
            <w:hideMark/>
          </w:tcPr>
          <w:p w14:paraId="59426750" w14:textId="5A9BE804" w:rsidR="009F20B5" w:rsidRPr="009412FD" w:rsidRDefault="009F20B5" w:rsidP="009412FD">
            <w:pPr>
              <w:spacing w:line="276" w:lineRule="auto"/>
              <w:jc w:val="right"/>
              <w:rPr>
                <w:color w:val="000000"/>
              </w:rPr>
            </w:pPr>
            <w:r w:rsidRPr="009412FD">
              <w:rPr>
                <w:color w:val="000000"/>
              </w:rPr>
              <w:t>7.96</w:t>
            </w:r>
            <w:r w:rsidR="00A6737F">
              <w:rPr>
                <w:color w:val="000000"/>
              </w:rPr>
              <w:t>*10</w:t>
            </w:r>
            <w:r w:rsidR="00A6737F" w:rsidRPr="00A6737F">
              <w:rPr>
                <w:color w:val="000000"/>
                <w:vertAlign w:val="superscript"/>
              </w:rPr>
              <w:t>-</w:t>
            </w:r>
            <w:r w:rsidR="00A6737F">
              <w:rPr>
                <w:color w:val="000000"/>
                <w:vertAlign w:val="superscript"/>
              </w:rPr>
              <w:t>1</w:t>
            </w:r>
          </w:p>
        </w:tc>
        <w:tc>
          <w:tcPr>
            <w:tcW w:w="1163" w:type="dxa"/>
            <w:tcBorders>
              <w:top w:val="nil"/>
              <w:left w:val="nil"/>
              <w:bottom w:val="nil"/>
              <w:right w:val="nil"/>
            </w:tcBorders>
            <w:shd w:val="clear" w:color="auto" w:fill="auto"/>
            <w:noWrap/>
            <w:vAlign w:val="bottom"/>
            <w:hideMark/>
          </w:tcPr>
          <w:p w14:paraId="63823B4E" w14:textId="77777777" w:rsidR="009F20B5" w:rsidRPr="009412FD" w:rsidRDefault="009F20B5" w:rsidP="009412FD">
            <w:pPr>
              <w:spacing w:line="276" w:lineRule="auto"/>
              <w:jc w:val="right"/>
              <w:rPr>
                <w:color w:val="000000"/>
              </w:rPr>
            </w:pPr>
            <w:r w:rsidRPr="009412FD">
              <w:rPr>
                <w:color w:val="000000"/>
              </w:rPr>
              <w:t>34.264</w:t>
            </w:r>
          </w:p>
        </w:tc>
        <w:tc>
          <w:tcPr>
            <w:tcW w:w="1066" w:type="dxa"/>
            <w:tcBorders>
              <w:top w:val="nil"/>
              <w:left w:val="nil"/>
              <w:bottom w:val="nil"/>
              <w:right w:val="nil"/>
            </w:tcBorders>
            <w:shd w:val="clear" w:color="auto" w:fill="auto"/>
            <w:noWrap/>
            <w:vAlign w:val="bottom"/>
            <w:hideMark/>
          </w:tcPr>
          <w:p w14:paraId="162A17F9" w14:textId="77777777" w:rsidR="009F20B5" w:rsidRPr="009412FD" w:rsidRDefault="009F20B5" w:rsidP="009412FD">
            <w:pPr>
              <w:spacing w:line="276" w:lineRule="auto"/>
              <w:jc w:val="right"/>
              <w:rPr>
                <w:b/>
                <w:bCs/>
                <w:color w:val="000000"/>
              </w:rPr>
            </w:pPr>
            <w:r w:rsidRPr="009412FD">
              <w:rPr>
                <w:b/>
                <w:bCs/>
                <w:color w:val="000000"/>
              </w:rPr>
              <w:t>&lt;0.001</w:t>
            </w:r>
          </w:p>
        </w:tc>
        <w:tc>
          <w:tcPr>
            <w:tcW w:w="1410" w:type="dxa"/>
            <w:tcBorders>
              <w:top w:val="nil"/>
              <w:left w:val="nil"/>
              <w:bottom w:val="nil"/>
              <w:right w:val="nil"/>
            </w:tcBorders>
            <w:shd w:val="clear" w:color="auto" w:fill="auto"/>
            <w:noWrap/>
            <w:vAlign w:val="bottom"/>
            <w:hideMark/>
          </w:tcPr>
          <w:p w14:paraId="67E66FDD" w14:textId="06818A74" w:rsidR="009F20B5" w:rsidRPr="009412FD" w:rsidRDefault="009F20B5" w:rsidP="009412FD">
            <w:pPr>
              <w:spacing w:line="276" w:lineRule="auto"/>
              <w:jc w:val="right"/>
              <w:rPr>
                <w:color w:val="000000"/>
              </w:rPr>
            </w:pPr>
            <w:r w:rsidRPr="009412FD">
              <w:rPr>
                <w:color w:val="000000"/>
              </w:rPr>
              <w:t>-1.68</w:t>
            </w:r>
            <w:r w:rsidR="00A6737F">
              <w:rPr>
                <w:color w:val="000000"/>
              </w:rPr>
              <w:t>*10</w:t>
            </w:r>
            <w:r w:rsidR="00A6737F" w:rsidRPr="00A6737F">
              <w:rPr>
                <w:color w:val="000000"/>
                <w:vertAlign w:val="superscript"/>
              </w:rPr>
              <w:t>0</w:t>
            </w:r>
          </w:p>
        </w:tc>
        <w:tc>
          <w:tcPr>
            <w:tcW w:w="1112" w:type="dxa"/>
            <w:tcBorders>
              <w:top w:val="nil"/>
              <w:left w:val="nil"/>
              <w:bottom w:val="nil"/>
              <w:right w:val="nil"/>
            </w:tcBorders>
            <w:shd w:val="clear" w:color="auto" w:fill="auto"/>
            <w:noWrap/>
            <w:vAlign w:val="bottom"/>
            <w:hideMark/>
          </w:tcPr>
          <w:p w14:paraId="0E5E6B46" w14:textId="77777777" w:rsidR="009F20B5" w:rsidRPr="009412FD" w:rsidRDefault="009F20B5" w:rsidP="009412FD">
            <w:pPr>
              <w:spacing w:line="276" w:lineRule="auto"/>
              <w:jc w:val="right"/>
              <w:rPr>
                <w:color w:val="000000"/>
              </w:rPr>
            </w:pPr>
            <w:r w:rsidRPr="009412FD">
              <w:rPr>
                <w:color w:val="000000"/>
              </w:rPr>
              <w:t>136.343</w:t>
            </w:r>
          </w:p>
        </w:tc>
        <w:tc>
          <w:tcPr>
            <w:tcW w:w="1052" w:type="dxa"/>
            <w:tcBorders>
              <w:top w:val="nil"/>
              <w:left w:val="nil"/>
              <w:bottom w:val="nil"/>
              <w:right w:val="nil"/>
            </w:tcBorders>
            <w:shd w:val="clear" w:color="auto" w:fill="auto"/>
            <w:noWrap/>
            <w:vAlign w:val="bottom"/>
            <w:hideMark/>
          </w:tcPr>
          <w:p w14:paraId="574604D1" w14:textId="77777777" w:rsidR="009F20B5" w:rsidRPr="009412FD" w:rsidRDefault="009F20B5" w:rsidP="009412FD">
            <w:pPr>
              <w:spacing w:line="276" w:lineRule="auto"/>
              <w:jc w:val="right"/>
              <w:rPr>
                <w:b/>
                <w:bCs/>
                <w:color w:val="000000"/>
              </w:rPr>
            </w:pPr>
            <w:r w:rsidRPr="009412FD">
              <w:rPr>
                <w:b/>
                <w:bCs/>
                <w:color w:val="000000"/>
              </w:rPr>
              <w:t>&lt;0.001</w:t>
            </w:r>
          </w:p>
        </w:tc>
      </w:tr>
      <w:tr w:rsidR="009F20B5" w:rsidRPr="00A075E5" w14:paraId="2E22189F" w14:textId="77777777" w:rsidTr="0062409B">
        <w:trPr>
          <w:trHeight w:val="320"/>
        </w:trPr>
        <w:tc>
          <w:tcPr>
            <w:tcW w:w="1971" w:type="dxa"/>
            <w:tcBorders>
              <w:top w:val="nil"/>
              <w:left w:val="nil"/>
              <w:bottom w:val="nil"/>
              <w:right w:val="nil"/>
            </w:tcBorders>
            <w:shd w:val="clear" w:color="auto" w:fill="auto"/>
            <w:noWrap/>
            <w:vAlign w:val="bottom"/>
            <w:hideMark/>
          </w:tcPr>
          <w:p w14:paraId="3AF81A36" w14:textId="77777777" w:rsidR="009F20B5" w:rsidRPr="00A075E5" w:rsidRDefault="009F20B5" w:rsidP="009412FD">
            <w:pPr>
              <w:spacing w:line="276" w:lineRule="auto"/>
              <w:rPr>
                <w:color w:val="000000"/>
              </w:rPr>
            </w:pPr>
            <w:r>
              <w:rPr>
                <w:color w:val="000000"/>
              </w:rPr>
              <w:t>N fertilization (N)</w:t>
            </w:r>
          </w:p>
        </w:tc>
        <w:tc>
          <w:tcPr>
            <w:tcW w:w="438" w:type="dxa"/>
            <w:tcBorders>
              <w:top w:val="nil"/>
              <w:left w:val="nil"/>
              <w:bottom w:val="nil"/>
              <w:right w:val="nil"/>
            </w:tcBorders>
            <w:shd w:val="clear" w:color="auto" w:fill="auto"/>
            <w:noWrap/>
            <w:vAlign w:val="bottom"/>
            <w:hideMark/>
          </w:tcPr>
          <w:p w14:paraId="5B126D1F" w14:textId="77777777" w:rsidR="009F20B5" w:rsidRPr="00A075E5" w:rsidRDefault="009F20B5" w:rsidP="009412FD">
            <w:pPr>
              <w:spacing w:line="276" w:lineRule="auto"/>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hideMark/>
          </w:tcPr>
          <w:p w14:paraId="6CF1207E" w14:textId="2BEE1797" w:rsidR="009F20B5" w:rsidRPr="009412FD" w:rsidRDefault="009F20B5" w:rsidP="009412FD">
            <w:pPr>
              <w:spacing w:line="276" w:lineRule="auto"/>
              <w:jc w:val="right"/>
              <w:rPr>
                <w:color w:val="000000"/>
              </w:rPr>
            </w:pPr>
            <w:r w:rsidRPr="009412FD">
              <w:rPr>
                <w:color w:val="000000"/>
              </w:rPr>
              <w:t>9.35</w:t>
            </w:r>
            <w:r w:rsidR="00A6737F">
              <w:rPr>
                <w:color w:val="000000"/>
              </w:rPr>
              <w:t>*10</w:t>
            </w:r>
            <w:r w:rsidR="00A6737F" w:rsidRPr="00A6737F">
              <w:rPr>
                <w:color w:val="000000"/>
                <w:vertAlign w:val="superscript"/>
              </w:rPr>
              <w:t>-</w:t>
            </w:r>
            <w:r w:rsidR="00A6737F">
              <w:rPr>
                <w:color w:val="000000"/>
                <w:vertAlign w:val="superscript"/>
              </w:rPr>
              <w:t>1</w:t>
            </w:r>
          </w:p>
        </w:tc>
        <w:tc>
          <w:tcPr>
            <w:tcW w:w="1026" w:type="dxa"/>
            <w:tcBorders>
              <w:top w:val="nil"/>
              <w:left w:val="nil"/>
              <w:bottom w:val="nil"/>
              <w:right w:val="nil"/>
            </w:tcBorders>
            <w:shd w:val="clear" w:color="auto" w:fill="auto"/>
            <w:noWrap/>
            <w:vAlign w:val="bottom"/>
            <w:hideMark/>
          </w:tcPr>
          <w:p w14:paraId="797860A1" w14:textId="77777777" w:rsidR="009F20B5" w:rsidRPr="009412FD" w:rsidRDefault="009F20B5" w:rsidP="009412FD">
            <w:pPr>
              <w:spacing w:line="276" w:lineRule="auto"/>
              <w:jc w:val="right"/>
              <w:rPr>
                <w:color w:val="000000"/>
              </w:rPr>
            </w:pPr>
            <w:r w:rsidRPr="009412FD">
              <w:rPr>
                <w:color w:val="000000"/>
              </w:rPr>
              <w:t>274.199</w:t>
            </w:r>
          </w:p>
        </w:tc>
        <w:tc>
          <w:tcPr>
            <w:tcW w:w="953" w:type="dxa"/>
            <w:tcBorders>
              <w:top w:val="nil"/>
              <w:left w:val="nil"/>
              <w:bottom w:val="nil"/>
              <w:right w:val="nil"/>
            </w:tcBorders>
            <w:shd w:val="clear" w:color="auto" w:fill="auto"/>
            <w:noWrap/>
            <w:vAlign w:val="bottom"/>
            <w:hideMark/>
          </w:tcPr>
          <w:p w14:paraId="1A1FFF32" w14:textId="77777777" w:rsidR="009F20B5" w:rsidRPr="009412FD" w:rsidRDefault="009F20B5" w:rsidP="009412FD">
            <w:pPr>
              <w:spacing w:line="276" w:lineRule="auto"/>
              <w:jc w:val="right"/>
              <w:rPr>
                <w:b/>
                <w:bCs/>
                <w:color w:val="000000"/>
              </w:rPr>
            </w:pPr>
            <w:r w:rsidRPr="009412FD">
              <w:rPr>
                <w:b/>
                <w:bCs/>
                <w:color w:val="000000"/>
              </w:rPr>
              <w:t>&lt;0.001</w:t>
            </w:r>
          </w:p>
        </w:tc>
        <w:tc>
          <w:tcPr>
            <w:tcW w:w="1410" w:type="dxa"/>
            <w:tcBorders>
              <w:top w:val="nil"/>
              <w:left w:val="nil"/>
              <w:bottom w:val="nil"/>
              <w:right w:val="nil"/>
            </w:tcBorders>
            <w:shd w:val="clear" w:color="auto" w:fill="auto"/>
            <w:noWrap/>
            <w:vAlign w:val="bottom"/>
            <w:hideMark/>
          </w:tcPr>
          <w:p w14:paraId="588DDAA2" w14:textId="3C2D9446" w:rsidR="009F20B5" w:rsidRPr="009412FD" w:rsidRDefault="009F20B5" w:rsidP="009412FD">
            <w:pPr>
              <w:spacing w:line="276" w:lineRule="auto"/>
              <w:jc w:val="right"/>
              <w:rPr>
                <w:color w:val="000000"/>
              </w:rPr>
            </w:pPr>
            <w:r w:rsidRPr="009412FD">
              <w:rPr>
                <w:color w:val="000000"/>
              </w:rPr>
              <w:t>3.14</w:t>
            </w:r>
            <w:r w:rsidR="00A6737F">
              <w:rPr>
                <w:color w:val="000000"/>
              </w:rPr>
              <w:t>*10</w:t>
            </w:r>
            <w:r w:rsidR="00A6737F" w:rsidRPr="00A6737F">
              <w:rPr>
                <w:color w:val="000000"/>
                <w:vertAlign w:val="superscript"/>
              </w:rPr>
              <w:t>-</w:t>
            </w:r>
            <w:r w:rsidR="00A6737F">
              <w:rPr>
                <w:color w:val="000000"/>
                <w:vertAlign w:val="superscript"/>
              </w:rPr>
              <w:t>3</w:t>
            </w:r>
          </w:p>
        </w:tc>
        <w:tc>
          <w:tcPr>
            <w:tcW w:w="1163" w:type="dxa"/>
            <w:tcBorders>
              <w:top w:val="nil"/>
              <w:left w:val="nil"/>
              <w:bottom w:val="nil"/>
              <w:right w:val="nil"/>
            </w:tcBorders>
            <w:shd w:val="clear" w:color="auto" w:fill="auto"/>
            <w:noWrap/>
            <w:vAlign w:val="bottom"/>
            <w:hideMark/>
          </w:tcPr>
          <w:p w14:paraId="55095EE7" w14:textId="77777777" w:rsidR="009F20B5" w:rsidRPr="009412FD" w:rsidRDefault="009F20B5" w:rsidP="009412FD">
            <w:pPr>
              <w:spacing w:line="276" w:lineRule="auto"/>
              <w:jc w:val="right"/>
              <w:rPr>
                <w:color w:val="000000"/>
              </w:rPr>
            </w:pPr>
            <w:r w:rsidRPr="009412FD">
              <w:rPr>
                <w:color w:val="000000"/>
              </w:rPr>
              <w:t>269.046</w:t>
            </w:r>
          </w:p>
        </w:tc>
        <w:tc>
          <w:tcPr>
            <w:tcW w:w="1066" w:type="dxa"/>
            <w:tcBorders>
              <w:top w:val="nil"/>
              <w:left w:val="nil"/>
              <w:bottom w:val="nil"/>
              <w:right w:val="nil"/>
            </w:tcBorders>
            <w:shd w:val="clear" w:color="auto" w:fill="auto"/>
            <w:noWrap/>
            <w:vAlign w:val="bottom"/>
            <w:hideMark/>
          </w:tcPr>
          <w:p w14:paraId="638AACE4" w14:textId="77777777" w:rsidR="009F20B5" w:rsidRPr="009412FD" w:rsidRDefault="009F20B5" w:rsidP="009412FD">
            <w:pPr>
              <w:spacing w:line="276" w:lineRule="auto"/>
              <w:jc w:val="right"/>
              <w:rPr>
                <w:b/>
                <w:bCs/>
                <w:color w:val="000000"/>
              </w:rPr>
            </w:pPr>
            <w:r w:rsidRPr="009412FD">
              <w:rPr>
                <w:b/>
                <w:bCs/>
                <w:color w:val="000000"/>
              </w:rPr>
              <w:t>&lt;0.001</w:t>
            </w:r>
          </w:p>
        </w:tc>
        <w:tc>
          <w:tcPr>
            <w:tcW w:w="1410" w:type="dxa"/>
            <w:tcBorders>
              <w:top w:val="nil"/>
              <w:left w:val="nil"/>
              <w:bottom w:val="nil"/>
              <w:right w:val="nil"/>
            </w:tcBorders>
            <w:shd w:val="clear" w:color="auto" w:fill="auto"/>
            <w:noWrap/>
            <w:vAlign w:val="bottom"/>
            <w:hideMark/>
          </w:tcPr>
          <w:p w14:paraId="5A179306" w14:textId="4A431242" w:rsidR="009F20B5" w:rsidRPr="009412FD" w:rsidRDefault="009F20B5" w:rsidP="009412FD">
            <w:pPr>
              <w:spacing w:line="276" w:lineRule="auto"/>
              <w:jc w:val="right"/>
              <w:rPr>
                <w:color w:val="000000"/>
              </w:rPr>
            </w:pPr>
            <w:r w:rsidRPr="009412FD">
              <w:rPr>
                <w:color w:val="000000"/>
              </w:rPr>
              <w:t>-8.50</w:t>
            </w:r>
            <w:r w:rsidR="00A6737F">
              <w:rPr>
                <w:color w:val="000000"/>
              </w:rPr>
              <w:t>*10</w:t>
            </w:r>
            <w:r w:rsidR="00A6737F" w:rsidRPr="00A6737F">
              <w:rPr>
                <w:color w:val="000000"/>
                <w:vertAlign w:val="superscript"/>
              </w:rPr>
              <w:t>-</w:t>
            </w:r>
            <w:r w:rsidR="00A6737F">
              <w:rPr>
                <w:color w:val="000000"/>
                <w:vertAlign w:val="superscript"/>
              </w:rPr>
              <w:t>3</w:t>
            </w:r>
          </w:p>
        </w:tc>
        <w:tc>
          <w:tcPr>
            <w:tcW w:w="1112" w:type="dxa"/>
            <w:tcBorders>
              <w:top w:val="nil"/>
              <w:left w:val="nil"/>
              <w:bottom w:val="nil"/>
              <w:right w:val="nil"/>
            </w:tcBorders>
            <w:shd w:val="clear" w:color="auto" w:fill="auto"/>
            <w:noWrap/>
            <w:vAlign w:val="bottom"/>
            <w:hideMark/>
          </w:tcPr>
          <w:p w14:paraId="5570321B" w14:textId="77777777" w:rsidR="009F20B5" w:rsidRPr="009412FD" w:rsidRDefault="009F20B5" w:rsidP="009412FD">
            <w:pPr>
              <w:spacing w:line="276" w:lineRule="auto"/>
              <w:jc w:val="right"/>
              <w:rPr>
                <w:color w:val="000000"/>
              </w:rPr>
            </w:pPr>
            <w:r w:rsidRPr="009412FD">
              <w:rPr>
                <w:color w:val="000000"/>
              </w:rPr>
              <w:t>80.501</w:t>
            </w:r>
          </w:p>
        </w:tc>
        <w:tc>
          <w:tcPr>
            <w:tcW w:w="1052" w:type="dxa"/>
            <w:tcBorders>
              <w:top w:val="nil"/>
              <w:left w:val="nil"/>
              <w:bottom w:val="nil"/>
              <w:right w:val="nil"/>
            </w:tcBorders>
            <w:shd w:val="clear" w:color="auto" w:fill="auto"/>
            <w:noWrap/>
            <w:vAlign w:val="bottom"/>
            <w:hideMark/>
          </w:tcPr>
          <w:p w14:paraId="4C3F2959" w14:textId="77777777" w:rsidR="009F20B5" w:rsidRPr="009412FD" w:rsidRDefault="009F20B5" w:rsidP="009412FD">
            <w:pPr>
              <w:spacing w:line="276" w:lineRule="auto"/>
              <w:jc w:val="right"/>
              <w:rPr>
                <w:b/>
                <w:bCs/>
                <w:color w:val="000000"/>
              </w:rPr>
            </w:pPr>
            <w:r w:rsidRPr="009412FD">
              <w:rPr>
                <w:b/>
                <w:bCs/>
                <w:color w:val="000000"/>
              </w:rPr>
              <w:t>&lt;0.001</w:t>
            </w:r>
          </w:p>
        </w:tc>
      </w:tr>
      <w:tr w:rsidR="009F20B5" w:rsidRPr="00A075E5" w14:paraId="05285028" w14:textId="77777777" w:rsidTr="0062409B">
        <w:trPr>
          <w:trHeight w:val="320"/>
        </w:trPr>
        <w:tc>
          <w:tcPr>
            <w:tcW w:w="1971" w:type="dxa"/>
            <w:tcBorders>
              <w:top w:val="nil"/>
              <w:left w:val="nil"/>
              <w:bottom w:val="nil"/>
              <w:right w:val="nil"/>
            </w:tcBorders>
            <w:shd w:val="clear" w:color="auto" w:fill="auto"/>
            <w:noWrap/>
            <w:vAlign w:val="bottom"/>
            <w:hideMark/>
          </w:tcPr>
          <w:p w14:paraId="6D1744B4" w14:textId="77777777" w:rsidR="009F20B5" w:rsidRPr="00A075E5" w:rsidRDefault="009F20B5" w:rsidP="009412FD">
            <w:pPr>
              <w:spacing w:line="276" w:lineRule="auto"/>
              <w:rPr>
                <w:color w:val="000000"/>
              </w:rPr>
            </w:pPr>
            <w:r>
              <w:rPr>
                <w:color w:val="000000"/>
              </w:rPr>
              <w:t>CO</w:t>
            </w:r>
            <w:r>
              <w:rPr>
                <w:color w:val="000000"/>
                <w:vertAlign w:val="subscript"/>
              </w:rPr>
              <w:t>2</w:t>
            </w:r>
            <w:r>
              <w:rPr>
                <w:color w:val="000000"/>
              </w:rPr>
              <w:t>*I</w:t>
            </w:r>
          </w:p>
        </w:tc>
        <w:tc>
          <w:tcPr>
            <w:tcW w:w="438" w:type="dxa"/>
            <w:tcBorders>
              <w:top w:val="nil"/>
              <w:left w:val="nil"/>
              <w:bottom w:val="nil"/>
              <w:right w:val="nil"/>
            </w:tcBorders>
            <w:shd w:val="clear" w:color="auto" w:fill="auto"/>
            <w:noWrap/>
            <w:vAlign w:val="bottom"/>
            <w:hideMark/>
          </w:tcPr>
          <w:p w14:paraId="30B3AF64" w14:textId="77777777" w:rsidR="009F20B5" w:rsidRPr="00A075E5" w:rsidRDefault="009F20B5" w:rsidP="009412FD">
            <w:pPr>
              <w:spacing w:line="276" w:lineRule="auto"/>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hideMark/>
          </w:tcPr>
          <w:p w14:paraId="785C6EDC" w14:textId="59330310" w:rsidR="009F20B5" w:rsidRPr="009412FD" w:rsidRDefault="009F20B5" w:rsidP="009412FD">
            <w:pPr>
              <w:spacing w:line="276" w:lineRule="auto"/>
              <w:jc w:val="right"/>
              <w:rPr>
                <w:color w:val="000000"/>
              </w:rPr>
            </w:pPr>
            <w:r w:rsidRPr="009412FD">
              <w:rPr>
                <w:color w:val="000000"/>
              </w:rPr>
              <w:t>6.44</w:t>
            </w:r>
            <w:r w:rsidR="00A6737F">
              <w:rPr>
                <w:color w:val="000000"/>
              </w:rPr>
              <w:t>*10</w:t>
            </w:r>
            <w:r w:rsidR="00A6737F">
              <w:rPr>
                <w:color w:val="000000"/>
                <w:vertAlign w:val="superscript"/>
              </w:rPr>
              <w:t>1</w:t>
            </w:r>
          </w:p>
        </w:tc>
        <w:tc>
          <w:tcPr>
            <w:tcW w:w="1026" w:type="dxa"/>
            <w:tcBorders>
              <w:top w:val="nil"/>
              <w:left w:val="nil"/>
              <w:bottom w:val="nil"/>
              <w:right w:val="nil"/>
            </w:tcBorders>
            <w:shd w:val="clear" w:color="auto" w:fill="auto"/>
            <w:noWrap/>
            <w:vAlign w:val="bottom"/>
            <w:hideMark/>
          </w:tcPr>
          <w:p w14:paraId="0D15DE78" w14:textId="77777777" w:rsidR="009F20B5" w:rsidRPr="009412FD" w:rsidRDefault="009F20B5" w:rsidP="009412FD">
            <w:pPr>
              <w:spacing w:line="276" w:lineRule="auto"/>
              <w:jc w:val="right"/>
              <w:rPr>
                <w:color w:val="000000"/>
              </w:rPr>
            </w:pPr>
            <w:r w:rsidRPr="009412FD">
              <w:rPr>
                <w:color w:val="000000"/>
              </w:rPr>
              <w:t>2.064</w:t>
            </w:r>
          </w:p>
        </w:tc>
        <w:tc>
          <w:tcPr>
            <w:tcW w:w="953" w:type="dxa"/>
            <w:tcBorders>
              <w:top w:val="nil"/>
              <w:left w:val="nil"/>
              <w:bottom w:val="nil"/>
              <w:right w:val="nil"/>
            </w:tcBorders>
            <w:shd w:val="clear" w:color="auto" w:fill="auto"/>
            <w:noWrap/>
            <w:vAlign w:val="bottom"/>
            <w:hideMark/>
          </w:tcPr>
          <w:p w14:paraId="1B044E7A" w14:textId="77777777" w:rsidR="009F20B5" w:rsidRPr="009412FD" w:rsidRDefault="009F20B5" w:rsidP="009412FD">
            <w:pPr>
              <w:spacing w:line="276" w:lineRule="auto"/>
              <w:jc w:val="right"/>
              <w:rPr>
                <w:b/>
                <w:bCs/>
                <w:color w:val="000000"/>
              </w:rPr>
            </w:pPr>
            <w:r w:rsidRPr="009412FD">
              <w:rPr>
                <w:color w:val="000000"/>
              </w:rPr>
              <w:t>0.151</w:t>
            </w:r>
          </w:p>
        </w:tc>
        <w:tc>
          <w:tcPr>
            <w:tcW w:w="1410" w:type="dxa"/>
            <w:tcBorders>
              <w:top w:val="nil"/>
              <w:left w:val="nil"/>
              <w:bottom w:val="nil"/>
              <w:right w:val="nil"/>
            </w:tcBorders>
            <w:shd w:val="clear" w:color="auto" w:fill="auto"/>
            <w:noWrap/>
            <w:vAlign w:val="bottom"/>
            <w:hideMark/>
          </w:tcPr>
          <w:p w14:paraId="0F437098" w14:textId="796AEE7F" w:rsidR="009F20B5" w:rsidRPr="009412FD" w:rsidRDefault="009F20B5" w:rsidP="009412FD">
            <w:pPr>
              <w:spacing w:line="276" w:lineRule="auto"/>
              <w:jc w:val="right"/>
              <w:rPr>
                <w:color w:val="000000"/>
              </w:rPr>
            </w:pPr>
            <w:r w:rsidRPr="009412FD">
              <w:rPr>
                <w:color w:val="000000"/>
              </w:rPr>
              <w:t>-7.69</w:t>
            </w:r>
            <w:r w:rsidR="00A6737F">
              <w:rPr>
                <w:color w:val="000000"/>
              </w:rPr>
              <w:t>*10</w:t>
            </w:r>
            <w:r w:rsidR="00A6737F" w:rsidRPr="00A6737F">
              <w:rPr>
                <w:color w:val="000000"/>
                <w:vertAlign w:val="superscript"/>
              </w:rPr>
              <w:t>-</w:t>
            </w:r>
            <w:r w:rsidR="00A6737F">
              <w:rPr>
                <w:color w:val="000000"/>
                <w:vertAlign w:val="superscript"/>
              </w:rPr>
              <w:t>2</w:t>
            </w:r>
          </w:p>
        </w:tc>
        <w:tc>
          <w:tcPr>
            <w:tcW w:w="1163" w:type="dxa"/>
            <w:tcBorders>
              <w:top w:val="nil"/>
              <w:left w:val="nil"/>
              <w:bottom w:val="nil"/>
              <w:right w:val="nil"/>
            </w:tcBorders>
            <w:shd w:val="clear" w:color="auto" w:fill="auto"/>
            <w:noWrap/>
            <w:vAlign w:val="bottom"/>
            <w:hideMark/>
          </w:tcPr>
          <w:p w14:paraId="29433BA1" w14:textId="77777777" w:rsidR="009F20B5" w:rsidRPr="009412FD" w:rsidRDefault="009F20B5" w:rsidP="009412FD">
            <w:pPr>
              <w:spacing w:line="276" w:lineRule="auto"/>
              <w:jc w:val="right"/>
              <w:rPr>
                <w:color w:val="000000"/>
              </w:rPr>
            </w:pPr>
            <w:r w:rsidRPr="009412FD">
              <w:rPr>
                <w:color w:val="000000"/>
              </w:rPr>
              <w:t>0.518</w:t>
            </w:r>
          </w:p>
        </w:tc>
        <w:tc>
          <w:tcPr>
            <w:tcW w:w="1066" w:type="dxa"/>
            <w:tcBorders>
              <w:top w:val="nil"/>
              <w:left w:val="nil"/>
              <w:bottom w:val="nil"/>
              <w:right w:val="nil"/>
            </w:tcBorders>
            <w:shd w:val="clear" w:color="auto" w:fill="auto"/>
            <w:noWrap/>
            <w:vAlign w:val="bottom"/>
            <w:hideMark/>
          </w:tcPr>
          <w:p w14:paraId="1353631C" w14:textId="77777777" w:rsidR="009F20B5" w:rsidRPr="009412FD" w:rsidRDefault="009F20B5" w:rsidP="009412FD">
            <w:pPr>
              <w:spacing w:line="276" w:lineRule="auto"/>
              <w:jc w:val="right"/>
              <w:rPr>
                <w:b/>
                <w:bCs/>
                <w:color w:val="000000"/>
              </w:rPr>
            </w:pPr>
            <w:r w:rsidRPr="009412FD">
              <w:rPr>
                <w:color w:val="000000"/>
              </w:rPr>
              <w:t>0.472</w:t>
            </w:r>
          </w:p>
        </w:tc>
        <w:tc>
          <w:tcPr>
            <w:tcW w:w="1410" w:type="dxa"/>
            <w:tcBorders>
              <w:top w:val="nil"/>
              <w:left w:val="nil"/>
              <w:bottom w:val="nil"/>
              <w:right w:val="nil"/>
            </w:tcBorders>
            <w:shd w:val="clear" w:color="auto" w:fill="auto"/>
            <w:noWrap/>
            <w:vAlign w:val="bottom"/>
            <w:hideMark/>
          </w:tcPr>
          <w:p w14:paraId="010DF7ED" w14:textId="1ED070B4" w:rsidR="009F20B5" w:rsidRPr="009412FD" w:rsidRDefault="009F20B5" w:rsidP="009412FD">
            <w:pPr>
              <w:spacing w:line="276" w:lineRule="auto"/>
              <w:jc w:val="right"/>
              <w:rPr>
                <w:color w:val="000000"/>
              </w:rPr>
            </w:pPr>
            <w:r w:rsidRPr="009412FD">
              <w:rPr>
                <w:color w:val="000000"/>
              </w:rPr>
              <w:t>-8.38</w:t>
            </w:r>
            <w:r w:rsidR="00A6737F">
              <w:rPr>
                <w:color w:val="000000"/>
              </w:rPr>
              <w:t>*10</w:t>
            </w:r>
            <w:r w:rsidR="00A6737F" w:rsidRPr="00A6737F">
              <w:rPr>
                <w:color w:val="000000"/>
                <w:vertAlign w:val="superscript"/>
              </w:rPr>
              <w:t>0</w:t>
            </w:r>
          </w:p>
        </w:tc>
        <w:tc>
          <w:tcPr>
            <w:tcW w:w="1112" w:type="dxa"/>
            <w:tcBorders>
              <w:top w:val="nil"/>
              <w:left w:val="nil"/>
              <w:bottom w:val="nil"/>
              <w:right w:val="nil"/>
            </w:tcBorders>
            <w:shd w:val="clear" w:color="auto" w:fill="auto"/>
            <w:noWrap/>
            <w:vAlign w:val="bottom"/>
            <w:hideMark/>
          </w:tcPr>
          <w:p w14:paraId="0FECEEE8" w14:textId="77777777" w:rsidR="009F20B5" w:rsidRPr="009412FD" w:rsidRDefault="009F20B5" w:rsidP="009412FD">
            <w:pPr>
              <w:spacing w:line="276" w:lineRule="auto"/>
              <w:jc w:val="right"/>
              <w:rPr>
                <w:color w:val="000000"/>
              </w:rPr>
            </w:pPr>
            <w:r w:rsidRPr="009412FD">
              <w:rPr>
                <w:color w:val="000000"/>
              </w:rPr>
              <w:t>85.237</w:t>
            </w:r>
          </w:p>
        </w:tc>
        <w:tc>
          <w:tcPr>
            <w:tcW w:w="1052" w:type="dxa"/>
            <w:tcBorders>
              <w:top w:val="nil"/>
              <w:left w:val="nil"/>
              <w:bottom w:val="nil"/>
              <w:right w:val="nil"/>
            </w:tcBorders>
            <w:shd w:val="clear" w:color="auto" w:fill="auto"/>
            <w:noWrap/>
            <w:vAlign w:val="bottom"/>
            <w:hideMark/>
          </w:tcPr>
          <w:p w14:paraId="0F95E96A" w14:textId="77777777" w:rsidR="009F20B5" w:rsidRPr="009412FD" w:rsidRDefault="009F20B5" w:rsidP="009412FD">
            <w:pPr>
              <w:spacing w:line="276" w:lineRule="auto"/>
              <w:jc w:val="right"/>
              <w:rPr>
                <w:b/>
                <w:bCs/>
                <w:color w:val="000000"/>
              </w:rPr>
            </w:pPr>
            <w:r w:rsidRPr="009412FD">
              <w:rPr>
                <w:b/>
                <w:bCs/>
                <w:color w:val="000000"/>
              </w:rPr>
              <w:t>&lt;0.001</w:t>
            </w:r>
          </w:p>
        </w:tc>
      </w:tr>
      <w:tr w:rsidR="009F20B5" w:rsidRPr="00A075E5" w14:paraId="7F033491" w14:textId="77777777" w:rsidTr="0062409B">
        <w:trPr>
          <w:trHeight w:val="320"/>
        </w:trPr>
        <w:tc>
          <w:tcPr>
            <w:tcW w:w="1971" w:type="dxa"/>
            <w:tcBorders>
              <w:top w:val="nil"/>
              <w:left w:val="nil"/>
              <w:bottom w:val="nil"/>
              <w:right w:val="nil"/>
            </w:tcBorders>
            <w:shd w:val="clear" w:color="auto" w:fill="auto"/>
            <w:noWrap/>
            <w:vAlign w:val="bottom"/>
            <w:hideMark/>
          </w:tcPr>
          <w:p w14:paraId="7697B2AE" w14:textId="77777777" w:rsidR="009F20B5" w:rsidRPr="00A075E5" w:rsidRDefault="009F20B5" w:rsidP="009412FD">
            <w:pPr>
              <w:spacing w:line="276" w:lineRule="auto"/>
              <w:rPr>
                <w:color w:val="000000"/>
              </w:rPr>
            </w:pPr>
            <w:r>
              <w:rPr>
                <w:color w:val="000000"/>
              </w:rPr>
              <w:t>CO</w:t>
            </w:r>
            <w:r>
              <w:rPr>
                <w:color w:val="000000"/>
                <w:vertAlign w:val="subscript"/>
              </w:rPr>
              <w:t>2</w:t>
            </w:r>
            <w:r>
              <w:rPr>
                <w:color w:val="000000"/>
              </w:rPr>
              <w:t>*N</w:t>
            </w:r>
          </w:p>
        </w:tc>
        <w:tc>
          <w:tcPr>
            <w:tcW w:w="438" w:type="dxa"/>
            <w:tcBorders>
              <w:top w:val="nil"/>
              <w:left w:val="nil"/>
              <w:bottom w:val="nil"/>
              <w:right w:val="nil"/>
            </w:tcBorders>
            <w:shd w:val="clear" w:color="auto" w:fill="auto"/>
            <w:noWrap/>
            <w:vAlign w:val="bottom"/>
            <w:hideMark/>
          </w:tcPr>
          <w:p w14:paraId="34AEC2D9" w14:textId="77777777" w:rsidR="009F20B5" w:rsidRPr="00A075E5" w:rsidRDefault="009F20B5" w:rsidP="009412FD">
            <w:pPr>
              <w:spacing w:line="276" w:lineRule="auto"/>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hideMark/>
          </w:tcPr>
          <w:p w14:paraId="2F75C3D8" w14:textId="48152BE0" w:rsidR="009F20B5" w:rsidRPr="009412FD" w:rsidRDefault="009F20B5" w:rsidP="009412FD">
            <w:pPr>
              <w:spacing w:line="276" w:lineRule="auto"/>
              <w:jc w:val="right"/>
              <w:rPr>
                <w:color w:val="000000"/>
              </w:rPr>
            </w:pPr>
            <w:r w:rsidRPr="009412FD">
              <w:rPr>
                <w:color w:val="000000"/>
              </w:rPr>
              <w:t>5.05</w:t>
            </w:r>
            <w:r w:rsidR="00A6737F">
              <w:rPr>
                <w:color w:val="000000"/>
              </w:rPr>
              <w:t>*10</w:t>
            </w:r>
            <w:r w:rsidR="00A6737F" w:rsidRPr="00A6737F">
              <w:rPr>
                <w:color w:val="000000"/>
                <w:vertAlign w:val="superscript"/>
              </w:rPr>
              <w:t>-</w:t>
            </w:r>
            <w:r w:rsidR="00A6737F">
              <w:rPr>
                <w:color w:val="000000"/>
                <w:vertAlign w:val="superscript"/>
              </w:rPr>
              <w:t>1</w:t>
            </w:r>
          </w:p>
        </w:tc>
        <w:tc>
          <w:tcPr>
            <w:tcW w:w="1026" w:type="dxa"/>
            <w:tcBorders>
              <w:top w:val="nil"/>
              <w:left w:val="nil"/>
              <w:bottom w:val="nil"/>
              <w:right w:val="nil"/>
            </w:tcBorders>
            <w:shd w:val="clear" w:color="auto" w:fill="auto"/>
            <w:noWrap/>
            <w:vAlign w:val="bottom"/>
            <w:hideMark/>
          </w:tcPr>
          <w:p w14:paraId="53E6F41C" w14:textId="77777777" w:rsidR="009F20B5" w:rsidRPr="009412FD" w:rsidRDefault="009F20B5" w:rsidP="009412FD">
            <w:pPr>
              <w:spacing w:line="276" w:lineRule="auto"/>
              <w:jc w:val="right"/>
              <w:rPr>
                <w:color w:val="000000"/>
              </w:rPr>
            </w:pPr>
            <w:r w:rsidRPr="009412FD">
              <w:rPr>
                <w:color w:val="000000"/>
              </w:rPr>
              <w:t>18.655</w:t>
            </w:r>
          </w:p>
        </w:tc>
        <w:tc>
          <w:tcPr>
            <w:tcW w:w="953" w:type="dxa"/>
            <w:tcBorders>
              <w:top w:val="nil"/>
              <w:left w:val="nil"/>
              <w:bottom w:val="nil"/>
              <w:right w:val="nil"/>
            </w:tcBorders>
            <w:shd w:val="clear" w:color="auto" w:fill="auto"/>
            <w:noWrap/>
            <w:vAlign w:val="bottom"/>
            <w:hideMark/>
          </w:tcPr>
          <w:p w14:paraId="5E2FAA51" w14:textId="77777777" w:rsidR="009F20B5" w:rsidRPr="009412FD" w:rsidRDefault="009F20B5" w:rsidP="009412FD">
            <w:pPr>
              <w:spacing w:line="276" w:lineRule="auto"/>
              <w:jc w:val="right"/>
              <w:rPr>
                <w:b/>
                <w:bCs/>
                <w:i/>
                <w:iCs/>
                <w:color w:val="000000"/>
              </w:rPr>
            </w:pPr>
            <w:r w:rsidRPr="009412FD">
              <w:rPr>
                <w:b/>
                <w:bCs/>
                <w:color w:val="000000"/>
              </w:rPr>
              <w:t>&lt;0.001</w:t>
            </w:r>
          </w:p>
        </w:tc>
        <w:tc>
          <w:tcPr>
            <w:tcW w:w="1410" w:type="dxa"/>
            <w:tcBorders>
              <w:top w:val="nil"/>
              <w:left w:val="nil"/>
              <w:bottom w:val="nil"/>
              <w:right w:val="nil"/>
            </w:tcBorders>
            <w:shd w:val="clear" w:color="auto" w:fill="auto"/>
            <w:noWrap/>
            <w:vAlign w:val="bottom"/>
            <w:hideMark/>
          </w:tcPr>
          <w:p w14:paraId="65A5BE97" w14:textId="71A71E3E" w:rsidR="009F20B5" w:rsidRPr="009412FD" w:rsidRDefault="009F20B5" w:rsidP="009412FD">
            <w:pPr>
              <w:spacing w:line="276" w:lineRule="auto"/>
              <w:jc w:val="right"/>
              <w:rPr>
                <w:color w:val="000000"/>
              </w:rPr>
            </w:pPr>
            <w:r w:rsidRPr="009412FD">
              <w:rPr>
                <w:color w:val="000000"/>
              </w:rPr>
              <w:t>1.61</w:t>
            </w:r>
            <w:r w:rsidR="00A6737F">
              <w:rPr>
                <w:color w:val="000000"/>
              </w:rPr>
              <w:t>*10</w:t>
            </w:r>
            <w:r w:rsidR="00A6737F" w:rsidRPr="00A6737F">
              <w:rPr>
                <w:color w:val="000000"/>
                <w:vertAlign w:val="superscript"/>
              </w:rPr>
              <w:t>-</w:t>
            </w:r>
            <w:r w:rsidR="00A6737F">
              <w:rPr>
                <w:color w:val="000000"/>
                <w:vertAlign w:val="superscript"/>
              </w:rPr>
              <w:t>3</w:t>
            </w:r>
          </w:p>
        </w:tc>
        <w:tc>
          <w:tcPr>
            <w:tcW w:w="1163" w:type="dxa"/>
            <w:tcBorders>
              <w:top w:val="nil"/>
              <w:left w:val="nil"/>
              <w:bottom w:val="nil"/>
              <w:right w:val="nil"/>
            </w:tcBorders>
            <w:shd w:val="clear" w:color="auto" w:fill="auto"/>
            <w:noWrap/>
            <w:vAlign w:val="bottom"/>
            <w:hideMark/>
          </w:tcPr>
          <w:p w14:paraId="228D868B" w14:textId="77777777" w:rsidR="009F20B5" w:rsidRPr="009412FD" w:rsidRDefault="009F20B5" w:rsidP="009412FD">
            <w:pPr>
              <w:spacing w:line="276" w:lineRule="auto"/>
              <w:jc w:val="right"/>
              <w:rPr>
                <w:color w:val="000000"/>
              </w:rPr>
            </w:pPr>
            <w:r w:rsidRPr="009412FD">
              <w:rPr>
                <w:color w:val="000000"/>
              </w:rPr>
              <w:t>16.877</w:t>
            </w:r>
          </w:p>
        </w:tc>
        <w:tc>
          <w:tcPr>
            <w:tcW w:w="1066" w:type="dxa"/>
            <w:tcBorders>
              <w:top w:val="nil"/>
              <w:left w:val="nil"/>
              <w:bottom w:val="nil"/>
              <w:right w:val="nil"/>
            </w:tcBorders>
            <w:shd w:val="clear" w:color="auto" w:fill="auto"/>
            <w:noWrap/>
            <w:vAlign w:val="bottom"/>
            <w:hideMark/>
          </w:tcPr>
          <w:p w14:paraId="2A6F3440" w14:textId="77777777" w:rsidR="009F20B5" w:rsidRPr="009412FD" w:rsidRDefault="009F20B5" w:rsidP="009412FD">
            <w:pPr>
              <w:spacing w:line="276" w:lineRule="auto"/>
              <w:jc w:val="right"/>
              <w:rPr>
                <w:b/>
                <w:bCs/>
                <w:i/>
                <w:iCs/>
                <w:color w:val="000000"/>
              </w:rPr>
            </w:pPr>
            <w:r w:rsidRPr="009412FD">
              <w:rPr>
                <w:b/>
                <w:bCs/>
                <w:color w:val="000000"/>
              </w:rPr>
              <w:t>&lt;0.001</w:t>
            </w:r>
          </w:p>
        </w:tc>
        <w:tc>
          <w:tcPr>
            <w:tcW w:w="1410" w:type="dxa"/>
            <w:tcBorders>
              <w:top w:val="nil"/>
              <w:left w:val="nil"/>
              <w:bottom w:val="nil"/>
              <w:right w:val="nil"/>
            </w:tcBorders>
            <w:shd w:val="clear" w:color="auto" w:fill="auto"/>
            <w:noWrap/>
            <w:vAlign w:val="bottom"/>
            <w:hideMark/>
          </w:tcPr>
          <w:p w14:paraId="0734461B" w14:textId="2A3F2B28" w:rsidR="009F20B5" w:rsidRPr="009412FD" w:rsidRDefault="009F20B5" w:rsidP="009412FD">
            <w:pPr>
              <w:spacing w:line="276" w:lineRule="auto"/>
              <w:jc w:val="right"/>
              <w:rPr>
                <w:color w:val="000000"/>
              </w:rPr>
            </w:pPr>
            <w:r w:rsidRPr="009412FD">
              <w:rPr>
                <w:color w:val="000000"/>
              </w:rPr>
              <w:t>-9.17</w:t>
            </w:r>
            <w:r w:rsidR="00A6737F">
              <w:rPr>
                <w:color w:val="000000"/>
              </w:rPr>
              <w:t>*10</w:t>
            </w:r>
            <w:r w:rsidR="00A6737F" w:rsidRPr="00A6737F">
              <w:rPr>
                <w:color w:val="000000"/>
                <w:vertAlign w:val="superscript"/>
              </w:rPr>
              <w:t>-</w:t>
            </w:r>
            <w:r w:rsidR="00A6737F">
              <w:rPr>
                <w:color w:val="000000"/>
                <w:vertAlign w:val="superscript"/>
              </w:rPr>
              <w:t>3</w:t>
            </w:r>
          </w:p>
        </w:tc>
        <w:tc>
          <w:tcPr>
            <w:tcW w:w="1112" w:type="dxa"/>
            <w:tcBorders>
              <w:top w:val="nil"/>
              <w:left w:val="nil"/>
              <w:bottom w:val="nil"/>
              <w:right w:val="nil"/>
            </w:tcBorders>
            <w:shd w:val="clear" w:color="auto" w:fill="auto"/>
            <w:noWrap/>
            <w:vAlign w:val="bottom"/>
            <w:hideMark/>
          </w:tcPr>
          <w:p w14:paraId="7B723EE4" w14:textId="77777777" w:rsidR="009F20B5" w:rsidRPr="009412FD" w:rsidRDefault="009F20B5" w:rsidP="009412FD">
            <w:pPr>
              <w:spacing w:line="276" w:lineRule="auto"/>
              <w:jc w:val="right"/>
              <w:rPr>
                <w:color w:val="000000"/>
              </w:rPr>
            </w:pPr>
            <w:r w:rsidRPr="009412FD">
              <w:rPr>
                <w:color w:val="000000"/>
              </w:rPr>
              <w:t>1.05</w:t>
            </w:r>
            <w:r>
              <w:rPr>
                <w:color w:val="000000"/>
              </w:rPr>
              <w:t>0</w:t>
            </w:r>
          </w:p>
        </w:tc>
        <w:tc>
          <w:tcPr>
            <w:tcW w:w="1052" w:type="dxa"/>
            <w:tcBorders>
              <w:top w:val="nil"/>
              <w:left w:val="nil"/>
              <w:bottom w:val="nil"/>
              <w:right w:val="nil"/>
            </w:tcBorders>
            <w:shd w:val="clear" w:color="auto" w:fill="auto"/>
            <w:noWrap/>
            <w:vAlign w:val="bottom"/>
            <w:hideMark/>
          </w:tcPr>
          <w:p w14:paraId="68E39CCC" w14:textId="77777777" w:rsidR="009F20B5" w:rsidRPr="009412FD" w:rsidRDefault="009F20B5" w:rsidP="009412FD">
            <w:pPr>
              <w:spacing w:line="276" w:lineRule="auto"/>
              <w:jc w:val="right"/>
              <w:rPr>
                <w:b/>
                <w:bCs/>
                <w:color w:val="000000"/>
              </w:rPr>
            </w:pPr>
            <w:r w:rsidRPr="009412FD">
              <w:rPr>
                <w:color w:val="000000"/>
              </w:rPr>
              <w:t>0.306</w:t>
            </w:r>
          </w:p>
        </w:tc>
      </w:tr>
      <w:tr w:rsidR="009F20B5" w:rsidRPr="00A075E5" w14:paraId="248EBB64" w14:textId="77777777" w:rsidTr="0062409B">
        <w:trPr>
          <w:trHeight w:val="320"/>
        </w:trPr>
        <w:tc>
          <w:tcPr>
            <w:tcW w:w="1971" w:type="dxa"/>
            <w:tcBorders>
              <w:top w:val="nil"/>
              <w:left w:val="nil"/>
              <w:right w:val="nil"/>
            </w:tcBorders>
            <w:shd w:val="clear" w:color="auto" w:fill="auto"/>
            <w:noWrap/>
            <w:vAlign w:val="bottom"/>
            <w:hideMark/>
          </w:tcPr>
          <w:p w14:paraId="3904A58C" w14:textId="77777777" w:rsidR="009F20B5" w:rsidRPr="00A075E5" w:rsidRDefault="009F20B5" w:rsidP="009412FD">
            <w:pPr>
              <w:spacing w:line="276" w:lineRule="auto"/>
              <w:rPr>
                <w:color w:val="000000"/>
              </w:rPr>
            </w:pPr>
            <w:r>
              <w:rPr>
                <w:color w:val="000000"/>
              </w:rPr>
              <w:t>I*N</w:t>
            </w:r>
          </w:p>
        </w:tc>
        <w:tc>
          <w:tcPr>
            <w:tcW w:w="438" w:type="dxa"/>
            <w:tcBorders>
              <w:top w:val="nil"/>
              <w:left w:val="nil"/>
              <w:right w:val="nil"/>
            </w:tcBorders>
            <w:shd w:val="clear" w:color="auto" w:fill="auto"/>
            <w:noWrap/>
            <w:vAlign w:val="bottom"/>
            <w:hideMark/>
          </w:tcPr>
          <w:p w14:paraId="024FC3E7" w14:textId="77777777" w:rsidR="009F20B5" w:rsidRPr="00A075E5" w:rsidRDefault="009F20B5" w:rsidP="009412FD">
            <w:pPr>
              <w:spacing w:line="276" w:lineRule="auto"/>
              <w:jc w:val="right"/>
              <w:rPr>
                <w:color w:val="000000"/>
              </w:rPr>
            </w:pPr>
            <w:r w:rsidRPr="00A075E5">
              <w:rPr>
                <w:color w:val="000000"/>
              </w:rPr>
              <w:t>1</w:t>
            </w:r>
          </w:p>
        </w:tc>
        <w:tc>
          <w:tcPr>
            <w:tcW w:w="1447" w:type="dxa"/>
            <w:tcBorders>
              <w:top w:val="nil"/>
              <w:left w:val="nil"/>
              <w:right w:val="nil"/>
            </w:tcBorders>
            <w:shd w:val="clear" w:color="auto" w:fill="auto"/>
            <w:noWrap/>
            <w:vAlign w:val="bottom"/>
            <w:hideMark/>
          </w:tcPr>
          <w:p w14:paraId="491B38CE" w14:textId="2B268931" w:rsidR="009F20B5" w:rsidRPr="009412FD" w:rsidRDefault="009F20B5" w:rsidP="009412FD">
            <w:pPr>
              <w:spacing w:line="276" w:lineRule="auto"/>
              <w:jc w:val="right"/>
              <w:rPr>
                <w:color w:val="000000"/>
              </w:rPr>
            </w:pPr>
            <w:r w:rsidRPr="009412FD">
              <w:rPr>
                <w:color w:val="000000"/>
              </w:rPr>
              <w:t>-3.84</w:t>
            </w:r>
            <w:r w:rsidR="00A6737F">
              <w:rPr>
                <w:color w:val="000000"/>
              </w:rPr>
              <w:t>*10</w:t>
            </w:r>
            <w:r w:rsidR="00A6737F" w:rsidRPr="00A6737F">
              <w:rPr>
                <w:color w:val="000000"/>
                <w:vertAlign w:val="superscript"/>
              </w:rPr>
              <w:t>-</w:t>
            </w:r>
            <w:r w:rsidR="00A6737F">
              <w:rPr>
                <w:color w:val="000000"/>
                <w:vertAlign w:val="superscript"/>
              </w:rPr>
              <w:t>1</w:t>
            </w:r>
          </w:p>
        </w:tc>
        <w:tc>
          <w:tcPr>
            <w:tcW w:w="1026" w:type="dxa"/>
            <w:tcBorders>
              <w:top w:val="nil"/>
              <w:left w:val="nil"/>
              <w:right w:val="nil"/>
            </w:tcBorders>
            <w:shd w:val="clear" w:color="auto" w:fill="auto"/>
            <w:noWrap/>
            <w:vAlign w:val="bottom"/>
            <w:hideMark/>
          </w:tcPr>
          <w:p w14:paraId="345F000B" w14:textId="77777777" w:rsidR="009F20B5" w:rsidRPr="009412FD" w:rsidRDefault="009F20B5" w:rsidP="009412FD">
            <w:pPr>
              <w:spacing w:line="276" w:lineRule="auto"/>
              <w:jc w:val="right"/>
              <w:rPr>
                <w:color w:val="000000"/>
              </w:rPr>
            </w:pPr>
            <w:r w:rsidRPr="009412FD">
              <w:rPr>
                <w:color w:val="000000"/>
              </w:rPr>
              <w:t>10.804</w:t>
            </w:r>
          </w:p>
        </w:tc>
        <w:tc>
          <w:tcPr>
            <w:tcW w:w="953" w:type="dxa"/>
            <w:tcBorders>
              <w:top w:val="nil"/>
              <w:left w:val="nil"/>
              <w:right w:val="nil"/>
            </w:tcBorders>
            <w:shd w:val="clear" w:color="auto" w:fill="auto"/>
            <w:noWrap/>
            <w:vAlign w:val="bottom"/>
            <w:hideMark/>
          </w:tcPr>
          <w:p w14:paraId="3B91823C" w14:textId="77777777" w:rsidR="009F20B5" w:rsidRPr="009412FD" w:rsidRDefault="009F20B5" w:rsidP="009412FD">
            <w:pPr>
              <w:spacing w:line="276" w:lineRule="auto"/>
              <w:jc w:val="right"/>
              <w:rPr>
                <w:b/>
                <w:bCs/>
                <w:color w:val="000000"/>
              </w:rPr>
            </w:pPr>
            <w:r w:rsidRPr="009412FD">
              <w:rPr>
                <w:b/>
                <w:bCs/>
                <w:color w:val="000000"/>
              </w:rPr>
              <w:t>0.001</w:t>
            </w:r>
          </w:p>
        </w:tc>
        <w:tc>
          <w:tcPr>
            <w:tcW w:w="1410" w:type="dxa"/>
            <w:tcBorders>
              <w:top w:val="nil"/>
              <w:left w:val="nil"/>
              <w:right w:val="nil"/>
            </w:tcBorders>
            <w:shd w:val="clear" w:color="auto" w:fill="auto"/>
            <w:noWrap/>
            <w:vAlign w:val="bottom"/>
            <w:hideMark/>
          </w:tcPr>
          <w:p w14:paraId="583E0246" w14:textId="1C3F3885" w:rsidR="009F20B5" w:rsidRPr="009412FD" w:rsidRDefault="009F20B5" w:rsidP="009412FD">
            <w:pPr>
              <w:spacing w:line="276" w:lineRule="auto"/>
              <w:jc w:val="right"/>
              <w:rPr>
                <w:color w:val="000000"/>
              </w:rPr>
            </w:pPr>
            <w:r w:rsidRPr="009412FD">
              <w:rPr>
                <w:color w:val="000000"/>
              </w:rPr>
              <w:t>-1.45</w:t>
            </w:r>
            <w:r w:rsidR="00A6737F">
              <w:rPr>
                <w:color w:val="000000"/>
              </w:rPr>
              <w:t>*10</w:t>
            </w:r>
            <w:r w:rsidR="00A6737F" w:rsidRPr="00A6737F">
              <w:rPr>
                <w:color w:val="000000"/>
                <w:vertAlign w:val="superscript"/>
              </w:rPr>
              <w:t>-</w:t>
            </w:r>
            <w:r w:rsidR="00A6737F">
              <w:rPr>
                <w:color w:val="000000"/>
                <w:vertAlign w:val="superscript"/>
              </w:rPr>
              <w:t>3</w:t>
            </w:r>
          </w:p>
        </w:tc>
        <w:tc>
          <w:tcPr>
            <w:tcW w:w="1163" w:type="dxa"/>
            <w:tcBorders>
              <w:top w:val="nil"/>
              <w:left w:val="nil"/>
              <w:right w:val="nil"/>
            </w:tcBorders>
            <w:shd w:val="clear" w:color="auto" w:fill="auto"/>
            <w:noWrap/>
            <w:vAlign w:val="bottom"/>
            <w:hideMark/>
          </w:tcPr>
          <w:p w14:paraId="5DEA2666" w14:textId="77777777" w:rsidR="009F20B5" w:rsidRPr="009412FD" w:rsidRDefault="009F20B5" w:rsidP="009412FD">
            <w:pPr>
              <w:spacing w:line="276" w:lineRule="auto"/>
              <w:jc w:val="right"/>
              <w:rPr>
                <w:color w:val="000000"/>
              </w:rPr>
            </w:pPr>
            <w:r w:rsidRPr="009412FD">
              <w:rPr>
                <w:color w:val="000000"/>
              </w:rPr>
              <w:t>15.779</w:t>
            </w:r>
          </w:p>
        </w:tc>
        <w:tc>
          <w:tcPr>
            <w:tcW w:w="1066" w:type="dxa"/>
            <w:tcBorders>
              <w:top w:val="nil"/>
              <w:left w:val="nil"/>
              <w:right w:val="nil"/>
            </w:tcBorders>
            <w:shd w:val="clear" w:color="auto" w:fill="auto"/>
            <w:noWrap/>
            <w:vAlign w:val="bottom"/>
            <w:hideMark/>
          </w:tcPr>
          <w:p w14:paraId="7ACFF144" w14:textId="77777777" w:rsidR="009F20B5" w:rsidRPr="009412FD" w:rsidRDefault="009F20B5" w:rsidP="009412FD">
            <w:pPr>
              <w:spacing w:line="276" w:lineRule="auto"/>
              <w:jc w:val="right"/>
              <w:rPr>
                <w:b/>
                <w:bCs/>
                <w:color w:val="000000"/>
              </w:rPr>
            </w:pPr>
            <w:r w:rsidRPr="009412FD">
              <w:rPr>
                <w:b/>
                <w:bCs/>
                <w:color w:val="000000"/>
              </w:rPr>
              <w:t>&lt;0.001</w:t>
            </w:r>
          </w:p>
        </w:tc>
        <w:tc>
          <w:tcPr>
            <w:tcW w:w="1410" w:type="dxa"/>
            <w:tcBorders>
              <w:top w:val="nil"/>
              <w:left w:val="nil"/>
              <w:right w:val="nil"/>
            </w:tcBorders>
            <w:shd w:val="clear" w:color="auto" w:fill="auto"/>
            <w:noWrap/>
            <w:vAlign w:val="bottom"/>
            <w:hideMark/>
          </w:tcPr>
          <w:p w14:paraId="1667B238" w14:textId="21919794" w:rsidR="009F20B5" w:rsidRPr="009412FD" w:rsidRDefault="009F20B5" w:rsidP="009412FD">
            <w:pPr>
              <w:spacing w:line="276" w:lineRule="auto"/>
              <w:jc w:val="right"/>
              <w:rPr>
                <w:color w:val="000000"/>
              </w:rPr>
            </w:pPr>
            <w:r w:rsidRPr="009412FD">
              <w:rPr>
                <w:color w:val="000000"/>
              </w:rPr>
              <w:t>4.20</w:t>
            </w:r>
            <w:r w:rsidR="00A6737F">
              <w:rPr>
                <w:color w:val="000000"/>
              </w:rPr>
              <w:t>*10</w:t>
            </w:r>
            <w:r w:rsidR="00A6737F" w:rsidRPr="00A6737F">
              <w:rPr>
                <w:color w:val="000000"/>
                <w:vertAlign w:val="superscript"/>
              </w:rPr>
              <w:t>-</w:t>
            </w:r>
            <w:r w:rsidR="00A6737F">
              <w:rPr>
                <w:color w:val="000000"/>
                <w:vertAlign w:val="superscript"/>
              </w:rPr>
              <w:t>3</w:t>
            </w:r>
          </w:p>
        </w:tc>
        <w:tc>
          <w:tcPr>
            <w:tcW w:w="1112" w:type="dxa"/>
            <w:tcBorders>
              <w:top w:val="nil"/>
              <w:left w:val="nil"/>
              <w:right w:val="nil"/>
            </w:tcBorders>
            <w:shd w:val="clear" w:color="auto" w:fill="auto"/>
            <w:noWrap/>
            <w:vAlign w:val="bottom"/>
            <w:hideMark/>
          </w:tcPr>
          <w:p w14:paraId="232CD334" w14:textId="77777777" w:rsidR="009F20B5" w:rsidRPr="009412FD" w:rsidRDefault="009F20B5" w:rsidP="009412FD">
            <w:pPr>
              <w:spacing w:line="276" w:lineRule="auto"/>
              <w:jc w:val="right"/>
              <w:rPr>
                <w:color w:val="000000"/>
              </w:rPr>
            </w:pPr>
            <w:r w:rsidRPr="009412FD">
              <w:rPr>
                <w:color w:val="000000"/>
              </w:rPr>
              <w:t>46.489</w:t>
            </w:r>
          </w:p>
        </w:tc>
        <w:tc>
          <w:tcPr>
            <w:tcW w:w="1052" w:type="dxa"/>
            <w:tcBorders>
              <w:top w:val="nil"/>
              <w:left w:val="nil"/>
              <w:right w:val="nil"/>
            </w:tcBorders>
            <w:shd w:val="clear" w:color="auto" w:fill="auto"/>
            <w:noWrap/>
            <w:vAlign w:val="bottom"/>
            <w:hideMark/>
          </w:tcPr>
          <w:p w14:paraId="09AF48F6" w14:textId="77777777" w:rsidR="009F20B5" w:rsidRPr="009412FD" w:rsidRDefault="009F20B5" w:rsidP="009412FD">
            <w:pPr>
              <w:spacing w:line="276" w:lineRule="auto"/>
              <w:jc w:val="right"/>
              <w:rPr>
                <w:b/>
                <w:bCs/>
                <w:color w:val="000000"/>
              </w:rPr>
            </w:pPr>
            <w:r w:rsidRPr="009412FD">
              <w:rPr>
                <w:b/>
                <w:bCs/>
                <w:color w:val="000000"/>
              </w:rPr>
              <w:t>&lt;0.001</w:t>
            </w:r>
          </w:p>
        </w:tc>
      </w:tr>
      <w:tr w:rsidR="009F20B5" w:rsidRPr="00A075E5" w14:paraId="7F502FE7" w14:textId="77777777" w:rsidTr="0062409B">
        <w:trPr>
          <w:trHeight w:val="320"/>
        </w:trPr>
        <w:tc>
          <w:tcPr>
            <w:tcW w:w="1971" w:type="dxa"/>
            <w:tcBorders>
              <w:top w:val="nil"/>
              <w:left w:val="nil"/>
              <w:bottom w:val="nil"/>
              <w:right w:val="nil"/>
            </w:tcBorders>
            <w:shd w:val="clear" w:color="auto" w:fill="auto"/>
            <w:noWrap/>
            <w:vAlign w:val="bottom"/>
            <w:hideMark/>
          </w:tcPr>
          <w:p w14:paraId="12B7C3BF" w14:textId="77777777" w:rsidR="009F20B5" w:rsidRPr="00A075E5" w:rsidRDefault="009F20B5" w:rsidP="009412FD">
            <w:pPr>
              <w:spacing w:line="276" w:lineRule="auto"/>
              <w:rPr>
                <w:color w:val="000000"/>
              </w:rPr>
            </w:pPr>
            <w:r>
              <w:rPr>
                <w:color w:val="000000"/>
              </w:rPr>
              <w:t>CO</w:t>
            </w:r>
            <w:r>
              <w:rPr>
                <w:color w:val="000000"/>
                <w:vertAlign w:val="subscript"/>
              </w:rPr>
              <w:t>2</w:t>
            </w:r>
            <w:r>
              <w:rPr>
                <w:color w:val="000000"/>
              </w:rPr>
              <w:t>*I*N</w:t>
            </w:r>
          </w:p>
        </w:tc>
        <w:tc>
          <w:tcPr>
            <w:tcW w:w="438" w:type="dxa"/>
            <w:tcBorders>
              <w:top w:val="nil"/>
              <w:left w:val="nil"/>
              <w:bottom w:val="nil"/>
              <w:right w:val="nil"/>
            </w:tcBorders>
            <w:shd w:val="clear" w:color="auto" w:fill="auto"/>
            <w:noWrap/>
            <w:vAlign w:val="bottom"/>
            <w:hideMark/>
          </w:tcPr>
          <w:p w14:paraId="2EDD36C0" w14:textId="77777777" w:rsidR="009F20B5" w:rsidRPr="00A075E5" w:rsidRDefault="009F20B5" w:rsidP="009412FD">
            <w:pPr>
              <w:spacing w:line="276" w:lineRule="auto"/>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hideMark/>
          </w:tcPr>
          <w:p w14:paraId="778A3EB6" w14:textId="38A0793C" w:rsidR="009F20B5" w:rsidRPr="009412FD" w:rsidRDefault="009F20B5" w:rsidP="009412FD">
            <w:pPr>
              <w:spacing w:line="276" w:lineRule="auto"/>
              <w:jc w:val="right"/>
              <w:rPr>
                <w:color w:val="000000"/>
              </w:rPr>
            </w:pPr>
            <w:r w:rsidRPr="009412FD">
              <w:rPr>
                <w:color w:val="000000"/>
              </w:rPr>
              <w:t>-2.97</w:t>
            </w:r>
            <w:r w:rsidR="00A6737F">
              <w:rPr>
                <w:color w:val="000000"/>
              </w:rPr>
              <w:t>*10</w:t>
            </w:r>
            <w:r w:rsidR="00A6737F" w:rsidRPr="00A6737F">
              <w:rPr>
                <w:color w:val="000000"/>
                <w:vertAlign w:val="superscript"/>
              </w:rPr>
              <w:t>-</w:t>
            </w:r>
            <w:r w:rsidR="00A6737F">
              <w:rPr>
                <w:color w:val="000000"/>
                <w:vertAlign w:val="superscript"/>
              </w:rPr>
              <w:t>3</w:t>
            </w:r>
          </w:p>
        </w:tc>
        <w:tc>
          <w:tcPr>
            <w:tcW w:w="1026" w:type="dxa"/>
            <w:tcBorders>
              <w:top w:val="nil"/>
              <w:left w:val="nil"/>
              <w:bottom w:val="nil"/>
              <w:right w:val="nil"/>
            </w:tcBorders>
            <w:shd w:val="clear" w:color="auto" w:fill="auto"/>
            <w:noWrap/>
            <w:vAlign w:val="bottom"/>
            <w:hideMark/>
          </w:tcPr>
          <w:p w14:paraId="0D94B997" w14:textId="77777777" w:rsidR="009F20B5" w:rsidRPr="009412FD" w:rsidRDefault="009F20B5" w:rsidP="009412FD">
            <w:pPr>
              <w:spacing w:line="276" w:lineRule="auto"/>
              <w:jc w:val="right"/>
              <w:rPr>
                <w:color w:val="000000"/>
              </w:rPr>
            </w:pPr>
            <w:r w:rsidRPr="009412FD">
              <w:rPr>
                <w:color w:val="000000"/>
              </w:rPr>
              <w:t>&lt;0.001</w:t>
            </w:r>
          </w:p>
        </w:tc>
        <w:tc>
          <w:tcPr>
            <w:tcW w:w="953" w:type="dxa"/>
            <w:tcBorders>
              <w:top w:val="nil"/>
              <w:left w:val="nil"/>
              <w:bottom w:val="nil"/>
              <w:right w:val="nil"/>
            </w:tcBorders>
            <w:shd w:val="clear" w:color="auto" w:fill="auto"/>
            <w:noWrap/>
            <w:vAlign w:val="bottom"/>
            <w:hideMark/>
          </w:tcPr>
          <w:p w14:paraId="1DA097DF" w14:textId="77777777" w:rsidR="009F20B5" w:rsidRPr="009412FD" w:rsidRDefault="009F20B5" w:rsidP="009412FD">
            <w:pPr>
              <w:spacing w:line="276" w:lineRule="auto"/>
              <w:jc w:val="right"/>
              <w:rPr>
                <w:b/>
                <w:bCs/>
                <w:i/>
                <w:iCs/>
                <w:color w:val="000000"/>
              </w:rPr>
            </w:pPr>
            <w:r w:rsidRPr="009412FD">
              <w:rPr>
                <w:color w:val="000000"/>
              </w:rPr>
              <w:t>0.99</w:t>
            </w:r>
            <w:r>
              <w:rPr>
                <w:color w:val="000000"/>
              </w:rPr>
              <w:t>0</w:t>
            </w:r>
          </w:p>
        </w:tc>
        <w:tc>
          <w:tcPr>
            <w:tcW w:w="1410" w:type="dxa"/>
            <w:tcBorders>
              <w:top w:val="nil"/>
              <w:left w:val="nil"/>
              <w:bottom w:val="nil"/>
              <w:right w:val="nil"/>
            </w:tcBorders>
            <w:shd w:val="clear" w:color="auto" w:fill="auto"/>
            <w:noWrap/>
            <w:vAlign w:val="bottom"/>
            <w:hideMark/>
          </w:tcPr>
          <w:p w14:paraId="34EEFA76" w14:textId="79350EFC" w:rsidR="009F20B5" w:rsidRPr="009412FD" w:rsidRDefault="009F20B5" w:rsidP="009412FD">
            <w:pPr>
              <w:spacing w:line="276" w:lineRule="auto"/>
              <w:jc w:val="right"/>
              <w:rPr>
                <w:color w:val="000000"/>
              </w:rPr>
            </w:pPr>
            <w:r w:rsidRPr="009412FD">
              <w:rPr>
                <w:color w:val="000000"/>
              </w:rPr>
              <w:t>-1.14</w:t>
            </w:r>
            <w:r w:rsidR="00A6737F">
              <w:rPr>
                <w:color w:val="000000"/>
              </w:rPr>
              <w:t>*10</w:t>
            </w:r>
            <w:r w:rsidR="00A6737F" w:rsidRPr="00A6737F">
              <w:rPr>
                <w:color w:val="000000"/>
                <w:vertAlign w:val="superscript"/>
              </w:rPr>
              <w:t>-</w:t>
            </w:r>
            <w:r w:rsidR="00A6737F">
              <w:rPr>
                <w:color w:val="000000"/>
                <w:vertAlign w:val="superscript"/>
              </w:rPr>
              <w:t>4</w:t>
            </w:r>
          </w:p>
        </w:tc>
        <w:tc>
          <w:tcPr>
            <w:tcW w:w="1163" w:type="dxa"/>
            <w:tcBorders>
              <w:top w:val="nil"/>
              <w:left w:val="nil"/>
              <w:bottom w:val="nil"/>
              <w:right w:val="nil"/>
            </w:tcBorders>
            <w:shd w:val="clear" w:color="auto" w:fill="auto"/>
            <w:noWrap/>
            <w:vAlign w:val="bottom"/>
            <w:hideMark/>
          </w:tcPr>
          <w:p w14:paraId="4F0B6066" w14:textId="77777777" w:rsidR="009F20B5" w:rsidRPr="009412FD" w:rsidRDefault="009F20B5" w:rsidP="009412FD">
            <w:pPr>
              <w:spacing w:line="276" w:lineRule="auto"/>
              <w:jc w:val="right"/>
              <w:rPr>
                <w:color w:val="000000"/>
              </w:rPr>
            </w:pPr>
            <w:r w:rsidRPr="009412FD">
              <w:rPr>
                <w:color w:val="000000"/>
              </w:rPr>
              <w:t>0.023</w:t>
            </w:r>
          </w:p>
        </w:tc>
        <w:tc>
          <w:tcPr>
            <w:tcW w:w="1066" w:type="dxa"/>
            <w:tcBorders>
              <w:top w:val="nil"/>
              <w:left w:val="nil"/>
              <w:bottom w:val="nil"/>
              <w:right w:val="nil"/>
            </w:tcBorders>
            <w:shd w:val="clear" w:color="auto" w:fill="auto"/>
            <w:noWrap/>
            <w:vAlign w:val="bottom"/>
            <w:hideMark/>
          </w:tcPr>
          <w:p w14:paraId="027E199A" w14:textId="77777777" w:rsidR="009F20B5" w:rsidRPr="009412FD" w:rsidRDefault="009F20B5" w:rsidP="009412FD">
            <w:pPr>
              <w:spacing w:line="276" w:lineRule="auto"/>
              <w:jc w:val="right"/>
              <w:rPr>
                <w:color w:val="000000"/>
              </w:rPr>
            </w:pPr>
            <w:r w:rsidRPr="009412FD">
              <w:rPr>
                <w:color w:val="000000"/>
              </w:rPr>
              <w:t>0.88</w:t>
            </w:r>
            <w:r>
              <w:rPr>
                <w:color w:val="000000"/>
              </w:rPr>
              <w:t>0</w:t>
            </w:r>
          </w:p>
        </w:tc>
        <w:tc>
          <w:tcPr>
            <w:tcW w:w="1410" w:type="dxa"/>
            <w:tcBorders>
              <w:top w:val="nil"/>
              <w:left w:val="nil"/>
              <w:bottom w:val="nil"/>
              <w:right w:val="nil"/>
            </w:tcBorders>
            <w:shd w:val="clear" w:color="auto" w:fill="auto"/>
            <w:noWrap/>
            <w:vAlign w:val="bottom"/>
            <w:hideMark/>
          </w:tcPr>
          <w:p w14:paraId="3AA8D5AE" w14:textId="1223CC3C" w:rsidR="009F20B5" w:rsidRPr="009412FD" w:rsidRDefault="009F20B5" w:rsidP="009412FD">
            <w:pPr>
              <w:spacing w:line="276" w:lineRule="auto"/>
              <w:jc w:val="right"/>
              <w:rPr>
                <w:color w:val="000000"/>
              </w:rPr>
            </w:pPr>
            <w:r w:rsidRPr="009412FD">
              <w:rPr>
                <w:color w:val="000000"/>
              </w:rPr>
              <w:t>1.32</w:t>
            </w:r>
            <w:r w:rsidR="00A6737F">
              <w:rPr>
                <w:color w:val="000000"/>
              </w:rPr>
              <w:t>*10</w:t>
            </w:r>
            <w:r w:rsidR="00A6737F" w:rsidRPr="00A6737F">
              <w:rPr>
                <w:color w:val="000000"/>
                <w:vertAlign w:val="superscript"/>
              </w:rPr>
              <w:t>-</w:t>
            </w:r>
            <w:r w:rsidR="00A6737F">
              <w:rPr>
                <w:color w:val="000000"/>
                <w:vertAlign w:val="superscript"/>
              </w:rPr>
              <w:t>2</w:t>
            </w:r>
          </w:p>
        </w:tc>
        <w:tc>
          <w:tcPr>
            <w:tcW w:w="1112" w:type="dxa"/>
            <w:tcBorders>
              <w:top w:val="nil"/>
              <w:left w:val="nil"/>
              <w:bottom w:val="nil"/>
              <w:right w:val="nil"/>
            </w:tcBorders>
            <w:shd w:val="clear" w:color="auto" w:fill="auto"/>
            <w:noWrap/>
            <w:vAlign w:val="bottom"/>
            <w:hideMark/>
          </w:tcPr>
          <w:p w14:paraId="7A1A388B" w14:textId="77777777" w:rsidR="009F20B5" w:rsidRPr="009412FD" w:rsidRDefault="009F20B5" w:rsidP="009412FD">
            <w:pPr>
              <w:spacing w:line="276" w:lineRule="auto"/>
              <w:jc w:val="right"/>
              <w:rPr>
                <w:color w:val="000000"/>
              </w:rPr>
            </w:pPr>
            <w:r w:rsidRPr="009412FD">
              <w:rPr>
                <w:color w:val="000000"/>
              </w:rPr>
              <w:t>18.125</w:t>
            </w:r>
          </w:p>
        </w:tc>
        <w:tc>
          <w:tcPr>
            <w:tcW w:w="1052" w:type="dxa"/>
            <w:tcBorders>
              <w:top w:val="nil"/>
              <w:left w:val="nil"/>
              <w:bottom w:val="nil"/>
              <w:right w:val="nil"/>
            </w:tcBorders>
            <w:shd w:val="clear" w:color="auto" w:fill="auto"/>
            <w:noWrap/>
            <w:vAlign w:val="bottom"/>
            <w:hideMark/>
          </w:tcPr>
          <w:p w14:paraId="5AF83683" w14:textId="77777777" w:rsidR="009F20B5" w:rsidRPr="009412FD" w:rsidRDefault="009F20B5" w:rsidP="009412FD">
            <w:pPr>
              <w:spacing w:line="276" w:lineRule="auto"/>
              <w:jc w:val="right"/>
              <w:rPr>
                <w:b/>
                <w:bCs/>
                <w:color w:val="000000"/>
              </w:rPr>
            </w:pPr>
            <w:r w:rsidRPr="009412FD">
              <w:rPr>
                <w:b/>
                <w:bCs/>
                <w:color w:val="000000"/>
              </w:rPr>
              <w:t>&lt;0.001</w:t>
            </w:r>
          </w:p>
        </w:tc>
      </w:tr>
      <w:tr w:rsidR="009F20B5" w:rsidRPr="00A075E5" w14:paraId="2412A85D" w14:textId="77777777" w:rsidTr="008A6F85">
        <w:trPr>
          <w:trHeight w:val="320"/>
        </w:trPr>
        <w:tc>
          <w:tcPr>
            <w:tcW w:w="1971" w:type="dxa"/>
            <w:tcBorders>
              <w:top w:val="nil"/>
              <w:left w:val="nil"/>
              <w:bottom w:val="nil"/>
              <w:right w:val="nil"/>
            </w:tcBorders>
            <w:shd w:val="clear" w:color="auto" w:fill="auto"/>
            <w:noWrap/>
            <w:vAlign w:val="bottom"/>
          </w:tcPr>
          <w:p w14:paraId="424ABBD6" w14:textId="77777777" w:rsidR="009F20B5" w:rsidRDefault="009F20B5" w:rsidP="00C358CC">
            <w:pPr>
              <w:spacing w:line="276" w:lineRule="auto"/>
              <w:rPr>
                <w:color w:val="000000"/>
              </w:rPr>
            </w:pPr>
          </w:p>
        </w:tc>
        <w:tc>
          <w:tcPr>
            <w:tcW w:w="438" w:type="dxa"/>
            <w:tcBorders>
              <w:top w:val="nil"/>
              <w:left w:val="nil"/>
              <w:bottom w:val="nil"/>
              <w:right w:val="nil"/>
            </w:tcBorders>
            <w:shd w:val="clear" w:color="auto" w:fill="auto"/>
            <w:noWrap/>
            <w:vAlign w:val="bottom"/>
          </w:tcPr>
          <w:p w14:paraId="4814D197" w14:textId="77777777" w:rsidR="009F20B5" w:rsidRPr="00A075E5" w:rsidRDefault="009F20B5" w:rsidP="00C358CC">
            <w:pPr>
              <w:spacing w:line="276" w:lineRule="auto"/>
              <w:jc w:val="right"/>
              <w:rPr>
                <w:color w:val="000000"/>
              </w:rPr>
            </w:pPr>
          </w:p>
        </w:tc>
        <w:tc>
          <w:tcPr>
            <w:tcW w:w="1447" w:type="dxa"/>
            <w:tcBorders>
              <w:top w:val="nil"/>
              <w:left w:val="nil"/>
              <w:bottom w:val="nil"/>
              <w:right w:val="nil"/>
            </w:tcBorders>
            <w:shd w:val="clear" w:color="auto" w:fill="auto"/>
            <w:noWrap/>
            <w:vAlign w:val="bottom"/>
          </w:tcPr>
          <w:p w14:paraId="61B96751" w14:textId="77777777" w:rsidR="009F20B5" w:rsidRPr="00A075E5" w:rsidRDefault="009F20B5" w:rsidP="00C358CC">
            <w:pPr>
              <w:spacing w:line="276" w:lineRule="auto"/>
              <w:jc w:val="right"/>
              <w:rPr>
                <w:color w:val="000000"/>
              </w:rPr>
            </w:pPr>
          </w:p>
        </w:tc>
        <w:tc>
          <w:tcPr>
            <w:tcW w:w="1026" w:type="dxa"/>
            <w:tcBorders>
              <w:top w:val="nil"/>
              <w:left w:val="nil"/>
              <w:bottom w:val="nil"/>
              <w:right w:val="nil"/>
            </w:tcBorders>
            <w:shd w:val="clear" w:color="auto" w:fill="auto"/>
            <w:noWrap/>
            <w:vAlign w:val="bottom"/>
          </w:tcPr>
          <w:p w14:paraId="20BD89FC" w14:textId="77777777" w:rsidR="009F20B5" w:rsidRPr="00A075E5" w:rsidRDefault="009F20B5" w:rsidP="00C358CC">
            <w:pPr>
              <w:spacing w:line="276" w:lineRule="auto"/>
              <w:jc w:val="right"/>
              <w:rPr>
                <w:color w:val="000000"/>
              </w:rPr>
            </w:pPr>
          </w:p>
        </w:tc>
        <w:tc>
          <w:tcPr>
            <w:tcW w:w="953" w:type="dxa"/>
            <w:tcBorders>
              <w:top w:val="nil"/>
              <w:left w:val="nil"/>
              <w:bottom w:val="nil"/>
              <w:right w:val="nil"/>
            </w:tcBorders>
            <w:shd w:val="clear" w:color="auto" w:fill="auto"/>
            <w:noWrap/>
            <w:vAlign w:val="bottom"/>
          </w:tcPr>
          <w:p w14:paraId="2263502E" w14:textId="77777777" w:rsidR="009F20B5" w:rsidRPr="00A075E5" w:rsidRDefault="009F20B5" w:rsidP="00C358CC">
            <w:pPr>
              <w:spacing w:line="276" w:lineRule="auto"/>
              <w:jc w:val="right"/>
              <w:rPr>
                <w:i/>
                <w:iCs/>
                <w:color w:val="000000"/>
              </w:rPr>
            </w:pPr>
          </w:p>
        </w:tc>
        <w:tc>
          <w:tcPr>
            <w:tcW w:w="1410" w:type="dxa"/>
            <w:tcBorders>
              <w:top w:val="nil"/>
              <w:left w:val="nil"/>
              <w:right w:val="nil"/>
            </w:tcBorders>
            <w:shd w:val="clear" w:color="auto" w:fill="auto"/>
            <w:noWrap/>
            <w:vAlign w:val="bottom"/>
          </w:tcPr>
          <w:p w14:paraId="5707C110" w14:textId="77777777" w:rsidR="009F20B5" w:rsidRPr="00A075E5" w:rsidRDefault="009F20B5" w:rsidP="00C358CC">
            <w:pPr>
              <w:spacing w:line="276" w:lineRule="auto"/>
              <w:jc w:val="right"/>
              <w:rPr>
                <w:color w:val="000000"/>
              </w:rPr>
            </w:pPr>
          </w:p>
        </w:tc>
        <w:tc>
          <w:tcPr>
            <w:tcW w:w="1163" w:type="dxa"/>
            <w:tcBorders>
              <w:top w:val="nil"/>
              <w:left w:val="nil"/>
              <w:right w:val="nil"/>
            </w:tcBorders>
            <w:shd w:val="clear" w:color="auto" w:fill="auto"/>
            <w:noWrap/>
            <w:vAlign w:val="bottom"/>
          </w:tcPr>
          <w:p w14:paraId="5F86602C" w14:textId="77777777" w:rsidR="009F20B5" w:rsidRPr="00A075E5" w:rsidRDefault="009F20B5" w:rsidP="00C358CC">
            <w:pPr>
              <w:spacing w:line="276" w:lineRule="auto"/>
              <w:jc w:val="right"/>
              <w:rPr>
                <w:color w:val="000000"/>
              </w:rPr>
            </w:pPr>
          </w:p>
        </w:tc>
        <w:tc>
          <w:tcPr>
            <w:tcW w:w="1066" w:type="dxa"/>
            <w:tcBorders>
              <w:top w:val="nil"/>
              <w:left w:val="nil"/>
              <w:right w:val="nil"/>
            </w:tcBorders>
            <w:shd w:val="clear" w:color="auto" w:fill="auto"/>
            <w:noWrap/>
            <w:vAlign w:val="bottom"/>
          </w:tcPr>
          <w:p w14:paraId="41245E43" w14:textId="77777777" w:rsidR="009F20B5" w:rsidRPr="00A075E5" w:rsidRDefault="009F20B5" w:rsidP="00C358CC">
            <w:pPr>
              <w:spacing w:line="276" w:lineRule="auto"/>
              <w:jc w:val="right"/>
              <w:rPr>
                <w:color w:val="000000"/>
              </w:rPr>
            </w:pPr>
          </w:p>
        </w:tc>
        <w:tc>
          <w:tcPr>
            <w:tcW w:w="1410" w:type="dxa"/>
            <w:tcBorders>
              <w:top w:val="nil"/>
              <w:left w:val="nil"/>
              <w:right w:val="nil"/>
            </w:tcBorders>
            <w:shd w:val="clear" w:color="auto" w:fill="auto"/>
            <w:noWrap/>
            <w:vAlign w:val="bottom"/>
          </w:tcPr>
          <w:p w14:paraId="2B4107DC" w14:textId="77777777" w:rsidR="009F20B5" w:rsidRPr="00A075E5" w:rsidRDefault="009F20B5" w:rsidP="00C358CC">
            <w:pPr>
              <w:spacing w:line="276" w:lineRule="auto"/>
              <w:jc w:val="right"/>
              <w:rPr>
                <w:color w:val="000000"/>
              </w:rPr>
            </w:pPr>
          </w:p>
        </w:tc>
        <w:tc>
          <w:tcPr>
            <w:tcW w:w="1112" w:type="dxa"/>
            <w:tcBorders>
              <w:top w:val="nil"/>
              <w:left w:val="nil"/>
              <w:right w:val="nil"/>
            </w:tcBorders>
            <w:shd w:val="clear" w:color="auto" w:fill="auto"/>
            <w:noWrap/>
            <w:vAlign w:val="bottom"/>
          </w:tcPr>
          <w:p w14:paraId="78D73C64" w14:textId="77777777" w:rsidR="009F20B5" w:rsidRPr="00A075E5" w:rsidRDefault="009F20B5" w:rsidP="00C358CC">
            <w:pPr>
              <w:spacing w:line="276" w:lineRule="auto"/>
              <w:jc w:val="right"/>
              <w:rPr>
                <w:color w:val="000000"/>
              </w:rPr>
            </w:pPr>
          </w:p>
        </w:tc>
        <w:tc>
          <w:tcPr>
            <w:tcW w:w="1052" w:type="dxa"/>
            <w:tcBorders>
              <w:top w:val="nil"/>
              <w:left w:val="nil"/>
              <w:right w:val="nil"/>
            </w:tcBorders>
            <w:shd w:val="clear" w:color="auto" w:fill="auto"/>
            <w:noWrap/>
            <w:vAlign w:val="bottom"/>
          </w:tcPr>
          <w:p w14:paraId="7434AE61" w14:textId="77777777" w:rsidR="009F20B5" w:rsidRPr="00A075E5" w:rsidRDefault="009F20B5" w:rsidP="00C358CC">
            <w:pPr>
              <w:spacing w:line="276" w:lineRule="auto"/>
              <w:jc w:val="right"/>
              <w:rPr>
                <w:color w:val="000000"/>
              </w:rPr>
            </w:pPr>
          </w:p>
        </w:tc>
      </w:tr>
      <w:tr w:rsidR="00B155C2" w:rsidRPr="00A075E5" w14:paraId="7658239C" w14:textId="77777777" w:rsidTr="008A6F85">
        <w:trPr>
          <w:trHeight w:val="320"/>
        </w:trPr>
        <w:tc>
          <w:tcPr>
            <w:tcW w:w="1971" w:type="dxa"/>
            <w:tcBorders>
              <w:top w:val="nil"/>
              <w:left w:val="nil"/>
              <w:bottom w:val="single" w:sz="4" w:space="0" w:color="auto"/>
              <w:right w:val="nil"/>
            </w:tcBorders>
            <w:shd w:val="clear" w:color="auto" w:fill="auto"/>
            <w:noWrap/>
            <w:vAlign w:val="bottom"/>
          </w:tcPr>
          <w:p w14:paraId="7AD1CBA0" w14:textId="77777777" w:rsidR="00B155C2" w:rsidRDefault="00B155C2" w:rsidP="0048595F">
            <w:pPr>
              <w:spacing w:line="276" w:lineRule="auto"/>
              <w:rPr>
                <w:color w:val="000000"/>
              </w:rPr>
            </w:pPr>
          </w:p>
        </w:tc>
        <w:tc>
          <w:tcPr>
            <w:tcW w:w="438" w:type="dxa"/>
            <w:tcBorders>
              <w:top w:val="nil"/>
              <w:left w:val="nil"/>
              <w:bottom w:val="single" w:sz="4" w:space="0" w:color="auto"/>
              <w:right w:val="nil"/>
            </w:tcBorders>
            <w:shd w:val="clear" w:color="auto" w:fill="auto"/>
            <w:noWrap/>
            <w:vAlign w:val="bottom"/>
          </w:tcPr>
          <w:p w14:paraId="5D7DC324" w14:textId="77777777" w:rsidR="00B155C2" w:rsidRPr="00A075E5" w:rsidRDefault="00B155C2" w:rsidP="0048595F">
            <w:pPr>
              <w:spacing w:line="276" w:lineRule="auto"/>
              <w:jc w:val="right"/>
              <w:rPr>
                <w:color w:val="000000"/>
              </w:rPr>
            </w:pPr>
          </w:p>
        </w:tc>
        <w:tc>
          <w:tcPr>
            <w:tcW w:w="3426" w:type="dxa"/>
            <w:gridSpan w:val="3"/>
            <w:tcBorders>
              <w:top w:val="nil"/>
              <w:left w:val="nil"/>
              <w:bottom w:val="single" w:sz="4" w:space="0" w:color="auto"/>
              <w:right w:val="nil"/>
            </w:tcBorders>
            <w:shd w:val="clear" w:color="auto" w:fill="auto"/>
            <w:noWrap/>
            <w:vAlign w:val="bottom"/>
          </w:tcPr>
          <w:p w14:paraId="6718033E" w14:textId="41E830A7" w:rsidR="00B155C2" w:rsidRPr="00A075E5" w:rsidRDefault="008A6F85" w:rsidP="0048595F">
            <w:pPr>
              <w:spacing w:line="276" w:lineRule="auto"/>
              <w:rPr>
                <w:b/>
                <w:bCs/>
                <w:color w:val="000000"/>
              </w:rPr>
            </w:pPr>
            <w:r>
              <w:rPr>
                <w:b/>
                <w:bCs/>
                <w:color w:val="000000"/>
              </w:rPr>
              <w:t>%N</w:t>
            </w:r>
            <w:r>
              <w:rPr>
                <w:b/>
                <w:bCs/>
                <w:color w:val="000000"/>
                <w:vertAlign w:val="subscript"/>
              </w:rPr>
              <w:t>dfa</w:t>
            </w:r>
            <w:r>
              <w:rPr>
                <w:b/>
                <w:bCs/>
                <w:color w:val="000000"/>
                <w:vertAlign w:val="superscript"/>
              </w:rPr>
              <w:t>b</w:t>
            </w:r>
          </w:p>
        </w:tc>
        <w:tc>
          <w:tcPr>
            <w:tcW w:w="3639" w:type="dxa"/>
            <w:gridSpan w:val="3"/>
            <w:tcBorders>
              <w:top w:val="nil"/>
              <w:left w:val="nil"/>
              <w:right w:val="nil"/>
            </w:tcBorders>
            <w:shd w:val="clear" w:color="auto" w:fill="auto"/>
            <w:noWrap/>
            <w:vAlign w:val="bottom"/>
          </w:tcPr>
          <w:p w14:paraId="28F03E06" w14:textId="66390FA4" w:rsidR="00B155C2" w:rsidRPr="0004272F" w:rsidRDefault="00B155C2" w:rsidP="0004272F">
            <w:pPr>
              <w:rPr>
                <w:b/>
                <w:bCs/>
                <w:color w:val="000000"/>
              </w:rPr>
            </w:pPr>
          </w:p>
        </w:tc>
        <w:tc>
          <w:tcPr>
            <w:tcW w:w="3574" w:type="dxa"/>
            <w:gridSpan w:val="3"/>
            <w:tcBorders>
              <w:top w:val="nil"/>
              <w:left w:val="nil"/>
              <w:right w:val="nil"/>
            </w:tcBorders>
            <w:shd w:val="clear" w:color="auto" w:fill="auto"/>
            <w:noWrap/>
            <w:vAlign w:val="bottom"/>
          </w:tcPr>
          <w:p w14:paraId="4EA04A88" w14:textId="3188BFF6" w:rsidR="00B155C2" w:rsidRPr="00B155C2" w:rsidRDefault="00B155C2" w:rsidP="00B155C2">
            <w:pPr>
              <w:spacing w:line="276" w:lineRule="auto"/>
              <w:rPr>
                <w:b/>
                <w:bCs/>
                <w:color w:val="000000"/>
              </w:rPr>
            </w:pPr>
          </w:p>
        </w:tc>
      </w:tr>
      <w:tr w:rsidR="00B155C2" w:rsidRPr="00A075E5" w14:paraId="63430EC7" w14:textId="77777777" w:rsidTr="008A6F85">
        <w:trPr>
          <w:trHeight w:val="320"/>
        </w:trPr>
        <w:tc>
          <w:tcPr>
            <w:tcW w:w="1971" w:type="dxa"/>
            <w:tcBorders>
              <w:top w:val="single" w:sz="4" w:space="0" w:color="auto"/>
              <w:left w:val="nil"/>
              <w:bottom w:val="single" w:sz="4" w:space="0" w:color="auto"/>
              <w:right w:val="nil"/>
            </w:tcBorders>
            <w:shd w:val="clear" w:color="auto" w:fill="auto"/>
            <w:noWrap/>
            <w:vAlign w:val="bottom"/>
          </w:tcPr>
          <w:p w14:paraId="2E5B2091" w14:textId="77777777" w:rsidR="00B155C2" w:rsidRDefault="00B155C2" w:rsidP="00B155C2">
            <w:pPr>
              <w:spacing w:line="276" w:lineRule="auto"/>
              <w:rPr>
                <w:color w:val="000000"/>
              </w:rPr>
            </w:pPr>
          </w:p>
        </w:tc>
        <w:tc>
          <w:tcPr>
            <w:tcW w:w="438" w:type="dxa"/>
            <w:tcBorders>
              <w:top w:val="single" w:sz="4" w:space="0" w:color="auto"/>
              <w:left w:val="nil"/>
              <w:bottom w:val="single" w:sz="4" w:space="0" w:color="auto"/>
              <w:right w:val="nil"/>
            </w:tcBorders>
            <w:shd w:val="clear" w:color="auto" w:fill="auto"/>
            <w:noWrap/>
            <w:vAlign w:val="bottom"/>
          </w:tcPr>
          <w:p w14:paraId="78FD2F1E" w14:textId="77777777" w:rsidR="00B155C2" w:rsidRPr="00A075E5" w:rsidRDefault="00B155C2" w:rsidP="00B155C2">
            <w:pPr>
              <w:spacing w:line="276" w:lineRule="auto"/>
              <w:jc w:val="right"/>
              <w:rPr>
                <w:color w:val="000000"/>
              </w:rPr>
            </w:pPr>
            <w:r w:rsidRPr="00A075E5">
              <w:rPr>
                <w:color w:val="000000"/>
              </w:rPr>
              <w:t>df</w:t>
            </w:r>
          </w:p>
        </w:tc>
        <w:tc>
          <w:tcPr>
            <w:tcW w:w="1447" w:type="dxa"/>
            <w:tcBorders>
              <w:top w:val="single" w:sz="4" w:space="0" w:color="auto"/>
              <w:left w:val="nil"/>
              <w:bottom w:val="single" w:sz="4" w:space="0" w:color="auto"/>
              <w:right w:val="nil"/>
            </w:tcBorders>
            <w:shd w:val="clear" w:color="auto" w:fill="auto"/>
            <w:noWrap/>
            <w:vAlign w:val="bottom"/>
          </w:tcPr>
          <w:p w14:paraId="240586F0" w14:textId="77777777" w:rsidR="00B155C2" w:rsidRPr="00A075E5" w:rsidRDefault="00B155C2" w:rsidP="00B155C2">
            <w:pPr>
              <w:spacing w:line="276" w:lineRule="auto"/>
              <w:jc w:val="right"/>
              <w:rPr>
                <w:color w:val="000000"/>
              </w:rPr>
            </w:pPr>
            <w:r>
              <w:rPr>
                <w:color w:val="000000"/>
              </w:rPr>
              <w:t>Coefficient</w:t>
            </w:r>
          </w:p>
        </w:tc>
        <w:tc>
          <w:tcPr>
            <w:tcW w:w="1026" w:type="dxa"/>
            <w:tcBorders>
              <w:top w:val="single" w:sz="4" w:space="0" w:color="auto"/>
              <w:left w:val="nil"/>
              <w:bottom w:val="single" w:sz="4" w:space="0" w:color="auto"/>
              <w:right w:val="nil"/>
            </w:tcBorders>
            <w:shd w:val="clear" w:color="auto" w:fill="auto"/>
            <w:noWrap/>
            <w:vAlign w:val="bottom"/>
          </w:tcPr>
          <w:p w14:paraId="0316748A" w14:textId="77777777" w:rsidR="00B155C2" w:rsidRPr="00A075E5" w:rsidRDefault="00B155C2" w:rsidP="00B155C2">
            <w:pPr>
              <w:spacing w:line="276" w:lineRule="auto"/>
              <w:jc w:val="right"/>
              <w:rPr>
                <w:color w:val="000000"/>
              </w:rPr>
            </w:pPr>
            <w:r>
              <w:rPr>
                <w:i/>
                <w:iCs/>
                <w:color w:val="000000"/>
                <w:lang w:val="el-GR"/>
              </w:rPr>
              <w:t>χ</w:t>
            </w:r>
            <w:r w:rsidRPr="0005043C">
              <w:rPr>
                <w:color w:val="000000"/>
                <w:vertAlign w:val="superscript"/>
                <w:lang w:val="el-GR"/>
              </w:rPr>
              <w:t>2</w:t>
            </w:r>
          </w:p>
        </w:tc>
        <w:tc>
          <w:tcPr>
            <w:tcW w:w="953" w:type="dxa"/>
            <w:tcBorders>
              <w:top w:val="single" w:sz="4" w:space="0" w:color="auto"/>
              <w:left w:val="nil"/>
              <w:bottom w:val="single" w:sz="4" w:space="0" w:color="auto"/>
              <w:right w:val="nil"/>
            </w:tcBorders>
            <w:shd w:val="clear" w:color="auto" w:fill="auto"/>
            <w:noWrap/>
            <w:vAlign w:val="bottom"/>
          </w:tcPr>
          <w:p w14:paraId="0F819353" w14:textId="77777777" w:rsidR="00B155C2" w:rsidRPr="00E4133D" w:rsidRDefault="00B155C2" w:rsidP="00B155C2">
            <w:pPr>
              <w:spacing w:line="276" w:lineRule="auto"/>
              <w:jc w:val="right"/>
              <w:rPr>
                <w:i/>
                <w:iCs/>
                <w:color w:val="000000"/>
              </w:rPr>
            </w:pPr>
            <w:r w:rsidRPr="00E4133D">
              <w:rPr>
                <w:i/>
                <w:iCs/>
                <w:color w:val="000000"/>
              </w:rPr>
              <w:t>p</w:t>
            </w:r>
          </w:p>
        </w:tc>
        <w:tc>
          <w:tcPr>
            <w:tcW w:w="1410" w:type="dxa"/>
            <w:tcBorders>
              <w:left w:val="nil"/>
              <w:right w:val="nil"/>
            </w:tcBorders>
            <w:shd w:val="clear" w:color="auto" w:fill="auto"/>
            <w:noWrap/>
            <w:vAlign w:val="bottom"/>
          </w:tcPr>
          <w:p w14:paraId="78FD8BAD" w14:textId="1BCCD1A5" w:rsidR="00B155C2" w:rsidRPr="00A075E5" w:rsidRDefault="00B155C2" w:rsidP="00B155C2">
            <w:pPr>
              <w:spacing w:line="276" w:lineRule="auto"/>
              <w:jc w:val="right"/>
              <w:rPr>
                <w:color w:val="000000"/>
              </w:rPr>
            </w:pPr>
          </w:p>
        </w:tc>
        <w:tc>
          <w:tcPr>
            <w:tcW w:w="1163" w:type="dxa"/>
            <w:tcBorders>
              <w:left w:val="nil"/>
              <w:right w:val="nil"/>
            </w:tcBorders>
            <w:shd w:val="clear" w:color="auto" w:fill="auto"/>
            <w:noWrap/>
            <w:vAlign w:val="bottom"/>
          </w:tcPr>
          <w:p w14:paraId="31E4695B" w14:textId="542B4A43" w:rsidR="00B155C2" w:rsidRPr="00A075E5" w:rsidRDefault="00B155C2" w:rsidP="00B155C2">
            <w:pPr>
              <w:spacing w:line="276" w:lineRule="auto"/>
              <w:jc w:val="right"/>
              <w:rPr>
                <w:color w:val="000000"/>
              </w:rPr>
            </w:pPr>
          </w:p>
        </w:tc>
        <w:tc>
          <w:tcPr>
            <w:tcW w:w="1066" w:type="dxa"/>
            <w:tcBorders>
              <w:left w:val="nil"/>
              <w:right w:val="nil"/>
            </w:tcBorders>
            <w:shd w:val="clear" w:color="auto" w:fill="auto"/>
            <w:noWrap/>
            <w:vAlign w:val="bottom"/>
          </w:tcPr>
          <w:p w14:paraId="22AA8521" w14:textId="410767F0" w:rsidR="00B155C2" w:rsidRPr="00A075E5" w:rsidRDefault="00B155C2" w:rsidP="00B155C2">
            <w:pPr>
              <w:spacing w:line="276" w:lineRule="auto"/>
              <w:jc w:val="right"/>
              <w:rPr>
                <w:color w:val="000000"/>
              </w:rPr>
            </w:pPr>
          </w:p>
        </w:tc>
        <w:tc>
          <w:tcPr>
            <w:tcW w:w="1410" w:type="dxa"/>
            <w:tcBorders>
              <w:left w:val="nil"/>
              <w:right w:val="nil"/>
            </w:tcBorders>
            <w:shd w:val="clear" w:color="auto" w:fill="auto"/>
            <w:noWrap/>
            <w:vAlign w:val="bottom"/>
          </w:tcPr>
          <w:p w14:paraId="02C1F7E4" w14:textId="366AFA0C" w:rsidR="00B155C2" w:rsidRPr="00A075E5" w:rsidRDefault="00B155C2" w:rsidP="00B155C2">
            <w:pPr>
              <w:spacing w:line="276" w:lineRule="auto"/>
              <w:jc w:val="right"/>
              <w:rPr>
                <w:color w:val="000000"/>
              </w:rPr>
            </w:pPr>
          </w:p>
        </w:tc>
        <w:tc>
          <w:tcPr>
            <w:tcW w:w="1112" w:type="dxa"/>
            <w:tcBorders>
              <w:left w:val="nil"/>
              <w:right w:val="nil"/>
            </w:tcBorders>
            <w:shd w:val="clear" w:color="auto" w:fill="auto"/>
            <w:noWrap/>
            <w:vAlign w:val="bottom"/>
          </w:tcPr>
          <w:p w14:paraId="664FA271" w14:textId="1AC5EEE8" w:rsidR="00B155C2" w:rsidRPr="00A075E5" w:rsidRDefault="00B155C2" w:rsidP="00B155C2">
            <w:pPr>
              <w:spacing w:line="276" w:lineRule="auto"/>
              <w:jc w:val="right"/>
              <w:rPr>
                <w:color w:val="000000"/>
              </w:rPr>
            </w:pPr>
          </w:p>
        </w:tc>
        <w:tc>
          <w:tcPr>
            <w:tcW w:w="1052" w:type="dxa"/>
            <w:tcBorders>
              <w:left w:val="nil"/>
              <w:right w:val="nil"/>
            </w:tcBorders>
            <w:shd w:val="clear" w:color="auto" w:fill="auto"/>
            <w:noWrap/>
            <w:vAlign w:val="bottom"/>
          </w:tcPr>
          <w:p w14:paraId="1817C73C" w14:textId="3619E729" w:rsidR="00B155C2" w:rsidRPr="00A075E5" w:rsidRDefault="00B155C2" w:rsidP="00B155C2">
            <w:pPr>
              <w:spacing w:line="276" w:lineRule="auto"/>
              <w:jc w:val="right"/>
              <w:rPr>
                <w:color w:val="000000"/>
              </w:rPr>
            </w:pPr>
          </w:p>
        </w:tc>
      </w:tr>
      <w:tr w:rsidR="008A6F85" w:rsidRPr="00A075E5" w14:paraId="02F63A15" w14:textId="77777777" w:rsidTr="008A6F85">
        <w:trPr>
          <w:trHeight w:val="320"/>
        </w:trPr>
        <w:tc>
          <w:tcPr>
            <w:tcW w:w="1971" w:type="dxa"/>
            <w:tcBorders>
              <w:top w:val="single" w:sz="4" w:space="0" w:color="auto"/>
              <w:left w:val="nil"/>
              <w:bottom w:val="nil"/>
              <w:right w:val="nil"/>
            </w:tcBorders>
            <w:shd w:val="clear" w:color="auto" w:fill="auto"/>
            <w:noWrap/>
            <w:vAlign w:val="bottom"/>
          </w:tcPr>
          <w:p w14:paraId="1E9ADB29" w14:textId="77777777" w:rsidR="008A6F85" w:rsidRDefault="008A6F85" w:rsidP="008A6F85">
            <w:pPr>
              <w:spacing w:line="276" w:lineRule="auto"/>
              <w:rPr>
                <w:color w:val="000000"/>
              </w:rPr>
            </w:pPr>
            <w:r w:rsidRPr="00A075E5">
              <w:rPr>
                <w:color w:val="000000"/>
              </w:rPr>
              <w:t>(Intercept)</w:t>
            </w:r>
          </w:p>
        </w:tc>
        <w:tc>
          <w:tcPr>
            <w:tcW w:w="438" w:type="dxa"/>
            <w:tcBorders>
              <w:top w:val="single" w:sz="4" w:space="0" w:color="auto"/>
              <w:left w:val="nil"/>
              <w:bottom w:val="nil"/>
              <w:right w:val="nil"/>
            </w:tcBorders>
            <w:shd w:val="clear" w:color="auto" w:fill="auto"/>
            <w:noWrap/>
            <w:vAlign w:val="bottom"/>
          </w:tcPr>
          <w:p w14:paraId="35D678D4" w14:textId="77777777" w:rsidR="008A6F85" w:rsidRPr="00A075E5" w:rsidRDefault="008A6F85" w:rsidP="008A6F85">
            <w:pPr>
              <w:spacing w:line="276" w:lineRule="auto"/>
              <w:jc w:val="right"/>
              <w:rPr>
                <w:color w:val="000000"/>
              </w:rPr>
            </w:pPr>
            <w:r>
              <w:rPr>
                <w:color w:val="000000"/>
              </w:rPr>
              <w:t>-</w:t>
            </w:r>
          </w:p>
        </w:tc>
        <w:tc>
          <w:tcPr>
            <w:tcW w:w="1447" w:type="dxa"/>
            <w:tcBorders>
              <w:top w:val="single" w:sz="4" w:space="0" w:color="auto"/>
              <w:left w:val="nil"/>
              <w:bottom w:val="nil"/>
              <w:right w:val="nil"/>
            </w:tcBorders>
            <w:shd w:val="clear" w:color="auto" w:fill="auto"/>
            <w:noWrap/>
            <w:vAlign w:val="bottom"/>
          </w:tcPr>
          <w:p w14:paraId="7FE63B0C" w14:textId="552F3F8E" w:rsidR="008A6F85" w:rsidRPr="009412FD" w:rsidRDefault="008A6F85" w:rsidP="008A6F85">
            <w:pPr>
              <w:spacing w:line="276" w:lineRule="auto"/>
              <w:jc w:val="right"/>
              <w:rPr>
                <w:color w:val="000000"/>
              </w:rPr>
            </w:pPr>
            <w:r w:rsidRPr="00E4124F">
              <w:rPr>
                <w:color w:val="000000"/>
              </w:rPr>
              <w:t>7.48</w:t>
            </w:r>
            <w:r>
              <w:rPr>
                <w:color w:val="000000"/>
              </w:rPr>
              <w:t>*10</w:t>
            </w:r>
            <w:r w:rsidRPr="00A6737F">
              <w:rPr>
                <w:color w:val="000000"/>
                <w:vertAlign w:val="superscript"/>
              </w:rPr>
              <w:t>-</w:t>
            </w:r>
            <w:r>
              <w:rPr>
                <w:color w:val="000000"/>
                <w:vertAlign w:val="superscript"/>
              </w:rPr>
              <w:t>1</w:t>
            </w:r>
          </w:p>
        </w:tc>
        <w:tc>
          <w:tcPr>
            <w:tcW w:w="1026" w:type="dxa"/>
            <w:tcBorders>
              <w:top w:val="single" w:sz="4" w:space="0" w:color="auto"/>
              <w:left w:val="nil"/>
              <w:bottom w:val="nil"/>
              <w:right w:val="nil"/>
            </w:tcBorders>
            <w:shd w:val="clear" w:color="auto" w:fill="auto"/>
            <w:noWrap/>
            <w:vAlign w:val="bottom"/>
          </w:tcPr>
          <w:p w14:paraId="3E7439FD" w14:textId="10A61FDA" w:rsidR="008A6F85" w:rsidRPr="009412FD" w:rsidRDefault="008A6F85" w:rsidP="008A6F85">
            <w:pPr>
              <w:spacing w:line="276" w:lineRule="auto"/>
              <w:jc w:val="right"/>
              <w:rPr>
                <w:color w:val="000000"/>
              </w:rPr>
            </w:pPr>
            <w:r w:rsidRPr="00E4124F">
              <w:rPr>
                <w:color w:val="000000"/>
              </w:rPr>
              <w:t>-</w:t>
            </w:r>
          </w:p>
        </w:tc>
        <w:tc>
          <w:tcPr>
            <w:tcW w:w="953" w:type="dxa"/>
            <w:tcBorders>
              <w:top w:val="single" w:sz="4" w:space="0" w:color="auto"/>
              <w:left w:val="nil"/>
              <w:bottom w:val="nil"/>
              <w:right w:val="nil"/>
            </w:tcBorders>
            <w:shd w:val="clear" w:color="auto" w:fill="auto"/>
            <w:noWrap/>
            <w:vAlign w:val="bottom"/>
          </w:tcPr>
          <w:p w14:paraId="0BE177DB" w14:textId="5020ABF0" w:rsidR="008A6F85" w:rsidRPr="009412FD" w:rsidRDefault="008A6F85" w:rsidP="008A6F85">
            <w:pPr>
              <w:spacing w:line="276" w:lineRule="auto"/>
              <w:jc w:val="right"/>
              <w:rPr>
                <w:i/>
                <w:iCs/>
                <w:color w:val="000000"/>
              </w:rPr>
            </w:pPr>
            <w:r w:rsidRPr="00E4124F">
              <w:rPr>
                <w:color w:val="000000"/>
              </w:rPr>
              <w:t>-</w:t>
            </w:r>
          </w:p>
        </w:tc>
        <w:tc>
          <w:tcPr>
            <w:tcW w:w="1410" w:type="dxa"/>
            <w:tcBorders>
              <w:left w:val="nil"/>
              <w:bottom w:val="nil"/>
              <w:right w:val="nil"/>
            </w:tcBorders>
            <w:shd w:val="clear" w:color="auto" w:fill="auto"/>
            <w:noWrap/>
            <w:vAlign w:val="bottom"/>
          </w:tcPr>
          <w:p w14:paraId="63BFB0F9" w14:textId="40D6EFCD" w:rsidR="008A6F85" w:rsidRPr="009412FD" w:rsidRDefault="008A6F85" w:rsidP="008A6F85">
            <w:pPr>
              <w:spacing w:line="276" w:lineRule="auto"/>
              <w:jc w:val="right"/>
              <w:rPr>
                <w:color w:val="000000"/>
              </w:rPr>
            </w:pPr>
          </w:p>
        </w:tc>
        <w:tc>
          <w:tcPr>
            <w:tcW w:w="1163" w:type="dxa"/>
            <w:tcBorders>
              <w:left w:val="nil"/>
              <w:bottom w:val="nil"/>
              <w:right w:val="nil"/>
            </w:tcBorders>
            <w:shd w:val="clear" w:color="auto" w:fill="auto"/>
            <w:noWrap/>
            <w:vAlign w:val="bottom"/>
          </w:tcPr>
          <w:p w14:paraId="4BF524EF" w14:textId="125E25A5" w:rsidR="008A6F85" w:rsidRPr="009412FD" w:rsidRDefault="008A6F85" w:rsidP="008A6F85">
            <w:pPr>
              <w:spacing w:line="276" w:lineRule="auto"/>
              <w:jc w:val="right"/>
              <w:rPr>
                <w:color w:val="000000"/>
              </w:rPr>
            </w:pPr>
          </w:p>
        </w:tc>
        <w:tc>
          <w:tcPr>
            <w:tcW w:w="1066" w:type="dxa"/>
            <w:tcBorders>
              <w:left w:val="nil"/>
              <w:bottom w:val="nil"/>
              <w:right w:val="nil"/>
            </w:tcBorders>
            <w:shd w:val="clear" w:color="auto" w:fill="auto"/>
            <w:noWrap/>
            <w:vAlign w:val="bottom"/>
          </w:tcPr>
          <w:p w14:paraId="1696D4EB" w14:textId="4C487285" w:rsidR="008A6F85" w:rsidRPr="009412FD" w:rsidRDefault="008A6F85" w:rsidP="008A6F85">
            <w:pPr>
              <w:spacing w:line="276" w:lineRule="auto"/>
              <w:jc w:val="right"/>
              <w:rPr>
                <w:color w:val="000000"/>
              </w:rPr>
            </w:pPr>
          </w:p>
        </w:tc>
        <w:tc>
          <w:tcPr>
            <w:tcW w:w="1410" w:type="dxa"/>
            <w:tcBorders>
              <w:left w:val="nil"/>
              <w:bottom w:val="nil"/>
              <w:right w:val="nil"/>
            </w:tcBorders>
            <w:shd w:val="clear" w:color="auto" w:fill="auto"/>
            <w:noWrap/>
            <w:vAlign w:val="bottom"/>
          </w:tcPr>
          <w:p w14:paraId="33730B05" w14:textId="5486F985" w:rsidR="008A6F85" w:rsidRPr="00A075E5" w:rsidRDefault="008A6F85" w:rsidP="008A6F85">
            <w:pPr>
              <w:spacing w:line="276" w:lineRule="auto"/>
              <w:jc w:val="right"/>
              <w:rPr>
                <w:color w:val="000000"/>
              </w:rPr>
            </w:pPr>
          </w:p>
        </w:tc>
        <w:tc>
          <w:tcPr>
            <w:tcW w:w="1112" w:type="dxa"/>
            <w:tcBorders>
              <w:left w:val="nil"/>
              <w:bottom w:val="nil"/>
              <w:right w:val="nil"/>
            </w:tcBorders>
            <w:shd w:val="clear" w:color="auto" w:fill="auto"/>
            <w:noWrap/>
            <w:vAlign w:val="bottom"/>
          </w:tcPr>
          <w:p w14:paraId="5F7A9BE0" w14:textId="02536644" w:rsidR="008A6F85" w:rsidRPr="00A075E5" w:rsidRDefault="008A6F85" w:rsidP="008A6F85">
            <w:pPr>
              <w:spacing w:line="276" w:lineRule="auto"/>
              <w:jc w:val="right"/>
              <w:rPr>
                <w:color w:val="000000"/>
              </w:rPr>
            </w:pPr>
          </w:p>
        </w:tc>
        <w:tc>
          <w:tcPr>
            <w:tcW w:w="1052" w:type="dxa"/>
            <w:tcBorders>
              <w:left w:val="nil"/>
              <w:bottom w:val="nil"/>
              <w:right w:val="nil"/>
            </w:tcBorders>
            <w:shd w:val="clear" w:color="auto" w:fill="auto"/>
            <w:noWrap/>
            <w:vAlign w:val="bottom"/>
          </w:tcPr>
          <w:p w14:paraId="7DBAD123" w14:textId="1B937099" w:rsidR="008A6F85" w:rsidRPr="00A075E5" w:rsidRDefault="008A6F85" w:rsidP="008A6F85">
            <w:pPr>
              <w:spacing w:line="276" w:lineRule="auto"/>
              <w:jc w:val="right"/>
              <w:rPr>
                <w:color w:val="000000"/>
              </w:rPr>
            </w:pPr>
          </w:p>
        </w:tc>
      </w:tr>
      <w:tr w:rsidR="008A6F85" w:rsidRPr="00A075E5" w14:paraId="5D27E48C" w14:textId="77777777" w:rsidTr="0062409B">
        <w:trPr>
          <w:trHeight w:val="320"/>
        </w:trPr>
        <w:tc>
          <w:tcPr>
            <w:tcW w:w="1971" w:type="dxa"/>
            <w:tcBorders>
              <w:top w:val="nil"/>
              <w:left w:val="nil"/>
              <w:bottom w:val="nil"/>
              <w:right w:val="nil"/>
            </w:tcBorders>
            <w:shd w:val="clear" w:color="auto" w:fill="auto"/>
            <w:noWrap/>
            <w:vAlign w:val="bottom"/>
          </w:tcPr>
          <w:p w14:paraId="3B1EEF9A" w14:textId="77777777" w:rsidR="008A6F85" w:rsidRDefault="008A6F85" w:rsidP="008A6F85">
            <w:pPr>
              <w:spacing w:line="276" w:lineRule="auto"/>
              <w:rPr>
                <w:color w:val="000000"/>
              </w:rPr>
            </w:pPr>
            <w:r>
              <w:rPr>
                <w:color w:val="000000"/>
              </w:rPr>
              <w:t>CO</w:t>
            </w:r>
            <w:r>
              <w:rPr>
                <w:color w:val="000000"/>
                <w:vertAlign w:val="subscript"/>
              </w:rPr>
              <w:t>2</w:t>
            </w:r>
          </w:p>
        </w:tc>
        <w:tc>
          <w:tcPr>
            <w:tcW w:w="438" w:type="dxa"/>
            <w:tcBorders>
              <w:top w:val="nil"/>
              <w:left w:val="nil"/>
              <w:bottom w:val="nil"/>
              <w:right w:val="nil"/>
            </w:tcBorders>
            <w:shd w:val="clear" w:color="auto" w:fill="auto"/>
            <w:noWrap/>
            <w:vAlign w:val="bottom"/>
          </w:tcPr>
          <w:p w14:paraId="2CDAB4BA" w14:textId="77777777" w:rsidR="008A6F85" w:rsidRPr="00A075E5" w:rsidRDefault="008A6F85" w:rsidP="008A6F85">
            <w:pPr>
              <w:spacing w:line="276" w:lineRule="auto"/>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tcPr>
          <w:p w14:paraId="5D53FC84" w14:textId="1070E371" w:rsidR="008A6F85" w:rsidRPr="009412FD" w:rsidRDefault="008A6F85" w:rsidP="008A6F85">
            <w:pPr>
              <w:spacing w:line="276" w:lineRule="auto"/>
              <w:jc w:val="right"/>
              <w:rPr>
                <w:color w:val="000000"/>
              </w:rPr>
            </w:pPr>
            <w:r w:rsidRPr="00E4124F">
              <w:rPr>
                <w:color w:val="000000"/>
              </w:rPr>
              <w:t>-1.00</w:t>
            </w:r>
            <w:r>
              <w:rPr>
                <w:color w:val="000000"/>
              </w:rPr>
              <w:t>*10</w:t>
            </w:r>
            <w:r w:rsidRPr="00A6737F">
              <w:rPr>
                <w:color w:val="000000"/>
                <w:vertAlign w:val="superscript"/>
              </w:rPr>
              <w:t>-</w:t>
            </w:r>
            <w:r>
              <w:rPr>
                <w:color w:val="000000"/>
                <w:vertAlign w:val="superscript"/>
              </w:rPr>
              <w:t>1</w:t>
            </w:r>
          </w:p>
        </w:tc>
        <w:tc>
          <w:tcPr>
            <w:tcW w:w="1026" w:type="dxa"/>
            <w:tcBorders>
              <w:top w:val="nil"/>
              <w:left w:val="nil"/>
              <w:bottom w:val="nil"/>
              <w:right w:val="nil"/>
            </w:tcBorders>
            <w:shd w:val="clear" w:color="auto" w:fill="auto"/>
            <w:noWrap/>
            <w:vAlign w:val="bottom"/>
          </w:tcPr>
          <w:p w14:paraId="7A0B2F96" w14:textId="55D223F1" w:rsidR="008A6F85" w:rsidRPr="009412FD" w:rsidRDefault="008A6F85" w:rsidP="008A6F85">
            <w:pPr>
              <w:spacing w:line="276" w:lineRule="auto"/>
              <w:jc w:val="right"/>
              <w:rPr>
                <w:color w:val="000000"/>
              </w:rPr>
            </w:pPr>
            <w:r w:rsidRPr="00E4124F">
              <w:rPr>
                <w:color w:val="000000"/>
              </w:rPr>
              <w:t>0.518</w:t>
            </w:r>
          </w:p>
        </w:tc>
        <w:tc>
          <w:tcPr>
            <w:tcW w:w="953" w:type="dxa"/>
            <w:tcBorders>
              <w:top w:val="nil"/>
              <w:left w:val="nil"/>
              <w:bottom w:val="nil"/>
              <w:right w:val="nil"/>
            </w:tcBorders>
            <w:shd w:val="clear" w:color="auto" w:fill="auto"/>
            <w:noWrap/>
            <w:vAlign w:val="bottom"/>
          </w:tcPr>
          <w:p w14:paraId="1A2D9351" w14:textId="79B9AFBC" w:rsidR="008A6F85" w:rsidRPr="009412FD" w:rsidRDefault="008A6F85" w:rsidP="008A6F85">
            <w:pPr>
              <w:spacing w:line="276" w:lineRule="auto"/>
              <w:jc w:val="right"/>
              <w:rPr>
                <w:b/>
                <w:bCs/>
                <w:i/>
                <w:iCs/>
                <w:color w:val="000000"/>
              </w:rPr>
            </w:pPr>
            <w:r w:rsidRPr="00E4124F">
              <w:rPr>
                <w:color w:val="000000"/>
              </w:rPr>
              <w:t>0.472</w:t>
            </w:r>
          </w:p>
        </w:tc>
        <w:tc>
          <w:tcPr>
            <w:tcW w:w="1410" w:type="dxa"/>
            <w:tcBorders>
              <w:top w:val="nil"/>
              <w:left w:val="nil"/>
              <w:bottom w:val="nil"/>
              <w:right w:val="nil"/>
            </w:tcBorders>
            <w:shd w:val="clear" w:color="auto" w:fill="auto"/>
            <w:noWrap/>
            <w:vAlign w:val="bottom"/>
          </w:tcPr>
          <w:p w14:paraId="61794DC9" w14:textId="71EAD487" w:rsidR="008A6F85" w:rsidRPr="009412FD" w:rsidRDefault="008A6F85" w:rsidP="008A6F85">
            <w:pPr>
              <w:spacing w:line="276" w:lineRule="auto"/>
              <w:jc w:val="right"/>
              <w:rPr>
                <w:color w:val="000000"/>
              </w:rPr>
            </w:pPr>
          </w:p>
        </w:tc>
        <w:tc>
          <w:tcPr>
            <w:tcW w:w="1163" w:type="dxa"/>
            <w:tcBorders>
              <w:top w:val="nil"/>
              <w:left w:val="nil"/>
              <w:bottom w:val="nil"/>
              <w:right w:val="nil"/>
            </w:tcBorders>
            <w:shd w:val="clear" w:color="auto" w:fill="auto"/>
            <w:noWrap/>
            <w:vAlign w:val="bottom"/>
          </w:tcPr>
          <w:p w14:paraId="05A9FD2D" w14:textId="2405145C" w:rsidR="008A6F85" w:rsidRPr="009412FD" w:rsidRDefault="008A6F85" w:rsidP="008A6F85">
            <w:pPr>
              <w:spacing w:line="276" w:lineRule="auto"/>
              <w:jc w:val="right"/>
              <w:rPr>
                <w:color w:val="000000"/>
              </w:rPr>
            </w:pPr>
          </w:p>
        </w:tc>
        <w:tc>
          <w:tcPr>
            <w:tcW w:w="1066" w:type="dxa"/>
            <w:tcBorders>
              <w:top w:val="nil"/>
              <w:left w:val="nil"/>
              <w:bottom w:val="nil"/>
              <w:right w:val="nil"/>
            </w:tcBorders>
            <w:shd w:val="clear" w:color="auto" w:fill="auto"/>
            <w:noWrap/>
            <w:vAlign w:val="bottom"/>
          </w:tcPr>
          <w:p w14:paraId="65626310" w14:textId="0FE01EAA" w:rsidR="008A6F85" w:rsidRPr="009412FD" w:rsidRDefault="008A6F85" w:rsidP="008A6F85">
            <w:pPr>
              <w:spacing w:line="276" w:lineRule="auto"/>
              <w:jc w:val="right"/>
              <w:rPr>
                <w:b/>
                <w:bCs/>
                <w:color w:val="000000"/>
              </w:rPr>
            </w:pPr>
          </w:p>
        </w:tc>
        <w:tc>
          <w:tcPr>
            <w:tcW w:w="1410" w:type="dxa"/>
            <w:tcBorders>
              <w:top w:val="nil"/>
              <w:left w:val="nil"/>
              <w:bottom w:val="nil"/>
              <w:right w:val="nil"/>
            </w:tcBorders>
            <w:shd w:val="clear" w:color="auto" w:fill="auto"/>
            <w:noWrap/>
            <w:vAlign w:val="bottom"/>
          </w:tcPr>
          <w:p w14:paraId="0A7F541A" w14:textId="749712AA" w:rsidR="008A6F85" w:rsidRPr="00A075E5" w:rsidRDefault="008A6F85" w:rsidP="008A6F85">
            <w:pPr>
              <w:spacing w:line="276" w:lineRule="auto"/>
              <w:jc w:val="right"/>
              <w:rPr>
                <w:color w:val="000000"/>
              </w:rPr>
            </w:pPr>
          </w:p>
        </w:tc>
        <w:tc>
          <w:tcPr>
            <w:tcW w:w="1112" w:type="dxa"/>
            <w:tcBorders>
              <w:top w:val="nil"/>
              <w:left w:val="nil"/>
              <w:bottom w:val="nil"/>
              <w:right w:val="nil"/>
            </w:tcBorders>
            <w:shd w:val="clear" w:color="auto" w:fill="auto"/>
            <w:noWrap/>
            <w:vAlign w:val="bottom"/>
          </w:tcPr>
          <w:p w14:paraId="51CA2384" w14:textId="21DB4948" w:rsidR="008A6F85" w:rsidRPr="00A075E5" w:rsidRDefault="008A6F85" w:rsidP="008A6F85">
            <w:pPr>
              <w:spacing w:line="276" w:lineRule="auto"/>
              <w:jc w:val="right"/>
              <w:rPr>
                <w:color w:val="000000"/>
              </w:rPr>
            </w:pPr>
          </w:p>
        </w:tc>
        <w:tc>
          <w:tcPr>
            <w:tcW w:w="1052" w:type="dxa"/>
            <w:tcBorders>
              <w:top w:val="nil"/>
              <w:left w:val="nil"/>
              <w:bottom w:val="nil"/>
              <w:right w:val="nil"/>
            </w:tcBorders>
            <w:shd w:val="clear" w:color="auto" w:fill="auto"/>
            <w:noWrap/>
            <w:vAlign w:val="bottom"/>
          </w:tcPr>
          <w:p w14:paraId="52C15006" w14:textId="591F53B6" w:rsidR="008A6F85" w:rsidRPr="00A075E5" w:rsidRDefault="008A6F85" w:rsidP="008A6F85">
            <w:pPr>
              <w:spacing w:line="276" w:lineRule="auto"/>
              <w:jc w:val="right"/>
              <w:rPr>
                <w:color w:val="000000"/>
              </w:rPr>
            </w:pPr>
          </w:p>
        </w:tc>
      </w:tr>
      <w:tr w:rsidR="008A6F85" w:rsidRPr="00A075E5" w14:paraId="59F0C291" w14:textId="77777777" w:rsidTr="0062409B">
        <w:trPr>
          <w:trHeight w:val="320"/>
        </w:trPr>
        <w:tc>
          <w:tcPr>
            <w:tcW w:w="1971" w:type="dxa"/>
            <w:tcBorders>
              <w:top w:val="nil"/>
              <w:left w:val="nil"/>
              <w:bottom w:val="nil"/>
              <w:right w:val="nil"/>
            </w:tcBorders>
            <w:shd w:val="clear" w:color="auto" w:fill="auto"/>
            <w:noWrap/>
            <w:vAlign w:val="bottom"/>
          </w:tcPr>
          <w:p w14:paraId="5E77BE0D" w14:textId="77777777" w:rsidR="008A6F85" w:rsidRDefault="008A6F85" w:rsidP="008A6F85">
            <w:pPr>
              <w:spacing w:line="276" w:lineRule="auto"/>
              <w:rPr>
                <w:color w:val="000000"/>
              </w:rPr>
            </w:pPr>
            <w:r>
              <w:rPr>
                <w:color w:val="000000"/>
              </w:rPr>
              <w:t>Inoculation (I)</w:t>
            </w:r>
          </w:p>
        </w:tc>
        <w:tc>
          <w:tcPr>
            <w:tcW w:w="438" w:type="dxa"/>
            <w:tcBorders>
              <w:top w:val="nil"/>
              <w:left w:val="nil"/>
              <w:bottom w:val="nil"/>
              <w:right w:val="nil"/>
            </w:tcBorders>
            <w:shd w:val="clear" w:color="auto" w:fill="auto"/>
            <w:noWrap/>
            <w:vAlign w:val="bottom"/>
          </w:tcPr>
          <w:p w14:paraId="32C2E7D8" w14:textId="77777777" w:rsidR="008A6F85" w:rsidRPr="00A075E5" w:rsidRDefault="008A6F85" w:rsidP="008A6F85">
            <w:pPr>
              <w:spacing w:line="276" w:lineRule="auto"/>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tcPr>
          <w:p w14:paraId="7A450B41" w14:textId="6397C1AC" w:rsidR="008A6F85" w:rsidRPr="009412FD" w:rsidRDefault="008A6F85" w:rsidP="008A6F85">
            <w:pPr>
              <w:spacing w:line="276" w:lineRule="auto"/>
              <w:jc w:val="right"/>
              <w:rPr>
                <w:color w:val="000000"/>
              </w:rPr>
            </w:pPr>
            <w:r w:rsidRPr="00E4124F">
              <w:rPr>
                <w:color w:val="000000"/>
              </w:rPr>
              <w:t>9.01</w:t>
            </w:r>
            <w:r>
              <w:rPr>
                <w:color w:val="000000"/>
              </w:rPr>
              <w:t>*10</w:t>
            </w:r>
            <w:r w:rsidRPr="00A6737F">
              <w:rPr>
                <w:color w:val="000000"/>
                <w:vertAlign w:val="superscript"/>
              </w:rPr>
              <w:t>0</w:t>
            </w:r>
          </w:p>
        </w:tc>
        <w:tc>
          <w:tcPr>
            <w:tcW w:w="1026" w:type="dxa"/>
            <w:tcBorders>
              <w:top w:val="nil"/>
              <w:left w:val="nil"/>
              <w:bottom w:val="nil"/>
              <w:right w:val="nil"/>
            </w:tcBorders>
            <w:shd w:val="clear" w:color="auto" w:fill="auto"/>
            <w:noWrap/>
            <w:vAlign w:val="bottom"/>
          </w:tcPr>
          <w:p w14:paraId="45CDA8E2" w14:textId="4FEDBF6C" w:rsidR="008A6F85" w:rsidRPr="009412FD" w:rsidRDefault="008A6F85" w:rsidP="008A6F85">
            <w:pPr>
              <w:spacing w:line="276" w:lineRule="auto"/>
              <w:jc w:val="right"/>
              <w:rPr>
                <w:color w:val="000000"/>
              </w:rPr>
            </w:pPr>
            <w:r w:rsidRPr="00E4124F">
              <w:rPr>
                <w:color w:val="000000"/>
              </w:rPr>
              <w:t>955.57</w:t>
            </w:r>
          </w:p>
        </w:tc>
        <w:tc>
          <w:tcPr>
            <w:tcW w:w="953" w:type="dxa"/>
            <w:tcBorders>
              <w:top w:val="nil"/>
              <w:left w:val="nil"/>
              <w:bottom w:val="nil"/>
              <w:right w:val="nil"/>
            </w:tcBorders>
            <w:shd w:val="clear" w:color="auto" w:fill="auto"/>
            <w:noWrap/>
            <w:vAlign w:val="bottom"/>
          </w:tcPr>
          <w:p w14:paraId="7DD4D212" w14:textId="6ED56733" w:rsidR="008A6F85" w:rsidRPr="009412FD" w:rsidRDefault="008A6F85" w:rsidP="008A6F85">
            <w:pPr>
              <w:spacing w:line="276" w:lineRule="auto"/>
              <w:jc w:val="right"/>
              <w:rPr>
                <w:b/>
                <w:bCs/>
                <w:i/>
                <w:iCs/>
                <w:color w:val="000000"/>
              </w:rPr>
            </w:pPr>
            <w:r w:rsidRPr="00E4124F">
              <w:rPr>
                <w:b/>
                <w:bCs/>
                <w:color w:val="000000"/>
              </w:rPr>
              <w:t>&lt;0.001</w:t>
            </w:r>
          </w:p>
        </w:tc>
        <w:tc>
          <w:tcPr>
            <w:tcW w:w="1410" w:type="dxa"/>
            <w:tcBorders>
              <w:top w:val="nil"/>
              <w:left w:val="nil"/>
              <w:bottom w:val="nil"/>
              <w:right w:val="nil"/>
            </w:tcBorders>
            <w:shd w:val="clear" w:color="auto" w:fill="auto"/>
            <w:noWrap/>
            <w:vAlign w:val="bottom"/>
          </w:tcPr>
          <w:p w14:paraId="688BF2EC" w14:textId="7F35672C" w:rsidR="008A6F85" w:rsidRPr="009412FD" w:rsidRDefault="008A6F85" w:rsidP="008A6F85">
            <w:pPr>
              <w:spacing w:line="276" w:lineRule="auto"/>
              <w:jc w:val="right"/>
              <w:rPr>
                <w:color w:val="000000"/>
              </w:rPr>
            </w:pPr>
          </w:p>
        </w:tc>
        <w:tc>
          <w:tcPr>
            <w:tcW w:w="1163" w:type="dxa"/>
            <w:tcBorders>
              <w:top w:val="nil"/>
              <w:left w:val="nil"/>
              <w:bottom w:val="nil"/>
              <w:right w:val="nil"/>
            </w:tcBorders>
            <w:shd w:val="clear" w:color="auto" w:fill="auto"/>
            <w:noWrap/>
            <w:vAlign w:val="bottom"/>
          </w:tcPr>
          <w:p w14:paraId="5BF347A3" w14:textId="5455EB6C" w:rsidR="008A6F85" w:rsidRPr="009412FD" w:rsidRDefault="008A6F85" w:rsidP="008A6F85">
            <w:pPr>
              <w:spacing w:line="276" w:lineRule="auto"/>
              <w:jc w:val="right"/>
              <w:rPr>
                <w:color w:val="000000"/>
              </w:rPr>
            </w:pPr>
          </w:p>
        </w:tc>
        <w:tc>
          <w:tcPr>
            <w:tcW w:w="1066" w:type="dxa"/>
            <w:tcBorders>
              <w:top w:val="nil"/>
              <w:left w:val="nil"/>
              <w:bottom w:val="nil"/>
              <w:right w:val="nil"/>
            </w:tcBorders>
            <w:shd w:val="clear" w:color="auto" w:fill="auto"/>
            <w:noWrap/>
            <w:vAlign w:val="bottom"/>
          </w:tcPr>
          <w:p w14:paraId="1F101461" w14:textId="7CF4BF25" w:rsidR="008A6F85" w:rsidRPr="009412FD" w:rsidRDefault="008A6F85" w:rsidP="008A6F85">
            <w:pPr>
              <w:spacing w:line="276" w:lineRule="auto"/>
              <w:jc w:val="right"/>
              <w:rPr>
                <w:b/>
                <w:bCs/>
                <w:color w:val="000000"/>
              </w:rPr>
            </w:pPr>
          </w:p>
        </w:tc>
        <w:tc>
          <w:tcPr>
            <w:tcW w:w="1410" w:type="dxa"/>
            <w:tcBorders>
              <w:top w:val="nil"/>
              <w:left w:val="nil"/>
              <w:bottom w:val="nil"/>
              <w:right w:val="nil"/>
            </w:tcBorders>
            <w:shd w:val="clear" w:color="auto" w:fill="auto"/>
            <w:noWrap/>
            <w:vAlign w:val="bottom"/>
          </w:tcPr>
          <w:p w14:paraId="46EA90C0" w14:textId="1C7FE429" w:rsidR="008A6F85" w:rsidRPr="00A075E5" w:rsidRDefault="008A6F85" w:rsidP="008A6F85">
            <w:pPr>
              <w:spacing w:line="276" w:lineRule="auto"/>
              <w:jc w:val="right"/>
              <w:rPr>
                <w:color w:val="000000"/>
              </w:rPr>
            </w:pPr>
          </w:p>
        </w:tc>
        <w:tc>
          <w:tcPr>
            <w:tcW w:w="1112" w:type="dxa"/>
            <w:tcBorders>
              <w:top w:val="nil"/>
              <w:left w:val="nil"/>
              <w:bottom w:val="nil"/>
              <w:right w:val="nil"/>
            </w:tcBorders>
            <w:shd w:val="clear" w:color="auto" w:fill="auto"/>
            <w:noWrap/>
            <w:vAlign w:val="bottom"/>
          </w:tcPr>
          <w:p w14:paraId="2FBFE27A" w14:textId="2D11BCAC" w:rsidR="008A6F85" w:rsidRPr="00A075E5" w:rsidRDefault="008A6F85" w:rsidP="008A6F85">
            <w:pPr>
              <w:spacing w:line="276" w:lineRule="auto"/>
              <w:jc w:val="right"/>
              <w:rPr>
                <w:color w:val="000000"/>
              </w:rPr>
            </w:pPr>
          </w:p>
        </w:tc>
        <w:tc>
          <w:tcPr>
            <w:tcW w:w="1052" w:type="dxa"/>
            <w:tcBorders>
              <w:top w:val="nil"/>
              <w:left w:val="nil"/>
              <w:bottom w:val="nil"/>
              <w:right w:val="nil"/>
            </w:tcBorders>
            <w:shd w:val="clear" w:color="auto" w:fill="auto"/>
            <w:noWrap/>
            <w:vAlign w:val="bottom"/>
          </w:tcPr>
          <w:p w14:paraId="6F603C28" w14:textId="62B3F6D9" w:rsidR="008A6F85" w:rsidRPr="00A075E5" w:rsidRDefault="008A6F85" w:rsidP="008A6F85">
            <w:pPr>
              <w:spacing w:line="276" w:lineRule="auto"/>
              <w:jc w:val="right"/>
              <w:rPr>
                <w:color w:val="000000"/>
              </w:rPr>
            </w:pPr>
          </w:p>
        </w:tc>
      </w:tr>
      <w:tr w:rsidR="008A6F85" w:rsidRPr="00A075E5" w14:paraId="08A7F351" w14:textId="77777777" w:rsidTr="0062409B">
        <w:trPr>
          <w:trHeight w:val="320"/>
        </w:trPr>
        <w:tc>
          <w:tcPr>
            <w:tcW w:w="1971" w:type="dxa"/>
            <w:tcBorders>
              <w:top w:val="nil"/>
              <w:left w:val="nil"/>
              <w:bottom w:val="nil"/>
              <w:right w:val="nil"/>
            </w:tcBorders>
            <w:shd w:val="clear" w:color="auto" w:fill="auto"/>
            <w:noWrap/>
            <w:vAlign w:val="bottom"/>
          </w:tcPr>
          <w:p w14:paraId="04650E38" w14:textId="77777777" w:rsidR="008A6F85" w:rsidRDefault="008A6F85" w:rsidP="008A6F85">
            <w:pPr>
              <w:spacing w:line="276" w:lineRule="auto"/>
              <w:rPr>
                <w:color w:val="000000"/>
              </w:rPr>
            </w:pPr>
            <w:r>
              <w:rPr>
                <w:color w:val="000000"/>
              </w:rPr>
              <w:t>N fertilization (N)</w:t>
            </w:r>
          </w:p>
        </w:tc>
        <w:tc>
          <w:tcPr>
            <w:tcW w:w="438" w:type="dxa"/>
            <w:tcBorders>
              <w:top w:val="nil"/>
              <w:left w:val="nil"/>
              <w:bottom w:val="nil"/>
              <w:right w:val="nil"/>
            </w:tcBorders>
            <w:shd w:val="clear" w:color="auto" w:fill="auto"/>
            <w:noWrap/>
            <w:vAlign w:val="bottom"/>
          </w:tcPr>
          <w:p w14:paraId="33DF3025" w14:textId="77777777" w:rsidR="008A6F85" w:rsidRPr="00A075E5" w:rsidRDefault="008A6F85" w:rsidP="008A6F85">
            <w:pPr>
              <w:spacing w:line="276" w:lineRule="auto"/>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tcPr>
          <w:p w14:paraId="1446BEF4" w14:textId="0BE50EFC" w:rsidR="008A6F85" w:rsidRPr="009412FD" w:rsidRDefault="008A6F85" w:rsidP="008A6F85">
            <w:pPr>
              <w:spacing w:line="276" w:lineRule="auto"/>
              <w:jc w:val="right"/>
              <w:rPr>
                <w:color w:val="000000"/>
              </w:rPr>
            </w:pPr>
            <w:r w:rsidRPr="00E4124F">
              <w:rPr>
                <w:color w:val="000000"/>
              </w:rPr>
              <w:t>3.64</w:t>
            </w:r>
            <w:r>
              <w:rPr>
                <w:color w:val="000000"/>
              </w:rPr>
              <w:t>*10</w:t>
            </w:r>
            <w:r w:rsidRPr="00A6737F">
              <w:rPr>
                <w:color w:val="000000"/>
                <w:vertAlign w:val="superscript"/>
              </w:rPr>
              <w:t>-</w:t>
            </w:r>
            <w:r>
              <w:rPr>
                <w:color w:val="000000"/>
                <w:vertAlign w:val="superscript"/>
              </w:rPr>
              <w:t>4</w:t>
            </w:r>
          </w:p>
        </w:tc>
        <w:tc>
          <w:tcPr>
            <w:tcW w:w="1026" w:type="dxa"/>
            <w:tcBorders>
              <w:top w:val="nil"/>
              <w:left w:val="nil"/>
              <w:bottom w:val="nil"/>
              <w:right w:val="nil"/>
            </w:tcBorders>
            <w:shd w:val="clear" w:color="auto" w:fill="auto"/>
            <w:noWrap/>
            <w:vAlign w:val="bottom"/>
          </w:tcPr>
          <w:p w14:paraId="7918635D" w14:textId="6D7C8BF9" w:rsidR="008A6F85" w:rsidRPr="009412FD" w:rsidRDefault="008A6F85" w:rsidP="008A6F85">
            <w:pPr>
              <w:spacing w:line="276" w:lineRule="auto"/>
              <w:jc w:val="right"/>
              <w:rPr>
                <w:color w:val="000000"/>
              </w:rPr>
            </w:pPr>
            <w:r w:rsidRPr="00E4124F">
              <w:rPr>
                <w:color w:val="000000"/>
              </w:rPr>
              <w:t>292.938</w:t>
            </w:r>
          </w:p>
        </w:tc>
        <w:tc>
          <w:tcPr>
            <w:tcW w:w="953" w:type="dxa"/>
            <w:tcBorders>
              <w:top w:val="nil"/>
              <w:left w:val="nil"/>
              <w:bottom w:val="nil"/>
              <w:right w:val="nil"/>
            </w:tcBorders>
            <w:shd w:val="clear" w:color="auto" w:fill="auto"/>
            <w:noWrap/>
            <w:vAlign w:val="bottom"/>
          </w:tcPr>
          <w:p w14:paraId="37A8E6FD" w14:textId="5E12B2A9" w:rsidR="008A6F85" w:rsidRPr="009412FD" w:rsidRDefault="008A6F85" w:rsidP="008A6F85">
            <w:pPr>
              <w:spacing w:line="276" w:lineRule="auto"/>
              <w:jc w:val="right"/>
              <w:rPr>
                <w:b/>
                <w:bCs/>
                <w:i/>
                <w:iCs/>
                <w:color w:val="000000"/>
              </w:rPr>
            </w:pPr>
            <w:r w:rsidRPr="00E4124F">
              <w:rPr>
                <w:b/>
                <w:bCs/>
                <w:color w:val="000000"/>
              </w:rPr>
              <w:t>&lt;0.001</w:t>
            </w:r>
          </w:p>
        </w:tc>
        <w:tc>
          <w:tcPr>
            <w:tcW w:w="1410" w:type="dxa"/>
            <w:tcBorders>
              <w:top w:val="nil"/>
              <w:left w:val="nil"/>
              <w:bottom w:val="nil"/>
              <w:right w:val="nil"/>
            </w:tcBorders>
            <w:shd w:val="clear" w:color="auto" w:fill="auto"/>
            <w:noWrap/>
            <w:vAlign w:val="bottom"/>
          </w:tcPr>
          <w:p w14:paraId="65B249A8" w14:textId="574E22C4" w:rsidR="008A6F85" w:rsidRPr="009412FD" w:rsidRDefault="008A6F85" w:rsidP="008A6F85">
            <w:pPr>
              <w:spacing w:line="276" w:lineRule="auto"/>
              <w:jc w:val="right"/>
              <w:rPr>
                <w:color w:val="000000"/>
              </w:rPr>
            </w:pPr>
          </w:p>
        </w:tc>
        <w:tc>
          <w:tcPr>
            <w:tcW w:w="1163" w:type="dxa"/>
            <w:tcBorders>
              <w:top w:val="nil"/>
              <w:left w:val="nil"/>
              <w:bottom w:val="nil"/>
              <w:right w:val="nil"/>
            </w:tcBorders>
            <w:shd w:val="clear" w:color="auto" w:fill="auto"/>
            <w:noWrap/>
            <w:vAlign w:val="bottom"/>
          </w:tcPr>
          <w:p w14:paraId="03C09265" w14:textId="0BF87FDE" w:rsidR="008A6F85" w:rsidRPr="009412FD" w:rsidRDefault="008A6F85" w:rsidP="008A6F85">
            <w:pPr>
              <w:spacing w:line="276" w:lineRule="auto"/>
              <w:jc w:val="right"/>
              <w:rPr>
                <w:color w:val="000000"/>
              </w:rPr>
            </w:pPr>
          </w:p>
        </w:tc>
        <w:tc>
          <w:tcPr>
            <w:tcW w:w="1066" w:type="dxa"/>
            <w:tcBorders>
              <w:top w:val="nil"/>
              <w:left w:val="nil"/>
              <w:bottom w:val="nil"/>
              <w:right w:val="nil"/>
            </w:tcBorders>
            <w:shd w:val="clear" w:color="auto" w:fill="auto"/>
            <w:noWrap/>
            <w:vAlign w:val="bottom"/>
          </w:tcPr>
          <w:p w14:paraId="0DBCD070" w14:textId="58B0A6B6" w:rsidR="008A6F85" w:rsidRPr="009412FD" w:rsidRDefault="008A6F85" w:rsidP="008A6F85">
            <w:pPr>
              <w:spacing w:line="276" w:lineRule="auto"/>
              <w:jc w:val="right"/>
              <w:rPr>
                <w:b/>
                <w:bCs/>
                <w:color w:val="000000"/>
              </w:rPr>
            </w:pPr>
          </w:p>
        </w:tc>
        <w:tc>
          <w:tcPr>
            <w:tcW w:w="1410" w:type="dxa"/>
            <w:tcBorders>
              <w:top w:val="nil"/>
              <w:left w:val="nil"/>
              <w:bottom w:val="nil"/>
              <w:right w:val="nil"/>
            </w:tcBorders>
            <w:shd w:val="clear" w:color="auto" w:fill="auto"/>
            <w:noWrap/>
            <w:vAlign w:val="bottom"/>
          </w:tcPr>
          <w:p w14:paraId="1F94FE74" w14:textId="1A388B1F" w:rsidR="008A6F85" w:rsidRPr="00A075E5" w:rsidRDefault="008A6F85" w:rsidP="008A6F85">
            <w:pPr>
              <w:spacing w:line="276" w:lineRule="auto"/>
              <w:jc w:val="right"/>
              <w:rPr>
                <w:color w:val="000000"/>
              </w:rPr>
            </w:pPr>
          </w:p>
        </w:tc>
        <w:tc>
          <w:tcPr>
            <w:tcW w:w="1112" w:type="dxa"/>
            <w:tcBorders>
              <w:top w:val="nil"/>
              <w:left w:val="nil"/>
              <w:bottom w:val="nil"/>
              <w:right w:val="nil"/>
            </w:tcBorders>
            <w:shd w:val="clear" w:color="auto" w:fill="auto"/>
            <w:noWrap/>
            <w:vAlign w:val="bottom"/>
          </w:tcPr>
          <w:p w14:paraId="31F27099" w14:textId="24B04AF6" w:rsidR="008A6F85" w:rsidRPr="00A075E5" w:rsidRDefault="008A6F85" w:rsidP="008A6F85">
            <w:pPr>
              <w:spacing w:line="276" w:lineRule="auto"/>
              <w:jc w:val="right"/>
              <w:rPr>
                <w:color w:val="000000"/>
              </w:rPr>
            </w:pPr>
          </w:p>
        </w:tc>
        <w:tc>
          <w:tcPr>
            <w:tcW w:w="1052" w:type="dxa"/>
            <w:tcBorders>
              <w:top w:val="nil"/>
              <w:left w:val="nil"/>
              <w:bottom w:val="nil"/>
              <w:right w:val="nil"/>
            </w:tcBorders>
            <w:shd w:val="clear" w:color="auto" w:fill="auto"/>
            <w:noWrap/>
            <w:vAlign w:val="bottom"/>
          </w:tcPr>
          <w:p w14:paraId="3CD669DC" w14:textId="7160ABEB" w:rsidR="008A6F85" w:rsidRPr="00A075E5" w:rsidRDefault="008A6F85" w:rsidP="008A6F85">
            <w:pPr>
              <w:spacing w:line="276" w:lineRule="auto"/>
              <w:jc w:val="right"/>
              <w:rPr>
                <w:color w:val="000000"/>
              </w:rPr>
            </w:pPr>
          </w:p>
        </w:tc>
      </w:tr>
      <w:tr w:rsidR="008A6F85" w:rsidRPr="00A075E5" w14:paraId="056A6822" w14:textId="77777777" w:rsidTr="0062409B">
        <w:trPr>
          <w:trHeight w:val="320"/>
        </w:trPr>
        <w:tc>
          <w:tcPr>
            <w:tcW w:w="1971" w:type="dxa"/>
            <w:tcBorders>
              <w:top w:val="nil"/>
              <w:left w:val="nil"/>
              <w:bottom w:val="nil"/>
              <w:right w:val="nil"/>
            </w:tcBorders>
            <w:shd w:val="clear" w:color="auto" w:fill="auto"/>
            <w:noWrap/>
            <w:vAlign w:val="bottom"/>
          </w:tcPr>
          <w:p w14:paraId="2E2E2E76" w14:textId="77777777" w:rsidR="008A6F85" w:rsidRDefault="008A6F85" w:rsidP="008A6F85">
            <w:pPr>
              <w:spacing w:line="276" w:lineRule="auto"/>
              <w:rPr>
                <w:color w:val="000000"/>
              </w:rPr>
            </w:pPr>
            <w:r>
              <w:rPr>
                <w:color w:val="000000"/>
              </w:rPr>
              <w:t>CO</w:t>
            </w:r>
            <w:r>
              <w:rPr>
                <w:color w:val="000000"/>
                <w:vertAlign w:val="subscript"/>
              </w:rPr>
              <w:t>2</w:t>
            </w:r>
            <w:r>
              <w:rPr>
                <w:color w:val="000000"/>
              </w:rPr>
              <w:t>*I</w:t>
            </w:r>
          </w:p>
        </w:tc>
        <w:tc>
          <w:tcPr>
            <w:tcW w:w="438" w:type="dxa"/>
            <w:tcBorders>
              <w:top w:val="nil"/>
              <w:left w:val="nil"/>
              <w:bottom w:val="nil"/>
              <w:right w:val="nil"/>
            </w:tcBorders>
            <w:shd w:val="clear" w:color="auto" w:fill="auto"/>
            <w:noWrap/>
            <w:vAlign w:val="bottom"/>
          </w:tcPr>
          <w:p w14:paraId="3CB93C02" w14:textId="77777777" w:rsidR="008A6F85" w:rsidRPr="00A075E5" w:rsidRDefault="008A6F85" w:rsidP="008A6F85">
            <w:pPr>
              <w:spacing w:line="276" w:lineRule="auto"/>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tcPr>
          <w:p w14:paraId="293FFC15" w14:textId="0E5CEA1E" w:rsidR="008A6F85" w:rsidRPr="009412FD" w:rsidRDefault="008A6F85" w:rsidP="008A6F85">
            <w:pPr>
              <w:spacing w:line="276" w:lineRule="auto"/>
              <w:jc w:val="right"/>
              <w:rPr>
                <w:color w:val="000000"/>
              </w:rPr>
            </w:pPr>
            <w:r w:rsidRPr="00E4124F">
              <w:rPr>
                <w:color w:val="000000"/>
              </w:rPr>
              <w:t>-1.44</w:t>
            </w:r>
            <w:r>
              <w:rPr>
                <w:color w:val="000000"/>
              </w:rPr>
              <w:t>*10</w:t>
            </w:r>
            <w:r w:rsidRPr="00A6737F">
              <w:rPr>
                <w:color w:val="000000"/>
                <w:vertAlign w:val="superscript"/>
              </w:rPr>
              <w:t>-</w:t>
            </w:r>
            <w:r>
              <w:rPr>
                <w:color w:val="000000"/>
                <w:vertAlign w:val="superscript"/>
              </w:rPr>
              <w:t>1</w:t>
            </w:r>
          </w:p>
        </w:tc>
        <w:tc>
          <w:tcPr>
            <w:tcW w:w="1026" w:type="dxa"/>
            <w:tcBorders>
              <w:top w:val="nil"/>
              <w:left w:val="nil"/>
              <w:bottom w:val="nil"/>
              <w:right w:val="nil"/>
            </w:tcBorders>
            <w:shd w:val="clear" w:color="auto" w:fill="auto"/>
            <w:noWrap/>
            <w:vAlign w:val="bottom"/>
          </w:tcPr>
          <w:p w14:paraId="16B685ED" w14:textId="1D8E49E2" w:rsidR="008A6F85" w:rsidRPr="009412FD" w:rsidRDefault="008A6F85" w:rsidP="008A6F85">
            <w:pPr>
              <w:spacing w:line="276" w:lineRule="auto"/>
              <w:jc w:val="right"/>
              <w:rPr>
                <w:color w:val="000000"/>
              </w:rPr>
            </w:pPr>
            <w:r w:rsidRPr="00E4124F">
              <w:rPr>
                <w:color w:val="000000"/>
              </w:rPr>
              <w:t>2.01</w:t>
            </w:r>
            <w:r>
              <w:rPr>
                <w:color w:val="000000"/>
              </w:rPr>
              <w:t>0</w:t>
            </w:r>
          </w:p>
        </w:tc>
        <w:tc>
          <w:tcPr>
            <w:tcW w:w="953" w:type="dxa"/>
            <w:tcBorders>
              <w:top w:val="nil"/>
              <w:left w:val="nil"/>
              <w:bottom w:val="nil"/>
              <w:right w:val="nil"/>
            </w:tcBorders>
            <w:shd w:val="clear" w:color="auto" w:fill="auto"/>
            <w:noWrap/>
            <w:vAlign w:val="bottom"/>
          </w:tcPr>
          <w:p w14:paraId="733C95D5" w14:textId="76B5136D" w:rsidR="008A6F85" w:rsidRPr="009412FD" w:rsidRDefault="008A6F85" w:rsidP="008A6F85">
            <w:pPr>
              <w:spacing w:line="276" w:lineRule="auto"/>
              <w:jc w:val="right"/>
              <w:rPr>
                <w:b/>
                <w:bCs/>
                <w:color w:val="000000"/>
              </w:rPr>
            </w:pPr>
            <w:r w:rsidRPr="00E4124F">
              <w:rPr>
                <w:color w:val="000000"/>
              </w:rPr>
              <w:t>0.156</w:t>
            </w:r>
          </w:p>
        </w:tc>
        <w:tc>
          <w:tcPr>
            <w:tcW w:w="1410" w:type="dxa"/>
            <w:tcBorders>
              <w:top w:val="nil"/>
              <w:left w:val="nil"/>
              <w:bottom w:val="nil"/>
              <w:right w:val="nil"/>
            </w:tcBorders>
            <w:shd w:val="clear" w:color="auto" w:fill="auto"/>
            <w:noWrap/>
            <w:vAlign w:val="bottom"/>
          </w:tcPr>
          <w:p w14:paraId="764D0A2E" w14:textId="4DAE8E67" w:rsidR="008A6F85" w:rsidRPr="009412FD" w:rsidRDefault="008A6F85" w:rsidP="008A6F85">
            <w:pPr>
              <w:spacing w:line="276" w:lineRule="auto"/>
              <w:jc w:val="right"/>
              <w:rPr>
                <w:color w:val="000000"/>
              </w:rPr>
            </w:pPr>
          </w:p>
        </w:tc>
        <w:tc>
          <w:tcPr>
            <w:tcW w:w="1163" w:type="dxa"/>
            <w:tcBorders>
              <w:top w:val="nil"/>
              <w:left w:val="nil"/>
              <w:bottom w:val="nil"/>
              <w:right w:val="nil"/>
            </w:tcBorders>
            <w:shd w:val="clear" w:color="auto" w:fill="auto"/>
            <w:noWrap/>
            <w:vAlign w:val="bottom"/>
          </w:tcPr>
          <w:p w14:paraId="048C8605" w14:textId="635BA3FA" w:rsidR="008A6F85" w:rsidRPr="009412FD" w:rsidRDefault="008A6F85" w:rsidP="008A6F85">
            <w:pPr>
              <w:spacing w:line="276" w:lineRule="auto"/>
              <w:jc w:val="right"/>
              <w:rPr>
                <w:color w:val="000000"/>
              </w:rPr>
            </w:pPr>
          </w:p>
        </w:tc>
        <w:tc>
          <w:tcPr>
            <w:tcW w:w="1066" w:type="dxa"/>
            <w:tcBorders>
              <w:top w:val="nil"/>
              <w:left w:val="nil"/>
              <w:bottom w:val="nil"/>
              <w:right w:val="nil"/>
            </w:tcBorders>
            <w:shd w:val="clear" w:color="auto" w:fill="auto"/>
            <w:noWrap/>
            <w:vAlign w:val="bottom"/>
          </w:tcPr>
          <w:p w14:paraId="1DFE124F" w14:textId="6C1B0354" w:rsidR="008A6F85" w:rsidRPr="009412FD" w:rsidRDefault="008A6F85" w:rsidP="008A6F85">
            <w:pPr>
              <w:spacing w:line="276" w:lineRule="auto"/>
              <w:jc w:val="right"/>
              <w:rPr>
                <w:color w:val="000000"/>
              </w:rPr>
            </w:pPr>
          </w:p>
        </w:tc>
        <w:tc>
          <w:tcPr>
            <w:tcW w:w="1410" w:type="dxa"/>
            <w:tcBorders>
              <w:top w:val="nil"/>
              <w:left w:val="nil"/>
              <w:bottom w:val="nil"/>
              <w:right w:val="nil"/>
            </w:tcBorders>
            <w:shd w:val="clear" w:color="auto" w:fill="auto"/>
            <w:noWrap/>
            <w:vAlign w:val="bottom"/>
          </w:tcPr>
          <w:p w14:paraId="371125C9" w14:textId="679DBB83" w:rsidR="008A6F85" w:rsidRPr="00A075E5" w:rsidRDefault="008A6F85" w:rsidP="008A6F85">
            <w:pPr>
              <w:spacing w:line="276" w:lineRule="auto"/>
              <w:jc w:val="right"/>
              <w:rPr>
                <w:color w:val="000000"/>
              </w:rPr>
            </w:pPr>
          </w:p>
        </w:tc>
        <w:tc>
          <w:tcPr>
            <w:tcW w:w="1112" w:type="dxa"/>
            <w:tcBorders>
              <w:top w:val="nil"/>
              <w:left w:val="nil"/>
              <w:bottom w:val="nil"/>
              <w:right w:val="nil"/>
            </w:tcBorders>
            <w:shd w:val="clear" w:color="auto" w:fill="auto"/>
            <w:noWrap/>
            <w:vAlign w:val="bottom"/>
          </w:tcPr>
          <w:p w14:paraId="27E355A1" w14:textId="1136350C" w:rsidR="008A6F85" w:rsidRPr="00A075E5" w:rsidRDefault="008A6F85" w:rsidP="008A6F85">
            <w:pPr>
              <w:spacing w:line="276" w:lineRule="auto"/>
              <w:jc w:val="right"/>
              <w:rPr>
                <w:color w:val="000000"/>
              </w:rPr>
            </w:pPr>
          </w:p>
        </w:tc>
        <w:tc>
          <w:tcPr>
            <w:tcW w:w="1052" w:type="dxa"/>
            <w:tcBorders>
              <w:top w:val="nil"/>
              <w:left w:val="nil"/>
              <w:bottom w:val="nil"/>
              <w:right w:val="nil"/>
            </w:tcBorders>
            <w:shd w:val="clear" w:color="auto" w:fill="auto"/>
            <w:noWrap/>
            <w:vAlign w:val="bottom"/>
          </w:tcPr>
          <w:p w14:paraId="5758D183" w14:textId="063DF03E" w:rsidR="008A6F85" w:rsidRPr="00A075E5" w:rsidRDefault="008A6F85" w:rsidP="008A6F85">
            <w:pPr>
              <w:spacing w:line="276" w:lineRule="auto"/>
              <w:jc w:val="right"/>
              <w:rPr>
                <w:color w:val="000000"/>
              </w:rPr>
            </w:pPr>
          </w:p>
        </w:tc>
      </w:tr>
      <w:tr w:rsidR="008A6F85" w:rsidRPr="00A075E5" w14:paraId="187545D4" w14:textId="77777777" w:rsidTr="0062409B">
        <w:trPr>
          <w:trHeight w:val="320"/>
        </w:trPr>
        <w:tc>
          <w:tcPr>
            <w:tcW w:w="1971" w:type="dxa"/>
            <w:tcBorders>
              <w:top w:val="nil"/>
              <w:left w:val="nil"/>
              <w:bottom w:val="nil"/>
              <w:right w:val="nil"/>
            </w:tcBorders>
            <w:shd w:val="clear" w:color="auto" w:fill="auto"/>
            <w:noWrap/>
            <w:vAlign w:val="bottom"/>
          </w:tcPr>
          <w:p w14:paraId="5E299626" w14:textId="77777777" w:rsidR="008A6F85" w:rsidRDefault="008A6F85" w:rsidP="008A6F85">
            <w:pPr>
              <w:spacing w:line="276" w:lineRule="auto"/>
              <w:rPr>
                <w:color w:val="000000"/>
              </w:rPr>
            </w:pPr>
            <w:r>
              <w:rPr>
                <w:color w:val="000000"/>
              </w:rPr>
              <w:t>CO</w:t>
            </w:r>
            <w:r>
              <w:rPr>
                <w:color w:val="000000"/>
                <w:vertAlign w:val="subscript"/>
              </w:rPr>
              <w:t>2</w:t>
            </w:r>
            <w:r>
              <w:rPr>
                <w:color w:val="000000"/>
              </w:rPr>
              <w:t>*N</w:t>
            </w:r>
          </w:p>
        </w:tc>
        <w:tc>
          <w:tcPr>
            <w:tcW w:w="438" w:type="dxa"/>
            <w:tcBorders>
              <w:top w:val="nil"/>
              <w:left w:val="nil"/>
              <w:bottom w:val="nil"/>
              <w:right w:val="nil"/>
            </w:tcBorders>
            <w:shd w:val="clear" w:color="auto" w:fill="auto"/>
            <w:noWrap/>
            <w:vAlign w:val="bottom"/>
          </w:tcPr>
          <w:p w14:paraId="7C7219AD" w14:textId="77777777" w:rsidR="008A6F85" w:rsidRPr="00A075E5" w:rsidRDefault="008A6F85" w:rsidP="008A6F85">
            <w:pPr>
              <w:spacing w:line="276" w:lineRule="auto"/>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tcPr>
          <w:p w14:paraId="404FF4F0" w14:textId="1BB742DF" w:rsidR="008A6F85" w:rsidRPr="009412FD" w:rsidRDefault="008A6F85" w:rsidP="008A6F85">
            <w:pPr>
              <w:spacing w:line="276" w:lineRule="auto"/>
              <w:jc w:val="right"/>
              <w:rPr>
                <w:color w:val="000000"/>
              </w:rPr>
            </w:pPr>
            <w:r w:rsidRPr="00E4124F">
              <w:rPr>
                <w:color w:val="000000"/>
              </w:rPr>
              <w:t>-6.21</w:t>
            </w:r>
            <w:r>
              <w:rPr>
                <w:color w:val="000000"/>
              </w:rPr>
              <w:t>*10</w:t>
            </w:r>
            <w:r w:rsidRPr="00A6737F">
              <w:rPr>
                <w:color w:val="000000"/>
                <w:vertAlign w:val="superscript"/>
              </w:rPr>
              <w:t>-</w:t>
            </w:r>
            <w:r>
              <w:rPr>
                <w:color w:val="000000"/>
                <w:vertAlign w:val="superscript"/>
              </w:rPr>
              <w:t>5</w:t>
            </w:r>
          </w:p>
        </w:tc>
        <w:tc>
          <w:tcPr>
            <w:tcW w:w="1026" w:type="dxa"/>
            <w:tcBorders>
              <w:top w:val="nil"/>
              <w:left w:val="nil"/>
              <w:bottom w:val="nil"/>
              <w:right w:val="nil"/>
            </w:tcBorders>
            <w:shd w:val="clear" w:color="auto" w:fill="auto"/>
            <w:noWrap/>
            <w:vAlign w:val="bottom"/>
          </w:tcPr>
          <w:p w14:paraId="56747507" w14:textId="608D2BAB" w:rsidR="008A6F85" w:rsidRPr="009412FD" w:rsidRDefault="008A6F85" w:rsidP="008A6F85">
            <w:pPr>
              <w:spacing w:line="276" w:lineRule="auto"/>
              <w:jc w:val="right"/>
              <w:rPr>
                <w:color w:val="000000"/>
              </w:rPr>
            </w:pPr>
            <w:r w:rsidRPr="00E4124F">
              <w:rPr>
                <w:color w:val="000000"/>
              </w:rPr>
              <w:t>2.716</w:t>
            </w:r>
          </w:p>
        </w:tc>
        <w:tc>
          <w:tcPr>
            <w:tcW w:w="953" w:type="dxa"/>
            <w:tcBorders>
              <w:top w:val="nil"/>
              <w:left w:val="nil"/>
              <w:bottom w:val="nil"/>
              <w:right w:val="nil"/>
            </w:tcBorders>
            <w:shd w:val="clear" w:color="auto" w:fill="auto"/>
            <w:noWrap/>
            <w:vAlign w:val="bottom"/>
          </w:tcPr>
          <w:p w14:paraId="4CBA5F37" w14:textId="22D123FA" w:rsidR="008A6F85" w:rsidRPr="009412FD" w:rsidRDefault="008A6F85" w:rsidP="008A6F85">
            <w:pPr>
              <w:spacing w:line="276" w:lineRule="auto"/>
              <w:jc w:val="right"/>
              <w:rPr>
                <w:b/>
                <w:bCs/>
                <w:i/>
                <w:iCs/>
                <w:color w:val="000000"/>
              </w:rPr>
            </w:pPr>
            <w:r w:rsidRPr="00E4124F">
              <w:rPr>
                <w:i/>
                <w:iCs/>
                <w:color w:val="000000"/>
              </w:rPr>
              <w:t>0.099</w:t>
            </w:r>
          </w:p>
        </w:tc>
        <w:tc>
          <w:tcPr>
            <w:tcW w:w="1410" w:type="dxa"/>
            <w:tcBorders>
              <w:top w:val="nil"/>
              <w:left w:val="nil"/>
              <w:bottom w:val="nil"/>
              <w:right w:val="nil"/>
            </w:tcBorders>
            <w:shd w:val="clear" w:color="auto" w:fill="auto"/>
            <w:noWrap/>
            <w:vAlign w:val="bottom"/>
          </w:tcPr>
          <w:p w14:paraId="24E39A5F" w14:textId="58BCF96E" w:rsidR="008A6F85" w:rsidRPr="009412FD" w:rsidRDefault="008A6F85" w:rsidP="008A6F85">
            <w:pPr>
              <w:spacing w:line="276" w:lineRule="auto"/>
              <w:jc w:val="right"/>
              <w:rPr>
                <w:color w:val="000000"/>
              </w:rPr>
            </w:pPr>
          </w:p>
        </w:tc>
        <w:tc>
          <w:tcPr>
            <w:tcW w:w="1163" w:type="dxa"/>
            <w:tcBorders>
              <w:top w:val="nil"/>
              <w:left w:val="nil"/>
              <w:bottom w:val="nil"/>
              <w:right w:val="nil"/>
            </w:tcBorders>
            <w:shd w:val="clear" w:color="auto" w:fill="auto"/>
            <w:noWrap/>
            <w:vAlign w:val="bottom"/>
          </w:tcPr>
          <w:p w14:paraId="4AA5FCBD" w14:textId="0566EDC9" w:rsidR="008A6F85" w:rsidRPr="009412FD" w:rsidRDefault="008A6F85" w:rsidP="008A6F85">
            <w:pPr>
              <w:spacing w:line="276" w:lineRule="auto"/>
              <w:jc w:val="right"/>
              <w:rPr>
                <w:color w:val="000000"/>
              </w:rPr>
            </w:pPr>
          </w:p>
        </w:tc>
        <w:tc>
          <w:tcPr>
            <w:tcW w:w="1066" w:type="dxa"/>
            <w:tcBorders>
              <w:top w:val="nil"/>
              <w:left w:val="nil"/>
              <w:bottom w:val="nil"/>
              <w:right w:val="nil"/>
            </w:tcBorders>
            <w:shd w:val="clear" w:color="auto" w:fill="auto"/>
            <w:noWrap/>
            <w:vAlign w:val="bottom"/>
          </w:tcPr>
          <w:p w14:paraId="5CDDAA69" w14:textId="3A91C608" w:rsidR="008A6F85" w:rsidRPr="009412FD" w:rsidRDefault="008A6F85" w:rsidP="008A6F85">
            <w:pPr>
              <w:spacing w:line="276" w:lineRule="auto"/>
              <w:jc w:val="right"/>
              <w:rPr>
                <w:b/>
                <w:bCs/>
                <w:i/>
                <w:iCs/>
                <w:color w:val="000000"/>
              </w:rPr>
            </w:pPr>
          </w:p>
        </w:tc>
        <w:tc>
          <w:tcPr>
            <w:tcW w:w="1410" w:type="dxa"/>
            <w:tcBorders>
              <w:top w:val="nil"/>
              <w:left w:val="nil"/>
              <w:bottom w:val="nil"/>
              <w:right w:val="nil"/>
            </w:tcBorders>
            <w:shd w:val="clear" w:color="auto" w:fill="auto"/>
            <w:noWrap/>
            <w:vAlign w:val="bottom"/>
          </w:tcPr>
          <w:p w14:paraId="3EDF707C" w14:textId="2920F163" w:rsidR="008A6F85" w:rsidRPr="00A075E5" w:rsidRDefault="008A6F85" w:rsidP="008A6F85">
            <w:pPr>
              <w:spacing w:line="276" w:lineRule="auto"/>
              <w:jc w:val="right"/>
              <w:rPr>
                <w:color w:val="000000"/>
              </w:rPr>
            </w:pPr>
          </w:p>
        </w:tc>
        <w:tc>
          <w:tcPr>
            <w:tcW w:w="1112" w:type="dxa"/>
            <w:tcBorders>
              <w:top w:val="nil"/>
              <w:left w:val="nil"/>
              <w:bottom w:val="nil"/>
              <w:right w:val="nil"/>
            </w:tcBorders>
            <w:shd w:val="clear" w:color="auto" w:fill="auto"/>
            <w:noWrap/>
            <w:vAlign w:val="bottom"/>
          </w:tcPr>
          <w:p w14:paraId="1CEB25EE" w14:textId="203194AA" w:rsidR="008A6F85" w:rsidRPr="00A075E5" w:rsidRDefault="008A6F85" w:rsidP="008A6F85">
            <w:pPr>
              <w:spacing w:line="276" w:lineRule="auto"/>
              <w:jc w:val="right"/>
              <w:rPr>
                <w:color w:val="000000"/>
              </w:rPr>
            </w:pPr>
          </w:p>
        </w:tc>
        <w:tc>
          <w:tcPr>
            <w:tcW w:w="1052" w:type="dxa"/>
            <w:tcBorders>
              <w:top w:val="nil"/>
              <w:left w:val="nil"/>
              <w:bottom w:val="nil"/>
              <w:right w:val="nil"/>
            </w:tcBorders>
            <w:shd w:val="clear" w:color="auto" w:fill="auto"/>
            <w:noWrap/>
            <w:vAlign w:val="bottom"/>
          </w:tcPr>
          <w:p w14:paraId="041AEFFC" w14:textId="292F8C99" w:rsidR="008A6F85" w:rsidRPr="00A075E5" w:rsidRDefault="008A6F85" w:rsidP="008A6F85">
            <w:pPr>
              <w:spacing w:line="276" w:lineRule="auto"/>
              <w:jc w:val="right"/>
              <w:rPr>
                <w:color w:val="000000"/>
              </w:rPr>
            </w:pPr>
          </w:p>
        </w:tc>
      </w:tr>
      <w:tr w:rsidR="008A6F85" w:rsidRPr="00A075E5" w14:paraId="5DFFDB5F" w14:textId="77777777" w:rsidTr="00B155C2">
        <w:trPr>
          <w:trHeight w:val="320"/>
        </w:trPr>
        <w:tc>
          <w:tcPr>
            <w:tcW w:w="1971" w:type="dxa"/>
            <w:tcBorders>
              <w:top w:val="nil"/>
              <w:left w:val="nil"/>
              <w:right w:val="nil"/>
            </w:tcBorders>
            <w:shd w:val="clear" w:color="auto" w:fill="auto"/>
            <w:noWrap/>
            <w:vAlign w:val="bottom"/>
          </w:tcPr>
          <w:p w14:paraId="6604A117" w14:textId="77777777" w:rsidR="008A6F85" w:rsidRDefault="008A6F85" w:rsidP="008A6F85">
            <w:pPr>
              <w:spacing w:line="276" w:lineRule="auto"/>
              <w:rPr>
                <w:color w:val="000000"/>
              </w:rPr>
            </w:pPr>
            <w:r>
              <w:rPr>
                <w:color w:val="000000"/>
              </w:rPr>
              <w:t>I*N</w:t>
            </w:r>
          </w:p>
        </w:tc>
        <w:tc>
          <w:tcPr>
            <w:tcW w:w="438" w:type="dxa"/>
            <w:tcBorders>
              <w:top w:val="nil"/>
              <w:left w:val="nil"/>
              <w:right w:val="nil"/>
            </w:tcBorders>
            <w:shd w:val="clear" w:color="auto" w:fill="auto"/>
            <w:noWrap/>
            <w:vAlign w:val="bottom"/>
          </w:tcPr>
          <w:p w14:paraId="5AA4EFB5" w14:textId="77777777" w:rsidR="008A6F85" w:rsidRPr="00A075E5" w:rsidRDefault="008A6F85" w:rsidP="008A6F85">
            <w:pPr>
              <w:spacing w:line="276" w:lineRule="auto"/>
              <w:jc w:val="right"/>
              <w:rPr>
                <w:color w:val="000000"/>
              </w:rPr>
            </w:pPr>
            <w:r w:rsidRPr="00A075E5">
              <w:rPr>
                <w:color w:val="000000"/>
              </w:rPr>
              <w:t>1</w:t>
            </w:r>
          </w:p>
        </w:tc>
        <w:tc>
          <w:tcPr>
            <w:tcW w:w="1447" w:type="dxa"/>
            <w:tcBorders>
              <w:top w:val="nil"/>
              <w:left w:val="nil"/>
              <w:right w:val="nil"/>
            </w:tcBorders>
            <w:shd w:val="clear" w:color="auto" w:fill="auto"/>
            <w:noWrap/>
            <w:vAlign w:val="bottom"/>
          </w:tcPr>
          <w:p w14:paraId="048CD25E" w14:textId="4C5DF407" w:rsidR="008A6F85" w:rsidRPr="009412FD" w:rsidRDefault="008A6F85" w:rsidP="008A6F85">
            <w:pPr>
              <w:spacing w:line="276" w:lineRule="auto"/>
              <w:jc w:val="right"/>
              <w:rPr>
                <w:color w:val="000000"/>
              </w:rPr>
            </w:pPr>
            <w:r w:rsidRPr="00E4124F">
              <w:rPr>
                <w:color w:val="000000"/>
              </w:rPr>
              <w:t>-1.58</w:t>
            </w:r>
            <w:r>
              <w:rPr>
                <w:color w:val="000000"/>
              </w:rPr>
              <w:t>*10</w:t>
            </w:r>
            <w:r w:rsidRPr="00A6737F">
              <w:rPr>
                <w:color w:val="000000"/>
                <w:vertAlign w:val="superscript"/>
              </w:rPr>
              <w:t>-</w:t>
            </w:r>
            <w:r>
              <w:rPr>
                <w:color w:val="000000"/>
                <w:vertAlign w:val="superscript"/>
              </w:rPr>
              <w:t>2</w:t>
            </w:r>
          </w:p>
        </w:tc>
        <w:tc>
          <w:tcPr>
            <w:tcW w:w="1026" w:type="dxa"/>
            <w:tcBorders>
              <w:top w:val="nil"/>
              <w:left w:val="nil"/>
              <w:right w:val="nil"/>
            </w:tcBorders>
            <w:shd w:val="clear" w:color="auto" w:fill="auto"/>
            <w:noWrap/>
            <w:vAlign w:val="bottom"/>
          </w:tcPr>
          <w:p w14:paraId="296F0AEF" w14:textId="4B6791F3" w:rsidR="008A6F85" w:rsidRPr="009412FD" w:rsidRDefault="008A6F85" w:rsidP="008A6F85">
            <w:pPr>
              <w:spacing w:line="276" w:lineRule="auto"/>
              <w:jc w:val="right"/>
              <w:rPr>
                <w:color w:val="000000"/>
              </w:rPr>
            </w:pPr>
            <w:r w:rsidRPr="00E4124F">
              <w:rPr>
                <w:color w:val="000000"/>
              </w:rPr>
              <w:t>231.29</w:t>
            </w:r>
          </w:p>
        </w:tc>
        <w:tc>
          <w:tcPr>
            <w:tcW w:w="953" w:type="dxa"/>
            <w:tcBorders>
              <w:top w:val="nil"/>
              <w:left w:val="nil"/>
              <w:right w:val="nil"/>
            </w:tcBorders>
            <w:shd w:val="clear" w:color="auto" w:fill="auto"/>
            <w:noWrap/>
            <w:vAlign w:val="bottom"/>
          </w:tcPr>
          <w:p w14:paraId="240341CD" w14:textId="5F56F636" w:rsidR="008A6F85" w:rsidRPr="009412FD" w:rsidRDefault="008A6F85" w:rsidP="008A6F85">
            <w:pPr>
              <w:spacing w:line="276" w:lineRule="auto"/>
              <w:jc w:val="right"/>
              <w:rPr>
                <w:b/>
                <w:bCs/>
                <w:i/>
                <w:iCs/>
                <w:color w:val="000000"/>
              </w:rPr>
            </w:pPr>
            <w:r w:rsidRPr="00E4124F">
              <w:rPr>
                <w:b/>
                <w:bCs/>
                <w:color w:val="000000"/>
              </w:rPr>
              <w:t>&lt;0.001</w:t>
            </w:r>
          </w:p>
        </w:tc>
        <w:tc>
          <w:tcPr>
            <w:tcW w:w="1410" w:type="dxa"/>
            <w:tcBorders>
              <w:top w:val="nil"/>
              <w:left w:val="nil"/>
              <w:right w:val="nil"/>
            </w:tcBorders>
            <w:shd w:val="clear" w:color="auto" w:fill="auto"/>
            <w:noWrap/>
            <w:vAlign w:val="bottom"/>
          </w:tcPr>
          <w:p w14:paraId="2C001A2F" w14:textId="4FABD460" w:rsidR="008A6F85" w:rsidRPr="009412FD" w:rsidRDefault="008A6F85" w:rsidP="008A6F85">
            <w:pPr>
              <w:spacing w:line="276" w:lineRule="auto"/>
              <w:jc w:val="right"/>
              <w:rPr>
                <w:color w:val="000000"/>
              </w:rPr>
            </w:pPr>
          </w:p>
        </w:tc>
        <w:tc>
          <w:tcPr>
            <w:tcW w:w="1163" w:type="dxa"/>
            <w:tcBorders>
              <w:top w:val="nil"/>
              <w:left w:val="nil"/>
              <w:right w:val="nil"/>
            </w:tcBorders>
            <w:shd w:val="clear" w:color="auto" w:fill="auto"/>
            <w:noWrap/>
            <w:vAlign w:val="bottom"/>
          </w:tcPr>
          <w:p w14:paraId="1AF94635" w14:textId="2AD1DA2E" w:rsidR="008A6F85" w:rsidRPr="009412FD" w:rsidRDefault="008A6F85" w:rsidP="008A6F85">
            <w:pPr>
              <w:spacing w:line="276" w:lineRule="auto"/>
              <w:jc w:val="right"/>
              <w:rPr>
                <w:color w:val="000000"/>
              </w:rPr>
            </w:pPr>
          </w:p>
        </w:tc>
        <w:tc>
          <w:tcPr>
            <w:tcW w:w="1066" w:type="dxa"/>
            <w:tcBorders>
              <w:top w:val="nil"/>
              <w:left w:val="nil"/>
              <w:right w:val="nil"/>
            </w:tcBorders>
            <w:shd w:val="clear" w:color="auto" w:fill="auto"/>
            <w:noWrap/>
            <w:vAlign w:val="bottom"/>
          </w:tcPr>
          <w:p w14:paraId="68071D84" w14:textId="7D8D2503" w:rsidR="008A6F85" w:rsidRPr="009412FD" w:rsidRDefault="008A6F85" w:rsidP="008A6F85">
            <w:pPr>
              <w:spacing w:line="276" w:lineRule="auto"/>
              <w:jc w:val="right"/>
              <w:rPr>
                <w:b/>
                <w:bCs/>
                <w:color w:val="000000"/>
              </w:rPr>
            </w:pPr>
          </w:p>
        </w:tc>
        <w:tc>
          <w:tcPr>
            <w:tcW w:w="1410" w:type="dxa"/>
            <w:tcBorders>
              <w:top w:val="nil"/>
              <w:left w:val="nil"/>
              <w:right w:val="nil"/>
            </w:tcBorders>
            <w:shd w:val="clear" w:color="auto" w:fill="auto"/>
            <w:noWrap/>
            <w:vAlign w:val="bottom"/>
          </w:tcPr>
          <w:p w14:paraId="74044EFB" w14:textId="0B557242" w:rsidR="008A6F85" w:rsidRPr="00A075E5" w:rsidRDefault="008A6F85" w:rsidP="008A6F85">
            <w:pPr>
              <w:spacing w:line="276" w:lineRule="auto"/>
              <w:jc w:val="right"/>
              <w:rPr>
                <w:color w:val="000000"/>
              </w:rPr>
            </w:pPr>
          </w:p>
        </w:tc>
        <w:tc>
          <w:tcPr>
            <w:tcW w:w="1112" w:type="dxa"/>
            <w:tcBorders>
              <w:top w:val="nil"/>
              <w:left w:val="nil"/>
              <w:right w:val="nil"/>
            </w:tcBorders>
            <w:shd w:val="clear" w:color="auto" w:fill="auto"/>
            <w:noWrap/>
            <w:vAlign w:val="bottom"/>
          </w:tcPr>
          <w:p w14:paraId="6456E0F4" w14:textId="771C14C3" w:rsidR="008A6F85" w:rsidRPr="00A075E5" w:rsidRDefault="008A6F85" w:rsidP="008A6F85">
            <w:pPr>
              <w:spacing w:line="276" w:lineRule="auto"/>
              <w:jc w:val="right"/>
              <w:rPr>
                <w:color w:val="000000"/>
              </w:rPr>
            </w:pPr>
          </w:p>
        </w:tc>
        <w:tc>
          <w:tcPr>
            <w:tcW w:w="1052" w:type="dxa"/>
            <w:tcBorders>
              <w:top w:val="nil"/>
              <w:left w:val="nil"/>
              <w:right w:val="nil"/>
            </w:tcBorders>
            <w:shd w:val="clear" w:color="auto" w:fill="auto"/>
            <w:noWrap/>
            <w:vAlign w:val="bottom"/>
          </w:tcPr>
          <w:p w14:paraId="7400CE86" w14:textId="6FD91C35" w:rsidR="008A6F85" w:rsidRPr="00A075E5" w:rsidRDefault="008A6F85" w:rsidP="008A6F85">
            <w:pPr>
              <w:spacing w:line="276" w:lineRule="auto"/>
              <w:jc w:val="right"/>
              <w:rPr>
                <w:color w:val="000000"/>
              </w:rPr>
            </w:pPr>
          </w:p>
        </w:tc>
      </w:tr>
      <w:tr w:rsidR="008A6F85" w:rsidRPr="00A075E5" w14:paraId="7039562C" w14:textId="77777777" w:rsidTr="008A6F85">
        <w:trPr>
          <w:trHeight w:val="320"/>
        </w:trPr>
        <w:tc>
          <w:tcPr>
            <w:tcW w:w="1971" w:type="dxa"/>
            <w:tcBorders>
              <w:top w:val="nil"/>
              <w:left w:val="nil"/>
              <w:bottom w:val="single" w:sz="4" w:space="0" w:color="auto"/>
              <w:right w:val="nil"/>
            </w:tcBorders>
            <w:shd w:val="clear" w:color="auto" w:fill="auto"/>
            <w:noWrap/>
            <w:vAlign w:val="bottom"/>
          </w:tcPr>
          <w:p w14:paraId="3B8FAC8B" w14:textId="77777777" w:rsidR="008A6F85" w:rsidRDefault="008A6F85" w:rsidP="008A6F85">
            <w:pPr>
              <w:spacing w:line="276" w:lineRule="auto"/>
              <w:rPr>
                <w:color w:val="000000"/>
              </w:rPr>
            </w:pPr>
            <w:r>
              <w:rPr>
                <w:color w:val="000000"/>
              </w:rPr>
              <w:t>CO</w:t>
            </w:r>
            <w:r>
              <w:rPr>
                <w:color w:val="000000"/>
                <w:vertAlign w:val="subscript"/>
              </w:rPr>
              <w:t>2</w:t>
            </w:r>
            <w:r>
              <w:rPr>
                <w:color w:val="000000"/>
              </w:rPr>
              <w:t>*I*N</w:t>
            </w:r>
          </w:p>
        </w:tc>
        <w:tc>
          <w:tcPr>
            <w:tcW w:w="438" w:type="dxa"/>
            <w:tcBorders>
              <w:top w:val="nil"/>
              <w:left w:val="nil"/>
              <w:bottom w:val="single" w:sz="4" w:space="0" w:color="auto"/>
              <w:right w:val="nil"/>
            </w:tcBorders>
            <w:shd w:val="clear" w:color="auto" w:fill="auto"/>
            <w:noWrap/>
            <w:vAlign w:val="bottom"/>
          </w:tcPr>
          <w:p w14:paraId="11DB32F4" w14:textId="77777777" w:rsidR="008A6F85" w:rsidRPr="00A075E5" w:rsidRDefault="008A6F85" w:rsidP="008A6F85">
            <w:pPr>
              <w:spacing w:line="276" w:lineRule="auto"/>
              <w:jc w:val="right"/>
              <w:rPr>
                <w:color w:val="000000"/>
              </w:rPr>
            </w:pPr>
            <w:r w:rsidRPr="00A075E5">
              <w:rPr>
                <w:color w:val="000000"/>
              </w:rPr>
              <w:t>1</w:t>
            </w:r>
          </w:p>
        </w:tc>
        <w:tc>
          <w:tcPr>
            <w:tcW w:w="1447" w:type="dxa"/>
            <w:tcBorders>
              <w:top w:val="nil"/>
              <w:left w:val="nil"/>
              <w:bottom w:val="single" w:sz="4" w:space="0" w:color="auto"/>
              <w:right w:val="nil"/>
            </w:tcBorders>
            <w:shd w:val="clear" w:color="auto" w:fill="auto"/>
            <w:noWrap/>
            <w:vAlign w:val="bottom"/>
          </w:tcPr>
          <w:p w14:paraId="213E880B" w14:textId="263054C7" w:rsidR="008A6F85" w:rsidRPr="009412FD" w:rsidRDefault="008A6F85" w:rsidP="008A6F85">
            <w:pPr>
              <w:spacing w:line="276" w:lineRule="auto"/>
              <w:jc w:val="right"/>
              <w:rPr>
                <w:color w:val="000000"/>
              </w:rPr>
            </w:pPr>
            <w:r w:rsidRPr="00E4124F">
              <w:rPr>
                <w:color w:val="000000"/>
              </w:rPr>
              <w:t>2.77</w:t>
            </w:r>
            <w:r>
              <w:rPr>
                <w:color w:val="000000"/>
              </w:rPr>
              <w:t>*10</w:t>
            </w:r>
            <w:r w:rsidRPr="00A6737F">
              <w:rPr>
                <w:color w:val="000000"/>
                <w:vertAlign w:val="superscript"/>
              </w:rPr>
              <w:t>-</w:t>
            </w:r>
            <w:r>
              <w:rPr>
                <w:color w:val="000000"/>
                <w:vertAlign w:val="superscript"/>
              </w:rPr>
              <w:t>3</w:t>
            </w:r>
          </w:p>
        </w:tc>
        <w:tc>
          <w:tcPr>
            <w:tcW w:w="1026" w:type="dxa"/>
            <w:tcBorders>
              <w:top w:val="nil"/>
              <w:left w:val="nil"/>
              <w:bottom w:val="single" w:sz="4" w:space="0" w:color="auto"/>
              <w:right w:val="nil"/>
            </w:tcBorders>
            <w:shd w:val="clear" w:color="auto" w:fill="auto"/>
            <w:noWrap/>
            <w:vAlign w:val="bottom"/>
          </w:tcPr>
          <w:p w14:paraId="76F5D9D2" w14:textId="273123FF" w:rsidR="008A6F85" w:rsidRPr="009412FD" w:rsidRDefault="008A6F85" w:rsidP="008A6F85">
            <w:pPr>
              <w:spacing w:line="276" w:lineRule="auto"/>
              <w:jc w:val="right"/>
              <w:rPr>
                <w:color w:val="000000"/>
              </w:rPr>
            </w:pPr>
            <w:r w:rsidRPr="00E4124F">
              <w:rPr>
                <w:color w:val="000000"/>
              </w:rPr>
              <w:t>2.119</w:t>
            </w:r>
          </w:p>
        </w:tc>
        <w:tc>
          <w:tcPr>
            <w:tcW w:w="953" w:type="dxa"/>
            <w:tcBorders>
              <w:top w:val="nil"/>
              <w:left w:val="nil"/>
              <w:bottom w:val="single" w:sz="4" w:space="0" w:color="auto"/>
              <w:right w:val="nil"/>
            </w:tcBorders>
            <w:shd w:val="clear" w:color="auto" w:fill="auto"/>
            <w:noWrap/>
            <w:vAlign w:val="bottom"/>
          </w:tcPr>
          <w:p w14:paraId="50B24699" w14:textId="233EAEFA" w:rsidR="008A6F85" w:rsidRPr="009412FD" w:rsidRDefault="008A6F85" w:rsidP="008A6F85">
            <w:pPr>
              <w:spacing w:line="276" w:lineRule="auto"/>
              <w:jc w:val="right"/>
              <w:rPr>
                <w:i/>
                <w:iCs/>
                <w:color w:val="000000"/>
              </w:rPr>
            </w:pPr>
            <w:r w:rsidRPr="00E4124F">
              <w:rPr>
                <w:color w:val="000000"/>
              </w:rPr>
              <w:t>0.145</w:t>
            </w:r>
          </w:p>
        </w:tc>
        <w:tc>
          <w:tcPr>
            <w:tcW w:w="1410" w:type="dxa"/>
            <w:tcBorders>
              <w:top w:val="nil"/>
              <w:left w:val="nil"/>
              <w:right w:val="nil"/>
            </w:tcBorders>
            <w:shd w:val="clear" w:color="auto" w:fill="auto"/>
            <w:noWrap/>
            <w:vAlign w:val="bottom"/>
          </w:tcPr>
          <w:p w14:paraId="624B386B" w14:textId="35D6DBF1" w:rsidR="008A6F85" w:rsidRPr="009412FD" w:rsidRDefault="008A6F85" w:rsidP="008A6F85">
            <w:pPr>
              <w:spacing w:line="276" w:lineRule="auto"/>
              <w:jc w:val="right"/>
              <w:rPr>
                <w:color w:val="000000"/>
              </w:rPr>
            </w:pPr>
          </w:p>
        </w:tc>
        <w:tc>
          <w:tcPr>
            <w:tcW w:w="1163" w:type="dxa"/>
            <w:tcBorders>
              <w:top w:val="nil"/>
              <w:left w:val="nil"/>
              <w:right w:val="nil"/>
            </w:tcBorders>
            <w:shd w:val="clear" w:color="auto" w:fill="auto"/>
            <w:noWrap/>
            <w:vAlign w:val="bottom"/>
          </w:tcPr>
          <w:p w14:paraId="7AC03CBB" w14:textId="5AD4EEB7" w:rsidR="008A6F85" w:rsidRPr="009412FD" w:rsidRDefault="008A6F85" w:rsidP="008A6F85">
            <w:pPr>
              <w:spacing w:line="276" w:lineRule="auto"/>
              <w:jc w:val="right"/>
              <w:rPr>
                <w:color w:val="000000"/>
              </w:rPr>
            </w:pPr>
          </w:p>
        </w:tc>
        <w:tc>
          <w:tcPr>
            <w:tcW w:w="1066" w:type="dxa"/>
            <w:tcBorders>
              <w:top w:val="nil"/>
              <w:left w:val="nil"/>
              <w:right w:val="nil"/>
            </w:tcBorders>
            <w:shd w:val="clear" w:color="auto" w:fill="auto"/>
            <w:noWrap/>
            <w:vAlign w:val="bottom"/>
          </w:tcPr>
          <w:p w14:paraId="3BE6C64C" w14:textId="2D601A12" w:rsidR="008A6F85" w:rsidRPr="009412FD" w:rsidRDefault="008A6F85" w:rsidP="008A6F85">
            <w:pPr>
              <w:spacing w:line="276" w:lineRule="auto"/>
              <w:jc w:val="right"/>
              <w:rPr>
                <w:color w:val="000000"/>
              </w:rPr>
            </w:pPr>
          </w:p>
        </w:tc>
        <w:tc>
          <w:tcPr>
            <w:tcW w:w="1410" w:type="dxa"/>
            <w:tcBorders>
              <w:top w:val="nil"/>
              <w:left w:val="nil"/>
              <w:right w:val="nil"/>
            </w:tcBorders>
            <w:shd w:val="clear" w:color="auto" w:fill="auto"/>
            <w:noWrap/>
            <w:vAlign w:val="bottom"/>
          </w:tcPr>
          <w:p w14:paraId="1F522EE6" w14:textId="7FF39181" w:rsidR="008A6F85" w:rsidRPr="00A075E5" w:rsidRDefault="008A6F85" w:rsidP="008A6F85">
            <w:pPr>
              <w:spacing w:line="276" w:lineRule="auto"/>
              <w:jc w:val="right"/>
              <w:rPr>
                <w:color w:val="000000"/>
              </w:rPr>
            </w:pPr>
          </w:p>
        </w:tc>
        <w:tc>
          <w:tcPr>
            <w:tcW w:w="1112" w:type="dxa"/>
            <w:tcBorders>
              <w:top w:val="nil"/>
              <w:left w:val="nil"/>
              <w:right w:val="nil"/>
            </w:tcBorders>
            <w:shd w:val="clear" w:color="auto" w:fill="auto"/>
            <w:noWrap/>
            <w:vAlign w:val="bottom"/>
          </w:tcPr>
          <w:p w14:paraId="2EDDE680" w14:textId="53E12920" w:rsidR="008A6F85" w:rsidRPr="00A075E5" w:rsidRDefault="008A6F85" w:rsidP="008A6F85">
            <w:pPr>
              <w:spacing w:line="276" w:lineRule="auto"/>
              <w:jc w:val="right"/>
              <w:rPr>
                <w:color w:val="000000"/>
              </w:rPr>
            </w:pPr>
          </w:p>
        </w:tc>
        <w:tc>
          <w:tcPr>
            <w:tcW w:w="1052" w:type="dxa"/>
            <w:tcBorders>
              <w:top w:val="nil"/>
              <w:left w:val="nil"/>
              <w:right w:val="nil"/>
            </w:tcBorders>
            <w:shd w:val="clear" w:color="auto" w:fill="auto"/>
            <w:noWrap/>
            <w:vAlign w:val="bottom"/>
          </w:tcPr>
          <w:p w14:paraId="11E09824" w14:textId="680CF35D" w:rsidR="008A6F85" w:rsidRPr="00A075E5" w:rsidRDefault="008A6F85" w:rsidP="008A6F85">
            <w:pPr>
              <w:spacing w:line="276" w:lineRule="auto"/>
              <w:jc w:val="right"/>
              <w:rPr>
                <w:color w:val="000000"/>
              </w:rPr>
            </w:pPr>
          </w:p>
        </w:tc>
      </w:tr>
    </w:tbl>
    <w:p w14:paraId="7562B5ED" w14:textId="77777777" w:rsidR="008A6F85" w:rsidRDefault="008A6F85" w:rsidP="008A6F85">
      <w:pPr>
        <w:spacing w:line="360" w:lineRule="auto"/>
        <w:rPr>
          <w:vertAlign w:val="superscript"/>
        </w:rPr>
      </w:pPr>
    </w:p>
    <w:p w14:paraId="62ABBF8E" w14:textId="4CD07D46" w:rsidR="009F20B5" w:rsidRDefault="009F20B5" w:rsidP="008A6F85">
      <w:pPr>
        <w:spacing w:line="360" w:lineRule="auto"/>
        <w:sectPr w:rsidR="009F20B5" w:rsidSect="00BA14BF">
          <w:pgSz w:w="15840" w:h="12240" w:orient="landscape"/>
          <w:pgMar w:top="1440" w:right="1440" w:bottom="1440" w:left="1440" w:header="720" w:footer="720" w:gutter="0"/>
          <w:lnNumType w:countBy="1" w:restart="continuous"/>
          <w:cols w:space="720"/>
          <w:docGrid w:linePitch="360"/>
        </w:sectPr>
      </w:pPr>
      <w:r w:rsidRPr="00FC69E5">
        <w:rPr>
          <w:vertAlign w:val="superscript"/>
        </w:rPr>
        <w:t>*</w:t>
      </w:r>
      <w:r>
        <w:t xml:space="preserve">Significance determined using Type II Wald </w:t>
      </w:r>
      <w:r>
        <w:rPr>
          <w:lang w:val="el-GR"/>
        </w:rPr>
        <w:t>χ</w:t>
      </w:r>
      <w:r>
        <w:rPr>
          <w:vertAlign w:val="superscript"/>
        </w:rPr>
        <w:t>2</w:t>
      </w:r>
      <w:r>
        <w:t xml:space="preserve"> tests (</w:t>
      </w:r>
      <w:r w:rsidRPr="00F10E09">
        <w:rPr>
          <w:i/>
          <w:iCs/>
          <w:lang w:val="el-GR"/>
        </w:rPr>
        <w:t>α</w:t>
      </w:r>
      <w:r>
        <w:t xml:space="preserve">=0.05). </w:t>
      </w:r>
      <w:r>
        <w:rPr>
          <w:i/>
          <w:iCs/>
        </w:rPr>
        <w:t>P</w:t>
      </w:r>
      <w:r>
        <w:t xml:space="preserve">-values less than 0.05 are in bold and </w:t>
      </w:r>
      <w:r w:rsidRPr="00B155C2">
        <w:rPr>
          <w:i/>
          <w:iCs/>
        </w:rPr>
        <w:t>p</w:t>
      </w:r>
      <w:r>
        <w:t>-values between 0.05 and 0.10 are italicized. A superscript “</w:t>
      </w:r>
      <w:r w:rsidR="008A6F85">
        <w:t>b</w:t>
      </w:r>
      <w:r>
        <w:t>” after trait labels indicates if models were fit using square root transformed variables. Key: df=degrees of freedom</w:t>
      </w:r>
      <w:r w:rsidR="00B155C2">
        <w:t>; %N</w:t>
      </w:r>
      <w:r w:rsidR="00B155C2" w:rsidRPr="00F10E09">
        <w:rPr>
          <w:vertAlign w:val="subscript"/>
        </w:rPr>
        <w:t>dfa</w:t>
      </w:r>
      <w:r w:rsidR="00B155C2">
        <w:t>=percent nitrogen fixed from the atmosphere</w:t>
      </w:r>
      <w:r w:rsidR="00F10E09">
        <w:t>.</w:t>
      </w:r>
    </w:p>
    <w:p w14:paraId="71E0A83D" w14:textId="77777777" w:rsidR="009F20B5" w:rsidRPr="008A144F" w:rsidRDefault="009F20B5" w:rsidP="008A144F">
      <w:pPr>
        <w:spacing w:line="360" w:lineRule="auto"/>
        <w:rPr>
          <w:b/>
        </w:rPr>
      </w:pPr>
      <w:r>
        <w:rPr>
          <w:b/>
        </w:rPr>
        <w:lastRenderedPageBreak/>
        <w:t>Figure 4</w:t>
      </w:r>
    </w:p>
    <w:p w14:paraId="52A31D73" w14:textId="4A7BEB14" w:rsidR="009F20B5" w:rsidRDefault="00F10E09" w:rsidP="008A144F">
      <w:pPr>
        <w:spacing w:line="360" w:lineRule="auto"/>
        <w:rPr>
          <w:bCs/>
        </w:rPr>
      </w:pPr>
      <w:r>
        <w:rPr>
          <w:bCs/>
          <w:noProof/>
        </w:rPr>
        <w:drawing>
          <wp:inline distT="0" distB="0" distL="0" distR="0" wp14:anchorId="0EF628BF" wp14:editId="5AF6328F">
            <wp:extent cx="5943600" cy="3962400"/>
            <wp:effectExtent l="0" t="0" r="0" b="0"/>
            <wp:docPr id="1522494416" name="Picture 1" descr="A graph of different types of biom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494416" name="Picture 1" descr="A graph of different types of biomass&#10;&#10;Description automatically generated"/>
                    <pic:cNvPicPr/>
                  </pic:nvPicPr>
                  <pic:blipFill>
                    <a:blip r:embed="rId17"/>
                    <a:stretch>
                      <a:fillRect/>
                    </a:stretch>
                  </pic:blipFill>
                  <pic:spPr>
                    <a:xfrm>
                      <a:off x="0" y="0"/>
                      <a:ext cx="5943600" cy="3962400"/>
                    </a:xfrm>
                    <a:prstGeom prst="rect">
                      <a:avLst/>
                    </a:prstGeom>
                  </pic:spPr>
                </pic:pic>
              </a:graphicData>
            </a:graphic>
          </wp:inline>
        </w:drawing>
      </w:r>
    </w:p>
    <w:p w14:paraId="497B3388" w14:textId="588F33D6" w:rsidR="00F10E09" w:rsidRDefault="009F20B5" w:rsidP="00F10E09">
      <w:pPr>
        <w:spacing w:line="360" w:lineRule="auto"/>
        <w:rPr>
          <w:bCs/>
        </w:rPr>
      </w:pPr>
      <w:r w:rsidRPr="00314876">
        <w:rPr>
          <w:b/>
        </w:rPr>
        <w:t xml:space="preserve">Figure </w:t>
      </w:r>
      <w:r>
        <w:rPr>
          <w:b/>
        </w:rPr>
        <w:t>4.</w:t>
      </w:r>
      <w:r w:rsidRPr="00526A21">
        <w:rPr>
          <w:bCs/>
        </w:rPr>
        <w:t xml:space="preserve"> </w:t>
      </w:r>
      <w:r>
        <w:rPr>
          <w:bCs/>
        </w:rPr>
        <w:t>Effects of CO</w:t>
      </w:r>
      <w:r>
        <w:rPr>
          <w:bCs/>
          <w:vertAlign w:val="subscript"/>
        </w:rPr>
        <w:t>2</w:t>
      </w:r>
      <w:r>
        <w:rPr>
          <w:bCs/>
        </w:rPr>
        <w:t>, fertilization, and inoculation on total leaf area (a), total biomass (b), structural carbon costs to acquire nitrogen (c)</w:t>
      </w:r>
      <w:r w:rsidR="00F10E09">
        <w:rPr>
          <w:bCs/>
        </w:rPr>
        <w:t>, and percent of leaf nitrogen content acquired from the atmosphere (d)</w:t>
      </w:r>
      <w:r>
        <w:rPr>
          <w:bCs/>
        </w:rPr>
        <w:t>. Soil nitrogen fertilization is represented on the x-axis in all panels. Colored points and trendlines are as explained in Figure 1.</w:t>
      </w:r>
    </w:p>
    <w:p w14:paraId="2FE96D14" w14:textId="777E8A45" w:rsidR="00F10E09" w:rsidRDefault="00F10E09">
      <w:pPr>
        <w:rPr>
          <w:bCs/>
        </w:rPr>
      </w:pPr>
      <w:r>
        <w:rPr>
          <w:bCs/>
        </w:rPr>
        <w:br w:type="page"/>
      </w:r>
    </w:p>
    <w:p w14:paraId="55B081EF" w14:textId="03817F39" w:rsidR="009F20B5" w:rsidRPr="00F10E09" w:rsidRDefault="009F20B5" w:rsidP="00F10E09">
      <w:pPr>
        <w:spacing w:line="360" w:lineRule="auto"/>
        <w:rPr>
          <w:bCs/>
        </w:rPr>
      </w:pPr>
      <w:r>
        <w:rPr>
          <w:b/>
        </w:rPr>
        <w:lastRenderedPageBreak/>
        <w:t>Discussion</w:t>
      </w:r>
    </w:p>
    <w:p w14:paraId="5E57DB55" w14:textId="15A48834" w:rsidR="0004189D" w:rsidRDefault="009F20B5" w:rsidP="0004189D">
      <w:pPr>
        <w:spacing w:line="360" w:lineRule="auto"/>
        <w:rPr>
          <w:bCs/>
        </w:rPr>
      </w:pPr>
      <w:r>
        <w:rPr>
          <w:bCs/>
        </w:rPr>
        <w:t>In this study, leaf and whole</w:t>
      </w:r>
      <w:r w:rsidR="00BE4981">
        <w:rPr>
          <w:bCs/>
        </w:rPr>
        <w:t>-</w:t>
      </w:r>
      <w:r>
        <w:rPr>
          <w:bCs/>
        </w:rPr>
        <w:t xml:space="preserve">plant responses to </w:t>
      </w:r>
      <w:r w:rsidR="009B053E">
        <w:t>eCO</w:t>
      </w:r>
      <w:r w:rsidR="009B053E">
        <w:rPr>
          <w:vertAlign w:val="subscript"/>
        </w:rPr>
        <w:t>2</w:t>
      </w:r>
      <w:r>
        <w:rPr>
          <w:bCs/>
        </w:rPr>
        <w:t xml:space="preserve"> were assessed in </w:t>
      </w:r>
      <w:r>
        <w:rPr>
          <w:bCs/>
          <w:i/>
          <w:iCs/>
        </w:rPr>
        <w:t>G. max</w:t>
      </w:r>
      <w:r>
        <w:rPr>
          <w:bCs/>
        </w:rPr>
        <w:t xml:space="preserve"> seedlings grown under two CO</w:t>
      </w:r>
      <w:r>
        <w:rPr>
          <w:bCs/>
          <w:vertAlign w:val="subscript"/>
        </w:rPr>
        <w:t>2</w:t>
      </w:r>
      <w:r>
        <w:rPr>
          <w:bCs/>
        </w:rPr>
        <w:t xml:space="preserve"> concentrations, two inoculation treatments, and nine soil nitrogen fertilization treatments in a full-factorial growth chamber experiment. </w:t>
      </w:r>
      <w:r w:rsidR="0004189D">
        <w:rPr>
          <w:bCs/>
        </w:rPr>
        <w:t>Results revealed that elevated CO</w:t>
      </w:r>
      <w:r w:rsidR="0004189D">
        <w:rPr>
          <w:bCs/>
          <w:vertAlign w:val="subscript"/>
        </w:rPr>
        <w:t>2</w:t>
      </w:r>
      <w:r w:rsidR="0004189D">
        <w:rPr>
          <w:bCs/>
        </w:rPr>
        <w:t xml:space="preserve"> reduced </w:t>
      </w:r>
      <w:r w:rsidR="0004189D">
        <w:rPr>
          <w:bCs/>
          <w:i/>
          <w:iCs/>
        </w:rPr>
        <w:t>N</w:t>
      </w:r>
      <w:r w:rsidR="0004189D">
        <w:rPr>
          <w:bCs/>
          <w:vertAlign w:val="subscript"/>
        </w:rPr>
        <w:t>area</w:t>
      </w:r>
      <w:r w:rsidR="0004189D">
        <w:rPr>
          <w:bCs/>
        </w:rPr>
        <w:t xml:space="preserve">, </w:t>
      </w:r>
      <w:r w:rsidR="0004189D">
        <w:rPr>
          <w:bCs/>
          <w:i/>
          <w:iCs/>
        </w:rPr>
        <w:t>V</w:t>
      </w:r>
      <w:r w:rsidR="0004189D">
        <w:rPr>
          <w:bCs/>
          <w:vertAlign w:val="subscript"/>
        </w:rPr>
        <w:t>cmax25</w:t>
      </w:r>
      <w:r w:rsidR="0004189D">
        <w:rPr>
          <w:bCs/>
        </w:rPr>
        <w:t xml:space="preserve">, </w:t>
      </w:r>
      <w:r w:rsidR="0004189D">
        <w:rPr>
          <w:bCs/>
          <w:i/>
          <w:iCs/>
        </w:rPr>
        <w:t>J</w:t>
      </w:r>
      <w:r w:rsidR="0004189D">
        <w:rPr>
          <w:bCs/>
          <w:vertAlign w:val="subscript"/>
        </w:rPr>
        <w:t>max25</w:t>
      </w:r>
      <w:r w:rsidR="0004189D">
        <w:rPr>
          <w:bCs/>
        </w:rPr>
        <w:t xml:space="preserve">, and </w:t>
      </w:r>
      <w:r w:rsidR="0004189D" w:rsidRPr="00E163F9">
        <w:rPr>
          <w:bCs/>
          <w:i/>
          <w:iCs/>
          <w:lang w:val="el-GR"/>
        </w:rPr>
        <w:t>χ</w:t>
      </w:r>
      <w:r w:rsidR="0004189D">
        <w:rPr>
          <w:bCs/>
        </w:rPr>
        <w:t xml:space="preserve">. A larger reduction in </w:t>
      </w:r>
      <w:r w:rsidR="0004189D">
        <w:rPr>
          <w:bCs/>
          <w:i/>
          <w:iCs/>
        </w:rPr>
        <w:t>V</w:t>
      </w:r>
      <w:r w:rsidR="0004189D">
        <w:rPr>
          <w:bCs/>
          <w:vertAlign w:val="subscript"/>
        </w:rPr>
        <w:t>cmax25</w:t>
      </w:r>
      <w:r w:rsidR="0004189D">
        <w:rPr>
          <w:bCs/>
        </w:rPr>
        <w:t xml:space="preserve"> than </w:t>
      </w:r>
      <w:r w:rsidR="0004189D">
        <w:rPr>
          <w:bCs/>
          <w:i/>
          <w:iCs/>
        </w:rPr>
        <w:t>J</w:t>
      </w:r>
      <w:r w:rsidR="0004189D">
        <w:rPr>
          <w:bCs/>
          <w:vertAlign w:val="subscript"/>
        </w:rPr>
        <w:t>max25</w:t>
      </w:r>
      <w:r w:rsidR="0004189D">
        <w:rPr>
          <w:bCs/>
        </w:rPr>
        <w:t xml:space="preserve"> increased </w:t>
      </w:r>
      <w:r w:rsidR="0004189D">
        <w:rPr>
          <w:bCs/>
          <w:i/>
          <w:iCs/>
        </w:rPr>
        <w:t>J</w:t>
      </w:r>
      <w:r w:rsidR="0004189D">
        <w:rPr>
          <w:bCs/>
          <w:vertAlign w:val="subscript"/>
        </w:rPr>
        <w:t>max25</w:t>
      </w:r>
      <w:r w:rsidR="0004189D">
        <w:rPr>
          <w:bCs/>
        </w:rPr>
        <w:t>:</w:t>
      </w:r>
      <w:r w:rsidR="0004189D">
        <w:rPr>
          <w:bCs/>
          <w:i/>
          <w:iCs/>
        </w:rPr>
        <w:t>V</w:t>
      </w:r>
      <w:r w:rsidR="0004189D">
        <w:rPr>
          <w:bCs/>
          <w:vertAlign w:val="subscript"/>
        </w:rPr>
        <w:t>cmax25</w:t>
      </w:r>
      <w:r w:rsidR="0004189D">
        <w:rPr>
          <w:bCs/>
        </w:rPr>
        <w:t xml:space="preserve"> under eCO</w:t>
      </w:r>
      <w:r w:rsidR="0004189D">
        <w:rPr>
          <w:bCs/>
          <w:vertAlign w:val="subscript"/>
        </w:rPr>
        <w:t>2</w:t>
      </w:r>
      <w:r w:rsidR="0004189D">
        <w:rPr>
          <w:bCs/>
        </w:rPr>
        <w:t xml:space="preserve">, while a larger reduction in </w:t>
      </w:r>
      <w:r w:rsidR="0004189D">
        <w:rPr>
          <w:bCs/>
          <w:i/>
          <w:iCs/>
        </w:rPr>
        <w:t>N</w:t>
      </w:r>
      <w:r w:rsidR="0004189D">
        <w:rPr>
          <w:bCs/>
          <w:vertAlign w:val="subscript"/>
        </w:rPr>
        <w:t>area</w:t>
      </w:r>
      <w:r w:rsidR="0004189D">
        <w:rPr>
          <w:bCs/>
        </w:rPr>
        <w:t xml:space="preserve"> than </w:t>
      </w:r>
      <w:r w:rsidR="0004189D">
        <w:rPr>
          <w:bCs/>
          <w:i/>
          <w:iCs/>
        </w:rPr>
        <w:t>V</w:t>
      </w:r>
      <w:r w:rsidR="0004189D">
        <w:rPr>
          <w:bCs/>
          <w:vertAlign w:val="subscript"/>
        </w:rPr>
        <w:t>cmax25</w:t>
      </w:r>
      <w:r w:rsidR="0004189D">
        <w:rPr>
          <w:bCs/>
        </w:rPr>
        <w:t xml:space="preserve"> increased the fraction of leaf nitrogen allocated to photosynthesis. These responses are consistent with previous studies that have investigated or reviewed leaf responses to eCO</w:t>
      </w:r>
      <w:r w:rsidR="0004189D">
        <w:rPr>
          <w:bCs/>
          <w:vertAlign w:val="subscript"/>
        </w:rPr>
        <w:t>2</w:t>
      </w:r>
      <w:r w:rsidR="0004189D">
        <w:rPr>
          <w:bCs/>
        </w:rPr>
        <w:t xml:space="preserve"> </w:t>
      </w:r>
      <w:sdt>
        <w:sdtPr>
          <w:rPr>
            <w:bCs/>
          </w:rPr>
          <w:tag w:val="MENDELEY_CITATION_v3_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"/>
          <w:id w:val="543885745"/>
          <w:placeholder>
            <w:docPart w:val="F853E8D4779D3D40B3E63F89E30CF00A"/>
          </w:placeholder>
        </w:sdtPr>
        <w:sdtEndPr>
          <w:rPr>
            <w:bCs w:val="0"/>
          </w:rPr>
        </w:sdtEndPr>
        <w:sdtContent>
          <w:r w:rsidR="00BA7638">
            <w:t>(Ainsworth et al., 2002; Ainsworth &amp; Long, 2005; Ainsworth &amp; Rogers, 2007; Drake et al., 1997; Dusenge et al., 2019; Makino et al., 1997; Poorter et al., 2022; N. G. Smith &amp; Dukes, 2013)</w:t>
          </w:r>
        </w:sdtContent>
      </w:sdt>
      <w:r w:rsidR="0004189D">
        <w:rPr>
          <w:bCs/>
        </w:rPr>
        <w:t xml:space="preserve">, and follow patterns expected from photosynthetic least-cost theory </w:t>
      </w:r>
      <w:sdt>
        <w:sdtPr>
          <w:rPr>
            <w:bCs/>
          </w:rPr>
          <w:tag w:val="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"/>
          <w:id w:val="355015853"/>
          <w:placeholder>
            <w:docPart w:val="F853E8D4779D3D40B3E63F89E30CF00A"/>
          </w:placeholder>
        </w:sdtPr>
        <w:sdtEndPr>
          <w:rPr>
            <w:bCs w:val="0"/>
          </w:rPr>
        </w:sdtEndPr>
        <w:sdtContent>
          <w:r w:rsidR="00BA7638">
            <w:t>(Prentice et al., 2014; N. G. Smith et al., 2019; N. G. Smith &amp; Keenan, 2020; Wright et al., 2003)</w:t>
          </w:r>
        </w:sdtContent>
      </w:sdt>
      <w:r w:rsidR="0004189D">
        <w:rPr>
          <w:bCs/>
        </w:rPr>
        <w:t xml:space="preserve">. The response of </w:t>
      </w:r>
      <w:r w:rsidR="0004189D">
        <w:rPr>
          <w:bCs/>
          <w:i/>
          <w:iCs/>
        </w:rPr>
        <w:t>V</w:t>
      </w:r>
      <w:r w:rsidR="0004189D">
        <w:rPr>
          <w:bCs/>
          <w:vertAlign w:val="subscript"/>
        </w:rPr>
        <w:t>cmax25</w:t>
      </w:r>
      <w:r w:rsidR="0004189D">
        <w:rPr>
          <w:bCs/>
        </w:rPr>
        <w:t xml:space="preserve"> and </w:t>
      </w:r>
      <w:r w:rsidR="0004189D">
        <w:rPr>
          <w:bCs/>
          <w:i/>
          <w:iCs/>
        </w:rPr>
        <w:t>J</w:t>
      </w:r>
      <w:r w:rsidR="0004189D">
        <w:rPr>
          <w:bCs/>
          <w:vertAlign w:val="subscript"/>
        </w:rPr>
        <w:t>max25</w:t>
      </w:r>
      <w:r w:rsidR="0004189D">
        <w:rPr>
          <w:bCs/>
        </w:rPr>
        <w:t xml:space="preserve"> to eCO</w:t>
      </w:r>
      <w:r w:rsidR="0004189D">
        <w:rPr>
          <w:bCs/>
          <w:vertAlign w:val="subscript"/>
        </w:rPr>
        <w:t>2</w:t>
      </w:r>
      <w:r w:rsidR="0004189D">
        <w:rPr>
          <w:bCs/>
        </w:rPr>
        <w:t xml:space="preserve"> w</w:t>
      </w:r>
      <w:r w:rsidR="00332B6F">
        <w:rPr>
          <w:bCs/>
        </w:rPr>
        <w:t>as</w:t>
      </w:r>
      <w:r w:rsidR="0004189D">
        <w:rPr>
          <w:bCs/>
        </w:rPr>
        <w:t xml:space="preserve"> independent of fertilization and acquisition strategy, support</w:t>
      </w:r>
      <w:r w:rsidR="009E6F1A">
        <w:rPr>
          <w:bCs/>
        </w:rPr>
        <w:t>ing</w:t>
      </w:r>
      <w:r w:rsidR="0004189D">
        <w:rPr>
          <w:bCs/>
        </w:rPr>
        <w:t xml:space="preserve"> the idea that leaves were downregulating </w:t>
      </w:r>
      <w:r w:rsidR="0004189D">
        <w:rPr>
          <w:bCs/>
          <w:i/>
          <w:iCs/>
        </w:rPr>
        <w:t>V</w:t>
      </w:r>
      <w:r w:rsidR="0004189D">
        <w:rPr>
          <w:bCs/>
          <w:vertAlign w:val="subscript"/>
        </w:rPr>
        <w:t>cmax25</w:t>
      </w:r>
      <w:r w:rsidR="0004189D">
        <w:rPr>
          <w:bCs/>
        </w:rPr>
        <w:t xml:space="preserve"> in response to </w:t>
      </w:r>
      <w:r w:rsidR="0004189D">
        <w:t>eCO</w:t>
      </w:r>
      <w:r w:rsidR="0004189D">
        <w:rPr>
          <w:vertAlign w:val="subscript"/>
        </w:rPr>
        <w:t>2</w:t>
      </w:r>
      <w:r w:rsidR="0004189D">
        <w:rPr>
          <w:bCs/>
        </w:rPr>
        <w:t xml:space="preserve"> to optimally coordinate photosynthesis such that net photosynthesis rates approached becoming equally co-limited by Rubisco carboxylation and RuBP regeneration </w:t>
      </w:r>
      <w:sdt>
        <w:sdtPr>
          <w:rPr>
            <w:bCs/>
            <w:color w:val="000000"/>
          </w:rPr>
          <w:tag w:val="MENDELEY_CITATION_v3_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"/>
          <w:id w:val="1917352928"/>
          <w:placeholder>
            <w:docPart w:val="F853E8D4779D3D40B3E63F89E30CF00A"/>
          </w:placeholder>
        </w:sdtPr>
        <w:sdtEndPr>
          <w:rPr>
            <w:bCs w:val="0"/>
          </w:rPr>
        </w:sdtEndPr>
        <w:sdtContent>
          <w:r w:rsidR="00BA7638" w:rsidRPr="00BA7638">
            <w:rPr>
              <w:color w:val="000000"/>
            </w:rPr>
            <w:t>(Chen et al., 1993; Maire et al., 2012)</w:t>
          </w:r>
        </w:sdtContent>
      </w:sdt>
      <w:r w:rsidR="0004189D">
        <w:rPr>
          <w:bCs/>
        </w:rPr>
        <w:t>.</w:t>
      </w:r>
    </w:p>
    <w:p w14:paraId="6B8642F0" w14:textId="23EBC655" w:rsidR="0004189D" w:rsidRPr="0010020B" w:rsidRDefault="0004189D" w:rsidP="0010020B">
      <w:pPr>
        <w:spacing w:line="360" w:lineRule="auto"/>
        <w:ind w:firstLine="720"/>
        <w:rPr>
          <w:bCs/>
        </w:rPr>
      </w:pPr>
      <w:commentRangeStart w:id="12"/>
      <w:r>
        <w:rPr>
          <w:bCs/>
        </w:rPr>
        <w:t>Increasing</w:t>
      </w:r>
      <w:commentRangeEnd w:id="12"/>
      <w:r w:rsidR="00DD269A">
        <w:rPr>
          <w:rStyle w:val="CommentReference"/>
        </w:rPr>
        <w:commentReference w:id="12"/>
      </w:r>
      <w:r>
        <w:rPr>
          <w:bCs/>
        </w:rPr>
        <w:t xml:space="preserve"> fertilization increased </w:t>
      </w:r>
      <w:r>
        <w:rPr>
          <w:bCs/>
          <w:i/>
          <w:iCs/>
        </w:rPr>
        <w:t>N</w:t>
      </w:r>
      <w:r>
        <w:rPr>
          <w:bCs/>
          <w:vertAlign w:val="subscript"/>
        </w:rPr>
        <w:t>area</w:t>
      </w:r>
      <w:r>
        <w:rPr>
          <w:bCs/>
        </w:rPr>
        <w:t>, a pattern that was enhanced under aCO</w:t>
      </w:r>
      <w:r>
        <w:rPr>
          <w:bCs/>
          <w:vertAlign w:val="subscript"/>
        </w:rPr>
        <w:t>2</w:t>
      </w:r>
      <w:r>
        <w:rPr>
          <w:bCs/>
        </w:rPr>
        <w:t xml:space="preserve"> and resulted in a stronger </w:t>
      </w:r>
      <w:r>
        <w:rPr>
          <w:bCs/>
          <w:i/>
          <w:iCs/>
        </w:rPr>
        <w:t>N</w:t>
      </w:r>
      <w:r>
        <w:rPr>
          <w:bCs/>
          <w:vertAlign w:val="subscript"/>
        </w:rPr>
        <w:t>area</w:t>
      </w:r>
      <w:r>
        <w:rPr>
          <w:bCs/>
        </w:rPr>
        <w:t xml:space="preserve"> reduction under </w:t>
      </w:r>
      <w:r>
        <w:t>eCO</w:t>
      </w:r>
      <w:r>
        <w:rPr>
          <w:vertAlign w:val="subscript"/>
        </w:rPr>
        <w:t>2</w:t>
      </w:r>
      <w:r>
        <w:rPr>
          <w:bCs/>
        </w:rPr>
        <w:t xml:space="preserve"> with increasing fertilization (Fig. S</w:t>
      </w:r>
      <w:r w:rsidR="008A6F85">
        <w:rPr>
          <w:bCs/>
        </w:rPr>
        <w:t>4</w:t>
      </w:r>
      <w:r>
        <w:rPr>
          <w:bCs/>
        </w:rPr>
        <w:t>a). Contrary to our hypothesis, these results indicate</w:t>
      </w:r>
      <w:r w:rsidR="0010020B">
        <w:rPr>
          <w:bCs/>
        </w:rPr>
        <w:t>d</w:t>
      </w:r>
      <w:r>
        <w:rPr>
          <w:bCs/>
        </w:rPr>
        <w:t xml:space="preserve"> that </w:t>
      </w:r>
      <w:r>
        <w:rPr>
          <w:bCs/>
          <w:i/>
          <w:iCs/>
        </w:rPr>
        <w:t>N</w:t>
      </w:r>
      <w:r>
        <w:rPr>
          <w:bCs/>
          <w:vertAlign w:val="subscript"/>
        </w:rPr>
        <w:t>area</w:t>
      </w:r>
      <w:r>
        <w:rPr>
          <w:bCs/>
        </w:rPr>
        <w:t xml:space="preserve"> responses to eCO</w:t>
      </w:r>
      <w:r>
        <w:rPr>
          <w:bCs/>
          <w:vertAlign w:val="subscript"/>
        </w:rPr>
        <w:t>2</w:t>
      </w:r>
      <w:r>
        <w:rPr>
          <w:bCs/>
        </w:rPr>
        <w:t xml:space="preserve"> were </w:t>
      </w:r>
      <w:r w:rsidR="0010020B">
        <w:rPr>
          <w:bCs/>
        </w:rPr>
        <w:t xml:space="preserve">at least partially </w:t>
      </w:r>
      <w:r>
        <w:rPr>
          <w:bCs/>
        </w:rPr>
        <w:t>driven by changes in fertilization. However, fertilization did not modify the positive effect of eCO</w:t>
      </w:r>
      <w:r>
        <w:rPr>
          <w:bCs/>
          <w:vertAlign w:val="subscript"/>
        </w:rPr>
        <w:t>2</w:t>
      </w:r>
      <w:r>
        <w:rPr>
          <w:bCs/>
        </w:rPr>
        <w:t xml:space="preserve"> on </w:t>
      </w:r>
      <w:r w:rsidRPr="000E7383">
        <w:rPr>
          <w:i/>
          <w:iCs/>
          <w:color w:val="000000"/>
          <w:lang w:val="el-GR"/>
        </w:rPr>
        <w:t>ρ</w:t>
      </w:r>
      <w:r>
        <w:rPr>
          <w:color w:val="000000"/>
          <w:vertAlign w:val="subscript"/>
        </w:rPr>
        <w:t>photo</w:t>
      </w:r>
      <w:r>
        <w:rPr>
          <w:color w:val="000000"/>
        </w:rPr>
        <w:t xml:space="preserve">, supporting the hypothesis that fertilization </w:t>
      </w:r>
      <w:r w:rsidR="0010020B">
        <w:rPr>
          <w:color w:val="000000"/>
        </w:rPr>
        <w:t>w</w:t>
      </w:r>
      <w:r>
        <w:rPr>
          <w:color w:val="000000"/>
        </w:rPr>
        <w:t xml:space="preserve">ould not alter the </w:t>
      </w:r>
      <w:r w:rsidR="00C63CDB">
        <w:rPr>
          <w:color w:val="000000"/>
        </w:rPr>
        <w:t xml:space="preserve">relative </w:t>
      </w:r>
      <w:r>
        <w:rPr>
          <w:color w:val="000000"/>
        </w:rPr>
        <w:t>fraction of leaf nitrogen content used to support photosynthetic capacity.</w:t>
      </w:r>
      <w:r w:rsidR="0010020B">
        <w:rPr>
          <w:color w:val="000000"/>
        </w:rPr>
        <w:t xml:space="preserve"> The stronger </w:t>
      </w:r>
      <w:r w:rsidR="0010020B">
        <w:rPr>
          <w:bCs/>
          <w:i/>
          <w:iCs/>
        </w:rPr>
        <w:t>N</w:t>
      </w:r>
      <w:r w:rsidR="0010020B">
        <w:rPr>
          <w:bCs/>
          <w:vertAlign w:val="subscript"/>
        </w:rPr>
        <w:t>area</w:t>
      </w:r>
      <w:r w:rsidR="0010020B">
        <w:rPr>
          <w:bCs/>
        </w:rPr>
        <w:t xml:space="preserve"> reduction under </w:t>
      </w:r>
      <w:r w:rsidR="0010020B">
        <w:t>eCO</w:t>
      </w:r>
      <w:r w:rsidR="0010020B">
        <w:rPr>
          <w:vertAlign w:val="subscript"/>
        </w:rPr>
        <w:t>2</w:t>
      </w:r>
      <w:r w:rsidR="0010020B">
        <w:rPr>
          <w:bCs/>
        </w:rPr>
        <w:t xml:space="preserve"> with increasing fertilization also conflicts patterns expected from progressive nitrogen limitation, which predicts that increasing fertilization </w:t>
      </w:r>
      <w:r w:rsidR="00C63CDB">
        <w:rPr>
          <w:bCs/>
        </w:rPr>
        <w:t>sh</w:t>
      </w:r>
      <w:r w:rsidR="0010020B">
        <w:rPr>
          <w:bCs/>
        </w:rPr>
        <w:t xml:space="preserve">ould reduce </w:t>
      </w:r>
      <w:r w:rsidR="00C63CDB">
        <w:rPr>
          <w:bCs/>
        </w:rPr>
        <w:t>the magnitude of any</w:t>
      </w:r>
      <w:r w:rsidR="0010020B">
        <w:rPr>
          <w:bCs/>
        </w:rPr>
        <w:t xml:space="preserve"> </w:t>
      </w:r>
      <w:r w:rsidR="0010020B">
        <w:rPr>
          <w:bCs/>
          <w:i/>
          <w:iCs/>
        </w:rPr>
        <w:t>N</w:t>
      </w:r>
      <w:r w:rsidR="0010020B">
        <w:rPr>
          <w:bCs/>
          <w:vertAlign w:val="subscript"/>
        </w:rPr>
        <w:t>area</w:t>
      </w:r>
      <w:r w:rsidR="0010020B">
        <w:rPr>
          <w:bCs/>
        </w:rPr>
        <w:t xml:space="preserve"> </w:t>
      </w:r>
      <w:r w:rsidR="00C63CDB">
        <w:rPr>
          <w:bCs/>
        </w:rPr>
        <w:t xml:space="preserve">downregulation </w:t>
      </w:r>
      <w:r w:rsidR="0010020B">
        <w:rPr>
          <w:bCs/>
        </w:rPr>
        <w:t>under eCO</w:t>
      </w:r>
      <w:r w:rsidR="0010020B">
        <w:rPr>
          <w:bCs/>
          <w:vertAlign w:val="subscript"/>
        </w:rPr>
        <w:t>2</w:t>
      </w:r>
      <w:r w:rsidR="0010020B">
        <w:rPr>
          <w:bCs/>
        </w:rPr>
        <w:t xml:space="preserve">. </w:t>
      </w:r>
      <w:r>
        <w:rPr>
          <w:color w:val="000000"/>
        </w:rPr>
        <w:t xml:space="preserve">It is possible that </w:t>
      </w:r>
      <w:r w:rsidR="0010020B">
        <w:rPr>
          <w:color w:val="000000"/>
        </w:rPr>
        <w:t>elevated nutrient inputs may have more strongly</w:t>
      </w:r>
      <w:r>
        <w:rPr>
          <w:color w:val="000000"/>
        </w:rPr>
        <w:t xml:space="preserve"> downregulated nitrogen allocation to non-photosynthetic nitrogen pools, such as to plant defense mechanisms or structural tissue. </w:t>
      </w:r>
      <w:r w:rsidR="009E6F1A">
        <w:rPr>
          <w:color w:val="000000"/>
        </w:rPr>
        <w:t>However, o</w:t>
      </w:r>
      <w:r>
        <w:rPr>
          <w:color w:val="000000"/>
        </w:rPr>
        <w:t>ur results suggest that eCO</w:t>
      </w:r>
      <w:r>
        <w:rPr>
          <w:color w:val="000000"/>
          <w:vertAlign w:val="subscript"/>
        </w:rPr>
        <w:t>2</w:t>
      </w:r>
      <w:r>
        <w:rPr>
          <w:color w:val="000000"/>
        </w:rPr>
        <w:t xml:space="preserve"> increased relative nitrogen investment to structural tissue, though this pattern </w:t>
      </w:r>
      <w:r w:rsidR="00981DB0">
        <w:rPr>
          <w:color w:val="000000"/>
        </w:rPr>
        <w:t>assumes</w:t>
      </w:r>
      <w:r>
        <w:rPr>
          <w:color w:val="000000"/>
        </w:rPr>
        <w:t xml:space="preserve"> that </w:t>
      </w:r>
      <w:r>
        <w:rPr>
          <w:i/>
          <w:iCs/>
          <w:color w:val="000000"/>
        </w:rPr>
        <w:t>M</w:t>
      </w:r>
      <w:r>
        <w:rPr>
          <w:color w:val="000000"/>
          <w:vertAlign w:val="subscript"/>
        </w:rPr>
        <w:t>area</w:t>
      </w:r>
      <w:r>
        <w:rPr>
          <w:color w:val="000000"/>
        </w:rPr>
        <w:t xml:space="preserve"> is correlated with nitrogen investment to cell wall tissue </w:t>
      </w:r>
      <w:sdt>
        <w:sdtPr>
          <w:rPr>
            <w:color w:val="000000"/>
          </w:rPr>
          <w:tag w:val="MENDELEY_CITATION_v3_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"/>
          <w:id w:val="-1949772493"/>
          <w:placeholder>
            <w:docPart w:val="06D8E239573EBF40860E92792C6D8922"/>
          </w:placeholder>
        </w:sdtPr>
        <w:sdtEndPr/>
        <w:sdtContent>
          <w:r w:rsidR="00BA7638" w:rsidRPr="00BA7638">
            <w:rPr>
              <w:color w:val="000000"/>
            </w:rPr>
            <w:t>(Onoda et al., 2017)</w:t>
          </w:r>
        </w:sdtContent>
      </w:sdt>
      <w:r>
        <w:rPr>
          <w:color w:val="000000"/>
        </w:rPr>
        <w:t xml:space="preserve">, which might not always be </w:t>
      </w:r>
      <w:r w:rsidR="00981DB0">
        <w:rPr>
          <w:color w:val="000000"/>
        </w:rPr>
        <w:t>true</w:t>
      </w:r>
      <w:r>
        <w:rPr>
          <w:color w:val="000000"/>
        </w:rPr>
        <w:t xml:space="preserve"> </w:t>
      </w:r>
      <w:sdt>
        <w:sdtPr>
          <w:rPr>
            <w:color w:val="000000"/>
          </w:rPr>
          <w:tag w:val="MENDELEY_CITATION_v3_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"/>
          <w:id w:val="1722941600"/>
          <w:placeholder>
            <w:docPart w:val="06D8E239573EBF40860E92792C6D8922"/>
          </w:placeholder>
        </w:sdtPr>
        <w:sdtEndPr/>
        <w:sdtContent>
          <w:r w:rsidR="00BA7638" w:rsidRPr="00BA7638">
            <w:rPr>
              <w:color w:val="000000"/>
            </w:rPr>
            <w:t>(Harrison et al., 2009)</w:t>
          </w:r>
        </w:sdtContent>
      </w:sdt>
      <w:r>
        <w:rPr>
          <w:color w:val="000000"/>
        </w:rPr>
        <w:t xml:space="preserve">. </w:t>
      </w:r>
      <w:r w:rsidR="0010020B">
        <w:rPr>
          <w:color w:val="000000"/>
        </w:rPr>
        <w:t>F</w:t>
      </w:r>
      <w:r>
        <w:rPr>
          <w:color w:val="000000"/>
        </w:rPr>
        <w:t xml:space="preserve">uture work could benefit from quantifying nitrogen </w:t>
      </w:r>
      <w:r>
        <w:rPr>
          <w:color w:val="000000"/>
        </w:rPr>
        <w:lastRenderedPageBreak/>
        <w:t xml:space="preserve">investment to plant defense mechanisms and cell wall tissue to better understand the nitrogen pool contributing to the reduction in </w:t>
      </w:r>
      <w:r>
        <w:rPr>
          <w:i/>
          <w:iCs/>
          <w:color w:val="000000"/>
        </w:rPr>
        <w:t>N</w:t>
      </w:r>
      <w:r>
        <w:rPr>
          <w:color w:val="000000"/>
          <w:vertAlign w:val="subscript"/>
        </w:rPr>
        <w:t>area</w:t>
      </w:r>
      <w:r>
        <w:rPr>
          <w:color w:val="000000"/>
        </w:rPr>
        <w:t xml:space="preserve"> under eCO</w:t>
      </w:r>
      <w:r>
        <w:rPr>
          <w:color w:val="000000"/>
          <w:vertAlign w:val="subscript"/>
        </w:rPr>
        <w:t>2</w:t>
      </w:r>
      <w:r>
        <w:rPr>
          <w:color w:val="000000"/>
        </w:rPr>
        <w:t xml:space="preserve"> with increasing fertilization.</w:t>
      </w:r>
    </w:p>
    <w:p w14:paraId="18C2E315" w14:textId="6A9DDBB9" w:rsidR="0004189D" w:rsidRDefault="0004189D" w:rsidP="0004272F">
      <w:pPr>
        <w:spacing w:line="360" w:lineRule="auto"/>
        <w:ind w:firstLine="720"/>
        <w:rPr>
          <w:bCs/>
        </w:rPr>
      </w:pPr>
      <w:r>
        <w:rPr>
          <w:color w:val="000000"/>
        </w:rPr>
        <w:t xml:space="preserve">Reductions in </w:t>
      </w:r>
      <w:r>
        <w:rPr>
          <w:i/>
          <w:iCs/>
          <w:color w:val="000000"/>
        </w:rPr>
        <w:t>V</w:t>
      </w:r>
      <w:r>
        <w:rPr>
          <w:color w:val="000000"/>
          <w:vertAlign w:val="subscript"/>
        </w:rPr>
        <w:t>cmax25</w:t>
      </w:r>
      <w:r>
        <w:rPr>
          <w:color w:val="000000"/>
        </w:rPr>
        <w:t xml:space="preserve"> and </w:t>
      </w:r>
      <w:r>
        <w:rPr>
          <w:i/>
          <w:iCs/>
          <w:color w:val="000000"/>
        </w:rPr>
        <w:t>J</w:t>
      </w:r>
      <w:r>
        <w:rPr>
          <w:color w:val="000000"/>
          <w:vertAlign w:val="subscript"/>
        </w:rPr>
        <w:t>max25</w:t>
      </w:r>
      <w:r>
        <w:rPr>
          <w:color w:val="000000"/>
        </w:rPr>
        <w:t xml:space="preserve"> under eCO</w:t>
      </w:r>
      <w:r>
        <w:rPr>
          <w:color w:val="000000"/>
          <w:vertAlign w:val="subscript"/>
        </w:rPr>
        <w:t>2</w:t>
      </w:r>
      <w:r>
        <w:rPr>
          <w:color w:val="000000"/>
        </w:rPr>
        <w:t xml:space="preserve"> corresponded with increased total biomass and total leaf area</w:t>
      </w:r>
      <w:r w:rsidR="00981DB0">
        <w:rPr>
          <w:color w:val="000000"/>
        </w:rPr>
        <w:t xml:space="preserve">, again supporting our hypotheses and previously observed results </w:t>
      </w:r>
      <w:sdt>
        <w:sdtPr>
          <w:rPr>
            <w:color w:val="000000"/>
          </w:rPr>
          <w:tag w:val="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"/>
          <w:id w:val="1608236650"/>
          <w:placeholder>
            <w:docPart w:val="DefaultPlaceholder_-1854013440"/>
          </w:placeholder>
        </w:sdtPr>
        <w:sdtEndPr/>
        <w:sdtContent>
          <w:r w:rsidR="00BA7638" w:rsidRPr="00BA7638">
            <w:rPr>
              <w:color w:val="000000"/>
            </w:rPr>
            <w:t>(Ainsworth et al., 2002; Finzi et al., 2007; Moore et al., 2006; Poorter et al., 2022)</w:t>
          </w:r>
        </w:sdtContent>
      </w:sdt>
      <w:r>
        <w:rPr>
          <w:bCs/>
        </w:rPr>
        <w:t>. These patterns were associated with greater carbon costs to acquire nitrogen, a pattern driven by a</w:t>
      </w:r>
      <w:r w:rsidR="00C63CDB">
        <w:rPr>
          <w:bCs/>
        </w:rPr>
        <w:t xml:space="preserve"> stronger</w:t>
      </w:r>
      <w:r>
        <w:rPr>
          <w:bCs/>
        </w:rPr>
        <w:t xml:space="preserve"> increase in belowground carbon biomass </w:t>
      </w:r>
      <w:r w:rsidR="00C63CDB">
        <w:rPr>
          <w:bCs/>
        </w:rPr>
        <w:t>than</w:t>
      </w:r>
      <w:r>
        <w:rPr>
          <w:bCs/>
        </w:rPr>
        <w:t xml:space="preserve"> total nitrogen biomass. Alone, this result suggests that </w:t>
      </w:r>
      <w:r>
        <w:t>eCO</w:t>
      </w:r>
      <w:r>
        <w:rPr>
          <w:vertAlign w:val="subscript"/>
        </w:rPr>
        <w:t>2</w:t>
      </w:r>
      <w:r>
        <w:rPr>
          <w:bCs/>
        </w:rPr>
        <w:t xml:space="preserve"> reduce</w:t>
      </w:r>
      <w:r w:rsidR="00E56CFB">
        <w:rPr>
          <w:bCs/>
        </w:rPr>
        <w:t>d</w:t>
      </w:r>
      <w:r>
        <w:rPr>
          <w:bCs/>
        </w:rPr>
        <w:t xml:space="preserve"> plant nitrogen uptake efficiency</w:t>
      </w:r>
      <w:r w:rsidR="00C63CDB">
        <w:rPr>
          <w:bCs/>
        </w:rPr>
        <w:t xml:space="preserve">, perhaps as a function of decreased whole plant nitrogen demand </w:t>
      </w:r>
      <w:sdt>
        <w:sdtPr>
          <w:rPr>
            <w:bCs/>
            <w:color w:val="000000"/>
          </w:rPr>
          <w:tag w:val="MENDELEY_CITATION_v3_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"/>
          <w:id w:val="-1307303977"/>
          <w:placeholder>
            <w:docPart w:val="DefaultPlaceholder_-1854013440"/>
          </w:placeholder>
        </w:sdtPr>
        <w:sdtEndPr/>
        <w:sdtContent>
          <w:r w:rsidR="00BA7638" w:rsidRPr="00BA7638">
            <w:rPr>
              <w:bCs/>
              <w:color w:val="000000"/>
            </w:rPr>
            <w:t>(Dong, Wright, et al., 2022)</w:t>
          </w:r>
        </w:sdtContent>
      </w:sdt>
      <w:r>
        <w:rPr>
          <w:bCs/>
        </w:rPr>
        <w:t xml:space="preserve">, which does not explain why plants grown under </w:t>
      </w:r>
      <w:r>
        <w:t>eCO</w:t>
      </w:r>
      <w:r>
        <w:rPr>
          <w:vertAlign w:val="subscript"/>
        </w:rPr>
        <w:t>2</w:t>
      </w:r>
      <w:r>
        <w:rPr>
          <w:bCs/>
        </w:rPr>
        <w:t xml:space="preserve"> had greater biomass and total leaf area. However, </w:t>
      </w:r>
      <w:r w:rsidR="009E6F1A">
        <w:rPr>
          <w:bCs/>
        </w:rPr>
        <w:t>increasing fertilization reduced carbon costs to acquire nitrogen, a pattern driven by a stronger increase in total nitrogen biomass than belowground carbon biomass</w:t>
      </w:r>
      <w:r w:rsidR="00E56CFB">
        <w:rPr>
          <w:bCs/>
        </w:rPr>
        <w:t xml:space="preserve">, following patterns observed in previous experiments </w:t>
      </w:r>
      <w:sdt>
        <w:sdtPr>
          <w:rPr>
            <w:bCs/>
            <w:color w:val="000000"/>
          </w:rPr>
          <w:tag w:val="MENDELEY_CITATION_v3_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"/>
          <w:id w:val="-16773637"/>
          <w:placeholder>
            <w:docPart w:val="9E93E51A60606549A8F8333B6A4BE36F"/>
          </w:placeholder>
        </w:sdtPr>
        <w:sdtEndPr/>
        <w:sdtContent>
          <w:r w:rsidR="00BA7638" w:rsidRPr="00BA7638">
            <w:rPr>
              <w:bCs/>
              <w:color w:val="000000"/>
            </w:rPr>
            <w:t>(Perkowski et al., 2021)</w:t>
          </w:r>
        </w:sdtContent>
      </w:sdt>
      <w:r w:rsidR="00E56CFB">
        <w:rPr>
          <w:bCs/>
        </w:rPr>
        <w:t xml:space="preserve">. </w:t>
      </w:r>
      <w:r w:rsidR="0004272F">
        <w:rPr>
          <w:bCs/>
        </w:rPr>
        <w:t>Additionally, increasing fertilization increased the positive effect of eCO</w:t>
      </w:r>
      <w:r w:rsidR="0004272F">
        <w:rPr>
          <w:bCs/>
          <w:vertAlign w:val="subscript"/>
        </w:rPr>
        <w:t>2</w:t>
      </w:r>
      <w:r w:rsidR="0004272F">
        <w:rPr>
          <w:bCs/>
        </w:rPr>
        <w:t xml:space="preserve"> on total nitrogen biomass (</w:t>
      </w:r>
      <w:r w:rsidR="0004272F" w:rsidRPr="00BA7638">
        <w:rPr>
          <w:bCs/>
        </w:rPr>
        <w:t>Fig. S</w:t>
      </w:r>
      <w:r w:rsidR="00BA7638" w:rsidRPr="00BA7638">
        <w:rPr>
          <w:bCs/>
        </w:rPr>
        <w:t>3</w:t>
      </w:r>
      <w:r w:rsidR="0004272F">
        <w:rPr>
          <w:bCs/>
        </w:rPr>
        <w:t>), suggesting that enhanced increases in total biomass and total leaf area under eCO</w:t>
      </w:r>
      <w:r w:rsidR="0004272F">
        <w:rPr>
          <w:bCs/>
          <w:vertAlign w:val="subscript"/>
        </w:rPr>
        <w:t>2</w:t>
      </w:r>
      <w:r w:rsidR="0004272F">
        <w:rPr>
          <w:bCs/>
        </w:rPr>
        <w:t xml:space="preserve"> were likely driven by increased nitrogen uptake and nitrogen uptake efficiency. Such patterns would allow plants to satisfy any increase </w:t>
      </w:r>
      <w:r>
        <w:rPr>
          <w:bCs/>
        </w:rPr>
        <w:t xml:space="preserve">in nitrogen demand associated with </w:t>
      </w:r>
      <w:r w:rsidR="0010020B">
        <w:rPr>
          <w:bCs/>
        </w:rPr>
        <w:t>e</w:t>
      </w:r>
      <w:r>
        <w:rPr>
          <w:bCs/>
        </w:rPr>
        <w:t>CO</w:t>
      </w:r>
      <w:r>
        <w:rPr>
          <w:bCs/>
          <w:vertAlign w:val="subscript"/>
        </w:rPr>
        <w:t>2</w:t>
      </w:r>
      <w:r w:rsidR="00E56CFB">
        <w:rPr>
          <w:bCs/>
        </w:rPr>
        <w:t xml:space="preserve"> by optimizing nitrogen acquisition while maximizing carbon allocation to growth.</w:t>
      </w:r>
    </w:p>
    <w:p w14:paraId="078E53B4" w14:textId="24A9C818" w:rsidR="0004189D" w:rsidRDefault="00E56CFB" w:rsidP="00E56CFB">
      <w:pPr>
        <w:spacing w:line="360" w:lineRule="auto"/>
        <w:ind w:firstLine="720"/>
        <w:rPr>
          <w:bCs/>
        </w:rPr>
      </w:pPr>
      <w:r>
        <w:rPr>
          <w:bCs/>
        </w:rPr>
        <w:t>The positive effect of eCO</w:t>
      </w:r>
      <w:r>
        <w:rPr>
          <w:bCs/>
          <w:vertAlign w:val="subscript"/>
        </w:rPr>
        <w:t>2</w:t>
      </w:r>
      <w:r>
        <w:rPr>
          <w:bCs/>
        </w:rPr>
        <w:t xml:space="preserve"> on total leaf area and total biomass was not </w:t>
      </w:r>
      <w:r w:rsidR="0004189D">
        <w:rPr>
          <w:bCs/>
        </w:rPr>
        <w:t>modified by inoculation despite a negative effect of inoculation o</w:t>
      </w:r>
      <w:r>
        <w:rPr>
          <w:bCs/>
        </w:rPr>
        <w:t>n carbon costs to acquire nitrogen</w:t>
      </w:r>
      <w:r w:rsidR="0004189D">
        <w:rPr>
          <w:bCs/>
        </w:rPr>
        <w:t xml:space="preserve">. This response could have been due to </w:t>
      </w:r>
      <w:r w:rsidR="00332B6F">
        <w:rPr>
          <w:bCs/>
        </w:rPr>
        <w:t xml:space="preserve">a </w:t>
      </w:r>
      <w:r w:rsidR="0004189D">
        <w:rPr>
          <w:bCs/>
        </w:rPr>
        <w:t xml:space="preserve">negative effect of increasing fertilization on nodulation, which may have caused any increase in the positive effect of </w:t>
      </w:r>
      <w:r w:rsidR="0004189D">
        <w:t>eCO</w:t>
      </w:r>
      <w:r w:rsidR="0004189D">
        <w:rPr>
          <w:vertAlign w:val="subscript"/>
        </w:rPr>
        <w:t>2</w:t>
      </w:r>
      <w:r w:rsidR="0004189D">
        <w:rPr>
          <w:bCs/>
        </w:rPr>
        <w:t xml:space="preserve"> on whole-plant growth with increasing fertilization to mask any </w:t>
      </w:r>
      <w:r w:rsidR="00332B6F">
        <w:rPr>
          <w:bCs/>
        </w:rPr>
        <w:t>change</w:t>
      </w:r>
      <w:r w:rsidR="0004189D">
        <w:rPr>
          <w:bCs/>
        </w:rPr>
        <w:t xml:space="preserve"> in the positive effect of </w:t>
      </w:r>
      <w:r w:rsidR="0004189D">
        <w:t>eCO</w:t>
      </w:r>
      <w:r w:rsidR="0004189D">
        <w:rPr>
          <w:vertAlign w:val="subscript"/>
        </w:rPr>
        <w:t>2</w:t>
      </w:r>
      <w:r w:rsidR="0004189D">
        <w:rPr>
          <w:bCs/>
        </w:rPr>
        <w:t xml:space="preserve"> on whole-plant growth due to inoculation. Reductions in nodulation with increasing fertilization are </w:t>
      </w:r>
      <w:r w:rsidR="006235F7">
        <w:rPr>
          <w:bCs/>
        </w:rPr>
        <w:t xml:space="preserve">a </w:t>
      </w:r>
      <w:r w:rsidR="0004189D">
        <w:rPr>
          <w:bCs/>
        </w:rPr>
        <w:t>commonly observed pattern that ha</w:t>
      </w:r>
      <w:r w:rsidR="00332B6F">
        <w:rPr>
          <w:bCs/>
        </w:rPr>
        <w:t>s</w:t>
      </w:r>
      <w:r w:rsidR="0004189D">
        <w:rPr>
          <w:bCs/>
        </w:rPr>
        <w:t xml:space="preserve"> been inferred to be a response that allows species optimize </w:t>
      </w:r>
      <w:r w:rsidR="0004189D" w:rsidRPr="00FE014F">
        <w:rPr>
          <w:bCs/>
        </w:rPr>
        <w:t>n</w:t>
      </w:r>
      <w:r w:rsidR="0004189D">
        <w:rPr>
          <w:bCs/>
        </w:rPr>
        <w:t xml:space="preserve">itrogen uptake efficiency as costs </w:t>
      </w:r>
      <w:r w:rsidR="006235F7">
        <w:rPr>
          <w:bCs/>
        </w:rPr>
        <w:t>of</w:t>
      </w:r>
      <w:r w:rsidR="0004189D">
        <w:rPr>
          <w:bCs/>
        </w:rPr>
        <w:t xml:space="preserve"> </w:t>
      </w:r>
      <w:r w:rsidR="0004189D" w:rsidRPr="00FE014F">
        <w:rPr>
          <w:bCs/>
        </w:rPr>
        <w:t>n</w:t>
      </w:r>
      <w:r w:rsidR="0004189D">
        <w:rPr>
          <w:bCs/>
        </w:rPr>
        <w:t>itrogen</w:t>
      </w:r>
      <w:r w:rsidR="006235F7">
        <w:rPr>
          <w:bCs/>
        </w:rPr>
        <w:t xml:space="preserve"> acquisition</w:t>
      </w:r>
      <w:r w:rsidR="0004189D">
        <w:rPr>
          <w:bCs/>
        </w:rPr>
        <w:t xml:space="preserve"> via direct uptake become more similar </w:t>
      </w:r>
      <w:sdt>
        <w:sdtPr>
          <w:rPr>
            <w:bCs/>
            <w:color w:val="000000"/>
          </w:rPr>
          <w:tag w:val="MENDELEY_CITATION_v3_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"/>
          <w:id w:val="-764692704"/>
          <w:placeholder>
            <w:docPart w:val="F853E8D4779D3D40B3E63F89E30CF00A"/>
          </w:placeholder>
        </w:sdtPr>
        <w:sdtEndPr>
          <w:rPr>
            <w:bCs w:val="0"/>
          </w:rPr>
        </w:sdtEndPr>
        <w:sdtContent>
          <w:r w:rsidR="00BA7638">
            <w:t>(Gibson &amp; Harper, 1985; Perkowski et al., 2021; Rastetter et al., 2001)</w:t>
          </w:r>
        </w:sdtContent>
      </w:sdt>
      <w:r w:rsidR="0004189D">
        <w:rPr>
          <w:bCs/>
        </w:rPr>
        <w:t xml:space="preserve">. In this study, pairwise comparisons indicated strong positive effects of inoculation on total leaf area and total biomass (158% increase in total leaf area, 119% increase in total biomass) under </w:t>
      </w:r>
      <w:r w:rsidR="0004189D">
        <w:t>eCO</w:t>
      </w:r>
      <w:r w:rsidR="0004189D">
        <w:rPr>
          <w:vertAlign w:val="subscript"/>
        </w:rPr>
        <w:t>2</w:t>
      </w:r>
      <w:r w:rsidR="0004189D">
        <w:rPr>
          <w:bCs/>
        </w:rPr>
        <w:t xml:space="preserve"> at 0 ppm N, but no observable inoculation effect on total leaf area or total biomass under </w:t>
      </w:r>
      <w:r w:rsidR="0004189D">
        <w:t>eCO</w:t>
      </w:r>
      <w:r w:rsidR="0004189D">
        <w:rPr>
          <w:vertAlign w:val="subscript"/>
        </w:rPr>
        <w:t>2</w:t>
      </w:r>
      <w:r w:rsidR="0004189D">
        <w:rPr>
          <w:bCs/>
        </w:rPr>
        <w:t xml:space="preserve"> at 350 ppm N or 630 ppm N. While the</w:t>
      </w:r>
      <w:r>
        <w:rPr>
          <w:bCs/>
        </w:rPr>
        <w:t xml:space="preserve"> inoculation effect was similar between CO</w:t>
      </w:r>
      <w:r>
        <w:rPr>
          <w:bCs/>
          <w:vertAlign w:val="subscript"/>
        </w:rPr>
        <w:t>2</w:t>
      </w:r>
      <w:r>
        <w:rPr>
          <w:bCs/>
        </w:rPr>
        <w:t xml:space="preserve"> treatments</w:t>
      </w:r>
      <w:r w:rsidR="0004189D">
        <w:rPr>
          <w:bCs/>
        </w:rPr>
        <w:t>, the</w:t>
      </w:r>
      <w:r>
        <w:rPr>
          <w:bCs/>
        </w:rPr>
        <w:t>se patterns</w:t>
      </w:r>
      <w:r w:rsidR="0004189D">
        <w:rPr>
          <w:bCs/>
        </w:rPr>
        <w:t xml:space="preserve"> confirm </w:t>
      </w:r>
      <w:r w:rsidR="0004189D">
        <w:rPr>
          <w:bCs/>
        </w:rPr>
        <w:lastRenderedPageBreak/>
        <w:t>our hypothesis that positive effects of inoculation on growth would decrease with increasing fertilization.</w:t>
      </w:r>
    </w:p>
    <w:p w14:paraId="7A2DE745" w14:textId="5CD1EC5B" w:rsidR="0004189D" w:rsidRPr="003C1F67" w:rsidRDefault="0004189D" w:rsidP="00372843">
      <w:pPr>
        <w:spacing w:line="360" w:lineRule="auto"/>
        <w:ind w:firstLine="720"/>
        <w:rPr>
          <w:bCs/>
        </w:rPr>
      </w:pPr>
      <w:r>
        <w:rPr>
          <w:bCs/>
        </w:rPr>
        <w:t>Combined, results from this experiment</w:t>
      </w:r>
      <w:r w:rsidR="00566D07">
        <w:rPr>
          <w:bCs/>
        </w:rPr>
        <w:t xml:space="preserve"> indicate that optimal resource allocation to photosynthetic capacity and progressive nitrogen limitation hypotheses each provide plausible mechanisms that explain plant responses to eCO</w:t>
      </w:r>
      <w:r w:rsidR="00566D07">
        <w:rPr>
          <w:bCs/>
          <w:vertAlign w:val="subscript"/>
        </w:rPr>
        <w:t>2</w:t>
      </w:r>
      <w:r w:rsidR="00BA7638">
        <w:rPr>
          <w:bCs/>
        </w:rPr>
        <w:t xml:space="preserve">. However, these results indicate that both hypotheses </w:t>
      </w:r>
      <w:r w:rsidR="00372843">
        <w:rPr>
          <w:bCs/>
        </w:rPr>
        <w:t xml:space="preserve">operate at different scales. </w:t>
      </w:r>
      <w:r>
        <w:rPr>
          <w:bCs/>
        </w:rPr>
        <w:t>Leaf responses to eCO</w:t>
      </w:r>
      <w:r>
        <w:rPr>
          <w:bCs/>
          <w:vertAlign w:val="subscript"/>
        </w:rPr>
        <w:t>2</w:t>
      </w:r>
      <w:r>
        <w:rPr>
          <w:bCs/>
        </w:rPr>
        <w:t xml:space="preserve"> were decoupled from fertilization, while whole-plant responses to eCO</w:t>
      </w:r>
      <w:r>
        <w:rPr>
          <w:bCs/>
          <w:vertAlign w:val="subscript"/>
        </w:rPr>
        <w:t>2</w:t>
      </w:r>
      <w:r>
        <w:rPr>
          <w:bCs/>
        </w:rPr>
        <w:t xml:space="preserve"> relied heavily on an increase in nitrogen uptake efficiency and reduction in costs of acquiring nitrogen associated with increasing fertilization. Results indicate that fertilization may play a more important role in determining whole-plant responses to </w:t>
      </w:r>
      <w:r w:rsidR="00E56CFB">
        <w:rPr>
          <w:bCs/>
        </w:rPr>
        <w:t>e</w:t>
      </w:r>
      <w:r>
        <w:rPr>
          <w:bCs/>
        </w:rPr>
        <w:t>CO</w:t>
      </w:r>
      <w:r>
        <w:rPr>
          <w:bCs/>
          <w:vertAlign w:val="subscript"/>
        </w:rPr>
        <w:t>2</w:t>
      </w:r>
      <w:r>
        <w:rPr>
          <w:bCs/>
        </w:rPr>
        <w:t xml:space="preserve"> than </w:t>
      </w:r>
      <w:r w:rsidRPr="00FE014F">
        <w:rPr>
          <w:bCs/>
        </w:rPr>
        <w:t>n</w:t>
      </w:r>
      <w:r>
        <w:rPr>
          <w:bCs/>
        </w:rPr>
        <w:t xml:space="preserve">itrogen acquisition strategy, although these patterns were likely driven by reductions in nodulation with increasing fertilization. Our results suggest that plants acclimate to </w:t>
      </w:r>
      <w:r w:rsidR="00E56CFB">
        <w:rPr>
          <w:bCs/>
        </w:rPr>
        <w:t>e</w:t>
      </w:r>
      <w:r>
        <w:rPr>
          <w:bCs/>
        </w:rPr>
        <w:t>CO</w:t>
      </w:r>
      <w:r>
        <w:rPr>
          <w:bCs/>
          <w:vertAlign w:val="subscript"/>
        </w:rPr>
        <w:t>2</w:t>
      </w:r>
      <w:r>
        <w:rPr>
          <w:bCs/>
        </w:rPr>
        <w:t xml:space="preserve"> in </w:t>
      </w:r>
      <w:r w:rsidRPr="00FE014F">
        <w:rPr>
          <w:bCs/>
        </w:rPr>
        <w:t>n</w:t>
      </w:r>
      <w:r>
        <w:rPr>
          <w:bCs/>
        </w:rPr>
        <w:t xml:space="preserve">itrogen-limited systems by minimizing the number of optimally coordinated leaves, and that the fraction of leaf nitrogen content allocated to photosynthetic capacity under </w:t>
      </w:r>
      <w:r>
        <w:t>eCO</w:t>
      </w:r>
      <w:r>
        <w:rPr>
          <w:vertAlign w:val="subscript"/>
        </w:rPr>
        <w:t>2</w:t>
      </w:r>
      <w:r>
        <w:rPr>
          <w:bCs/>
        </w:rPr>
        <w:t xml:space="preserve"> is not a direct response to changes in soil nitrogen availability as </w:t>
      </w:r>
      <w:r w:rsidR="00BA7638">
        <w:rPr>
          <w:bCs/>
        </w:rPr>
        <w:t xml:space="preserve">has been </w:t>
      </w:r>
      <w:r>
        <w:rPr>
          <w:bCs/>
        </w:rPr>
        <w:t>previously implied.</w:t>
      </w:r>
    </w:p>
    <w:p w14:paraId="161A9528" w14:textId="06CE2C77" w:rsidR="0004189D" w:rsidRDefault="0004189D" w:rsidP="0004189D">
      <w:pPr>
        <w:spacing w:line="360" w:lineRule="auto"/>
        <w:rPr>
          <w:bCs/>
        </w:rPr>
      </w:pPr>
      <w:r>
        <w:rPr>
          <w:bCs/>
        </w:rPr>
        <w:tab/>
        <w:t xml:space="preserve">Many terrestrial biosphere models predict photosynthetic capacity through plant functional group-specific relationships between </w:t>
      </w:r>
      <w:r>
        <w:rPr>
          <w:bCs/>
          <w:i/>
          <w:iCs/>
        </w:rPr>
        <w:t>N</w:t>
      </w:r>
      <w:r>
        <w:rPr>
          <w:bCs/>
          <w:vertAlign w:val="subscript"/>
        </w:rPr>
        <w:t>area</w:t>
      </w:r>
      <w:r>
        <w:rPr>
          <w:bCs/>
        </w:rPr>
        <w:t xml:space="preserve"> and </w:t>
      </w:r>
      <w:r>
        <w:rPr>
          <w:bCs/>
          <w:i/>
          <w:iCs/>
        </w:rPr>
        <w:t>V</w:t>
      </w:r>
      <w:r>
        <w:rPr>
          <w:bCs/>
          <w:vertAlign w:val="subscript"/>
        </w:rPr>
        <w:t>cmax</w:t>
      </w:r>
      <w:r>
        <w:rPr>
          <w:bCs/>
        </w:rPr>
        <w:t xml:space="preserve"> </w:t>
      </w:r>
      <w:sdt>
        <w:sdtPr>
          <w:rPr>
            <w:bCs/>
            <w:color w:val="000000"/>
          </w:rPr>
          <w:tag w:val="MENDELEY_CITATION_v3_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"/>
          <w:id w:val="1332549"/>
          <w:placeholder>
            <w:docPart w:val="0D39C4A07D27304782E1EFDCB0822F3C"/>
          </w:placeholder>
        </w:sdtPr>
        <w:sdtEndPr>
          <w:rPr>
            <w:bCs w:val="0"/>
          </w:rPr>
        </w:sdtEndPr>
        <w:sdtContent>
          <w:r w:rsidR="00BA7638" w:rsidRPr="00BA7638">
            <w:rPr>
              <w:color w:val="000000"/>
            </w:rPr>
            <w:t>(Rogers, 2014; Rogers et al., 2017)</w:t>
          </w:r>
        </w:sdtContent>
      </w:sdt>
      <w:r>
        <w:rPr>
          <w:bCs/>
        </w:rPr>
        <w:t>, which assumes that leaf nitrogen-photosynthesis relationships are constant across growing environments. Our results build on previous work suggesting that leaf nitrogen-photosynthesis relationships dynamically change across growing environments</w:t>
      </w:r>
      <w:r w:rsidR="00BA7638">
        <w:rPr>
          <w:bCs/>
        </w:rPr>
        <w:t xml:space="preserve"> </w:t>
      </w:r>
      <w:sdt>
        <w:sdtPr>
          <w:rPr>
            <w:bCs/>
            <w:color w:val="000000"/>
          </w:rPr>
          <w:tag w:val="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"/>
          <w:id w:val="1773509832"/>
          <w:placeholder>
            <w:docPart w:val="DefaultPlaceholder_-1854013440"/>
          </w:placeholder>
        </w:sdtPr>
        <w:sdtEndPr/>
        <w:sdtContent>
          <w:r w:rsidR="00BA7638" w:rsidRPr="00BA7638">
            <w:rPr>
              <w:bCs/>
              <w:color w:val="000000"/>
            </w:rPr>
            <w:t>(Dong, Prentice, et al., 2022; X. Luo et al., 2021; Waring et al., 2023)</w:t>
          </w:r>
        </w:sdtContent>
      </w:sdt>
      <w:r>
        <w:rPr>
          <w:bCs/>
        </w:rPr>
        <w:t>. Specifically, eCO</w:t>
      </w:r>
      <w:r>
        <w:rPr>
          <w:bCs/>
          <w:vertAlign w:val="subscript"/>
        </w:rPr>
        <w:t>2</w:t>
      </w:r>
      <w:r>
        <w:rPr>
          <w:bCs/>
        </w:rPr>
        <w:t xml:space="preserve"> increased while fertilization decreased the fraction of leaf nitrogen content allocated to photosynthesis. Similar increases in </w:t>
      </w:r>
      <w:r>
        <w:rPr>
          <w:bCs/>
          <w:i/>
          <w:iCs/>
        </w:rPr>
        <w:t>N</w:t>
      </w:r>
      <w:r>
        <w:rPr>
          <w:bCs/>
          <w:vertAlign w:val="subscript"/>
        </w:rPr>
        <w:t>area</w:t>
      </w:r>
      <w:r>
        <w:rPr>
          <w:bCs/>
        </w:rPr>
        <w:t xml:space="preserve">, </w:t>
      </w:r>
      <w:r>
        <w:rPr>
          <w:bCs/>
          <w:i/>
          <w:iCs/>
        </w:rPr>
        <w:t>V</w:t>
      </w:r>
      <w:r>
        <w:rPr>
          <w:bCs/>
          <w:vertAlign w:val="subscript"/>
        </w:rPr>
        <w:t>cmax25</w:t>
      </w:r>
      <w:r>
        <w:rPr>
          <w:bCs/>
        </w:rPr>
        <w:t xml:space="preserve">, and </w:t>
      </w:r>
      <w:r>
        <w:rPr>
          <w:bCs/>
          <w:i/>
          <w:iCs/>
        </w:rPr>
        <w:t>J</w:t>
      </w:r>
      <w:r>
        <w:rPr>
          <w:bCs/>
          <w:vertAlign w:val="subscript"/>
        </w:rPr>
        <w:t>max25</w:t>
      </w:r>
      <w:r>
        <w:rPr>
          <w:bCs/>
        </w:rPr>
        <w:t xml:space="preserve"> with increasing fertilization resulted in no change in the fraction of leaf nitrogen allocated to photosynthesis in uninoculated plants, while larger increases in </w:t>
      </w:r>
      <w:r>
        <w:rPr>
          <w:bCs/>
          <w:i/>
          <w:iCs/>
        </w:rPr>
        <w:t>N</w:t>
      </w:r>
      <w:r>
        <w:rPr>
          <w:bCs/>
          <w:vertAlign w:val="subscript"/>
        </w:rPr>
        <w:t>area</w:t>
      </w:r>
      <w:r>
        <w:rPr>
          <w:bCs/>
        </w:rPr>
        <w:t xml:space="preserve"> than </w:t>
      </w:r>
      <w:r>
        <w:rPr>
          <w:bCs/>
          <w:i/>
          <w:iCs/>
        </w:rPr>
        <w:t>V</w:t>
      </w:r>
      <w:r>
        <w:rPr>
          <w:bCs/>
          <w:vertAlign w:val="subscript"/>
        </w:rPr>
        <w:t>cmax25</w:t>
      </w:r>
      <w:r>
        <w:rPr>
          <w:bCs/>
        </w:rPr>
        <w:t xml:space="preserve"> and </w:t>
      </w:r>
      <w:r>
        <w:rPr>
          <w:bCs/>
          <w:i/>
          <w:iCs/>
        </w:rPr>
        <w:t>J</w:t>
      </w:r>
      <w:r>
        <w:rPr>
          <w:bCs/>
          <w:vertAlign w:val="subscript"/>
        </w:rPr>
        <w:t>max25</w:t>
      </w:r>
      <w:r>
        <w:rPr>
          <w:bCs/>
        </w:rPr>
        <w:t xml:space="preserve"> with increasing fertilization decreased the fraction of leaf nitrogen allocated to photosynthesis in inoculated plants. As inoculated plants were able to access less finite supply of nitrogen across the fertilization gradient, these patterns suggest that constant leaf nitrogen-photosynthesis relationships may only apply in environments where nitrogen is limiting and</w:t>
      </w:r>
      <w:r w:rsidR="00BA7638">
        <w:rPr>
          <w:bCs/>
        </w:rPr>
        <w:t xml:space="preserve"> that such relationships</w:t>
      </w:r>
      <w:r>
        <w:rPr>
          <w:bCs/>
        </w:rPr>
        <w:t xml:space="preserve"> will likely change with increasing CO</w:t>
      </w:r>
      <w:r>
        <w:rPr>
          <w:bCs/>
          <w:vertAlign w:val="subscript"/>
        </w:rPr>
        <w:t>2</w:t>
      </w:r>
      <w:r>
        <w:rPr>
          <w:bCs/>
        </w:rPr>
        <w:t xml:space="preserve"> concentrations. Thus, terrestrial biosphere models that parameterize photosynthetic capacity through linear relationships between </w:t>
      </w:r>
      <w:r>
        <w:rPr>
          <w:bCs/>
          <w:i/>
          <w:iCs/>
        </w:rPr>
        <w:t>N</w:t>
      </w:r>
      <w:r>
        <w:rPr>
          <w:bCs/>
          <w:vertAlign w:val="subscript"/>
        </w:rPr>
        <w:t>area</w:t>
      </w:r>
      <w:r>
        <w:rPr>
          <w:bCs/>
        </w:rPr>
        <w:t xml:space="preserve"> and </w:t>
      </w:r>
      <w:r>
        <w:rPr>
          <w:bCs/>
          <w:i/>
          <w:iCs/>
        </w:rPr>
        <w:t>V</w:t>
      </w:r>
      <w:r>
        <w:rPr>
          <w:bCs/>
          <w:vertAlign w:val="subscript"/>
        </w:rPr>
        <w:t>cmax</w:t>
      </w:r>
      <w:r>
        <w:rPr>
          <w:bCs/>
        </w:rPr>
        <w:t xml:space="preserve"> </w:t>
      </w:r>
      <w:sdt>
        <w:sdtPr>
          <w:rPr>
            <w:bCs/>
            <w:color w:val="000000"/>
          </w:rPr>
          <w:tag w:val="MENDELEY_CITATION_v3_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"/>
          <w:id w:val="254643079"/>
          <w:placeholder>
            <w:docPart w:val="0D39C4A07D27304782E1EFDCB0822F3C"/>
          </w:placeholder>
        </w:sdtPr>
        <w:sdtEndPr>
          <w:rPr>
            <w:bCs w:val="0"/>
          </w:rPr>
        </w:sdtEndPr>
        <w:sdtContent>
          <w:r w:rsidR="00BA7638" w:rsidRPr="00BA7638">
            <w:rPr>
              <w:color w:val="000000"/>
            </w:rPr>
            <w:t>(Rogers, 2014; Rogers et al., 2017)</w:t>
          </w:r>
        </w:sdtContent>
      </w:sdt>
      <w:r>
        <w:rPr>
          <w:bCs/>
        </w:rPr>
        <w:t xml:space="preserve"> may</w:t>
      </w:r>
      <w:r w:rsidR="00BA7638">
        <w:rPr>
          <w:bCs/>
        </w:rPr>
        <w:t xml:space="preserve"> risk</w:t>
      </w:r>
      <w:r>
        <w:rPr>
          <w:bCs/>
        </w:rPr>
        <w:t xml:space="preserve"> overestimat</w:t>
      </w:r>
      <w:r w:rsidR="00BA7638">
        <w:rPr>
          <w:bCs/>
        </w:rPr>
        <w:t>ing</w:t>
      </w:r>
      <w:r>
        <w:rPr>
          <w:bCs/>
        </w:rPr>
        <w:t xml:space="preserve"> photosynthetic </w:t>
      </w:r>
      <w:r>
        <w:rPr>
          <w:bCs/>
        </w:rPr>
        <w:lastRenderedPageBreak/>
        <w:t>capacity in systems where nitrogen is not limiting</w:t>
      </w:r>
      <w:r w:rsidR="00BA7638">
        <w:rPr>
          <w:bCs/>
        </w:rPr>
        <w:t>, which</w:t>
      </w:r>
      <w:r>
        <w:rPr>
          <w:bCs/>
        </w:rPr>
        <w:t xml:space="preserve"> may contribute to erroneous model simulations under future CO</w:t>
      </w:r>
      <w:r>
        <w:rPr>
          <w:bCs/>
          <w:vertAlign w:val="subscript"/>
        </w:rPr>
        <w:t>2</w:t>
      </w:r>
      <w:r>
        <w:rPr>
          <w:bCs/>
        </w:rPr>
        <w:t xml:space="preserve"> concentrations.</w:t>
      </w:r>
    </w:p>
    <w:p w14:paraId="14D8D69B" w14:textId="26AF09DF" w:rsidR="0004189D" w:rsidRDefault="0004189D" w:rsidP="0004189D">
      <w:pPr>
        <w:spacing w:line="360" w:lineRule="auto"/>
        <w:ind w:firstLine="720"/>
        <w:rPr>
          <w:bCs/>
        </w:rPr>
      </w:pPr>
      <w:r>
        <w:rPr>
          <w:bCs/>
        </w:rPr>
        <w:t xml:space="preserve">Our results demonstrate that optimal resource allocation to photosynthetic capacity defines leaf responses to </w:t>
      </w:r>
      <w:r>
        <w:t>eCO</w:t>
      </w:r>
      <w:r>
        <w:rPr>
          <w:vertAlign w:val="subscript"/>
        </w:rPr>
        <w:t>2</w:t>
      </w:r>
      <w:r>
        <w:rPr>
          <w:bCs/>
        </w:rPr>
        <w:t>, and that these responses are independent of fertilization or inoculation treatment. Current approaches for simulating photosynthetic responses to CO</w:t>
      </w:r>
      <w:r>
        <w:rPr>
          <w:bCs/>
          <w:vertAlign w:val="subscript"/>
        </w:rPr>
        <w:t>2</w:t>
      </w:r>
      <w:r>
        <w:rPr>
          <w:bCs/>
        </w:rPr>
        <w:t xml:space="preserve"> invoke patterns expected from progressive </w:t>
      </w:r>
      <w:r w:rsidRPr="00FE014F">
        <w:rPr>
          <w:bCs/>
        </w:rPr>
        <w:t>n</w:t>
      </w:r>
      <w:r>
        <w:rPr>
          <w:bCs/>
        </w:rPr>
        <w:t xml:space="preserve">itrogen limitation, where </w:t>
      </w:r>
      <w:r>
        <w:rPr>
          <w:bCs/>
          <w:i/>
          <w:iCs/>
        </w:rPr>
        <w:t>N</w:t>
      </w:r>
      <w:r>
        <w:rPr>
          <w:bCs/>
          <w:vertAlign w:val="subscript"/>
        </w:rPr>
        <w:t>area</w:t>
      </w:r>
      <w:r>
        <w:rPr>
          <w:bCs/>
        </w:rPr>
        <w:t xml:space="preserve"> and photosynthetic capacity responses to </w:t>
      </w:r>
      <w:r>
        <w:t>eCO</w:t>
      </w:r>
      <w:r>
        <w:rPr>
          <w:vertAlign w:val="subscript"/>
        </w:rPr>
        <w:t>2</w:t>
      </w:r>
      <w:r w:rsidRPr="00890610">
        <w:t xml:space="preserve"> </w:t>
      </w:r>
      <w:r>
        <w:rPr>
          <w:bCs/>
        </w:rPr>
        <w:t xml:space="preserve">are modeled as a function of soil nitrogen availability. Our results contradict this </w:t>
      </w:r>
      <w:r w:rsidR="00372843">
        <w:rPr>
          <w:bCs/>
        </w:rPr>
        <w:t>framework</w:t>
      </w:r>
      <w:r>
        <w:rPr>
          <w:bCs/>
        </w:rPr>
        <w:t xml:space="preserve">, suggesting that the leaf response is independent of soil resource supply. Optimality models that leverage principles from optimal coordination and photosynthetic least-cost theories </w:t>
      </w:r>
      <w:sdt>
        <w:sdtPr>
          <w:rPr>
            <w:bCs/>
          </w:rPr>
          <w:tag w:val="MENDELEY_CITATION_v3_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"/>
          <w:id w:val="654564458"/>
          <w:placeholder>
            <w:docPart w:val="0D39C4A07D27304782E1EFDCB0822F3C"/>
          </w:placeholder>
        </w:sdtPr>
        <w:sdtEndPr>
          <w:rPr>
            <w:bCs w:val="0"/>
          </w:rPr>
        </w:sdtEndPr>
        <w:sdtContent>
          <w:r w:rsidR="00BA7638">
            <w:t>(Scott &amp; Smith, 2022; Stocker et al., 2020; Wang et al., 2017)</w:t>
          </w:r>
        </w:sdtContent>
      </w:sdt>
      <w:r>
        <w:rPr>
          <w:bCs/>
        </w:rPr>
        <w:t xml:space="preserve"> are capable of capturing responses to CO</w:t>
      </w:r>
      <w:r>
        <w:rPr>
          <w:bCs/>
          <w:vertAlign w:val="subscript"/>
        </w:rPr>
        <w:t>2</w:t>
      </w:r>
      <w:r w:rsidR="00372843">
        <w:rPr>
          <w:bCs/>
        </w:rPr>
        <w:t xml:space="preserve"> independent of soil resource availability</w:t>
      </w:r>
      <w:r w:rsidRPr="00372843">
        <w:rPr>
          <w:bCs/>
        </w:rPr>
        <w:t xml:space="preserve"> </w:t>
      </w:r>
      <w:sdt>
        <w:sdtPr>
          <w:rPr>
            <w:bCs/>
          </w:rPr>
          <w:tag w:val="MENDELEY_CITATION_v3_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"/>
          <w:id w:val="1059126430"/>
          <w:placeholder>
            <w:docPart w:val="0D39C4A07D27304782E1EFDCB0822F3C"/>
          </w:placeholder>
        </w:sdtPr>
        <w:sdtEndPr>
          <w:rPr>
            <w:bCs w:val="0"/>
          </w:rPr>
        </w:sdtEndPr>
        <w:sdtContent>
          <w:r w:rsidR="00BA7638">
            <w:t>(N. G. Smith &amp; Keenan, 2020)</w:t>
          </w:r>
        </w:sdtContent>
      </w:sdt>
      <w:r w:rsidR="00372843">
        <w:rPr>
          <w:bCs/>
        </w:rPr>
        <w:t>. Thus,</w:t>
      </w:r>
      <w:r>
        <w:rPr>
          <w:bCs/>
        </w:rPr>
        <w:t xml:space="preserve"> the implementation of </w:t>
      </w:r>
      <w:r w:rsidR="00372843">
        <w:rPr>
          <w:bCs/>
        </w:rPr>
        <w:t>optimality frameworks</w:t>
      </w:r>
      <w:r>
        <w:rPr>
          <w:bCs/>
        </w:rPr>
        <w:t xml:space="preserve"> in terrestrial biosphere models may improve the simulation of photosynthetic processes with increasing CO</w:t>
      </w:r>
      <w:r>
        <w:rPr>
          <w:bCs/>
          <w:vertAlign w:val="subscript"/>
        </w:rPr>
        <w:t>2</w:t>
      </w:r>
      <w:r>
        <w:rPr>
          <w:bCs/>
        </w:rPr>
        <w:t xml:space="preserve"> concentrations.</w:t>
      </w:r>
    </w:p>
    <w:p w14:paraId="749EE873" w14:textId="58EE36CC" w:rsidR="0004189D" w:rsidRDefault="0004189D" w:rsidP="0004189D">
      <w:pPr>
        <w:spacing w:line="360" w:lineRule="auto"/>
        <w:ind w:firstLine="720"/>
        <w:rPr>
          <w:bCs/>
        </w:rPr>
      </w:pPr>
      <w:r>
        <w:rPr>
          <w:bCs/>
        </w:rPr>
        <w:t xml:space="preserve">It should be noted that restricting the volume of belowground substrate via a potted experiment </w:t>
      </w:r>
      <w:r w:rsidR="00981DB0">
        <w:rPr>
          <w:bCs/>
        </w:rPr>
        <w:t>cannot</w:t>
      </w:r>
      <w:r>
        <w:rPr>
          <w:bCs/>
        </w:rPr>
        <w:t xml:space="preserve"> replicate belowground environments of natural systems, and therefore may modify effects of soil resource availability and inoculation on plant nitrogen uptake, particularly if pot size limits whole-plant growth </w:t>
      </w:r>
      <w:sdt>
        <w:sdtPr>
          <w:rPr>
            <w:bCs/>
            <w:color w:val="000000"/>
          </w:rPr>
          <w:tag w:val="MENDELEY_CITATION_v3_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"/>
          <w:id w:val="-1625304089"/>
          <w:placeholder>
            <w:docPart w:val="0D39C4A07D27304782E1EFDCB0822F3C"/>
          </w:placeholder>
        </w:sdtPr>
        <w:sdtEndPr>
          <w:rPr>
            <w:bCs w:val="0"/>
          </w:rPr>
        </w:sdtEndPr>
        <w:sdtContent>
          <w:r w:rsidR="00BA7638" w:rsidRPr="00BA7638">
            <w:rPr>
              <w:color w:val="000000"/>
            </w:rPr>
            <w:t>(Poorter et al., 2012)</w:t>
          </w:r>
        </w:sdtContent>
      </w:sdt>
      <w:r>
        <w:rPr>
          <w:bCs/>
        </w:rPr>
        <w:t xml:space="preserve">. We attempted to minimize the extent of pot size limitation and account for the expected </w:t>
      </w:r>
      <w:r w:rsidR="00DD269A">
        <w:rPr>
          <w:bCs/>
        </w:rPr>
        <w:t>increase</w:t>
      </w:r>
      <w:r>
        <w:rPr>
          <w:bCs/>
        </w:rPr>
        <w:t xml:space="preserve"> in whole-plant growth under </w:t>
      </w:r>
      <w:r>
        <w:t>eCO</w:t>
      </w:r>
      <w:r>
        <w:rPr>
          <w:vertAlign w:val="subscript"/>
        </w:rPr>
        <w:t>2</w:t>
      </w:r>
      <w:r>
        <w:rPr>
          <w:bCs/>
        </w:rPr>
        <w:t xml:space="preserve"> by using 6-liter pots. Despite </w:t>
      </w:r>
      <w:r w:rsidR="00DD269A">
        <w:rPr>
          <w:bCs/>
        </w:rPr>
        <w:t xml:space="preserve">these attempts, </w:t>
      </w:r>
      <w:r>
        <w:rPr>
          <w:bCs/>
        </w:rPr>
        <w:t>fertilization and CO</w:t>
      </w:r>
      <w:r>
        <w:rPr>
          <w:bCs/>
          <w:vertAlign w:val="subscript"/>
        </w:rPr>
        <w:t>2</w:t>
      </w:r>
      <w:r>
        <w:rPr>
          <w:bCs/>
        </w:rPr>
        <w:t xml:space="preserve"> treatments increased the biomass: pot volume ratio such that all treatment combinations to exceed 1 g L</w:t>
      </w:r>
      <w:r>
        <w:rPr>
          <w:bCs/>
          <w:vertAlign w:val="superscript"/>
        </w:rPr>
        <w:t>-1</w:t>
      </w:r>
      <w:r>
        <w:rPr>
          <w:bCs/>
        </w:rPr>
        <w:t xml:space="preserve"> under high fertilization. The 1 g L</w:t>
      </w:r>
      <w:r>
        <w:rPr>
          <w:bCs/>
          <w:vertAlign w:val="superscript"/>
        </w:rPr>
        <w:t>-1</w:t>
      </w:r>
      <w:r>
        <w:rPr>
          <w:bCs/>
        </w:rPr>
        <w:t xml:space="preserve"> biomass: pot volume recommendation from </w:t>
      </w:r>
      <w:sdt>
        <w:sdtPr>
          <w:rPr>
            <w:bCs/>
            <w:color w:val="000000"/>
          </w:rPr>
          <w:tag w:val="MENDELEY_CITATION_v3_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"/>
          <w:id w:val="-1614511679"/>
          <w:placeholder>
            <w:docPart w:val="0D39C4A07D27304782E1EFDCB0822F3C"/>
          </w:placeholder>
        </w:sdtPr>
        <w:sdtEndPr>
          <w:rPr>
            <w:bCs w:val="0"/>
          </w:rPr>
        </w:sdtEndPr>
        <w:sdtContent>
          <w:r w:rsidR="00BA7638" w:rsidRPr="00BA7638">
            <w:rPr>
              <w:color w:val="000000"/>
            </w:rPr>
            <w:t>Poorter et al. (2012)</w:t>
          </w:r>
        </w:sdtContent>
      </w:sdt>
      <w:r>
        <w:rPr>
          <w:bCs/>
        </w:rPr>
        <w:t xml:space="preserve"> was designated to avoid growth limitation imposed by pot volume. However, if pot size limitation limited whole-plant growth, then costs </w:t>
      </w:r>
      <w:r w:rsidR="00DD269A">
        <w:rPr>
          <w:bCs/>
        </w:rPr>
        <w:t>of</w:t>
      </w:r>
      <w:r>
        <w:rPr>
          <w:bCs/>
        </w:rPr>
        <w:t xml:space="preserve"> nitrogen</w:t>
      </w:r>
      <w:r w:rsidR="00DD269A">
        <w:rPr>
          <w:bCs/>
        </w:rPr>
        <w:t xml:space="preserve"> acquisition</w:t>
      </w:r>
      <w:r>
        <w:rPr>
          <w:bCs/>
        </w:rPr>
        <w:t xml:space="preserve">, belowground carbon biomass, </w:t>
      </w:r>
      <w:r w:rsidR="00DD269A">
        <w:rPr>
          <w:bCs/>
        </w:rPr>
        <w:t>total</w:t>
      </w:r>
      <w:r>
        <w:rPr>
          <w:bCs/>
        </w:rPr>
        <w:t xml:space="preserve"> nitrogen biomass, and </w:t>
      </w:r>
      <w:r w:rsidR="00DD269A">
        <w:rPr>
          <w:bCs/>
        </w:rPr>
        <w:t>total</w:t>
      </w:r>
      <w:r>
        <w:rPr>
          <w:bCs/>
        </w:rPr>
        <w:t xml:space="preserve"> biomass should each exhibit strong saturation points with increasing fertilization, which was not observed here.</w:t>
      </w:r>
    </w:p>
    <w:p w14:paraId="4EA51F8B" w14:textId="61D7430D" w:rsidR="009F20B5" w:rsidRDefault="0004189D" w:rsidP="00372843">
      <w:pPr>
        <w:spacing w:line="360" w:lineRule="auto"/>
        <w:ind w:firstLine="720"/>
        <w:rPr>
          <w:bCs/>
        </w:rPr>
      </w:pPr>
      <w:r>
        <w:rPr>
          <w:bCs/>
        </w:rPr>
        <w:t xml:space="preserve">Overall, this study </w:t>
      </w:r>
      <w:r w:rsidR="00372843">
        <w:rPr>
          <w:bCs/>
        </w:rPr>
        <w:t>shows that optimal resource allocation to photosynthetic capacity and progressive nitrogen limitation are each plausible mechanisms that explain plant responses to elevated CO</w:t>
      </w:r>
      <w:r w:rsidR="00372843">
        <w:rPr>
          <w:bCs/>
          <w:vertAlign w:val="subscript"/>
        </w:rPr>
        <w:t>2</w:t>
      </w:r>
      <w:r w:rsidR="00372843">
        <w:rPr>
          <w:bCs/>
        </w:rPr>
        <w:t>. However, results demonstrate that each hypothesis operates on different scale</w:t>
      </w:r>
      <w:r w:rsidR="00BA7638">
        <w:rPr>
          <w:bCs/>
        </w:rPr>
        <w:t>s</w:t>
      </w:r>
      <w:r w:rsidR="00372843">
        <w:rPr>
          <w:bCs/>
        </w:rPr>
        <w:t>, where leaf responses to eCO</w:t>
      </w:r>
      <w:r w:rsidR="00372843">
        <w:rPr>
          <w:bCs/>
          <w:vertAlign w:val="subscript"/>
        </w:rPr>
        <w:t>2</w:t>
      </w:r>
      <w:r w:rsidR="00372843">
        <w:rPr>
          <w:bCs/>
        </w:rPr>
        <w:t xml:space="preserve"> are driven by optimal resource allocation to photosynthetic capacity and whole-plant responses to eCO</w:t>
      </w:r>
      <w:r w:rsidR="00372843">
        <w:rPr>
          <w:bCs/>
          <w:vertAlign w:val="subscript"/>
        </w:rPr>
        <w:t>2</w:t>
      </w:r>
      <w:r w:rsidR="00372843">
        <w:rPr>
          <w:bCs/>
        </w:rPr>
        <w:t xml:space="preserve"> are constrained by soil resource availability and nitrogen acquisition strategy. Additionally, results from this experiment provide evidence </w:t>
      </w:r>
      <w:r w:rsidR="00372843">
        <w:rPr>
          <w:bCs/>
        </w:rPr>
        <w:lastRenderedPageBreak/>
        <w:t xml:space="preserve">suggesting that leaf nitrogen-photosynthesis relationships are dynamic and change with both changing aboveground and belowground environments, calling the use of such relationships in terrestrial biosphere models into question. </w:t>
      </w:r>
      <w:r w:rsidR="00BA7638">
        <w:rPr>
          <w:bCs/>
        </w:rPr>
        <w:t>T</w:t>
      </w:r>
      <w:r w:rsidR="00372843">
        <w:rPr>
          <w:bCs/>
        </w:rPr>
        <w:t>he differential role of soil nitrogen availability on leaf and whole-plant responses to eCO</w:t>
      </w:r>
      <w:r w:rsidR="00372843">
        <w:rPr>
          <w:bCs/>
          <w:vertAlign w:val="subscript"/>
        </w:rPr>
        <w:t>2</w:t>
      </w:r>
      <w:r w:rsidR="00981DB0">
        <w:rPr>
          <w:bCs/>
        </w:rPr>
        <w:t xml:space="preserve"> and decoupled leaf nitrogen-photosynthesis relationships suggest </w:t>
      </w:r>
      <w:r w:rsidR="00372843">
        <w:rPr>
          <w:bCs/>
        </w:rPr>
        <w:t>that terrestrial biosphere models may improve the simulation of these responses by adopting frameworks that include optimality principles.</w:t>
      </w:r>
      <w:r w:rsidR="009F20B5">
        <w:rPr>
          <w:bCs/>
        </w:rPr>
        <w:br w:type="page"/>
      </w:r>
    </w:p>
    <w:p w14:paraId="2FB7F0A9" w14:textId="77777777" w:rsidR="009F20B5" w:rsidRDefault="009F20B5" w:rsidP="00890610">
      <w:pPr>
        <w:spacing w:line="360" w:lineRule="auto"/>
        <w:rPr>
          <w:b/>
          <w:bCs/>
        </w:rPr>
      </w:pPr>
      <w:r w:rsidRPr="00E60BAC">
        <w:rPr>
          <w:b/>
          <w:bCs/>
        </w:rPr>
        <w:lastRenderedPageBreak/>
        <w:t>References</w:t>
      </w:r>
    </w:p>
    <w:sdt>
      <w:sdtPr>
        <w:tag w:val="MENDELEY_BIBLIOGRAPHY"/>
        <w:id w:val="-1820955084"/>
        <w:placeholder>
          <w:docPart w:val="4C771AFAED9EDD4580FC29BFC15B7EAC"/>
        </w:placeholder>
      </w:sdtPr>
      <w:sdtEndPr/>
      <w:sdtContent>
        <w:p w14:paraId="46E619C8" w14:textId="77777777" w:rsidR="00BA7638" w:rsidRDefault="00BA7638">
          <w:pPr>
            <w:autoSpaceDE w:val="0"/>
            <w:autoSpaceDN w:val="0"/>
            <w:ind w:hanging="480"/>
            <w:divId w:val="1216624927"/>
          </w:pPr>
          <w:r>
            <w:t>Ainsworth, E. A., Davey, P. A., Bernacchi, C. J., Dermody, O. C., Heaton, E. A., Moore, D. J., Morgan, P. B., Naidu, S. L., Ra, H. S. Y., Zhu, X. G., Curtis, P. S., &amp; Long, S. P. (2002). A meta-analysis of elevated [CO</w:t>
          </w:r>
          <w:r>
            <w:rPr>
              <w:vertAlign w:val="subscript"/>
            </w:rPr>
            <w:t>2</w:t>
          </w:r>
          <w:r>
            <w:t>] effects on soybean (</w:t>
          </w:r>
          <w:r>
            <w:rPr>
              <w:i/>
              <w:iCs/>
            </w:rPr>
            <w:t>Glycine max</w:t>
          </w:r>
          <w:r>
            <w:t xml:space="preserve">) physiology, growth and yield. </w:t>
          </w:r>
          <w:r>
            <w:rPr>
              <w:i/>
              <w:iCs/>
            </w:rPr>
            <w:t>Global Change Biology</w:t>
          </w:r>
          <w:r>
            <w:t xml:space="preserve">, </w:t>
          </w:r>
          <w:r>
            <w:rPr>
              <w:i/>
              <w:iCs/>
            </w:rPr>
            <w:t>8</w:t>
          </w:r>
          <w:r>
            <w:t>(8), 695–709. https://doi.org/10.1046/j.1365-2486.2002.00498.x</w:t>
          </w:r>
        </w:p>
        <w:p w14:paraId="0477D644" w14:textId="77777777" w:rsidR="00BA7638" w:rsidRDefault="00BA7638">
          <w:pPr>
            <w:autoSpaceDE w:val="0"/>
            <w:autoSpaceDN w:val="0"/>
            <w:ind w:hanging="480"/>
            <w:divId w:val="1737127826"/>
          </w:pPr>
          <w:r>
            <w:t>Ainsworth, E. A., &amp; Long, S. P. (2005). What have we learned from 15 years of free-air CO</w:t>
          </w:r>
          <w:r>
            <w:rPr>
              <w:vertAlign w:val="subscript"/>
            </w:rPr>
            <w:t>2</w:t>
          </w:r>
          <w:r>
            <w:t xml:space="preserve"> enrichment (FACE)? A meta-analytic review of the responses of photosynthesis, canopy properties and plant production to rising CO</w:t>
          </w:r>
          <w:r>
            <w:rPr>
              <w:vertAlign w:val="subscript"/>
            </w:rPr>
            <w:t>2</w:t>
          </w:r>
          <w:r>
            <w:t xml:space="preserve">. </w:t>
          </w:r>
          <w:r>
            <w:rPr>
              <w:i/>
              <w:iCs/>
            </w:rPr>
            <w:t>New Phytologist</w:t>
          </w:r>
          <w:r>
            <w:t xml:space="preserve">, </w:t>
          </w:r>
          <w:r>
            <w:rPr>
              <w:i/>
              <w:iCs/>
            </w:rPr>
            <w:t>165</w:t>
          </w:r>
          <w:r>
            <w:t>(2), 351–372. https://doi.org/10.1111/j.1469-8137.2004.01224.x</w:t>
          </w:r>
        </w:p>
        <w:p w14:paraId="0463A28F" w14:textId="77777777" w:rsidR="00BA7638" w:rsidRDefault="00BA7638">
          <w:pPr>
            <w:autoSpaceDE w:val="0"/>
            <w:autoSpaceDN w:val="0"/>
            <w:ind w:hanging="480"/>
            <w:divId w:val="1046904272"/>
          </w:pPr>
          <w:r>
            <w:t>Ainsworth, E. A., &amp; Rogers, A. (2007). The response of photosynthesis and stomatal conductance to rising [CO</w:t>
          </w:r>
          <w:r>
            <w:rPr>
              <w:vertAlign w:val="subscript"/>
            </w:rPr>
            <w:t>2</w:t>
          </w:r>
          <w:r>
            <w:t xml:space="preserve">]: mechanisms and environmental interactions. </w:t>
          </w:r>
          <w:r>
            <w:rPr>
              <w:i/>
              <w:iCs/>
            </w:rPr>
            <w:t>Plant, Cell &amp; Environment</w:t>
          </w:r>
          <w:r>
            <w:t xml:space="preserve">, </w:t>
          </w:r>
          <w:r>
            <w:rPr>
              <w:i/>
              <w:iCs/>
            </w:rPr>
            <w:t>30</w:t>
          </w:r>
          <w:r>
            <w:t>(3), 258–270. https://doi.org/10.1111/j.1365-3040.2007.01641.x</w:t>
          </w:r>
        </w:p>
        <w:p w14:paraId="7D5FEFBC" w14:textId="77777777" w:rsidR="00BA7638" w:rsidRDefault="00BA7638">
          <w:pPr>
            <w:autoSpaceDE w:val="0"/>
            <w:autoSpaceDN w:val="0"/>
            <w:ind w:hanging="480"/>
            <w:divId w:val="1371034067"/>
          </w:pPr>
          <w:r>
            <w:t xml:space="preserve">Allen, K., Fisher, J. B., Phillips, R. P., Powers, J. S., &amp; Brzostek, E. R. (2020). Modeling the carbon cost of plant nitrogen and phosphorus uptake across temperate and tropical forests. </w:t>
          </w:r>
          <w:r>
            <w:rPr>
              <w:i/>
              <w:iCs/>
            </w:rPr>
            <w:t>Frontiers in Forests and Global Change</w:t>
          </w:r>
          <w:r>
            <w:t xml:space="preserve">, </w:t>
          </w:r>
          <w:r>
            <w:rPr>
              <w:i/>
              <w:iCs/>
            </w:rPr>
            <w:t>3</w:t>
          </w:r>
          <w:r>
            <w:t>(May), 1–12. https://doi.org/10.3389/ffgc.2020.00043</w:t>
          </w:r>
        </w:p>
        <w:p w14:paraId="647CEA71" w14:textId="77777777" w:rsidR="00BA7638" w:rsidRDefault="00BA7638">
          <w:pPr>
            <w:autoSpaceDE w:val="0"/>
            <w:autoSpaceDN w:val="0"/>
            <w:ind w:hanging="480"/>
            <w:divId w:val="714934808"/>
          </w:pPr>
          <w:r>
            <w:t xml:space="preserve">Andrews, M., James, E. K., Sprent, J. I., Boddey, R. M., Gross, E., &amp; dos Reis, F. B. (2011). Nitrogen fixation in legumes and actinorhizal plants in natural ecosystems: Values obtained using 15N natural abundance. </w:t>
          </w:r>
          <w:r>
            <w:rPr>
              <w:i/>
              <w:iCs/>
            </w:rPr>
            <w:t>Plant Ecology and Diversity</w:t>
          </w:r>
          <w:r>
            <w:t xml:space="preserve">, </w:t>
          </w:r>
          <w:r>
            <w:rPr>
              <w:i/>
              <w:iCs/>
            </w:rPr>
            <w:t>4</w:t>
          </w:r>
          <w:r>
            <w:t>(2–3), 117–130. https://doi.org/10.1080/17550874.2011.644343</w:t>
          </w:r>
        </w:p>
        <w:p w14:paraId="273AE7AA" w14:textId="77777777" w:rsidR="00BA7638" w:rsidRDefault="00BA7638">
          <w:pPr>
            <w:autoSpaceDE w:val="0"/>
            <w:autoSpaceDN w:val="0"/>
            <w:ind w:hanging="480"/>
            <w:divId w:val="992683734"/>
          </w:pPr>
          <w:r>
            <w:t xml:space="preserve">Arora, V. K., Katavouta, A., Williams, R. G., Jones, C. D., Brovkin, V., Friedlingstein, P., Schwinger, J., Bopp, L., Boucher, O., Cadule, P., Chamberlain, M. A., Christian, J. R., Delire, C., Fisher, R. A., Hajima, T., Ilyina, T., Joetzjer, E., Kawamiya, M., Koven, C. D., … Ziehn, T. (2020). Carbon-concentration and carbon-climate feedbacks in CMIP6 models and their comparison to CMIP5 models. </w:t>
          </w:r>
          <w:r>
            <w:rPr>
              <w:i/>
              <w:iCs/>
            </w:rPr>
            <w:t>Biogeosciences</w:t>
          </w:r>
          <w:r>
            <w:t xml:space="preserve">, </w:t>
          </w:r>
          <w:r>
            <w:rPr>
              <w:i/>
              <w:iCs/>
            </w:rPr>
            <w:t>17</w:t>
          </w:r>
          <w:r>
            <w:t>(16), 4173–4222. https://doi.org/10.5194/bg-17-4173-2020</w:t>
          </w:r>
        </w:p>
        <w:p w14:paraId="19D62CD7" w14:textId="77777777" w:rsidR="00BA7638" w:rsidRDefault="00BA7638">
          <w:pPr>
            <w:autoSpaceDE w:val="0"/>
            <w:autoSpaceDN w:val="0"/>
            <w:ind w:hanging="480"/>
            <w:divId w:val="1785922309"/>
          </w:pPr>
          <w:r>
            <w:t xml:space="preserve">Barber, S. A. (1962). A diffusion and mass-flow concept of soil nutrient availability. </w:t>
          </w:r>
          <w:r>
            <w:rPr>
              <w:i/>
              <w:iCs/>
            </w:rPr>
            <w:t>Soil Science</w:t>
          </w:r>
          <w:r>
            <w:t xml:space="preserve">, </w:t>
          </w:r>
          <w:r>
            <w:rPr>
              <w:i/>
              <w:iCs/>
            </w:rPr>
            <w:t>93</w:t>
          </w:r>
          <w:r>
            <w:t>(1), 39–49.</w:t>
          </w:r>
        </w:p>
        <w:p w14:paraId="488303E7" w14:textId="77777777" w:rsidR="00BA7638" w:rsidRDefault="00BA7638">
          <w:pPr>
            <w:autoSpaceDE w:val="0"/>
            <w:autoSpaceDN w:val="0"/>
            <w:ind w:hanging="480"/>
            <w:divId w:val="1848591494"/>
          </w:pPr>
          <w:r>
            <w:t xml:space="preserve">Barnes, J. D., Balaguer, L., Manrique, E., Elvira, S., &amp; Davison, A. W. (1992). A reappraisal of the use of DMSO for the extraction and determination of chlorophylls a and b in lichens and higher plants. </w:t>
          </w:r>
          <w:r>
            <w:rPr>
              <w:i/>
              <w:iCs/>
            </w:rPr>
            <w:t>Environmental and Experimental Botany</w:t>
          </w:r>
          <w:r>
            <w:t xml:space="preserve">, </w:t>
          </w:r>
          <w:r>
            <w:rPr>
              <w:i/>
              <w:iCs/>
            </w:rPr>
            <w:t>32</w:t>
          </w:r>
          <w:r>
            <w:t>(2), 85–100. https://doi.org/10.1016/0098-8472(92)90034-Y</w:t>
          </w:r>
        </w:p>
        <w:p w14:paraId="65399FEA" w14:textId="77777777" w:rsidR="00BA7638" w:rsidRDefault="00BA7638">
          <w:pPr>
            <w:autoSpaceDE w:val="0"/>
            <w:autoSpaceDN w:val="0"/>
            <w:ind w:hanging="480"/>
            <w:divId w:val="1534076376"/>
          </w:pPr>
          <w:r>
            <w:t xml:space="preserve">Bates, D., Mächler, M., Bolker, B., &amp; Walker, S. (2015). Fitting linear mixed-effects models using lme4. </w:t>
          </w:r>
          <w:r>
            <w:rPr>
              <w:i/>
              <w:iCs/>
            </w:rPr>
            <w:t>Journal of Statistical Software</w:t>
          </w:r>
          <w:r>
            <w:t xml:space="preserve">, </w:t>
          </w:r>
          <w:r>
            <w:rPr>
              <w:i/>
              <w:iCs/>
            </w:rPr>
            <w:t>67</w:t>
          </w:r>
          <w:r>
            <w:t>(1), 1–48. https://doi.org/10.18637/jss.v067.i01</w:t>
          </w:r>
        </w:p>
        <w:p w14:paraId="6EB8BC88" w14:textId="77777777" w:rsidR="00BA7638" w:rsidRDefault="00BA7638">
          <w:pPr>
            <w:autoSpaceDE w:val="0"/>
            <w:autoSpaceDN w:val="0"/>
            <w:ind w:hanging="480"/>
            <w:divId w:val="1369836356"/>
          </w:pPr>
          <w:r>
            <w:t xml:space="preserve">Braghiere, R. K., Fisher, J. B., Allen, K., Brzostek, E., Shi, M., Yang, X., Ricciuto, D. M., Fisher, R. A., Zhu, Q., &amp; Phillips, R. P. (2022). Modeling Global Carbon Costs of Plant Nitrogen and Phosphorus Acquisition. </w:t>
          </w:r>
          <w:r>
            <w:rPr>
              <w:i/>
              <w:iCs/>
            </w:rPr>
            <w:t>Journal of Advances in Modeling Earth Systems</w:t>
          </w:r>
          <w:r>
            <w:t xml:space="preserve">, </w:t>
          </w:r>
          <w:r>
            <w:rPr>
              <w:i/>
              <w:iCs/>
            </w:rPr>
            <w:t>14</w:t>
          </w:r>
          <w:r>
            <w:t>(8), 1–23. https://doi.org/10.1029/2022MS003204</w:t>
          </w:r>
        </w:p>
        <w:p w14:paraId="40259628" w14:textId="77777777" w:rsidR="00BA7638" w:rsidRDefault="00BA7638">
          <w:pPr>
            <w:autoSpaceDE w:val="0"/>
            <w:autoSpaceDN w:val="0"/>
            <w:ind w:hanging="480"/>
            <w:divId w:val="1224826187"/>
          </w:pPr>
          <w:r>
            <w:t xml:space="preserve">Brzostek, E. R., Fisher, J. B., &amp; Phillips, R. P. (2014). Modeling the carbon cost of plant nitrogen acquisition: Mycorrhizal trade-offs and multipath resistance uptake improve predictions of retranslocation. </w:t>
          </w:r>
          <w:r>
            <w:rPr>
              <w:i/>
              <w:iCs/>
            </w:rPr>
            <w:t>Journal of Geophysical Research: Biogeosciences</w:t>
          </w:r>
          <w:r>
            <w:t xml:space="preserve">, </w:t>
          </w:r>
          <w:r>
            <w:rPr>
              <w:i/>
              <w:iCs/>
            </w:rPr>
            <w:t>119</w:t>
          </w:r>
          <w:r>
            <w:t>, 1684–1697. https://doi.org/10.1002/2014JG002660.Received</w:t>
          </w:r>
        </w:p>
        <w:p w14:paraId="7CFE53F8" w14:textId="77777777" w:rsidR="00BA7638" w:rsidRDefault="00BA7638">
          <w:pPr>
            <w:autoSpaceDE w:val="0"/>
            <w:autoSpaceDN w:val="0"/>
            <w:ind w:hanging="480"/>
            <w:divId w:val="609707660"/>
          </w:pPr>
          <w:r>
            <w:lastRenderedPageBreak/>
            <w:t xml:space="preserve">Chen, J.-L., Reynolds, J. F., Harley, P. C., &amp; Tenhunen, J. D. (1993). Coordination theory of leaf nitrogen distribution in a canopy. </w:t>
          </w:r>
          <w:r>
            <w:rPr>
              <w:i/>
              <w:iCs/>
            </w:rPr>
            <w:t>Oecologia</w:t>
          </w:r>
          <w:r>
            <w:t xml:space="preserve">, </w:t>
          </w:r>
          <w:r>
            <w:rPr>
              <w:i/>
              <w:iCs/>
            </w:rPr>
            <w:t>93</w:t>
          </w:r>
          <w:r>
            <w:t>(1), 63–69. https://doi.org/10.1007/BF00321192</w:t>
          </w:r>
        </w:p>
        <w:p w14:paraId="43E85052" w14:textId="77777777" w:rsidR="00BA7638" w:rsidRDefault="00BA7638">
          <w:pPr>
            <w:autoSpaceDE w:val="0"/>
            <w:autoSpaceDN w:val="0"/>
            <w:ind w:hanging="480"/>
            <w:divId w:val="601039002"/>
          </w:pPr>
          <w:r>
            <w:t xml:space="preserve">Curtis, P. S. (1996). A meta-analysis of leaf gas exchange and nitrogen in trees grown under elevated carbon dioxide. </w:t>
          </w:r>
          <w:r>
            <w:rPr>
              <w:i/>
              <w:iCs/>
            </w:rPr>
            <w:t>Plant, Cell and Environment</w:t>
          </w:r>
          <w:r>
            <w:t xml:space="preserve">, </w:t>
          </w:r>
          <w:r>
            <w:rPr>
              <w:i/>
              <w:iCs/>
            </w:rPr>
            <w:t>19</w:t>
          </w:r>
          <w:r>
            <w:t>(2), 127–137. https://doi.org/10.1111/j.1365-3040.1996.tb00234.x</w:t>
          </w:r>
        </w:p>
        <w:p w14:paraId="425E441D" w14:textId="77777777" w:rsidR="00BA7638" w:rsidRDefault="00BA7638">
          <w:pPr>
            <w:autoSpaceDE w:val="0"/>
            <w:autoSpaceDN w:val="0"/>
            <w:ind w:hanging="480"/>
            <w:divId w:val="1440955122"/>
          </w:pPr>
          <w:r>
            <w:t xml:space="preserve">Davies-Barnard, T., Meyerholt, J., Zaehle, S., Friedlingstein, P., Brovkin, V., Fan, Y., Fisher, R. A., Jones, C. D., Lee, H., Peano, D., Smith, B., Wårlind, D., &amp; Wiltshire, A. J. (2020). Nitrogen cycling in CMIP6 land surface models: progress and limitations. </w:t>
          </w:r>
          <w:r>
            <w:rPr>
              <w:i/>
              <w:iCs/>
            </w:rPr>
            <w:t>Biogeosciences</w:t>
          </w:r>
          <w:r>
            <w:t xml:space="preserve">, </w:t>
          </w:r>
          <w:r>
            <w:rPr>
              <w:i/>
              <w:iCs/>
            </w:rPr>
            <w:t>17</w:t>
          </w:r>
          <w:r>
            <w:t>(20), 5129–5148. https://doi.org/10.5194/bg-17-5129-2020</w:t>
          </w:r>
        </w:p>
        <w:p w14:paraId="3567DCB6" w14:textId="77777777" w:rsidR="00BA7638" w:rsidRDefault="00BA7638">
          <w:pPr>
            <w:autoSpaceDE w:val="0"/>
            <w:autoSpaceDN w:val="0"/>
            <w:ind w:hanging="480"/>
            <w:divId w:val="1784692009"/>
          </w:pPr>
          <w:r>
            <w:t xml:space="preserve">Davies-Barnard, T., Zaehle, S., &amp; Friedlingstein, P. (2022). Assessment of the impacts of biological nitrogen fixation structural uncertainty in CMIP6 earth system models. </w:t>
          </w:r>
          <w:r>
            <w:rPr>
              <w:i/>
              <w:iCs/>
            </w:rPr>
            <w:t>Biogeosciences</w:t>
          </w:r>
          <w:r>
            <w:t xml:space="preserve">, </w:t>
          </w:r>
          <w:r>
            <w:rPr>
              <w:i/>
              <w:iCs/>
            </w:rPr>
            <w:t>19</w:t>
          </w:r>
          <w:r>
            <w:t>(14), 3491–3503. https://doi.org/10.5194/bg-19-3491-2022</w:t>
          </w:r>
        </w:p>
        <w:p w14:paraId="6C8AF33A" w14:textId="77777777" w:rsidR="00BA7638" w:rsidRDefault="00BA7638">
          <w:pPr>
            <w:autoSpaceDE w:val="0"/>
            <w:autoSpaceDN w:val="0"/>
            <w:ind w:hanging="480"/>
            <w:divId w:val="1671829919"/>
          </w:pPr>
          <w:r>
            <w:t xml:space="preserve">Dong, N., Prentice, I. C., Evans, B. J., Caddy-Retalic, S., Lowe, A. J., &amp; Wright, I. J. (2017). Leaf nitrogen from first principles: field evidence for adaptive variation with climate. </w:t>
          </w:r>
          <w:r>
            <w:rPr>
              <w:i/>
              <w:iCs/>
            </w:rPr>
            <w:t>Biogeosciences</w:t>
          </w:r>
          <w:r>
            <w:t xml:space="preserve">, </w:t>
          </w:r>
          <w:r>
            <w:rPr>
              <w:i/>
              <w:iCs/>
            </w:rPr>
            <w:t>14</w:t>
          </w:r>
          <w:r>
            <w:t>(2), 481–495. https://doi.org/10.5194/bg-14-481-2017</w:t>
          </w:r>
        </w:p>
        <w:p w14:paraId="29A1F25B" w14:textId="77777777" w:rsidR="00BA7638" w:rsidRDefault="00BA7638">
          <w:pPr>
            <w:autoSpaceDE w:val="0"/>
            <w:autoSpaceDN w:val="0"/>
            <w:ind w:hanging="480"/>
            <w:divId w:val="1758289556"/>
          </w:pPr>
          <w:r>
            <w:t xml:space="preserve">Dong, N., Prentice, I. C., Wright, I. J., Evans, B. J., Togashi, H. F., Caddy-Retalic, S., McInerney, F. A., Sparrow, B., Leitch, E., &amp; Lowe, A. J. (2020). Components of leaf‐trait variation along environmental gradients. </w:t>
          </w:r>
          <w:r>
            <w:rPr>
              <w:i/>
              <w:iCs/>
            </w:rPr>
            <w:t>New Phytologist</w:t>
          </w:r>
          <w:r>
            <w:t xml:space="preserve">, </w:t>
          </w:r>
          <w:r>
            <w:rPr>
              <w:i/>
              <w:iCs/>
            </w:rPr>
            <w:t>228</w:t>
          </w:r>
          <w:r>
            <w:t>(1), 82–94. https://doi.org/10.1111/nph.16558</w:t>
          </w:r>
        </w:p>
        <w:p w14:paraId="44DB5151" w14:textId="77777777" w:rsidR="00BA7638" w:rsidRDefault="00BA7638">
          <w:pPr>
            <w:autoSpaceDE w:val="0"/>
            <w:autoSpaceDN w:val="0"/>
            <w:ind w:hanging="480"/>
            <w:divId w:val="100149691"/>
          </w:pPr>
          <w:r>
            <w:t xml:space="preserve">Dong, N., Prentice, I. C., Wright, I. J., Wang, H., Atkin, O. K., Bloomfield, K. J., Domingues, T. F., Gleason, S. M., Maire, V., Onoda, Y., Poorter, H., &amp; Smith, N. G. (2022). Leaf nitrogen from the perspective of optimal plant function. </w:t>
          </w:r>
          <w:r>
            <w:rPr>
              <w:i/>
              <w:iCs/>
            </w:rPr>
            <w:t>Journal of Ecology</w:t>
          </w:r>
          <w:r>
            <w:t xml:space="preserve">, </w:t>
          </w:r>
          <w:r>
            <w:rPr>
              <w:i/>
              <w:iCs/>
            </w:rPr>
            <w:t>110</w:t>
          </w:r>
          <w:r>
            <w:t>(11), 2585–2602. https://doi.org/10.1111/1365-2745.13967</w:t>
          </w:r>
        </w:p>
        <w:p w14:paraId="2CCB7C79" w14:textId="77777777" w:rsidR="00BA7638" w:rsidRDefault="00BA7638">
          <w:pPr>
            <w:autoSpaceDE w:val="0"/>
            <w:autoSpaceDN w:val="0"/>
            <w:ind w:hanging="480"/>
            <w:divId w:val="266079193"/>
          </w:pPr>
          <w:r>
            <w:t>Dong, N., Wright, I. J., Chen, J. M., Luo, X., Wang, H., Keenan, T. F., Smith, N. G., &amp; Prentice, I. C. (2022). Rising CO</w:t>
          </w:r>
          <w:r>
            <w:rPr>
              <w:vertAlign w:val="subscript"/>
            </w:rPr>
            <w:t>2</w:t>
          </w:r>
          <w:r>
            <w:t xml:space="preserve"> and warming reduce global canopy demand for nitrogen. </w:t>
          </w:r>
          <w:r>
            <w:rPr>
              <w:i/>
              <w:iCs/>
            </w:rPr>
            <w:t>New Phytologist</w:t>
          </w:r>
          <w:r>
            <w:t xml:space="preserve">, </w:t>
          </w:r>
          <w:r>
            <w:rPr>
              <w:i/>
              <w:iCs/>
            </w:rPr>
            <w:t>235</w:t>
          </w:r>
          <w:r>
            <w:t>(5), 1692–1700. https://doi.org/10.1111/nph.18076</w:t>
          </w:r>
        </w:p>
        <w:p w14:paraId="157304F4" w14:textId="77777777" w:rsidR="00BA7638" w:rsidRDefault="00BA7638">
          <w:pPr>
            <w:autoSpaceDE w:val="0"/>
            <w:autoSpaceDN w:val="0"/>
            <w:ind w:hanging="480"/>
            <w:divId w:val="56325356"/>
          </w:pPr>
          <w:r>
            <w:t xml:space="preserve">Dovrat, G., Bakhshian, H., Masci, T., &amp; Sheffer, E. (2020). The nitrogen economic spectrum of legume stoichiometry and fixation strategy. </w:t>
          </w:r>
          <w:r>
            <w:rPr>
              <w:i/>
              <w:iCs/>
            </w:rPr>
            <w:t>New Phytologist</w:t>
          </w:r>
          <w:r>
            <w:t xml:space="preserve">, </w:t>
          </w:r>
          <w:r>
            <w:rPr>
              <w:i/>
              <w:iCs/>
            </w:rPr>
            <w:t>227</w:t>
          </w:r>
          <w:r>
            <w:t>(2), 365–375. https://doi.org/10.1111/nph.16543</w:t>
          </w:r>
        </w:p>
        <w:p w14:paraId="7891B3B1" w14:textId="77777777" w:rsidR="00BA7638" w:rsidRDefault="00BA7638">
          <w:pPr>
            <w:autoSpaceDE w:val="0"/>
            <w:autoSpaceDN w:val="0"/>
            <w:ind w:hanging="480"/>
            <w:divId w:val="657005434"/>
          </w:pPr>
          <w:r>
            <w:t xml:space="preserve">Dovrat, G., Masci, T., Bakhshian, H., Mayzlish Gati, E., Golan, S., &amp; Sheffer, E. (2018). Drought-adapted plants dramatically downregulate dinitrogen fixation: Evidences from Mediterranean legume shrubs. </w:t>
          </w:r>
          <w:r>
            <w:rPr>
              <w:i/>
              <w:iCs/>
            </w:rPr>
            <w:t>Journal of Ecology</w:t>
          </w:r>
          <w:r>
            <w:t xml:space="preserve">, </w:t>
          </w:r>
          <w:r>
            <w:rPr>
              <w:i/>
              <w:iCs/>
            </w:rPr>
            <w:t>106</w:t>
          </w:r>
          <w:r>
            <w:t>(4), 1534–1544. https://doi.org/10.1111/1365-2745.12940</w:t>
          </w:r>
        </w:p>
        <w:p w14:paraId="08A79034" w14:textId="77777777" w:rsidR="00BA7638" w:rsidRDefault="00BA7638">
          <w:pPr>
            <w:autoSpaceDE w:val="0"/>
            <w:autoSpaceDN w:val="0"/>
            <w:ind w:hanging="480"/>
            <w:divId w:val="803935165"/>
          </w:pPr>
          <w:r>
            <w:t xml:space="preserve">Drake, B. G., Gonzàlez-Meler, M. A., &amp; Long, S. P. (1997). More efficient plants: A Consequence of Rising Atmospheric CO2? </w:t>
          </w:r>
          <w:r>
            <w:rPr>
              <w:i/>
              <w:iCs/>
            </w:rPr>
            <w:t>Annual Review of Plant Biology</w:t>
          </w:r>
          <w:r>
            <w:t xml:space="preserve">, </w:t>
          </w:r>
          <w:r>
            <w:rPr>
              <w:i/>
              <w:iCs/>
            </w:rPr>
            <w:t>48</w:t>
          </w:r>
          <w:r>
            <w:t>, 609–639. https://doi.org/10.1146/annurev.arplant.48.1.609</w:t>
          </w:r>
        </w:p>
        <w:p w14:paraId="1F53DAF5" w14:textId="77777777" w:rsidR="00BA7638" w:rsidRDefault="00BA7638">
          <w:pPr>
            <w:autoSpaceDE w:val="0"/>
            <w:autoSpaceDN w:val="0"/>
            <w:ind w:hanging="480"/>
            <w:divId w:val="989478037"/>
          </w:pPr>
          <w:r>
            <w:t xml:space="preserve">Dusenge, M. E., Duarte, A. G., &amp; Way, D. A. (2019). Plant carbon metabolism and climate change: elevated CO2 and temperature impacts on photosynthesis, photorespiration and respiration. </w:t>
          </w:r>
          <w:r>
            <w:rPr>
              <w:i/>
              <w:iCs/>
            </w:rPr>
            <w:t>New Phytologist</w:t>
          </w:r>
          <w:r>
            <w:t xml:space="preserve">, </w:t>
          </w:r>
          <w:r>
            <w:rPr>
              <w:i/>
              <w:iCs/>
            </w:rPr>
            <w:t>221</w:t>
          </w:r>
          <w:r>
            <w:t>(1), 32–49. https://doi.org/10.1111/nph.15283</w:t>
          </w:r>
        </w:p>
        <w:p w14:paraId="6F03A817" w14:textId="77777777" w:rsidR="00BA7638" w:rsidRDefault="00BA7638">
          <w:pPr>
            <w:autoSpaceDE w:val="0"/>
            <w:autoSpaceDN w:val="0"/>
            <w:ind w:hanging="480"/>
            <w:divId w:val="982077802"/>
          </w:pPr>
          <w:r>
            <w:t xml:space="preserve">Duursma, R. A. (2015). Plantecophys - An R Package for Analysing and Modelling Leaf Gas Exchange Data. </w:t>
          </w:r>
          <w:r>
            <w:rPr>
              <w:i/>
              <w:iCs/>
            </w:rPr>
            <w:t>PLOS ONE</w:t>
          </w:r>
          <w:r>
            <w:t xml:space="preserve">, </w:t>
          </w:r>
          <w:r>
            <w:rPr>
              <w:i/>
              <w:iCs/>
            </w:rPr>
            <w:t>10</w:t>
          </w:r>
          <w:r>
            <w:t>(11), e0143346. https://doi.org/10.1371/journal.pone.0143346</w:t>
          </w:r>
        </w:p>
        <w:p w14:paraId="7A54784F" w14:textId="77777777" w:rsidR="00BA7638" w:rsidRDefault="00BA7638">
          <w:pPr>
            <w:autoSpaceDE w:val="0"/>
            <w:autoSpaceDN w:val="0"/>
            <w:ind w:hanging="480"/>
            <w:divId w:val="2103446666"/>
          </w:pPr>
          <w:r>
            <w:t xml:space="preserve">Evans, J. R. (1989). Photosynthesis and nitrogen relationships in leaves of C3 plants. </w:t>
          </w:r>
          <w:r>
            <w:rPr>
              <w:i/>
              <w:iCs/>
            </w:rPr>
            <w:t>Oecologia</w:t>
          </w:r>
          <w:r>
            <w:t xml:space="preserve">, </w:t>
          </w:r>
          <w:r>
            <w:rPr>
              <w:i/>
              <w:iCs/>
            </w:rPr>
            <w:t>78</w:t>
          </w:r>
          <w:r>
            <w:t>(1), 9–19. https://doi.org/10.1007/BF00377192</w:t>
          </w:r>
        </w:p>
        <w:p w14:paraId="15985594" w14:textId="77777777" w:rsidR="00BA7638" w:rsidRDefault="00BA7638">
          <w:pPr>
            <w:autoSpaceDE w:val="0"/>
            <w:autoSpaceDN w:val="0"/>
            <w:ind w:hanging="480"/>
            <w:divId w:val="576323684"/>
          </w:pPr>
          <w:r>
            <w:lastRenderedPageBreak/>
            <w:t xml:space="preserve">Evans, J. R., &amp; Clarke, V. C. (2019). The nitrogen cost of photosynthesis. </w:t>
          </w:r>
          <w:r>
            <w:rPr>
              <w:i/>
              <w:iCs/>
            </w:rPr>
            <w:t>Journal of Experimental Botany</w:t>
          </w:r>
          <w:r>
            <w:t xml:space="preserve">, </w:t>
          </w:r>
          <w:r>
            <w:rPr>
              <w:i/>
              <w:iCs/>
            </w:rPr>
            <w:t>70</w:t>
          </w:r>
          <w:r>
            <w:t>(1), 7–15. https://doi.org/10.1093/jxb/ery366</w:t>
          </w:r>
        </w:p>
        <w:p w14:paraId="1017D161" w14:textId="77777777" w:rsidR="00BA7638" w:rsidRDefault="00BA7638">
          <w:pPr>
            <w:autoSpaceDE w:val="0"/>
            <w:autoSpaceDN w:val="0"/>
            <w:ind w:hanging="480"/>
            <w:divId w:val="1928659914"/>
          </w:pPr>
          <w:r>
            <w:t xml:space="preserve">Evans, J. R., &amp; Seemann, J. R. (1989). The allocation of protein nitrogen in the photosynthetic apparatus: costs, consequences, and control. </w:t>
          </w:r>
          <w:r>
            <w:rPr>
              <w:i/>
              <w:iCs/>
            </w:rPr>
            <w:t>Photosynthesis</w:t>
          </w:r>
          <w:r>
            <w:t xml:space="preserve">, </w:t>
          </w:r>
          <w:r>
            <w:rPr>
              <w:i/>
              <w:iCs/>
            </w:rPr>
            <w:t>8</w:t>
          </w:r>
          <w:r>
            <w:t>, 183–205.</w:t>
          </w:r>
        </w:p>
        <w:p w14:paraId="7CC83C11" w14:textId="77777777" w:rsidR="00BA7638" w:rsidRDefault="00BA7638">
          <w:pPr>
            <w:autoSpaceDE w:val="0"/>
            <w:autoSpaceDN w:val="0"/>
            <w:ind w:hanging="480"/>
            <w:divId w:val="1402560192"/>
          </w:pPr>
          <w:r>
            <w:t xml:space="preserve">Farquhar, G. D., Ehleringer, J. R., &amp; Hubick, K. T. (1989). Carbon Isotope Discrimination and Photosynthesis. </w:t>
          </w:r>
          <w:r>
            <w:rPr>
              <w:i/>
              <w:iCs/>
            </w:rPr>
            <w:t>Annual Review of Plant Physiology and Plant Molecular Biology</w:t>
          </w:r>
          <w:r>
            <w:t xml:space="preserve">, </w:t>
          </w:r>
          <w:r>
            <w:rPr>
              <w:i/>
              <w:iCs/>
            </w:rPr>
            <w:t>40</w:t>
          </w:r>
          <w:r>
            <w:t>(1), 503–537. https://doi.org/10.1146/annurev.pp.40.060189.002443</w:t>
          </w:r>
        </w:p>
        <w:p w14:paraId="28B56378" w14:textId="77777777" w:rsidR="00BA7638" w:rsidRDefault="00BA7638">
          <w:pPr>
            <w:autoSpaceDE w:val="0"/>
            <w:autoSpaceDN w:val="0"/>
            <w:ind w:hanging="480"/>
            <w:divId w:val="129593878"/>
          </w:pPr>
          <w:r>
            <w:t xml:space="preserve">Farquhar, G. D., von Caemmerer, S., &amp; Berry, J. A. (1980). A biochemical model of photosynthetic CO2 assimilation in leaves of C3 species. </w:t>
          </w:r>
          <w:r>
            <w:rPr>
              <w:i/>
              <w:iCs/>
            </w:rPr>
            <w:t>Planta</w:t>
          </w:r>
          <w:r>
            <w:t xml:space="preserve">, </w:t>
          </w:r>
          <w:r>
            <w:rPr>
              <w:i/>
              <w:iCs/>
            </w:rPr>
            <w:t>149</w:t>
          </w:r>
          <w:r>
            <w:t>(1), 78–90. https://doi.org/10.1007/BF00386231</w:t>
          </w:r>
        </w:p>
        <w:p w14:paraId="51B5BFD8" w14:textId="77777777" w:rsidR="00BA7638" w:rsidRDefault="00BA7638">
          <w:pPr>
            <w:autoSpaceDE w:val="0"/>
            <w:autoSpaceDN w:val="0"/>
            <w:ind w:hanging="480"/>
            <w:divId w:val="1636909220"/>
          </w:pPr>
          <w:r>
            <w:t xml:space="preserve">Fay, P. A., Prober, S. M., Harpole, W. S., Knops, J. M. H., Bakker, J. D., Borer, E. T., Lind, E. M., MacDougall, A. S., Seabloom, E. W., Wragg, P. D., Adler, P. B., Blumenthal, D. M., Buckley, Y. M., Chu, C., Cleland, E. E., Collins, S. L., Davies, K. F., Du, G., Feng, X., … Yang, L. H. (2015). Grassland productivity limited by multiple nutrients. </w:t>
          </w:r>
          <w:r>
            <w:rPr>
              <w:i/>
              <w:iCs/>
            </w:rPr>
            <w:t>Nature Plants</w:t>
          </w:r>
          <w:r>
            <w:t xml:space="preserve">, </w:t>
          </w:r>
          <w:r>
            <w:rPr>
              <w:i/>
              <w:iCs/>
            </w:rPr>
            <w:t>1</w:t>
          </w:r>
          <w:r>
            <w:t>(7), 15080. https://doi.org/10.1038/nplants.2015.80</w:t>
          </w:r>
        </w:p>
        <w:p w14:paraId="448DA5B9" w14:textId="77777777" w:rsidR="00BA7638" w:rsidRDefault="00BA7638">
          <w:pPr>
            <w:autoSpaceDE w:val="0"/>
            <w:autoSpaceDN w:val="0"/>
            <w:ind w:hanging="480"/>
            <w:divId w:val="2072969758"/>
          </w:pPr>
          <w:r>
            <w:t xml:space="preserve">Field, C. B., &amp; Mooney, H. A. (1986). The photosynthesis-nitrogen relationship in wild plants. In T. J. Givnish (Ed.), </w:t>
          </w:r>
          <w:r>
            <w:rPr>
              <w:i/>
              <w:iCs/>
            </w:rPr>
            <w:t>On the Economy of Plant Form and Function</w:t>
          </w:r>
          <w:r>
            <w:t xml:space="preserve"> (pp. 25–55). Cambridge University Press.</w:t>
          </w:r>
        </w:p>
        <w:p w14:paraId="091B8566" w14:textId="77777777" w:rsidR="00BA7638" w:rsidRDefault="00BA7638">
          <w:pPr>
            <w:autoSpaceDE w:val="0"/>
            <w:autoSpaceDN w:val="0"/>
            <w:ind w:hanging="480"/>
            <w:divId w:val="834882484"/>
          </w:pPr>
          <w:r>
            <w:t xml:space="preserve">Finzi, A. C., Moore, D. J. P., DeLucia, E. H., Lichter, J., Hofmockel, K. S., Jackson, R. B., Kim, H. S., Matamala, R., McCarthy, H. R., Oren, R., Pippen, J. S., &amp; Schlesinger, W. H. (2006). Progressive nitrogen limitation of ecosystem processes under elevated CO2 in a warm-temperate forest. </w:t>
          </w:r>
          <w:r>
            <w:rPr>
              <w:i/>
              <w:iCs/>
            </w:rPr>
            <w:t>Ecology</w:t>
          </w:r>
          <w:r>
            <w:t xml:space="preserve">, </w:t>
          </w:r>
          <w:r>
            <w:rPr>
              <w:i/>
              <w:iCs/>
            </w:rPr>
            <w:t>87</w:t>
          </w:r>
          <w:r>
            <w:t>(1), 15–25. https://doi.org/10.1890/04-1748</w:t>
          </w:r>
        </w:p>
        <w:p w14:paraId="7FD94FB3" w14:textId="77777777" w:rsidR="00BA7638" w:rsidRDefault="00BA7638">
          <w:pPr>
            <w:autoSpaceDE w:val="0"/>
            <w:autoSpaceDN w:val="0"/>
            <w:ind w:hanging="480"/>
            <w:divId w:val="1462764615"/>
          </w:pPr>
          <w:r>
            <w:t xml:space="preserve">Finzi, A. C., Norby, R. J., Calfapietra, C., Gallet-Budynek, A., Gielen, B., Holmes, W. E., Hoosbeek, M. R., Iversen, C. M., Jackson, R. B., Kubiske, M. E., Ledford, J., Liberloo, M., Oren, R., Polle, A., Pritchard, S., Zak, D. R., Schlesinger, W. H., &amp; Ceulemans, R. (2007). Increases in nitrogen uptake rather than nitrogen-use efficiency support higher rates of temperate forest productivity under elevated CO2. </w:t>
          </w:r>
          <w:r>
            <w:rPr>
              <w:i/>
              <w:iCs/>
            </w:rPr>
            <w:t>Proceedings of the National Academy of Sciences</w:t>
          </w:r>
          <w:r>
            <w:t xml:space="preserve">, </w:t>
          </w:r>
          <w:r>
            <w:rPr>
              <w:i/>
              <w:iCs/>
            </w:rPr>
            <w:t>104</w:t>
          </w:r>
          <w:r>
            <w:t>(35), 14014–14019. https://doi.org/10.1073/pnas.0706518104</w:t>
          </w:r>
        </w:p>
        <w:p w14:paraId="4ED38854" w14:textId="77777777" w:rsidR="00BA7638" w:rsidRDefault="00BA7638">
          <w:pPr>
            <w:autoSpaceDE w:val="0"/>
            <w:autoSpaceDN w:val="0"/>
            <w:ind w:hanging="480"/>
            <w:divId w:val="829253505"/>
          </w:pPr>
          <w:r>
            <w:t xml:space="preserve">Firn, J., McGree, J. M., Harvey, E., Flores-Moreno, H., Schütz, M., Buckley, Y. M., Borer, E. T., Seabloom, E. W., La Pierre, K. J., MacDougall, A. M., Prober, S. M., Stevens, C. J., Sullivan, L. L., Porter, E., Ladouceur, E., Allen, C., Moromizato, K. H., Morgan, J. W., Harpole, W. S., … Risch, A. C. (2019). Leaf nutrients, not specific leaf area, are consistent indicators of elevated nutrient inputs. </w:t>
          </w:r>
          <w:r>
            <w:rPr>
              <w:i/>
              <w:iCs/>
            </w:rPr>
            <w:t>Nature Ecology &amp; Evolution</w:t>
          </w:r>
          <w:r>
            <w:t xml:space="preserve">, </w:t>
          </w:r>
          <w:r>
            <w:rPr>
              <w:i/>
              <w:iCs/>
            </w:rPr>
            <w:t>3</w:t>
          </w:r>
          <w:r>
            <w:t>(3), 400–406. https://doi.org/10.1038/s41559-018-0790-1</w:t>
          </w:r>
        </w:p>
        <w:p w14:paraId="2421D390" w14:textId="77777777" w:rsidR="00BA7638" w:rsidRDefault="00BA7638">
          <w:pPr>
            <w:autoSpaceDE w:val="0"/>
            <w:autoSpaceDN w:val="0"/>
            <w:ind w:hanging="480"/>
            <w:divId w:val="1455102196"/>
          </w:pPr>
          <w:r>
            <w:t xml:space="preserve">Fox, J., &amp; Weisberg, S. (2019). </w:t>
          </w:r>
          <w:r>
            <w:rPr>
              <w:i/>
              <w:iCs/>
            </w:rPr>
            <w:t>An R companion to applied regression</w:t>
          </w:r>
          <w:r>
            <w:t xml:space="preserve"> (Third edit). Sage.</w:t>
          </w:r>
        </w:p>
        <w:p w14:paraId="40BDF502" w14:textId="77777777" w:rsidR="00BA7638" w:rsidRDefault="00BA7638">
          <w:pPr>
            <w:autoSpaceDE w:val="0"/>
            <w:autoSpaceDN w:val="0"/>
            <w:ind w:hanging="480"/>
            <w:divId w:val="1621496857"/>
          </w:pPr>
          <w:r>
            <w:t xml:space="preserve">Friedlingstein, P., Meinshausen, M., Arora, V. K., Jones, C. D., Anav, A., Liddicoat, S. K., &amp; Knutti, R. (2014). Uncertainties in CMIP5 climate projections due to carbon cycle feedbacks. </w:t>
          </w:r>
          <w:r>
            <w:rPr>
              <w:i/>
              <w:iCs/>
            </w:rPr>
            <w:t>Journal of Climate</w:t>
          </w:r>
          <w:r>
            <w:t xml:space="preserve">, </w:t>
          </w:r>
          <w:r>
            <w:rPr>
              <w:i/>
              <w:iCs/>
            </w:rPr>
            <w:t>27</w:t>
          </w:r>
          <w:r>
            <w:t>(2), 511–526. https://doi.org/10.1175/JCLI-D-12-00579.1</w:t>
          </w:r>
        </w:p>
        <w:p w14:paraId="526D2252" w14:textId="77777777" w:rsidR="00BA7638" w:rsidRDefault="00BA7638">
          <w:pPr>
            <w:autoSpaceDE w:val="0"/>
            <w:autoSpaceDN w:val="0"/>
            <w:ind w:hanging="480"/>
            <w:divId w:val="335229661"/>
          </w:pPr>
          <w:r>
            <w:t xml:space="preserve">Gibson, A. H., &amp; Harper, J. E. (1985). Nitrate effect on nodulation of soybean by </w:t>
          </w:r>
          <w:r>
            <w:rPr>
              <w:i/>
              <w:iCs/>
            </w:rPr>
            <w:t>Bradyrhizobium japonicum</w:t>
          </w:r>
          <w:r>
            <w:t xml:space="preserve">. </w:t>
          </w:r>
          <w:r>
            <w:rPr>
              <w:i/>
              <w:iCs/>
            </w:rPr>
            <w:t>Crop Science</w:t>
          </w:r>
          <w:r>
            <w:t xml:space="preserve">, </w:t>
          </w:r>
          <w:r>
            <w:rPr>
              <w:i/>
              <w:iCs/>
            </w:rPr>
            <w:t>25</w:t>
          </w:r>
          <w:r>
            <w:t>(3), 497–501. https://doi.org/10.2135/cropsci1985.0011183X002500030015x</w:t>
          </w:r>
        </w:p>
        <w:p w14:paraId="3FCA8067" w14:textId="77777777" w:rsidR="00BA7638" w:rsidRDefault="00BA7638">
          <w:pPr>
            <w:autoSpaceDE w:val="0"/>
            <w:autoSpaceDN w:val="0"/>
            <w:ind w:hanging="480"/>
            <w:divId w:val="1323241994"/>
          </w:pPr>
          <w:r>
            <w:t xml:space="preserve">Harrison, M. T., Edwards, E. J., Farquhar, G. D., Nicotra, A. B., &amp; Evans, J. R. (2009). Nitrogen in cell walls of sclerophyllous leaves accounts for little of the variation in photosynthetic nitrogen-use efficiency. </w:t>
          </w:r>
          <w:r>
            <w:rPr>
              <w:i/>
              <w:iCs/>
            </w:rPr>
            <w:t>Plant, Cell and Environment</w:t>
          </w:r>
          <w:r>
            <w:t xml:space="preserve">, </w:t>
          </w:r>
          <w:r>
            <w:rPr>
              <w:i/>
              <w:iCs/>
            </w:rPr>
            <w:t>32</w:t>
          </w:r>
          <w:r>
            <w:t>(3), 259–270. https://doi.org/10.1111/j.1365-3040.2008.01918.x</w:t>
          </w:r>
        </w:p>
        <w:p w14:paraId="56ACB660" w14:textId="77777777" w:rsidR="00BA7638" w:rsidRDefault="00BA7638">
          <w:pPr>
            <w:autoSpaceDE w:val="0"/>
            <w:autoSpaceDN w:val="0"/>
            <w:ind w:hanging="480"/>
            <w:divId w:val="164250356"/>
          </w:pPr>
          <w:r>
            <w:lastRenderedPageBreak/>
            <w:t xml:space="preserve">Hoagland, D. R., &amp; Arnon, D. I. (1950). The water-culture method for growing plants without soil. </w:t>
          </w:r>
          <w:r>
            <w:rPr>
              <w:i/>
              <w:iCs/>
            </w:rPr>
            <w:t>California Agricultural Experiment Station: 347</w:t>
          </w:r>
          <w:r>
            <w:t xml:space="preserve">, </w:t>
          </w:r>
          <w:r>
            <w:rPr>
              <w:i/>
              <w:iCs/>
            </w:rPr>
            <w:t>347</w:t>
          </w:r>
          <w:r>
            <w:t>(2), 1–32.</w:t>
          </w:r>
        </w:p>
        <w:p w14:paraId="3ADD5B3D" w14:textId="77777777" w:rsidR="00BA7638" w:rsidRDefault="00BA7638">
          <w:pPr>
            <w:autoSpaceDE w:val="0"/>
            <w:autoSpaceDN w:val="0"/>
            <w:ind w:hanging="480"/>
            <w:divId w:val="720860434"/>
          </w:pPr>
          <w:r>
            <w:t xml:space="preserve">Hungate, B. A., Dukes, J. S., Shaw, M. R., Luo, Y., &amp; Field, C. B. (2003). Nitrogen and climate change. </w:t>
          </w:r>
          <w:r>
            <w:rPr>
              <w:i/>
              <w:iCs/>
            </w:rPr>
            <w:t>Science</w:t>
          </w:r>
          <w:r>
            <w:t xml:space="preserve">, </w:t>
          </w:r>
          <w:r>
            <w:rPr>
              <w:i/>
              <w:iCs/>
            </w:rPr>
            <w:t>302</w:t>
          </w:r>
          <w:r>
            <w:t>(5650), 1512–1513. https://doi.org/10.1126/science.1091390</w:t>
          </w:r>
        </w:p>
        <w:p w14:paraId="59020F3F" w14:textId="77777777" w:rsidR="00BA7638" w:rsidRDefault="00BA7638">
          <w:pPr>
            <w:autoSpaceDE w:val="0"/>
            <w:autoSpaceDN w:val="0"/>
            <w:ind w:hanging="480"/>
            <w:divId w:val="1789087384"/>
          </w:pPr>
          <w:r>
            <w:t xml:space="preserve">Katabuchi, M. (2015). LeafArea: An R package for rapid digital analysis of leaf area. </w:t>
          </w:r>
          <w:r>
            <w:rPr>
              <w:i/>
              <w:iCs/>
            </w:rPr>
            <w:t>Ecological Research</w:t>
          </w:r>
          <w:r>
            <w:t xml:space="preserve">, </w:t>
          </w:r>
          <w:r>
            <w:rPr>
              <w:i/>
              <w:iCs/>
            </w:rPr>
            <w:t>30</w:t>
          </w:r>
          <w:r>
            <w:t>(6), 1073–1077.</w:t>
          </w:r>
        </w:p>
        <w:p w14:paraId="3F0FC6CB" w14:textId="77777777" w:rsidR="00BA7638" w:rsidRDefault="00BA7638">
          <w:pPr>
            <w:autoSpaceDE w:val="0"/>
            <w:autoSpaceDN w:val="0"/>
            <w:ind w:hanging="480"/>
            <w:divId w:val="794296502"/>
          </w:pPr>
          <w:r>
            <w:t xml:space="preserve">Kenward, M. G., &amp; Roger, J. H. (1997). Small Sample Inference for Fixed Effects from Restricted Maximum Likelihood. </w:t>
          </w:r>
          <w:r>
            <w:rPr>
              <w:i/>
              <w:iCs/>
            </w:rPr>
            <w:t>Biometrics</w:t>
          </w:r>
          <w:r>
            <w:t xml:space="preserve">, </w:t>
          </w:r>
          <w:r>
            <w:rPr>
              <w:i/>
              <w:iCs/>
            </w:rPr>
            <w:t>53</w:t>
          </w:r>
          <w:r>
            <w:t>(3), 983. https://doi.org/10.2307/2533558</w:t>
          </w:r>
        </w:p>
        <w:p w14:paraId="5B4A2A98" w14:textId="77777777" w:rsidR="00BA7638" w:rsidRDefault="00BA7638">
          <w:pPr>
            <w:autoSpaceDE w:val="0"/>
            <w:autoSpaceDN w:val="0"/>
            <w:ind w:hanging="480"/>
            <w:divId w:val="1357543100"/>
          </w:pPr>
          <w:r>
            <w:t xml:space="preserve">LeBauer, D. S., &amp; Treseder, K. (2008). Nitrogen limitation of net primary productivity. </w:t>
          </w:r>
          <w:r>
            <w:rPr>
              <w:i/>
              <w:iCs/>
            </w:rPr>
            <w:t>Ecology</w:t>
          </w:r>
          <w:r>
            <w:t xml:space="preserve">, </w:t>
          </w:r>
          <w:r>
            <w:rPr>
              <w:i/>
              <w:iCs/>
            </w:rPr>
            <w:t>89</w:t>
          </w:r>
          <w:r>
            <w:t>(2), 371–379. https://doi.org/10.1890/06-2057.1</w:t>
          </w:r>
        </w:p>
        <w:p w14:paraId="4750E2AF" w14:textId="77777777" w:rsidR="00BA7638" w:rsidRDefault="00BA7638">
          <w:pPr>
            <w:autoSpaceDE w:val="0"/>
            <w:autoSpaceDN w:val="0"/>
            <w:ind w:hanging="480"/>
            <w:divId w:val="764613357"/>
          </w:pPr>
          <w:r>
            <w:t xml:space="preserve">Lenth, R. (2019). </w:t>
          </w:r>
          <w:r>
            <w:rPr>
              <w:i/>
              <w:iCs/>
            </w:rPr>
            <w:t>emmeans: estimated marginal means, aka least-squares means</w:t>
          </w:r>
          <w:r>
            <w:t>.</w:t>
          </w:r>
        </w:p>
        <w:p w14:paraId="051528C6" w14:textId="77777777" w:rsidR="00BA7638" w:rsidRDefault="00BA7638">
          <w:pPr>
            <w:autoSpaceDE w:val="0"/>
            <w:autoSpaceDN w:val="0"/>
            <w:ind w:hanging="480"/>
            <w:divId w:val="440027340"/>
          </w:pPr>
          <w:r>
            <w:t xml:space="preserve">Liang, J., Qi, X., Souza, L., &amp; Luo, Y. (2016). Processes regulating progressive nitrogen limitation under elevated carbon dioxide: a meta-analysis. </w:t>
          </w:r>
          <w:r>
            <w:rPr>
              <w:i/>
              <w:iCs/>
            </w:rPr>
            <w:t>Biogeosciences</w:t>
          </w:r>
          <w:r>
            <w:t xml:space="preserve">, </w:t>
          </w:r>
          <w:r>
            <w:rPr>
              <w:i/>
              <w:iCs/>
            </w:rPr>
            <w:t>13</w:t>
          </w:r>
          <w:r>
            <w:t>(9), 2689–2699. https://doi.org/10.5194/bg-13-2689-2016</w:t>
          </w:r>
        </w:p>
        <w:p w14:paraId="17C9D533" w14:textId="77777777" w:rsidR="00BA7638" w:rsidRDefault="00BA7638">
          <w:pPr>
            <w:autoSpaceDE w:val="0"/>
            <w:autoSpaceDN w:val="0"/>
            <w:ind w:hanging="480"/>
            <w:divId w:val="1788818437"/>
          </w:pPr>
          <w:r>
            <w:t xml:space="preserve">Liang, X., Zhang, T., Lu, X., Ellsworth, D. S., BassiriRad, H., You, C., Wang, D., He, P., Deng, Q., Liu, H., Mo, J., &amp; Ye, Q. (2020). Global response patterns of plant photosynthesis to nitrogen addition: A meta‐analysis. </w:t>
          </w:r>
          <w:r>
            <w:rPr>
              <w:i/>
              <w:iCs/>
            </w:rPr>
            <w:t>Global Change Biology</w:t>
          </w:r>
          <w:r>
            <w:t xml:space="preserve">, </w:t>
          </w:r>
          <w:r>
            <w:rPr>
              <w:i/>
              <w:iCs/>
            </w:rPr>
            <w:t>26</w:t>
          </w:r>
          <w:r>
            <w:t>(6), 3585–3600. https://doi.org/10.1111/gcb.15071</w:t>
          </w:r>
        </w:p>
        <w:p w14:paraId="3504D1E1" w14:textId="77777777" w:rsidR="00BA7638" w:rsidRDefault="00BA7638">
          <w:pPr>
            <w:autoSpaceDE w:val="0"/>
            <w:autoSpaceDN w:val="0"/>
            <w:ind w:hanging="480"/>
            <w:divId w:val="955526917"/>
          </w:pPr>
          <w:r>
            <w:t xml:space="preserve">Lu, J., Yang, J., Keitel, C., Yin, L., Wang, P., Cheng, W., &amp; Dijkstra, F. A. (2022). Belowground Carbon Efficiency for Nitrogen and Phosphorus Acquisition Varies Between Lolium perenne and Trifolium repens and Depends on Phosphorus Fertilization. </w:t>
          </w:r>
          <w:r>
            <w:rPr>
              <w:i/>
              <w:iCs/>
            </w:rPr>
            <w:t>Frontiers in Plant Science</w:t>
          </w:r>
          <w:r>
            <w:t xml:space="preserve">, </w:t>
          </w:r>
          <w:r>
            <w:rPr>
              <w:i/>
              <w:iCs/>
            </w:rPr>
            <w:t>13</w:t>
          </w:r>
          <w:r>
            <w:t>(June), 1–9. https://doi.org/10.3389/fpls.2022.927435</w:t>
          </w:r>
        </w:p>
        <w:p w14:paraId="14F4821A" w14:textId="77777777" w:rsidR="00BA7638" w:rsidRDefault="00BA7638">
          <w:pPr>
            <w:autoSpaceDE w:val="0"/>
            <w:autoSpaceDN w:val="0"/>
            <w:ind w:hanging="480"/>
            <w:divId w:val="1486319747"/>
          </w:pPr>
          <w:r>
            <w:t xml:space="preserve">Luo, X., Keenan, T. F., Chen, J. M., Croft, H., Prentice, I. C., Smith, N. G., Walker, A. P., Wang, H., Wang, R., Xu, C., &amp; Zhang, Y. (2021). Global variation in the fraction of leaf nitrogen allocated to photosynthesis. </w:t>
          </w:r>
          <w:r>
            <w:rPr>
              <w:i/>
              <w:iCs/>
            </w:rPr>
            <w:t>Nature Communications</w:t>
          </w:r>
          <w:r>
            <w:t xml:space="preserve">, </w:t>
          </w:r>
          <w:r>
            <w:rPr>
              <w:i/>
              <w:iCs/>
            </w:rPr>
            <w:t>12</w:t>
          </w:r>
          <w:r>
            <w:t>(1), 4866. https://doi.org/10.1038/s41467-021-25163-9</w:t>
          </w:r>
        </w:p>
        <w:p w14:paraId="032FDF5D" w14:textId="77777777" w:rsidR="00BA7638" w:rsidRDefault="00BA7638">
          <w:pPr>
            <w:autoSpaceDE w:val="0"/>
            <w:autoSpaceDN w:val="0"/>
            <w:ind w:hanging="480"/>
            <w:divId w:val="162748667"/>
          </w:pPr>
          <w:r>
            <w:t xml:space="preserve">Luo, Y., Currie, W. S., Dukes, J. S., Finzi, A. C., Hartwig, U. A., Hungate, B. A., McMurtrie, R. E., Oren, R., Parton, W. J., Pataki, D. E., Shaw, R. M., Zak, D. R., &amp; Field, C. B. (2004). Progressive nitrogen limitation of ecosystem responses to rising atmospheric carbon dioxide. </w:t>
          </w:r>
          <w:r>
            <w:rPr>
              <w:i/>
              <w:iCs/>
            </w:rPr>
            <w:t>BioScience</w:t>
          </w:r>
          <w:r>
            <w:t xml:space="preserve">, </w:t>
          </w:r>
          <w:r>
            <w:rPr>
              <w:i/>
              <w:iCs/>
            </w:rPr>
            <w:t>54</w:t>
          </w:r>
          <w:r>
            <w:t>(8), 731–739. https://doi.org/10.1641/0006-3568(2004)054[0731:PNLOER]2.0.CO;2</w:t>
          </w:r>
        </w:p>
        <w:p w14:paraId="5E98A3F0" w14:textId="77777777" w:rsidR="00BA7638" w:rsidRDefault="00BA7638">
          <w:pPr>
            <w:autoSpaceDE w:val="0"/>
            <w:autoSpaceDN w:val="0"/>
            <w:ind w:hanging="480"/>
            <w:divId w:val="1037044043"/>
          </w:pPr>
          <w:r>
            <w:t>Maire, V., Martre, P., Kattge, J., Gastal, F., Esser, G., Fontaine, S., &amp; Soussana, J.-F. (2012). The coordination of leaf photosynthesis links C and N fluxes in C</w:t>
          </w:r>
          <w:r>
            <w:rPr>
              <w:vertAlign w:val="subscript"/>
            </w:rPr>
            <w:t>3</w:t>
          </w:r>
          <w:r>
            <w:t xml:space="preserve"> plant species. </w:t>
          </w:r>
          <w:r>
            <w:rPr>
              <w:i/>
              <w:iCs/>
            </w:rPr>
            <w:t>PLoS ONE</w:t>
          </w:r>
          <w:r>
            <w:t xml:space="preserve">, </w:t>
          </w:r>
          <w:r>
            <w:rPr>
              <w:i/>
              <w:iCs/>
            </w:rPr>
            <w:t>7</w:t>
          </w:r>
          <w:r>
            <w:t>(6), e38345. https://doi.org/10.1371/journal.pone.0038345</w:t>
          </w:r>
        </w:p>
        <w:p w14:paraId="20D60E06" w14:textId="77777777" w:rsidR="00BA7638" w:rsidRDefault="00BA7638">
          <w:pPr>
            <w:autoSpaceDE w:val="0"/>
            <w:autoSpaceDN w:val="0"/>
            <w:ind w:hanging="480"/>
            <w:divId w:val="184442942"/>
          </w:pPr>
          <w:r>
            <w:t xml:space="preserve">Makino, A., Harada, M., Sato, T., Nakano, H., &amp; Mae, T. (1997). Growth and N Allocation in Rice Plants under CO2 Enrichment. </w:t>
          </w:r>
          <w:r>
            <w:rPr>
              <w:i/>
              <w:iCs/>
            </w:rPr>
            <w:t>Plant Physiology</w:t>
          </w:r>
          <w:r>
            <w:t xml:space="preserve">, </w:t>
          </w:r>
          <w:r>
            <w:rPr>
              <w:i/>
              <w:iCs/>
            </w:rPr>
            <w:t>115</w:t>
          </w:r>
          <w:r>
            <w:t>(1), 199–203. https://doi.org/10.1104/pp.115.1.199</w:t>
          </w:r>
        </w:p>
        <w:p w14:paraId="4EE4D2DF" w14:textId="77777777" w:rsidR="00BA7638" w:rsidRDefault="00BA7638">
          <w:pPr>
            <w:autoSpaceDE w:val="0"/>
            <w:autoSpaceDN w:val="0"/>
            <w:ind w:hanging="480"/>
            <w:divId w:val="1264262656"/>
          </w:pPr>
          <w:r>
            <w:t xml:space="preserve">Marschner, H., &amp; Dell, B. (1994). Nutrient uptake in mycorrhizal symbiosis. </w:t>
          </w:r>
          <w:r>
            <w:rPr>
              <w:i/>
              <w:iCs/>
            </w:rPr>
            <w:t>Plant and Soil</w:t>
          </w:r>
          <w:r>
            <w:t xml:space="preserve">, </w:t>
          </w:r>
          <w:r>
            <w:rPr>
              <w:i/>
              <w:iCs/>
            </w:rPr>
            <w:t>159</w:t>
          </w:r>
          <w:r>
            <w:t>(1), 89–102. https://doi.org/10.1007/BF00000098</w:t>
          </w:r>
        </w:p>
        <w:p w14:paraId="3B7A94EC" w14:textId="77777777" w:rsidR="00BA7638" w:rsidRDefault="00BA7638">
          <w:pPr>
            <w:autoSpaceDE w:val="0"/>
            <w:autoSpaceDN w:val="0"/>
            <w:ind w:hanging="480"/>
            <w:divId w:val="2026708849"/>
          </w:pPr>
          <w:r>
            <w:t xml:space="preserve">Meyerholt, J., Sickel, K., &amp; Zaehle, S. (2020). Ensemble projections elucidate effects of uncertainty in terrestrial nitrogen limitation on future carbon uptake. </w:t>
          </w:r>
          <w:r>
            <w:rPr>
              <w:i/>
              <w:iCs/>
            </w:rPr>
            <w:t>Global Change Biology</w:t>
          </w:r>
          <w:r>
            <w:t xml:space="preserve">, </w:t>
          </w:r>
          <w:r>
            <w:rPr>
              <w:i/>
              <w:iCs/>
            </w:rPr>
            <w:t>26</w:t>
          </w:r>
          <w:r>
            <w:t>(7), 3978–3996. https://doi.org/10.1111/gcb.15114</w:t>
          </w:r>
        </w:p>
        <w:p w14:paraId="68AFE864" w14:textId="77777777" w:rsidR="00BA7638" w:rsidRDefault="00BA7638">
          <w:pPr>
            <w:autoSpaceDE w:val="0"/>
            <w:autoSpaceDN w:val="0"/>
            <w:ind w:hanging="480"/>
            <w:divId w:val="942230474"/>
          </w:pPr>
          <w:r>
            <w:t xml:space="preserve">Moore, D. J. P., Aref, S., Ho, R. M., Pippen, J. S., Hamilton, J. G., &amp; De Lucia, E. H. (2006). Annual basal area increment and growth duration of Pinus taeda in response to eight years of free-air carbon dioxide enrichment. </w:t>
          </w:r>
          <w:r>
            <w:rPr>
              <w:i/>
              <w:iCs/>
            </w:rPr>
            <w:t>Global Change Biology</w:t>
          </w:r>
          <w:r>
            <w:t xml:space="preserve">, </w:t>
          </w:r>
          <w:r>
            <w:rPr>
              <w:i/>
              <w:iCs/>
            </w:rPr>
            <w:t>12</w:t>
          </w:r>
          <w:r>
            <w:t>(8), 1367–1377. https://doi.org/10.1111/j.1365-2486.2006.01189.x</w:t>
          </w:r>
        </w:p>
        <w:p w14:paraId="3F73292F" w14:textId="77777777" w:rsidR="00BA7638" w:rsidRDefault="00BA7638">
          <w:pPr>
            <w:autoSpaceDE w:val="0"/>
            <w:autoSpaceDN w:val="0"/>
            <w:ind w:hanging="480"/>
            <w:divId w:val="425228060"/>
          </w:pPr>
          <w:r>
            <w:lastRenderedPageBreak/>
            <w:t xml:space="preserve">Niinemets, Ü., &amp; Tenhunen, J. D. (1997). A model separating leaf structural and physiological effects on carbon gain along light gradients for the shade-tolerant species </w:t>
          </w:r>
          <w:r>
            <w:rPr>
              <w:i/>
              <w:iCs/>
            </w:rPr>
            <w:t>Acer saccharum</w:t>
          </w:r>
          <w:r>
            <w:t xml:space="preserve">. </w:t>
          </w:r>
          <w:r>
            <w:rPr>
              <w:i/>
              <w:iCs/>
            </w:rPr>
            <w:t>Plant, Cell and Environment</w:t>
          </w:r>
          <w:r>
            <w:t xml:space="preserve">, </w:t>
          </w:r>
          <w:r>
            <w:rPr>
              <w:i/>
              <w:iCs/>
            </w:rPr>
            <w:t>20</w:t>
          </w:r>
          <w:r>
            <w:t>(7), 845–866. https://doi.org/10.1046/j.1365-3040.1997.d01-133.x</w:t>
          </w:r>
        </w:p>
        <w:p w14:paraId="3FFFB648" w14:textId="77777777" w:rsidR="00BA7638" w:rsidRDefault="00BA7638">
          <w:pPr>
            <w:autoSpaceDE w:val="0"/>
            <w:autoSpaceDN w:val="0"/>
            <w:ind w:hanging="480"/>
            <w:divId w:val="556671841"/>
          </w:pPr>
          <w:r>
            <w:t xml:space="preserve">Norby, R. J., Warren, J. M., Iversen, C. M., Medlyn, B. E., &amp; McMurtrie, R. E. (2010). CO2 enhancement of forest productivity constrained by limited nitrogen availability. </w:t>
          </w:r>
          <w:r>
            <w:rPr>
              <w:i/>
              <w:iCs/>
            </w:rPr>
            <w:t>Proceedings of the National Academy of Sciences</w:t>
          </w:r>
          <w:r>
            <w:t xml:space="preserve">, </w:t>
          </w:r>
          <w:r>
            <w:rPr>
              <w:i/>
              <w:iCs/>
            </w:rPr>
            <w:t>107</w:t>
          </w:r>
          <w:r>
            <w:t>(45), 19368–19373.</w:t>
          </w:r>
        </w:p>
        <w:p w14:paraId="5000C990" w14:textId="77777777" w:rsidR="00BA7638" w:rsidRDefault="00BA7638">
          <w:pPr>
            <w:autoSpaceDE w:val="0"/>
            <w:autoSpaceDN w:val="0"/>
            <w:ind w:hanging="480"/>
            <w:divId w:val="1204439587"/>
          </w:pPr>
          <w:r>
            <w:t xml:space="preserve">Onoda, Y., Wright, I. J., Evans, J. R., Hikosaka, K., Kitajima, K., Niinemets, Ü., Poorter, H., Tosens, T., &amp; Westoby, M. (2017). Physiological and structural tradeoffs underlying the leaf economics spectrum. </w:t>
          </w:r>
          <w:r>
            <w:rPr>
              <w:i/>
              <w:iCs/>
            </w:rPr>
            <w:t>New Phytologist</w:t>
          </w:r>
          <w:r>
            <w:t xml:space="preserve">, </w:t>
          </w:r>
          <w:r>
            <w:rPr>
              <w:i/>
              <w:iCs/>
            </w:rPr>
            <w:t>214</w:t>
          </w:r>
          <w:r>
            <w:t>(4), 1447–1463. https://doi.org/10.1111/nph.14496</w:t>
          </w:r>
        </w:p>
        <w:p w14:paraId="4941783F" w14:textId="77777777" w:rsidR="00BA7638" w:rsidRDefault="00BA7638">
          <w:pPr>
            <w:autoSpaceDE w:val="0"/>
            <w:autoSpaceDN w:val="0"/>
            <w:ind w:hanging="480"/>
            <w:divId w:val="1340615330"/>
          </w:pPr>
          <w:r>
            <w:t xml:space="preserve">Oreskes, N., Shrader-Frechette, K., &amp; Belitz, K. (1994). Verification, validation, and confirmation of numerical models in the Earth sciences. </w:t>
          </w:r>
          <w:r>
            <w:rPr>
              <w:i/>
              <w:iCs/>
            </w:rPr>
            <w:t>Science</w:t>
          </w:r>
          <w:r>
            <w:t xml:space="preserve">, </w:t>
          </w:r>
          <w:r>
            <w:rPr>
              <w:i/>
              <w:iCs/>
            </w:rPr>
            <w:t>263</w:t>
          </w:r>
          <w:r>
            <w:t>(5147), 641–646.</w:t>
          </w:r>
        </w:p>
        <w:p w14:paraId="6FAEE80B" w14:textId="77777777" w:rsidR="00BA7638" w:rsidRDefault="00BA7638">
          <w:pPr>
            <w:autoSpaceDE w:val="0"/>
            <w:autoSpaceDN w:val="0"/>
            <w:ind w:hanging="480"/>
            <w:divId w:val="707028285"/>
          </w:pPr>
          <w:r>
            <w:t xml:space="preserve">Paillassa, J., Wright, I. J., Prentice, I. C., Pepin, S., Smith, N. G., Ethier, G., Westerband, A. C., Lamarque, L. J., Wang, H., Cornwell, W. K., &amp; Maire, V. (2020). When and where soil is important to modify the carbon and water economy of leaves. </w:t>
          </w:r>
          <w:r>
            <w:rPr>
              <w:i/>
              <w:iCs/>
            </w:rPr>
            <w:t>New Phytologist</w:t>
          </w:r>
          <w:r>
            <w:t xml:space="preserve">, </w:t>
          </w:r>
          <w:r>
            <w:rPr>
              <w:i/>
              <w:iCs/>
            </w:rPr>
            <w:t>228</w:t>
          </w:r>
          <w:r>
            <w:t>(1), 121–135. https://doi.org/10.1111/nph.16702</w:t>
          </w:r>
        </w:p>
        <w:p w14:paraId="2408E210" w14:textId="77777777" w:rsidR="00BA7638" w:rsidRDefault="00BA7638">
          <w:pPr>
            <w:autoSpaceDE w:val="0"/>
            <w:autoSpaceDN w:val="0"/>
            <w:ind w:hanging="480"/>
            <w:divId w:val="2039355575"/>
          </w:pPr>
          <w:r>
            <w:t xml:space="preserve">Peng, Y., Bloomfield, K. J., Cernusak, L. A., Domingues, T. F., &amp; Prentice, I. C. (2021). Global climate and nutrient controls of photosynthetic capacity. </w:t>
          </w:r>
          <w:r>
            <w:rPr>
              <w:i/>
              <w:iCs/>
            </w:rPr>
            <w:t>Communications Biology</w:t>
          </w:r>
          <w:r>
            <w:t xml:space="preserve">, </w:t>
          </w:r>
          <w:r>
            <w:rPr>
              <w:i/>
              <w:iCs/>
            </w:rPr>
            <w:t>4</w:t>
          </w:r>
          <w:r>
            <w:t>(1), 462. https://doi.org/10.1038/s42003-021-01985-7</w:t>
          </w:r>
        </w:p>
        <w:p w14:paraId="03D5413B" w14:textId="77777777" w:rsidR="00BA7638" w:rsidRDefault="00BA7638">
          <w:pPr>
            <w:autoSpaceDE w:val="0"/>
            <w:autoSpaceDN w:val="0"/>
            <w:ind w:hanging="480"/>
            <w:divId w:val="730693363"/>
          </w:pPr>
          <w:r>
            <w:t xml:space="preserve">Perkowski, E. A., Waring, E. F., &amp; Smith, N. G. (2021). Root mass carbon costs to acquire nitrogen are determined by nitrogen and light availability in two species with different nitrogen acquisition strategies. </w:t>
          </w:r>
          <w:r>
            <w:rPr>
              <w:i/>
              <w:iCs/>
            </w:rPr>
            <w:t>Journal of Experimental Botany</w:t>
          </w:r>
          <w:r>
            <w:t xml:space="preserve">, </w:t>
          </w:r>
          <w:r>
            <w:rPr>
              <w:i/>
              <w:iCs/>
            </w:rPr>
            <w:t>72</w:t>
          </w:r>
          <w:r>
            <w:t>(15), 5766–5776. https://doi.org/10.1093/jxb/erab253</w:t>
          </w:r>
        </w:p>
        <w:p w14:paraId="27341780" w14:textId="77777777" w:rsidR="00BA7638" w:rsidRDefault="00BA7638">
          <w:pPr>
            <w:autoSpaceDE w:val="0"/>
            <w:autoSpaceDN w:val="0"/>
            <w:ind w:hanging="480"/>
            <w:divId w:val="1568683333"/>
          </w:pPr>
          <w:r>
            <w:t xml:space="preserve">Phillips, R. P., Finzi, A. C., &amp; Bernhardt, E. S. (2011). Enhanced root exudation induces microbial feedbacks to N cycling in a pine forest under long-term CO2 fumigation. </w:t>
          </w:r>
          <w:r>
            <w:rPr>
              <w:i/>
              <w:iCs/>
            </w:rPr>
            <w:t>Ecology Letters</w:t>
          </w:r>
          <w:r>
            <w:t xml:space="preserve">, </w:t>
          </w:r>
          <w:r>
            <w:rPr>
              <w:i/>
              <w:iCs/>
            </w:rPr>
            <w:t>14</w:t>
          </w:r>
          <w:r>
            <w:t>(2), 187–194. https://doi.org/10.1111/j.1461-0248.2010.01570.x</w:t>
          </w:r>
        </w:p>
        <w:p w14:paraId="147663A4" w14:textId="77777777" w:rsidR="00BA7638" w:rsidRDefault="00BA7638">
          <w:pPr>
            <w:autoSpaceDE w:val="0"/>
            <w:autoSpaceDN w:val="0"/>
            <w:ind w:hanging="480"/>
            <w:divId w:val="517088428"/>
          </w:pPr>
          <w:r>
            <w:t xml:space="preserve">Poorter, H., Bühler, J., Van Dusschoten, D., Climent, J., &amp; Postma, J. A. (2012). Pot size matters: A meta-analysis of the effects of rooting volume on plant growth. </w:t>
          </w:r>
          <w:r>
            <w:rPr>
              <w:i/>
              <w:iCs/>
            </w:rPr>
            <w:t>Functional Plant Biology</w:t>
          </w:r>
          <w:r>
            <w:t xml:space="preserve">, </w:t>
          </w:r>
          <w:r>
            <w:rPr>
              <w:i/>
              <w:iCs/>
            </w:rPr>
            <w:t>39</w:t>
          </w:r>
          <w:r>
            <w:t>(11), 839–850. https://doi.org/10.1071/FP12049</w:t>
          </w:r>
        </w:p>
        <w:p w14:paraId="1CD951C3" w14:textId="77777777" w:rsidR="00BA7638" w:rsidRDefault="00BA7638">
          <w:pPr>
            <w:autoSpaceDE w:val="0"/>
            <w:autoSpaceDN w:val="0"/>
            <w:ind w:hanging="480"/>
            <w:divId w:val="1849562150"/>
          </w:pPr>
          <w:r>
            <w:t>Poorter, H., Knopf, O., Wright, I. J., Temme, A. A., Hogewoning, S. W., Graf, A., Cernusak, L. A., &amp; Pons, T. L. (2022). A meta-analysis of responses of C</w:t>
          </w:r>
          <w:r>
            <w:rPr>
              <w:vertAlign w:val="subscript"/>
            </w:rPr>
            <w:t>3</w:t>
          </w:r>
          <w:r>
            <w:t xml:space="preserve"> plants to atmospheric CO</w:t>
          </w:r>
          <w:r>
            <w:rPr>
              <w:vertAlign w:val="subscript"/>
            </w:rPr>
            <w:t>2</w:t>
          </w:r>
          <w:r>
            <w:t xml:space="preserve">: dose–response curves for 85 traits ranging from the molecular to the whole-plant level. </w:t>
          </w:r>
          <w:r>
            <w:rPr>
              <w:i/>
              <w:iCs/>
            </w:rPr>
            <w:t>New Phytologist</w:t>
          </w:r>
          <w:r>
            <w:t xml:space="preserve">, </w:t>
          </w:r>
          <w:r>
            <w:rPr>
              <w:i/>
              <w:iCs/>
            </w:rPr>
            <w:t>233</w:t>
          </w:r>
          <w:r>
            <w:t>(4), 1560–1596. https://doi.org/10.1111/nph.17802</w:t>
          </w:r>
        </w:p>
        <w:p w14:paraId="58226EBE" w14:textId="77777777" w:rsidR="00BA7638" w:rsidRDefault="00BA7638">
          <w:pPr>
            <w:autoSpaceDE w:val="0"/>
            <w:autoSpaceDN w:val="0"/>
            <w:ind w:hanging="480"/>
            <w:divId w:val="363750550"/>
          </w:pPr>
          <w:r>
            <w:t xml:space="preserve">Prentice, I. C., Dong, N., Gleason, S. M., Maire, V., &amp; Wright, I. J. (2014). Balancing the costs of carbon gain and water transport: testing a new theoretical framework for plant functional ecology. </w:t>
          </w:r>
          <w:r>
            <w:rPr>
              <w:i/>
              <w:iCs/>
            </w:rPr>
            <w:t>Ecology Letters</w:t>
          </w:r>
          <w:r>
            <w:t xml:space="preserve">, </w:t>
          </w:r>
          <w:r>
            <w:rPr>
              <w:i/>
              <w:iCs/>
            </w:rPr>
            <w:t>17</w:t>
          </w:r>
          <w:r>
            <w:t>(1), 82–91. https://doi.org/10.1111/ele.12211</w:t>
          </w:r>
        </w:p>
        <w:p w14:paraId="3BFF651C" w14:textId="77777777" w:rsidR="00BA7638" w:rsidRDefault="00BA7638">
          <w:pPr>
            <w:autoSpaceDE w:val="0"/>
            <w:autoSpaceDN w:val="0"/>
            <w:ind w:hanging="480"/>
            <w:divId w:val="1963227427"/>
          </w:pPr>
          <w:r>
            <w:t xml:space="preserve">Prentice, I. C., Liang, X., Medlyn, B. E., &amp; Wang, Y.-P. (2015). Reliable, robust and realistic: The three R’s of next-generation land-surface modelling. </w:t>
          </w:r>
          <w:r>
            <w:rPr>
              <w:i/>
              <w:iCs/>
            </w:rPr>
            <w:t>Atmospheric Chemistry and Physics</w:t>
          </w:r>
          <w:r>
            <w:t xml:space="preserve">, </w:t>
          </w:r>
          <w:r>
            <w:rPr>
              <w:i/>
              <w:iCs/>
            </w:rPr>
            <w:t>15</w:t>
          </w:r>
          <w:r>
            <w:t>, 5987–6005. https://doi.org/10.5194/acp-15-5987-2015</w:t>
          </w:r>
        </w:p>
        <w:p w14:paraId="4FD6C733" w14:textId="77777777" w:rsidR="00BA7638" w:rsidRDefault="00BA7638">
          <w:pPr>
            <w:autoSpaceDE w:val="0"/>
            <w:autoSpaceDN w:val="0"/>
            <w:ind w:hanging="480"/>
            <w:divId w:val="1528517775"/>
          </w:pPr>
          <w:r>
            <w:t xml:space="preserve">Querejeta, J. I., Prieto, I., Armas, C., Casanoves, F., Diémé, J. S., Diouf, M., Yossi, H., Kaya, B., Pugnaire, F. I., &amp; Rusch, G. M. (2022). Higher leaf nitrogen content is linked to tighter stomatal regulation of transpiration and more efficient water use across dryland trees. </w:t>
          </w:r>
          <w:r>
            <w:rPr>
              <w:i/>
              <w:iCs/>
            </w:rPr>
            <w:t>New Phytologist</w:t>
          </w:r>
          <w:r>
            <w:t xml:space="preserve">, </w:t>
          </w:r>
          <w:r>
            <w:rPr>
              <w:i/>
              <w:iCs/>
            </w:rPr>
            <w:t>235</w:t>
          </w:r>
          <w:r>
            <w:t>(4), 1351–1364. https://doi.org/10.1111/nph.18254</w:t>
          </w:r>
        </w:p>
        <w:p w14:paraId="7DA4DC2C" w14:textId="77777777" w:rsidR="00BA7638" w:rsidRDefault="00BA7638">
          <w:pPr>
            <w:autoSpaceDE w:val="0"/>
            <w:autoSpaceDN w:val="0"/>
            <w:ind w:hanging="480"/>
            <w:divId w:val="419372018"/>
          </w:pPr>
          <w:r>
            <w:t xml:space="preserve">R Core Team. (2021). </w:t>
          </w:r>
          <w:r>
            <w:rPr>
              <w:i/>
              <w:iCs/>
            </w:rPr>
            <w:t>R: A language and environment for statistical computing</w:t>
          </w:r>
          <w:r>
            <w:t xml:space="preserve"> (4.1.1). R Foundation for Statistical Computing.</w:t>
          </w:r>
        </w:p>
        <w:p w14:paraId="389F6C5C" w14:textId="77777777" w:rsidR="00BA7638" w:rsidRDefault="00BA7638">
          <w:pPr>
            <w:autoSpaceDE w:val="0"/>
            <w:autoSpaceDN w:val="0"/>
            <w:ind w:hanging="480"/>
            <w:divId w:val="696976606"/>
          </w:pPr>
          <w:r>
            <w:lastRenderedPageBreak/>
            <w:t xml:space="preserve">Rastetter, E. B., Vitousek, P. M., Field, C. B., Shaver, G. R., Herbert, D., &amp; Ågren, G. I. (2001). Resource optimization and symbiotic nitrogen fixation. </w:t>
          </w:r>
          <w:r>
            <w:rPr>
              <w:i/>
              <w:iCs/>
            </w:rPr>
            <w:t>Ecosystems</w:t>
          </w:r>
          <w:r>
            <w:t xml:space="preserve">, </w:t>
          </w:r>
          <w:r>
            <w:rPr>
              <w:i/>
              <w:iCs/>
            </w:rPr>
            <w:t>4</w:t>
          </w:r>
          <w:r>
            <w:t>(4), 369–388. https://doi.org/10.1007/s10021-001-0018-z</w:t>
          </w:r>
        </w:p>
        <w:p w14:paraId="570CE04F" w14:textId="77777777" w:rsidR="00BA7638" w:rsidRDefault="00BA7638">
          <w:pPr>
            <w:autoSpaceDE w:val="0"/>
            <w:autoSpaceDN w:val="0"/>
            <w:ind w:hanging="480"/>
            <w:divId w:val="1172915102"/>
          </w:pPr>
          <w:r>
            <w:t>Reich, P. B., Hobbie, S. E., Lee, T., Ellsworth, D. S., West, J. B., Tilman, D., Knops, J. M. H., Naeem, S., &amp; Trost, J. (2006). Nitrogen limitation constrains sustainability of ecosystem response to CO</w:t>
          </w:r>
          <w:r>
            <w:rPr>
              <w:vertAlign w:val="subscript"/>
            </w:rPr>
            <w:t>2</w:t>
          </w:r>
          <w:r>
            <w:t xml:space="preserve">. </w:t>
          </w:r>
          <w:r>
            <w:rPr>
              <w:i/>
              <w:iCs/>
            </w:rPr>
            <w:t>Nature</w:t>
          </w:r>
          <w:r>
            <w:t xml:space="preserve">, </w:t>
          </w:r>
          <w:r>
            <w:rPr>
              <w:i/>
              <w:iCs/>
            </w:rPr>
            <w:t>440</w:t>
          </w:r>
          <w:r>
            <w:t>(7086), 922–925. https://doi.org/10.1038/nature04486</w:t>
          </w:r>
        </w:p>
        <w:p w14:paraId="24061D34" w14:textId="77777777" w:rsidR="00BA7638" w:rsidRDefault="00BA7638">
          <w:pPr>
            <w:autoSpaceDE w:val="0"/>
            <w:autoSpaceDN w:val="0"/>
            <w:ind w:hanging="480"/>
            <w:divId w:val="836654703"/>
          </w:pPr>
          <w:r>
            <w:t>Rogers, A. (2014). The use and misuse of V</w:t>
          </w:r>
          <w:r>
            <w:rPr>
              <w:vertAlign w:val="subscript"/>
            </w:rPr>
            <w:t>c,max</w:t>
          </w:r>
          <w:r>
            <w:t xml:space="preserve"> in Earth System Models. </w:t>
          </w:r>
          <w:r>
            <w:rPr>
              <w:i/>
              <w:iCs/>
            </w:rPr>
            <w:t>Photosynthesis Research</w:t>
          </w:r>
          <w:r>
            <w:t xml:space="preserve">, </w:t>
          </w:r>
          <w:r>
            <w:rPr>
              <w:i/>
              <w:iCs/>
            </w:rPr>
            <w:t>119</w:t>
          </w:r>
          <w:r>
            <w:t>(1–2), 15–29. https://doi.org/10.1007/s11120-013-9818-1</w:t>
          </w:r>
        </w:p>
        <w:p w14:paraId="199B19F4" w14:textId="77777777" w:rsidR="00BA7638" w:rsidRDefault="00BA7638">
          <w:pPr>
            <w:autoSpaceDE w:val="0"/>
            <w:autoSpaceDN w:val="0"/>
            <w:ind w:hanging="480"/>
            <w:divId w:val="271396579"/>
          </w:pPr>
          <w:r>
            <w:t xml:space="preserve">Rogers, A., Medlyn, B. E., Dukes, J. S., Bonan, G. B., Caemmerer, S., Dietze, M. C., Kattge, J., Leakey, A. D. B., Mercado, L. M., Niinemets, Ü., Prentice, I. C., Serbin, S. P., Sitch, S., Way, D. A., &amp; Zaehle, S. (2017). A roadmap for improving the representation of photosynthesis in Earth system models. </w:t>
          </w:r>
          <w:r>
            <w:rPr>
              <w:i/>
              <w:iCs/>
            </w:rPr>
            <w:t>New Phytologist</w:t>
          </w:r>
          <w:r>
            <w:t xml:space="preserve">, </w:t>
          </w:r>
          <w:r>
            <w:rPr>
              <w:i/>
              <w:iCs/>
            </w:rPr>
            <w:t>213</w:t>
          </w:r>
          <w:r>
            <w:t>(1), 22–42. https://doi.org/10.1111/nph.14283</w:t>
          </w:r>
        </w:p>
        <w:p w14:paraId="6E3F52BF" w14:textId="77777777" w:rsidR="00BA7638" w:rsidRDefault="00BA7638">
          <w:pPr>
            <w:autoSpaceDE w:val="0"/>
            <w:autoSpaceDN w:val="0"/>
            <w:ind w:hanging="480"/>
            <w:divId w:val="1477067189"/>
          </w:pPr>
          <w:r>
            <w:t xml:space="preserve">Saathoff, A. J., &amp; Welles, J. (2021). Gas exchange measurements in the unsteady state. </w:t>
          </w:r>
          <w:r>
            <w:rPr>
              <w:i/>
              <w:iCs/>
            </w:rPr>
            <w:t>Plant Cell and Environment</w:t>
          </w:r>
          <w:r>
            <w:t xml:space="preserve">, </w:t>
          </w:r>
          <w:r>
            <w:rPr>
              <w:i/>
              <w:iCs/>
            </w:rPr>
            <w:t>44</w:t>
          </w:r>
          <w:r>
            <w:t>(11), 3509–3523. https://doi.org/10.1111/pce.14178</w:t>
          </w:r>
        </w:p>
        <w:p w14:paraId="0E565091" w14:textId="77777777" w:rsidR="00BA7638" w:rsidRDefault="00BA7638">
          <w:pPr>
            <w:autoSpaceDE w:val="0"/>
            <w:autoSpaceDN w:val="0"/>
            <w:ind w:hanging="480"/>
            <w:divId w:val="1395423315"/>
          </w:pPr>
          <w:r>
            <w:t xml:space="preserve">Schneider, C. A., Rasband, W. S., &amp; Eliceiri, K. W. (2012). NIH Image to ImageJ: 25 years of image analysis. </w:t>
          </w:r>
          <w:r>
            <w:rPr>
              <w:i/>
              <w:iCs/>
            </w:rPr>
            <w:t>Nature Methods</w:t>
          </w:r>
          <w:r>
            <w:t xml:space="preserve">, </w:t>
          </w:r>
          <w:r>
            <w:rPr>
              <w:i/>
              <w:iCs/>
            </w:rPr>
            <w:t>9</w:t>
          </w:r>
          <w:r>
            <w:t>(7), 671–675. https://doi.org/10.1038/nmeth.2089</w:t>
          </w:r>
        </w:p>
        <w:p w14:paraId="205D82CD" w14:textId="77777777" w:rsidR="00BA7638" w:rsidRDefault="00BA7638">
          <w:pPr>
            <w:autoSpaceDE w:val="0"/>
            <w:autoSpaceDN w:val="0"/>
            <w:ind w:hanging="480"/>
            <w:divId w:val="851605001"/>
          </w:pPr>
          <w:r>
            <w:t xml:space="preserve">Scott, H. G., &amp; Smith, N. G. (2022). A Model of C4 Photosynthetic Acclimation Based on Least-Cost Optimality Theory Suitable for Earth System Model Incorporation. </w:t>
          </w:r>
          <w:r>
            <w:rPr>
              <w:i/>
              <w:iCs/>
            </w:rPr>
            <w:t>Journal of Advances in Modeling Earth Systems</w:t>
          </w:r>
          <w:r>
            <w:t xml:space="preserve">, </w:t>
          </w:r>
          <w:r>
            <w:rPr>
              <w:i/>
              <w:iCs/>
            </w:rPr>
            <w:t>14</w:t>
          </w:r>
          <w:r>
            <w:t>(3), 1–16. https://doi.org/10.1029/2021MS002470</w:t>
          </w:r>
        </w:p>
        <w:p w14:paraId="3E6FA7D2" w14:textId="77777777" w:rsidR="00BA7638" w:rsidRDefault="00BA7638">
          <w:pPr>
            <w:autoSpaceDE w:val="0"/>
            <w:autoSpaceDN w:val="0"/>
            <w:ind w:hanging="480"/>
            <w:divId w:val="1511023224"/>
          </w:pPr>
          <w:r>
            <w:t xml:space="preserve">Shi, M., Fisher, J. B., Brzostek, E. R., &amp; Phillips, R. P. (2016). Carbon cost of plant nitrogen acquisition: Global carbon cycle impact from an improved plant nitrogen cycle in the Community Land Model. </w:t>
          </w:r>
          <w:r>
            <w:rPr>
              <w:i/>
              <w:iCs/>
            </w:rPr>
            <w:t>Global Change Biology</w:t>
          </w:r>
          <w:r>
            <w:t xml:space="preserve">, </w:t>
          </w:r>
          <w:r>
            <w:rPr>
              <w:i/>
              <w:iCs/>
            </w:rPr>
            <w:t>22</w:t>
          </w:r>
          <w:r>
            <w:t>(3), 1299–1314. https://doi.org/10.1111/gcb.13131</w:t>
          </w:r>
        </w:p>
        <w:p w14:paraId="5C8609B7" w14:textId="77777777" w:rsidR="00BA7638" w:rsidRDefault="00BA7638">
          <w:pPr>
            <w:autoSpaceDE w:val="0"/>
            <w:autoSpaceDN w:val="0"/>
            <w:ind w:hanging="480"/>
            <w:divId w:val="928005533"/>
          </w:pPr>
          <w:r>
            <w:t xml:space="preserve">Smith, N. G., &amp; Dukes, J. S. (2013). Plant respiration and photosynthesis in global-scale models: incorporating acclimation to temperature and CO 2. </w:t>
          </w:r>
          <w:r>
            <w:rPr>
              <w:i/>
              <w:iCs/>
            </w:rPr>
            <w:t>Global Change Biology</w:t>
          </w:r>
          <w:r>
            <w:t xml:space="preserve">, </w:t>
          </w:r>
          <w:r>
            <w:rPr>
              <w:i/>
              <w:iCs/>
            </w:rPr>
            <w:t>19</w:t>
          </w:r>
          <w:r>
            <w:t>(1), 45–63. https://doi.org/10.1111/j.1365-2486.2012.02797.x</w:t>
          </w:r>
        </w:p>
        <w:p w14:paraId="1D2F96F0" w14:textId="77777777" w:rsidR="00BA7638" w:rsidRDefault="00BA7638">
          <w:pPr>
            <w:autoSpaceDE w:val="0"/>
            <w:autoSpaceDN w:val="0"/>
            <w:ind w:hanging="480"/>
            <w:divId w:val="971250138"/>
          </w:pPr>
          <w:r>
            <w:t>Smith, N. G., &amp; Keenan, T. F. (2020). Mechanisms underlying leaf photosynthetic acclimation to warming and elevated CO</w:t>
          </w:r>
          <w:r>
            <w:rPr>
              <w:vertAlign w:val="subscript"/>
            </w:rPr>
            <w:t>2</w:t>
          </w:r>
          <w:r>
            <w:t xml:space="preserve"> as inferred from least‐cost optimality theory. </w:t>
          </w:r>
          <w:r>
            <w:rPr>
              <w:i/>
              <w:iCs/>
            </w:rPr>
            <w:t>Global Change Biology</w:t>
          </w:r>
          <w:r>
            <w:t xml:space="preserve">, </w:t>
          </w:r>
          <w:r>
            <w:rPr>
              <w:i/>
              <w:iCs/>
            </w:rPr>
            <w:t>26</w:t>
          </w:r>
          <w:r>
            <w:t>(9), 5202–5216. https://doi.org/10.1111/gcb.15212</w:t>
          </w:r>
        </w:p>
        <w:p w14:paraId="45BE266A" w14:textId="77777777" w:rsidR="00BA7638" w:rsidRDefault="00BA7638">
          <w:pPr>
            <w:autoSpaceDE w:val="0"/>
            <w:autoSpaceDN w:val="0"/>
            <w:ind w:hanging="480"/>
            <w:divId w:val="1483040906"/>
          </w:pPr>
          <w:r>
            <w:t xml:space="preserve">Smith, N. G., Keenan, T. F., Prentice, I. C., Wang, H., Wright, I. J., Niinemets, Ü., Crous, K. Y., Domingues, T. F., Guerrieri, R., Ishida, F. oko, Kattge, J., Kruger, E. L., Maire, V., Rogers, A., Serbin, S. P., Tarvainen, L., Togashi, H. F., Townsend, P. A., Wang, M., … Zhou, S.-X. (2019). Global photosynthetic capacity is optimized to the environment. </w:t>
          </w:r>
          <w:r>
            <w:rPr>
              <w:i/>
              <w:iCs/>
            </w:rPr>
            <w:t>Ecology Letters</w:t>
          </w:r>
          <w:r>
            <w:t xml:space="preserve">, </w:t>
          </w:r>
          <w:r>
            <w:rPr>
              <w:i/>
              <w:iCs/>
            </w:rPr>
            <w:t>22</w:t>
          </w:r>
          <w:r>
            <w:t>(3), 506–517. https://doi.org/10.1111/ele.13210</w:t>
          </w:r>
        </w:p>
        <w:p w14:paraId="2AD49750" w14:textId="77777777" w:rsidR="00BA7638" w:rsidRDefault="00BA7638">
          <w:pPr>
            <w:autoSpaceDE w:val="0"/>
            <w:autoSpaceDN w:val="0"/>
            <w:ind w:hanging="480"/>
            <w:divId w:val="242645133"/>
          </w:pPr>
          <w:r>
            <w:t xml:space="preserve">Smith, S. E., &amp; Read, D. J. (2008). </w:t>
          </w:r>
          <w:r>
            <w:rPr>
              <w:i/>
              <w:iCs/>
            </w:rPr>
            <w:t>Mycorrhizal Symbiosis</w:t>
          </w:r>
          <w:r>
            <w:t>.</w:t>
          </w:r>
        </w:p>
        <w:p w14:paraId="38BD93A2" w14:textId="77777777" w:rsidR="00BA7638" w:rsidRDefault="00BA7638">
          <w:pPr>
            <w:autoSpaceDE w:val="0"/>
            <w:autoSpaceDN w:val="0"/>
            <w:ind w:hanging="480"/>
            <w:divId w:val="1991905207"/>
          </w:pPr>
          <w:r>
            <w:t xml:space="preserve">Stocker, B. D., Wang, H., Smith, N. G., Harrison, S. P., Keenan, T. F., Sandoval, D., Davis, T., &amp; Prentice, I. C. (2020). P-model v1.0: An optimality-based light use efficiency model for simulating ecosystem gross primary production. </w:t>
          </w:r>
          <w:r>
            <w:rPr>
              <w:i/>
              <w:iCs/>
            </w:rPr>
            <w:t>Geoscientific Model Development</w:t>
          </w:r>
          <w:r>
            <w:t xml:space="preserve">, </w:t>
          </w:r>
          <w:r>
            <w:rPr>
              <w:i/>
              <w:iCs/>
            </w:rPr>
            <w:t>13</w:t>
          </w:r>
          <w:r>
            <w:t>(3), 1545–1581. https://doi.org/10.5194/gmd-13-1545-2020</w:t>
          </w:r>
        </w:p>
        <w:p w14:paraId="5BD570D6" w14:textId="77777777" w:rsidR="00BA7638" w:rsidRDefault="00BA7638">
          <w:pPr>
            <w:autoSpaceDE w:val="0"/>
            <w:autoSpaceDN w:val="0"/>
            <w:ind w:hanging="480"/>
            <w:divId w:val="2043508444"/>
          </w:pPr>
          <w:r>
            <w:t xml:space="preserve">Terrer, C., Vicca, S., Hungate, B. A., Phillips, R. P., &amp; Prentice, I. C. (2016). Mycorrhizal association as a primary control of the CO2 fertilization effect. </w:t>
          </w:r>
          <w:r>
            <w:rPr>
              <w:i/>
              <w:iCs/>
            </w:rPr>
            <w:t>Science</w:t>
          </w:r>
          <w:r>
            <w:t xml:space="preserve">, </w:t>
          </w:r>
          <w:r>
            <w:rPr>
              <w:i/>
              <w:iCs/>
            </w:rPr>
            <w:t>353</w:t>
          </w:r>
          <w:r>
            <w:t>(6294), 72–74. https://doi.org/10.1126/science.aaf4610</w:t>
          </w:r>
        </w:p>
        <w:p w14:paraId="2656AA6B" w14:textId="77777777" w:rsidR="00BA7638" w:rsidRDefault="00BA7638">
          <w:pPr>
            <w:autoSpaceDE w:val="0"/>
            <w:autoSpaceDN w:val="0"/>
            <w:ind w:hanging="480"/>
            <w:divId w:val="255792824"/>
          </w:pPr>
          <w:r>
            <w:t>Terrer, C., Vicca, S., Stocker, B. D., Hungate, B. A., Phillips, R. P., Reich, P. B., Finzi, A. C., &amp; Prentice, I. C. (2018). Ecosystem responses to elevated CO</w:t>
          </w:r>
          <w:r>
            <w:rPr>
              <w:vertAlign w:val="subscript"/>
            </w:rPr>
            <w:t>2</w:t>
          </w:r>
          <w:r>
            <w:t xml:space="preserve"> governed by plant–soil </w:t>
          </w:r>
          <w:r>
            <w:lastRenderedPageBreak/>
            <w:t xml:space="preserve">interactions and the cost of nitrogen acquisition. </w:t>
          </w:r>
          <w:r>
            <w:rPr>
              <w:i/>
              <w:iCs/>
            </w:rPr>
            <w:t>New Phytologist</w:t>
          </w:r>
          <w:r>
            <w:t xml:space="preserve">, </w:t>
          </w:r>
          <w:r>
            <w:rPr>
              <w:i/>
              <w:iCs/>
            </w:rPr>
            <w:t>217</w:t>
          </w:r>
          <w:r>
            <w:t>(2), 507–522. https://doi.org/10.1111/nph.14872</w:t>
          </w:r>
        </w:p>
        <w:p w14:paraId="65D49B31" w14:textId="77777777" w:rsidR="00BA7638" w:rsidRDefault="00BA7638">
          <w:pPr>
            <w:autoSpaceDE w:val="0"/>
            <w:autoSpaceDN w:val="0"/>
            <w:ind w:hanging="480"/>
            <w:divId w:val="787552620"/>
          </w:pPr>
          <w:r>
            <w:t xml:space="preserve">Udvardi, M., &amp; Poole, P. S. (2013). Transport and metabolism in legume-rhizobia symbioses. </w:t>
          </w:r>
          <w:r>
            <w:rPr>
              <w:i/>
              <w:iCs/>
            </w:rPr>
            <w:t>Annual Review of Plant Biology</w:t>
          </w:r>
          <w:r>
            <w:t xml:space="preserve">, </w:t>
          </w:r>
          <w:r>
            <w:rPr>
              <w:i/>
              <w:iCs/>
            </w:rPr>
            <w:t>64</w:t>
          </w:r>
          <w:r>
            <w:t>, 781–805. https://doi.org/10.1146/annurev-arplant-050312-120235</w:t>
          </w:r>
        </w:p>
        <w:p w14:paraId="28529C37" w14:textId="77777777" w:rsidR="00BA7638" w:rsidRDefault="00BA7638">
          <w:pPr>
            <w:autoSpaceDE w:val="0"/>
            <w:autoSpaceDN w:val="0"/>
            <w:ind w:hanging="480"/>
            <w:divId w:val="1299340164"/>
          </w:pPr>
          <w:r>
            <w:t xml:space="preserve">Vance, C. P., &amp; Heichel, G. H. (1991). Carbon in N2 fixation: Limitation or exquisite adaptation. </w:t>
          </w:r>
          <w:r>
            <w:rPr>
              <w:i/>
              <w:iCs/>
            </w:rPr>
            <w:t>Annual Review of Plant Physiology and Plant Molecular Biology</w:t>
          </w:r>
          <w:r>
            <w:t xml:space="preserve">, </w:t>
          </w:r>
          <w:r>
            <w:rPr>
              <w:i/>
              <w:iCs/>
            </w:rPr>
            <w:t>42</w:t>
          </w:r>
          <w:r>
            <w:t>(1), 373–392. https://doi.org/10.1146/annurev.arplant.42.1.373</w:t>
          </w:r>
        </w:p>
        <w:p w14:paraId="043FB5A9" w14:textId="77777777" w:rsidR="00BA7638" w:rsidRDefault="00BA7638">
          <w:pPr>
            <w:autoSpaceDE w:val="0"/>
            <w:autoSpaceDN w:val="0"/>
            <w:ind w:hanging="480"/>
            <w:divId w:val="1820345878"/>
          </w:pPr>
          <w:r>
            <w:t xml:space="preserve">Vitousek, P. M., &amp; Howarth, R. W. (1991). Nitrogen limitation on land and in the sea: How can it occur? </w:t>
          </w:r>
          <w:r>
            <w:rPr>
              <w:i/>
              <w:iCs/>
            </w:rPr>
            <w:t>Biogeochemistry</w:t>
          </w:r>
          <w:r>
            <w:t xml:space="preserve">, </w:t>
          </w:r>
          <w:r>
            <w:rPr>
              <w:i/>
              <w:iCs/>
            </w:rPr>
            <w:t>13</w:t>
          </w:r>
          <w:r>
            <w:t>(2), 87–115. https://doi.org/10.1007/BF00002772</w:t>
          </w:r>
        </w:p>
        <w:p w14:paraId="1B28D968" w14:textId="77777777" w:rsidR="00BA7638" w:rsidRDefault="00BA7638">
          <w:pPr>
            <w:autoSpaceDE w:val="0"/>
            <w:autoSpaceDN w:val="0"/>
            <w:ind w:hanging="480"/>
            <w:divId w:val="1595170861"/>
          </w:pPr>
          <w:r>
            <w:t xml:space="preserve">Walker, A. P., Beckerman, A. P., Gu, L., Kattge, J., Cernusak, L. A., Domingues, T. F., Scales, J. C., Wohlfahrt, G., Wullschleger, S. D., &amp; Woodward, F. I. (2014). The relationship of leaf photosynthetic traits - Vcmax and Jmax - to leaf nitrogen, leaf phosphorus, and specific leaf area: a meta-analysis and modeling study. </w:t>
          </w:r>
          <w:r>
            <w:rPr>
              <w:i/>
              <w:iCs/>
            </w:rPr>
            <w:t>Ecology and Evolution</w:t>
          </w:r>
          <w:r>
            <w:t xml:space="preserve">, </w:t>
          </w:r>
          <w:r>
            <w:rPr>
              <w:i/>
              <w:iCs/>
            </w:rPr>
            <w:t>4</w:t>
          </w:r>
          <w:r>
            <w:t>(16), 3218–3235. https://doi.org/10.1002/ece3.1173</w:t>
          </w:r>
        </w:p>
        <w:p w14:paraId="0929296D" w14:textId="77777777" w:rsidR="00BA7638" w:rsidRDefault="00BA7638">
          <w:pPr>
            <w:autoSpaceDE w:val="0"/>
            <w:autoSpaceDN w:val="0"/>
            <w:ind w:hanging="480"/>
            <w:divId w:val="816800043"/>
          </w:pPr>
          <w:r>
            <w:t xml:space="preserve">Wang, H., Prentice, I. C., Keenan, T. F., Davis, T. W., Wright, I. J., Cornwell, W. K., Evans, B. J., &amp; Peng, C. (2017). Towards a universal model for carbon dioxide uptake by plants. </w:t>
          </w:r>
          <w:r>
            <w:rPr>
              <w:i/>
              <w:iCs/>
            </w:rPr>
            <w:t>Nature Plants</w:t>
          </w:r>
          <w:r>
            <w:t xml:space="preserve">, </w:t>
          </w:r>
          <w:r>
            <w:rPr>
              <w:i/>
              <w:iCs/>
            </w:rPr>
            <w:t>3</w:t>
          </w:r>
          <w:r>
            <w:t>(9), 734–741. https://doi.org/10.1038/s41477-017-0006-8</w:t>
          </w:r>
        </w:p>
        <w:p w14:paraId="0B26E862" w14:textId="77777777" w:rsidR="00BA7638" w:rsidRDefault="00BA7638">
          <w:pPr>
            <w:autoSpaceDE w:val="0"/>
            <w:autoSpaceDN w:val="0"/>
            <w:ind w:hanging="480"/>
            <w:divId w:val="1251548763"/>
          </w:pPr>
          <w:r>
            <w:t xml:space="preserve">Waring, E. F., Perkowski, E. A., &amp; Smith, N. G. (2023). Soil nitrogen fertilization reduces relative leaf nitrogen allocation to photosynthesis. </w:t>
          </w:r>
          <w:r>
            <w:rPr>
              <w:i/>
              <w:iCs/>
            </w:rPr>
            <w:t>Journal of Experimental Botany</w:t>
          </w:r>
          <w:r>
            <w:t>. https://doi.org/10.1093/jxb/erad195</w:t>
          </w:r>
        </w:p>
        <w:p w14:paraId="6EADAA67" w14:textId="77777777" w:rsidR="00BA7638" w:rsidRDefault="00BA7638">
          <w:pPr>
            <w:autoSpaceDE w:val="0"/>
            <w:autoSpaceDN w:val="0"/>
            <w:ind w:hanging="480"/>
            <w:divId w:val="589629628"/>
          </w:pPr>
          <w:r>
            <w:t xml:space="preserve">Wellburn, A. R. (1994). The spectral determination of chlorophylls a and b, as well as total carotenoids, using various solvents with spectrophotometers of different resolution. </w:t>
          </w:r>
          <w:r>
            <w:rPr>
              <w:i/>
              <w:iCs/>
            </w:rPr>
            <w:t>Journal of Plant Physiology</w:t>
          </w:r>
          <w:r>
            <w:t xml:space="preserve">, </w:t>
          </w:r>
          <w:r>
            <w:rPr>
              <w:i/>
              <w:iCs/>
            </w:rPr>
            <w:t>144</w:t>
          </w:r>
          <w:r>
            <w:t>(3), 307–313. https://doi.org/10.1016/S0176-1617(11)81192-2</w:t>
          </w:r>
        </w:p>
        <w:p w14:paraId="176F111B" w14:textId="77777777" w:rsidR="00BA7638" w:rsidRDefault="00BA7638">
          <w:pPr>
            <w:autoSpaceDE w:val="0"/>
            <w:autoSpaceDN w:val="0"/>
            <w:ind w:hanging="480"/>
            <w:divId w:val="465008448"/>
          </w:pPr>
          <w:r>
            <w:t xml:space="preserve">Wen, Z., White, P. J., Shen, J., &amp; Lambers, H. (2022). Linking root exudation to belowground economic traits for resource acquisition. </w:t>
          </w:r>
          <w:r>
            <w:rPr>
              <w:i/>
              <w:iCs/>
            </w:rPr>
            <w:t>New Phytologist</w:t>
          </w:r>
          <w:r>
            <w:t xml:space="preserve">, </w:t>
          </w:r>
          <w:r>
            <w:rPr>
              <w:i/>
              <w:iCs/>
            </w:rPr>
            <w:t>233</w:t>
          </w:r>
          <w:r>
            <w:t>(4), 1620–1635. https://doi.org/10.1111/nph.17854</w:t>
          </w:r>
        </w:p>
        <w:p w14:paraId="1AEFEAA3" w14:textId="77777777" w:rsidR="00BA7638" w:rsidRDefault="00BA7638">
          <w:pPr>
            <w:autoSpaceDE w:val="0"/>
            <w:autoSpaceDN w:val="0"/>
            <w:ind w:hanging="480"/>
            <w:divId w:val="1990280432"/>
          </w:pPr>
          <w:r>
            <w:t xml:space="preserve">Westerband, A. C., Wright, I. J., Maire, V., Paillassa, J., Prentice, I. C., Atkin, O. K., Bloomfield, K. J., Cernusak, L. A., Dong, N., Gleason, S. M., Guilherme Pereira, C., Lambers, H., Leishman, M. R., Malhi, Y., &amp; Nolan, R. H. (2023). Coordination of photosynthetic traits across soil and climate gradients. </w:t>
          </w:r>
          <w:r>
            <w:rPr>
              <w:i/>
              <w:iCs/>
            </w:rPr>
            <w:t>Global Change Biology</w:t>
          </w:r>
          <w:r>
            <w:t xml:space="preserve">, </w:t>
          </w:r>
          <w:r>
            <w:rPr>
              <w:i/>
              <w:iCs/>
            </w:rPr>
            <w:t>29</w:t>
          </w:r>
          <w:r>
            <w:t>(3), 856–873. https://doi.org/10.1111/gcb.16501</w:t>
          </w:r>
        </w:p>
        <w:p w14:paraId="0109410A" w14:textId="77777777" w:rsidR="00BA7638" w:rsidRDefault="00BA7638">
          <w:pPr>
            <w:autoSpaceDE w:val="0"/>
            <w:autoSpaceDN w:val="0"/>
            <w:ind w:hanging="480"/>
            <w:divId w:val="1167943226"/>
          </w:pPr>
          <w:r>
            <w:t xml:space="preserve">Wieder, W. R., Cleveland, C. C., Smith, W. K., &amp; Todd-Brown, K. (2015). Future productivity and carbon storage limited by terrestrial nutrient availability. </w:t>
          </w:r>
          <w:r>
            <w:rPr>
              <w:i/>
              <w:iCs/>
            </w:rPr>
            <w:t>Nature Geoscience</w:t>
          </w:r>
          <w:r>
            <w:t xml:space="preserve">, </w:t>
          </w:r>
          <w:r>
            <w:rPr>
              <w:i/>
              <w:iCs/>
            </w:rPr>
            <w:t>8</w:t>
          </w:r>
          <w:r>
            <w:t>(6), 441–444. https://doi.org/10.1038/ngeo2413</w:t>
          </w:r>
        </w:p>
        <w:p w14:paraId="5B10DD98" w14:textId="77777777" w:rsidR="00BA7638" w:rsidRDefault="00BA7638">
          <w:pPr>
            <w:autoSpaceDE w:val="0"/>
            <w:autoSpaceDN w:val="0"/>
            <w:ind w:hanging="480"/>
            <w:divId w:val="1815179222"/>
          </w:pPr>
          <w:r>
            <w:t xml:space="preserve">Wright, I. J., Reich, P. B., &amp; Westoby, M. (2003). Least-cost input mixtures of water and nitrogen for photosynthesis. </w:t>
          </w:r>
          <w:r>
            <w:rPr>
              <w:i/>
              <w:iCs/>
            </w:rPr>
            <w:t>The American Naturalist</w:t>
          </w:r>
          <w:r>
            <w:t xml:space="preserve">, </w:t>
          </w:r>
          <w:r>
            <w:rPr>
              <w:i/>
              <w:iCs/>
            </w:rPr>
            <w:t>161</w:t>
          </w:r>
          <w:r>
            <w:t>(1), 98–111. https://doi.org/0003-0147/2003/16101-010387</w:t>
          </w:r>
        </w:p>
        <w:p w14:paraId="3111FC91" w14:textId="77777777" w:rsidR="00BA7638" w:rsidRDefault="00BA7638">
          <w:pPr>
            <w:autoSpaceDE w:val="0"/>
            <w:autoSpaceDN w:val="0"/>
            <w:ind w:hanging="480"/>
            <w:divId w:val="2134205266"/>
          </w:pPr>
          <w:r>
            <w:t xml:space="preserve">Zaehle, S., Medlyn, B. E., De Kauwe, M. G., Walker, A. P., Dietze, M. C., Hickler, T., Luo, Y., Wang, Y. P., El-Masri, B., Thornton, P., Jain, A., Wang, S., Warlind, D., Weng, E., Parton, W., Iversen, C. M., Gallet-Budynek, A., Mccarthy, H., Finzi, A., … Norby, R. J. (2014). Evaluation of 11 terrestrial carbon-nitrogen cycle models against observations from two temperate Free-Air CO2 Enrichment studies. </w:t>
          </w:r>
          <w:r>
            <w:rPr>
              <w:i/>
              <w:iCs/>
            </w:rPr>
            <w:t>New Phytologist</w:t>
          </w:r>
          <w:r>
            <w:t xml:space="preserve">, </w:t>
          </w:r>
          <w:r>
            <w:rPr>
              <w:i/>
              <w:iCs/>
            </w:rPr>
            <w:t>202</w:t>
          </w:r>
          <w:r>
            <w:t>(3), 803–822. https://doi.org/10.1111/nph.12697</w:t>
          </w:r>
        </w:p>
        <w:p w14:paraId="1A131EA5" w14:textId="77777777" w:rsidR="00BA7638" w:rsidRDefault="00BA7638">
          <w:pPr>
            <w:autoSpaceDE w:val="0"/>
            <w:autoSpaceDN w:val="0"/>
            <w:ind w:hanging="480"/>
            <w:divId w:val="1973361150"/>
          </w:pPr>
          <w:r>
            <w:lastRenderedPageBreak/>
            <w:t>Ziehn, T., Kattge, J., Knorr, W., &amp; Scholze, M. (2011). Improving the predictability of global CO</w:t>
          </w:r>
          <w:r>
            <w:rPr>
              <w:vertAlign w:val="subscript"/>
            </w:rPr>
            <w:t>2</w:t>
          </w:r>
          <w:r>
            <w:t xml:space="preserve"> assimilation rates under climate change. </w:t>
          </w:r>
          <w:r>
            <w:rPr>
              <w:i/>
              <w:iCs/>
            </w:rPr>
            <w:t>Geophysical Research Letters</w:t>
          </w:r>
          <w:r>
            <w:t xml:space="preserve">, </w:t>
          </w:r>
          <w:r>
            <w:rPr>
              <w:i/>
              <w:iCs/>
            </w:rPr>
            <w:t>38</w:t>
          </w:r>
          <w:r>
            <w:t>(10), L10404. https://doi.org/10.1029/2011GL047182</w:t>
          </w:r>
        </w:p>
        <w:p w14:paraId="49C89C51" w14:textId="6A8B5CDB" w:rsidR="009F20B5" w:rsidRDefault="00BA7638" w:rsidP="003C1692">
          <w:pPr>
            <w:spacing w:line="360" w:lineRule="auto"/>
          </w:pPr>
          <w:r>
            <w:t> </w:t>
          </w:r>
        </w:p>
      </w:sdtContent>
    </w:sdt>
    <w:sectPr w:rsidR="009F20B5" w:rsidSect="00E4124F">
      <w:footerReference w:type="even" r:id="rId18"/>
      <w:footerReference w:type="default" r:id="rId19"/>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0" w:author="Ezekannagha, Ezinwanne" w:date="2023-08-03T10:00:00Z" w:initials="EE">
    <w:p w14:paraId="3A1B76A2" w14:textId="77777777" w:rsidR="002D7CDA" w:rsidRDefault="002D7CDA" w:rsidP="00773EAD">
      <w:r>
        <w:rPr>
          <w:rStyle w:val="CommentReference"/>
        </w:rPr>
        <w:annotationRef/>
      </w:r>
      <w:r>
        <w:rPr>
          <w:sz w:val="20"/>
          <w:szCs w:val="20"/>
        </w:rPr>
        <w:t>Missing??</w:t>
      </w:r>
    </w:p>
  </w:comment>
  <w:comment w:id="3" w:author="Ezekannagha, Ezinwanne" w:date="2023-08-03T09:43:00Z" w:initials="EE">
    <w:p w14:paraId="43D567D5" w14:textId="1715E0AE" w:rsidR="002861E9" w:rsidRDefault="002861E9" w:rsidP="00F64801">
      <w:r>
        <w:rPr>
          <w:rStyle w:val="CommentReference"/>
        </w:rPr>
        <w:annotationRef/>
      </w:r>
      <w:r>
        <w:rPr>
          <w:sz w:val="20"/>
          <w:szCs w:val="20"/>
        </w:rPr>
        <w:t>Something is missing here</w:t>
      </w:r>
    </w:p>
    <w:p w14:paraId="7084ACD8" w14:textId="77777777" w:rsidR="002861E9" w:rsidRDefault="002861E9" w:rsidP="00F64801"/>
  </w:comment>
  <w:comment w:id="8" w:author="Ezekannagha, Ezinwanne" w:date="2023-07-27T11:55:00Z" w:initials="EE">
    <w:p w14:paraId="23F67F57" w14:textId="48A86095" w:rsidR="00BA78E8" w:rsidRDefault="00BA78E8" w:rsidP="004961D3">
      <w:r>
        <w:rPr>
          <w:rStyle w:val="CommentReference"/>
        </w:rPr>
        <w:annotationRef/>
      </w:r>
      <w:r>
        <w:rPr>
          <w:sz w:val="20"/>
          <w:szCs w:val="20"/>
        </w:rPr>
        <w:t>Don’t know if something is missing here.</w:t>
      </w:r>
    </w:p>
  </w:comment>
  <w:comment w:id="9" w:author="Perkowski, Evan A" w:date="2023-07-24T13:17:00Z" w:initials="EP">
    <w:p w14:paraId="57804211" w14:textId="70D29856" w:rsidR="00124EC9" w:rsidRDefault="00124EC9" w:rsidP="005234F6">
      <w:r>
        <w:rPr>
          <w:rStyle w:val="CommentReference"/>
        </w:rPr>
        <w:annotationRef/>
      </w:r>
      <w:r>
        <w:rPr>
          <w:color w:val="000000"/>
          <w:sz w:val="20"/>
          <w:szCs w:val="20"/>
        </w:rPr>
        <w:t>Could cut Anet to save space</w:t>
      </w:r>
    </w:p>
  </w:comment>
  <w:comment w:id="10" w:author="Ezekannagha, Ezinwanne" w:date="2023-08-12T19:19:00Z" w:initials="EE">
    <w:p w14:paraId="61356EA8" w14:textId="77777777" w:rsidR="00486308" w:rsidRDefault="00486308" w:rsidP="00662FAD">
      <w:r>
        <w:rPr>
          <w:rStyle w:val="CommentReference"/>
        </w:rPr>
        <w:annotationRef/>
      </w:r>
      <w:r>
        <w:rPr>
          <w:sz w:val="20"/>
          <w:szCs w:val="20"/>
        </w:rPr>
        <w:t xml:space="preserve">I think cutting this out will make sense.  Is in the table 2 already. Is better to focus on vcmax and co. they’re what you talked about mostly in the discussion section.  </w:t>
      </w:r>
    </w:p>
  </w:comment>
  <w:comment w:id="11" w:author="Perkowski, Evan A" w:date="2023-07-24T13:30:00Z" w:initials="EP">
    <w:p w14:paraId="45C2DBB5" w14:textId="398A521B" w:rsidR="007F6722" w:rsidRDefault="007F6722" w:rsidP="00AE5123">
      <w:r>
        <w:rPr>
          <w:rStyle w:val="CommentReference"/>
        </w:rPr>
        <w:annotationRef/>
      </w:r>
      <w:r>
        <w:rPr>
          <w:color w:val="000000"/>
          <w:sz w:val="20"/>
          <w:szCs w:val="20"/>
        </w:rPr>
        <w:t>Can add Prubisco, Pbioe, and Plight panels here if y’all think it adds anything of value</w:t>
      </w:r>
    </w:p>
  </w:comment>
  <w:comment w:id="12" w:author="Perkowski, Evan A" w:date="2023-07-19T15:44:00Z" w:initials="EP">
    <w:p w14:paraId="15DDCA43" w14:textId="7E449E01" w:rsidR="00C63CDB" w:rsidRDefault="00DD269A" w:rsidP="00522BA2">
      <w:r>
        <w:rPr>
          <w:rStyle w:val="CommentReference"/>
        </w:rPr>
        <w:annotationRef/>
      </w:r>
      <w:r w:rsidR="00C63CDB">
        <w:rPr>
          <w:sz w:val="20"/>
          <w:szCs w:val="20"/>
        </w:rPr>
        <w:t>At a bit of a loss on how to proceed with this paragraph. I like the first part of the paragraph that suggests the CO2-by-N interaction on Narea is not associated with a change in the fraction of leaf N allocated to photosynthesis. However, I’m sure how necessary it is to get into the weird stronger downregulation in Narea under eCO2 with increasing fertilization</w:t>
      </w:r>
      <w:r w:rsidR="00C63CDB">
        <w:rPr>
          <w:sz w:val="20"/>
          <w:szCs w:val="20"/>
        </w:rPr>
        <w:cr/>
      </w:r>
      <w:r w:rsidR="00C63CDB">
        <w:rPr>
          <w:sz w:val="20"/>
          <w:szCs w:val="20"/>
        </w:rPr>
        <w:cr/>
        <w:t>Possible solution: move first three sentences into first paragraph of discussion, ditch the rest of the paragraph, and replace space with additional discussion on acquisition strategy</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3A1B76A2" w15:done="0"/>
  <w15:commentEx w15:paraId="7084ACD8" w15:done="0"/>
  <w15:commentEx w15:paraId="23F67F57" w15:done="0"/>
  <w15:commentEx w15:paraId="57804211" w15:done="0"/>
  <w15:commentEx w15:paraId="61356EA8" w15:paraIdParent="57804211" w15:done="0"/>
  <w15:commentEx w15:paraId="45C2DBB5" w15:done="0"/>
  <w15:commentEx w15:paraId="15DDCA4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875F92C" w16cex:dateUtc="2023-08-03T15:00:00Z"/>
  <w16cex:commentExtensible w16cex:durableId="2875F534" w16cex:dateUtc="2023-08-03T14:43:00Z"/>
  <w16cex:commentExtensible w16cex:durableId="286CD9AC" w16cex:dateUtc="2023-07-27T16:55:00Z"/>
  <w16cex:commentExtensible w16cex:durableId="2868F850" w16cex:dateUtc="2023-07-24T18:17:00Z"/>
  <w16cex:commentExtensible w16cex:durableId="288259A8" w16cex:dateUtc="2023-08-13T00:19:00Z"/>
  <w16cex:commentExtensible w16cex:durableId="2868FB5A" w16cex:dateUtc="2023-07-24T18:30:00Z"/>
  <w16cex:commentExtensible w16cex:durableId="28628367" w16cex:dateUtc="2023-07-19T20:4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3A1B76A2" w16cid:durableId="2875F92C"/>
  <w16cid:commentId w16cid:paraId="7084ACD8" w16cid:durableId="2875F534"/>
  <w16cid:commentId w16cid:paraId="23F67F57" w16cid:durableId="286CD9AC"/>
  <w16cid:commentId w16cid:paraId="57804211" w16cid:durableId="2868F850"/>
  <w16cid:commentId w16cid:paraId="61356EA8" w16cid:durableId="288259A8"/>
  <w16cid:commentId w16cid:paraId="45C2DBB5" w16cid:durableId="2868FB5A"/>
  <w16cid:commentId w16cid:paraId="15DDCA43" w16cid:durableId="2862836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7B78507" w14:textId="77777777" w:rsidR="00F10394" w:rsidRDefault="00F10394" w:rsidP="00BE0B5B">
      <w:r>
        <w:separator/>
      </w:r>
    </w:p>
  </w:endnote>
  <w:endnote w:type="continuationSeparator" w:id="0">
    <w:p w14:paraId="1840C902" w14:textId="77777777" w:rsidR="00F10394" w:rsidRDefault="00F10394" w:rsidP="00BE0B5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Times New Roman (Body CS)">
    <w:altName w:val="Times New Roman"/>
    <w:panose1 w:val="02020603050405020304"/>
    <w:charset w:val="00"/>
    <w:family w:val="roman"/>
    <w:pitch w:val="variable"/>
    <w:sig w:usb0="E0002AEF" w:usb1="C0007841"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735703158"/>
      <w:docPartObj>
        <w:docPartGallery w:val="Page Numbers (Bottom of Page)"/>
        <w:docPartUnique/>
      </w:docPartObj>
    </w:sdtPr>
    <w:sdtEndPr>
      <w:rPr>
        <w:rStyle w:val="PageNumber"/>
      </w:rPr>
    </w:sdtEndPr>
    <w:sdtContent>
      <w:p w14:paraId="3A73DB8D" w14:textId="77777777" w:rsidR="009F20B5" w:rsidRDefault="009F20B5" w:rsidP="005165D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38</w:t>
        </w:r>
        <w:r>
          <w:rPr>
            <w:rStyle w:val="PageNumber"/>
          </w:rPr>
          <w:fldChar w:fldCharType="end"/>
        </w:r>
      </w:p>
    </w:sdtContent>
  </w:sdt>
  <w:p w14:paraId="09BA7CA7" w14:textId="77777777" w:rsidR="009F20B5" w:rsidRDefault="009F20B5" w:rsidP="00BE0B5B">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662270523"/>
      <w:docPartObj>
        <w:docPartGallery w:val="Page Numbers (Bottom of Page)"/>
        <w:docPartUnique/>
      </w:docPartObj>
    </w:sdtPr>
    <w:sdtEndPr>
      <w:rPr>
        <w:rStyle w:val="PageNumber"/>
      </w:rPr>
    </w:sdtEndPr>
    <w:sdtContent>
      <w:p w14:paraId="67ECB901" w14:textId="77777777" w:rsidR="009F20B5" w:rsidRDefault="009F20B5" w:rsidP="005165D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57</w:t>
        </w:r>
        <w:r>
          <w:rPr>
            <w:rStyle w:val="PageNumber"/>
          </w:rPr>
          <w:fldChar w:fldCharType="end"/>
        </w:r>
      </w:p>
    </w:sdtContent>
  </w:sdt>
  <w:p w14:paraId="7F82599D" w14:textId="77777777" w:rsidR="009F20B5" w:rsidRDefault="009F20B5" w:rsidP="00BE0B5B">
    <w:pPr>
      <w:pStyle w:val="Footer"/>
      <w:ind w:right="360"/>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521897271"/>
      <w:docPartObj>
        <w:docPartGallery w:val="Page Numbers (Bottom of Page)"/>
        <w:docPartUnique/>
      </w:docPartObj>
    </w:sdtPr>
    <w:sdtEndPr>
      <w:rPr>
        <w:rStyle w:val="PageNumber"/>
      </w:rPr>
    </w:sdtEndPr>
    <w:sdtContent>
      <w:p w14:paraId="5713DEFE" w14:textId="7F0BAE10" w:rsidR="006415D1" w:rsidRDefault="006415D1" w:rsidP="005165D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38</w:t>
        </w:r>
        <w:r>
          <w:rPr>
            <w:rStyle w:val="PageNumber"/>
          </w:rPr>
          <w:fldChar w:fldCharType="end"/>
        </w:r>
      </w:p>
    </w:sdtContent>
  </w:sdt>
  <w:p w14:paraId="2790772C" w14:textId="77777777" w:rsidR="006415D1" w:rsidRDefault="006415D1" w:rsidP="00BE0B5B">
    <w:pPr>
      <w:pStyle w:val="Footer"/>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355925014"/>
      <w:docPartObj>
        <w:docPartGallery w:val="Page Numbers (Bottom of Page)"/>
        <w:docPartUnique/>
      </w:docPartObj>
    </w:sdtPr>
    <w:sdtEndPr>
      <w:rPr>
        <w:rStyle w:val="PageNumber"/>
      </w:rPr>
    </w:sdtEndPr>
    <w:sdtContent>
      <w:p w14:paraId="283990ED" w14:textId="1A688B6D" w:rsidR="006415D1" w:rsidRDefault="006415D1" w:rsidP="005165D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57</w:t>
        </w:r>
        <w:r>
          <w:rPr>
            <w:rStyle w:val="PageNumber"/>
          </w:rPr>
          <w:fldChar w:fldCharType="end"/>
        </w:r>
      </w:p>
    </w:sdtContent>
  </w:sdt>
  <w:p w14:paraId="526B0D6E" w14:textId="77777777" w:rsidR="006415D1" w:rsidRDefault="006415D1" w:rsidP="00BE0B5B">
    <w:pPr>
      <w:pStyle w:val="Footer"/>
      <w:ind w:right="360"/>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4D3240C" w14:textId="77777777" w:rsidR="00F10394" w:rsidRDefault="00F10394" w:rsidP="00BE0B5B">
      <w:r>
        <w:separator/>
      </w:r>
    </w:p>
  </w:footnote>
  <w:footnote w:type="continuationSeparator" w:id="0">
    <w:p w14:paraId="1C393AD7" w14:textId="77777777" w:rsidR="00F10394" w:rsidRDefault="00F10394" w:rsidP="00BE0B5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371F6655"/>
    <w:multiLevelType w:val="hybridMultilevel"/>
    <w:tmpl w:val="7AC45882"/>
    <w:lvl w:ilvl="0" w:tplc="47F6011A">
      <w:start w:val="5"/>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Ezekannagha, Ezinwanne">
    <w15:presenceInfo w15:providerId="AD" w15:userId="S::eezekann@ttu.edu::2eab7e55-ff5c-406f-bc58-1c81456c34d3"/>
  </w15:person>
  <w15:person w15:author="Perkowski, Evan A">
    <w15:presenceInfo w15:providerId="AD" w15:userId="S::Evan.A.Perkowski@ttu.edu::60f99932-1f8b-47fd-ae71-548bdb6d48d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74"/>
  <w:hideSpellingErrors/>
  <w:hideGrammaticalErrors/>
  <w:trackRevision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60BAC"/>
    <w:rsid w:val="00001696"/>
    <w:rsid w:val="0000566D"/>
    <w:rsid w:val="00006317"/>
    <w:rsid w:val="00010153"/>
    <w:rsid w:val="0001120C"/>
    <w:rsid w:val="00020C30"/>
    <w:rsid w:val="000211B3"/>
    <w:rsid w:val="000219AB"/>
    <w:rsid w:val="00026C8C"/>
    <w:rsid w:val="00034BE9"/>
    <w:rsid w:val="0004189D"/>
    <w:rsid w:val="00041C72"/>
    <w:rsid w:val="000423CB"/>
    <w:rsid w:val="0004272F"/>
    <w:rsid w:val="00045972"/>
    <w:rsid w:val="00045A3C"/>
    <w:rsid w:val="00046738"/>
    <w:rsid w:val="00050001"/>
    <w:rsid w:val="0005043C"/>
    <w:rsid w:val="00051881"/>
    <w:rsid w:val="000547B6"/>
    <w:rsid w:val="00054CA3"/>
    <w:rsid w:val="00055330"/>
    <w:rsid w:val="0005753A"/>
    <w:rsid w:val="00057A94"/>
    <w:rsid w:val="000662B7"/>
    <w:rsid w:val="000669D2"/>
    <w:rsid w:val="00080052"/>
    <w:rsid w:val="000820D8"/>
    <w:rsid w:val="00082C95"/>
    <w:rsid w:val="00084BF6"/>
    <w:rsid w:val="00085CE6"/>
    <w:rsid w:val="00086BD0"/>
    <w:rsid w:val="0009584F"/>
    <w:rsid w:val="000978B2"/>
    <w:rsid w:val="000A0C47"/>
    <w:rsid w:val="000A41E5"/>
    <w:rsid w:val="000A594C"/>
    <w:rsid w:val="000A6A68"/>
    <w:rsid w:val="000B123A"/>
    <w:rsid w:val="000B2094"/>
    <w:rsid w:val="000B5223"/>
    <w:rsid w:val="000C1924"/>
    <w:rsid w:val="000C327A"/>
    <w:rsid w:val="000C589C"/>
    <w:rsid w:val="000D7431"/>
    <w:rsid w:val="000E230D"/>
    <w:rsid w:val="000E2550"/>
    <w:rsid w:val="000E3820"/>
    <w:rsid w:val="000E3911"/>
    <w:rsid w:val="000E7383"/>
    <w:rsid w:val="000F10BF"/>
    <w:rsid w:val="000F1776"/>
    <w:rsid w:val="000F7B4F"/>
    <w:rsid w:val="0010020A"/>
    <w:rsid w:val="0010020B"/>
    <w:rsid w:val="001055F3"/>
    <w:rsid w:val="00106DB4"/>
    <w:rsid w:val="00121C8E"/>
    <w:rsid w:val="00122B78"/>
    <w:rsid w:val="00123221"/>
    <w:rsid w:val="0012364D"/>
    <w:rsid w:val="0012440D"/>
    <w:rsid w:val="00124B3D"/>
    <w:rsid w:val="00124EC9"/>
    <w:rsid w:val="00125923"/>
    <w:rsid w:val="001262D1"/>
    <w:rsid w:val="00127F5D"/>
    <w:rsid w:val="001306A2"/>
    <w:rsid w:val="00131D02"/>
    <w:rsid w:val="001333E6"/>
    <w:rsid w:val="00133763"/>
    <w:rsid w:val="001339A7"/>
    <w:rsid w:val="00136839"/>
    <w:rsid w:val="0014361B"/>
    <w:rsid w:val="00145DC4"/>
    <w:rsid w:val="00147425"/>
    <w:rsid w:val="00151116"/>
    <w:rsid w:val="00153CB5"/>
    <w:rsid w:val="00156E39"/>
    <w:rsid w:val="001574F8"/>
    <w:rsid w:val="00157D71"/>
    <w:rsid w:val="00163151"/>
    <w:rsid w:val="00172DAF"/>
    <w:rsid w:val="0017359D"/>
    <w:rsid w:val="00174799"/>
    <w:rsid w:val="00175025"/>
    <w:rsid w:val="00183498"/>
    <w:rsid w:val="001842B5"/>
    <w:rsid w:val="00184366"/>
    <w:rsid w:val="001861D2"/>
    <w:rsid w:val="001901C7"/>
    <w:rsid w:val="00190698"/>
    <w:rsid w:val="0019627D"/>
    <w:rsid w:val="001A5315"/>
    <w:rsid w:val="001B30C4"/>
    <w:rsid w:val="001B6725"/>
    <w:rsid w:val="001C077E"/>
    <w:rsid w:val="001C0D32"/>
    <w:rsid w:val="001D2389"/>
    <w:rsid w:val="001D456F"/>
    <w:rsid w:val="001D4A26"/>
    <w:rsid w:val="001D4D48"/>
    <w:rsid w:val="001D7D17"/>
    <w:rsid w:val="001D7FCE"/>
    <w:rsid w:val="001E026E"/>
    <w:rsid w:val="001E2ECB"/>
    <w:rsid w:val="001E5EF9"/>
    <w:rsid w:val="001F25D4"/>
    <w:rsid w:val="001F5181"/>
    <w:rsid w:val="001F5239"/>
    <w:rsid w:val="002034D4"/>
    <w:rsid w:val="002058B5"/>
    <w:rsid w:val="00205A6B"/>
    <w:rsid w:val="0020690A"/>
    <w:rsid w:val="002109ED"/>
    <w:rsid w:val="00215BF0"/>
    <w:rsid w:val="00216795"/>
    <w:rsid w:val="002251B8"/>
    <w:rsid w:val="00232D38"/>
    <w:rsid w:val="00242D25"/>
    <w:rsid w:val="00243B3D"/>
    <w:rsid w:val="0024558A"/>
    <w:rsid w:val="00246A88"/>
    <w:rsid w:val="00247CFD"/>
    <w:rsid w:val="00250F92"/>
    <w:rsid w:val="0025296B"/>
    <w:rsid w:val="00256F75"/>
    <w:rsid w:val="00261FAA"/>
    <w:rsid w:val="0026406F"/>
    <w:rsid w:val="00265007"/>
    <w:rsid w:val="00272CBE"/>
    <w:rsid w:val="00275063"/>
    <w:rsid w:val="0027665D"/>
    <w:rsid w:val="00280679"/>
    <w:rsid w:val="00281071"/>
    <w:rsid w:val="00281236"/>
    <w:rsid w:val="002812F5"/>
    <w:rsid w:val="002832C4"/>
    <w:rsid w:val="00284815"/>
    <w:rsid w:val="00285915"/>
    <w:rsid w:val="002861E9"/>
    <w:rsid w:val="00287136"/>
    <w:rsid w:val="00287B75"/>
    <w:rsid w:val="00290BBE"/>
    <w:rsid w:val="002910D2"/>
    <w:rsid w:val="00292428"/>
    <w:rsid w:val="00292DF1"/>
    <w:rsid w:val="00294559"/>
    <w:rsid w:val="002948B1"/>
    <w:rsid w:val="002970B1"/>
    <w:rsid w:val="00297869"/>
    <w:rsid w:val="002A1426"/>
    <w:rsid w:val="002A3A1F"/>
    <w:rsid w:val="002A3C9A"/>
    <w:rsid w:val="002A7A28"/>
    <w:rsid w:val="002B2280"/>
    <w:rsid w:val="002B4DBF"/>
    <w:rsid w:val="002B6575"/>
    <w:rsid w:val="002B78C1"/>
    <w:rsid w:val="002C0F1F"/>
    <w:rsid w:val="002C30A0"/>
    <w:rsid w:val="002C360E"/>
    <w:rsid w:val="002C5F8C"/>
    <w:rsid w:val="002C6004"/>
    <w:rsid w:val="002C6B27"/>
    <w:rsid w:val="002C7F94"/>
    <w:rsid w:val="002D30AB"/>
    <w:rsid w:val="002D71CB"/>
    <w:rsid w:val="002D7CDA"/>
    <w:rsid w:val="002D7E7F"/>
    <w:rsid w:val="002E00E5"/>
    <w:rsid w:val="002E018C"/>
    <w:rsid w:val="002E1766"/>
    <w:rsid w:val="002E199F"/>
    <w:rsid w:val="002E2834"/>
    <w:rsid w:val="002F24E0"/>
    <w:rsid w:val="002F4382"/>
    <w:rsid w:val="002F63B5"/>
    <w:rsid w:val="00301A93"/>
    <w:rsid w:val="0030200F"/>
    <w:rsid w:val="00302C3B"/>
    <w:rsid w:val="00305ABA"/>
    <w:rsid w:val="00314876"/>
    <w:rsid w:val="00317070"/>
    <w:rsid w:val="00320015"/>
    <w:rsid w:val="00320878"/>
    <w:rsid w:val="0032204D"/>
    <w:rsid w:val="00325067"/>
    <w:rsid w:val="00331CD4"/>
    <w:rsid w:val="00332B6F"/>
    <w:rsid w:val="003350A2"/>
    <w:rsid w:val="00336994"/>
    <w:rsid w:val="0033783A"/>
    <w:rsid w:val="003413F5"/>
    <w:rsid w:val="0034311D"/>
    <w:rsid w:val="00346EE6"/>
    <w:rsid w:val="0034779A"/>
    <w:rsid w:val="00351A3C"/>
    <w:rsid w:val="00351DA7"/>
    <w:rsid w:val="00355F99"/>
    <w:rsid w:val="00356F52"/>
    <w:rsid w:val="00357D8C"/>
    <w:rsid w:val="003703E2"/>
    <w:rsid w:val="00370533"/>
    <w:rsid w:val="00371536"/>
    <w:rsid w:val="00372843"/>
    <w:rsid w:val="00373E72"/>
    <w:rsid w:val="00375E1D"/>
    <w:rsid w:val="00376836"/>
    <w:rsid w:val="00376F21"/>
    <w:rsid w:val="00377A13"/>
    <w:rsid w:val="003810C5"/>
    <w:rsid w:val="00381E31"/>
    <w:rsid w:val="00382296"/>
    <w:rsid w:val="00385BDF"/>
    <w:rsid w:val="003866F7"/>
    <w:rsid w:val="00387225"/>
    <w:rsid w:val="003904E2"/>
    <w:rsid w:val="00391BFD"/>
    <w:rsid w:val="0039373C"/>
    <w:rsid w:val="00394DD5"/>
    <w:rsid w:val="003A0A21"/>
    <w:rsid w:val="003A20C6"/>
    <w:rsid w:val="003A28AA"/>
    <w:rsid w:val="003A66AF"/>
    <w:rsid w:val="003B0521"/>
    <w:rsid w:val="003B4535"/>
    <w:rsid w:val="003B50BD"/>
    <w:rsid w:val="003B540C"/>
    <w:rsid w:val="003B790E"/>
    <w:rsid w:val="003C0382"/>
    <w:rsid w:val="003C1692"/>
    <w:rsid w:val="003C181F"/>
    <w:rsid w:val="003C1A57"/>
    <w:rsid w:val="003C1F67"/>
    <w:rsid w:val="003C6CE0"/>
    <w:rsid w:val="003D4E39"/>
    <w:rsid w:val="003E505B"/>
    <w:rsid w:val="003F07DD"/>
    <w:rsid w:val="003F0E69"/>
    <w:rsid w:val="003F1DED"/>
    <w:rsid w:val="003F3B22"/>
    <w:rsid w:val="003F48ED"/>
    <w:rsid w:val="003F5359"/>
    <w:rsid w:val="00405D03"/>
    <w:rsid w:val="0040672C"/>
    <w:rsid w:val="00406F0B"/>
    <w:rsid w:val="00410300"/>
    <w:rsid w:val="004177E2"/>
    <w:rsid w:val="00421518"/>
    <w:rsid w:val="0043306A"/>
    <w:rsid w:val="00434188"/>
    <w:rsid w:val="00434316"/>
    <w:rsid w:val="00444BB3"/>
    <w:rsid w:val="00451F94"/>
    <w:rsid w:val="00452144"/>
    <w:rsid w:val="00460B65"/>
    <w:rsid w:val="00461CE8"/>
    <w:rsid w:val="00461D5E"/>
    <w:rsid w:val="004651F5"/>
    <w:rsid w:val="00470A8B"/>
    <w:rsid w:val="004722BD"/>
    <w:rsid w:val="00473A0B"/>
    <w:rsid w:val="00475A2D"/>
    <w:rsid w:val="00477DA9"/>
    <w:rsid w:val="004834AB"/>
    <w:rsid w:val="0048595F"/>
    <w:rsid w:val="004859F9"/>
    <w:rsid w:val="00486308"/>
    <w:rsid w:val="00487452"/>
    <w:rsid w:val="004903FB"/>
    <w:rsid w:val="00494087"/>
    <w:rsid w:val="0049650C"/>
    <w:rsid w:val="00497794"/>
    <w:rsid w:val="004A090D"/>
    <w:rsid w:val="004A1014"/>
    <w:rsid w:val="004A3596"/>
    <w:rsid w:val="004A5405"/>
    <w:rsid w:val="004A672D"/>
    <w:rsid w:val="004B00C5"/>
    <w:rsid w:val="004B2C0F"/>
    <w:rsid w:val="004B3806"/>
    <w:rsid w:val="004B70BE"/>
    <w:rsid w:val="004C2086"/>
    <w:rsid w:val="004C2592"/>
    <w:rsid w:val="004C51F0"/>
    <w:rsid w:val="004D0A75"/>
    <w:rsid w:val="004D2EA7"/>
    <w:rsid w:val="004D6870"/>
    <w:rsid w:val="004D6B48"/>
    <w:rsid w:val="004D6B5F"/>
    <w:rsid w:val="004D7035"/>
    <w:rsid w:val="004D7D18"/>
    <w:rsid w:val="004E14A4"/>
    <w:rsid w:val="004E18EF"/>
    <w:rsid w:val="004E480B"/>
    <w:rsid w:val="004F5BC3"/>
    <w:rsid w:val="004F6BB5"/>
    <w:rsid w:val="004F6F25"/>
    <w:rsid w:val="00500DA3"/>
    <w:rsid w:val="00505254"/>
    <w:rsid w:val="005066B8"/>
    <w:rsid w:val="00515179"/>
    <w:rsid w:val="00515251"/>
    <w:rsid w:val="005165DF"/>
    <w:rsid w:val="00516C72"/>
    <w:rsid w:val="0052089E"/>
    <w:rsid w:val="00521148"/>
    <w:rsid w:val="00522989"/>
    <w:rsid w:val="005265AD"/>
    <w:rsid w:val="00526A21"/>
    <w:rsid w:val="005303D8"/>
    <w:rsid w:val="00530F50"/>
    <w:rsid w:val="005353CC"/>
    <w:rsid w:val="0053755A"/>
    <w:rsid w:val="00542E86"/>
    <w:rsid w:val="005459FB"/>
    <w:rsid w:val="005507AE"/>
    <w:rsid w:val="00550C18"/>
    <w:rsid w:val="00550E69"/>
    <w:rsid w:val="00553024"/>
    <w:rsid w:val="0055374C"/>
    <w:rsid w:val="00553FA0"/>
    <w:rsid w:val="00555B50"/>
    <w:rsid w:val="00557DC7"/>
    <w:rsid w:val="00566D07"/>
    <w:rsid w:val="00566E7E"/>
    <w:rsid w:val="00571302"/>
    <w:rsid w:val="005740D3"/>
    <w:rsid w:val="00580565"/>
    <w:rsid w:val="00581F5B"/>
    <w:rsid w:val="0058238C"/>
    <w:rsid w:val="005826E7"/>
    <w:rsid w:val="00585FD9"/>
    <w:rsid w:val="0058618A"/>
    <w:rsid w:val="00586385"/>
    <w:rsid w:val="00586C46"/>
    <w:rsid w:val="00586DCC"/>
    <w:rsid w:val="00586DDB"/>
    <w:rsid w:val="005A0CF6"/>
    <w:rsid w:val="005A31EF"/>
    <w:rsid w:val="005A3AD9"/>
    <w:rsid w:val="005A5181"/>
    <w:rsid w:val="005A591B"/>
    <w:rsid w:val="005A7F37"/>
    <w:rsid w:val="005B0115"/>
    <w:rsid w:val="005B13AA"/>
    <w:rsid w:val="005B353A"/>
    <w:rsid w:val="005B6D76"/>
    <w:rsid w:val="005C3139"/>
    <w:rsid w:val="005C33F1"/>
    <w:rsid w:val="005C59EC"/>
    <w:rsid w:val="005C770D"/>
    <w:rsid w:val="005D0370"/>
    <w:rsid w:val="005D0864"/>
    <w:rsid w:val="005D1ED2"/>
    <w:rsid w:val="005D5416"/>
    <w:rsid w:val="005E067B"/>
    <w:rsid w:val="005E1806"/>
    <w:rsid w:val="005E2D78"/>
    <w:rsid w:val="005E71A8"/>
    <w:rsid w:val="005F5CD8"/>
    <w:rsid w:val="005F6310"/>
    <w:rsid w:val="00604604"/>
    <w:rsid w:val="00607093"/>
    <w:rsid w:val="00613F7E"/>
    <w:rsid w:val="0061578C"/>
    <w:rsid w:val="00616ADB"/>
    <w:rsid w:val="006223F4"/>
    <w:rsid w:val="006235F7"/>
    <w:rsid w:val="00623A54"/>
    <w:rsid w:val="0062409B"/>
    <w:rsid w:val="00633A9D"/>
    <w:rsid w:val="006368CD"/>
    <w:rsid w:val="006371F3"/>
    <w:rsid w:val="0063735F"/>
    <w:rsid w:val="006415D1"/>
    <w:rsid w:val="006460A8"/>
    <w:rsid w:val="00661657"/>
    <w:rsid w:val="00661F5E"/>
    <w:rsid w:val="00664286"/>
    <w:rsid w:val="00664380"/>
    <w:rsid w:val="0066572C"/>
    <w:rsid w:val="00665887"/>
    <w:rsid w:val="006675DB"/>
    <w:rsid w:val="00670974"/>
    <w:rsid w:val="00672FFC"/>
    <w:rsid w:val="006738D3"/>
    <w:rsid w:val="0067614B"/>
    <w:rsid w:val="0067746E"/>
    <w:rsid w:val="00683E3B"/>
    <w:rsid w:val="00687193"/>
    <w:rsid w:val="0068792E"/>
    <w:rsid w:val="006938AD"/>
    <w:rsid w:val="0069616B"/>
    <w:rsid w:val="00696F95"/>
    <w:rsid w:val="006B0B80"/>
    <w:rsid w:val="006B2DB0"/>
    <w:rsid w:val="006B69F0"/>
    <w:rsid w:val="006B6A57"/>
    <w:rsid w:val="006B6C39"/>
    <w:rsid w:val="006B7362"/>
    <w:rsid w:val="006C0B91"/>
    <w:rsid w:val="006C1C54"/>
    <w:rsid w:val="006C797A"/>
    <w:rsid w:val="006C7FA6"/>
    <w:rsid w:val="006D1D6B"/>
    <w:rsid w:val="006D612A"/>
    <w:rsid w:val="006D749C"/>
    <w:rsid w:val="006E6BE9"/>
    <w:rsid w:val="006E79CE"/>
    <w:rsid w:val="006F3920"/>
    <w:rsid w:val="006F48E3"/>
    <w:rsid w:val="006F60E2"/>
    <w:rsid w:val="00703991"/>
    <w:rsid w:val="00704074"/>
    <w:rsid w:val="007041ED"/>
    <w:rsid w:val="00705318"/>
    <w:rsid w:val="007072E7"/>
    <w:rsid w:val="007076C3"/>
    <w:rsid w:val="00713D98"/>
    <w:rsid w:val="00715811"/>
    <w:rsid w:val="00723D95"/>
    <w:rsid w:val="00725F33"/>
    <w:rsid w:val="007267BF"/>
    <w:rsid w:val="007355FD"/>
    <w:rsid w:val="00735D27"/>
    <w:rsid w:val="00737D2B"/>
    <w:rsid w:val="00740198"/>
    <w:rsid w:val="00743689"/>
    <w:rsid w:val="00755ED5"/>
    <w:rsid w:val="00755EEE"/>
    <w:rsid w:val="0075744C"/>
    <w:rsid w:val="00770577"/>
    <w:rsid w:val="00780902"/>
    <w:rsid w:val="007838B4"/>
    <w:rsid w:val="00785CB0"/>
    <w:rsid w:val="0079452B"/>
    <w:rsid w:val="007954B2"/>
    <w:rsid w:val="007A39EE"/>
    <w:rsid w:val="007A4021"/>
    <w:rsid w:val="007A539F"/>
    <w:rsid w:val="007A63A2"/>
    <w:rsid w:val="007B230F"/>
    <w:rsid w:val="007B4C3C"/>
    <w:rsid w:val="007B5D9F"/>
    <w:rsid w:val="007B67A6"/>
    <w:rsid w:val="007B7012"/>
    <w:rsid w:val="007C320B"/>
    <w:rsid w:val="007D21EF"/>
    <w:rsid w:val="007D61F4"/>
    <w:rsid w:val="007D627F"/>
    <w:rsid w:val="007F2EA3"/>
    <w:rsid w:val="007F5545"/>
    <w:rsid w:val="007F6722"/>
    <w:rsid w:val="007F75AE"/>
    <w:rsid w:val="007F7A3D"/>
    <w:rsid w:val="00800EAC"/>
    <w:rsid w:val="008073FA"/>
    <w:rsid w:val="008100A4"/>
    <w:rsid w:val="0081474A"/>
    <w:rsid w:val="00816C54"/>
    <w:rsid w:val="00816D9F"/>
    <w:rsid w:val="008200C1"/>
    <w:rsid w:val="008201B4"/>
    <w:rsid w:val="008207A4"/>
    <w:rsid w:val="00820E42"/>
    <w:rsid w:val="00823CBA"/>
    <w:rsid w:val="00823D51"/>
    <w:rsid w:val="0083016C"/>
    <w:rsid w:val="00833876"/>
    <w:rsid w:val="008352DC"/>
    <w:rsid w:val="008439F1"/>
    <w:rsid w:val="008447A3"/>
    <w:rsid w:val="00852399"/>
    <w:rsid w:val="00852873"/>
    <w:rsid w:val="00853C83"/>
    <w:rsid w:val="0086376C"/>
    <w:rsid w:val="0086387E"/>
    <w:rsid w:val="00863C2A"/>
    <w:rsid w:val="008659BC"/>
    <w:rsid w:val="00865A1C"/>
    <w:rsid w:val="00867DE7"/>
    <w:rsid w:val="00870551"/>
    <w:rsid w:val="008729A7"/>
    <w:rsid w:val="00875F70"/>
    <w:rsid w:val="00887B00"/>
    <w:rsid w:val="00890610"/>
    <w:rsid w:val="00897146"/>
    <w:rsid w:val="008A144F"/>
    <w:rsid w:val="008A30D2"/>
    <w:rsid w:val="008A40EC"/>
    <w:rsid w:val="008A6F85"/>
    <w:rsid w:val="008B067B"/>
    <w:rsid w:val="008B2EC1"/>
    <w:rsid w:val="008B5D7E"/>
    <w:rsid w:val="008B6132"/>
    <w:rsid w:val="008B66B5"/>
    <w:rsid w:val="008C30BF"/>
    <w:rsid w:val="008C5417"/>
    <w:rsid w:val="008D0949"/>
    <w:rsid w:val="008D224C"/>
    <w:rsid w:val="008D4ED6"/>
    <w:rsid w:val="008E01D4"/>
    <w:rsid w:val="008E2093"/>
    <w:rsid w:val="008E306E"/>
    <w:rsid w:val="008E6ED4"/>
    <w:rsid w:val="008F1A48"/>
    <w:rsid w:val="008F3F02"/>
    <w:rsid w:val="008F3FB9"/>
    <w:rsid w:val="008F475B"/>
    <w:rsid w:val="00901166"/>
    <w:rsid w:val="00902118"/>
    <w:rsid w:val="0090281E"/>
    <w:rsid w:val="00905FE5"/>
    <w:rsid w:val="0091040E"/>
    <w:rsid w:val="00912E94"/>
    <w:rsid w:val="0091564E"/>
    <w:rsid w:val="00923070"/>
    <w:rsid w:val="00925685"/>
    <w:rsid w:val="00930214"/>
    <w:rsid w:val="00930CCC"/>
    <w:rsid w:val="009333E9"/>
    <w:rsid w:val="009337CA"/>
    <w:rsid w:val="00937CF8"/>
    <w:rsid w:val="00937E80"/>
    <w:rsid w:val="009412FD"/>
    <w:rsid w:val="00943993"/>
    <w:rsid w:val="009440BC"/>
    <w:rsid w:val="0094665C"/>
    <w:rsid w:val="00952D7C"/>
    <w:rsid w:val="00954F62"/>
    <w:rsid w:val="00956621"/>
    <w:rsid w:val="009574E3"/>
    <w:rsid w:val="00961490"/>
    <w:rsid w:val="00961A01"/>
    <w:rsid w:val="00963F35"/>
    <w:rsid w:val="009667C6"/>
    <w:rsid w:val="00970172"/>
    <w:rsid w:val="00970BD3"/>
    <w:rsid w:val="00971319"/>
    <w:rsid w:val="009778E7"/>
    <w:rsid w:val="00981DB0"/>
    <w:rsid w:val="009850F3"/>
    <w:rsid w:val="00987F77"/>
    <w:rsid w:val="00991413"/>
    <w:rsid w:val="009914B7"/>
    <w:rsid w:val="00997121"/>
    <w:rsid w:val="009B0345"/>
    <w:rsid w:val="009B053E"/>
    <w:rsid w:val="009B2B3C"/>
    <w:rsid w:val="009B33AE"/>
    <w:rsid w:val="009B4AC9"/>
    <w:rsid w:val="009B70D0"/>
    <w:rsid w:val="009B7C4B"/>
    <w:rsid w:val="009C0896"/>
    <w:rsid w:val="009C1236"/>
    <w:rsid w:val="009C15F7"/>
    <w:rsid w:val="009C3547"/>
    <w:rsid w:val="009C354F"/>
    <w:rsid w:val="009D1592"/>
    <w:rsid w:val="009D28AD"/>
    <w:rsid w:val="009D6030"/>
    <w:rsid w:val="009E41D6"/>
    <w:rsid w:val="009E6F1A"/>
    <w:rsid w:val="009E743C"/>
    <w:rsid w:val="009E7F8B"/>
    <w:rsid w:val="009F20B5"/>
    <w:rsid w:val="009F608B"/>
    <w:rsid w:val="009F7EA9"/>
    <w:rsid w:val="00A03B58"/>
    <w:rsid w:val="00A05AED"/>
    <w:rsid w:val="00A05E8B"/>
    <w:rsid w:val="00A075E5"/>
    <w:rsid w:val="00A07D88"/>
    <w:rsid w:val="00A120CC"/>
    <w:rsid w:val="00A13D14"/>
    <w:rsid w:val="00A14A1D"/>
    <w:rsid w:val="00A222F5"/>
    <w:rsid w:val="00A22632"/>
    <w:rsid w:val="00A2354B"/>
    <w:rsid w:val="00A26874"/>
    <w:rsid w:val="00A32217"/>
    <w:rsid w:val="00A33030"/>
    <w:rsid w:val="00A3384B"/>
    <w:rsid w:val="00A3578E"/>
    <w:rsid w:val="00A42D68"/>
    <w:rsid w:val="00A444B1"/>
    <w:rsid w:val="00A47808"/>
    <w:rsid w:val="00A50E11"/>
    <w:rsid w:val="00A552FE"/>
    <w:rsid w:val="00A56938"/>
    <w:rsid w:val="00A5727F"/>
    <w:rsid w:val="00A601C7"/>
    <w:rsid w:val="00A618EC"/>
    <w:rsid w:val="00A61AA9"/>
    <w:rsid w:val="00A62C66"/>
    <w:rsid w:val="00A63B5B"/>
    <w:rsid w:val="00A66582"/>
    <w:rsid w:val="00A6737F"/>
    <w:rsid w:val="00A67FF2"/>
    <w:rsid w:val="00A71347"/>
    <w:rsid w:val="00A73915"/>
    <w:rsid w:val="00A742CF"/>
    <w:rsid w:val="00A765F4"/>
    <w:rsid w:val="00A84320"/>
    <w:rsid w:val="00A87C8A"/>
    <w:rsid w:val="00A92732"/>
    <w:rsid w:val="00A93E41"/>
    <w:rsid w:val="00A949F6"/>
    <w:rsid w:val="00A97A48"/>
    <w:rsid w:val="00AA3BD4"/>
    <w:rsid w:val="00AA3FD0"/>
    <w:rsid w:val="00AC0888"/>
    <w:rsid w:val="00AC1998"/>
    <w:rsid w:val="00AC4F80"/>
    <w:rsid w:val="00AD3279"/>
    <w:rsid w:val="00AD4FAC"/>
    <w:rsid w:val="00AD5C31"/>
    <w:rsid w:val="00AE65CA"/>
    <w:rsid w:val="00AE67B1"/>
    <w:rsid w:val="00AF072D"/>
    <w:rsid w:val="00AF1373"/>
    <w:rsid w:val="00AF2CCC"/>
    <w:rsid w:val="00AF35EB"/>
    <w:rsid w:val="00AF5222"/>
    <w:rsid w:val="00AF64B8"/>
    <w:rsid w:val="00B01F60"/>
    <w:rsid w:val="00B02E83"/>
    <w:rsid w:val="00B06493"/>
    <w:rsid w:val="00B10813"/>
    <w:rsid w:val="00B1542B"/>
    <w:rsid w:val="00B155C2"/>
    <w:rsid w:val="00B17280"/>
    <w:rsid w:val="00B216DB"/>
    <w:rsid w:val="00B2438E"/>
    <w:rsid w:val="00B25841"/>
    <w:rsid w:val="00B26AEE"/>
    <w:rsid w:val="00B26FCB"/>
    <w:rsid w:val="00B34DD7"/>
    <w:rsid w:val="00B35183"/>
    <w:rsid w:val="00B36FAB"/>
    <w:rsid w:val="00B37AE3"/>
    <w:rsid w:val="00B416B8"/>
    <w:rsid w:val="00B417BE"/>
    <w:rsid w:val="00B419BC"/>
    <w:rsid w:val="00B41F70"/>
    <w:rsid w:val="00B44916"/>
    <w:rsid w:val="00B44DD6"/>
    <w:rsid w:val="00B46229"/>
    <w:rsid w:val="00B47CE7"/>
    <w:rsid w:val="00B55F48"/>
    <w:rsid w:val="00B61A2F"/>
    <w:rsid w:val="00B66115"/>
    <w:rsid w:val="00B66D80"/>
    <w:rsid w:val="00B70BA3"/>
    <w:rsid w:val="00B71392"/>
    <w:rsid w:val="00B75339"/>
    <w:rsid w:val="00B82937"/>
    <w:rsid w:val="00B865D9"/>
    <w:rsid w:val="00B90948"/>
    <w:rsid w:val="00B91F60"/>
    <w:rsid w:val="00BA14BF"/>
    <w:rsid w:val="00BA3A8F"/>
    <w:rsid w:val="00BA4317"/>
    <w:rsid w:val="00BA5DF5"/>
    <w:rsid w:val="00BA7638"/>
    <w:rsid w:val="00BA78E8"/>
    <w:rsid w:val="00BB00AD"/>
    <w:rsid w:val="00BB1B0B"/>
    <w:rsid w:val="00BB79CA"/>
    <w:rsid w:val="00BB7BBB"/>
    <w:rsid w:val="00BC0547"/>
    <w:rsid w:val="00BC1339"/>
    <w:rsid w:val="00BC1341"/>
    <w:rsid w:val="00BC4D5A"/>
    <w:rsid w:val="00BC73C6"/>
    <w:rsid w:val="00BC7806"/>
    <w:rsid w:val="00BD1726"/>
    <w:rsid w:val="00BD33C0"/>
    <w:rsid w:val="00BD4C63"/>
    <w:rsid w:val="00BD6EBA"/>
    <w:rsid w:val="00BE0B5B"/>
    <w:rsid w:val="00BE41BE"/>
    <w:rsid w:val="00BE4981"/>
    <w:rsid w:val="00BE7451"/>
    <w:rsid w:val="00BF10D0"/>
    <w:rsid w:val="00BF4EFD"/>
    <w:rsid w:val="00BF6D9A"/>
    <w:rsid w:val="00C01A04"/>
    <w:rsid w:val="00C05A1D"/>
    <w:rsid w:val="00C0699A"/>
    <w:rsid w:val="00C1153D"/>
    <w:rsid w:val="00C1544C"/>
    <w:rsid w:val="00C155CB"/>
    <w:rsid w:val="00C21DD2"/>
    <w:rsid w:val="00C23E47"/>
    <w:rsid w:val="00C2454B"/>
    <w:rsid w:val="00C2542B"/>
    <w:rsid w:val="00C306F4"/>
    <w:rsid w:val="00C31060"/>
    <w:rsid w:val="00C33F4D"/>
    <w:rsid w:val="00C34C61"/>
    <w:rsid w:val="00C358CC"/>
    <w:rsid w:val="00C36D50"/>
    <w:rsid w:val="00C42E33"/>
    <w:rsid w:val="00C43709"/>
    <w:rsid w:val="00C54EE1"/>
    <w:rsid w:val="00C557BB"/>
    <w:rsid w:val="00C602A1"/>
    <w:rsid w:val="00C6230A"/>
    <w:rsid w:val="00C633A2"/>
    <w:rsid w:val="00C63CDB"/>
    <w:rsid w:val="00C6423C"/>
    <w:rsid w:val="00C71098"/>
    <w:rsid w:val="00C73D22"/>
    <w:rsid w:val="00C75827"/>
    <w:rsid w:val="00C7722A"/>
    <w:rsid w:val="00C77766"/>
    <w:rsid w:val="00C7794E"/>
    <w:rsid w:val="00C8074D"/>
    <w:rsid w:val="00C83AE3"/>
    <w:rsid w:val="00C84C35"/>
    <w:rsid w:val="00C84F89"/>
    <w:rsid w:val="00C902FD"/>
    <w:rsid w:val="00C93B64"/>
    <w:rsid w:val="00C94130"/>
    <w:rsid w:val="00CA0B71"/>
    <w:rsid w:val="00CB183B"/>
    <w:rsid w:val="00CB2C5B"/>
    <w:rsid w:val="00CB5C46"/>
    <w:rsid w:val="00CB6CDF"/>
    <w:rsid w:val="00CC07AC"/>
    <w:rsid w:val="00CC2899"/>
    <w:rsid w:val="00CC3C8B"/>
    <w:rsid w:val="00CC4250"/>
    <w:rsid w:val="00CD368B"/>
    <w:rsid w:val="00CD6CA5"/>
    <w:rsid w:val="00CE02BB"/>
    <w:rsid w:val="00CE087E"/>
    <w:rsid w:val="00CE09F1"/>
    <w:rsid w:val="00CE1F28"/>
    <w:rsid w:val="00CE2816"/>
    <w:rsid w:val="00CE622F"/>
    <w:rsid w:val="00CE7C55"/>
    <w:rsid w:val="00CF12A0"/>
    <w:rsid w:val="00CF1697"/>
    <w:rsid w:val="00CF2A0F"/>
    <w:rsid w:val="00CF3DB6"/>
    <w:rsid w:val="00CF4C98"/>
    <w:rsid w:val="00CF6F88"/>
    <w:rsid w:val="00CF7D47"/>
    <w:rsid w:val="00D0044D"/>
    <w:rsid w:val="00D0395C"/>
    <w:rsid w:val="00D06E10"/>
    <w:rsid w:val="00D13D0F"/>
    <w:rsid w:val="00D17CD5"/>
    <w:rsid w:val="00D23E29"/>
    <w:rsid w:val="00D33CED"/>
    <w:rsid w:val="00D34D2F"/>
    <w:rsid w:val="00D40F7F"/>
    <w:rsid w:val="00D47386"/>
    <w:rsid w:val="00D4788C"/>
    <w:rsid w:val="00D52B93"/>
    <w:rsid w:val="00D60D5F"/>
    <w:rsid w:val="00D6180E"/>
    <w:rsid w:val="00D646BA"/>
    <w:rsid w:val="00D71F3A"/>
    <w:rsid w:val="00D73AEB"/>
    <w:rsid w:val="00D74537"/>
    <w:rsid w:val="00D74B1E"/>
    <w:rsid w:val="00D760FB"/>
    <w:rsid w:val="00D765D3"/>
    <w:rsid w:val="00D819F6"/>
    <w:rsid w:val="00D82CDD"/>
    <w:rsid w:val="00D83236"/>
    <w:rsid w:val="00D83A10"/>
    <w:rsid w:val="00D84AD9"/>
    <w:rsid w:val="00D867FF"/>
    <w:rsid w:val="00D87895"/>
    <w:rsid w:val="00D924B1"/>
    <w:rsid w:val="00D96051"/>
    <w:rsid w:val="00D97F62"/>
    <w:rsid w:val="00DA1161"/>
    <w:rsid w:val="00DA1D34"/>
    <w:rsid w:val="00DA2323"/>
    <w:rsid w:val="00DA258F"/>
    <w:rsid w:val="00DA5F83"/>
    <w:rsid w:val="00DA6299"/>
    <w:rsid w:val="00DA6D24"/>
    <w:rsid w:val="00DB1DDA"/>
    <w:rsid w:val="00DB2FF2"/>
    <w:rsid w:val="00DB48AC"/>
    <w:rsid w:val="00DB4AC0"/>
    <w:rsid w:val="00DB7CDA"/>
    <w:rsid w:val="00DC1D72"/>
    <w:rsid w:val="00DD0204"/>
    <w:rsid w:val="00DD269A"/>
    <w:rsid w:val="00DD79E2"/>
    <w:rsid w:val="00DE117E"/>
    <w:rsid w:val="00DE2B27"/>
    <w:rsid w:val="00DE75A7"/>
    <w:rsid w:val="00DF14FC"/>
    <w:rsid w:val="00DF4AA8"/>
    <w:rsid w:val="00DF4B2D"/>
    <w:rsid w:val="00DF6D16"/>
    <w:rsid w:val="00E003AD"/>
    <w:rsid w:val="00E01058"/>
    <w:rsid w:val="00E05308"/>
    <w:rsid w:val="00E06DE0"/>
    <w:rsid w:val="00E070C2"/>
    <w:rsid w:val="00E07307"/>
    <w:rsid w:val="00E15940"/>
    <w:rsid w:val="00E163F9"/>
    <w:rsid w:val="00E22EA1"/>
    <w:rsid w:val="00E249F0"/>
    <w:rsid w:val="00E25436"/>
    <w:rsid w:val="00E260EF"/>
    <w:rsid w:val="00E302CB"/>
    <w:rsid w:val="00E31D2E"/>
    <w:rsid w:val="00E40882"/>
    <w:rsid w:val="00E4124F"/>
    <w:rsid w:val="00E4133D"/>
    <w:rsid w:val="00E435A0"/>
    <w:rsid w:val="00E44B18"/>
    <w:rsid w:val="00E44C70"/>
    <w:rsid w:val="00E4717B"/>
    <w:rsid w:val="00E50380"/>
    <w:rsid w:val="00E549C0"/>
    <w:rsid w:val="00E56CFB"/>
    <w:rsid w:val="00E60355"/>
    <w:rsid w:val="00E60BAC"/>
    <w:rsid w:val="00E62AC7"/>
    <w:rsid w:val="00E648B5"/>
    <w:rsid w:val="00E6494C"/>
    <w:rsid w:val="00E6497C"/>
    <w:rsid w:val="00E64D01"/>
    <w:rsid w:val="00E668F0"/>
    <w:rsid w:val="00E71668"/>
    <w:rsid w:val="00E716AF"/>
    <w:rsid w:val="00E7240F"/>
    <w:rsid w:val="00E80627"/>
    <w:rsid w:val="00E842AD"/>
    <w:rsid w:val="00E84DE3"/>
    <w:rsid w:val="00E90F4A"/>
    <w:rsid w:val="00E949C2"/>
    <w:rsid w:val="00E95B59"/>
    <w:rsid w:val="00EA1004"/>
    <w:rsid w:val="00EA3BC7"/>
    <w:rsid w:val="00EA4C01"/>
    <w:rsid w:val="00EA6947"/>
    <w:rsid w:val="00EA79A6"/>
    <w:rsid w:val="00EB416F"/>
    <w:rsid w:val="00EC1B16"/>
    <w:rsid w:val="00EC32C3"/>
    <w:rsid w:val="00EE099C"/>
    <w:rsid w:val="00EE1204"/>
    <w:rsid w:val="00EE2EE3"/>
    <w:rsid w:val="00EF408A"/>
    <w:rsid w:val="00EF7B26"/>
    <w:rsid w:val="00F01F5F"/>
    <w:rsid w:val="00F06C56"/>
    <w:rsid w:val="00F10005"/>
    <w:rsid w:val="00F10394"/>
    <w:rsid w:val="00F10E09"/>
    <w:rsid w:val="00F1123A"/>
    <w:rsid w:val="00F1197A"/>
    <w:rsid w:val="00F143DF"/>
    <w:rsid w:val="00F150DD"/>
    <w:rsid w:val="00F20E8E"/>
    <w:rsid w:val="00F2174F"/>
    <w:rsid w:val="00F21916"/>
    <w:rsid w:val="00F24E28"/>
    <w:rsid w:val="00F30FAA"/>
    <w:rsid w:val="00F32084"/>
    <w:rsid w:val="00F34930"/>
    <w:rsid w:val="00F3585E"/>
    <w:rsid w:val="00F360D7"/>
    <w:rsid w:val="00F36270"/>
    <w:rsid w:val="00F41D8E"/>
    <w:rsid w:val="00F42BEB"/>
    <w:rsid w:val="00F44405"/>
    <w:rsid w:val="00F52F42"/>
    <w:rsid w:val="00F53A19"/>
    <w:rsid w:val="00F55823"/>
    <w:rsid w:val="00F56D6E"/>
    <w:rsid w:val="00F60974"/>
    <w:rsid w:val="00F65028"/>
    <w:rsid w:val="00F664F8"/>
    <w:rsid w:val="00F669C6"/>
    <w:rsid w:val="00F6719A"/>
    <w:rsid w:val="00F672E5"/>
    <w:rsid w:val="00F70890"/>
    <w:rsid w:val="00F73079"/>
    <w:rsid w:val="00F77E0B"/>
    <w:rsid w:val="00F83BCB"/>
    <w:rsid w:val="00F854A8"/>
    <w:rsid w:val="00F86D81"/>
    <w:rsid w:val="00F917B0"/>
    <w:rsid w:val="00F91834"/>
    <w:rsid w:val="00F92734"/>
    <w:rsid w:val="00F93A34"/>
    <w:rsid w:val="00F95DC3"/>
    <w:rsid w:val="00F97E90"/>
    <w:rsid w:val="00FA1024"/>
    <w:rsid w:val="00FA4910"/>
    <w:rsid w:val="00FA54F5"/>
    <w:rsid w:val="00FA6BCF"/>
    <w:rsid w:val="00FA736A"/>
    <w:rsid w:val="00FA7EF0"/>
    <w:rsid w:val="00FB37A9"/>
    <w:rsid w:val="00FB74AE"/>
    <w:rsid w:val="00FC6B3C"/>
    <w:rsid w:val="00FD27D6"/>
    <w:rsid w:val="00FD32AD"/>
    <w:rsid w:val="00FD7556"/>
    <w:rsid w:val="00FE014F"/>
    <w:rsid w:val="00FE4058"/>
    <w:rsid w:val="00FE6647"/>
    <w:rsid w:val="00FE6EE1"/>
    <w:rsid w:val="00FF5651"/>
    <w:rsid w:val="00FF769B"/>
    <w:rsid w:val="00FF7D7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659D108C"/>
  <w14:defaultImageDpi w14:val="32767"/>
  <w15:chartTrackingRefBased/>
  <w15:docId w15:val="{811B2E17-3DCF-2C47-835D-1047632E36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heme="minorHAnsi" w:hAnsi="Times New Roman" w:cs="Times New Roman (Body CS)"/>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F4382"/>
    <w:rPr>
      <w:rFonts w:eastAsia="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F42BEB"/>
    <w:rPr>
      <w:sz w:val="16"/>
      <w:szCs w:val="16"/>
    </w:rPr>
  </w:style>
  <w:style w:type="paragraph" w:styleId="CommentText">
    <w:name w:val="annotation text"/>
    <w:basedOn w:val="Normal"/>
    <w:link w:val="CommentTextChar"/>
    <w:uiPriority w:val="99"/>
    <w:unhideWhenUsed/>
    <w:rsid w:val="00F42BEB"/>
    <w:rPr>
      <w:sz w:val="20"/>
      <w:szCs w:val="20"/>
    </w:rPr>
  </w:style>
  <w:style w:type="character" w:customStyle="1" w:styleId="CommentTextChar">
    <w:name w:val="Comment Text Char"/>
    <w:basedOn w:val="DefaultParagraphFont"/>
    <w:link w:val="CommentText"/>
    <w:uiPriority w:val="99"/>
    <w:rsid w:val="00F42BEB"/>
    <w:rPr>
      <w:rFonts w:eastAsia="Times New Roman" w:cs="Times New Roman"/>
      <w:sz w:val="20"/>
      <w:szCs w:val="20"/>
    </w:rPr>
  </w:style>
  <w:style w:type="character" w:styleId="PlaceholderText">
    <w:name w:val="Placeholder Text"/>
    <w:basedOn w:val="DefaultParagraphFont"/>
    <w:uiPriority w:val="99"/>
    <w:semiHidden/>
    <w:rsid w:val="00D74B1E"/>
    <w:rPr>
      <w:color w:val="808080"/>
    </w:rPr>
  </w:style>
  <w:style w:type="character" w:styleId="LineNumber">
    <w:name w:val="line number"/>
    <w:basedOn w:val="DefaultParagraphFont"/>
    <w:uiPriority w:val="99"/>
    <w:semiHidden/>
    <w:unhideWhenUsed/>
    <w:rsid w:val="005B0115"/>
  </w:style>
  <w:style w:type="paragraph" w:styleId="CommentSubject">
    <w:name w:val="annotation subject"/>
    <w:basedOn w:val="CommentText"/>
    <w:next w:val="CommentText"/>
    <w:link w:val="CommentSubjectChar"/>
    <w:uiPriority w:val="99"/>
    <w:semiHidden/>
    <w:unhideWhenUsed/>
    <w:rsid w:val="00247CFD"/>
    <w:rPr>
      <w:b/>
      <w:bCs/>
    </w:rPr>
  </w:style>
  <w:style w:type="character" w:customStyle="1" w:styleId="CommentSubjectChar">
    <w:name w:val="Comment Subject Char"/>
    <w:basedOn w:val="CommentTextChar"/>
    <w:link w:val="CommentSubject"/>
    <w:uiPriority w:val="99"/>
    <w:semiHidden/>
    <w:rsid w:val="00247CFD"/>
    <w:rPr>
      <w:rFonts w:eastAsia="Times New Roman" w:cs="Times New Roman"/>
      <w:b/>
      <w:bCs/>
      <w:sz w:val="20"/>
      <w:szCs w:val="20"/>
    </w:rPr>
  </w:style>
  <w:style w:type="paragraph" w:styleId="PlainText">
    <w:name w:val="Plain Text"/>
    <w:basedOn w:val="Normal"/>
    <w:link w:val="PlainTextChar"/>
    <w:uiPriority w:val="99"/>
    <w:unhideWhenUsed/>
    <w:rsid w:val="00C71098"/>
    <w:rPr>
      <w:rFonts w:ascii="Consolas" w:eastAsiaTheme="minorHAnsi" w:hAnsi="Consolas" w:cs="Consolas"/>
      <w:sz w:val="21"/>
      <w:szCs w:val="21"/>
    </w:rPr>
  </w:style>
  <w:style w:type="character" w:customStyle="1" w:styleId="PlainTextChar">
    <w:name w:val="Plain Text Char"/>
    <w:basedOn w:val="DefaultParagraphFont"/>
    <w:link w:val="PlainText"/>
    <w:uiPriority w:val="99"/>
    <w:rsid w:val="00C71098"/>
    <w:rPr>
      <w:rFonts w:ascii="Consolas" w:hAnsi="Consolas" w:cs="Consolas"/>
      <w:sz w:val="21"/>
      <w:szCs w:val="21"/>
    </w:rPr>
  </w:style>
  <w:style w:type="paragraph" w:styleId="Header">
    <w:name w:val="header"/>
    <w:basedOn w:val="Normal"/>
    <w:link w:val="HeaderChar"/>
    <w:uiPriority w:val="99"/>
    <w:unhideWhenUsed/>
    <w:rsid w:val="00BE0B5B"/>
    <w:pPr>
      <w:tabs>
        <w:tab w:val="center" w:pos="4680"/>
        <w:tab w:val="right" w:pos="9360"/>
      </w:tabs>
    </w:pPr>
  </w:style>
  <w:style w:type="character" w:customStyle="1" w:styleId="HeaderChar">
    <w:name w:val="Header Char"/>
    <w:basedOn w:val="DefaultParagraphFont"/>
    <w:link w:val="Header"/>
    <w:uiPriority w:val="99"/>
    <w:rsid w:val="00BE0B5B"/>
    <w:rPr>
      <w:rFonts w:eastAsia="Times New Roman" w:cs="Times New Roman"/>
    </w:rPr>
  </w:style>
  <w:style w:type="paragraph" w:styleId="Footer">
    <w:name w:val="footer"/>
    <w:basedOn w:val="Normal"/>
    <w:link w:val="FooterChar"/>
    <w:uiPriority w:val="99"/>
    <w:unhideWhenUsed/>
    <w:rsid w:val="00BE0B5B"/>
    <w:pPr>
      <w:tabs>
        <w:tab w:val="center" w:pos="4680"/>
        <w:tab w:val="right" w:pos="9360"/>
      </w:tabs>
    </w:pPr>
  </w:style>
  <w:style w:type="character" w:customStyle="1" w:styleId="FooterChar">
    <w:name w:val="Footer Char"/>
    <w:basedOn w:val="DefaultParagraphFont"/>
    <w:link w:val="Footer"/>
    <w:uiPriority w:val="99"/>
    <w:rsid w:val="00BE0B5B"/>
    <w:rPr>
      <w:rFonts w:eastAsia="Times New Roman" w:cs="Times New Roman"/>
    </w:rPr>
  </w:style>
  <w:style w:type="character" w:styleId="PageNumber">
    <w:name w:val="page number"/>
    <w:basedOn w:val="DefaultParagraphFont"/>
    <w:uiPriority w:val="99"/>
    <w:semiHidden/>
    <w:unhideWhenUsed/>
    <w:rsid w:val="00BE0B5B"/>
  </w:style>
  <w:style w:type="paragraph" w:styleId="ListParagraph">
    <w:name w:val="List Paragraph"/>
    <w:basedOn w:val="Normal"/>
    <w:uiPriority w:val="34"/>
    <w:qFormat/>
    <w:rsid w:val="001D4D48"/>
    <w:pPr>
      <w:ind w:left="720"/>
      <w:contextualSpacing/>
    </w:pPr>
  </w:style>
  <w:style w:type="paragraph" w:styleId="BalloonText">
    <w:name w:val="Balloon Text"/>
    <w:basedOn w:val="Normal"/>
    <w:link w:val="BalloonTextChar"/>
    <w:uiPriority w:val="99"/>
    <w:semiHidden/>
    <w:unhideWhenUsed/>
    <w:rsid w:val="00F24E28"/>
    <w:rPr>
      <w:sz w:val="18"/>
      <w:szCs w:val="18"/>
    </w:rPr>
  </w:style>
  <w:style w:type="character" w:customStyle="1" w:styleId="BalloonTextChar">
    <w:name w:val="Balloon Text Char"/>
    <w:basedOn w:val="DefaultParagraphFont"/>
    <w:link w:val="BalloonText"/>
    <w:uiPriority w:val="99"/>
    <w:semiHidden/>
    <w:rsid w:val="00F24E28"/>
    <w:rPr>
      <w:rFonts w:eastAsia="Times New Roman" w:cs="Times New Roman"/>
      <w:sz w:val="18"/>
      <w:szCs w:val="18"/>
    </w:rPr>
  </w:style>
  <w:style w:type="paragraph" w:styleId="Revision">
    <w:name w:val="Revision"/>
    <w:hidden/>
    <w:uiPriority w:val="99"/>
    <w:semiHidden/>
    <w:rsid w:val="00444BB3"/>
    <w:rPr>
      <w:rFonts w:eastAsia="Times New Roman" w:cs="Times New Roman"/>
    </w:rPr>
  </w:style>
  <w:style w:type="character" w:styleId="Emphasis">
    <w:name w:val="Emphasis"/>
    <w:basedOn w:val="DefaultParagraphFont"/>
    <w:uiPriority w:val="20"/>
    <w:qFormat/>
    <w:rsid w:val="00D0044D"/>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974">
      <w:bodyDiv w:val="1"/>
      <w:marLeft w:val="0"/>
      <w:marRight w:val="0"/>
      <w:marTop w:val="0"/>
      <w:marBottom w:val="0"/>
      <w:divBdr>
        <w:top w:val="none" w:sz="0" w:space="0" w:color="auto"/>
        <w:left w:val="none" w:sz="0" w:space="0" w:color="auto"/>
        <w:bottom w:val="none" w:sz="0" w:space="0" w:color="auto"/>
        <w:right w:val="none" w:sz="0" w:space="0" w:color="auto"/>
      </w:divBdr>
    </w:div>
    <w:div w:id="277910">
      <w:bodyDiv w:val="1"/>
      <w:marLeft w:val="0"/>
      <w:marRight w:val="0"/>
      <w:marTop w:val="0"/>
      <w:marBottom w:val="0"/>
      <w:divBdr>
        <w:top w:val="none" w:sz="0" w:space="0" w:color="auto"/>
        <w:left w:val="none" w:sz="0" w:space="0" w:color="auto"/>
        <w:bottom w:val="none" w:sz="0" w:space="0" w:color="auto"/>
        <w:right w:val="none" w:sz="0" w:space="0" w:color="auto"/>
      </w:divBdr>
    </w:div>
    <w:div w:id="3554058">
      <w:bodyDiv w:val="1"/>
      <w:marLeft w:val="0"/>
      <w:marRight w:val="0"/>
      <w:marTop w:val="0"/>
      <w:marBottom w:val="0"/>
      <w:divBdr>
        <w:top w:val="none" w:sz="0" w:space="0" w:color="auto"/>
        <w:left w:val="none" w:sz="0" w:space="0" w:color="auto"/>
        <w:bottom w:val="none" w:sz="0" w:space="0" w:color="auto"/>
        <w:right w:val="none" w:sz="0" w:space="0" w:color="auto"/>
      </w:divBdr>
    </w:div>
    <w:div w:id="5982428">
      <w:bodyDiv w:val="1"/>
      <w:marLeft w:val="0"/>
      <w:marRight w:val="0"/>
      <w:marTop w:val="0"/>
      <w:marBottom w:val="0"/>
      <w:divBdr>
        <w:top w:val="none" w:sz="0" w:space="0" w:color="auto"/>
        <w:left w:val="none" w:sz="0" w:space="0" w:color="auto"/>
        <w:bottom w:val="none" w:sz="0" w:space="0" w:color="auto"/>
        <w:right w:val="none" w:sz="0" w:space="0" w:color="auto"/>
      </w:divBdr>
    </w:div>
    <w:div w:id="7024453">
      <w:bodyDiv w:val="1"/>
      <w:marLeft w:val="0"/>
      <w:marRight w:val="0"/>
      <w:marTop w:val="0"/>
      <w:marBottom w:val="0"/>
      <w:divBdr>
        <w:top w:val="none" w:sz="0" w:space="0" w:color="auto"/>
        <w:left w:val="none" w:sz="0" w:space="0" w:color="auto"/>
        <w:bottom w:val="none" w:sz="0" w:space="0" w:color="auto"/>
        <w:right w:val="none" w:sz="0" w:space="0" w:color="auto"/>
      </w:divBdr>
    </w:div>
    <w:div w:id="10231145">
      <w:bodyDiv w:val="1"/>
      <w:marLeft w:val="0"/>
      <w:marRight w:val="0"/>
      <w:marTop w:val="0"/>
      <w:marBottom w:val="0"/>
      <w:divBdr>
        <w:top w:val="none" w:sz="0" w:space="0" w:color="auto"/>
        <w:left w:val="none" w:sz="0" w:space="0" w:color="auto"/>
        <w:bottom w:val="none" w:sz="0" w:space="0" w:color="auto"/>
        <w:right w:val="none" w:sz="0" w:space="0" w:color="auto"/>
      </w:divBdr>
    </w:div>
    <w:div w:id="13777117">
      <w:bodyDiv w:val="1"/>
      <w:marLeft w:val="0"/>
      <w:marRight w:val="0"/>
      <w:marTop w:val="0"/>
      <w:marBottom w:val="0"/>
      <w:divBdr>
        <w:top w:val="none" w:sz="0" w:space="0" w:color="auto"/>
        <w:left w:val="none" w:sz="0" w:space="0" w:color="auto"/>
        <w:bottom w:val="none" w:sz="0" w:space="0" w:color="auto"/>
        <w:right w:val="none" w:sz="0" w:space="0" w:color="auto"/>
      </w:divBdr>
    </w:div>
    <w:div w:id="13964837">
      <w:bodyDiv w:val="1"/>
      <w:marLeft w:val="0"/>
      <w:marRight w:val="0"/>
      <w:marTop w:val="0"/>
      <w:marBottom w:val="0"/>
      <w:divBdr>
        <w:top w:val="none" w:sz="0" w:space="0" w:color="auto"/>
        <w:left w:val="none" w:sz="0" w:space="0" w:color="auto"/>
        <w:bottom w:val="none" w:sz="0" w:space="0" w:color="auto"/>
        <w:right w:val="none" w:sz="0" w:space="0" w:color="auto"/>
      </w:divBdr>
    </w:div>
    <w:div w:id="17317522">
      <w:bodyDiv w:val="1"/>
      <w:marLeft w:val="0"/>
      <w:marRight w:val="0"/>
      <w:marTop w:val="0"/>
      <w:marBottom w:val="0"/>
      <w:divBdr>
        <w:top w:val="none" w:sz="0" w:space="0" w:color="auto"/>
        <w:left w:val="none" w:sz="0" w:space="0" w:color="auto"/>
        <w:bottom w:val="none" w:sz="0" w:space="0" w:color="auto"/>
        <w:right w:val="none" w:sz="0" w:space="0" w:color="auto"/>
      </w:divBdr>
    </w:div>
    <w:div w:id="17389572">
      <w:bodyDiv w:val="1"/>
      <w:marLeft w:val="0"/>
      <w:marRight w:val="0"/>
      <w:marTop w:val="0"/>
      <w:marBottom w:val="0"/>
      <w:divBdr>
        <w:top w:val="none" w:sz="0" w:space="0" w:color="auto"/>
        <w:left w:val="none" w:sz="0" w:space="0" w:color="auto"/>
        <w:bottom w:val="none" w:sz="0" w:space="0" w:color="auto"/>
        <w:right w:val="none" w:sz="0" w:space="0" w:color="auto"/>
      </w:divBdr>
    </w:div>
    <w:div w:id="19281510">
      <w:bodyDiv w:val="1"/>
      <w:marLeft w:val="0"/>
      <w:marRight w:val="0"/>
      <w:marTop w:val="0"/>
      <w:marBottom w:val="0"/>
      <w:divBdr>
        <w:top w:val="none" w:sz="0" w:space="0" w:color="auto"/>
        <w:left w:val="none" w:sz="0" w:space="0" w:color="auto"/>
        <w:bottom w:val="none" w:sz="0" w:space="0" w:color="auto"/>
        <w:right w:val="none" w:sz="0" w:space="0" w:color="auto"/>
      </w:divBdr>
    </w:div>
    <w:div w:id="20135818">
      <w:bodyDiv w:val="1"/>
      <w:marLeft w:val="0"/>
      <w:marRight w:val="0"/>
      <w:marTop w:val="0"/>
      <w:marBottom w:val="0"/>
      <w:divBdr>
        <w:top w:val="none" w:sz="0" w:space="0" w:color="auto"/>
        <w:left w:val="none" w:sz="0" w:space="0" w:color="auto"/>
        <w:bottom w:val="none" w:sz="0" w:space="0" w:color="auto"/>
        <w:right w:val="none" w:sz="0" w:space="0" w:color="auto"/>
      </w:divBdr>
    </w:div>
    <w:div w:id="20983516">
      <w:bodyDiv w:val="1"/>
      <w:marLeft w:val="0"/>
      <w:marRight w:val="0"/>
      <w:marTop w:val="0"/>
      <w:marBottom w:val="0"/>
      <w:divBdr>
        <w:top w:val="none" w:sz="0" w:space="0" w:color="auto"/>
        <w:left w:val="none" w:sz="0" w:space="0" w:color="auto"/>
        <w:bottom w:val="none" w:sz="0" w:space="0" w:color="auto"/>
        <w:right w:val="none" w:sz="0" w:space="0" w:color="auto"/>
      </w:divBdr>
    </w:div>
    <w:div w:id="21439871">
      <w:bodyDiv w:val="1"/>
      <w:marLeft w:val="0"/>
      <w:marRight w:val="0"/>
      <w:marTop w:val="0"/>
      <w:marBottom w:val="0"/>
      <w:divBdr>
        <w:top w:val="none" w:sz="0" w:space="0" w:color="auto"/>
        <w:left w:val="none" w:sz="0" w:space="0" w:color="auto"/>
        <w:bottom w:val="none" w:sz="0" w:space="0" w:color="auto"/>
        <w:right w:val="none" w:sz="0" w:space="0" w:color="auto"/>
      </w:divBdr>
    </w:div>
    <w:div w:id="23674800">
      <w:bodyDiv w:val="1"/>
      <w:marLeft w:val="0"/>
      <w:marRight w:val="0"/>
      <w:marTop w:val="0"/>
      <w:marBottom w:val="0"/>
      <w:divBdr>
        <w:top w:val="none" w:sz="0" w:space="0" w:color="auto"/>
        <w:left w:val="none" w:sz="0" w:space="0" w:color="auto"/>
        <w:bottom w:val="none" w:sz="0" w:space="0" w:color="auto"/>
        <w:right w:val="none" w:sz="0" w:space="0" w:color="auto"/>
      </w:divBdr>
    </w:div>
    <w:div w:id="24869837">
      <w:bodyDiv w:val="1"/>
      <w:marLeft w:val="0"/>
      <w:marRight w:val="0"/>
      <w:marTop w:val="0"/>
      <w:marBottom w:val="0"/>
      <w:divBdr>
        <w:top w:val="none" w:sz="0" w:space="0" w:color="auto"/>
        <w:left w:val="none" w:sz="0" w:space="0" w:color="auto"/>
        <w:bottom w:val="none" w:sz="0" w:space="0" w:color="auto"/>
        <w:right w:val="none" w:sz="0" w:space="0" w:color="auto"/>
      </w:divBdr>
    </w:div>
    <w:div w:id="25563991">
      <w:bodyDiv w:val="1"/>
      <w:marLeft w:val="0"/>
      <w:marRight w:val="0"/>
      <w:marTop w:val="0"/>
      <w:marBottom w:val="0"/>
      <w:divBdr>
        <w:top w:val="none" w:sz="0" w:space="0" w:color="auto"/>
        <w:left w:val="none" w:sz="0" w:space="0" w:color="auto"/>
        <w:bottom w:val="none" w:sz="0" w:space="0" w:color="auto"/>
        <w:right w:val="none" w:sz="0" w:space="0" w:color="auto"/>
      </w:divBdr>
    </w:div>
    <w:div w:id="28605368">
      <w:bodyDiv w:val="1"/>
      <w:marLeft w:val="0"/>
      <w:marRight w:val="0"/>
      <w:marTop w:val="0"/>
      <w:marBottom w:val="0"/>
      <w:divBdr>
        <w:top w:val="none" w:sz="0" w:space="0" w:color="auto"/>
        <w:left w:val="none" w:sz="0" w:space="0" w:color="auto"/>
        <w:bottom w:val="none" w:sz="0" w:space="0" w:color="auto"/>
        <w:right w:val="none" w:sz="0" w:space="0" w:color="auto"/>
      </w:divBdr>
    </w:div>
    <w:div w:id="31156929">
      <w:bodyDiv w:val="1"/>
      <w:marLeft w:val="0"/>
      <w:marRight w:val="0"/>
      <w:marTop w:val="0"/>
      <w:marBottom w:val="0"/>
      <w:divBdr>
        <w:top w:val="none" w:sz="0" w:space="0" w:color="auto"/>
        <w:left w:val="none" w:sz="0" w:space="0" w:color="auto"/>
        <w:bottom w:val="none" w:sz="0" w:space="0" w:color="auto"/>
        <w:right w:val="none" w:sz="0" w:space="0" w:color="auto"/>
      </w:divBdr>
    </w:div>
    <w:div w:id="31224979">
      <w:bodyDiv w:val="1"/>
      <w:marLeft w:val="0"/>
      <w:marRight w:val="0"/>
      <w:marTop w:val="0"/>
      <w:marBottom w:val="0"/>
      <w:divBdr>
        <w:top w:val="none" w:sz="0" w:space="0" w:color="auto"/>
        <w:left w:val="none" w:sz="0" w:space="0" w:color="auto"/>
        <w:bottom w:val="none" w:sz="0" w:space="0" w:color="auto"/>
        <w:right w:val="none" w:sz="0" w:space="0" w:color="auto"/>
      </w:divBdr>
    </w:div>
    <w:div w:id="33041811">
      <w:bodyDiv w:val="1"/>
      <w:marLeft w:val="0"/>
      <w:marRight w:val="0"/>
      <w:marTop w:val="0"/>
      <w:marBottom w:val="0"/>
      <w:divBdr>
        <w:top w:val="none" w:sz="0" w:space="0" w:color="auto"/>
        <w:left w:val="none" w:sz="0" w:space="0" w:color="auto"/>
        <w:bottom w:val="none" w:sz="0" w:space="0" w:color="auto"/>
        <w:right w:val="none" w:sz="0" w:space="0" w:color="auto"/>
      </w:divBdr>
    </w:div>
    <w:div w:id="36054552">
      <w:bodyDiv w:val="1"/>
      <w:marLeft w:val="0"/>
      <w:marRight w:val="0"/>
      <w:marTop w:val="0"/>
      <w:marBottom w:val="0"/>
      <w:divBdr>
        <w:top w:val="none" w:sz="0" w:space="0" w:color="auto"/>
        <w:left w:val="none" w:sz="0" w:space="0" w:color="auto"/>
        <w:bottom w:val="none" w:sz="0" w:space="0" w:color="auto"/>
        <w:right w:val="none" w:sz="0" w:space="0" w:color="auto"/>
      </w:divBdr>
    </w:div>
    <w:div w:id="36323747">
      <w:bodyDiv w:val="1"/>
      <w:marLeft w:val="0"/>
      <w:marRight w:val="0"/>
      <w:marTop w:val="0"/>
      <w:marBottom w:val="0"/>
      <w:divBdr>
        <w:top w:val="none" w:sz="0" w:space="0" w:color="auto"/>
        <w:left w:val="none" w:sz="0" w:space="0" w:color="auto"/>
        <w:bottom w:val="none" w:sz="0" w:space="0" w:color="auto"/>
        <w:right w:val="none" w:sz="0" w:space="0" w:color="auto"/>
      </w:divBdr>
    </w:div>
    <w:div w:id="37359071">
      <w:bodyDiv w:val="1"/>
      <w:marLeft w:val="0"/>
      <w:marRight w:val="0"/>
      <w:marTop w:val="0"/>
      <w:marBottom w:val="0"/>
      <w:divBdr>
        <w:top w:val="none" w:sz="0" w:space="0" w:color="auto"/>
        <w:left w:val="none" w:sz="0" w:space="0" w:color="auto"/>
        <w:bottom w:val="none" w:sz="0" w:space="0" w:color="auto"/>
        <w:right w:val="none" w:sz="0" w:space="0" w:color="auto"/>
      </w:divBdr>
    </w:div>
    <w:div w:id="38554463">
      <w:bodyDiv w:val="1"/>
      <w:marLeft w:val="0"/>
      <w:marRight w:val="0"/>
      <w:marTop w:val="0"/>
      <w:marBottom w:val="0"/>
      <w:divBdr>
        <w:top w:val="none" w:sz="0" w:space="0" w:color="auto"/>
        <w:left w:val="none" w:sz="0" w:space="0" w:color="auto"/>
        <w:bottom w:val="none" w:sz="0" w:space="0" w:color="auto"/>
        <w:right w:val="none" w:sz="0" w:space="0" w:color="auto"/>
      </w:divBdr>
    </w:div>
    <w:div w:id="39130006">
      <w:bodyDiv w:val="1"/>
      <w:marLeft w:val="0"/>
      <w:marRight w:val="0"/>
      <w:marTop w:val="0"/>
      <w:marBottom w:val="0"/>
      <w:divBdr>
        <w:top w:val="none" w:sz="0" w:space="0" w:color="auto"/>
        <w:left w:val="none" w:sz="0" w:space="0" w:color="auto"/>
        <w:bottom w:val="none" w:sz="0" w:space="0" w:color="auto"/>
        <w:right w:val="none" w:sz="0" w:space="0" w:color="auto"/>
      </w:divBdr>
    </w:div>
    <w:div w:id="39403887">
      <w:bodyDiv w:val="1"/>
      <w:marLeft w:val="0"/>
      <w:marRight w:val="0"/>
      <w:marTop w:val="0"/>
      <w:marBottom w:val="0"/>
      <w:divBdr>
        <w:top w:val="none" w:sz="0" w:space="0" w:color="auto"/>
        <w:left w:val="none" w:sz="0" w:space="0" w:color="auto"/>
        <w:bottom w:val="none" w:sz="0" w:space="0" w:color="auto"/>
        <w:right w:val="none" w:sz="0" w:space="0" w:color="auto"/>
      </w:divBdr>
    </w:div>
    <w:div w:id="39986036">
      <w:bodyDiv w:val="1"/>
      <w:marLeft w:val="0"/>
      <w:marRight w:val="0"/>
      <w:marTop w:val="0"/>
      <w:marBottom w:val="0"/>
      <w:divBdr>
        <w:top w:val="none" w:sz="0" w:space="0" w:color="auto"/>
        <w:left w:val="none" w:sz="0" w:space="0" w:color="auto"/>
        <w:bottom w:val="none" w:sz="0" w:space="0" w:color="auto"/>
        <w:right w:val="none" w:sz="0" w:space="0" w:color="auto"/>
      </w:divBdr>
    </w:div>
    <w:div w:id="41177682">
      <w:bodyDiv w:val="1"/>
      <w:marLeft w:val="0"/>
      <w:marRight w:val="0"/>
      <w:marTop w:val="0"/>
      <w:marBottom w:val="0"/>
      <w:divBdr>
        <w:top w:val="none" w:sz="0" w:space="0" w:color="auto"/>
        <w:left w:val="none" w:sz="0" w:space="0" w:color="auto"/>
        <w:bottom w:val="none" w:sz="0" w:space="0" w:color="auto"/>
        <w:right w:val="none" w:sz="0" w:space="0" w:color="auto"/>
      </w:divBdr>
    </w:div>
    <w:div w:id="42145572">
      <w:bodyDiv w:val="1"/>
      <w:marLeft w:val="0"/>
      <w:marRight w:val="0"/>
      <w:marTop w:val="0"/>
      <w:marBottom w:val="0"/>
      <w:divBdr>
        <w:top w:val="none" w:sz="0" w:space="0" w:color="auto"/>
        <w:left w:val="none" w:sz="0" w:space="0" w:color="auto"/>
        <w:bottom w:val="none" w:sz="0" w:space="0" w:color="auto"/>
        <w:right w:val="none" w:sz="0" w:space="0" w:color="auto"/>
      </w:divBdr>
    </w:div>
    <w:div w:id="49110149">
      <w:bodyDiv w:val="1"/>
      <w:marLeft w:val="0"/>
      <w:marRight w:val="0"/>
      <w:marTop w:val="0"/>
      <w:marBottom w:val="0"/>
      <w:divBdr>
        <w:top w:val="none" w:sz="0" w:space="0" w:color="auto"/>
        <w:left w:val="none" w:sz="0" w:space="0" w:color="auto"/>
        <w:bottom w:val="none" w:sz="0" w:space="0" w:color="auto"/>
        <w:right w:val="none" w:sz="0" w:space="0" w:color="auto"/>
      </w:divBdr>
    </w:div>
    <w:div w:id="51468116">
      <w:bodyDiv w:val="1"/>
      <w:marLeft w:val="0"/>
      <w:marRight w:val="0"/>
      <w:marTop w:val="0"/>
      <w:marBottom w:val="0"/>
      <w:divBdr>
        <w:top w:val="none" w:sz="0" w:space="0" w:color="auto"/>
        <w:left w:val="none" w:sz="0" w:space="0" w:color="auto"/>
        <w:bottom w:val="none" w:sz="0" w:space="0" w:color="auto"/>
        <w:right w:val="none" w:sz="0" w:space="0" w:color="auto"/>
      </w:divBdr>
    </w:div>
    <w:div w:id="52386416">
      <w:bodyDiv w:val="1"/>
      <w:marLeft w:val="0"/>
      <w:marRight w:val="0"/>
      <w:marTop w:val="0"/>
      <w:marBottom w:val="0"/>
      <w:divBdr>
        <w:top w:val="none" w:sz="0" w:space="0" w:color="auto"/>
        <w:left w:val="none" w:sz="0" w:space="0" w:color="auto"/>
        <w:bottom w:val="none" w:sz="0" w:space="0" w:color="auto"/>
        <w:right w:val="none" w:sz="0" w:space="0" w:color="auto"/>
      </w:divBdr>
    </w:div>
    <w:div w:id="54790652">
      <w:bodyDiv w:val="1"/>
      <w:marLeft w:val="0"/>
      <w:marRight w:val="0"/>
      <w:marTop w:val="0"/>
      <w:marBottom w:val="0"/>
      <w:divBdr>
        <w:top w:val="none" w:sz="0" w:space="0" w:color="auto"/>
        <w:left w:val="none" w:sz="0" w:space="0" w:color="auto"/>
        <w:bottom w:val="none" w:sz="0" w:space="0" w:color="auto"/>
        <w:right w:val="none" w:sz="0" w:space="0" w:color="auto"/>
      </w:divBdr>
    </w:div>
    <w:div w:id="57487095">
      <w:bodyDiv w:val="1"/>
      <w:marLeft w:val="0"/>
      <w:marRight w:val="0"/>
      <w:marTop w:val="0"/>
      <w:marBottom w:val="0"/>
      <w:divBdr>
        <w:top w:val="none" w:sz="0" w:space="0" w:color="auto"/>
        <w:left w:val="none" w:sz="0" w:space="0" w:color="auto"/>
        <w:bottom w:val="none" w:sz="0" w:space="0" w:color="auto"/>
        <w:right w:val="none" w:sz="0" w:space="0" w:color="auto"/>
      </w:divBdr>
    </w:div>
    <w:div w:id="58288401">
      <w:bodyDiv w:val="1"/>
      <w:marLeft w:val="0"/>
      <w:marRight w:val="0"/>
      <w:marTop w:val="0"/>
      <w:marBottom w:val="0"/>
      <w:divBdr>
        <w:top w:val="none" w:sz="0" w:space="0" w:color="auto"/>
        <w:left w:val="none" w:sz="0" w:space="0" w:color="auto"/>
        <w:bottom w:val="none" w:sz="0" w:space="0" w:color="auto"/>
        <w:right w:val="none" w:sz="0" w:space="0" w:color="auto"/>
      </w:divBdr>
    </w:div>
    <w:div w:id="59134338">
      <w:bodyDiv w:val="1"/>
      <w:marLeft w:val="0"/>
      <w:marRight w:val="0"/>
      <w:marTop w:val="0"/>
      <w:marBottom w:val="0"/>
      <w:divBdr>
        <w:top w:val="none" w:sz="0" w:space="0" w:color="auto"/>
        <w:left w:val="none" w:sz="0" w:space="0" w:color="auto"/>
        <w:bottom w:val="none" w:sz="0" w:space="0" w:color="auto"/>
        <w:right w:val="none" w:sz="0" w:space="0" w:color="auto"/>
      </w:divBdr>
    </w:div>
    <w:div w:id="60370027">
      <w:bodyDiv w:val="1"/>
      <w:marLeft w:val="0"/>
      <w:marRight w:val="0"/>
      <w:marTop w:val="0"/>
      <w:marBottom w:val="0"/>
      <w:divBdr>
        <w:top w:val="none" w:sz="0" w:space="0" w:color="auto"/>
        <w:left w:val="none" w:sz="0" w:space="0" w:color="auto"/>
        <w:bottom w:val="none" w:sz="0" w:space="0" w:color="auto"/>
        <w:right w:val="none" w:sz="0" w:space="0" w:color="auto"/>
      </w:divBdr>
    </w:div>
    <w:div w:id="61023188">
      <w:bodyDiv w:val="1"/>
      <w:marLeft w:val="0"/>
      <w:marRight w:val="0"/>
      <w:marTop w:val="0"/>
      <w:marBottom w:val="0"/>
      <w:divBdr>
        <w:top w:val="none" w:sz="0" w:space="0" w:color="auto"/>
        <w:left w:val="none" w:sz="0" w:space="0" w:color="auto"/>
        <w:bottom w:val="none" w:sz="0" w:space="0" w:color="auto"/>
        <w:right w:val="none" w:sz="0" w:space="0" w:color="auto"/>
      </w:divBdr>
    </w:div>
    <w:div w:id="62141569">
      <w:bodyDiv w:val="1"/>
      <w:marLeft w:val="0"/>
      <w:marRight w:val="0"/>
      <w:marTop w:val="0"/>
      <w:marBottom w:val="0"/>
      <w:divBdr>
        <w:top w:val="none" w:sz="0" w:space="0" w:color="auto"/>
        <w:left w:val="none" w:sz="0" w:space="0" w:color="auto"/>
        <w:bottom w:val="none" w:sz="0" w:space="0" w:color="auto"/>
        <w:right w:val="none" w:sz="0" w:space="0" w:color="auto"/>
      </w:divBdr>
    </w:div>
    <w:div w:id="63913032">
      <w:bodyDiv w:val="1"/>
      <w:marLeft w:val="0"/>
      <w:marRight w:val="0"/>
      <w:marTop w:val="0"/>
      <w:marBottom w:val="0"/>
      <w:divBdr>
        <w:top w:val="none" w:sz="0" w:space="0" w:color="auto"/>
        <w:left w:val="none" w:sz="0" w:space="0" w:color="auto"/>
        <w:bottom w:val="none" w:sz="0" w:space="0" w:color="auto"/>
        <w:right w:val="none" w:sz="0" w:space="0" w:color="auto"/>
      </w:divBdr>
    </w:div>
    <w:div w:id="64913102">
      <w:bodyDiv w:val="1"/>
      <w:marLeft w:val="0"/>
      <w:marRight w:val="0"/>
      <w:marTop w:val="0"/>
      <w:marBottom w:val="0"/>
      <w:divBdr>
        <w:top w:val="none" w:sz="0" w:space="0" w:color="auto"/>
        <w:left w:val="none" w:sz="0" w:space="0" w:color="auto"/>
        <w:bottom w:val="none" w:sz="0" w:space="0" w:color="auto"/>
        <w:right w:val="none" w:sz="0" w:space="0" w:color="auto"/>
      </w:divBdr>
    </w:div>
    <w:div w:id="66221905">
      <w:bodyDiv w:val="1"/>
      <w:marLeft w:val="0"/>
      <w:marRight w:val="0"/>
      <w:marTop w:val="0"/>
      <w:marBottom w:val="0"/>
      <w:divBdr>
        <w:top w:val="none" w:sz="0" w:space="0" w:color="auto"/>
        <w:left w:val="none" w:sz="0" w:space="0" w:color="auto"/>
        <w:bottom w:val="none" w:sz="0" w:space="0" w:color="auto"/>
        <w:right w:val="none" w:sz="0" w:space="0" w:color="auto"/>
      </w:divBdr>
    </w:div>
    <w:div w:id="67269364">
      <w:bodyDiv w:val="1"/>
      <w:marLeft w:val="0"/>
      <w:marRight w:val="0"/>
      <w:marTop w:val="0"/>
      <w:marBottom w:val="0"/>
      <w:divBdr>
        <w:top w:val="none" w:sz="0" w:space="0" w:color="auto"/>
        <w:left w:val="none" w:sz="0" w:space="0" w:color="auto"/>
        <w:bottom w:val="none" w:sz="0" w:space="0" w:color="auto"/>
        <w:right w:val="none" w:sz="0" w:space="0" w:color="auto"/>
      </w:divBdr>
    </w:div>
    <w:div w:id="68772984">
      <w:bodyDiv w:val="1"/>
      <w:marLeft w:val="0"/>
      <w:marRight w:val="0"/>
      <w:marTop w:val="0"/>
      <w:marBottom w:val="0"/>
      <w:divBdr>
        <w:top w:val="none" w:sz="0" w:space="0" w:color="auto"/>
        <w:left w:val="none" w:sz="0" w:space="0" w:color="auto"/>
        <w:bottom w:val="none" w:sz="0" w:space="0" w:color="auto"/>
        <w:right w:val="none" w:sz="0" w:space="0" w:color="auto"/>
      </w:divBdr>
    </w:div>
    <w:div w:id="69861806">
      <w:bodyDiv w:val="1"/>
      <w:marLeft w:val="0"/>
      <w:marRight w:val="0"/>
      <w:marTop w:val="0"/>
      <w:marBottom w:val="0"/>
      <w:divBdr>
        <w:top w:val="none" w:sz="0" w:space="0" w:color="auto"/>
        <w:left w:val="none" w:sz="0" w:space="0" w:color="auto"/>
        <w:bottom w:val="none" w:sz="0" w:space="0" w:color="auto"/>
        <w:right w:val="none" w:sz="0" w:space="0" w:color="auto"/>
      </w:divBdr>
    </w:div>
    <w:div w:id="70583544">
      <w:bodyDiv w:val="1"/>
      <w:marLeft w:val="0"/>
      <w:marRight w:val="0"/>
      <w:marTop w:val="0"/>
      <w:marBottom w:val="0"/>
      <w:divBdr>
        <w:top w:val="none" w:sz="0" w:space="0" w:color="auto"/>
        <w:left w:val="none" w:sz="0" w:space="0" w:color="auto"/>
        <w:bottom w:val="none" w:sz="0" w:space="0" w:color="auto"/>
        <w:right w:val="none" w:sz="0" w:space="0" w:color="auto"/>
      </w:divBdr>
    </w:div>
    <w:div w:id="72312956">
      <w:bodyDiv w:val="1"/>
      <w:marLeft w:val="0"/>
      <w:marRight w:val="0"/>
      <w:marTop w:val="0"/>
      <w:marBottom w:val="0"/>
      <w:divBdr>
        <w:top w:val="none" w:sz="0" w:space="0" w:color="auto"/>
        <w:left w:val="none" w:sz="0" w:space="0" w:color="auto"/>
        <w:bottom w:val="none" w:sz="0" w:space="0" w:color="auto"/>
        <w:right w:val="none" w:sz="0" w:space="0" w:color="auto"/>
      </w:divBdr>
    </w:div>
    <w:div w:id="72968855">
      <w:bodyDiv w:val="1"/>
      <w:marLeft w:val="0"/>
      <w:marRight w:val="0"/>
      <w:marTop w:val="0"/>
      <w:marBottom w:val="0"/>
      <w:divBdr>
        <w:top w:val="none" w:sz="0" w:space="0" w:color="auto"/>
        <w:left w:val="none" w:sz="0" w:space="0" w:color="auto"/>
        <w:bottom w:val="none" w:sz="0" w:space="0" w:color="auto"/>
        <w:right w:val="none" w:sz="0" w:space="0" w:color="auto"/>
      </w:divBdr>
    </w:div>
    <w:div w:id="75709001">
      <w:bodyDiv w:val="1"/>
      <w:marLeft w:val="0"/>
      <w:marRight w:val="0"/>
      <w:marTop w:val="0"/>
      <w:marBottom w:val="0"/>
      <w:divBdr>
        <w:top w:val="none" w:sz="0" w:space="0" w:color="auto"/>
        <w:left w:val="none" w:sz="0" w:space="0" w:color="auto"/>
        <w:bottom w:val="none" w:sz="0" w:space="0" w:color="auto"/>
        <w:right w:val="none" w:sz="0" w:space="0" w:color="auto"/>
      </w:divBdr>
    </w:div>
    <w:div w:id="76026309">
      <w:bodyDiv w:val="1"/>
      <w:marLeft w:val="0"/>
      <w:marRight w:val="0"/>
      <w:marTop w:val="0"/>
      <w:marBottom w:val="0"/>
      <w:divBdr>
        <w:top w:val="none" w:sz="0" w:space="0" w:color="auto"/>
        <w:left w:val="none" w:sz="0" w:space="0" w:color="auto"/>
        <w:bottom w:val="none" w:sz="0" w:space="0" w:color="auto"/>
        <w:right w:val="none" w:sz="0" w:space="0" w:color="auto"/>
      </w:divBdr>
    </w:div>
    <w:div w:id="76487302">
      <w:bodyDiv w:val="1"/>
      <w:marLeft w:val="0"/>
      <w:marRight w:val="0"/>
      <w:marTop w:val="0"/>
      <w:marBottom w:val="0"/>
      <w:divBdr>
        <w:top w:val="none" w:sz="0" w:space="0" w:color="auto"/>
        <w:left w:val="none" w:sz="0" w:space="0" w:color="auto"/>
        <w:bottom w:val="none" w:sz="0" w:space="0" w:color="auto"/>
        <w:right w:val="none" w:sz="0" w:space="0" w:color="auto"/>
      </w:divBdr>
    </w:div>
    <w:div w:id="76942214">
      <w:bodyDiv w:val="1"/>
      <w:marLeft w:val="0"/>
      <w:marRight w:val="0"/>
      <w:marTop w:val="0"/>
      <w:marBottom w:val="0"/>
      <w:divBdr>
        <w:top w:val="none" w:sz="0" w:space="0" w:color="auto"/>
        <w:left w:val="none" w:sz="0" w:space="0" w:color="auto"/>
        <w:bottom w:val="none" w:sz="0" w:space="0" w:color="auto"/>
        <w:right w:val="none" w:sz="0" w:space="0" w:color="auto"/>
      </w:divBdr>
    </w:div>
    <w:div w:id="77024023">
      <w:bodyDiv w:val="1"/>
      <w:marLeft w:val="0"/>
      <w:marRight w:val="0"/>
      <w:marTop w:val="0"/>
      <w:marBottom w:val="0"/>
      <w:divBdr>
        <w:top w:val="none" w:sz="0" w:space="0" w:color="auto"/>
        <w:left w:val="none" w:sz="0" w:space="0" w:color="auto"/>
        <w:bottom w:val="none" w:sz="0" w:space="0" w:color="auto"/>
        <w:right w:val="none" w:sz="0" w:space="0" w:color="auto"/>
      </w:divBdr>
    </w:div>
    <w:div w:id="79062976">
      <w:bodyDiv w:val="1"/>
      <w:marLeft w:val="0"/>
      <w:marRight w:val="0"/>
      <w:marTop w:val="0"/>
      <w:marBottom w:val="0"/>
      <w:divBdr>
        <w:top w:val="none" w:sz="0" w:space="0" w:color="auto"/>
        <w:left w:val="none" w:sz="0" w:space="0" w:color="auto"/>
        <w:bottom w:val="none" w:sz="0" w:space="0" w:color="auto"/>
        <w:right w:val="none" w:sz="0" w:space="0" w:color="auto"/>
      </w:divBdr>
    </w:div>
    <w:div w:id="79758924">
      <w:bodyDiv w:val="1"/>
      <w:marLeft w:val="0"/>
      <w:marRight w:val="0"/>
      <w:marTop w:val="0"/>
      <w:marBottom w:val="0"/>
      <w:divBdr>
        <w:top w:val="none" w:sz="0" w:space="0" w:color="auto"/>
        <w:left w:val="none" w:sz="0" w:space="0" w:color="auto"/>
        <w:bottom w:val="none" w:sz="0" w:space="0" w:color="auto"/>
        <w:right w:val="none" w:sz="0" w:space="0" w:color="auto"/>
      </w:divBdr>
    </w:div>
    <w:div w:id="80030232">
      <w:bodyDiv w:val="1"/>
      <w:marLeft w:val="0"/>
      <w:marRight w:val="0"/>
      <w:marTop w:val="0"/>
      <w:marBottom w:val="0"/>
      <w:divBdr>
        <w:top w:val="none" w:sz="0" w:space="0" w:color="auto"/>
        <w:left w:val="none" w:sz="0" w:space="0" w:color="auto"/>
        <w:bottom w:val="none" w:sz="0" w:space="0" w:color="auto"/>
        <w:right w:val="none" w:sz="0" w:space="0" w:color="auto"/>
      </w:divBdr>
    </w:div>
    <w:div w:id="80369618">
      <w:bodyDiv w:val="1"/>
      <w:marLeft w:val="0"/>
      <w:marRight w:val="0"/>
      <w:marTop w:val="0"/>
      <w:marBottom w:val="0"/>
      <w:divBdr>
        <w:top w:val="none" w:sz="0" w:space="0" w:color="auto"/>
        <w:left w:val="none" w:sz="0" w:space="0" w:color="auto"/>
        <w:bottom w:val="none" w:sz="0" w:space="0" w:color="auto"/>
        <w:right w:val="none" w:sz="0" w:space="0" w:color="auto"/>
      </w:divBdr>
    </w:div>
    <w:div w:id="82999739">
      <w:bodyDiv w:val="1"/>
      <w:marLeft w:val="0"/>
      <w:marRight w:val="0"/>
      <w:marTop w:val="0"/>
      <w:marBottom w:val="0"/>
      <w:divBdr>
        <w:top w:val="none" w:sz="0" w:space="0" w:color="auto"/>
        <w:left w:val="none" w:sz="0" w:space="0" w:color="auto"/>
        <w:bottom w:val="none" w:sz="0" w:space="0" w:color="auto"/>
        <w:right w:val="none" w:sz="0" w:space="0" w:color="auto"/>
      </w:divBdr>
    </w:div>
    <w:div w:id="83232272">
      <w:bodyDiv w:val="1"/>
      <w:marLeft w:val="0"/>
      <w:marRight w:val="0"/>
      <w:marTop w:val="0"/>
      <w:marBottom w:val="0"/>
      <w:divBdr>
        <w:top w:val="none" w:sz="0" w:space="0" w:color="auto"/>
        <w:left w:val="none" w:sz="0" w:space="0" w:color="auto"/>
        <w:bottom w:val="none" w:sz="0" w:space="0" w:color="auto"/>
        <w:right w:val="none" w:sz="0" w:space="0" w:color="auto"/>
      </w:divBdr>
    </w:div>
    <w:div w:id="84303036">
      <w:bodyDiv w:val="1"/>
      <w:marLeft w:val="0"/>
      <w:marRight w:val="0"/>
      <w:marTop w:val="0"/>
      <w:marBottom w:val="0"/>
      <w:divBdr>
        <w:top w:val="none" w:sz="0" w:space="0" w:color="auto"/>
        <w:left w:val="none" w:sz="0" w:space="0" w:color="auto"/>
        <w:bottom w:val="none" w:sz="0" w:space="0" w:color="auto"/>
        <w:right w:val="none" w:sz="0" w:space="0" w:color="auto"/>
      </w:divBdr>
    </w:div>
    <w:div w:id="84345648">
      <w:bodyDiv w:val="1"/>
      <w:marLeft w:val="0"/>
      <w:marRight w:val="0"/>
      <w:marTop w:val="0"/>
      <w:marBottom w:val="0"/>
      <w:divBdr>
        <w:top w:val="none" w:sz="0" w:space="0" w:color="auto"/>
        <w:left w:val="none" w:sz="0" w:space="0" w:color="auto"/>
        <w:bottom w:val="none" w:sz="0" w:space="0" w:color="auto"/>
        <w:right w:val="none" w:sz="0" w:space="0" w:color="auto"/>
      </w:divBdr>
    </w:div>
    <w:div w:id="85611708">
      <w:bodyDiv w:val="1"/>
      <w:marLeft w:val="0"/>
      <w:marRight w:val="0"/>
      <w:marTop w:val="0"/>
      <w:marBottom w:val="0"/>
      <w:divBdr>
        <w:top w:val="none" w:sz="0" w:space="0" w:color="auto"/>
        <w:left w:val="none" w:sz="0" w:space="0" w:color="auto"/>
        <w:bottom w:val="none" w:sz="0" w:space="0" w:color="auto"/>
        <w:right w:val="none" w:sz="0" w:space="0" w:color="auto"/>
      </w:divBdr>
    </w:div>
    <w:div w:id="86662800">
      <w:bodyDiv w:val="1"/>
      <w:marLeft w:val="0"/>
      <w:marRight w:val="0"/>
      <w:marTop w:val="0"/>
      <w:marBottom w:val="0"/>
      <w:divBdr>
        <w:top w:val="none" w:sz="0" w:space="0" w:color="auto"/>
        <w:left w:val="none" w:sz="0" w:space="0" w:color="auto"/>
        <w:bottom w:val="none" w:sz="0" w:space="0" w:color="auto"/>
        <w:right w:val="none" w:sz="0" w:space="0" w:color="auto"/>
      </w:divBdr>
    </w:div>
    <w:div w:id="87312897">
      <w:bodyDiv w:val="1"/>
      <w:marLeft w:val="0"/>
      <w:marRight w:val="0"/>
      <w:marTop w:val="0"/>
      <w:marBottom w:val="0"/>
      <w:divBdr>
        <w:top w:val="none" w:sz="0" w:space="0" w:color="auto"/>
        <w:left w:val="none" w:sz="0" w:space="0" w:color="auto"/>
        <w:bottom w:val="none" w:sz="0" w:space="0" w:color="auto"/>
        <w:right w:val="none" w:sz="0" w:space="0" w:color="auto"/>
      </w:divBdr>
    </w:div>
    <w:div w:id="90007907">
      <w:bodyDiv w:val="1"/>
      <w:marLeft w:val="0"/>
      <w:marRight w:val="0"/>
      <w:marTop w:val="0"/>
      <w:marBottom w:val="0"/>
      <w:divBdr>
        <w:top w:val="none" w:sz="0" w:space="0" w:color="auto"/>
        <w:left w:val="none" w:sz="0" w:space="0" w:color="auto"/>
        <w:bottom w:val="none" w:sz="0" w:space="0" w:color="auto"/>
        <w:right w:val="none" w:sz="0" w:space="0" w:color="auto"/>
      </w:divBdr>
    </w:div>
    <w:div w:id="91436265">
      <w:bodyDiv w:val="1"/>
      <w:marLeft w:val="0"/>
      <w:marRight w:val="0"/>
      <w:marTop w:val="0"/>
      <w:marBottom w:val="0"/>
      <w:divBdr>
        <w:top w:val="none" w:sz="0" w:space="0" w:color="auto"/>
        <w:left w:val="none" w:sz="0" w:space="0" w:color="auto"/>
        <w:bottom w:val="none" w:sz="0" w:space="0" w:color="auto"/>
        <w:right w:val="none" w:sz="0" w:space="0" w:color="auto"/>
      </w:divBdr>
    </w:div>
    <w:div w:id="92239370">
      <w:bodyDiv w:val="1"/>
      <w:marLeft w:val="0"/>
      <w:marRight w:val="0"/>
      <w:marTop w:val="0"/>
      <w:marBottom w:val="0"/>
      <w:divBdr>
        <w:top w:val="none" w:sz="0" w:space="0" w:color="auto"/>
        <w:left w:val="none" w:sz="0" w:space="0" w:color="auto"/>
        <w:bottom w:val="none" w:sz="0" w:space="0" w:color="auto"/>
        <w:right w:val="none" w:sz="0" w:space="0" w:color="auto"/>
      </w:divBdr>
    </w:div>
    <w:div w:id="92554510">
      <w:bodyDiv w:val="1"/>
      <w:marLeft w:val="0"/>
      <w:marRight w:val="0"/>
      <w:marTop w:val="0"/>
      <w:marBottom w:val="0"/>
      <w:divBdr>
        <w:top w:val="none" w:sz="0" w:space="0" w:color="auto"/>
        <w:left w:val="none" w:sz="0" w:space="0" w:color="auto"/>
        <w:bottom w:val="none" w:sz="0" w:space="0" w:color="auto"/>
        <w:right w:val="none" w:sz="0" w:space="0" w:color="auto"/>
      </w:divBdr>
    </w:div>
    <w:div w:id="93786799">
      <w:bodyDiv w:val="1"/>
      <w:marLeft w:val="0"/>
      <w:marRight w:val="0"/>
      <w:marTop w:val="0"/>
      <w:marBottom w:val="0"/>
      <w:divBdr>
        <w:top w:val="none" w:sz="0" w:space="0" w:color="auto"/>
        <w:left w:val="none" w:sz="0" w:space="0" w:color="auto"/>
        <w:bottom w:val="none" w:sz="0" w:space="0" w:color="auto"/>
        <w:right w:val="none" w:sz="0" w:space="0" w:color="auto"/>
      </w:divBdr>
    </w:div>
    <w:div w:id="98375535">
      <w:bodyDiv w:val="1"/>
      <w:marLeft w:val="0"/>
      <w:marRight w:val="0"/>
      <w:marTop w:val="0"/>
      <w:marBottom w:val="0"/>
      <w:divBdr>
        <w:top w:val="none" w:sz="0" w:space="0" w:color="auto"/>
        <w:left w:val="none" w:sz="0" w:space="0" w:color="auto"/>
        <w:bottom w:val="none" w:sz="0" w:space="0" w:color="auto"/>
        <w:right w:val="none" w:sz="0" w:space="0" w:color="auto"/>
      </w:divBdr>
    </w:div>
    <w:div w:id="101540218">
      <w:bodyDiv w:val="1"/>
      <w:marLeft w:val="0"/>
      <w:marRight w:val="0"/>
      <w:marTop w:val="0"/>
      <w:marBottom w:val="0"/>
      <w:divBdr>
        <w:top w:val="none" w:sz="0" w:space="0" w:color="auto"/>
        <w:left w:val="none" w:sz="0" w:space="0" w:color="auto"/>
        <w:bottom w:val="none" w:sz="0" w:space="0" w:color="auto"/>
        <w:right w:val="none" w:sz="0" w:space="0" w:color="auto"/>
      </w:divBdr>
    </w:div>
    <w:div w:id="103039202">
      <w:bodyDiv w:val="1"/>
      <w:marLeft w:val="0"/>
      <w:marRight w:val="0"/>
      <w:marTop w:val="0"/>
      <w:marBottom w:val="0"/>
      <w:divBdr>
        <w:top w:val="none" w:sz="0" w:space="0" w:color="auto"/>
        <w:left w:val="none" w:sz="0" w:space="0" w:color="auto"/>
        <w:bottom w:val="none" w:sz="0" w:space="0" w:color="auto"/>
        <w:right w:val="none" w:sz="0" w:space="0" w:color="auto"/>
      </w:divBdr>
    </w:div>
    <w:div w:id="106589360">
      <w:bodyDiv w:val="1"/>
      <w:marLeft w:val="0"/>
      <w:marRight w:val="0"/>
      <w:marTop w:val="0"/>
      <w:marBottom w:val="0"/>
      <w:divBdr>
        <w:top w:val="none" w:sz="0" w:space="0" w:color="auto"/>
        <w:left w:val="none" w:sz="0" w:space="0" w:color="auto"/>
        <w:bottom w:val="none" w:sz="0" w:space="0" w:color="auto"/>
        <w:right w:val="none" w:sz="0" w:space="0" w:color="auto"/>
      </w:divBdr>
    </w:div>
    <w:div w:id="107506453">
      <w:bodyDiv w:val="1"/>
      <w:marLeft w:val="0"/>
      <w:marRight w:val="0"/>
      <w:marTop w:val="0"/>
      <w:marBottom w:val="0"/>
      <w:divBdr>
        <w:top w:val="none" w:sz="0" w:space="0" w:color="auto"/>
        <w:left w:val="none" w:sz="0" w:space="0" w:color="auto"/>
        <w:bottom w:val="none" w:sz="0" w:space="0" w:color="auto"/>
        <w:right w:val="none" w:sz="0" w:space="0" w:color="auto"/>
      </w:divBdr>
    </w:div>
    <w:div w:id="107819560">
      <w:bodyDiv w:val="1"/>
      <w:marLeft w:val="0"/>
      <w:marRight w:val="0"/>
      <w:marTop w:val="0"/>
      <w:marBottom w:val="0"/>
      <w:divBdr>
        <w:top w:val="none" w:sz="0" w:space="0" w:color="auto"/>
        <w:left w:val="none" w:sz="0" w:space="0" w:color="auto"/>
        <w:bottom w:val="none" w:sz="0" w:space="0" w:color="auto"/>
        <w:right w:val="none" w:sz="0" w:space="0" w:color="auto"/>
      </w:divBdr>
    </w:div>
    <w:div w:id="114641543">
      <w:bodyDiv w:val="1"/>
      <w:marLeft w:val="0"/>
      <w:marRight w:val="0"/>
      <w:marTop w:val="0"/>
      <w:marBottom w:val="0"/>
      <w:divBdr>
        <w:top w:val="none" w:sz="0" w:space="0" w:color="auto"/>
        <w:left w:val="none" w:sz="0" w:space="0" w:color="auto"/>
        <w:bottom w:val="none" w:sz="0" w:space="0" w:color="auto"/>
        <w:right w:val="none" w:sz="0" w:space="0" w:color="auto"/>
      </w:divBdr>
    </w:div>
    <w:div w:id="115372168">
      <w:bodyDiv w:val="1"/>
      <w:marLeft w:val="0"/>
      <w:marRight w:val="0"/>
      <w:marTop w:val="0"/>
      <w:marBottom w:val="0"/>
      <w:divBdr>
        <w:top w:val="none" w:sz="0" w:space="0" w:color="auto"/>
        <w:left w:val="none" w:sz="0" w:space="0" w:color="auto"/>
        <w:bottom w:val="none" w:sz="0" w:space="0" w:color="auto"/>
        <w:right w:val="none" w:sz="0" w:space="0" w:color="auto"/>
      </w:divBdr>
    </w:div>
    <w:div w:id="117114071">
      <w:bodyDiv w:val="1"/>
      <w:marLeft w:val="0"/>
      <w:marRight w:val="0"/>
      <w:marTop w:val="0"/>
      <w:marBottom w:val="0"/>
      <w:divBdr>
        <w:top w:val="none" w:sz="0" w:space="0" w:color="auto"/>
        <w:left w:val="none" w:sz="0" w:space="0" w:color="auto"/>
        <w:bottom w:val="none" w:sz="0" w:space="0" w:color="auto"/>
        <w:right w:val="none" w:sz="0" w:space="0" w:color="auto"/>
      </w:divBdr>
    </w:div>
    <w:div w:id="119612766">
      <w:bodyDiv w:val="1"/>
      <w:marLeft w:val="0"/>
      <w:marRight w:val="0"/>
      <w:marTop w:val="0"/>
      <w:marBottom w:val="0"/>
      <w:divBdr>
        <w:top w:val="none" w:sz="0" w:space="0" w:color="auto"/>
        <w:left w:val="none" w:sz="0" w:space="0" w:color="auto"/>
        <w:bottom w:val="none" w:sz="0" w:space="0" w:color="auto"/>
        <w:right w:val="none" w:sz="0" w:space="0" w:color="auto"/>
      </w:divBdr>
    </w:div>
    <w:div w:id="121728685">
      <w:bodyDiv w:val="1"/>
      <w:marLeft w:val="0"/>
      <w:marRight w:val="0"/>
      <w:marTop w:val="0"/>
      <w:marBottom w:val="0"/>
      <w:divBdr>
        <w:top w:val="none" w:sz="0" w:space="0" w:color="auto"/>
        <w:left w:val="none" w:sz="0" w:space="0" w:color="auto"/>
        <w:bottom w:val="none" w:sz="0" w:space="0" w:color="auto"/>
        <w:right w:val="none" w:sz="0" w:space="0" w:color="auto"/>
      </w:divBdr>
    </w:div>
    <w:div w:id="125244453">
      <w:bodyDiv w:val="1"/>
      <w:marLeft w:val="0"/>
      <w:marRight w:val="0"/>
      <w:marTop w:val="0"/>
      <w:marBottom w:val="0"/>
      <w:divBdr>
        <w:top w:val="none" w:sz="0" w:space="0" w:color="auto"/>
        <w:left w:val="none" w:sz="0" w:space="0" w:color="auto"/>
        <w:bottom w:val="none" w:sz="0" w:space="0" w:color="auto"/>
        <w:right w:val="none" w:sz="0" w:space="0" w:color="auto"/>
      </w:divBdr>
    </w:div>
    <w:div w:id="126826861">
      <w:bodyDiv w:val="1"/>
      <w:marLeft w:val="0"/>
      <w:marRight w:val="0"/>
      <w:marTop w:val="0"/>
      <w:marBottom w:val="0"/>
      <w:divBdr>
        <w:top w:val="none" w:sz="0" w:space="0" w:color="auto"/>
        <w:left w:val="none" w:sz="0" w:space="0" w:color="auto"/>
        <w:bottom w:val="none" w:sz="0" w:space="0" w:color="auto"/>
        <w:right w:val="none" w:sz="0" w:space="0" w:color="auto"/>
      </w:divBdr>
    </w:div>
    <w:div w:id="130289265">
      <w:bodyDiv w:val="1"/>
      <w:marLeft w:val="0"/>
      <w:marRight w:val="0"/>
      <w:marTop w:val="0"/>
      <w:marBottom w:val="0"/>
      <w:divBdr>
        <w:top w:val="none" w:sz="0" w:space="0" w:color="auto"/>
        <w:left w:val="none" w:sz="0" w:space="0" w:color="auto"/>
        <w:bottom w:val="none" w:sz="0" w:space="0" w:color="auto"/>
        <w:right w:val="none" w:sz="0" w:space="0" w:color="auto"/>
      </w:divBdr>
    </w:div>
    <w:div w:id="130756529">
      <w:bodyDiv w:val="1"/>
      <w:marLeft w:val="0"/>
      <w:marRight w:val="0"/>
      <w:marTop w:val="0"/>
      <w:marBottom w:val="0"/>
      <w:divBdr>
        <w:top w:val="none" w:sz="0" w:space="0" w:color="auto"/>
        <w:left w:val="none" w:sz="0" w:space="0" w:color="auto"/>
        <w:bottom w:val="none" w:sz="0" w:space="0" w:color="auto"/>
        <w:right w:val="none" w:sz="0" w:space="0" w:color="auto"/>
      </w:divBdr>
    </w:div>
    <w:div w:id="133184833">
      <w:bodyDiv w:val="1"/>
      <w:marLeft w:val="0"/>
      <w:marRight w:val="0"/>
      <w:marTop w:val="0"/>
      <w:marBottom w:val="0"/>
      <w:divBdr>
        <w:top w:val="none" w:sz="0" w:space="0" w:color="auto"/>
        <w:left w:val="none" w:sz="0" w:space="0" w:color="auto"/>
        <w:bottom w:val="none" w:sz="0" w:space="0" w:color="auto"/>
        <w:right w:val="none" w:sz="0" w:space="0" w:color="auto"/>
      </w:divBdr>
    </w:div>
    <w:div w:id="135883232">
      <w:bodyDiv w:val="1"/>
      <w:marLeft w:val="0"/>
      <w:marRight w:val="0"/>
      <w:marTop w:val="0"/>
      <w:marBottom w:val="0"/>
      <w:divBdr>
        <w:top w:val="none" w:sz="0" w:space="0" w:color="auto"/>
        <w:left w:val="none" w:sz="0" w:space="0" w:color="auto"/>
        <w:bottom w:val="none" w:sz="0" w:space="0" w:color="auto"/>
        <w:right w:val="none" w:sz="0" w:space="0" w:color="auto"/>
      </w:divBdr>
    </w:div>
    <w:div w:id="137190015">
      <w:bodyDiv w:val="1"/>
      <w:marLeft w:val="0"/>
      <w:marRight w:val="0"/>
      <w:marTop w:val="0"/>
      <w:marBottom w:val="0"/>
      <w:divBdr>
        <w:top w:val="none" w:sz="0" w:space="0" w:color="auto"/>
        <w:left w:val="none" w:sz="0" w:space="0" w:color="auto"/>
        <w:bottom w:val="none" w:sz="0" w:space="0" w:color="auto"/>
        <w:right w:val="none" w:sz="0" w:space="0" w:color="auto"/>
      </w:divBdr>
    </w:div>
    <w:div w:id="137499421">
      <w:bodyDiv w:val="1"/>
      <w:marLeft w:val="0"/>
      <w:marRight w:val="0"/>
      <w:marTop w:val="0"/>
      <w:marBottom w:val="0"/>
      <w:divBdr>
        <w:top w:val="none" w:sz="0" w:space="0" w:color="auto"/>
        <w:left w:val="none" w:sz="0" w:space="0" w:color="auto"/>
        <w:bottom w:val="none" w:sz="0" w:space="0" w:color="auto"/>
        <w:right w:val="none" w:sz="0" w:space="0" w:color="auto"/>
      </w:divBdr>
      <w:divsChild>
        <w:div w:id="976256120">
          <w:marLeft w:val="480"/>
          <w:marRight w:val="0"/>
          <w:marTop w:val="0"/>
          <w:marBottom w:val="0"/>
          <w:divBdr>
            <w:top w:val="none" w:sz="0" w:space="0" w:color="auto"/>
            <w:left w:val="none" w:sz="0" w:space="0" w:color="auto"/>
            <w:bottom w:val="none" w:sz="0" w:space="0" w:color="auto"/>
            <w:right w:val="none" w:sz="0" w:space="0" w:color="auto"/>
          </w:divBdr>
        </w:div>
        <w:div w:id="1188300413">
          <w:marLeft w:val="480"/>
          <w:marRight w:val="0"/>
          <w:marTop w:val="0"/>
          <w:marBottom w:val="0"/>
          <w:divBdr>
            <w:top w:val="none" w:sz="0" w:space="0" w:color="auto"/>
            <w:left w:val="none" w:sz="0" w:space="0" w:color="auto"/>
            <w:bottom w:val="none" w:sz="0" w:space="0" w:color="auto"/>
            <w:right w:val="none" w:sz="0" w:space="0" w:color="auto"/>
          </w:divBdr>
        </w:div>
        <w:div w:id="1775249027">
          <w:marLeft w:val="480"/>
          <w:marRight w:val="0"/>
          <w:marTop w:val="0"/>
          <w:marBottom w:val="0"/>
          <w:divBdr>
            <w:top w:val="none" w:sz="0" w:space="0" w:color="auto"/>
            <w:left w:val="none" w:sz="0" w:space="0" w:color="auto"/>
            <w:bottom w:val="none" w:sz="0" w:space="0" w:color="auto"/>
            <w:right w:val="none" w:sz="0" w:space="0" w:color="auto"/>
          </w:divBdr>
        </w:div>
        <w:div w:id="1893535325">
          <w:marLeft w:val="480"/>
          <w:marRight w:val="0"/>
          <w:marTop w:val="0"/>
          <w:marBottom w:val="0"/>
          <w:divBdr>
            <w:top w:val="none" w:sz="0" w:space="0" w:color="auto"/>
            <w:left w:val="none" w:sz="0" w:space="0" w:color="auto"/>
            <w:bottom w:val="none" w:sz="0" w:space="0" w:color="auto"/>
            <w:right w:val="none" w:sz="0" w:space="0" w:color="auto"/>
          </w:divBdr>
        </w:div>
        <w:div w:id="13582501">
          <w:marLeft w:val="480"/>
          <w:marRight w:val="0"/>
          <w:marTop w:val="0"/>
          <w:marBottom w:val="0"/>
          <w:divBdr>
            <w:top w:val="none" w:sz="0" w:space="0" w:color="auto"/>
            <w:left w:val="none" w:sz="0" w:space="0" w:color="auto"/>
            <w:bottom w:val="none" w:sz="0" w:space="0" w:color="auto"/>
            <w:right w:val="none" w:sz="0" w:space="0" w:color="auto"/>
          </w:divBdr>
        </w:div>
        <w:div w:id="89007753">
          <w:marLeft w:val="480"/>
          <w:marRight w:val="0"/>
          <w:marTop w:val="0"/>
          <w:marBottom w:val="0"/>
          <w:divBdr>
            <w:top w:val="none" w:sz="0" w:space="0" w:color="auto"/>
            <w:left w:val="none" w:sz="0" w:space="0" w:color="auto"/>
            <w:bottom w:val="none" w:sz="0" w:space="0" w:color="auto"/>
            <w:right w:val="none" w:sz="0" w:space="0" w:color="auto"/>
          </w:divBdr>
        </w:div>
        <w:div w:id="1602032450">
          <w:marLeft w:val="480"/>
          <w:marRight w:val="0"/>
          <w:marTop w:val="0"/>
          <w:marBottom w:val="0"/>
          <w:divBdr>
            <w:top w:val="none" w:sz="0" w:space="0" w:color="auto"/>
            <w:left w:val="none" w:sz="0" w:space="0" w:color="auto"/>
            <w:bottom w:val="none" w:sz="0" w:space="0" w:color="auto"/>
            <w:right w:val="none" w:sz="0" w:space="0" w:color="auto"/>
          </w:divBdr>
        </w:div>
        <w:div w:id="1794520683">
          <w:marLeft w:val="480"/>
          <w:marRight w:val="0"/>
          <w:marTop w:val="0"/>
          <w:marBottom w:val="0"/>
          <w:divBdr>
            <w:top w:val="none" w:sz="0" w:space="0" w:color="auto"/>
            <w:left w:val="none" w:sz="0" w:space="0" w:color="auto"/>
            <w:bottom w:val="none" w:sz="0" w:space="0" w:color="auto"/>
            <w:right w:val="none" w:sz="0" w:space="0" w:color="auto"/>
          </w:divBdr>
        </w:div>
        <w:div w:id="852646472">
          <w:marLeft w:val="480"/>
          <w:marRight w:val="0"/>
          <w:marTop w:val="0"/>
          <w:marBottom w:val="0"/>
          <w:divBdr>
            <w:top w:val="none" w:sz="0" w:space="0" w:color="auto"/>
            <w:left w:val="none" w:sz="0" w:space="0" w:color="auto"/>
            <w:bottom w:val="none" w:sz="0" w:space="0" w:color="auto"/>
            <w:right w:val="none" w:sz="0" w:space="0" w:color="auto"/>
          </w:divBdr>
        </w:div>
        <w:div w:id="555749247">
          <w:marLeft w:val="480"/>
          <w:marRight w:val="0"/>
          <w:marTop w:val="0"/>
          <w:marBottom w:val="0"/>
          <w:divBdr>
            <w:top w:val="none" w:sz="0" w:space="0" w:color="auto"/>
            <w:left w:val="none" w:sz="0" w:space="0" w:color="auto"/>
            <w:bottom w:val="none" w:sz="0" w:space="0" w:color="auto"/>
            <w:right w:val="none" w:sz="0" w:space="0" w:color="auto"/>
          </w:divBdr>
        </w:div>
        <w:div w:id="2094468035">
          <w:marLeft w:val="480"/>
          <w:marRight w:val="0"/>
          <w:marTop w:val="0"/>
          <w:marBottom w:val="0"/>
          <w:divBdr>
            <w:top w:val="none" w:sz="0" w:space="0" w:color="auto"/>
            <w:left w:val="none" w:sz="0" w:space="0" w:color="auto"/>
            <w:bottom w:val="none" w:sz="0" w:space="0" w:color="auto"/>
            <w:right w:val="none" w:sz="0" w:space="0" w:color="auto"/>
          </w:divBdr>
        </w:div>
        <w:div w:id="965698524">
          <w:marLeft w:val="480"/>
          <w:marRight w:val="0"/>
          <w:marTop w:val="0"/>
          <w:marBottom w:val="0"/>
          <w:divBdr>
            <w:top w:val="none" w:sz="0" w:space="0" w:color="auto"/>
            <w:left w:val="none" w:sz="0" w:space="0" w:color="auto"/>
            <w:bottom w:val="none" w:sz="0" w:space="0" w:color="auto"/>
            <w:right w:val="none" w:sz="0" w:space="0" w:color="auto"/>
          </w:divBdr>
        </w:div>
        <w:div w:id="482084950">
          <w:marLeft w:val="480"/>
          <w:marRight w:val="0"/>
          <w:marTop w:val="0"/>
          <w:marBottom w:val="0"/>
          <w:divBdr>
            <w:top w:val="none" w:sz="0" w:space="0" w:color="auto"/>
            <w:left w:val="none" w:sz="0" w:space="0" w:color="auto"/>
            <w:bottom w:val="none" w:sz="0" w:space="0" w:color="auto"/>
            <w:right w:val="none" w:sz="0" w:space="0" w:color="auto"/>
          </w:divBdr>
        </w:div>
        <w:div w:id="1692343885">
          <w:marLeft w:val="480"/>
          <w:marRight w:val="0"/>
          <w:marTop w:val="0"/>
          <w:marBottom w:val="0"/>
          <w:divBdr>
            <w:top w:val="none" w:sz="0" w:space="0" w:color="auto"/>
            <w:left w:val="none" w:sz="0" w:space="0" w:color="auto"/>
            <w:bottom w:val="none" w:sz="0" w:space="0" w:color="auto"/>
            <w:right w:val="none" w:sz="0" w:space="0" w:color="auto"/>
          </w:divBdr>
        </w:div>
        <w:div w:id="59519777">
          <w:marLeft w:val="480"/>
          <w:marRight w:val="0"/>
          <w:marTop w:val="0"/>
          <w:marBottom w:val="0"/>
          <w:divBdr>
            <w:top w:val="none" w:sz="0" w:space="0" w:color="auto"/>
            <w:left w:val="none" w:sz="0" w:space="0" w:color="auto"/>
            <w:bottom w:val="none" w:sz="0" w:space="0" w:color="auto"/>
            <w:right w:val="none" w:sz="0" w:space="0" w:color="auto"/>
          </w:divBdr>
        </w:div>
        <w:div w:id="103311191">
          <w:marLeft w:val="480"/>
          <w:marRight w:val="0"/>
          <w:marTop w:val="0"/>
          <w:marBottom w:val="0"/>
          <w:divBdr>
            <w:top w:val="none" w:sz="0" w:space="0" w:color="auto"/>
            <w:left w:val="none" w:sz="0" w:space="0" w:color="auto"/>
            <w:bottom w:val="none" w:sz="0" w:space="0" w:color="auto"/>
            <w:right w:val="none" w:sz="0" w:space="0" w:color="auto"/>
          </w:divBdr>
        </w:div>
        <w:div w:id="179899894">
          <w:marLeft w:val="480"/>
          <w:marRight w:val="0"/>
          <w:marTop w:val="0"/>
          <w:marBottom w:val="0"/>
          <w:divBdr>
            <w:top w:val="none" w:sz="0" w:space="0" w:color="auto"/>
            <w:left w:val="none" w:sz="0" w:space="0" w:color="auto"/>
            <w:bottom w:val="none" w:sz="0" w:space="0" w:color="auto"/>
            <w:right w:val="none" w:sz="0" w:space="0" w:color="auto"/>
          </w:divBdr>
        </w:div>
        <w:div w:id="654378004">
          <w:marLeft w:val="480"/>
          <w:marRight w:val="0"/>
          <w:marTop w:val="0"/>
          <w:marBottom w:val="0"/>
          <w:divBdr>
            <w:top w:val="none" w:sz="0" w:space="0" w:color="auto"/>
            <w:left w:val="none" w:sz="0" w:space="0" w:color="auto"/>
            <w:bottom w:val="none" w:sz="0" w:space="0" w:color="auto"/>
            <w:right w:val="none" w:sz="0" w:space="0" w:color="auto"/>
          </w:divBdr>
        </w:div>
        <w:div w:id="1777368086">
          <w:marLeft w:val="480"/>
          <w:marRight w:val="0"/>
          <w:marTop w:val="0"/>
          <w:marBottom w:val="0"/>
          <w:divBdr>
            <w:top w:val="none" w:sz="0" w:space="0" w:color="auto"/>
            <w:left w:val="none" w:sz="0" w:space="0" w:color="auto"/>
            <w:bottom w:val="none" w:sz="0" w:space="0" w:color="auto"/>
            <w:right w:val="none" w:sz="0" w:space="0" w:color="auto"/>
          </w:divBdr>
        </w:div>
        <w:div w:id="78450718">
          <w:marLeft w:val="480"/>
          <w:marRight w:val="0"/>
          <w:marTop w:val="0"/>
          <w:marBottom w:val="0"/>
          <w:divBdr>
            <w:top w:val="none" w:sz="0" w:space="0" w:color="auto"/>
            <w:left w:val="none" w:sz="0" w:space="0" w:color="auto"/>
            <w:bottom w:val="none" w:sz="0" w:space="0" w:color="auto"/>
            <w:right w:val="none" w:sz="0" w:space="0" w:color="auto"/>
          </w:divBdr>
        </w:div>
        <w:div w:id="1816490368">
          <w:marLeft w:val="480"/>
          <w:marRight w:val="0"/>
          <w:marTop w:val="0"/>
          <w:marBottom w:val="0"/>
          <w:divBdr>
            <w:top w:val="none" w:sz="0" w:space="0" w:color="auto"/>
            <w:left w:val="none" w:sz="0" w:space="0" w:color="auto"/>
            <w:bottom w:val="none" w:sz="0" w:space="0" w:color="auto"/>
            <w:right w:val="none" w:sz="0" w:space="0" w:color="auto"/>
          </w:divBdr>
        </w:div>
        <w:div w:id="1429541845">
          <w:marLeft w:val="480"/>
          <w:marRight w:val="0"/>
          <w:marTop w:val="0"/>
          <w:marBottom w:val="0"/>
          <w:divBdr>
            <w:top w:val="none" w:sz="0" w:space="0" w:color="auto"/>
            <w:left w:val="none" w:sz="0" w:space="0" w:color="auto"/>
            <w:bottom w:val="none" w:sz="0" w:space="0" w:color="auto"/>
            <w:right w:val="none" w:sz="0" w:space="0" w:color="auto"/>
          </w:divBdr>
        </w:div>
        <w:div w:id="1753620892">
          <w:marLeft w:val="480"/>
          <w:marRight w:val="0"/>
          <w:marTop w:val="0"/>
          <w:marBottom w:val="0"/>
          <w:divBdr>
            <w:top w:val="none" w:sz="0" w:space="0" w:color="auto"/>
            <w:left w:val="none" w:sz="0" w:space="0" w:color="auto"/>
            <w:bottom w:val="none" w:sz="0" w:space="0" w:color="auto"/>
            <w:right w:val="none" w:sz="0" w:space="0" w:color="auto"/>
          </w:divBdr>
        </w:div>
        <w:div w:id="1995571685">
          <w:marLeft w:val="480"/>
          <w:marRight w:val="0"/>
          <w:marTop w:val="0"/>
          <w:marBottom w:val="0"/>
          <w:divBdr>
            <w:top w:val="none" w:sz="0" w:space="0" w:color="auto"/>
            <w:left w:val="none" w:sz="0" w:space="0" w:color="auto"/>
            <w:bottom w:val="none" w:sz="0" w:space="0" w:color="auto"/>
            <w:right w:val="none" w:sz="0" w:space="0" w:color="auto"/>
          </w:divBdr>
        </w:div>
        <w:div w:id="1205945491">
          <w:marLeft w:val="480"/>
          <w:marRight w:val="0"/>
          <w:marTop w:val="0"/>
          <w:marBottom w:val="0"/>
          <w:divBdr>
            <w:top w:val="none" w:sz="0" w:space="0" w:color="auto"/>
            <w:left w:val="none" w:sz="0" w:space="0" w:color="auto"/>
            <w:bottom w:val="none" w:sz="0" w:space="0" w:color="auto"/>
            <w:right w:val="none" w:sz="0" w:space="0" w:color="auto"/>
          </w:divBdr>
        </w:div>
        <w:div w:id="1444180652">
          <w:marLeft w:val="480"/>
          <w:marRight w:val="0"/>
          <w:marTop w:val="0"/>
          <w:marBottom w:val="0"/>
          <w:divBdr>
            <w:top w:val="none" w:sz="0" w:space="0" w:color="auto"/>
            <w:left w:val="none" w:sz="0" w:space="0" w:color="auto"/>
            <w:bottom w:val="none" w:sz="0" w:space="0" w:color="auto"/>
            <w:right w:val="none" w:sz="0" w:space="0" w:color="auto"/>
          </w:divBdr>
        </w:div>
        <w:div w:id="1426610914">
          <w:marLeft w:val="480"/>
          <w:marRight w:val="0"/>
          <w:marTop w:val="0"/>
          <w:marBottom w:val="0"/>
          <w:divBdr>
            <w:top w:val="none" w:sz="0" w:space="0" w:color="auto"/>
            <w:left w:val="none" w:sz="0" w:space="0" w:color="auto"/>
            <w:bottom w:val="none" w:sz="0" w:space="0" w:color="auto"/>
            <w:right w:val="none" w:sz="0" w:space="0" w:color="auto"/>
          </w:divBdr>
        </w:div>
        <w:div w:id="1120994051">
          <w:marLeft w:val="480"/>
          <w:marRight w:val="0"/>
          <w:marTop w:val="0"/>
          <w:marBottom w:val="0"/>
          <w:divBdr>
            <w:top w:val="none" w:sz="0" w:space="0" w:color="auto"/>
            <w:left w:val="none" w:sz="0" w:space="0" w:color="auto"/>
            <w:bottom w:val="none" w:sz="0" w:space="0" w:color="auto"/>
            <w:right w:val="none" w:sz="0" w:space="0" w:color="auto"/>
          </w:divBdr>
        </w:div>
        <w:div w:id="556747843">
          <w:marLeft w:val="480"/>
          <w:marRight w:val="0"/>
          <w:marTop w:val="0"/>
          <w:marBottom w:val="0"/>
          <w:divBdr>
            <w:top w:val="none" w:sz="0" w:space="0" w:color="auto"/>
            <w:left w:val="none" w:sz="0" w:space="0" w:color="auto"/>
            <w:bottom w:val="none" w:sz="0" w:space="0" w:color="auto"/>
            <w:right w:val="none" w:sz="0" w:space="0" w:color="auto"/>
          </w:divBdr>
        </w:div>
        <w:div w:id="1464075259">
          <w:marLeft w:val="480"/>
          <w:marRight w:val="0"/>
          <w:marTop w:val="0"/>
          <w:marBottom w:val="0"/>
          <w:divBdr>
            <w:top w:val="none" w:sz="0" w:space="0" w:color="auto"/>
            <w:left w:val="none" w:sz="0" w:space="0" w:color="auto"/>
            <w:bottom w:val="none" w:sz="0" w:space="0" w:color="auto"/>
            <w:right w:val="none" w:sz="0" w:space="0" w:color="auto"/>
          </w:divBdr>
        </w:div>
        <w:div w:id="990909994">
          <w:marLeft w:val="480"/>
          <w:marRight w:val="0"/>
          <w:marTop w:val="0"/>
          <w:marBottom w:val="0"/>
          <w:divBdr>
            <w:top w:val="none" w:sz="0" w:space="0" w:color="auto"/>
            <w:left w:val="none" w:sz="0" w:space="0" w:color="auto"/>
            <w:bottom w:val="none" w:sz="0" w:space="0" w:color="auto"/>
            <w:right w:val="none" w:sz="0" w:space="0" w:color="auto"/>
          </w:divBdr>
        </w:div>
        <w:div w:id="1315722144">
          <w:marLeft w:val="480"/>
          <w:marRight w:val="0"/>
          <w:marTop w:val="0"/>
          <w:marBottom w:val="0"/>
          <w:divBdr>
            <w:top w:val="none" w:sz="0" w:space="0" w:color="auto"/>
            <w:left w:val="none" w:sz="0" w:space="0" w:color="auto"/>
            <w:bottom w:val="none" w:sz="0" w:space="0" w:color="auto"/>
            <w:right w:val="none" w:sz="0" w:space="0" w:color="auto"/>
          </w:divBdr>
        </w:div>
        <w:div w:id="1205678740">
          <w:marLeft w:val="480"/>
          <w:marRight w:val="0"/>
          <w:marTop w:val="0"/>
          <w:marBottom w:val="0"/>
          <w:divBdr>
            <w:top w:val="none" w:sz="0" w:space="0" w:color="auto"/>
            <w:left w:val="none" w:sz="0" w:space="0" w:color="auto"/>
            <w:bottom w:val="none" w:sz="0" w:space="0" w:color="auto"/>
            <w:right w:val="none" w:sz="0" w:space="0" w:color="auto"/>
          </w:divBdr>
        </w:div>
        <w:div w:id="6906486">
          <w:marLeft w:val="480"/>
          <w:marRight w:val="0"/>
          <w:marTop w:val="0"/>
          <w:marBottom w:val="0"/>
          <w:divBdr>
            <w:top w:val="none" w:sz="0" w:space="0" w:color="auto"/>
            <w:left w:val="none" w:sz="0" w:space="0" w:color="auto"/>
            <w:bottom w:val="none" w:sz="0" w:space="0" w:color="auto"/>
            <w:right w:val="none" w:sz="0" w:space="0" w:color="auto"/>
          </w:divBdr>
        </w:div>
        <w:div w:id="1928732035">
          <w:marLeft w:val="480"/>
          <w:marRight w:val="0"/>
          <w:marTop w:val="0"/>
          <w:marBottom w:val="0"/>
          <w:divBdr>
            <w:top w:val="none" w:sz="0" w:space="0" w:color="auto"/>
            <w:left w:val="none" w:sz="0" w:space="0" w:color="auto"/>
            <w:bottom w:val="none" w:sz="0" w:space="0" w:color="auto"/>
            <w:right w:val="none" w:sz="0" w:space="0" w:color="auto"/>
          </w:divBdr>
        </w:div>
        <w:div w:id="976842052">
          <w:marLeft w:val="480"/>
          <w:marRight w:val="0"/>
          <w:marTop w:val="0"/>
          <w:marBottom w:val="0"/>
          <w:divBdr>
            <w:top w:val="none" w:sz="0" w:space="0" w:color="auto"/>
            <w:left w:val="none" w:sz="0" w:space="0" w:color="auto"/>
            <w:bottom w:val="none" w:sz="0" w:space="0" w:color="auto"/>
            <w:right w:val="none" w:sz="0" w:space="0" w:color="auto"/>
          </w:divBdr>
        </w:div>
        <w:div w:id="1876843297">
          <w:marLeft w:val="480"/>
          <w:marRight w:val="0"/>
          <w:marTop w:val="0"/>
          <w:marBottom w:val="0"/>
          <w:divBdr>
            <w:top w:val="none" w:sz="0" w:space="0" w:color="auto"/>
            <w:left w:val="none" w:sz="0" w:space="0" w:color="auto"/>
            <w:bottom w:val="none" w:sz="0" w:space="0" w:color="auto"/>
            <w:right w:val="none" w:sz="0" w:space="0" w:color="auto"/>
          </w:divBdr>
        </w:div>
        <w:div w:id="526719510">
          <w:marLeft w:val="480"/>
          <w:marRight w:val="0"/>
          <w:marTop w:val="0"/>
          <w:marBottom w:val="0"/>
          <w:divBdr>
            <w:top w:val="none" w:sz="0" w:space="0" w:color="auto"/>
            <w:left w:val="none" w:sz="0" w:space="0" w:color="auto"/>
            <w:bottom w:val="none" w:sz="0" w:space="0" w:color="auto"/>
            <w:right w:val="none" w:sz="0" w:space="0" w:color="auto"/>
          </w:divBdr>
        </w:div>
        <w:div w:id="1231698314">
          <w:marLeft w:val="480"/>
          <w:marRight w:val="0"/>
          <w:marTop w:val="0"/>
          <w:marBottom w:val="0"/>
          <w:divBdr>
            <w:top w:val="none" w:sz="0" w:space="0" w:color="auto"/>
            <w:left w:val="none" w:sz="0" w:space="0" w:color="auto"/>
            <w:bottom w:val="none" w:sz="0" w:space="0" w:color="auto"/>
            <w:right w:val="none" w:sz="0" w:space="0" w:color="auto"/>
          </w:divBdr>
        </w:div>
        <w:div w:id="192502017">
          <w:marLeft w:val="480"/>
          <w:marRight w:val="0"/>
          <w:marTop w:val="0"/>
          <w:marBottom w:val="0"/>
          <w:divBdr>
            <w:top w:val="none" w:sz="0" w:space="0" w:color="auto"/>
            <w:left w:val="none" w:sz="0" w:space="0" w:color="auto"/>
            <w:bottom w:val="none" w:sz="0" w:space="0" w:color="auto"/>
            <w:right w:val="none" w:sz="0" w:space="0" w:color="auto"/>
          </w:divBdr>
        </w:div>
        <w:div w:id="197283636">
          <w:marLeft w:val="480"/>
          <w:marRight w:val="0"/>
          <w:marTop w:val="0"/>
          <w:marBottom w:val="0"/>
          <w:divBdr>
            <w:top w:val="none" w:sz="0" w:space="0" w:color="auto"/>
            <w:left w:val="none" w:sz="0" w:space="0" w:color="auto"/>
            <w:bottom w:val="none" w:sz="0" w:space="0" w:color="auto"/>
            <w:right w:val="none" w:sz="0" w:space="0" w:color="auto"/>
          </w:divBdr>
        </w:div>
        <w:div w:id="783959944">
          <w:marLeft w:val="480"/>
          <w:marRight w:val="0"/>
          <w:marTop w:val="0"/>
          <w:marBottom w:val="0"/>
          <w:divBdr>
            <w:top w:val="none" w:sz="0" w:space="0" w:color="auto"/>
            <w:left w:val="none" w:sz="0" w:space="0" w:color="auto"/>
            <w:bottom w:val="none" w:sz="0" w:space="0" w:color="auto"/>
            <w:right w:val="none" w:sz="0" w:space="0" w:color="auto"/>
          </w:divBdr>
        </w:div>
        <w:div w:id="1492407087">
          <w:marLeft w:val="480"/>
          <w:marRight w:val="0"/>
          <w:marTop w:val="0"/>
          <w:marBottom w:val="0"/>
          <w:divBdr>
            <w:top w:val="none" w:sz="0" w:space="0" w:color="auto"/>
            <w:left w:val="none" w:sz="0" w:space="0" w:color="auto"/>
            <w:bottom w:val="none" w:sz="0" w:space="0" w:color="auto"/>
            <w:right w:val="none" w:sz="0" w:space="0" w:color="auto"/>
          </w:divBdr>
        </w:div>
        <w:div w:id="1450323565">
          <w:marLeft w:val="480"/>
          <w:marRight w:val="0"/>
          <w:marTop w:val="0"/>
          <w:marBottom w:val="0"/>
          <w:divBdr>
            <w:top w:val="none" w:sz="0" w:space="0" w:color="auto"/>
            <w:left w:val="none" w:sz="0" w:space="0" w:color="auto"/>
            <w:bottom w:val="none" w:sz="0" w:space="0" w:color="auto"/>
            <w:right w:val="none" w:sz="0" w:space="0" w:color="auto"/>
          </w:divBdr>
        </w:div>
        <w:div w:id="494222841">
          <w:marLeft w:val="480"/>
          <w:marRight w:val="0"/>
          <w:marTop w:val="0"/>
          <w:marBottom w:val="0"/>
          <w:divBdr>
            <w:top w:val="none" w:sz="0" w:space="0" w:color="auto"/>
            <w:left w:val="none" w:sz="0" w:space="0" w:color="auto"/>
            <w:bottom w:val="none" w:sz="0" w:space="0" w:color="auto"/>
            <w:right w:val="none" w:sz="0" w:space="0" w:color="auto"/>
          </w:divBdr>
        </w:div>
        <w:div w:id="405959208">
          <w:marLeft w:val="480"/>
          <w:marRight w:val="0"/>
          <w:marTop w:val="0"/>
          <w:marBottom w:val="0"/>
          <w:divBdr>
            <w:top w:val="none" w:sz="0" w:space="0" w:color="auto"/>
            <w:left w:val="none" w:sz="0" w:space="0" w:color="auto"/>
            <w:bottom w:val="none" w:sz="0" w:space="0" w:color="auto"/>
            <w:right w:val="none" w:sz="0" w:space="0" w:color="auto"/>
          </w:divBdr>
        </w:div>
        <w:div w:id="408385757">
          <w:marLeft w:val="480"/>
          <w:marRight w:val="0"/>
          <w:marTop w:val="0"/>
          <w:marBottom w:val="0"/>
          <w:divBdr>
            <w:top w:val="none" w:sz="0" w:space="0" w:color="auto"/>
            <w:left w:val="none" w:sz="0" w:space="0" w:color="auto"/>
            <w:bottom w:val="none" w:sz="0" w:space="0" w:color="auto"/>
            <w:right w:val="none" w:sz="0" w:space="0" w:color="auto"/>
          </w:divBdr>
        </w:div>
        <w:div w:id="1946887148">
          <w:marLeft w:val="480"/>
          <w:marRight w:val="0"/>
          <w:marTop w:val="0"/>
          <w:marBottom w:val="0"/>
          <w:divBdr>
            <w:top w:val="none" w:sz="0" w:space="0" w:color="auto"/>
            <w:left w:val="none" w:sz="0" w:space="0" w:color="auto"/>
            <w:bottom w:val="none" w:sz="0" w:space="0" w:color="auto"/>
            <w:right w:val="none" w:sz="0" w:space="0" w:color="auto"/>
          </w:divBdr>
        </w:div>
        <w:div w:id="763915325">
          <w:marLeft w:val="480"/>
          <w:marRight w:val="0"/>
          <w:marTop w:val="0"/>
          <w:marBottom w:val="0"/>
          <w:divBdr>
            <w:top w:val="none" w:sz="0" w:space="0" w:color="auto"/>
            <w:left w:val="none" w:sz="0" w:space="0" w:color="auto"/>
            <w:bottom w:val="none" w:sz="0" w:space="0" w:color="auto"/>
            <w:right w:val="none" w:sz="0" w:space="0" w:color="auto"/>
          </w:divBdr>
        </w:div>
        <w:div w:id="233200296">
          <w:marLeft w:val="480"/>
          <w:marRight w:val="0"/>
          <w:marTop w:val="0"/>
          <w:marBottom w:val="0"/>
          <w:divBdr>
            <w:top w:val="none" w:sz="0" w:space="0" w:color="auto"/>
            <w:left w:val="none" w:sz="0" w:space="0" w:color="auto"/>
            <w:bottom w:val="none" w:sz="0" w:space="0" w:color="auto"/>
            <w:right w:val="none" w:sz="0" w:space="0" w:color="auto"/>
          </w:divBdr>
        </w:div>
        <w:div w:id="238176765">
          <w:marLeft w:val="480"/>
          <w:marRight w:val="0"/>
          <w:marTop w:val="0"/>
          <w:marBottom w:val="0"/>
          <w:divBdr>
            <w:top w:val="none" w:sz="0" w:space="0" w:color="auto"/>
            <w:left w:val="none" w:sz="0" w:space="0" w:color="auto"/>
            <w:bottom w:val="none" w:sz="0" w:space="0" w:color="auto"/>
            <w:right w:val="none" w:sz="0" w:space="0" w:color="auto"/>
          </w:divBdr>
        </w:div>
        <w:div w:id="252976403">
          <w:marLeft w:val="480"/>
          <w:marRight w:val="0"/>
          <w:marTop w:val="0"/>
          <w:marBottom w:val="0"/>
          <w:divBdr>
            <w:top w:val="none" w:sz="0" w:space="0" w:color="auto"/>
            <w:left w:val="none" w:sz="0" w:space="0" w:color="auto"/>
            <w:bottom w:val="none" w:sz="0" w:space="0" w:color="auto"/>
            <w:right w:val="none" w:sz="0" w:space="0" w:color="auto"/>
          </w:divBdr>
        </w:div>
        <w:div w:id="1758481442">
          <w:marLeft w:val="480"/>
          <w:marRight w:val="0"/>
          <w:marTop w:val="0"/>
          <w:marBottom w:val="0"/>
          <w:divBdr>
            <w:top w:val="none" w:sz="0" w:space="0" w:color="auto"/>
            <w:left w:val="none" w:sz="0" w:space="0" w:color="auto"/>
            <w:bottom w:val="none" w:sz="0" w:space="0" w:color="auto"/>
            <w:right w:val="none" w:sz="0" w:space="0" w:color="auto"/>
          </w:divBdr>
        </w:div>
        <w:div w:id="1622884255">
          <w:marLeft w:val="480"/>
          <w:marRight w:val="0"/>
          <w:marTop w:val="0"/>
          <w:marBottom w:val="0"/>
          <w:divBdr>
            <w:top w:val="none" w:sz="0" w:space="0" w:color="auto"/>
            <w:left w:val="none" w:sz="0" w:space="0" w:color="auto"/>
            <w:bottom w:val="none" w:sz="0" w:space="0" w:color="auto"/>
            <w:right w:val="none" w:sz="0" w:space="0" w:color="auto"/>
          </w:divBdr>
        </w:div>
        <w:div w:id="1632898663">
          <w:marLeft w:val="480"/>
          <w:marRight w:val="0"/>
          <w:marTop w:val="0"/>
          <w:marBottom w:val="0"/>
          <w:divBdr>
            <w:top w:val="none" w:sz="0" w:space="0" w:color="auto"/>
            <w:left w:val="none" w:sz="0" w:space="0" w:color="auto"/>
            <w:bottom w:val="none" w:sz="0" w:space="0" w:color="auto"/>
            <w:right w:val="none" w:sz="0" w:space="0" w:color="auto"/>
          </w:divBdr>
        </w:div>
        <w:div w:id="159974874">
          <w:marLeft w:val="480"/>
          <w:marRight w:val="0"/>
          <w:marTop w:val="0"/>
          <w:marBottom w:val="0"/>
          <w:divBdr>
            <w:top w:val="none" w:sz="0" w:space="0" w:color="auto"/>
            <w:left w:val="none" w:sz="0" w:space="0" w:color="auto"/>
            <w:bottom w:val="none" w:sz="0" w:space="0" w:color="auto"/>
            <w:right w:val="none" w:sz="0" w:space="0" w:color="auto"/>
          </w:divBdr>
        </w:div>
        <w:div w:id="2026010297">
          <w:marLeft w:val="480"/>
          <w:marRight w:val="0"/>
          <w:marTop w:val="0"/>
          <w:marBottom w:val="0"/>
          <w:divBdr>
            <w:top w:val="none" w:sz="0" w:space="0" w:color="auto"/>
            <w:left w:val="none" w:sz="0" w:space="0" w:color="auto"/>
            <w:bottom w:val="none" w:sz="0" w:space="0" w:color="auto"/>
            <w:right w:val="none" w:sz="0" w:space="0" w:color="auto"/>
          </w:divBdr>
        </w:div>
        <w:div w:id="951279248">
          <w:marLeft w:val="480"/>
          <w:marRight w:val="0"/>
          <w:marTop w:val="0"/>
          <w:marBottom w:val="0"/>
          <w:divBdr>
            <w:top w:val="none" w:sz="0" w:space="0" w:color="auto"/>
            <w:left w:val="none" w:sz="0" w:space="0" w:color="auto"/>
            <w:bottom w:val="none" w:sz="0" w:space="0" w:color="auto"/>
            <w:right w:val="none" w:sz="0" w:space="0" w:color="auto"/>
          </w:divBdr>
        </w:div>
        <w:div w:id="1654330596">
          <w:marLeft w:val="480"/>
          <w:marRight w:val="0"/>
          <w:marTop w:val="0"/>
          <w:marBottom w:val="0"/>
          <w:divBdr>
            <w:top w:val="none" w:sz="0" w:space="0" w:color="auto"/>
            <w:left w:val="none" w:sz="0" w:space="0" w:color="auto"/>
            <w:bottom w:val="none" w:sz="0" w:space="0" w:color="auto"/>
            <w:right w:val="none" w:sz="0" w:space="0" w:color="auto"/>
          </w:divBdr>
        </w:div>
        <w:div w:id="117574376">
          <w:marLeft w:val="480"/>
          <w:marRight w:val="0"/>
          <w:marTop w:val="0"/>
          <w:marBottom w:val="0"/>
          <w:divBdr>
            <w:top w:val="none" w:sz="0" w:space="0" w:color="auto"/>
            <w:left w:val="none" w:sz="0" w:space="0" w:color="auto"/>
            <w:bottom w:val="none" w:sz="0" w:space="0" w:color="auto"/>
            <w:right w:val="none" w:sz="0" w:space="0" w:color="auto"/>
          </w:divBdr>
        </w:div>
        <w:div w:id="28066640">
          <w:marLeft w:val="480"/>
          <w:marRight w:val="0"/>
          <w:marTop w:val="0"/>
          <w:marBottom w:val="0"/>
          <w:divBdr>
            <w:top w:val="none" w:sz="0" w:space="0" w:color="auto"/>
            <w:left w:val="none" w:sz="0" w:space="0" w:color="auto"/>
            <w:bottom w:val="none" w:sz="0" w:space="0" w:color="auto"/>
            <w:right w:val="none" w:sz="0" w:space="0" w:color="auto"/>
          </w:divBdr>
        </w:div>
        <w:div w:id="1774864136">
          <w:marLeft w:val="480"/>
          <w:marRight w:val="0"/>
          <w:marTop w:val="0"/>
          <w:marBottom w:val="0"/>
          <w:divBdr>
            <w:top w:val="none" w:sz="0" w:space="0" w:color="auto"/>
            <w:left w:val="none" w:sz="0" w:space="0" w:color="auto"/>
            <w:bottom w:val="none" w:sz="0" w:space="0" w:color="auto"/>
            <w:right w:val="none" w:sz="0" w:space="0" w:color="auto"/>
          </w:divBdr>
        </w:div>
        <w:div w:id="198667410">
          <w:marLeft w:val="480"/>
          <w:marRight w:val="0"/>
          <w:marTop w:val="0"/>
          <w:marBottom w:val="0"/>
          <w:divBdr>
            <w:top w:val="none" w:sz="0" w:space="0" w:color="auto"/>
            <w:left w:val="none" w:sz="0" w:space="0" w:color="auto"/>
            <w:bottom w:val="none" w:sz="0" w:space="0" w:color="auto"/>
            <w:right w:val="none" w:sz="0" w:space="0" w:color="auto"/>
          </w:divBdr>
        </w:div>
        <w:div w:id="1305699765">
          <w:marLeft w:val="480"/>
          <w:marRight w:val="0"/>
          <w:marTop w:val="0"/>
          <w:marBottom w:val="0"/>
          <w:divBdr>
            <w:top w:val="none" w:sz="0" w:space="0" w:color="auto"/>
            <w:left w:val="none" w:sz="0" w:space="0" w:color="auto"/>
            <w:bottom w:val="none" w:sz="0" w:space="0" w:color="auto"/>
            <w:right w:val="none" w:sz="0" w:space="0" w:color="auto"/>
          </w:divBdr>
        </w:div>
        <w:div w:id="1731727537">
          <w:marLeft w:val="480"/>
          <w:marRight w:val="0"/>
          <w:marTop w:val="0"/>
          <w:marBottom w:val="0"/>
          <w:divBdr>
            <w:top w:val="none" w:sz="0" w:space="0" w:color="auto"/>
            <w:left w:val="none" w:sz="0" w:space="0" w:color="auto"/>
            <w:bottom w:val="none" w:sz="0" w:space="0" w:color="auto"/>
            <w:right w:val="none" w:sz="0" w:space="0" w:color="auto"/>
          </w:divBdr>
        </w:div>
        <w:div w:id="1472674901">
          <w:marLeft w:val="480"/>
          <w:marRight w:val="0"/>
          <w:marTop w:val="0"/>
          <w:marBottom w:val="0"/>
          <w:divBdr>
            <w:top w:val="none" w:sz="0" w:space="0" w:color="auto"/>
            <w:left w:val="none" w:sz="0" w:space="0" w:color="auto"/>
            <w:bottom w:val="none" w:sz="0" w:space="0" w:color="auto"/>
            <w:right w:val="none" w:sz="0" w:space="0" w:color="auto"/>
          </w:divBdr>
        </w:div>
        <w:div w:id="757365933">
          <w:marLeft w:val="480"/>
          <w:marRight w:val="0"/>
          <w:marTop w:val="0"/>
          <w:marBottom w:val="0"/>
          <w:divBdr>
            <w:top w:val="none" w:sz="0" w:space="0" w:color="auto"/>
            <w:left w:val="none" w:sz="0" w:space="0" w:color="auto"/>
            <w:bottom w:val="none" w:sz="0" w:space="0" w:color="auto"/>
            <w:right w:val="none" w:sz="0" w:space="0" w:color="auto"/>
          </w:divBdr>
        </w:div>
        <w:div w:id="811093807">
          <w:marLeft w:val="480"/>
          <w:marRight w:val="0"/>
          <w:marTop w:val="0"/>
          <w:marBottom w:val="0"/>
          <w:divBdr>
            <w:top w:val="none" w:sz="0" w:space="0" w:color="auto"/>
            <w:left w:val="none" w:sz="0" w:space="0" w:color="auto"/>
            <w:bottom w:val="none" w:sz="0" w:space="0" w:color="auto"/>
            <w:right w:val="none" w:sz="0" w:space="0" w:color="auto"/>
          </w:divBdr>
        </w:div>
        <w:div w:id="1741555213">
          <w:marLeft w:val="480"/>
          <w:marRight w:val="0"/>
          <w:marTop w:val="0"/>
          <w:marBottom w:val="0"/>
          <w:divBdr>
            <w:top w:val="none" w:sz="0" w:space="0" w:color="auto"/>
            <w:left w:val="none" w:sz="0" w:space="0" w:color="auto"/>
            <w:bottom w:val="none" w:sz="0" w:space="0" w:color="auto"/>
            <w:right w:val="none" w:sz="0" w:space="0" w:color="auto"/>
          </w:divBdr>
        </w:div>
        <w:div w:id="974068750">
          <w:marLeft w:val="480"/>
          <w:marRight w:val="0"/>
          <w:marTop w:val="0"/>
          <w:marBottom w:val="0"/>
          <w:divBdr>
            <w:top w:val="none" w:sz="0" w:space="0" w:color="auto"/>
            <w:left w:val="none" w:sz="0" w:space="0" w:color="auto"/>
            <w:bottom w:val="none" w:sz="0" w:space="0" w:color="auto"/>
            <w:right w:val="none" w:sz="0" w:space="0" w:color="auto"/>
          </w:divBdr>
        </w:div>
        <w:div w:id="1651669531">
          <w:marLeft w:val="480"/>
          <w:marRight w:val="0"/>
          <w:marTop w:val="0"/>
          <w:marBottom w:val="0"/>
          <w:divBdr>
            <w:top w:val="none" w:sz="0" w:space="0" w:color="auto"/>
            <w:left w:val="none" w:sz="0" w:space="0" w:color="auto"/>
            <w:bottom w:val="none" w:sz="0" w:space="0" w:color="auto"/>
            <w:right w:val="none" w:sz="0" w:space="0" w:color="auto"/>
          </w:divBdr>
        </w:div>
        <w:div w:id="2047749936">
          <w:marLeft w:val="480"/>
          <w:marRight w:val="0"/>
          <w:marTop w:val="0"/>
          <w:marBottom w:val="0"/>
          <w:divBdr>
            <w:top w:val="none" w:sz="0" w:space="0" w:color="auto"/>
            <w:left w:val="none" w:sz="0" w:space="0" w:color="auto"/>
            <w:bottom w:val="none" w:sz="0" w:space="0" w:color="auto"/>
            <w:right w:val="none" w:sz="0" w:space="0" w:color="auto"/>
          </w:divBdr>
        </w:div>
        <w:div w:id="1593204170">
          <w:marLeft w:val="480"/>
          <w:marRight w:val="0"/>
          <w:marTop w:val="0"/>
          <w:marBottom w:val="0"/>
          <w:divBdr>
            <w:top w:val="none" w:sz="0" w:space="0" w:color="auto"/>
            <w:left w:val="none" w:sz="0" w:space="0" w:color="auto"/>
            <w:bottom w:val="none" w:sz="0" w:space="0" w:color="auto"/>
            <w:right w:val="none" w:sz="0" w:space="0" w:color="auto"/>
          </w:divBdr>
        </w:div>
        <w:div w:id="547840211">
          <w:marLeft w:val="480"/>
          <w:marRight w:val="0"/>
          <w:marTop w:val="0"/>
          <w:marBottom w:val="0"/>
          <w:divBdr>
            <w:top w:val="none" w:sz="0" w:space="0" w:color="auto"/>
            <w:left w:val="none" w:sz="0" w:space="0" w:color="auto"/>
            <w:bottom w:val="none" w:sz="0" w:space="0" w:color="auto"/>
            <w:right w:val="none" w:sz="0" w:space="0" w:color="auto"/>
          </w:divBdr>
        </w:div>
        <w:div w:id="431783506">
          <w:marLeft w:val="480"/>
          <w:marRight w:val="0"/>
          <w:marTop w:val="0"/>
          <w:marBottom w:val="0"/>
          <w:divBdr>
            <w:top w:val="none" w:sz="0" w:space="0" w:color="auto"/>
            <w:left w:val="none" w:sz="0" w:space="0" w:color="auto"/>
            <w:bottom w:val="none" w:sz="0" w:space="0" w:color="auto"/>
            <w:right w:val="none" w:sz="0" w:space="0" w:color="auto"/>
          </w:divBdr>
        </w:div>
        <w:div w:id="1218324172">
          <w:marLeft w:val="480"/>
          <w:marRight w:val="0"/>
          <w:marTop w:val="0"/>
          <w:marBottom w:val="0"/>
          <w:divBdr>
            <w:top w:val="none" w:sz="0" w:space="0" w:color="auto"/>
            <w:left w:val="none" w:sz="0" w:space="0" w:color="auto"/>
            <w:bottom w:val="none" w:sz="0" w:space="0" w:color="auto"/>
            <w:right w:val="none" w:sz="0" w:space="0" w:color="auto"/>
          </w:divBdr>
        </w:div>
        <w:div w:id="19012795">
          <w:marLeft w:val="480"/>
          <w:marRight w:val="0"/>
          <w:marTop w:val="0"/>
          <w:marBottom w:val="0"/>
          <w:divBdr>
            <w:top w:val="none" w:sz="0" w:space="0" w:color="auto"/>
            <w:left w:val="none" w:sz="0" w:space="0" w:color="auto"/>
            <w:bottom w:val="none" w:sz="0" w:space="0" w:color="auto"/>
            <w:right w:val="none" w:sz="0" w:space="0" w:color="auto"/>
          </w:divBdr>
        </w:div>
        <w:div w:id="896668970">
          <w:marLeft w:val="480"/>
          <w:marRight w:val="0"/>
          <w:marTop w:val="0"/>
          <w:marBottom w:val="0"/>
          <w:divBdr>
            <w:top w:val="none" w:sz="0" w:space="0" w:color="auto"/>
            <w:left w:val="none" w:sz="0" w:space="0" w:color="auto"/>
            <w:bottom w:val="none" w:sz="0" w:space="0" w:color="auto"/>
            <w:right w:val="none" w:sz="0" w:space="0" w:color="auto"/>
          </w:divBdr>
        </w:div>
        <w:div w:id="138378750">
          <w:marLeft w:val="480"/>
          <w:marRight w:val="0"/>
          <w:marTop w:val="0"/>
          <w:marBottom w:val="0"/>
          <w:divBdr>
            <w:top w:val="none" w:sz="0" w:space="0" w:color="auto"/>
            <w:left w:val="none" w:sz="0" w:space="0" w:color="auto"/>
            <w:bottom w:val="none" w:sz="0" w:space="0" w:color="auto"/>
            <w:right w:val="none" w:sz="0" w:space="0" w:color="auto"/>
          </w:divBdr>
        </w:div>
        <w:div w:id="531845935">
          <w:marLeft w:val="480"/>
          <w:marRight w:val="0"/>
          <w:marTop w:val="0"/>
          <w:marBottom w:val="0"/>
          <w:divBdr>
            <w:top w:val="none" w:sz="0" w:space="0" w:color="auto"/>
            <w:left w:val="none" w:sz="0" w:space="0" w:color="auto"/>
            <w:bottom w:val="none" w:sz="0" w:space="0" w:color="auto"/>
            <w:right w:val="none" w:sz="0" w:space="0" w:color="auto"/>
          </w:divBdr>
        </w:div>
        <w:div w:id="1361929155">
          <w:marLeft w:val="480"/>
          <w:marRight w:val="0"/>
          <w:marTop w:val="0"/>
          <w:marBottom w:val="0"/>
          <w:divBdr>
            <w:top w:val="none" w:sz="0" w:space="0" w:color="auto"/>
            <w:left w:val="none" w:sz="0" w:space="0" w:color="auto"/>
            <w:bottom w:val="none" w:sz="0" w:space="0" w:color="auto"/>
            <w:right w:val="none" w:sz="0" w:space="0" w:color="auto"/>
          </w:divBdr>
        </w:div>
        <w:div w:id="1294825206">
          <w:marLeft w:val="480"/>
          <w:marRight w:val="0"/>
          <w:marTop w:val="0"/>
          <w:marBottom w:val="0"/>
          <w:divBdr>
            <w:top w:val="none" w:sz="0" w:space="0" w:color="auto"/>
            <w:left w:val="none" w:sz="0" w:space="0" w:color="auto"/>
            <w:bottom w:val="none" w:sz="0" w:space="0" w:color="auto"/>
            <w:right w:val="none" w:sz="0" w:space="0" w:color="auto"/>
          </w:divBdr>
        </w:div>
        <w:div w:id="1858813442">
          <w:marLeft w:val="480"/>
          <w:marRight w:val="0"/>
          <w:marTop w:val="0"/>
          <w:marBottom w:val="0"/>
          <w:divBdr>
            <w:top w:val="none" w:sz="0" w:space="0" w:color="auto"/>
            <w:left w:val="none" w:sz="0" w:space="0" w:color="auto"/>
            <w:bottom w:val="none" w:sz="0" w:space="0" w:color="auto"/>
            <w:right w:val="none" w:sz="0" w:space="0" w:color="auto"/>
          </w:divBdr>
        </w:div>
        <w:div w:id="1580291136">
          <w:marLeft w:val="480"/>
          <w:marRight w:val="0"/>
          <w:marTop w:val="0"/>
          <w:marBottom w:val="0"/>
          <w:divBdr>
            <w:top w:val="none" w:sz="0" w:space="0" w:color="auto"/>
            <w:left w:val="none" w:sz="0" w:space="0" w:color="auto"/>
            <w:bottom w:val="none" w:sz="0" w:space="0" w:color="auto"/>
            <w:right w:val="none" w:sz="0" w:space="0" w:color="auto"/>
          </w:divBdr>
        </w:div>
        <w:div w:id="1015112006">
          <w:marLeft w:val="480"/>
          <w:marRight w:val="0"/>
          <w:marTop w:val="0"/>
          <w:marBottom w:val="0"/>
          <w:divBdr>
            <w:top w:val="none" w:sz="0" w:space="0" w:color="auto"/>
            <w:left w:val="none" w:sz="0" w:space="0" w:color="auto"/>
            <w:bottom w:val="none" w:sz="0" w:space="0" w:color="auto"/>
            <w:right w:val="none" w:sz="0" w:space="0" w:color="auto"/>
          </w:divBdr>
        </w:div>
        <w:div w:id="1628050198">
          <w:marLeft w:val="480"/>
          <w:marRight w:val="0"/>
          <w:marTop w:val="0"/>
          <w:marBottom w:val="0"/>
          <w:divBdr>
            <w:top w:val="none" w:sz="0" w:space="0" w:color="auto"/>
            <w:left w:val="none" w:sz="0" w:space="0" w:color="auto"/>
            <w:bottom w:val="none" w:sz="0" w:space="0" w:color="auto"/>
            <w:right w:val="none" w:sz="0" w:space="0" w:color="auto"/>
          </w:divBdr>
        </w:div>
        <w:div w:id="1129208912">
          <w:marLeft w:val="480"/>
          <w:marRight w:val="0"/>
          <w:marTop w:val="0"/>
          <w:marBottom w:val="0"/>
          <w:divBdr>
            <w:top w:val="none" w:sz="0" w:space="0" w:color="auto"/>
            <w:left w:val="none" w:sz="0" w:space="0" w:color="auto"/>
            <w:bottom w:val="none" w:sz="0" w:space="0" w:color="auto"/>
            <w:right w:val="none" w:sz="0" w:space="0" w:color="auto"/>
          </w:divBdr>
        </w:div>
        <w:div w:id="402290879">
          <w:marLeft w:val="480"/>
          <w:marRight w:val="0"/>
          <w:marTop w:val="0"/>
          <w:marBottom w:val="0"/>
          <w:divBdr>
            <w:top w:val="none" w:sz="0" w:space="0" w:color="auto"/>
            <w:left w:val="none" w:sz="0" w:space="0" w:color="auto"/>
            <w:bottom w:val="none" w:sz="0" w:space="0" w:color="auto"/>
            <w:right w:val="none" w:sz="0" w:space="0" w:color="auto"/>
          </w:divBdr>
        </w:div>
        <w:div w:id="1957324229">
          <w:marLeft w:val="480"/>
          <w:marRight w:val="0"/>
          <w:marTop w:val="0"/>
          <w:marBottom w:val="0"/>
          <w:divBdr>
            <w:top w:val="none" w:sz="0" w:space="0" w:color="auto"/>
            <w:left w:val="none" w:sz="0" w:space="0" w:color="auto"/>
            <w:bottom w:val="none" w:sz="0" w:space="0" w:color="auto"/>
            <w:right w:val="none" w:sz="0" w:space="0" w:color="auto"/>
          </w:divBdr>
        </w:div>
        <w:div w:id="1800025951">
          <w:marLeft w:val="480"/>
          <w:marRight w:val="0"/>
          <w:marTop w:val="0"/>
          <w:marBottom w:val="0"/>
          <w:divBdr>
            <w:top w:val="none" w:sz="0" w:space="0" w:color="auto"/>
            <w:left w:val="none" w:sz="0" w:space="0" w:color="auto"/>
            <w:bottom w:val="none" w:sz="0" w:space="0" w:color="auto"/>
            <w:right w:val="none" w:sz="0" w:space="0" w:color="auto"/>
          </w:divBdr>
        </w:div>
        <w:div w:id="1315835588">
          <w:marLeft w:val="480"/>
          <w:marRight w:val="0"/>
          <w:marTop w:val="0"/>
          <w:marBottom w:val="0"/>
          <w:divBdr>
            <w:top w:val="none" w:sz="0" w:space="0" w:color="auto"/>
            <w:left w:val="none" w:sz="0" w:space="0" w:color="auto"/>
            <w:bottom w:val="none" w:sz="0" w:space="0" w:color="auto"/>
            <w:right w:val="none" w:sz="0" w:space="0" w:color="auto"/>
          </w:divBdr>
        </w:div>
        <w:div w:id="1903560883">
          <w:marLeft w:val="480"/>
          <w:marRight w:val="0"/>
          <w:marTop w:val="0"/>
          <w:marBottom w:val="0"/>
          <w:divBdr>
            <w:top w:val="none" w:sz="0" w:space="0" w:color="auto"/>
            <w:left w:val="none" w:sz="0" w:space="0" w:color="auto"/>
            <w:bottom w:val="none" w:sz="0" w:space="0" w:color="auto"/>
            <w:right w:val="none" w:sz="0" w:space="0" w:color="auto"/>
          </w:divBdr>
        </w:div>
        <w:div w:id="893397057">
          <w:marLeft w:val="480"/>
          <w:marRight w:val="0"/>
          <w:marTop w:val="0"/>
          <w:marBottom w:val="0"/>
          <w:divBdr>
            <w:top w:val="none" w:sz="0" w:space="0" w:color="auto"/>
            <w:left w:val="none" w:sz="0" w:space="0" w:color="auto"/>
            <w:bottom w:val="none" w:sz="0" w:space="0" w:color="auto"/>
            <w:right w:val="none" w:sz="0" w:space="0" w:color="auto"/>
          </w:divBdr>
        </w:div>
        <w:div w:id="1618561349">
          <w:marLeft w:val="480"/>
          <w:marRight w:val="0"/>
          <w:marTop w:val="0"/>
          <w:marBottom w:val="0"/>
          <w:divBdr>
            <w:top w:val="none" w:sz="0" w:space="0" w:color="auto"/>
            <w:left w:val="none" w:sz="0" w:space="0" w:color="auto"/>
            <w:bottom w:val="none" w:sz="0" w:space="0" w:color="auto"/>
            <w:right w:val="none" w:sz="0" w:space="0" w:color="auto"/>
          </w:divBdr>
        </w:div>
      </w:divsChild>
    </w:div>
    <w:div w:id="139469132">
      <w:bodyDiv w:val="1"/>
      <w:marLeft w:val="0"/>
      <w:marRight w:val="0"/>
      <w:marTop w:val="0"/>
      <w:marBottom w:val="0"/>
      <w:divBdr>
        <w:top w:val="none" w:sz="0" w:space="0" w:color="auto"/>
        <w:left w:val="none" w:sz="0" w:space="0" w:color="auto"/>
        <w:bottom w:val="none" w:sz="0" w:space="0" w:color="auto"/>
        <w:right w:val="none" w:sz="0" w:space="0" w:color="auto"/>
      </w:divBdr>
    </w:div>
    <w:div w:id="139857233">
      <w:bodyDiv w:val="1"/>
      <w:marLeft w:val="0"/>
      <w:marRight w:val="0"/>
      <w:marTop w:val="0"/>
      <w:marBottom w:val="0"/>
      <w:divBdr>
        <w:top w:val="none" w:sz="0" w:space="0" w:color="auto"/>
        <w:left w:val="none" w:sz="0" w:space="0" w:color="auto"/>
        <w:bottom w:val="none" w:sz="0" w:space="0" w:color="auto"/>
        <w:right w:val="none" w:sz="0" w:space="0" w:color="auto"/>
      </w:divBdr>
    </w:div>
    <w:div w:id="140774514">
      <w:bodyDiv w:val="1"/>
      <w:marLeft w:val="0"/>
      <w:marRight w:val="0"/>
      <w:marTop w:val="0"/>
      <w:marBottom w:val="0"/>
      <w:divBdr>
        <w:top w:val="none" w:sz="0" w:space="0" w:color="auto"/>
        <w:left w:val="none" w:sz="0" w:space="0" w:color="auto"/>
        <w:bottom w:val="none" w:sz="0" w:space="0" w:color="auto"/>
        <w:right w:val="none" w:sz="0" w:space="0" w:color="auto"/>
      </w:divBdr>
    </w:div>
    <w:div w:id="141236052">
      <w:bodyDiv w:val="1"/>
      <w:marLeft w:val="0"/>
      <w:marRight w:val="0"/>
      <w:marTop w:val="0"/>
      <w:marBottom w:val="0"/>
      <w:divBdr>
        <w:top w:val="none" w:sz="0" w:space="0" w:color="auto"/>
        <w:left w:val="none" w:sz="0" w:space="0" w:color="auto"/>
        <w:bottom w:val="none" w:sz="0" w:space="0" w:color="auto"/>
        <w:right w:val="none" w:sz="0" w:space="0" w:color="auto"/>
      </w:divBdr>
    </w:div>
    <w:div w:id="141312771">
      <w:bodyDiv w:val="1"/>
      <w:marLeft w:val="0"/>
      <w:marRight w:val="0"/>
      <w:marTop w:val="0"/>
      <w:marBottom w:val="0"/>
      <w:divBdr>
        <w:top w:val="none" w:sz="0" w:space="0" w:color="auto"/>
        <w:left w:val="none" w:sz="0" w:space="0" w:color="auto"/>
        <w:bottom w:val="none" w:sz="0" w:space="0" w:color="auto"/>
        <w:right w:val="none" w:sz="0" w:space="0" w:color="auto"/>
      </w:divBdr>
    </w:div>
    <w:div w:id="141428786">
      <w:bodyDiv w:val="1"/>
      <w:marLeft w:val="0"/>
      <w:marRight w:val="0"/>
      <w:marTop w:val="0"/>
      <w:marBottom w:val="0"/>
      <w:divBdr>
        <w:top w:val="none" w:sz="0" w:space="0" w:color="auto"/>
        <w:left w:val="none" w:sz="0" w:space="0" w:color="auto"/>
        <w:bottom w:val="none" w:sz="0" w:space="0" w:color="auto"/>
        <w:right w:val="none" w:sz="0" w:space="0" w:color="auto"/>
      </w:divBdr>
    </w:div>
    <w:div w:id="142813332">
      <w:bodyDiv w:val="1"/>
      <w:marLeft w:val="0"/>
      <w:marRight w:val="0"/>
      <w:marTop w:val="0"/>
      <w:marBottom w:val="0"/>
      <w:divBdr>
        <w:top w:val="none" w:sz="0" w:space="0" w:color="auto"/>
        <w:left w:val="none" w:sz="0" w:space="0" w:color="auto"/>
        <w:bottom w:val="none" w:sz="0" w:space="0" w:color="auto"/>
        <w:right w:val="none" w:sz="0" w:space="0" w:color="auto"/>
      </w:divBdr>
    </w:div>
    <w:div w:id="142819568">
      <w:bodyDiv w:val="1"/>
      <w:marLeft w:val="0"/>
      <w:marRight w:val="0"/>
      <w:marTop w:val="0"/>
      <w:marBottom w:val="0"/>
      <w:divBdr>
        <w:top w:val="none" w:sz="0" w:space="0" w:color="auto"/>
        <w:left w:val="none" w:sz="0" w:space="0" w:color="auto"/>
        <w:bottom w:val="none" w:sz="0" w:space="0" w:color="auto"/>
        <w:right w:val="none" w:sz="0" w:space="0" w:color="auto"/>
      </w:divBdr>
    </w:div>
    <w:div w:id="151798334">
      <w:bodyDiv w:val="1"/>
      <w:marLeft w:val="0"/>
      <w:marRight w:val="0"/>
      <w:marTop w:val="0"/>
      <w:marBottom w:val="0"/>
      <w:divBdr>
        <w:top w:val="none" w:sz="0" w:space="0" w:color="auto"/>
        <w:left w:val="none" w:sz="0" w:space="0" w:color="auto"/>
        <w:bottom w:val="none" w:sz="0" w:space="0" w:color="auto"/>
        <w:right w:val="none" w:sz="0" w:space="0" w:color="auto"/>
      </w:divBdr>
    </w:div>
    <w:div w:id="154224307">
      <w:bodyDiv w:val="1"/>
      <w:marLeft w:val="0"/>
      <w:marRight w:val="0"/>
      <w:marTop w:val="0"/>
      <w:marBottom w:val="0"/>
      <w:divBdr>
        <w:top w:val="none" w:sz="0" w:space="0" w:color="auto"/>
        <w:left w:val="none" w:sz="0" w:space="0" w:color="auto"/>
        <w:bottom w:val="none" w:sz="0" w:space="0" w:color="auto"/>
        <w:right w:val="none" w:sz="0" w:space="0" w:color="auto"/>
      </w:divBdr>
    </w:div>
    <w:div w:id="154297367">
      <w:bodyDiv w:val="1"/>
      <w:marLeft w:val="0"/>
      <w:marRight w:val="0"/>
      <w:marTop w:val="0"/>
      <w:marBottom w:val="0"/>
      <w:divBdr>
        <w:top w:val="none" w:sz="0" w:space="0" w:color="auto"/>
        <w:left w:val="none" w:sz="0" w:space="0" w:color="auto"/>
        <w:bottom w:val="none" w:sz="0" w:space="0" w:color="auto"/>
        <w:right w:val="none" w:sz="0" w:space="0" w:color="auto"/>
      </w:divBdr>
      <w:divsChild>
        <w:div w:id="1081829502">
          <w:marLeft w:val="480"/>
          <w:marRight w:val="0"/>
          <w:marTop w:val="0"/>
          <w:marBottom w:val="0"/>
          <w:divBdr>
            <w:top w:val="none" w:sz="0" w:space="0" w:color="auto"/>
            <w:left w:val="none" w:sz="0" w:space="0" w:color="auto"/>
            <w:bottom w:val="none" w:sz="0" w:space="0" w:color="auto"/>
            <w:right w:val="none" w:sz="0" w:space="0" w:color="auto"/>
          </w:divBdr>
        </w:div>
        <w:div w:id="1147169860">
          <w:marLeft w:val="480"/>
          <w:marRight w:val="0"/>
          <w:marTop w:val="0"/>
          <w:marBottom w:val="0"/>
          <w:divBdr>
            <w:top w:val="none" w:sz="0" w:space="0" w:color="auto"/>
            <w:left w:val="none" w:sz="0" w:space="0" w:color="auto"/>
            <w:bottom w:val="none" w:sz="0" w:space="0" w:color="auto"/>
            <w:right w:val="none" w:sz="0" w:space="0" w:color="auto"/>
          </w:divBdr>
        </w:div>
        <w:div w:id="115612581">
          <w:marLeft w:val="480"/>
          <w:marRight w:val="0"/>
          <w:marTop w:val="0"/>
          <w:marBottom w:val="0"/>
          <w:divBdr>
            <w:top w:val="none" w:sz="0" w:space="0" w:color="auto"/>
            <w:left w:val="none" w:sz="0" w:space="0" w:color="auto"/>
            <w:bottom w:val="none" w:sz="0" w:space="0" w:color="auto"/>
            <w:right w:val="none" w:sz="0" w:space="0" w:color="auto"/>
          </w:divBdr>
        </w:div>
        <w:div w:id="294334989">
          <w:marLeft w:val="480"/>
          <w:marRight w:val="0"/>
          <w:marTop w:val="0"/>
          <w:marBottom w:val="0"/>
          <w:divBdr>
            <w:top w:val="none" w:sz="0" w:space="0" w:color="auto"/>
            <w:left w:val="none" w:sz="0" w:space="0" w:color="auto"/>
            <w:bottom w:val="none" w:sz="0" w:space="0" w:color="auto"/>
            <w:right w:val="none" w:sz="0" w:space="0" w:color="auto"/>
          </w:divBdr>
        </w:div>
        <w:div w:id="868952110">
          <w:marLeft w:val="480"/>
          <w:marRight w:val="0"/>
          <w:marTop w:val="0"/>
          <w:marBottom w:val="0"/>
          <w:divBdr>
            <w:top w:val="none" w:sz="0" w:space="0" w:color="auto"/>
            <w:left w:val="none" w:sz="0" w:space="0" w:color="auto"/>
            <w:bottom w:val="none" w:sz="0" w:space="0" w:color="auto"/>
            <w:right w:val="none" w:sz="0" w:space="0" w:color="auto"/>
          </w:divBdr>
        </w:div>
        <w:div w:id="1852990712">
          <w:marLeft w:val="480"/>
          <w:marRight w:val="0"/>
          <w:marTop w:val="0"/>
          <w:marBottom w:val="0"/>
          <w:divBdr>
            <w:top w:val="none" w:sz="0" w:space="0" w:color="auto"/>
            <w:left w:val="none" w:sz="0" w:space="0" w:color="auto"/>
            <w:bottom w:val="none" w:sz="0" w:space="0" w:color="auto"/>
            <w:right w:val="none" w:sz="0" w:space="0" w:color="auto"/>
          </w:divBdr>
        </w:div>
        <w:div w:id="326246361">
          <w:marLeft w:val="480"/>
          <w:marRight w:val="0"/>
          <w:marTop w:val="0"/>
          <w:marBottom w:val="0"/>
          <w:divBdr>
            <w:top w:val="none" w:sz="0" w:space="0" w:color="auto"/>
            <w:left w:val="none" w:sz="0" w:space="0" w:color="auto"/>
            <w:bottom w:val="none" w:sz="0" w:space="0" w:color="auto"/>
            <w:right w:val="none" w:sz="0" w:space="0" w:color="auto"/>
          </w:divBdr>
        </w:div>
        <w:div w:id="1635090395">
          <w:marLeft w:val="480"/>
          <w:marRight w:val="0"/>
          <w:marTop w:val="0"/>
          <w:marBottom w:val="0"/>
          <w:divBdr>
            <w:top w:val="none" w:sz="0" w:space="0" w:color="auto"/>
            <w:left w:val="none" w:sz="0" w:space="0" w:color="auto"/>
            <w:bottom w:val="none" w:sz="0" w:space="0" w:color="auto"/>
            <w:right w:val="none" w:sz="0" w:space="0" w:color="auto"/>
          </w:divBdr>
        </w:div>
        <w:div w:id="546911495">
          <w:marLeft w:val="480"/>
          <w:marRight w:val="0"/>
          <w:marTop w:val="0"/>
          <w:marBottom w:val="0"/>
          <w:divBdr>
            <w:top w:val="none" w:sz="0" w:space="0" w:color="auto"/>
            <w:left w:val="none" w:sz="0" w:space="0" w:color="auto"/>
            <w:bottom w:val="none" w:sz="0" w:space="0" w:color="auto"/>
            <w:right w:val="none" w:sz="0" w:space="0" w:color="auto"/>
          </w:divBdr>
        </w:div>
        <w:div w:id="1562905252">
          <w:marLeft w:val="480"/>
          <w:marRight w:val="0"/>
          <w:marTop w:val="0"/>
          <w:marBottom w:val="0"/>
          <w:divBdr>
            <w:top w:val="none" w:sz="0" w:space="0" w:color="auto"/>
            <w:left w:val="none" w:sz="0" w:space="0" w:color="auto"/>
            <w:bottom w:val="none" w:sz="0" w:space="0" w:color="auto"/>
            <w:right w:val="none" w:sz="0" w:space="0" w:color="auto"/>
          </w:divBdr>
        </w:div>
        <w:div w:id="1127359834">
          <w:marLeft w:val="480"/>
          <w:marRight w:val="0"/>
          <w:marTop w:val="0"/>
          <w:marBottom w:val="0"/>
          <w:divBdr>
            <w:top w:val="none" w:sz="0" w:space="0" w:color="auto"/>
            <w:left w:val="none" w:sz="0" w:space="0" w:color="auto"/>
            <w:bottom w:val="none" w:sz="0" w:space="0" w:color="auto"/>
            <w:right w:val="none" w:sz="0" w:space="0" w:color="auto"/>
          </w:divBdr>
        </w:div>
        <w:div w:id="14887217">
          <w:marLeft w:val="480"/>
          <w:marRight w:val="0"/>
          <w:marTop w:val="0"/>
          <w:marBottom w:val="0"/>
          <w:divBdr>
            <w:top w:val="none" w:sz="0" w:space="0" w:color="auto"/>
            <w:left w:val="none" w:sz="0" w:space="0" w:color="auto"/>
            <w:bottom w:val="none" w:sz="0" w:space="0" w:color="auto"/>
            <w:right w:val="none" w:sz="0" w:space="0" w:color="auto"/>
          </w:divBdr>
        </w:div>
        <w:div w:id="1155413822">
          <w:marLeft w:val="480"/>
          <w:marRight w:val="0"/>
          <w:marTop w:val="0"/>
          <w:marBottom w:val="0"/>
          <w:divBdr>
            <w:top w:val="none" w:sz="0" w:space="0" w:color="auto"/>
            <w:left w:val="none" w:sz="0" w:space="0" w:color="auto"/>
            <w:bottom w:val="none" w:sz="0" w:space="0" w:color="auto"/>
            <w:right w:val="none" w:sz="0" w:space="0" w:color="auto"/>
          </w:divBdr>
        </w:div>
        <w:div w:id="1472822023">
          <w:marLeft w:val="480"/>
          <w:marRight w:val="0"/>
          <w:marTop w:val="0"/>
          <w:marBottom w:val="0"/>
          <w:divBdr>
            <w:top w:val="none" w:sz="0" w:space="0" w:color="auto"/>
            <w:left w:val="none" w:sz="0" w:space="0" w:color="auto"/>
            <w:bottom w:val="none" w:sz="0" w:space="0" w:color="auto"/>
            <w:right w:val="none" w:sz="0" w:space="0" w:color="auto"/>
          </w:divBdr>
        </w:div>
        <w:div w:id="1465386486">
          <w:marLeft w:val="480"/>
          <w:marRight w:val="0"/>
          <w:marTop w:val="0"/>
          <w:marBottom w:val="0"/>
          <w:divBdr>
            <w:top w:val="none" w:sz="0" w:space="0" w:color="auto"/>
            <w:left w:val="none" w:sz="0" w:space="0" w:color="auto"/>
            <w:bottom w:val="none" w:sz="0" w:space="0" w:color="auto"/>
            <w:right w:val="none" w:sz="0" w:space="0" w:color="auto"/>
          </w:divBdr>
        </w:div>
        <w:div w:id="690959692">
          <w:marLeft w:val="480"/>
          <w:marRight w:val="0"/>
          <w:marTop w:val="0"/>
          <w:marBottom w:val="0"/>
          <w:divBdr>
            <w:top w:val="none" w:sz="0" w:space="0" w:color="auto"/>
            <w:left w:val="none" w:sz="0" w:space="0" w:color="auto"/>
            <w:bottom w:val="none" w:sz="0" w:space="0" w:color="auto"/>
            <w:right w:val="none" w:sz="0" w:space="0" w:color="auto"/>
          </w:divBdr>
        </w:div>
        <w:div w:id="909651548">
          <w:marLeft w:val="480"/>
          <w:marRight w:val="0"/>
          <w:marTop w:val="0"/>
          <w:marBottom w:val="0"/>
          <w:divBdr>
            <w:top w:val="none" w:sz="0" w:space="0" w:color="auto"/>
            <w:left w:val="none" w:sz="0" w:space="0" w:color="auto"/>
            <w:bottom w:val="none" w:sz="0" w:space="0" w:color="auto"/>
            <w:right w:val="none" w:sz="0" w:space="0" w:color="auto"/>
          </w:divBdr>
        </w:div>
        <w:div w:id="93597470">
          <w:marLeft w:val="480"/>
          <w:marRight w:val="0"/>
          <w:marTop w:val="0"/>
          <w:marBottom w:val="0"/>
          <w:divBdr>
            <w:top w:val="none" w:sz="0" w:space="0" w:color="auto"/>
            <w:left w:val="none" w:sz="0" w:space="0" w:color="auto"/>
            <w:bottom w:val="none" w:sz="0" w:space="0" w:color="auto"/>
            <w:right w:val="none" w:sz="0" w:space="0" w:color="auto"/>
          </w:divBdr>
        </w:div>
        <w:div w:id="515004900">
          <w:marLeft w:val="480"/>
          <w:marRight w:val="0"/>
          <w:marTop w:val="0"/>
          <w:marBottom w:val="0"/>
          <w:divBdr>
            <w:top w:val="none" w:sz="0" w:space="0" w:color="auto"/>
            <w:left w:val="none" w:sz="0" w:space="0" w:color="auto"/>
            <w:bottom w:val="none" w:sz="0" w:space="0" w:color="auto"/>
            <w:right w:val="none" w:sz="0" w:space="0" w:color="auto"/>
          </w:divBdr>
        </w:div>
        <w:div w:id="552155954">
          <w:marLeft w:val="480"/>
          <w:marRight w:val="0"/>
          <w:marTop w:val="0"/>
          <w:marBottom w:val="0"/>
          <w:divBdr>
            <w:top w:val="none" w:sz="0" w:space="0" w:color="auto"/>
            <w:left w:val="none" w:sz="0" w:space="0" w:color="auto"/>
            <w:bottom w:val="none" w:sz="0" w:space="0" w:color="auto"/>
            <w:right w:val="none" w:sz="0" w:space="0" w:color="auto"/>
          </w:divBdr>
        </w:div>
        <w:div w:id="30882450">
          <w:marLeft w:val="480"/>
          <w:marRight w:val="0"/>
          <w:marTop w:val="0"/>
          <w:marBottom w:val="0"/>
          <w:divBdr>
            <w:top w:val="none" w:sz="0" w:space="0" w:color="auto"/>
            <w:left w:val="none" w:sz="0" w:space="0" w:color="auto"/>
            <w:bottom w:val="none" w:sz="0" w:space="0" w:color="auto"/>
            <w:right w:val="none" w:sz="0" w:space="0" w:color="auto"/>
          </w:divBdr>
        </w:div>
        <w:div w:id="135801424">
          <w:marLeft w:val="480"/>
          <w:marRight w:val="0"/>
          <w:marTop w:val="0"/>
          <w:marBottom w:val="0"/>
          <w:divBdr>
            <w:top w:val="none" w:sz="0" w:space="0" w:color="auto"/>
            <w:left w:val="none" w:sz="0" w:space="0" w:color="auto"/>
            <w:bottom w:val="none" w:sz="0" w:space="0" w:color="auto"/>
            <w:right w:val="none" w:sz="0" w:space="0" w:color="auto"/>
          </w:divBdr>
        </w:div>
        <w:div w:id="1560896192">
          <w:marLeft w:val="480"/>
          <w:marRight w:val="0"/>
          <w:marTop w:val="0"/>
          <w:marBottom w:val="0"/>
          <w:divBdr>
            <w:top w:val="none" w:sz="0" w:space="0" w:color="auto"/>
            <w:left w:val="none" w:sz="0" w:space="0" w:color="auto"/>
            <w:bottom w:val="none" w:sz="0" w:space="0" w:color="auto"/>
            <w:right w:val="none" w:sz="0" w:space="0" w:color="auto"/>
          </w:divBdr>
        </w:div>
        <w:div w:id="160123669">
          <w:marLeft w:val="480"/>
          <w:marRight w:val="0"/>
          <w:marTop w:val="0"/>
          <w:marBottom w:val="0"/>
          <w:divBdr>
            <w:top w:val="none" w:sz="0" w:space="0" w:color="auto"/>
            <w:left w:val="none" w:sz="0" w:space="0" w:color="auto"/>
            <w:bottom w:val="none" w:sz="0" w:space="0" w:color="auto"/>
            <w:right w:val="none" w:sz="0" w:space="0" w:color="auto"/>
          </w:divBdr>
        </w:div>
        <w:div w:id="2105179904">
          <w:marLeft w:val="480"/>
          <w:marRight w:val="0"/>
          <w:marTop w:val="0"/>
          <w:marBottom w:val="0"/>
          <w:divBdr>
            <w:top w:val="none" w:sz="0" w:space="0" w:color="auto"/>
            <w:left w:val="none" w:sz="0" w:space="0" w:color="auto"/>
            <w:bottom w:val="none" w:sz="0" w:space="0" w:color="auto"/>
            <w:right w:val="none" w:sz="0" w:space="0" w:color="auto"/>
          </w:divBdr>
        </w:div>
        <w:div w:id="1553497547">
          <w:marLeft w:val="480"/>
          <w:marRight w:val="0"/>
          <w:marTop w:val="0"/>
          <w:marBottom w:val="0"/>
          <w:divBdr>
            <w:top w:val="none" w:sz="0" w:space="0" w:color="auto"/>
            <w:left w:val="none" w:sz="0" w:space="0" w:color="auto"/>
            <w:bottom w:val="none" w:sz="0" w:space="0" w:color="auto"/>
            <w:right w:val="none" w:sz="0" w:space="0" w:color="auto"/>
          </w:divBdr>
        </w:div>
        <w:div w:id="2144346263">
          <w:marLeft w:val="480"/>
          <w:marRight w:val="0"/>
          <w:marTop w:val="0"/>
          <w:marBottom w:val="0"/>
          <w:divBdr>
            <w:top w:val="none" w:sz="0" w:space="0" w:color="auto"/>
            <w:left w:val="none" w:sz="0" w:space="0" w:color="auto"/>
            <w:bottom w:val="none" w:sz="0" w:space="0" w:color="auto"/>
            <w:right w:val="none" w:sz="0" w:space="0" w:color="auto"/>
          </w:divBdr>
        </w:div>
        <w:div w:id="1660422853">
          <w:marLeft w:val="480"/>
          <w:marRight w:val="0"/>
          <w:marTop w:val="0"/>
          <w:marBottom w:val="0"/>
          <w:divBdr>
            <w:top w:val="none" w:sz="0" w:space="0" w:color="auto"/>
            <w:left w:val="none" w:sz="0" w:space="0" w:color="auto"/>
            <w:bottom w:val="none" w:sz="0" w:space="0" w:color="auto"/>
            <w:right w:val="none" w:sz="0" w:space="0" w:color="auto"/>
          </w:divBdr>
        </w:div>
        <w:div w:id="1150174722">
          <w:marLeft w:val="480"/>
          <w:marRight w:val="0"/>
          <w:marTop w:val="0"/>
          <w:marBottom w:val="0"/>
          <w:divBdr>
            <w:top w:val="none" w:sz="0" w:space="0" w:color="auto"/>
            <w:left w:val="none" w:sz="0" w:space="0" w:color="auto"/>
            <w:bottom w:val="none" w:sz="0" w:space="0" w:color="auto"/>
            <w:right w:val="none" w:sz="0" w:space="0" w:color="auto"/>
          </w:divBdr>
        </w:div>
        <w:div w:id="1527795052">
          <w:marLeft w:val="480"/>
          <w:marRight w:val="0"/>
          <w:marTop w:val="0"/>
          <w:marBottom w:val="0"/>
          <w:divBdr>
            <w:top w:val="none" w:sz="0" w:space="0" w:color="auto"/>
            <w:left w:val="none" w:sz="0" w:space="0" w:color="auto"/>
            <w:bottom w:val="none" w:sz="0" w:space="0" w:color="auto"/>
            <w:right w:val="none" w:sz="0" w:space="0" w:color="auto"/>
          </w:divBdr>
        </w:div>
        <w:div w:id="1174951180">
          <w:marLeft w:val="480"/>
          <w:marRight w:val="0"/>
          <w:marTop w:val="0"/>
          <w:marBottom w:val="0"/>
          <w:divBdr>
            <w:top w:val="none" w:sz="0" w:space="0" w:color="auto"/>
            <w:left w:val="none" w:sz="0" w:space="0" w:color="auto"/>
            <w:bottom w:val="none" w:sz="0" w:space="0" w:color="auto"/>
            <w:right w:val="none" w:sz="0" w:space="0" w:color="auto"/>
          </w:divBdr>
        </w:div>
        <w:div w:id="1446072201">
          <w:marLeft w:val="480"/>
          <w:marRight w:val="0"/>
          <w:marTop w:val="0"/>
          <w:marBottom w:val="0"/>
          <w:divBdr>
            <w:top w:val="none" w:sz="0" w:space="0" w:color="auto"/>
            <w:left w:val="none" w:sz="0" w:space="0" w:color="auto"/>
            <w:bottom w:val="none" w:sz="0" w:space="0" w:color="auto"/>
            <w:right w:val="none" w:sz="0" w:space="0" w:color="auto"/>
          </w:divBdr>
        </w:div>
        <w:div w:id="1388912180">
          <w:marLeft w:val="480"/>
          <w:marRight w:val="0"/>
          <w:marTop w:val="0"/>
          <w:marBottom w:val="0"/>
          <w:divBdr>
            <w:top w:val="none" w:sz="0" w:space="0" w:color="auto"/>
            <w:left w:val="none" w:sz="0" w:space="0" w:color="auto"/>
            <w:bottom w:val="none" w:sz="0" w:space="0" w:color="auto"/>
            <w:right w:val="none" w:sz="0" w:space="0" w:color="auto"/>
          </w:divBdr>
        </w:div>
        <w:div w:id="814227148">
          <w:marLeft w:val="480"/>
          <w:marRight w:val="0"/>
          <w:marTop w:val="0"/>
          <w:marBottom w:val="0"/>
          <w:divBdr>
            <w:top w:val="none" w:sz="0" w:space="0" w:color="auto"/>
            <w:left w:val="none" w:sz="0" w:space="0" w:color="auto"/>
            <w:bottom w:val="none" w:sz="0" w:space="0" w:color="auto"/>
            <w:right w:val="none" w:sz="0" w:space="0" w:color="auto"/>
          </w:divBdr>
        </w:div>
        <w:div w:id="422606633">
          <w:marLeft w:val="480"/>
          <w:marRight w:val="0"/>
          <w:marTop w:val="0"/>
          <w:marBottom w:val="0"/>
          <w:divBdr>
            <w:top w:val="none" w:sz="0" w:space="0" w:color="auto"/>
            <w:left w:val="none" w:sz="0" w:space="0" w:color="auto"/>
            <w:bottom w:val="none" w:sz="0" w:space="0" w:color="auto"/>
            <w:right w:val="none" w:sz="0" w:space="0" w:color="auto"/>
          </w:divBdr>
        </w:div>
        <w:div w:id="350880549">
          <w:marLeft w:val="480"/>
          <w:marRight w:val="0"/>
          <w:marTop w:val="0"/>
          <w:marBottom w:val="0"/>
          <w:divBdr>
            <w:top w:val="none" w:sz="0" w:space="0" w:color="auto"/>
            <w:left w:val="none" w:sz="0" w:space="0" w:color="auto"/>
            <w:bottom w:val="none" w:sz="0" w:space="0" w:color="auto"/>
            <w:right w:val="none" w:sz="0" w:space="0" w:color="auto"/>
          </w:divBdr>
        </w:div>
        <w:div w:id="605387951">
          <w:marLeft w:val="480"/>
          <w:marRight w:val="0"/>
          <w:marTop w:val="0"/>
          <w:marBottom w:val="0"/>
          <w:divBdr>
            <w:top w:val="none" w:sz="0" w:space="0" w:color="auto"/>
            <w:left w:val="none" w:sz="0" w:space="0" w:color="auto"/>
            <w:bottom w:val="none" w:sz="0" w:space="0" w:color="auto"/>
            <w:right w:val="none" w:sz="0" w:space="0" w:color="auto"/>
          </w:divBdr>
        </w:div>
        <w:div w:id="1967001867">
          <w:marLeft w:val="480"/>
          <w:marRight w:val="0"/>
          <w:marTop w:val="0"/>
          <w:marBottom w:val="0"/>
          <w:divBdr>
            <w:top w:val="none" w:sz="0" w:space="0" w:color="auto"/>
            <w:left w:val="none" w:sz="0" w:space="0" w:color="auto"/>
            <w:bottom w:val="none" w:sz="0" w:space="0" w:color="auto"/>
            <w:right w:val="none" w:sz="0" w:space="0" w:color="auto"/>
          </w:divBdr>
        </w:div>
        <w:div w:id="1459572269">
          <w:marLeft w:val="480"/>
          <w:marRight w:val="0"/>
          <w:marTop w:val="0"/>
          <w:marBottom w:val="0"/>
          <w:divBdr>
            <w:top w:val="none" w:sz="0" w:space="0" w:color="auto"/>
            <w:left w:val="none" w:sz="0" w:space="0" w:color="auto"/>
            <w:bottom w:val="none" w:sz="0" w:space="0" w:color="auto"/>
            <w:right w:val="none" w:sz="0" w:space="0" w:color="auto"/>
          </w:divBdr>
        </w:div>
        <w:div w:id="1052465379">
          <w:marLeft w:val="480"/>
          <w:marRight w:val="0"/>
          <w:marTop w:val="0"/>
          <w:marBottom w:val="0"/>
          <w:divBdr>
            <w:top w:val="none" w:sz="0" w:space="0" w:color="auto"/>
            <w:left w:val="none" w:sz="0" w:space="0" w:color="auto"/>
            <w:bottom w:val="none" w:sz="0" w:space="0" w:color="auto"/>
            <w:right w:val="none" w:sz="0" w:space="0" w:color="auto"/>
          </w:divBdr>
        </w:div>
        <w:div w:id="449936310">
          <w:marLeft w:val="480"/>
          <w:marRight w:val="0"/>
          <w:marTop w:val="0"/>
          <w:marBottom w:val="0"/>
          <w:divBdr>
            <w:top w:val="none" w:sz="0" w:space="0" w:color="auto"/>
            <w:left w:val="none" w:sz="0" w:space="0" w:color="auto"/>
            <w:bottom w:val="none" w:sz="0" w:space="0" w:color="auto"/>
            <w:right w:val="none" w:sz="0" w:space="0" w:color="auto"/>
          </w:divBdr>
        </w:div>
        <w:div w:id="820780106">
          <w:marLeft w:val="480"/>
          <w:marRight w:val="0"/>
          <w:marTop w:val="0"/>
          <w:marBottom w:val="0"/>
          <w:divBdr>
            <w:top w:val="none" w:sz="0" w:space="0" w:color="auto"/>
            <w:left w:val="none" w:sz="0" w:space="0" w:color="auto"/>
            <w:bottom w:val="none" w:sz="0" w:space="0" w:color="auto"/>
            <w:right w:val="none" w:sz="0" w:space="0" w:color="auto"/>
          </w:divBdr>
        </w:div>
        <w:div w:id="1302541559">
          <w:marLeft w:val="480"/>
          <w:marRight w:val="0"/>
          <w:marTop w:val="0"/>
          <w:marBottom w:val="0"/>
          <w:divBdr>
            <w:top w:val="none" w:sz="0" w:space="0" w:color="auto"/>
            <w:left w:val="none" w:sz="0" w:space="0" w:color="auto"/>
            <w:bottom w:val="none" w:sz="0" w:space="0" w:color="auto"/>
            <w:right w:val="none" w:sz="0" w:space="0" w:color="auto"/>
          </w:divBdr>
        </w:div>
        <w:div w:id="55930999">
          <w:marLeft w:val="480"/>
          <w:marRight w:val="0"/>
          <w:marTop w:val="0"/>
          <w:marBottom w:val="0"/>
          <w:divBdr>
            <w:top w:val="none" w:sz="0" w:space="0" w:color="auto"/>
            <w:left w:val="none" w:sz="0" w:space="0" w:color="auto"/>
            <w:bottom w:val="none" w:sz="0" w:space="0" w:color="auto"/>
            <w:right w:val="none" w:sz="0" w:space="0" w:color="auto"/>
          </w:divBdr>
        </w:div>
        <w:div w:id="1058625141">
          <w:marLeft w:val="480"/>
          <w:marRight w:val="0"/>
          <w:marTop w:val="0"/>
          <w:marBottom w:val="0"/>
          <w:divBdr>
            <w:top w:val="none" w:sz="0" w:space="0" w:color="auto"/>
            <w:left w:val="none" w:sz="0" w:space="0" w:color="auto"/>
            <w:bottom w:val="none" w:sz="0" w:space="0" w:color="auto"/>
            <w:right w:val="none" w:sz="0" w:space="0" w:color="auto"/>
          </w:divBdr>
        </w:div>
        <w:div w:id="1998067136">
          <w:marLeft w:val="480"/>
          <w:marRight w:val="0"/>
          <w:marTop w:val="0"/>
          <w:marBottom w:val="0"/>
          <w:divBdr>
            <w:top w:val="none" w:sz="0" w:space="0" w:color="auto"/>
            <w:left w:val="none" w:sz="0" w:space="0" w:color="auto"/>
            <w:bottom w:val="none" w:sz="0" w:space="0" w:color="auto"/>
            <w:right w:val="none" w:sz="0" w:space="0" w:color="auto"/>
          </w:divBdr>
        </w:div>
        <w:div w:id="1756710725">
          <w:marLeft w:val="480"/>
          <w:marRight w:val="0"/>
          <w:marTop w:val="0"/>
          <w:marBottom w:val="0"/>
          <w:divBdr>
            <w:top w:val="none" w:sz="0" w:space="0" w:color="auto"/>
            <w:left w:val="none" w:sz="0" w:space="0" w:color="auto"/>
            <w:bottom w:val="none" w:sz="0" w:space="0" w:color="auto"/>
            <w:right w:val="none" w:sz="0" w:space="0" w:color="auto"/>
          </w:divBdr>
        </w:div>
        <w:div w:id="752819423">
          <w:marLeft w:val="480"/>
          <w:marRight w:val="0"/>
          <w:marTop w:val="0"/>
          <w:marBottom w:val="0"/>
          <w:divBdr>
            <w:top w:val="none" w:sz="0" w:space="0" w:color="auto"/>
            <w:left w:val="none" w:sz="0" w:space="0" w:color="auto"/>
            <w:bottom w:val="none" w:sz="0" w:space="0" w:color="auto"/>
            <w:right w:val="none" w:sz="0" w:space="0" w:color="auto"/>
          </w:divBdr>
        </w:div>
        <w:div w:id="724839644">
          <w:marLeft w:val="480"/>
          <w:marRight w:val="0"/>
          <w:marTop w:val="0"/>
          <w:marBottom w:val="0"/>
          <w:divBdr>
            <w:top w:val="none" w:sz="0" w:space="0" w:color="auto"/>
            <w:left w:val="none" w:sz="0" w:space="0" w:color="auto"/>
            <w:bottom w:val="none" w:sz="0" w:space="0" w:color="auto"/>
            <w:right w:val="none" w:sz="0" w:space="0" w:color="auto"/>
          </w:divBdr>
        </w:div>
        <w:div w:id="2022001079">
          <w:marLeft w:val="480"/>
          <w:marRight w:val="0"/>
          <w:marTop w:val="0"/>
          <w:marBottom w:val="0"/>
          <w:divBdr>
            <w:top w:val="none" w:sz="0" w:space="0" w:color="auto"/>
            <w:left w:val="none" w:sz="0" w:space="0" w:color="auto"/>
            <w:bottom w:val="none" w:sz="0" w:space="0" w:color="auto"/>
            <w:right w:val="none" w:sz="0" w:space="0" w:color="auto"/>
          </w:divBdr>
        </w:div>
        <w:div w:id="415321562">
          <w:marLeft w:val="480"/>
          <w:marRight w:val="0"/>
          <w:marTop w:val="0"/>
          <w:marBottom w:val="0"/>
          <w:divBdr>
            <w:top w:val="none" w:sz="0" w:space="0" w:color="auto"/>
            <w:left w:val="none" w:sz="0" w:space="0" w:color="auto"/>
            <w:bottom w:val="none" w:sz="0" w:space="0" w:color="auto"/>
            <w:right w:val="none" w:sz="0" w:space="0" w:color="auto"/>
          </w:divBdr>
        </w:div>
        <w:div w:id="1262297825">
          <w:marLeft w:val="480"/>
          <w:marRight w:val="0"/>
          <w:marTop w:val="0"/>
          <w:marBottom w:val="0"/>
          <w:divBdr>
            <w:top w:val="none" w:sz="0" w:space="0" w:color="auto"/>
            <w:left w:val="none" w:sz="0" w:space="0" w:color="auto"/>
            <w:bottom w:val="none" w:sz="0" w:space="0" w:color="auto"/>
            <w:right w:val="none" w:sz="0" w:space="0" w:color="auto"/>
          </w:divBdr>
        </w:div>
        <w:div w:id="691884896">
          <w:marLeft w:val="480"/>
          <w:marRight w:val="0"/>
          <w:marTop w:val="0"/>
          <w:marBottom w:val="0"/>
          <w:divBdr>
            <w:top w:val="none" w:sz="0" w:space="0" w:color="auto"/>
            <w:left w:val="none" w:sz="0" w:space="0" w:color="auto"/>
            <w:bottom w:val="none" w:sz="0" w:space="0" w:color="auto"/>
            <w:right w:val="none" w:sz="0" w:space="0" w:color="auto"/>
          </w:divBdr>
        </w:div>
        <w:div w:id="568426011">
          <w:marLeft w:val="480"/>
          <w:marRight w:val="0"/>
          <w:marTop w:val="0"/>
          <w:marBottom w:val="0"/>
          <w:divBdr>
            <w:top w:val="none" w:sz="0" w:space="0" w:color="auto"/>
            <w:left w:val="none" w:sz="0" w:space="0" w:color="auto"/>
            <w:bottom w:val="none" w:sz="0" w:space="0" w:color="auto"/>
            <w:right w:val="none" w:sz="0" w:space="0" w:color="auto"/>
          </w:divBdr>
        </w:div>
        <w:div w:id="1861967563">
          <w:marLeft w:val="480"/>
          <w:marRight w:val="0"/>
          <w:marTop w:val="0"/>
          <w:marBottom w:val="0"/>
          <w:divBdr>
            <w:top w:val="none" w:sz="0" w:space="0" w:color="auto"/>
            <w:left w:val="none" w:sz="0" w:space="0" w:color="auto"/>
            <w:bottom w:val="none" w:sz="0" w:space="0" w:color="auto"/>
            <w:right w:val="none" w:sz="0" w:space="0" w:color="auto"/>
          </w:divBdr>
        </w:div>
        <w:div w:id="888612153">
          <w:marLeft w:val="480"/>
          <w:marRight w:val="0"/>
          <w:marTop w:val="0"/>
          <w:marBottom w:val="0"/>
          <w:divBdr>
            <w:top w:val="none" w:sz="0" w:space="0" w:color="auto"/>
            <w:left w:val="none" w:sz="0" w:space="0" w:color="auto"/>
            <w:bottom w:val="none" w:sz="0" w:space="0" w:color="auto"/>
            <w:right w:val="none" w:sz="0" w:space="0" w:color="auto"/>
          </w:divBdr>
        </w:div>
        <w:div w:id="386346431">
          <w:marLeft w:val="480"/>
          <w:marRight w:val="0"/>
          <w:marTop w:val="0"/>
          <w:marBottom w:val="0"/>
          <w:divBdr>
            <w:top w:val="none" w:sz="0" w:space="0" w:color="auto"/>
            <w:left w:val="none" w:sz="0" w:space="0" w:color="auto"/>
            <w:bottom w:val="none" w:sz="0" w:space="0" w:color="auto"/>
            <w:right w:val="none" w:sz="0" w:space="0" w:color="auto"/>
          </w:divBdr>
        </w:div>
        <w:div w:id="537007433">
          <w:marLeft w:val="480"/>
          <w:marRight w:val="0"/>
          <w:marTop w:val="0"/>
          <w:marBottom w:val="0"/>
          <w:divBdr>
            <w:top w:val="none" w:sz="0" w:space="0" w:color="auto"/>
            <w:left w:val="none" w:sz="0" w:space="0" w:color="auto"/>
            <w:bottom w:val="none" w:sz="0" w:space="0" w:color="auto"/>
            <w:right w:val="none" w:sz="0" w:space="0" w:color="auto"/>
          </w:divBdr>
        </w:div>
        <w:div w:id="266544921">
          <w:marLeft w:val="480"/>
          <w:marRight w:val="0"/>
          <w:marTop w:val="0"/>
          <w:marBottom w:val="0"/>
          <w:divBdr>
            <w:top w:val="none" w:sz="0" w:space="0" w:color="auto"/>
            <w:left w:val="none" w:sz="0" w:space="0" w:color="auto"/>
            <w:bottom w:val="none" w:sz="0" w:space="0" w:color="auto"/>
            <w:right w:val="none" w:sz="0" w:space="0" w:color="auto"/>
          </w:divBdr>
        </w:div>
        <w:div w:id="34932820">
          <w:marLeft w:val="480"/>
          <w:marRight w:val="0"/>
          <w:marTop w:val="0"/>
          <w:marBottom w:val="0"/>
          <w:divBdr>
            <w:top w:val="none" w:sz="0" w:space="0" w:color="auto"/>
            <w:left w:val="none" w:sz="0" w:space="0" w:color="auto"/>
            <w:bottom w:val="none" w:sz="0" w:space="0" w:color="auto"/>
            <w:right w:val="none" w:sz="0" w:space="0" w:color="auto"/>
          </w:divBdr>
        </w:div>
        <w:div w:id="429664271">
          <w:marLeft w:val="480"/>
          <w:marRight w:val="0"/>
          <w:marTop w:val="0"/>
          <w:marBottom w:val="0"/>
          <w:divBdr>
            <w:top w:val="none" w:sz="0" w:space="0" w:color="auto"/>
            <w:left w:val="none" w:sz="0" w:space="0" w:color="auto"/>
            <w:bottom w:val="none" w:sz="0" w:space="0" w:color="auto"/>
            <w:right w:val="none" w:sz="0" w:space="0" w:color="auto"/>
          </w:divBdr>
        </w:div>
        <w:div w:id="1277253040">
          <w:marLeft w:val="480"/>
          <w:marRight w:val="0"/>
          <w:marTop w:val="0"/>
          <w:marBottom w:val="0"/>
          <w:divBdr>
            <w:top w:val="none" w:sz="0" w:space="0" w:color="auto"/>
            <w:left w:val="none" w:sz="0" w:space="0" w:color="auto"/>
            <w:bottom w:val="none" w:sz="0" w:space="0" w:color="auto"/>
            <w:right w:val="none" w:sz="0" w:space="0" w:color="auto"/>
          </w:divBdr>
        </w:div>
        <w:div w:id="1505783878">
          <w:marLeft w:val="480"/>
          <w:marRight w:val="0"/>
          <w:marTop w:val="0"/>
          <w:marBottom w:val="0"/>
          <w:divBdr>
            <w:top w:val="none" w:sz="0" w:space="0" w:color="auto"/>
            <w:left w:val="none" w:sz="0" w:space="0" w:color="auto"/>
            <w:bottom w:val="none" w:sz="0" w:space="0" w:color="auto"/>
            <w:right w:val="none" w:sz="0" w:space="0" w:color="auto"/>
          </w:divBdr>
        </w:div>
        <w:div w:id="1442798630">
          <w:marLeft w:val="480"/>
          <w:marRight w:val="0"/>
          <w:marTop w:val="0"/>
          <w:marBottom w:val="0"/>
          <w:divBdr>
            <w:top w:val="none" w:sz="0" w:space="0" w:color="auto"/>
            <w:left w:val="none" w:sz="0" w:space="0" w:color="auto"/>
            <w:bottom w:val="none" w:sz="0" w:space="0" w:color="auto"/>
            <w:right w:val="none" w:sz="0" w:space="0" w:color="auto"/>
          </w:divBdr>
        </w:div>
        <w:div w:id="908346696">
          <w:marLeft w:val="480"/>
          <w:marRight w:val="0"/>
          <w:marTop w:val="0"/>
          <w:marBottom w:val="0"/>
          <w:divBdr>
            <w:top w:val="none" w:sz="0" w:space="0" w:color="auto"/>
            <w:left w:val="none" w:sz="0" w:space="0" w:color="auto"/>
            <w:bottom w:val="none" w:sz="0" w:space="0" w:color="auto"/>
            <w:right w:val="none" w:sz="0" w:space="0" w:color="auto"/>
          </w:divBdr>
        </w:div>
        <w:div w:id="2010867308">
          <w:marLeft w:val="480"/>
          <w:marRight w:val="0"/>
          <w:marTop w:val="0"/>
          <w:marBottom w:val="0"/>
          <w:divBdr>
            <w:top w:val="none" w:sz="0" w:space="0" w:color="auto"/>
            <w:left w:val="none" w:sz="0" w:space="0" w:color="auto"/>
            <w:bottom w:val="none" w:sz="0" w:space="0" w:color="auto"/>
            <w:right w:val="none" w:sz="0" w:space="0" w:color="auto"/>
          </w:divBdr>
        </w:div>
        <w:div w:id="1990673036">
          <w:marLeft w:val="480"/>
          <w:marRight w:val="0"/>
          <w:marTop w:val="0"/>
          <w:marBottom w:val="0"/>
          <w:divBdr>
            <w:top w:val="none" w:sz="0" w:space="0" w:color="auto"/>
            <w:left w:val="none" w:sz="0" w:space="0" w:color="auto"/>
            <w:bottom w:val="none" w:sz="0" w:space="0" w:color="auto"/>
            <w:right w:val="none" w:sz="0" w:space="0" w:color="auto"/>
          </w:divBdr>
        </w:div>
        <w:div w:id="85883429">
          <w:marLeft w:val="480"/>
          <w:marRight w:val="0"/>
          <w:marTop w:val="0"/>
          <w:marBottom w:val="0"/>
          <w:divBdr>
            <w:top w:val="none" w:sz="0" w:space="0" w:color="auto"/>
            <w:left w:val="none" w:sz="0" w:space="0" w:color="auto"/>
            <w:bottom w:val="none" w:sz="0" w:space="0" w:color="auto"/>
            <w:right w:val="none" w:sz="0" w:space="0" w:color="auto"/>
          </w:divBdr>
        </w:div>
        <w:div w:id="102002396">
          <w:marLeft w:val="480"/>
          <w:marRight w:val="0"/>
          <w:marTop w:val="0"/>
          <w:marBottom w:val="0"/>
          <w:divBdr>
            <w:top w:val="none" w:sz="0" w:space="0" w:color="auto"/>
            <w:left w:val="none" w:sz="0" w:space="0" w:color="auto"/>
            <w:bottom w:val="none" w:sz="0" w:space="0" w:color="auto"/>
            <w:right w:val="none" w:sz="0" w:space="0" w:color="auto"/>
          </w:divBdr>
        </w:div>
        <w:div w:id="226038615">
          <w:marLeft w:val="480"/>
          <w:marRight w:val="0"/>
          <w:marTop w:val="0"/>
          <w:marBottom w:val="0"/>
          <w:divBdr>
            <w:top w:val="none" w:sz="0" w:space="0" w:color="auto"/>
            <w:left w:val="none" w:sz="0" w:space="0" w:color="auto"/>
            <w:bottom w:val="none" w:sz="0" w:space="0" w:color="auto"/>
            <w:right w:val="none" w:sz="0" w:space="0" w:color="auto"/>
          </w:divBdr>
        </w:div>
        <w:div w:id="1906380034">
          <w:marLeft w:val="480"/>
          <w:marRight w:val="0"/>
          <w:marTop w:val="0"/>
          <w:marBottom w:val="0"/>
          <w:divBdr>
            <w:top w:val="none" w:sz="0" w:space="0" w:color="auto"/>
            <w:left w:val="none" w:sz="0" w:space="0" w:color="auto"/>
            <w:bottom w:val="none" w:sz="0" w:space="0" w:color="auto"/>
            <w:right w:val="none" w:sz="0" w:space="0" w:color="auto"/>
          </w:divBdr>
        </w:div>
        <w:div w:id="526870404">
          <w:marLeft w:val="480"/>
          <w:marRight w:val="0"/>
          <w:marTop w:val="0"/>
          <w:marBottom w:val="0"/>
          <w:divBdr>
            <w:top w:val="none" w:sz="0" w:space="0" w:color="auto"/>
            <w:left w:val="none" w:sz="0" w:space="0" w:color="auto"/>
            <w:bottom w:val="none" w:sz="0" w:space="0" w:color="auto"/>
            <w:right w:val="none" w:sz="0" w:space="0" w:color="auto"/>
          </w:divBdr>
        </w:div>
        <w:div w:id="1785660249">
          <w:marLeft w:val="480"/>
          <w:marRight w:val="0"/>
          <w:marTop w:val="0"/>
          <w:marBottom w:val="0"/>
          <w:divBdr>
            <w:top w:val="none" w:sz="0" w:space="0" w:color="auto"/>
            <w:left w:val="none" w:sz="0" w:space="0" w:color="auto"/>
            <w:bottom w:val="none" w:sz="0" w:space="0" w:color="auto"/>
            <w:right w:val="none" w:sz="0" w:space="0" w:color="auto"/>
          </w:divBdr>
        </w:div>
        <w:div w:id="1812400325">
          <w:marLeft w:val="480"/>
          <w:marRight w:val="0"/>
          <w:marTop w:val="0"/>
          <w:marBottom w:val="0"/>
          <w:divBdr>
            <w:top w:val="none" w:sz="0" w:space="0" w:color="auto"/>
            <w:left w:val="none" w:sz="0" w:space="0" w:color="auto"/>
            <w:bottom w:val="none" w:sz="0" w:space="0" w:color="auto"/>
            <w:right w:val="none" w:sz="0" w:space="0" w:color="auto"/>
          </w:divBdr>
        </w:div>
        <w:div w:id="1770931340">
          <w:marLeft w:val="480"/>
          <w:marRight w:val="0"/>
          <w:marTop w:val="0"/>
          <w:marBottom w:val="0"/>
          <w:divBdr>
            <w:top w:val="none" w:sz="0" w:space="0" w:color="auto"/>
            <w:left w:val="none" w:sz="0" w:space="0" w:color="auto"/>
            <w:bottom w:val="none" w:sz="0" w:space="0" w:color="auto"/>
            <w:right w:val="none" w:sz="0" w:space="0" w:color="auto"/>
          </w:divBdr>
        </w:div>
        <w:div w:id="1231767599">
          <w:marLeft w:val="480"/>
          <w:marRight w:val="0"/>
          <w:marTop w:val="0"/>
          <w:marBottom w:val="0"/>
          <w:divBdr>
            <w:top w:val="none" w:sz="0" w:space="0" w:color="auto"/>
            <w:left w:val="none" w:sz="0" w:space="0" w:color="auto"/>
            <w:bottom w:val="none" w:sz="0" w:space="0" w:color="auto"/>
            <w:right w:val="none" w:sz="0" w:space="0" w:color="auto"/>
          </w:divBdr>
        </w:div>
        <w:div w:id="1588536553">
          <w:marLeft w:val="480"/>
          <w:marRight w:val="0"/>
          <w:marTop w:val="0"/>
          <w:marBottom w:val="0"/>
          <w:divBdr>
            <w:top w:val="none" w:sz="0" w:space="0" w:color="auto"/>
            <w:left w:val="none" w:sz="0" w:space="0" w:color="auto"/>
            <w:bottom w:val="none" w:sz="0" w:space="0" w:color="auto"/>
            <w:right w:val="none" w:sz="0" w:space="0" w:color="auto"/>
          </w:divBdr>
        </w:div>
        <w:div w:id="248539444">
          <w:marLeft w:val="480"/>
          <w:marRight w:val="0"/>
          <w:marTop w:val="0"/>
          <w:marBottom w:val="0"/>
          <w:divBdr>
            <w:top w:val="none" w:sz="0" w:space="0" w:color="auto"/>
            <w:left w:val="none" w:sz="0" w:space="0" w:color="auto"/>
            <w:bottom w:val="none" w:sz="0" w:space="0" w:color="auto"/>
            <w:right w:val="none" w:sz="0" w:space="0" w:color="auto"/>
          </w:divBdr>
        </w:div>
        <w:div w:id="131680109">
          <w:marLeft w:val="480"/>
          <w:marRight w:val="0"/>
          <w:marTop w:val="0"/>
          <w:marBottom w:val="0"/>
          <w:divBdr>
            <w:top w:val="none" w:sz="0" w:space="0" w:color="auto"/>
            <w:left w:val="none" w:sz="0" w:space="0" w:color="auto"/>
            <w:bottom w:val="none" w:sz="0" w:space="0" w:color="auto"/>
            <w:right w:val="none" w:sz="0" w:space="0" w:color="auto"/>
          </w:divBdr>
        </w:div>
        <w:div w:id="1204708666">
          <w:marLeft w:val="480"/>
          <w:marRight w:val="0"/>
          <w:marTop w:val="0"/>
          <w:marBottom w:val="0"/>
          <w:divBdr>
            <w:top w:val="none" w:sz="0" w:space="0" w:color="auto"/>
            <w:left w:val="none" w:sz="0" w:space="0" w:color="auto"/>
            <w:bottom w:val="none" w:sz="0" w:space="0" w:color="auto"/>
            <w:right w:val="none" w:sz="0" w:space="0" w:color="auto"/>
          </w:divBdr>
        </w:div>
        <w:div w:id="344553190">
          <w:marLeft w:val="480"/>
          <w:marRight w:val="0"/>
          <w:marTop w:val="0"/>
          <w:marBottom w:val="0"/>
          <w:divBdr>
            <w:top w:val="none" w:sz="0" w:space="0" w:color="auto"/>
            <w:left w:val="none" w:sz="0" w:space="0" w:color="auto"/>
            <w:bottom w:val="none" w:sz="0" w:space="0" w:color="auto"/>
            <w:right w:val="none" w:sz="0" w:space="0" w:color="auto"/>
          </w:divBdr>
        </w:div>
        <w:div w:id="239557825">
          <w:marLeft w:val="480"/>
          <w:marRight w:val="0"/>
          <w:marTop w:val="0"/>
          <w:marBottom w:val="0"/>
          <w:divBdr>
            <w:top w:val="none" w:sz="0" w:space="0" w:color="auto"/>
            <w:left w:val="none" w:sz="0" w:space="0" w:color="auto"/>
            <w:bottom w:val="none" w:sz="0" w:space="0" w:color="auto"/>
            <w:right w:val="none" w:sz="0" w:space="0" w:color="auto"/>
          </w:divBdr>
        </w:div>
        <w:div w:id="1833524634">
          <w:marLeft w:val="480"/>
          <w:marRight w:val="0"/>
          <w:marTop w:val="0"/>
          <w:marBottom w:val="0"/>
          <w:divBdr>
            <w:top w:val="none" w:sz="0" w:space="0" w:color="auto"/>
            <w:left w:val="none" w:sz="0" w:space="0" w:color="auto"/>
            <w:bottom w:val="none" w:sz="0" w:space="0" w:color="auto"/>
            <w:right w:val="none" w:sz="0" w:space="0" w:color="auto"/>
          </w:divBdr>
        </w:div>
        <w:div w:id="2042050107">
          <w:marLeft w:val="480"/>
          <w:marRight w:val="0"/>
          <w:marTop w:val="0"/>
          <w:marBottom w:val="0"/>
          <w:divBdr>
            <w:top w:val="none" w:sz="0" w:space="0" w:color="auto"/>
            <w:left w:val="none" w:sz="0" w:space="0" w:color="auto"/>
            <w:bottom w:val="none" w:sz="0" w:space="0" w:color="auto"/>
            <w:right w:val="none" w:sz="0" w:space="0" w:color="auto"/>
          </w:divBdr>
        </w:div>
        <w:div w:id="5638489">
          <w:marLeft w:val="480"/>
          <w:marRight w:val="0"/>
          <w:marTop w:val="0"/>
          <w:marBottom w:val="0"/>
          <w:divBdr>
            <w:top w:val="none" w:sz="0" w:space="0" w:color="auto"/>
            <w:left w:val="none" w:sz="0" w:space="0" w:color="auto"/>
            <w:bottom w:val="none" w:sz="0" w:space="0" w:color="auto"/>
            <w:right w:val="none" w:sz="0" w:space="0" w:color="auto"/>
          </w:divBdr>
        </w:div>
        <w:div w:id="835196306">
          <w:marLeft w:val="480"/>
          <w:marRight w:val="0"/>
          <w:marTop w:val="0"/>
          <w:marBottom w:val="0"/>
          <w:divBdr>
            <w:top w:val="none" w:sz="0" w:space="0" w:color="auto"/>
            <w:left w:val="none" w:sz="0" w:space="0" w:color="auto"/>
            <w:bottom w:val="none" w:sz="0" w:space="0" w:color="auto"/>
            <w:right w:val="none" w:sz="0" w:space="0" w:color="auto"/>
          </w:divBdr>
        </w:div>
        <w:div w:id="335617553">
          <w:marLeft w:val="480"/>
          <w:marRight w:val="0"/>
          <w:marTop w:val="0"/>
          <w:marBottom w:val="0"/>
          <w:divBdr>
            <w:top w:val="none" w:sz="0" w:space="0" w:color="auto"/>
            <w:left w:val="none" w:sz="0" w:space="0" w:color="auto"/>
            <w:bottom w:val="none" w:sz="0" w:space="0" w:color="auto"/>
            <w:right w:val="none" w:sz="0" w:space="0" w:color="auto"/>
          </w:divBdr>
        </w:div>
        <w:div w:id="290327298">
          <w:marLeft w:val="480"/>
          <w:marRight w:val="0"/>
          <w:marTop w:val="0"/>
          <w:marBottom w:val="0"/>
          <w:divBdr>
            <w:top w:val="none" w:sz="0" w:space="0" w:color="auto"/>
            <w:left w:val="none" w:sz="0" w:space="0" w:color="auto"/>
            <w:bottom w:val="none" w:sz="0" w:space="0" w:color="auto"/>
            <w:right w:val="none" w:sz="0" w:space="0" w:color="auto"/>
          </w:divBdr>
        </w:div>
        <w:div w:id="1739395628">
          <w:marLeft w:val="480"/>
          <w:marRight w:val="0"/>
          <w:marTop w:val="0"/>
          <w:marBottom w:val="0"/>
          <w:divBdr>
            <w:top w:val="none" w:sz="0" w:space="0" w:color="auto"/>
            <w:left w:val="none" w:sz="0" w:space="0" w:color="auto"/>
            <w:bottom w:val="none" w:sz="0" w:space="0" w:color="auto"/>
            <w:right w:val="none" w:sz="0" w:space="0" w:color="auto"/>
          </w:divBdr>
        </w:div>
        <w:div w:id="808017266">
          <w:marLeft w:val="480"/>
          <w:marRight w:val="0"/>
          <w:marTop w:val="0"/>
          <w:marBottom w:val="0"/>
          <w:divBdr>
            <w:top w:val="none" w:sz="0" w:space="0" w:color="auto"/>
            <w:left w:val="none" w:sz="0" w:space="0" w:color="auto"/>
            <w:bottom w:val="none" w:sz="0" w:space="0" w:color="auto"/>
            <w:right w:val="none" w:sz="0" w:space="0" w:color="auto"/>
          </w:divBdr>
        </w:div>
        <w:div w:id="258025942">
          <w:marLeft w:val="480"/>
          <w:marRight w:val="0"/>
          <w:marTop w:val="0"/>
          <w:marBottom w:val="0"/>
          <w:divBdr>
            <w:top w:val="none" w:sz="0" w:space="0" w:color="auto"/>
            <w:left w:val="none" w:sz="0" w:space="0" w:color="auto"/>
            <w:bottom w:val="none" w:sz="0" w:space="0" w:color="auto"/>
            <w:right w:val="none" w:sz="0" w:space="0" w:color="auto"/>
          </w:divBdr>
        </w:div>
        <w:div w:id="182481122">
          <w:marLeft w:val="480"/>
          <w:marRight w:val="0"/>
          <w:marTop w:val="0"/>
          <w:marBottom w:val="0"/>
          <w:divBdr>
            <w:top w:val="none" w:sz="0" w:space="0" w:color="auto"/>
            <w:left w:val="none" w:sz="0" w:space="0" w:color="auto"/>
            <w:bottom w:val="none" w:sz="0" w:space="0" w:color="auto"/>
            <w:right w:val="none" w:sz="0" w:space="0" w:color="auto"/>
          </w:divBdr>
        </w:div>
        <w:div w:id="964115770">
          <w:marLeft w:val="480"/>
          <w:marRight w:val="0"/>
          <w:marTop w:val="0"/>
          <w:marBottom w:val="0"/>
          <w:divBdr>
            <w:top w:val="none" w:sz="0" w:space="0" w:color="auto"/>
            <w:left w:val="none" w:sz="0" w:space="0" w:color="auto"/>
            <w:bottom w:val="none" w:sz="0" w:space="0" w:color="auto"/>
            <w:right w:val="none" w:sz="0" w:space="0" w:color="auto"/>
          </w:divBdr>
        </w:div>
        <w:div w:id="2064060409">
          <w:marLeft w:val="480"/>
          <w:marRight w:val="0"/>
          <w:marTop w:val="0"/>
          <w:marBottom w:val="0"/>
          <w:divBdr>
            <w:top w:val="none" w:sz="0" w:space="0" w:color="auto"/>
            <w:left w:val="none" w:sz="0" w:space="0" w:color="auto"/>
            <w:bottom w:val="none" w:sz="0" w:space="0" w:color="auto"/>
            <w:right w:val="none" w:sz="0" w:space="0" w:color="auto"/>
          </w:divBdr>
        </w:div>
        <w:div w:id="1232539336">
          <w:marLeft w:val="480"/>
          <w:marRight w:val="0"/>
          <w:marTop w:val="0"/>
          <w:marBottom w:val="0"/>
          <w:divBdr>
            <w:top w:val="none" w:sz="0" w:space="0" w:color="auto"/>
            <w:left w:val="none" w:sz="0" w:space="0" w:color="auto"/>
            <w:bottom w:val="none" w:sz="0" w:space="0" w:color="auto"/>
            <w:right w:val="none" w:sz="0" w:space="0" w:color="auto"/>
          </w:divBdr>
        </w:div>
      </w:divsChild>
    </w:div>
    <w:div w:id="155657852">
      <w:bodyDiv w:val="1"/>
      <w:marLeft w:val="0"/>
      <w:marRight w:val="0"/>
      <w:marTop w:val="0"/>
      <w:marBottom w:val="0"/>
      <w:divBdr>
        <w:top w:val="none" w:sz="0" w:space="0" w:color="auto"/>
        <w:left w:val="none" w:sz="0" w:space="0" w:color="auto"/>
        <w:bottom w:val="none" w:sz="0" w:space="0" w:color="auto"/>
        <w:right w:val="none" w:sz="0" w:space="0" w:color="auto"/>
      </w:divBdr>
    </w:div>
    <w:div w:id="156043067">
      <w:bodyDiv w:val="1"/>
      <w:marLeft w:val="0"/>
      <w:marRight w:val="0"/>
      <w:marTop w:val="0"/>
      <w:marBottom w:val="0"/>
      <w:divBdr>
        <w:top w:val="none" w:sz="0" w:space="0" w:color="auto"/>
        <w:left w:val="none" w:sz="0" w:space="0" w:color="auto"/>
        <w:bottom w:val="none" w:sz="0" w:space="0" w:color="auto"/>
        <w:right w:val="none" w:sz="0" w:space="0" w:color="auto"/>
      </w:divBdr>
    </w:div>
    <w:div w:id="161891758">
      <w:bodyDiv w:val="1"/>
      <w:marLeft w:val="0"/>
      <w:marRight w:val="0"/>
      <w:marTop w:val="0"/>
      <w:marBottom w:val="0"/>
      <w:divBdr>
        <w:top w:val="none" w:sz="0" w:space="0" w:color="auto"/>
        <w:left w:val="none" w:sz="0" w:space="0" w:color="auto"/>
        <w:bottom w:val="none" w:sz="0" w:space="0" w:color="auto"/>
        <w:right w:val="none" w:sz="0" w:space="0" w:color="auto"/>
      </w:divBdr>
    </w:div>
    <w:div w:id="162167403">
      <w:bodyDiv w:val="1"/>
      <w:marLeft w:val="0"/>
      <w:marRight w:val="0"/>
      <w:marTop w:val="0"/>
      <w:marBottom w:val="0"/>
      <w:divBdr>
        <w:top w:val="none" w:sz="0" w:space="0" w:color="auto"/>
        <w:left w:val="none" w:sz="0" w:space="0" w:color="auto"/>
        <w:bottom w:val="none" w:sz="0" w:space="0" w:color="auto"/>
        <w:right w:val="none" w:sz="0" w:space="0" w:color="auto"/>
      </w:divBdr>
    </w:div>
    <w:div w:id="166484211">
      <w:bodyDiv w:val="1"/>
      <w:marLeft w:val="0"/>
      <w:marRight w:val="0"/>
      <w:marTop w:val="0"/>
      <w:marBottom w:val="0"/>
      <w:divBdr>
        <w:top w:val="none" w:sz="0" w:space="0" w:color="auto"/>
        <w:left w:val="none" w:sz="0" w:space="0" w:color="auto"/>
        <w:bottom w:val="none" w:sz="0" w:space="0" w:color="auto"/>
        <w:right w:val="none" w:sz="0" w:space="0" w:color="auto"/>
      </w:divBdr>
    </w:div>
    <w:div w:id="167067514">
      <w:bodyDiv w:val="1"/>
      <w:marLeft w:val="0"/>
      <w:marRight w:val="0"/>
      <w:marTop w:val="0"/>
      <w:marBottom w:val="0"/>
      <w:divBdr>
        <w:top w:val="none" w:sz="0" w:space="0" w:color="auto"/>
        <w:left w:val="none" w:sz="0" w:space="0" w:color="auto"/>
        <w:bottom w:val="none" w:sz="0" w:space="0" w:color="auto"/>
        <w:right w:val="none" w:sz="0" w:space="0" w:color="auto"/>
      </w:divBdr>
      <w:divsChild>
        <w:div w:id="1863274859">
          <w:marLeft w:val="480"/>
          <w:marRight w:val="0"/>
          <w:marTop w:val="0"/>
          <w:marBottom w:val="0"/>
          <w:divBdr>
            <w:top w:val="none" w:sz="0" w:space="0" w:color="auto"/>
            <w:left w:val="none" w:sz="0" w:space="0" w:color="auto"/>
            <w:bottom w:val="none" w:sz="0" w:space="0" w:color="auto"/>
            <w:right w:val="none" w:sz="0" w:space="0" w:color="auto"/>
          </w:divBdr>
        </w:div>
        <w:div w:id="104078176">
          <w:marLeft w:val="480"/>
          <w:marRight w:val="0"/>
          <w:marTop w:val="0"/>
          <w:marBottom w:val="0"/>
          <w:divBdr>
            <w:top w:val="none" w:sz="0" w:space="0" w:color="auto"/>
            <w:left w:val="none" w:sz="0" w:space="0" w:color="auto"/>
            <w:bottom w:val="none" w:sz="0" w:space="0" w:color="auto"/>
            <w:right w:val="none" w:sz="0" w:space="0" w:color="auto"/>
          </w:divBdr>
        </w:div>
        <w:div w:id="1232352516">
          <w:marLeft w:val="480"/>
          <w:marRight w:val="0"/>
          <w:marTop w:val="0"/>
          <w:marBottom w:val="0"/>
          <w:divBdr>
            <w:top w:val="none" w:sz="0" w:space="0" w:color="auto"/>
            <w:left w:val="none" w:sz="0" w:space="0" w:color="auto"/>
            <w:bottom w:val="none" w:sz="0" w:space="0" w:color="auto"/>
            <w:right w:val="none" w:sz="0" w:space="0" w:color="auto"/>
          </w:divBdr>
        </w:div>
        <w:div w:id="1962377128">
          <w:marLeft w:val="480"/>
          <w:marRight w:val="0"/>
          <w:marTop w:val="0"/>
          <w:marBottom w:val="0"/>
          <w:divBdr>
            <w:top w:val="none" w:sz="0" w:space="0" w:color="auto"/>
            <w:left w:val="none" w:sz="0" w:space="0" w:color="auto"/>
            <w:bottom w:val="none" w:sz="0" w:space="0" w:color="auto"/>
            <w:right w:val="none" w:sz="0" w:space="0" w:color="auto"/>
          </w:divBdr>
        </w:div>
        <w:div w:id="1835992380">
          <w:marLeft w:val="480"/>
          <w:marRight w:val="0"/>
          <w:marTop w:val="0"/>
          <w:marBottom w:val="0"/>
          <w:divBdr>
            <w:top w:val="none" w:sz="0" w:space="0" w:color="auto"/>
            <w:left w:val="none" w:sz="0" w:space="0" w:color="auto"/>
            <w:bottom w:val="none" w:sz="0" w:space="0" w:color="auto"/>
            <w:right w:val="none" w:sz="0" w:space="0" w:color="auto"/>
          </w:divBdr>
        </w:div>
        <w:div w:id="1747267016">
          <w:marLeft w:val="480"/>
          <w:marRight w:val="0"/>
          <w:marTop w:val="0"/>
          <w:marBottom w:val="0"/>
          <w:divBdr>
            <w:top w:val="none" w:sz="0" w:space="0" w:color="auto"/>
            <w:left w:val="none" w:sz="0" w:space="0" w:color="auto"/>
            <w:bottom w:val="none" w:sz="0" w:space="0" w:color="auto"/>
            <w:right w:val="none" w:sz="0" w:space="0" w:color="auto"/>
          </w:divBdr>
        </w:div>
        <w:div w:id="1694651040">
          <w:marLeft w:val="480"/>
          <w:marRight w:val="0"/>
          <w:marTop w:val="0"/>
          <w:marBottom w:val="0"/>
          <w:divBdr>
            <w:top w:val="none" w:sz="0" w:space="0" w:color="auto"/>
            <w:left w:val="none" w:sz="0" w:space="0" w:color="auto"/>
            <w:bottom w:val="none" w:sz="0" w:space="0" w:color="auto"/>
            <w:right w:val="none" w:sz="0" w:space="0" w:color="auto"/>
          </w:divBdr>
        </w:div>
        <w:div w:id="1723551966">
          <w:marLeft w:val="480"/>
          <w:marRight w:val="0"/>
          <w:marTop w:val="0"/>
          <w:marBottom w:val="0"/>
          <w:divBdr>
            <w:top w:val="none" w:sz="0" w:space="0" w:color="auto"/>
            <w:left w:val="none" w:sz="0" w:space="0" w:color="auto"/>
            <w:bottom w:val="none" w:sz="0" w:space="0" w:color="auto"/>
            <w:right w:val="none" w:sz="0" w:space="0" w:color="auto"/>
          </w:divBdr>
        </w:div>
        <w:div w:id="1882664129">
          <w:marLeft w:val="480"/>
          <w:marRight w:val="0"/>
          <w:marTop w:val="0"/>
          <w:marBottom w:val="0"/>
          <w:divBdr>
            <w:top w:val="none" w:sz="0" w:space="0" w:color="auto"/>
            <w:left w:val="none" w:sz="0" w:space="0" w:color="auto"/>
            <w:bottom w:val="none" w:sz="0" w:space="0" w:color="auto"/>
            <w:right w:val="none" w:sz="0" w:space="0" w:color="auto"/>
          </w:divBdr>
        </w:div>
        <w:div w:id="4333881">
          <w:marLeft w:val="480"/>
          <w:marRight w:val="0"/>
          <w:marTop w:val="0"/>
          <w:marBottom w:val="0"/>
          <w:divBdr>
            <w:top w:val="none" w:sz="0" w:space="0" w:color="auto"/>
            <w:left w:val="none" w:sz="0" w:space="0" w:color="auto"/>
            <w:bottom w:val="none" w:sz="0" w:space="0" w:color="auto"/>
            <w:right w:val="none" w:sz="0" w:space="0" w:color="auto"/>
          </w:divBdr>
        </w:div>
        <w:div w:id="399642521">
          <w:marLeft w:val="480"/>
          <w:marRight w:val="0"/>
          <w:marTop w:val="0"/>
          <w:marBottom w:val="0"/>
          <w:divBdr>
            <w:top w:val="none" w:sz="0" w:space="0" w:color="auto"/>
            <w:left w:val="none" w:sz="0" w:space="0" w:color="auto"/>
            <w:bottom w:val="none" w:sz="0" w:space="0" w:color="auto"/>
            <w:right w:val="none" w:sz="0" w:space="0" w:color="auto"/>
          </w:divBdr>
        </w:div>
        <w:div w:id="1565533028">
          <w:marLeft w:val="480"/>
          <w:marRight w:val="0"/>
          <w:marTop w:val="0"/>
          <w:marBottom w:val="0"/>
          <w:divBdr>
            <w:top w:val="none" w:sz="0" w:space="0" w:color="auto"/>
            <w:left w:val="none" w:sz="0" w:space="0" w:color="auto"/>
            <w:bottom w:val="none" w:sz="0" w:space="0" w:color="auto"/>
            <w:right w:val="none" w:sz="0" w:space="0" w:color="auto"/>
          </w:divBdr>
        </w:div>
        <w:div w:id="1190559175">
          <w:marLeft w:val="480"/>
          <w:marRight w:val="0"/>
          <w:marTop w:val="0"/>
          <w:marBottom w:val="0"/>
          <w:divBdr>
            <w:top w:val="none" w:sz="0" w:space="0" w:color="auto"/>
            <w:left w:val="none" w:sz="0" w:space="0" w:color="auto"/>
            <w:bottom w:val="none" w:sz="0" w:space="0" w:color="auto"/>
            <w:right w:val="none" w:sz="0" w:space="0" w:color="auto"/>
          </w:divBdr>
        </w:div>
        <w:div w:id="2077244564">
          <w:marLeft w:val="480"/>
          <w:marRight w:val="0"/>
          <w:marTop w:val="0"/>
          <w:marBottom w:val="0"/>
          <w:divBdr>
            <w:top w:val="none" w:sz="0" w:space="0" w:color="auto"/>
            <w:left w:val="none" w:sz="0" w:space="0" w:color="auto"/>
            <w:bottom w:val="none" w:sz="0" w:space="0" w:color="auto"/>
            <w:right w:val="none" w:sz="0" w:space="0" w:color="auto"/>
          </w:divBdr>
        </w:div>
        <w:div w:id="460735823">
          <w:marLeft w:val="480"/>
          <w:marRight w:val="0"/>
          <w:marTop w:val="0"/>
          <w:marBottom w:val="0"/>
          <w:divBdr>
            <w:top w:val="none" w:sz="0" w:space="0" w:color="auto"/>
            <w:left w:val="none" w:sz="0" w:space="0" w:color="auto"/>
            <w:bottom w:val="none" w:sz="0" w:space="0" w:color="auto"/>
            <w:right w:val="none" w:sz="0" w:space="0" w:color="auto"/>
          </w:divBdr>
        </w:div>
        <w:div w:id="173342993">
          <w:marLeft w:val="480"/>
          <w:marRight w:val="0"/>
          <w:marTop w:val="0"/>
          <w:marBottom w:val="0"/>
          <w:divBdr>
            <w:top w:val="none" w:sz="0" w:space="0" w:color="auto"/>
            <w:left w:val="none" w:sz="0" w:space="0" w:color="auto"/>
            <w:bottom w:val="none" w:sz="0" w:space="0" w:color="auto"/>
            <w:right w:val="none" w:sz="0" w:space="0" w:color="auto"/>
          </w:divBdr>
        </w:div>
        <w:div w:id="1822499811">
          <w:marLeft w:val="480"/>
          <w:marRight w:val="0"/>
          <w:marTop w:val="0"/>
          <w:marBottom w:val="0"/>
          <w:divBdr>
            <w:top w:val="none" w:sz="0" w:space="0" w:color="auto"/>
            <w:left w:val="none" w:sz="0" w:space="0" w:color="auto"/>
            <w:bottom w:val="none" w:sz="0" w:space="0" w:color="auto"/>
            <w:right w:val="none" w:sz="0" w:space="0" w:color="auto"/>
          </w:divBdr>
        </w:div>
        <w:div w:id="1036587003">
          <w:marLeft w:val="480"/>
          <w:marRight w:val="0"/>
          <w:marTop w:val="0"/>
          <w:marBottom w:val="0"/>
          <w:divBdr>
            <w:top w:val="none" w:sz="0" w:space="0" w:color="auto"/>
            <w:left w:val="none" w:sz="0" w:space="0" w:color="auto"/>
            <w:bottom w:val="none" w:sz="0" w:space="0" w:color="auto"/>
            <w:right w:val="none" w:sz="0" w:space="0" w:color="auto"/>
          </w:divBdr>
        </w:div>
        <w:div w:id="319046691">
          <w:marLeft w:val="480"/>
          <w:marRight w:val="0"/>
          <w:marTop w:val="0"/>
          <w:marBottom w:val="0"/>
          <w:divBdr>
            <w:top w:val="none" w:sz="0" w:space="0" w:color="auto"/>
            <w:left w:val="none" w:sz="0" w:space="0" w:color="auto"/>
            <w:bottom w:val="none" w:sz="0" w:space="0" w:color="auto"/>
            <w:right w:val="none" w:sz="0" w:space="0" w:color="auto"/>
          </w:divBdr>
        </w:div>
        <w:div w:id="363361721">
          <w:marLeft w:val="480"/>
          <w:marRight w:val="0"/>
          <w:marTop w:val="0"/>
          <w:marBottom w:val="0"/>
          <w:divBdr>
            <w:top w:val="none" w:sz="0" w:space="0" w:color="auto"/>
            <w:left w:val="none" w:sz="0" w:space="0" w:color="auto"/>
            <w:bottom w:val="none" w:sz="0" w:space="0" w:color="auto"/>
            <w:right w:val="none" w:sz="0" w:space="0" w:color="auto"/>
          </w:divBdr>
        </w:div>
        <w:div w:id="1773739897">
          <w:marLeft w:val="480"/>
          <w:marRight w:val="0"/>
          <w:marTop w:val="0"/>
          <w:marBottom w:val="0"/>
          <w:divBdr>
            <w:top w:val="none" w:sz="0" w:space="0" w:color="auto"/>
            <w:left w:val="none" w:sz="0" w:space="0" w:color="auto"/>
            <w:bottom w:val="none" w:sz="0" w:space="0" w:color="auto"/>
            <w:right w:val="none" w:sz="0" w:space="0" w:color="auto"/>
          </w:divBdr>
        </w:div>
        <w:div w:id="99491221">
          <w:marLeft w:val="480"/>
          <w:marRight w:val="0"/>
          <w:marTop w:val="0"/>
          <w:marBottom w:val="0"/>
          <w:divBdr>
            <w:top w:val="none" w:sz="0" w:space="0" w:color="auto"/>
            <w:left w:val="none" w:sz="0" w:space="0" w:color="auto"/>
            <w:bottom w:val="none" w:sz="0" w:space="0" w:color="auto"/>
            <w:right w:val="none" w:sz="0" w:space="0" w:color="auto"/>
          </w:divBdr>
        </w:div>
        <w:div w:id="1733653897">
          <w:marLeft w:val="480"/>
          <w:marRight w:val="0"/>
          <w:marTop w:val="0"/>
          <w:marBottom w:val="0"/>
          <w:divBdr>
            <w:top w:val="none" w:sz="0" w:space="0" w:color="auto"/>
            <w:left w:val="none" w:sz="0" w:space="0" w:color="auto"/>
            <w:bottom w:val="none" w:sz="0" w:space="0" w:color="auto"/>
            <w:right w:val="none" w:sz="0" w:space="0" w:color="auto"/>
          </w:divBdr>
        </w:div>
        <w:div w:id="716050015">
          <w:marLeft w:val="480"/>
          <w:marRight w:val="0"/>
          <w:marTop w:val="0"/>
          <w:marBottom w:val="0"/>
          <w:divBdr>
            <w:top w:val="none" w:sz="0" w:space="0" w:color="auto"/>
            <w:left w:val="none" w:sz="0" w:space="0" w:color="auto"/>
            <w:bottom w:val="none" w:sz="0" w:space="0" w:color="auto"/>
            <w:right w:val="none" w:sz="0" w:space="0" w:color="auto"/>
          </w:divBdr>
        </w:div>
        <w:div w:id="1700011147">
          <w:marLeft w:val="480"/>
          <w:marRight w:val="0"/>
          <w:marTop w:val="0"/>
          <w:marBottom w:val="0"/>
          <w:divBdr>
            <w:top w:val="none" w:sz="0" w:space="0" w:color="auto"/>
            <w:left w:val="none" w:sz="0" w:space="0" w:color="auto"/>
            <w:bottom w:val="none" w:sz="0" w:space="0" w:color="auto"/>
            <w:right w:val="none" w:sz="0" w:space="0" w:color="auto"/>
          </w:divBdr>
        </w:div>
        <w:div w:id="158156577">
          <w:marLeft w:val="480"/>
          <w:marRight w:val="0"/>
          <w:marTop w:val="0"/>
          <w:marBottom w:val="0"/>
          <w:divBdr>
            <w:top w:val="none" w:sz="0" w:space="0" w:color="auto"/>
            <w:left w:val="none" w:sz="0" w:space="0" w:color="auto"/>
            <w:bottom w:val="none" w:sz="0" w:space="0" w:color="auto"/>
            <w:right w:val="none" w:sz="0" w:space="0" w:color="auto"/>
          </w:divBdr>
        </w:div>
        <w:div w:id="1215510476">
          <w:marLeft w:val="480"/>
          <w:marRight w:val="0"/>
          <w:marTop w:val="0"/>
          <w:marBottom w:val="0"/>
          <w:divBdr>
            <w:top w:val="none" w:sz="0" w:space="0" w:color="auto"/>
            <w:left w:val="none" w:sz="0" w:space="0" w:color="auto"/>
            <w:bottom w:val="none" w:sz="0" w:space="0" w:color="auto"/>
            <w:right w:val="none" w:sz="0" w:space="0" w:color="auto"/>
          </w:divBdr>
        </w:div>
        <w:div w:id="752320151">
          <w:marLeft w:val="480"/>
          <w:marRight w:val="0"/>
          <w:marTop w:val="0"/>
          <w:marBottom w:val="0"/>
          <w:divBdr>
            <w:top w:val="none" w:sz="0" w:space="0" w:color="auto"/>
            <w:left w:val="none" w:sz="0" w:space="0" w:color="auto"/>
            <w:bottom w:val="none" w:sz="0" w:space="0" w:color="auto"/>
            <w:right w:val="none" w:sz="0" w:space="0" w:color="auto"/>
          </w:divBdr>
        </w:div>
        <w:div w:id="103691233">
          <w:marLeft w:val="480"/>
          <w:marRight w:val="0"/>
          <w:marTop w:val="0"/>
          <w:marBottom w:val="0"/>
          <w:divBdr>
            <w:top w:val="none" w:sz="0" w:space="0" w:color="auto"/>
            <w:left w:val="none" w:sz="0" w:space="0" w:color="auto"/>
            <w:bottom w:val="none" w:sz="0" w:space="0" w:color="auto"/>
            <w:right w:val="none" w:sz="0" w:space="0" w:color="auto"/>
          </w:divBdr>
        </w:div>
        <w:div w:id="1650746343">
          <w:marLeft w:val="480"/>
          <w:marRight w:val="0"/>
          <w:marTop w:val="0"/>
          <w:marBottom w:val="0"/>
          <w:divBdr>
            <w:top w:val="none" w:sz="0" w:space="0" w:color="auto"/>
            <w:left w:val="none" w:sz="0" w:space="0" w:color="auto"/>
            <w:bottom w:val="none" w:sz="0" w:space="0" w:color="auto"/>
            <w:right w:val="none" w:sz="0" w:space="0" w:color="auto"/>
          </w:divBdr>
        </w:div>
        <w:div w:id="1012682360">
          <w:marLeft w:val="480"/>
          <w:marRight w:val="0"/>
          <w:marTop w:val="0"/>
          <w:marBottom w:val="0"/>
          <w:divBdr>
            <w:top w:val="none" w:sz="0" w:space="0" w:color="auto"/>
            <w:left w:val="none" w:sz="0" w:space="0" w:color="auto"/>
            <w:bottom w:val="none" w:sz="0" w:space="0" w:color="auto"/>
            <w:right w:val="none" w:sz="0" w:space="0" w:color="auto"/>
          </w:divBdr>
        </w:div>
        <w:div w:id="1681857603">
          <w:marLeft w:val="480"/>
          <w:marRight w:val="0"/>
          <w:marTop w:val="0"/>
          <w:marBottom w:val="0"/>
          <w:divBdr>
            <w:top w:val="none" w:sz="0" w:space="0" w:color="auto"/>
            <w:left w:val="none" w:sz="0" w:space="0" w:color="auto"/>
            <w:bottom w:val="none" w:sz="0" w:space="0" w:color="auto"/>
            <w:right w:val="none" w:sz="0" w:space="0" w:color="auto"/>
          </w:divBdr>
        </w:div>
        <w:div w:id="1309943951">
          <w:marLeft w:val="480"/>
          <w:marRight w:val="0"/>
          <w:marTop w:val="0"/>
          <w:marBottom w:val="0"/>
          <w:divBdr>
            <w:top w:val="none" w:sz="0" w:space="0" w:color="auto"/>
            <w:left w:val="none" w:sz="0" w:space="0" w:color="auto"/>
            <w:bottom w:val="none" w:sz="0" w:space="0" w:color="auto"/>
            <w:right w:val="none" w:sz="0" w:space="0" w:color="auto"/>
          </w:divBdr>
        </w:div>
        <w:div w:id="28800164">
          <w:marLeft w:val="480"/>
          <w:marRight w:val="0"/>
          <w:marTop w:val="0"/>
          <w:marBottom w:val="0"/>
          <w:divBdr>
            <w:top w:val="none" w:sz="0" w:space="0" w:color="auto"/>
            <w:left w:val="none" w:sz="0" w:space="0" w:color="auto"/>
            <w:bottom w:val="none" w:sz="0" w:space="0" w:color="auto"/>
            <w:right w:val="none" w:sz="0" w:space="0" w:color="auto"/>
          </w:divBdr>
        </w:div>
        <w:div w:id="1600403572">
          <w:marLeft w:val="480"/>
          <w:marRight w:val="0"/>
          <w:marTop w:val="0"/>
          <w:marBottom w:val="0"/>
          <w:divBdr>
            <w:top w:val="none" w:sz="0" w:space="0" w:color="auto"/>
            <w:left w:val="none" w:sz="0" w:space="0" w:color="auto"/>
            <w:bottom w:val="none" w:sz="0" w:space="0" w:color="auto"/>
            <w:right w:val="none" w:sz="0" w:space="0" w:color="auto"/>
          </w:divBdr>
        </w:div>
        <w:div w:id="1363749985">
          <w:marLeft w:val="480"/>
          <w:marRight w:val="0"/>
          <w:marTop w:val="0"/>
          <w:marBottom w:val="0"/>
          <w:divBdr>
            <w:top w:val="none" w:sz="0" w:space="0" w:color="auto"/>
            <w:left w:val="none" w:sz="0" w:space="0" w:color="auto"/>
            <w:bottom w:val="none" w:sz="0" w:space="0" w:color="auto"/>
            <w:right w:val="none" w:sz="0" w:space="0" w:color="auto"/>
          </w:divBdr>
        </w:div>
        <w:div w:id="478809686">
          <w:marLeft w:val="480"/>
          <w:marRight w:val="0"/>
          <w:marTop w:val="0"/>
          <w:marBottom w:val="0"/>
          <w:divBdr>
            <w:top w:val="none" w:sz="0" w:space="0" w:color="auto"/>
            <w:left w:val="none" w:sz="0" w:space="0" w:color="auto"/>
            <w:bottom w:val="none" w:sz="0" w:space="0" w:color="auto"/>
            <w:right w:val="none" w:sz="0" w:space="0" w:color="auto"/>
          </w:divBdr>
        </w:div>
        <w:div w:id="219292547">
          <w:marLeft w:val="480"/>
          <w:marRight w:val="0"/>
          <w:marTop w:val="0"/>
          <w:marBottom w:val="0"/>
          <w:divBdr>
            <w:top w:val="none" w:sz="0" w:space="0" w:color="auto"/>
            <w:left w:val="none" w:sz="0" w:space="0" w:color="auto"/>
            <w:bottom w:val="none" w:sz="0" w:space="0" w:color="auto"/>
            <w:right w:val="none" w:sz="0" w:space="0" w:color="auto"/>
          </w:divBdr>
        </w:div>
        <w:div w:id="1812668653">
          <w:marLeft w:val="480"/>
          <w:marRight w:val="0"/>
          <w:marTop w:val="0"/>
          <w:marBottom w:val="0"/>
          <w:divBdr>
            <w:top w:val="none" w:sz="0" w:space="0" w:color="auto"/>
            <w:left w:val="none" w:sz="0" w:space="0" w:color="auto"/>
            <w:bottom w:val="none" w:sz="0" w:space="0" w:color="auto"/>
            <w:right w:val="none" w:sz="0" w:space="0" w:color="auto"/>
          </w:divBdr>
        </w:div>
        <w:div w:id="1017275873">
          <w:marLeft w:val="480"/>
          <w:marRight w:val="0"/>
          <w:marTop w:val="0"/>
          <w:marBottom w:val="0"/>
          <w:divBdr>
            <w:top w:val="none" w:sz="0" w:space="0" w:color="auto"/>
            <w:left w:val="none" w:sz="0" w:space="0" w:color="auto"/>
            <w:bottom w:val="none" w:sz="0" w:space="0" w:color="auto"/>
            <w:right w:val="none" w:sz="0" w:space="0" w:color="auto"/>
          </w:divBdr>
        </w:div>
        <w:div w:id="150685251">
          <w:marLeft w:val="480"/>
          <w:marRight w:val="0"/>
          <w:marTop w:val="0"/>
          <w:marBottom w:val="0"/>
          <w:divBdr>
            <w:top w:val="none" w:sz="0" w:space="0" w:color="auto"/>
            <w:left w:val="none" w:sz="0" w:space="0" w:color="auto"/>
            <w:bottom w:val="none" w:sz="0" w:space="0" w:color="auto"/>
            <w:right w:val="none" w:sz="0" w:space="0" w:color="auto"/>
          </w:divBdr>
        </w:div>
        <w:div w:id="521088202">
          <w:marLeft w:val="480"/>
          <w:marRight w:val="0"/>
          <w:marTop w:val="0"/>
          <w:marBottom w:val="0"/>
          <w:divBdr>
            <w:top w:val="none" w:sz="0" w:space="0" w:color="auto"/>
            <w:left w:val="none" w:sz="0" w:space="0" w:color="auto"/>
            <w:bottom w:val="none" w:sz="0" w:space="0" w:color="auto"/>
            <w:right w:val="none" w:sz="0" w:space="0" w:color="auto"/>
          </w:divBdr>
        </w:div>
        <w:div w:id="1149858881">
          <w:marLeft w:val="480"/>
          <w:marRight w:val="0"/>
          <w:marTop w:val="0"/>
          <w:marBottom w:val="0"/>
          <w:divBdr>
            <w:top w:val="none" w:sz="0" w:space="0" w:color="auto"/>
            <w:left w:val="none" w:sz="0" w:space="0" w:color="auto"/>
            <w:bottom w:val="none" w:sz="0" w:space="0" w:color="auto"/>
            <w:right w:val="none" w:sz="0" w:space="0" w:color="auto"/>
          </w:divBdr>
        </w:div>
        <w:div w:id="380324396">
          <w:marLeft w:val="480"/>
          <w:marRight w:val="0"/>
          <w:marTop w:val="0"/>
          <w:marBottom w:val="0"/>
          <w:divBdr>
            <w:top w:val="none" w:sz="0" w:space="0" w:color="auto"/>
            <w:left w:val="none" w:sz="0" w:space="0" w:color="auto"/>
            <w:bottom w:val="none" w:sz="0" w:space="0" w:color="auto"/>
            <w:right w:val="none" w:sz="0" w:space="0" w:color="auto"/>
          </w:divBdr>
        </w:div>
        <w:div w:id="608700511">
          <w:marLeft w:val="480"/>
          <w:marRight w:val="0"/>
          <w:marTop w:val="0"/>
          <w:marBottom w:val="0"/>
          <w:divBdr>
            <w:top w:val="none" w:sz="0" w:space="0" w:color="auto"/>
            <w:left w:val="none" w:sz="0" w:space="0" w:color="auto"/>
            <w:bottom w:val="none" w:sz="0" w:space="0" w:color="auto"/>
            <w:right w:val="none" w:sz="0" w:space="0" w:color="auto"/>
          </w:divBdr>
        </w:div>
        <w:div w:id="1063720444">
          <w:marLeft w:val="480"/>
          <w:marRight w:val="0"/>
          <w:marTop w:val="0"/>
          <w:marBottom w:val="0"/>
          <w:divBdr>
            <w:top w:val="none" w:sz="0" w:space="0" w:color="auto"/>
            <w:left w:val="none" w:sz="0" w:space="0" w:color="auto"/>
            <w:bottom w:val="none" w:sz="0" w:space="0" w:color="auto"/>
            <w:right w:val="none" w:sz="0" w:space="0" w:color="auto"/>
          </w:divBdr>
        </w:div>
        <w:div w:id="2096198393">
          <w:marLeft w:val="480"/>
          <w:marRight w:val="0"/>
          <w:marTop w:val="0"/>
          <w:marBottom w:val="0"/>
          <w:divBdr>
            <w:top w:val="none" w:sz="0" w:space="0" w:color="auto"/>
            <w:left w:val="none" w:sz="0" w:space="0" w:color="auto"/>
            <w:bottom w:val="none" w:sz="0" w:space="0" w:color="auto"/>
            <w:right w:val="none" w:sz="0" w:space="0" w:color="auto"/>
          </w:divBdr>
        </w:div>
        <w:div w:id="1645887767">
          <w:marLeft w:val="480"/>
          <w:marRight w:val="0"/>
          <w:marTop w:val="0"/>
          <w:marBottom w:val="0"/>
          <w:divBdr>
            <w:top w:val="none" w:sz="0" w:space="0" w:color="auto"/>
            <w:left w:val="none" w:sz="0" w:space="0" w:color="auto"/>
            <w:bottom w:val="none" w:sz="0" w:space="0" w:color="auto"/>
            <w:right w:val="none" w:sz="0" w:space="0" w:color="auto"/>
          </w:divBdr>
        </w:div>
        <w:div w:id="722948788">
          <w:marLeft w:val="480"/>
          <w:marRight w:val="0"/>
          <w:marTop w:val="0"/>
          <w:marBottom w:val="0"/>
          <w:divBdr>
            <w:top w:val="none" w:sz="0" w:space="0" w:color="auto"/>
            <w:left w:val="none" w:sz="0" w:space="0" w:color="auto"/>
            <w:bottom w:val="none" w:sz="0" w:space="0" w:color="auto"/>
            <w:right w:val="none" w:sz="0" w:space="0" w:color="auto"/>
          </w:divBdr>
        </w:div>
        <w:div w:id="1401445096">
          <w:marLeft w:val="480"/>
          <w:marRight w:val="0"/>
          <w:marTop w:val="0"/>
          <w:marBottom w:val="0"/>
          <w:divBdr>
            <w:top w:val="none" w:sz="0" w:space="0" w:color="auto"/>
            <w:left w:val="none" w:sz="0" w:space="0" w:color="auto"/>
            <w:bottom w:val="none" w:sz="0" w:space="0" w:color="auto"/>
            <w:right w:val="none" w:sz="0" w:space="0" w:color="auto"/>
          </w:divBdr>
        </w:div>
        <w:div w:id="579102379">
          <w:marLeft w:val="480"/>
          <w:marRight w:val="0"/>
          <w:marTop w:val="0"/>
          <w:marBottom w:val="0"/>
          <w:divBdr>
            <w:top w:val="none" w:sz="0" w:space="0" w:color="auto"/>
            <w:left w:val="none" w:sz="0" w:space="0" w:color="auto"/>
            <w:bottom w:val="none" w:sz="0" w:space="0" w:color="auto"/>
            <w:right w:val="none" w:sz="0" w:space="0" w:color="auto"/>
          </w:divBdr>
        </w:div>
        <w:div w:id="1523587415">
          <w:marLeft w:val="480"/>
          <w:marRight w:val="0"/>
          <w:marTop w:val="0"/>
          <w:marBottom w:val="0"/>
          <w:divBdr>
            <w:top w:val="none" w:sz="0" w:space="0" w:color="auto"/>
            <w:left w:val="none" w:sz="0" w:space="0" w:color="auto"/>
            <w:bottom w:val="none" w:sz="0" w:space="0" w:color="auto"/>
            <w:right w:val="none" w:sz="0" w:space="0" w:color="auto"/>
          </w:divBdr>
        </w:div>
        <w:div w:id="755325916">
          <w:marLeft w:val="480"/>
          <w:marRight w:val="0"/>
          <w:marTop w:val="0"/>
          <w:marBottom w:val="0"/>
          <w:divBdr>
            <w:top w:val="none" w:sz="0" w:space="0" w:color="auto"/>
            <w:left w:val="none" w:sz="0" w:space="0" w:color="auto"/>
            <w:bottom w:val="none" w:sz="0" w:space="0" w:color="auto"/>
            <w:right w:val="none" w:sz="0" w:space="0" w:color="auto"/>
          </w:divBdr>
        </w:div>
        <w:div w:id="752354366">
          <w:marLeft w:val="480"/>
          <w:marRight w:val="0"/>
          <w:marTop w:val="0"/>
          <w:marBottom w:val="0"/>
          <w:divBdr>
            <w:top w:val="none" w:sz="0" w:space="0" w:color="auto"/>
            <w:left w:val="none" w:sz="0" w:space="0" w:color="auto"/>
            <w:bottom w:val="none" w:sz="0" w:space="0" w:color="auto"/>
            <w:right w:val="none" w:sz="0" w:space="0" w:color="auto"/>
          </w:divBdr>
        </w:div>
        <w:div w:id="943264839">
          <w:marLeft w:val="480"/>
          <w:marRight w:val="0"/>
          <w:marTop w:val="0"/>
          <w:marBottom w:val="0"/>
          <w:divBdr>
            <w:top w:val="none" w:sz="0" w:space="0" w:color="auto"/>
            <w:left w:val="none" w:sz="0" w:space="0" w:color="auto"/>
            <w:bottom w:val="none" w:sz="0" w:space="0" w:color="auto"/>
            <w:right w:val="none" w:sz="0" w:space="0" w:color="auto"/>
          </w:divBdr>
        </w:div>
        <w:div w:id="1887987922">
          <w:marLeft w:val="480"/>
          <w:marRight w:val="0"/>
          <w:marTop w:val="0"/>
          <w:marBottom w:val="0"/>
          <w:divBdr>
            <w:top w:val="none" w:sz="0" w:space="0" w:color="auto"/>
            <w:left w:val="none" w:sz="0" w:space="0" w:color="auto"/>
            <w:bottom w:val="none" w:sz="0" w:space="0" w:color="auto"/>
            <w:right w:val="none" w:sz="0" w:space="0" w:color="auto"/>
          </w:divBdr>
        </w:div>
        <w:div w:id="1846509342">
          <w:marLeft w:val="480"/>
          <w:marRight w:val="0"/>
          <w:marTop w:val="0"/>
          <w:marBottom w:val="0"/>
          <w:divBdr>
            <w:top w:val="none" w:sz="0" w:space="0" w:color="auto"/>
            <w:left w:val="none" w:sz="0" w:space="0" w:color="auto"/>
            <w:bottom w:val="none" w:sz="0" w:space="0" w:color="auto"/>
            <w:right w:val="none" w:sz="0" w:space="0" w:color="auto"/>
          </w:divBdr>
        </w:div>
        <w:div w:id="1212964415">
          <w:marLeft w:val="480"/>
          <w:marRight w:val="0"/>
          <w:marTop w:val="0"/>
          <w:marBottom w:val="0"/>
          <w:divBdr>
            <w:top w:val="none" w:sz="0" w:space="0" w:color="auto"/>
            <w:left w:val="none" w:sz="0" w:space="0" w:color="auto"/>
            <w:bottom w:val="none" w:sz="0" w:space="0" w:color="auto"/>
            <w:right w:val="none" w:sz="0" w:space="0" w:color="auto"/>
          </w:divBdr>
        </w:div>
        <w:div w:id="1221281931">
          <w:marLeft w:val="480"/>
          <w:marRight w:val="0"/>
          <w:marTop w:val="0"/>
          <w:marBottom w:val="0"/>
          <w:divBdr>
            <w:top w:val="none" w:sz="0" w:space="0" w:color="auto"/>
            <w:left w:val="none" w:sz="0" w:space="0" w:color="auto"/>
            <w:bottom w:val="none" w:sz="0" w:space="0" w:color="auto"/>
            <w:right w:val="none" w:sz="0" w:space="0" w:color="auto"/>
          </w:divBdr>
        </w:div>
        <w:div w:id="575823661">
          <w:marLeft w:val="480"/>
          <w:marRight w:val="0"/>
          <w:marTop w:val="0"/>
          <w:marBottom w:val="0"/>
          <w:divBdr>
            <w:top w:val="none" w:sz="0" w:space="0" w:color="auto"/>
            <w:left w:val="none" w:sz="0" w:space="0" w:color="auto"/>
            <w:bottom w:val="none" w:sz="0" w:space="0" w:color="auto"/>
            <w:right w:val="none" w:sz="0" w:space="0" w:color="auto"/>
          </w:divBdr>
        </w:div>
        <w:div w:id="1703281602">
          <w:marLeft w:val="480"/>
          <w:marRight w:val="0"/>
          <w:marTop w:val="0"/>
          <w:marBottom w:val="0"/>
          <w:divBdr>
            <w:top w:val="none" w:sz="0" w:space="0" w:color="auto"/>
            <w:left w:val="none" w:sz="0" w:space="0" w:color="auto"/>
            <w:bottom w:val="none" w:sz="0" w:space="0" w:color="auto"/>
            <w:right w:val="none" w:sz="0" w:space="0" w:color="auto"/>
          </w:divBdr>
        </w:div>
        <w:div w:id="658583788">
          <w:marLeft w:val="480"/>
          <w:marRight w:val="0"/>
          <w:marTop w:val="0"/>
          <w:marBottom w:val="0"/>
          <w:divBdr>
            <w:top w:val="none" w:sz="0" w:space="0" w:color="auto"/>
            <w:left w:val="none" w:sz="0" w:space="0" w:color="auto"/>
            <w:bottom w:val="none" w:sz="0" w:space="0" w:color="auto"/>
            <w:right w:val="none" w:sz="0" w:space="0" w:color="auto"/>
          </w:divBdr>
        </w:div>
        <w:div w:id="1796944148">
          <w:marLeft w:val="480"/>
          <w:marRight w:val="0"/>
          <w:marTop w:val="0"/>
          <w:marBottom w:val="0"/>
          <w:divBdr>
            <w:top w:val="none" w:sz="0" w:space="0" w:color="auto"/>
            <w:left w:val="none" w:sz="0" w:space="0" w:color="auto"/>
            <w:bottom w:val="none" w:sz="0" w:space="0" w:color="auto"/>
            <w:right w:val="none" w:sz="0" w:space="0" w:color="auto"/>
          </w:divBdr>
        </w:div>
        <w:div w:id="1766917249">
          <w:marLeft w:val="480"/>
          <w:marRight w:val="0"/>
          <w:marTop w:val="0"/>
          <w:marBottom w:val="0"/>
          <w:divBdr>
            <w:top w:val="none" w:sz="0" w:space="0" w:color="auto"/>
            <w:left w:val="none" w:sz="0" w:space="0" w:color="auto"/>
            <w:bottom w:val="none" w:sz="0" w:space="0" w:color="auto"/>
            <w:right w:val="none" w:sz="0" w:space="0" w:color="auto"/>
          </w:divBdr>
        </w:div>
        <w:div w:id="1462184913">
          <w:marLeft w:val="480"/>
          <w:marRight w:val="0"/>
          <w:marTop w:val="0"/>
          <w:marBottom w:val="0"/>
          <w:divBdr>
            <w:top w:val="none" w:sz="0" w:space="0" w:color="auto"/>
            <w:left w:val="none" w:sz="0" w:space="0" w:color="auto"/>
            <w:bottom w:val="none" w:sz="0" w:space="0" w:color="auto"/>
            <w:right w:val="none" w:sz="0" w:space="0" w:color="auto"/>
          </w:divBdr>
        </w:div>
        <w:div w:id="270430476">
          <w:marLeft w:val="480"/>
          <w:marRight w:val="0"/>
          <w:marTop w:val="0"/>
          <w:marBottom w:val="0"/>
          <w:divBdr>
            <w:top w:val="none" w:sz="0" w:space="0" w:color="auto"/>
            <w:left w:val="none" w:sz="0" w:space="0" w:color="auto"/>
            <w:bottom w:val="none" w:sz="0" w:space="0" w:color="auto"/>
            <w:right w:val="none" w:sz="0" w:space="0" w:color="auto"/>
          </w:divBdr>
        </w:div>
        <w:div w:id="119887946">
          <w:marLeft w:val="480"/>
          <w:marRight w:val="0"/>
          <w:marTop w:val="0"/>
          <w:marBottom w:val="0"/>
          <w:divBdr>
            <w:top w:val="none" w:sz="0" w:space="0" w:color="auto"/>
            <w:left w:val="none" w:sz="0" w:space="0" w:color="auto"/>
            <w:bottom w:val="none" w:sz="0" w:space="0" w:color="auto"/>
            <w:right w:val="none" w:sz="0" w:space="0" w:color="auto"/>
          </w:divBdr>
        </w:div>
        <w:div w:id="1021473335">
          <w:marLeft w:val="480"/>
          <w:marRight w:val="0"/>
          <w:marTop w:val="0"/>
          <w:marBottom w:val="0"/>
          <w:divBdr>
            <w:top w:val="none" w:sz="0" w:space="0" w:color="auto"/>
            <w:left w:val="none" w:sz="0" w:space="0" w:color="auto"/>
            <w:bottom w:val="none" w:sz="0" w:space="0" w:color="auto"/>
            <w:right w:val="none" w:sz="0" w:space="0" w:color="auto"/>
          </w:divBdr>
        </w:div>
        <w:div w:id="1386568585">
          <w:marLeft w:val="480"/>
          <w:marRight w:val="0"/>
          <w:marTop w:val="0"/>
          <w:marBottom w:val="0"/>
          <w:divBdr>
            <w:top w:val="none" w:sz="0" w:space="0" w:color="auto"/>
            <w:left w:val="none" w:sz="0" w:space="0" w:color="auto"/>
            <w:bottom w:val="none" w:sz="0" w:space="0" w:color="auto"/>
            <w:right w:val="none" w:sz="0" w:space="0" w:color="auto"/>
          </w:divBdr>
        </w:div>
        <w:div w:id="1132288074">
          <w:marLeft w:val="480"/>
          <w:marRight w:val="0"/>
          <w:marTop w:val="0"/>
          <w:marBottom w:val="0"/>
          <w:divBdr>
            <w:top w:val="none" w:sz="0" w:space="0" w:color="auto"/>
            <w:left w:val="none" w:sz="0" w:space="0" w:color="auto"/>
            <w:bottom w:val="none" w:sz="0" w:space="0" w:color="auto"/>
            <w:right w:val="none" w:sz="0" w:space="0" w:color="auto"/>
          </w:divBdr>
        </w:div>
        <w:div w:id="789859513">
          <w:marLeft w:val="480"/>
          <w:marRight w:val="0"/>
          <w:marTop w:val="0"/>
          <w:marBottom w:val="0"/>
          <w:divBdr>
            <w:top w:val="none" w:sz="0" w:space="0" w:color="auto"/>
            <w:left w:val="none" w:sz="0" w:space="0" w:color="auto"/>
            <w:bottom w:val="none" w:sz="0" w:space="0" w:color="auto"/>
            <w:right w:val="none" w:sz="0" w:space="0" w:color="auto"/>
          </w:divBdr>
        </w:div>
        <w:div w:id="1844053729">
          <w:marLeft w:val="480"/>
          <w:marRight w:val="0"/>
          <w:marTop w:val="0"/>
          <w:marBottom w:val="0"/>
          <w:divBdr>
            <w:top w:val="none" w:sz="0" w:space="0" w:color="auto"/>
            <w:left w:val="none" w:sz="0" w:space="0" w:color="auto"/>
            <w:bottom w:val="none" w:sz="0" w:space="0" w:color="auto"/>
            <w:right w:val="none" w:sz="0" w:space="0" w:color="auto"/>
          </w:divBdr>
        </w:div>
        <w:div w:id="2079400818">
          <w:marLeft w:val="480"/>
          <w:marRight w:val="0"/>
          <w:marTop w:val="0"/>
          <w:marBottom w:val="0"/>
          <w:divBdr>
            <w:top w:val="none" w:sz="0" w:space="0" w:color="auto"/>
            <w:left w:val="none" w:sz="0" w:space="0" w:color="auto"/>
            <w:bottom w:val="none" w:sz="0" w:space="0" w:color="auto"/>
            <w:right w:val="none" w:sz="0" w:space="0" w:color="auto"/>
          </w:divBdr>
        </w:div>
        <w:div w:id="1819877354">
          <w:marLeft w:val="480"/>
          <w:marRight w:val="0"/>
          <w:marTop w:val="0"/>
          <w:marBottom w:val="0"/>
          <w:divBdr>
            <w:top w:val="none" w:sz="0" w:space="0" w:color="auto"/>
            <w:left w:val="none" w:sz="0" w:space="0" w:color="auto"/>
            <w:bottom w:val="none" w:sz="0" w:space="0" w:color="auto"/>
            <w:right w:val="none" w:sz="0" w:space="0" w:color="auto"/>
          </w:divBdr>
        </w:div>
        <w:div w:id="1951039420">
          <w:marLeft w:val="480"/>
          <w:marRight w:val="0"/>
          <w:marTop w:val="0"/>
          <w:marBottom w:val="0"/>
          <w:divBdr>
            <w:top w:val="none" w:sz="0" w:space="0" w:color="auto"/>
            <w:left w:val="none" w:sz="0" w:space="0" w:color="auto"/>
            <w:bottom w:val="none" w:sz="0" w:space="0" w:color="auto"/>
            <w:right w:val="none" w:sz="0" w:space="0" w:color="auto"/>
          </w:divBdr>
        </w:div>
        <w:div w:id="1864248361">
          <w:marLeft w:val="480"/>
          <w:marRight w:val="0"/>
          <w:marTop w:val="0"/>
          <w:marBottom w:val="0"/>
          <w:divBdr>
            <w:top w:val="none" w:sz="0" w:space="0" w:color="auto"/>
            <w:left w:val="none" w:sz="0" w:space="0" w:color="auto"/>
            <w:bottom w:val="none" w:sz="0" w:space="0" w:color="auto"/>
            <w:right w:val="none" w:sz="0" w:space="0" w:color="auto"/>
          </w:divBdr>
        </w:div>
        <w:div w:id="1217358369">
          <w:marLeft w:val="480"/>
          <w:marRight w:val="0"/>
          <w:marTop w:val="0"/>
          <w:marBottom w:val="0"/>
          <w:divBdr>
            <w:top w:val="none" w:sz="0" w:space="0" w:color="auto"/>
            <w:left w:val="none" w:sz="0" w:space="0" w:color="auto"/>
            <w:bottom w:val="none" w:sz="0" w:space="0" w:color="auto"/>
            <w:right w:val="none" w:sz="0" w:space="0" w:color="auto"/>
          </w:divBdr>
        </w:div>
        <w:div w:id="769474355">
          <w:marLeft w:val="480"/>
          <w:marRight w:val="0"/>
          <w:marTop w:val="0"/>
          <w:marBottom w:val="0"/>
          <w:divBdr>
            <w:top w:val="none" w:sz="0" w:space="0" w:color="auto"/>
            <w:left w:val="none" w:sz="0" w:space="0" w:color="auto"/>
            <w:bottom w:val="none" w:sz="0" w:space="0" w:color="auto"/>
            <w:right w:val="none" w:sz="0" w:space="0" w:color="auto"/>
          </w:divBdr>
        </w:div>
        <w:div w:id="268244332">
          <w:marLeft w:val="480"/>
          <w:marRight w:val="0"/>
          <w:marTop w:val="0"/>
          <w:marBottom w:val="0"/>
          <w:divBdr>
            <w:top w:val="none" w:sz="0" w:space="0" w:color="auto"/>
            <w:left w:val="none" w:sz="0" w:space="0" w:color="auto"/>
            <w:bottom w:val="none" w:sz="0" w:space="0" w:color="auto"/>
            <w:right w:val="none" w:sz="0" w:space="0" w:color="auto"/>
          </w:divBdr>
        </w:div>
        <w:div w:id="1670600679">
          <w:marLeft w:val="480"/>
          <w:marRight w:val="0"/>
          <w:marTop w:val="0"/>
          <w:marBottom w:val="0"/>
          <w:divBdr>
            <w:top w:val="none" w:sz="0" w:space="0" w:color="auto"/>
            <w:left w:val="none" w:sz="0" w:space="0" w:color="auto"/>
            <w:bottom w:val="none" w:sz="0" w:space="0" w:color="auto"/>
            <w:right w:val="none" w:sz="0" w:space="0" w:color="auto"/>
          </w:divBdr>
        </w:div>
        <w:div w:id="1516840055">
          <w:marLeft w:val="480"/>
          <w:marRight w:val="0"/>
          <w:marTop w:val="0"/>
          <w:marBottom w:val="0"/>
          <w:divBdr>
            <w:top w:val="none" w:sz="0" w:space="0" w:color="auto"/>
            <w:left w:val="none" w:sz="0" w:space="0" w:color="auto"/>
            <w:bottom w:val="none" w:sz="0" w:space="0" w:color="auto"/>
            <w:right w:val="none" w:sz="0" w:space="0" w:color="auto"/>
          </w:divBdr>
        </w:div>
        <w:div w:id="213201177">
          <w:marLeft w:val="480"/>
          <w:marRight w:val="0"/>
          <w:marTop w:val="0"/>
          <w:marBottom w:val="0"/>
          <w:divBdr>
            <w:top w:val="none" w:sz="0" w:space="0" w:color="auto"/>
            <w:left w:val="none" w:sz="0" w:space="0" w:color="auto"/>
            <w:bottom w:val="none" w:sz="0" w:space="0" w:color="auto"/>
            <w:right w:val="none" w:sz="0" w:space="0" w:color="auto"/>
          </w:divBdr>
        </w:div>
        <w:div w:id="790365398">
          <w:marLeft w:val="480"/>
          <w:marRight w:val="0"/>
          <w:marTop w:val="0"/>
          <w:marBottom w:val="0"/>
          <w:divBdr>
            <w:top w:val="none" w:sz="0" w:space="0" w:color="auto"/>
            <w:left w:val="none" w:sz="0" w:space="0" w:color="auto"/>
            <w:bottom w:val="none" w:sz="0" w:space="0" w:color="auto"/>
            <w:right w:val="none" w:sz="0" w:space="0" w:color="auto"/>
          </w:divBdr>
        </w:div>
        <w:div w:id="539323736">
          <w:marLeft w:val="480"/>
          <w:marRight w:val="0"/>
          <w:marTop w:val="0"/>
          <w:marBottom w:val="0"/>
          <w:divBdr>
            <w:top w:val="none" w:sz="0" w:space="0" w:color="auto"/>
            <w:left w:val="none" w:sz="0" w:space="0" w:color="auto"/>
            <w:bottom w:val="none" w:sz="0" w:space="0" w:color="auto"/>
            <w:right w:val="none" w:sz="0" w:space="0" w:color="auto"/>
          </w:divBdr>
        </w:div>
        <w:div w:id="2083484022">
          <w:marLeft w:val="480"/>
          <w:marRight w:val="0"/>
          <w:marTop w:val="0"/>
          <w:marBottom w:val="0"/>
          <w:divBdr>
            <w:top w:val="none" w:sz="0" w:space="0" w:color="auto"/>
            <w:left w:val="none" w:sz="0" w:space="0" w:color="auto"/>
            <w:bottom w:val="none" w:sz="0" w:space="0" w:color="auto"/>
            <w:right w:val="none" w:sz="0" w:space="0" w:color="auto"/>
          </w:divBdr>
        </w:div>
        <w:div w:id="1945070890">
          <w:marLeft w:val="480"/>
          <w:marRight w:val="0"/>
          <w:marTop w:val="0"/>
          <w:marBottom w:val="0"/>
          <w:divBdr>
            <w:top w:val="none" w:sz="0" w:space="0" w:color="auto"/>
            <w:left w:val="none" w:sz="0" w:space="0" w:color="auto"/>
            <w:bottom w:val="none" w:sz="0" w:space="0" w:color="auto"/>
            <w:right w:val="none" w:sz="0" w:space="0" w:color="auto"/>
          </w:divBdr>
        </w:div>
        <w:div w:id="179854160">
          <w:marLeft w:val="480"/>
          <w:marRight w:val="0"/>
          <w:marTop w:val="0"/>
          <w:marBottom w:val="0"/>
          <w:divBdr>
            <w:top w:val="none" w:sz="0" w:space="0" w:color="auto"/>
            <w:left w:val="none" w:sz="0" w:space="0" w:color="auto"/>
            <w:bottom w:val="none" w:sz="0" w:space="0" w:color="auto"/>
            <w:right w:val="none" w:sz="0" w:space="0" w:color="auto"/>
          </w:divBdr>
        </w:div>
        <w:div w:id="956763006">
          <w:marLeft w:val="480"/>
          <w:marRight w:val="0"/>
          <w:marTop w:val="0"/>
          <w:marBottom w:val="0"/>
          <w:divBdr>
            <w:top w:val="none" w:sz="0" w:space="0" w:color="auto"/>
            <w:left w:val="none" w:sz="0" w:space="0" w:color="auto"/>
            <w:bottom w:val="none" w:sz="0" w:space="0" w:color="auto"/>
            <w:right w:val="none" w:sz="0" w:space="0" w:color="auto"/>
          </w:divBdr>
        </w:div>
        <w:div w:id="1571186604">
          <w:marLeft w:val="480"/>
          <w:marRight w:val="0"/>
          <w:marTop w:val="0"/>
          <w:marBottom w:val="0"/>
          <w:divBdr>
            <w:top w:val="none" w:sz="0" w:space="0" w:color="auto"/>
            <w:left w:val="none" w:sz="0" w:space="0" w:color="auto"/>
            <w:bottom w:val="none" w:sz="0" w:space="0" w:color="auto"/>
            <w:right w:val="none" w:sz="0" w:space="0" w:color="auto"/>
          </w:divBdr>
        </w:div>
        <w:div w:id="1420910525">
          <w:marLeft w:val="480"/>
          <w:marRight w:val="0"/>
          <w:marTop w:val="0"/>
          <w:marBottom w:val="0"/>
          <w:divBdr>
            <w:top w:val="none" w:sz="0" w:space="0" w:color="auto"/>
            <w:left w:val="none" w:sz="0" w:space="0" w:color="auto"/>
            <w:bottom w:val="none" w:sz="0" w:space="0" w:color="auto"/>
            <w:right w:val="none" w:sz="0" w:space="0" w:color="auto"/>
          </w:divBdr>
        </w:div>
        <w:div w:id="215048645">
          <w:marLeft w:val="480"/>
          <w:marRight w:val="0"/>
          <w:marTop w:val="0"/>
          <w:marBottom w:val="0"/>
          <w:divBdr>
            <w:top w:val="none" w:sz="0" w:space="0" w:color="auto"/>
            <w:left w:val="none" w:sz="0" w:space="0" w:color="auto"/>
            <w:bottom w:val="none" w:sz="0" w:space="0" w:color="auto"/>
            <w:right w:val="none" w:sz="0" w:space="0" w:color="auto"/>
          </w:divBdr>
        </w:div>
        <w:div w:id="1786851546">
          <w:marLeft w:val="480"/>
          <w:marRight w:val="0"/>
          <w:marTop w:val="0"/>
          <w:marBottom w:val="0"/>
          <w:divBdr>
            <w:top w:val="none" w:sz="0" w:space="0" w:color="auto"/>
            <w:left w:val="none" w:sz="0" w:space="0" w:color="auto"/>
            <w:bottom w:val="none" w:sz="0" w:space="0" w:color="auto"/>
            <w:right w:val="none" w:sz="0" w:space="0" w:color="auto"/>
          </w:divBdr>
        </w:div>
        <w:div w:id="812063892">
          <w:marLeft w:val="480"/>
          <w:marRight w:val="0"/>
          <w:marTop w:val="0"/>
          <w:marBottom w:val="0"/>
          <w:divBdr>
            <w:top w:val="none" w:sz="0" w:space="0" w:color="auto"/>
            <w:left w:val="none" w:sz="0" w:space="0" w:color="auto"/>
            <w:bottom w:val="none" w:sz="0" w:space="0" w:color="auto"/>
            <w:right w:val="none" w:sz="0" w:space="0" w:color="auto"/>
          </w:divBdr>
        </w:div>
        <w:div w:id="1987004275">
          <w:marLeft w:val="480"/>
          <w:marRight w:val="0"/>
          <w:marTop w:val="0"/>
          <w:marBottom w:val="0"/>
          <w:divBdr>
            <w:top w:val="none" w:sz="0" w:space="0" w:color="auto"/>
            <w:left w:val="none" w:sz="0" w:space="0" w:color="auto"/>
            <w:bottom w:val="none" w:sz="0" w:space="0" w:color="auto"/>
            <w:right w:val="none" w:sz="0" w:space="0" w:color="auto"/>
          </w:divBdr>
        </w:div>
        <w:div w:id="369915937">
          <w:marLeft w:val="480"/>
          <w:marRight w:val="0"/>
          <w:marTop w:val="0"/>
          <w:marBottom w:val="0"/>
          <w:divBdr>
            <w:top w:val="none" w:sz="0" w:space="0" w:color="auto"/>
            <w:left w:val="none" w:sz="0" w:space="0" w:color="auto"/>
            <w:bottom w:val="none" w:sz="0" w:space="0" w:color="auto"/>
            <w:right w:val="none" w:sz="0" w:space="0" w:color="auto"/>
          </w:divBdr>
        </w:div>
        <w:div w:id="1021980532">
          <w:marLeft w:val="480"/>
          <w:marRight w:val="0"/>
          <w:marTop w:val="0"/>
          <w:marBottom w:val="0"/>
          <w:divBdr>
            <w:top w:val="none" w:sz="0" w:space="0" w:color="auto"/>
            <w:left w:val="none" w:sz="0" w:space="0" w:color="auto"/>
            <w:bottom w:val="none" w:sz="0" w:space="0" w:color="auto"/>
            <w:right w:val="none" w:sz="0" w:space="0" w:color="auto"/>
          </w:divBdr>
        </w:div>
      </w:divsChild>
    </w:div>
    <w:div w:id="167182929">
      <w:bodyDiv w:val="1"/>
      <w:marLeft w:val="0"/>
      <w:marRight w:val="0"/>
      <w:marTop w:val="0"/>
      <w:marBottom w:val="0"/>
      <w:divBdr>
        <w:top w:val="none" w:sz="0" w:space="0" w:color="auto"/>
        <w:left w:val="none" w:sz="0" w:space="0" w:color="auto"/>
        <w:bottom w:val="none" w:sz="0" w:space="0" w:color="auto"/>
        <w:right w:val="none" w:sz="0" w:space="0" w:color="auto"/>
      </w:divBdr>
    </w:div>
    <w:div w:id="167404595">
      <w:bodyDiv w:val="1"/>
      <w:marLeft w:val="0"/>
      <w:marRight w:val="0"/>
      <w:marTop w:val="0"/>
      <w:marBottom w:val="0"/>
      <w:divBdr>
        <w:top w:val="none" w:sz="0" w:space="0" w:color="auto"/>
        <w:left w:val="none" w:sz="0" w:space="0" w:color="auto"/>
        <w:bottom w:val="none" w:sz="0" w:space="0" w:color="auto"/>
        <w:right w:val="none" w:sz="0" w:space="0" w:color="auto"/>
      </w:divBdr>
    </w:div>
    <w:div w:id="168522437">
      <w:bodyDiv w:val="1"/>
      <w:marLeft w:val="0"/>
      <w:marRight w:val="0"/>
      <w:marTop w:val="0"/>
      <w:marBottom w:val="0"/>
      <w:divBdr>
        <w:top w:val="none" w:sz="0" w:space="0" w:color="auto"/>
        <w:left w:val="none" w:sz="0" w:space="0" w:color="auto"/>
        <w:bottom w:val="none" w:sz="0" w:space="0" w:color="auto"/>
        <w:right w:val="none" w:sz="0" w:space="0" w:color="auto"/>
      </w:divBdr>
    </w:div>
    <w:div w:id="169490304">
      <w:bodyDiv w:val="1"/>
      <w:marLeft w:val="0"/>
      <w:marRight w:val="0"/>
      <w:marTop w:val="0"/>
      <w:marBottom w:val="0"/>
      <w:divBdr>
        <w:top w:val="none" w:sz="0" w:space="0" w:color="auto"/>
        <w:left w:val="none" w:sz="0" w:space="0" w:color="auto"/>
        <w:bottom w:val="none" w:sz="0" w:space="0" w:color="auto"/>
        <w:right w:val="none" w:sz="0" w:space="0" w:color="auto"/>
      </w:divBdr>
    </w:div>
    <w:div w:id="170267760">
      <w:bodyDiv w:val="1"/>
      <w:marLeft w:val="0"/>
      <w:marRight w:val="0"/>
      <w:marTop w:val="0"/>
      <w:marBottom w:val="0"/>
      <w:divBdr>
        <w:top w:val="none" w:sz="0" w:space="0" w:color="auto"/>
        <w:left w:val="none" w:sz="0" w:space="0" w:color="auto"/>
        <w:bottom w:val="none" w:sz="0" w:space="0" w:color="auto"/>
        <w:right w:val="none" w:sz="0" w:space="0" w:color="auto"/>
      </w:divBdr>
    </w:div>
    <w:div w:id="171074451">
      <w:bodyDiv w:val="1"/>
      <w:marLeft w:val="0"/>
      <w:marRight w:val="0"/>
      <w:marTop w:val="0"/>
      <w:marBottom w:val="0"/>
      <w:divBdr>
        <w:top w:val="none" w:sz="0" w:space="0" w:color="auto"/>
        <w:left w:val="none" w:sz="0" w:space="0" w:color="auto"/>
        <w:bottom w:val="none" w:sz="0" w:space="0" w:color="auto"/>
        <w:right w:val="none" w:sz="0" w:space="0" w:color="auto"/>
      </w:divBdr>
    </w:div>
    <w:div w:id="175314823">
      <w:bodyDiv w:val="1"/>
      <w:marLeft w:val="0"/>
      <w:marRight w:val="0"/>
      <w:marTop w:val="0"/>
      <w:marBottom w:val="0"/>
      <w:divBdr>
        <w:top w:val="none" w:sz="0" w:space="0" w:color="auto"/>
        <w:left w:val="none" w:sz="0" w:space="0" w:color="auto"/>
        <w:bottom w:val="none" w:sz="0" w:space="0" w:color="auto"/>
        <w:right w:val="none" w:sz="0" w:space="0" w:color="auto"/>
      </w:divBdr>
    </w:div>
    <w:div w:id="175464756">
      <w:bodyDiv w:val="1"/>
      <w:marLeft w:val="0"/>
      <w:marRight w:val="0"/>
      <w:marTop w:val="0"/>
      <w:marBottom w:val="0"/>
      <w:divBdr>
        <w:top w:val="none" w:sz="0" w:space="0" w:color="auto"/>
        <w:left w:val="none" w:sz="0" w:space="0" w:color="auto"/>
        <w:bottom w:val="none" w:sz="0" w:space="0" w:color="auto"/>
        <w:right w:val="none" w:sz="0" w:space="0" w:color="auto"/>
      </w:divBdr>
    </w:div>
    <w:div w:id="178812249">
      <w:bodyDiv w:val="1"/>
      <w:marLeft w:val="0"/>
      <w:marRight w:val="0"/>
      <w:marTop w:val="0"/>
      <w:marBottom w:val="0"/>
      <w:divBdr>
        <w:top w:val="none" w:sz="0" w:space="0" w:color="auto"/>
        <w:left w:val="none" w:sz="0" w:space="0" w:color="auto"/>
        <w:bottom w:val="none" w:sz="0" w:space="0" w:color="auto"/>
        <w:right w:val="none" w:sz="0" w:space="0" w:color="auto"/>
      </w:divBdr>
    </w:div>
    <w:div w:id="179246829">
      <w:bodyDiv w:val="1"/>
      <w:marLeft w:val="0"/>
      <w:marRight w:val="0"/>
      <w:marTop w:val="0"/>
      <w:marBottom w:val="0"/>
      <w:divBdr>
        <w:top w:val="none" w:sz="0" w:space="0" w:color="auto"/>
        <w:left w:val="none" w:sz="0" w:space="0" w:color="auto"/>
        <w:bottom w:val="none" w:sz="0" w:space="0" w:color="auto"/>
        <w:right w:val="none" w:sz="0" w:space="0" w:color="auto"/>
      </w:divBdr>
    </w:div>
    <w:div w:id="180630485">
      <w:bodyDiv w:val="1"/>
      <w:marLeft w:val="0"/>
      <w:marRight w:val="0"/>
      <w:marTop w:val="0"/>
      <w:marBottom w:val="0"/>
      <w:divBdr>
        <w:top w:val="none" w:sz="0" w:space="0" w:color="auto"/>
        <w:left w:val="none" w:sz="0" w:space="0" w:color="auto"/>
        <w:bottom w:val="none" w:sz="0" w:space="0" w:color="auto"/>
        <w:right w:val="none" w:sz="0" w:space="0" w:color="auto"/>
      </w:divBdr>
    </w:div>
    <w:div w:id="182669407">
      <w:bodyDiv w:val="1"/>
      <w:marLeft w:val="0"/>
      <w:marRight w:val="0"/>
      <w:marTop w:val="0"/>
      <w:marBottom w:val="0"/>
      <w:divBdr>
        <w:top w:val="none" w:sz="0" w:space="0" w:color="auto"/>
        <w:left w:val="none" w:sz="0" w:space="0" w:color="auto"/>
        <w:bottom w:val="none" w:sz="0" w:space="0" w:color="auto"/>
        <w:right w:val="none" w:sz="0" w:space="0" w:color="auto"/>
      </w:divBdr>
    </w:div>
    <w:div w:id="182864245">
      <w:bodyDiv w:val="1"/>
      <w:marLeft w:val="0"/>
      <w:marRight w:val="0"/>
      <w:marTop w:val="0"/>
      <w:marBottom w:val="0"/>
      <w:divBdr>
        <w:top w:val="none" w:sz="0" w:space="0" w:color="auto"/>
        <w:left w:val="none" w:sz="0" w:space="0" w:color="auto"/>
        <w:bottom w:val="none" w:sz="0" w:space="0" w:color="auto"/>
        <w:right w:val="none" w:sz="0" w:space="0" w:color="auto"/>
      </w:divBdr>
    </w:div>
    <w:div w:id="183254025">
      <w:bodyDiv w:val="1"/>
      <w:marLeft w:val="0"/>
      <w:marRight w:val="0"/>
      <w:marTop w:val="0"/>
      <w:marBottom w:val="0"/>
      <w:divBdr>
        <w:top w:val="none" w:sz="0" w:space="0" w:color="auto"/>
        <w:left w:val="none" w:sz="0" w:space="0" w:color="auto"/>
        <w:bottom w:val="none" w:sz="0" w:space="0" w:color="auto"/>
        <w:right w:val="none" w:sz="0" w:space="0" w:color="auto"/>
      </w:divBdr>
    </w:div>
    <w:div w:id="183596937">
      <w:bodyDiv w:val="1"/>
      <w:marLeft w:val="0"/>
      <w:marRight w:val="0"/>
      <w:marTop w:val="0"/>
      <w:marBottom w:val="0"/>
      <w:divBdr>
        <w:top w:val="none" w:sz="0" w:space="0" w:color="auto"/>
        <w:left w:val="none" w:sz="0" w:space="0" w:color="auto"/>
        <w:bottom w:val="none" w:sz="0" w:space="0" w:color="auto"/>
        <w:right w:val="none" w:sz="0" w:space="0" w:color="auto"/>
      </w:divBdr>
    </w:div>
    <w:div w:id="184559277">
      <w:bodyDiv w:val="1"/>
      <w:marLeft w:val="0"/>
      <w:marRight w:val="0"/>
      <w:marTop w:val="0"/>
      <w:marBottom w:val="0"/>
      <w:divBdr>
        <w:top w:val="none" w:sz="0" w:space="0" w:color="auto"/>
        <w:left w:val="none" w:sz="0" w:space="0" w:color="auto"/>
        <w:bottom w:val="none" w:sz="0" w:space="0" w:color="auto"/>
        <w:right w:val="none" w:sz="0" w:space="0" w:color="auto"/>
      </w:divBdr>
    </w:div>
    <w:div w:id="185759097">
      <w:bodyDiv w:val="1"/>
      <w:marLeft w:val="0"/>
      <w:marRight w:val="0"/>
      <w:marTop w:val="0"/>
      <w:marBottom w:val="0"/>
      <w:divBdr>
        <w:top w:val="none" w:sz="0" w:space="0" w:color="auto"/>
        <w:left w:val="none" w:sz="0" w:space="0" w:color="auto"/>
        <w:bottom w:val="none" w:sz="0" w:space="0" w:color="auto"/>
        <w:right w:val="none" w:sz="0" w:space="0" w:color="auto"/>
      </w:divBdr>
    </w:div>
    <w:div w:id="186260347">
      <w:bodyDiv w:val="1"/>
      <w:marLeft w:val="0"/>
      <w:marRight w:val="0"/>
      <w:marTop w:val="0"/>
      <w:marBottom w:val="0"/>
      <w:divBdr>
        <w:top w:val="none" w:sz="0" w:space="0" w:color="auto"/>
        <w:left w:val="none" w:sz="0" w:space="0" w:color="auto"/>
        <w:bottom w:val="none" w:sz="0" w:space="0" w:color="auto"/>
        <w:right w:val="none" w:sz="0" w:space="0" w:color="auto"/>
      </w:divBdr>
    </w:div>
    <w:div w:id="187566596">
      <w:bodyDiv w:val="1"/>
      <w:marLeft w:val="0"/>
      <w:marRight w:val="0"/>
      <w:marTop w:val="0"/>
      <w:marBottom w:val="0"/>
      <w:divBdr>
        <w:top w:val="none" w:sz="0" w:space="0" w:color="auto"/>
        <w:left w:val="none" w:sz="0" w:space="0" w:color="auto"/>
        <w:bottom w:val="none" w:sz="0" w:space="0" w:color="auto"/>
        <w:right w:val="none" w:sz="0" w:space="0" w:color="auto"/>
      </w:divBdr>
      <w:divsChild>
        <w:div w:id="189726933">
          <w:marLeft w:val="480"/>
          <w:marRight w:val="0"/>
          <w:marTop w:val="0"/>
          <w:marBottom w:val="0"/>
          <w:divBdr>
            <w:top w:val="none" w:sz="0" w:space="0" w:color="auto"/>
            <w:left w:val="none" w:sz="0" w:space="0" w:color="auto"/>
            <w:bottom w:val="none" w:sz="0" w:space="0" w:color="auto"/>
            <w:right w:val="none" w:sz="0" w:space="0" w:color="auto"/>
          </w:divBdr>
        </w:div>
        <w:div w:id="1775861120">
          <w:marLeft w:val="480"/>
          <w:marRight w:val="0"/>
          <w:marTop w:val="0"/>
          <w:marBottom w:val="0"/>
          <w:divBdr>
            <w:top w:val="none" w:sz="0" w:space="0" w:color="auto"/>
            <w:left w:val="none" w:sz="0" w:space="0" w:color="auto"/>
            <w:bottom w:val="none" w:sz="0" w:space="0" w:color="auto"/>
            <w:right w:val="none" w:sz="0" w:space="0" w:color="auto"/>
          </w:divBdr>
        </w:div>
        <w:div w:id="1040085927">
          <w:marLeft w:val="480"/>
          <w:marRight w:val="0"/>
          <w:marTop w:val="0"/>
          <w:marBottom w:val="0"/>
          <w:divBdr>
            <w:top w:val="none" w:sz="0" w:space="0" w:color="auto"/>
            <w:left w:val="none" w:sz="0" w:space="0" w:color="auto"/>
            <w:bottom w:val="none" w:sz="0" w:space="0" w:color="auto"/>
            <w:right w:val="none" w:sz="0" w:space="0" w:color="auto"/>
          </w:divBdr>
        </w:div>
        <w:div w:id="2087220777">
          <w:marLeft w:val="480"/>
          <w:marRight w:val="0"/>
          <w:marTop w:val="0"/>
          <w:marBottom w:val="0"/>
          <w:divBdr>
            <w:top w:val="none" w:sz="0" w:space="0" w:color="auto"/>
            <w:left w:val="none" w:sz="0" w:space="0" w:color="auto"/>
            <w:bottom w:val="none" w:sz="0" w:space="0" w:color="auto"/>
            <w:right w:val="none" w:sz="0" w:space="0" w:color="auto"/>
          </w:divBdr>
        </w:div>
        <w:div w:id="1076517560">
          <w:marLeft w:val="480"/>
          <w:marRight w:val="0"/>
          <w:marTop w:val="0"/>
          <w:marBottom w:val="0"/>
          <w:divBdr>
            <w:top w:val="none" w:sz="0" w:space="0" w:color="auto"/>
            <w:left w:val="none" w:sz="0" w:space="0" w:color="auto"/>
            <w:bottom w:val="none" w:sz="0" w:space="0" w:color="auto"/>
            <w:right w:val="none" w:sz="0" w:space="0" w:color="auto"/>
          </w:divBdr>
        </w:div>
        <w:div w:id="1632125857">
          <w:marLeft w:val="480"/>
          <w:marRight w:val="0"/>
          <w:marTop w:val="0"/>
          <w:marBottom w:val="0"/>
          <w:divBdr>
            <w:top w:val="none" w:sz="0" w:space="0" w:color="auto"/>
            <w:left w:val="none" w:sz="0" w:space="0" w:color="auto"/>
            <w:bottom w:val="none" w:sz="0" w:space="0" w:color="auto"/>
            <w:right w:val="none" w:sz="0" w:space="0" w:color="auto"/>
          </w:divBdr>
        </w:div>
        <w:div w:id="314800680">
          <w:marLeft w:val="480"/>
          <w:marRight w:val="0"/>
          <w:marTop w:val="0"/>
          <w:marBottom w:val="0"/>
          <w:divBdr>
            <w:top w:val="none" w:sz="0" w:space="0" w:color="auto"/>
            <w:left w:val="none" w:sz="0" w:space="0" w:color="auto"/>
            <w:bottom w:val="none" w:sz="0" w:space="0" w:color="auto"/>
            <w:right w:val="none" w:sz="0" w:space="0" w:color="auto"/>
          </w:divBdr>
        </w:div>
        <w:div w:id="2020112424">
          <w:marLeft w:val="480"/>
          <w:marRight w:val="0"/>
          <w:marTop w:val="0"/>
          <w:marBottom w:val="0"/>
          <w:divBdr>
            <w:top w:val="none" w:sz="0" w:space="0" w:color="auto"/>
            <w:left w:val="none" w:sz="0" w:space="0" w:color="auto"/>
            <w:bottom w:val="none" w:sz="0" w:space="0" w:color="auto"/>
            <w:right w:val="none" w:sz="0" w:space="0" w:color="auto"/>
          </w:divBdr>
        </w:div>
        <w:div w:id="939067581">
          <w:marLeft w:val="480"/>
          <w:marRight w:val="0"/>
          <w:marTop w:val="0"/>
          <w:marBottom w:val="0"/>
          <w:divBdr>
            <w:top w:val="none" w:sz="0" w:space="0" w:color="auto"/>
            <w:left w:val="none" w:sz="0" w:space="0" w:color="auto"/>
            <w:bottom w:val="none" w:sz="0" w:space="0" w:color="auto"/>
            <w:right w:val="none" w:sz="0" w:space="0" w:color="auto"/>
          </w:divBdr>
        </w:div>
        <w:div w:id="1338073063">
          <w:marLeft w:val="480"/>
          <w:marRight w:val="0"/>
          <w:marTop w:val="0"/>
          <w:marBottom w:val="0"/>
          <w:divBdr>
            <w:top w:val="none" w:sz="0" w:space="0" w:color="auto"/>
            <w:left w:val="none" w:sz="0" w:space="0" w:color="auto"/>
            <w:bottom w:val="none" w:sz="0" w:space="0" w:color="auto"/>
            <w:right w:val="none" w:sz="0" w:space="0" w:color="auto"/>
          </w:divBdr>
        </w:div>
        <w:div w:id="1445464866">
          <w:marLeft w:val="480"/>
          <w:marRight w:val="0"/>
          <w:marTop w:val="0"/>
          <w:marBottom w:val="0"/>
          <w:divBdr>
            <w:top w:val="none" w:sz="0" w:space="0" w:color="auto"/>
            <w:left w:val="none" w:sz="0" w:space="0" w:color="auto"/>
            <w:bottom w:val="none" w:sz="0" w:space="0" w:color="auto"/>
            <w:right w:val="none" w:sz="0" w:space="0" w:color="auto"/>
          </w:divBdr>
        </w:div>
        <w:div w:id="585577363">
          <w:marLeft w:val="480"/>
          <w:marRight w:val="0"/>
          <w:marTop w:val="0"/>
          <w:marBottom w:val="0"/>
          <w:divBdr>
            <w:top w:val="none" w:sz="0" w:space="0" w:color="auto"/>
            <w:left w:val="none" w:sz="0" w:space="0" w:color="auto"/>
            <w:bottom w:val="none" w:sz="0" w:space="0" w:color="auto"/>
            <w:right w:val="none" w:sz="0" w:space="0" w:color="auto"/>
          </w:divBdr>
        </w:div>
        <w:div w:id="708532411">
          <w:marLeft w:val="480"/>
          <w:marRight w:val="0"/>
          <w:marTop w:val="0"/>
          <w:marBottom w:val="0"/>
          <w:divBdr>
            <w:top w:val="none" w:sz="0" w:space="0" w:color="auto"/>
            <w:left w:val="none" w:sz="0" w:space="0" w:color="auto"/>
            <w:bottom w:val="none" w:sz="0" w:space="0" w:color="auto"/>
            <w:right w:val="none" w:sz="0" w:space="0" w:color="auto"/>
          </w:divBdr>
        </w:div>
        <w:div w:id="666321765">
          <w:marLeft w:val="480"/>
          <w:marRight w:val="0"/>
          <w:marTop w:val="0"/>
          <w:marBottom w:val="0"/>
          <w:divBdr>
            <w:top w:val="none" w:sz="0" w:space="0" w:color="auto"/>
            <w:left w:val="none" w:sz="0" w:space="0" w:color="auto"/>
            <w:bottom w:val="none" w:sz="0" w:space="0" w:color="auto"/>
            <w:right w:val="none" w:sz="0" w:space="0" w:color="auto"/>
          </w:divBdr>
        </w:div>
        <w:div w:id="187645662">
          <w:marLeft w:val="480"/>
          <w:marRight w:val="0"/>
          <w:marTop w:val="0"/>
          <w:marBottom w:val="0"/>
          <w:divBdr>
            <w:top w:val="none" w:sz="0" w:space="0" w:color="auto"/>
            <w:left w:val="none" w:sz="0" w:space="0" w:color="auto"/>
            <w:bottom w:val="none" w:sz="0" w:space="0" w:color="auto"/>
            <w:right w:val="none" w:sz="0" w:space="0" w:color="auto"/>
          </w:divBdr>
        </w:div>
        <w:div w:id="1925141276">
          <w:marLeft w:val="480"/>
          <w:marRight w:val="0"/>
          <w:marTop w:val="0"/>
          <w:marBottom w:val="0"/>
          <w:divBdr>
            <w:top w:val="none" w:sz="0" w:space="0" w:color="auto"/>
            <w:left w:val="none" w:sz="0" w:space="0" w:color="auto"/>
            <w:bottom w:val="none" w:sz="0" w:space="0" w:color="auto"/>
            <w:right w:val="none" w:sz="0" w:space="0" w:color="auto"/>
          </w:divBdr>
        </w:div>
        <w:div w:id="1829974792">
          <w:marLeft w:val="480"/>
          <w:marRight w:val="0"/>
          <w:marTop w:val="0"/>
          <w:marBottom w:val="0"/>
          <w:divBdr>
            <w:top w:val="none" w:sz="0" w:space="0" w:color="auto"/>
            <w:left w:val="none" w:sz="0" w:space="0" w:color="auto"/>
            <w:bottom w:val="none" w:sz="0" w:space="0" w:color="auto"/>
            <w:right w:val="none" w:sz="0" w:space="0" w:color="auto"/>
          </w:divBdr>
        </w:div>
        <w:div w:id="1567572968">
          <w:marLeft w:val="480"/>
          <w:marRight w:val="0"/>
          <w:marTop w:val="0"/>
          <w:marBottom w:val="0"/>
          <w:divBdr>
            <w:top w:val="none" w:sz="0" w:space="0" w:color="auto"/>
            <w:left w:val="none" w:sz="0" w:space="0" w:color="auto"/>
            <w:bottom w:val="none" w:sz="0" w:space="0" w:color="auto"/>
            <w:right w:val="none" w:sz="0" w:space="0" w:color="auto"/>
          </w:divBdr>
        </w:div>
        <w:div w:id="869492225">
          <w:marLeft w:val="480"/>
          <w:marRight w:val="0"/>
          <w:marTop w:val="0"/>
          <w:marBottom w:val="0"/>
          <w:divBdr>
            <w:top w:val="none" w:sz="0" w:space="0" w:color="auto"/>
            <w:left w:val="none" w:sz="0" w:space="0" w:color="auto"/>
            <w:bottom w:val="none" w:sz="0" w:space="0" w:color="auto"/>
            <w:right w:val="none" w:sz="0" w:space="0" w:color="auto"/>
          </w:divBdr>
        </w:div>
        <w:div w:id="1508404570">
          <w:marLeft w:val="480"/>
          <w:marRight w:val="0"/>
          <w:marTop w:val="0"/>
          <w:marBottom w:val="0"/>
          <w:divBdr>
            <w:top w:val="none" w:sz="0" w:space="0" w:color="auto"/>
            <w:left w:val="none" w:sz="0" w:space="0" w:color="auto"/>
            <w:bottom w:val="none" w:sz="0" w:space="0" w:color="auto"/>
            <w:right w:val="none" w:sz="0" w:space="0" w:color="auto"/>
          </w:divBdr>
        </w:div>
        <w:div w:id="833300608">
          <w:marLeft w:val="480"/>
          <w:marRight w:val="0"/>
          <w:marTop w:val="0"/>
          <w:marBottom w:val="0"/>
          <w:divBdr>
            <w:top w:val="none" w:sz="0" w:space="0" w:color="auto"/>
            <w:left w:val="none" w:sz="0" w:space="0" w:color="auto"/>
            <w:bottom w:val="none" w:sz="0" w:space="0" w:color="auto"/>
            <w:right w:val="none" w:sz="0" w:space="0" w:color="auto"/>
          </w:divBdr>
        </w:div>
        <w:div w:id="1093864694">
          <w:marLeft w:val="480"/>
          <w:marRight w:val="0"/>
          <w:marTop w:val="0"/>
          <w:marBottom w:val="0"/>
          <w:divBdr>
            <w:top w:val="none" w:sz="0" w:space="0" w:color="auto"/>
            <w:left w:val="none" w:sz="0" w:space="0" w:color="auto"/>
            <w:bottom w:val="none" w:sz="0" w:space="0" w:color="auto"/>
            <w:right w:val="none" w:sz="0" w:space="0" w:color="auto"/>
          </w:divBdr>
        </w:div>
        <w:div w:id="983504808">
          <w:marLeft w:val="480"/>
          <w:marRight w:val="0"/>
          <w:marTop w:val="0"/>
          <w:marBottom w:val="0"/>
          <w:divBdr>
            <w:top w:val="none" w:sz="0" w:space="0" w:color="auto"/>
            <w:left w:val="none" w:sz="0" w:space="0" w:color="auto"/>
            <w:bottom w:val="none" w:sz="0" w:space="0" w:color="auto"/>
            <w:right w:val="none" w:sz="0" w:space="0" w:color="auto"/>
          </w:divBdr>
        </w:div>
        <w:div w:id="384716441">
          <w:marLeft w:val="480"/>
          <w:marRight w:val="0"/>
          <w:marTop w:val="0"/>
          <w:marBottom w:val="0"/>
          <w:divBdr>
            <w:top w:val="none" w:sz="0" w:space="0" w:color="auto"/>
            <w:left w:val="none" w:sz="0" w:space="0" w:color="auto"/>
            <w:bottom w:val="none" w:sz="0" w:space="0" w:color="auto"/>
            <w:right w:val="none" w:sz="0" w:space="0" w:color="auto"/>
          </w:divBdr>
        </w:div>
        <w:div w:id="1626547201">
          <w:marLeft w:val="480"/>
          <w:marRight w:val="0"/>
          <w:marTop w:val="0"/>
          <w:marBottom w:val="0"/>
          <w:divBdr>
            <w:top w:val="none" w:sz="0" w:space="0" w:color="auto"/>
            <w:left w:val="none" w:sz="0" w:space="0" w:color="auto"/>
            <w:bottom w:val="none" w:sz="0" w:space="0" w:color="auto"/>
            <w:right w:val="none" w:sz="0" w:space="0" w:color="auto"/>
          </w:divBdr>
        </w:div>
        <w:div w:id="1048651707">
          <w:marLeft w:val="480"/>
          <w:marRight w:val="0"/>
          <w:marTop w:val="0"/>
          <w:marBottom w:val="0"/>
          <w:divBdr>
            <w:top w:val="none" w:sz="0" w:space="0" w:color="auto"/>
            <w:left w:val="none" w:sz="0" w:space="0" w:color="auto"/>
            <w:bottom w:val="none" w:sz="0" w:space="0" w:color="auto"/>
            <w:right w:val="none" w:sz="0" w:space="0" w:color="auto"/>
          </w:divBdr>
        </w:div>
        <w:div w:id="1409310137">
          <w:marLeft w:val="480"/>
          <w:marRight w:val="0"/>
          <w:marTop w:val="0"/>
          <w:marBottom w:val="0"/>
          <w:divBdr>
            <w:top w:val="none" w:sz="0" w:space="0" w:color="auto"/>
            <w:left w:val="none" w:sz="0" w:space="0" w:color="auto"/>
            <w:bottom w:val="none" w:sz="0" w:space="0" w:color="auto"/>
            <w:right w:val="none" w:sz="0" w:space="0" w:color="auto"/>
          </w:divBdr>
        </w:div>
        <w:div w:id="925697878">
          <w:marLeft w:val="480"/>
          <w:marRight w:val="0"/>
          <w:marTop w:val="0"/>
          <w:marBottom w:val="0"/>
          <w:divBdr>
            <w:top w:val="none" w:sz="0" w:space="0" w:color="auto"/>
            <w:left w:val="none" w:sz="0" w:space="0" w:color="auto"/>
            <w:bottom w:val="none" w:sz="0" w:space="0" w:color="auto"/>
            <w:right w:val="none" w:sz="0" w:space="0" w:color="auto"/>
          </w:divBdr>
        </w:div>
        <w:div w:id="2121338451">
          <w:marLeft w:val="480"/>
          <w:marRight w:val="0"/>
          <w:marTop w:val="0"/>
          <w:marBottom w:val="0"/>
          <w:divBdr>
            <w:top w:val="none" w:sz="0" w:space="0" w:color="auto"/>
            <w:left w:val="none" w:sz="0" w:space="0" w:color="auto"/>
            <w:bottom w:val="none" w:sz="0" w:space="0" w:color="auto"/>
            <w:right w:val="none" w:sz="0" w:space="0" w:color="auto"/>
          </w:divBdr>
        </w:div>
        <w:div w:id="398332406">
          <w:marLeft w:val="480"/>
          <w:marRight w:val="0"/>
          <w:marTop w:val="0"/>
          <w:marBottom w:val="0"/>
          <w:divBdr>
            <w:top w:val="none" w:sz="0" w:space="0" w:color="auto"/>
            <w:left w:val="none" w:sz="0" w:space="0" w:color="auto"/>
            <w:bottom w:val="none" w:sz="0" w:space="0" w:color="auto"/>
            <w:right w:val="none" w:sz="0" w:space="0" w:color="auto"/>
          </w:divBdr>
        </w:div>
        <w:div w:id="83306797">
          <w:marLeft w:val="480"/>
          <w:marRight w:val="0"/>
          <w:marTop w:val="0"/>
          <w:marBottom w:val="0"/>
          <w:divBdr>
            <w:top w:val="none" w:sz="0" w:space="0" w:color="auto"/>
            <w:left w:val="none" w:sz="0" w:space="0" w:color="auto"/>
            <w:bottom w:val="none" w:sz="0" w:space="0" w:color="auto"/>
            <w:right w:val="none" w:sz="0" w:space="0" w:color="auto"/>
          </w:divBdr>
        </w:div>
        <w:div w:id="837310761">
          <w:marLeft w:val="480"/>
          <w:marRight w:val="0"/>
          <w:marTop w:val="0"/>
          <w:marBottom w:val="0"/>
          <w:divBdr>
            <w:top w:val="none" w:sz="0" w:space="0" w:color="auto"/>
            <w:left w:val="none" w:sz="0" w:space="0" w:color="auto"/>
            <w:bottom w:val="none" w:sz="0" w:space="0" w:color="auto"/>
            <w:right w:val="none" w:sz="0" w:space="0" w:color="auto"/>
          </w:divBdr>
        </w:div>
        <w:div w:id="723990347">
          <w:marLeft w:val="480"/>
          <w:marRight w:val="0"/>
          <w:marTop w:val="0"/>
          <w:marBottom w:val="0"/>
          <w:divBdr>
            <w:top w:val="none" w:sz="0" w:space="0" w:color="auto"/>
            <w:left w:val="none" w:sz="0" w:space="0" w:color="auto"/>
            <w:bottom w:val="none" w:sz="0" w:space="0" w:color="auto"/>
            <w:right w:val="none" w:sz="0" w:space="0" w:color="auto"/>
          </w:divBdr>
        </w:div>
        <w:div w:id="1179587962">
          <w:marLeft w:val="480"/>
          <w:marRight w:val="0"/>
          <w:marTop w:val="0"/>
          <w:marBottom w:val="0"/>
          <w:divBdr>
            <w:top w:val="none" w:sz="0" w:space="0" w:color="auto"/>
            <w:left w:val="none" w:sz="0" w:space="0" w:color="auto"/>
            <w:bottom w:val="none" w:sz="0" w:space="0" w:color="auto"/>
            <w:right w:val="none" w:sz="0" w:space="0" w:color="auto"/>
          </w:divBdr>
        </w:div>
        <w:div w:id="2143577197">
          <w:marLeft w:val="480"/>
          <w:marRight w:val="0"/>
          <w:marTop w:val="0"/>
          <w:marBottom w:val="0"/>
          <w:divBdr>
            <w:top w:val="none" w:sz="0" w:space="0" w:color="auto"/>
            <w:left w:val="none" w:sz="0" w:space="0" w:color="auto"/>
            <w:bottom w:val="none" w:sz="0" w:space="0" w:color="auto"/>
            <w:right w:val="none" w:sz="0" w:space="0" w:color="auto"/>
          </w:divBdr>
        </w:div>
        <w:div w:id="1061102234">
          <w:marLeft w:val="480"/>
          <w:marRight w:val="0"/>
          <w:marTop w:val="0"/>
          <w:marBottom w:val="0"/>
          <w:divBdr>
            <w:top w:val="none" w:sz="0" w:space="0" w:color="auto"/>
            <w:left w:val="none" w:sz="0" w:space="0" w:color="auto"/>
            <w:bottom w:val="none" w:sz="0" w:space="0" w:color="auto"/>
            <w:right w:val="none" w:sz="0" w:space="0" w:color="auto"/>
          </w:divBdr>
        </w:div>
        <w:div w:id="1873612590">
          <w:marLeft w:val="480"/>
          <w:marRight w:val="0"/>
          <w:marTop w:val="0"/>
          <w:marBottom w:val="0"/>
          <w:divBdr>
            <w:top w:val="none" w:sz="0" w:space="0" w:color="auto"/>
            <w:left w:val="none" w:sz="0" w:space="0" w:color="auto"/>
            <w:bottom w:val="none" w:sz="0" w:space="0" w:color="auto"/>
            <w:right w:val="none" w:sz="0" w:space="0" w:color="auto"/>
          </w:divBdr>
        </w:div>
        <w:div w:id="1868908322">
          <w:marLeft w:val="480"/>
          <w:marRight w:val="0"/>
          <w:marTop w:val="0"/>
          <w:marBottom w:val="0"/>
          <w:divBdr>
            <w:top w:val="none" w:sz="0" w:space="0" w:color="auto"/>
            <w:left w:val="none" w:sz="0" w:space="0" w:color="auto"/>
            <w:bottom w:val="none" w:sz="0" w:space="0" w:color="auto"/>
            <w:right w:val="none" w:sz="0" w:space="0" w:color="auto"/>
          </w:divBdr>
        </w:div>
        <w:div w:id="278100140">
          <w:marLeft w:val="480"/>
          <w:marRight w:val="0"/>
          <w:marTop w:val="0"/>
          <w:marBottom w:val="0"/>
          <w:divBdr>
            <w:top w:val="none" w:sz="0" w:space="0" w:color="auto"/>
            <w:left w:val="none" w:sz="0" w:space="0" w:color="auto"/>
            <w:bottom w:val="none" w:sz="0" w:space="0" w:color="auto"/>
            <w:right w:val="none" w:sz="0" w:space="0" w:color="auto"/>
          </w:divBdr>
        </w:div>
        <w:div w:id="2040814385">
          <w:marLeft w:val="480"/>
          <w:marRight w:val="0"/>
          <w:marTop w:val="0"/>
          <w:marBottom w:val="0"/>
          <w:divBdr>
            <w:top w:val="none" w:sz="0" w:space="0" w:color="auto"/>
            <w:left w:val="none" w:sz="0" w:space="0" w:color="auto"/>
            <w:bottom w:val="none" w:sz="0" w:space="0" w:color="auto"/>
            <w:right w:val="none" w:sz="0" w:space="0" w:color="auto"/>
          </w:divBdr>
        </w:div>
        <w:div w:id="199324306">
          <w:marLeft w:val="480"/>
          <w:marRight w:val="0"/>
          <w:marTop w:val="0"/>
          <w:marBottom w:val="0"/>
          <w:divBdr>
            <w:top w:val="none" w:sz="0" w:space="0" w:color="auto"/>
            <w:left w:val="none" w:sz="0" w:space="0" w:color="auto"/>
            <w:bottom w:val="none" w:sz="0" w:space="0" w:color="auto"/>
            <w:right w:val="none" w:sz="0" w:space="0" w:color="auto"/>
          </w:divBdr>
        </w:div>
        <w:div w:id="1878808466">
          <w:marLeft w:val="480"/>
          <w:marRight w:val="0"/>
          <w:marTop w:val="0"/>
          <w:marBottom w:val="0"/>
          <w:divBdr>
            <w:top w:val="none" w:sz="0" w:space="0" w:color="auto"/>
            <w:left w:val="none" w:sz="0" w:space="0" w:color="auto"/>
            <w:bottom w:val="none" w:sz="0" w:space="0" w:color="auto"/>
            <w:right w:val="none" w:sz="0" w:space="0" w:color="auto"/>
          </w:divBdr>
        </w:div>
        <w:div w:id="682509932">
          <w:marLeft w:val="480"/>
          <w:marRight w:val="0"/>
          <w:marTop w:val="0"/>
          <w:marBottom w:val="0"/>
          <w:divBdr>
            <w:top w:val="none" w:sz="0" w:space="0" w:color="auto"/>
            <w:left w:val="none" w:sz="0" w:space="0" w:color="auto"/>
            <w:bottom w:val="none" w:sz="0" w:space="0" w:color="auto"/>
            <w:right w:val="none" w:sz="0" w:space="0" w:color="auto"/>
          </w:divBdr>
        </w:div>
        <w:div w:id="1091584102">
          <w:marLeft w:val="480"/>
          <w:marRight w:val="0"/>
          <w:marTop w:val="0"/>
          <w:marBottom w:val="0"/>
          <w:divBdr>
            <w:top w:val="none" w:sz="0" w:space="0" w:color="auto"/>
            <w:left w:val="none" w:sz="0" w:space="0" w:color="auto"/>
            <w:bottom w:val="none" w:sz="0" w:space="0" w:color="auto"/>
            <w:right w:val="none" w:sz="0" w:space="0" w:color="auto"/>
          </w:divBdr>
        </w:div>
        <w:div w:id="604194624">
          <w:marLeft w:val="480"/>
          <w:marRight w:val="0"/>
          <w:marTop w:val="0"/>
          <w:marBottom w:val="0"/>
          <w:divBdr>
            <w:top w:val="none" w:sz="0" w:space="0" w:color="auto"/>
            <w:left w:val="none" w:sz="0" w:space="0" w:color="auto"/>
            <w:bottom w:val="none" w:sz="0" w:space="0" w:color="auto"/>
            <w:right w:val="none" w:sz="0" w:space="0" w:color="auto"/>
          </w:divBdr>
        </w:div>
        <w:div w:id="190997130">
          <w:marLeft w:val="480"/>
          <w:marRight w:val="0"/>
          <w:marTop w:val="0"/>
          <w:marBottom w:val="0"/>
          <w:divBdr>
            <w:top w:val="none" w:sz="0" w:space="0" w:color="auto"/>
            <w:left w:val="none" w:sz="0" w:space="0" w:color="auto"/>
            <w:bottom w:val="none" w:sz="0" w:space="0" w:color="auto"/>
            <w:right w:val="none" w:sz="0" w:space="0" w:color="auto"/>
          </w:divBdr>
        </w:div>
        <w:div w:id="1683319314">
          <w:marLeft w:val="480"/>
          <w:marRight w:val="0"/>
          <w:marTop w:val="0"/>
          <w:marBottom w:val="0"/>
          <w:divBdr>
            <w:top w:val="none" w:sz="0" w:space="0" w:color="auto"/>
            <w:left w:val="none" w:sz="0" w:space="0" w:color="auto"/>
            <w:bottom w:val="none" w:sz="0" w:space="0" w:color="auto"/>
            <w:right w:val="none" w:sz="0" w:space="0" w:color="auto"/>
          </w:divBdr>
        </w:div>
        <w:div w:id="1254508666">
          <w:marLeft w:val="480"/>
          <w:marRight w:val="0"/>
          <w:marTop w:val="0"/>
          <w:marBottom w:val="0"/>
          <w:divBdr>
            <w:top w:val="none" w:sz="0" w:space="0" w:color="auto"/>
            <w:left w:val="none" w:sz="0" w:space="0" w:color="auto"/>
            <w:bottom w:val="none" w:sz="0" w:space="0" w:color="auto"/>
            <w:right w:val="none" w:sz="0" w:space="0" w:color="auto"/>
          </w:divBdr>
        </w:div>
        <w:div w:id="2079550759">
          <w:marLeft w:val="480"/>
          <w:marRight w:val="0"/>
          <w:marTop w:val="0"/>
          <w:marBottom w:val="0"/>
          <w:divBdr>
            <w:top w:val="none" w:sz="0" w:space="0" w:color="auto"/>
            <w:left w:val="none" w:sz="0" w:space="0" w:color="auto"/>
            <w:bottom w:val="none" w:sz="0" w:space="0" w:color="auto"/>
            <w:right w:val="none" w:sz="0" w:space="0" w:color="auto"/>
          </w:divBdr>
        </w:div>
        <w:div w:id="388920648">
          <w:marLeft w:val="480"/>
          <w:marRight w:val="0"/>
          <w:marTop w:val="0"/>
          <w:marBottom w:val="0"/>
          <w:divBdr>
            <w:top w:val="none" w:sz="0" w:space="0" w:color="auto"/>
            <w:left w:val="none" w:sz="0" w:space="0" w:color="auto"/>
            <w:bottom w:val="none" w:sz="0" w:space="0" w:color="auto"/>
            <w:right w:val="none" w:sz="0" w:space="0" w:color="auto"/>
          </w:divBdr>
        </w:div>
        <w:div w:id="67386184">
          <w:marLeft w:val="480"/>
          <w:marRight w:val="0"/>
          <w:marTop w:val="0"/>
          <w:marBottom w:val="0"/>
          <w:divBdr>
            <w:top w:val="none" w:sz="0" w:space="0" w:color="auto"/>
            <w:left w:val="none" w:sz="0" w:space="0" w:color="auto"/>
            <w:bottom w:val="none" w:sz="0" w:space="0" w:color="auto"/>
            <w:right w:val="none" w:sz="0" w:space="0" w:color="auto"/>
          </w:divBdr>
        </w:div>
        <w:div w:id="1620801125">
          <w:marLeft w:val="480"/>
          <w:marRight w:val="0"/>
          <w:marTop w:val="0"/>
          <w:marBottom w:val="0"/>
          <w:divBdr>
            <w:top w:val="none" w:sz="0" w:space="0" w:color="auto"/>
            <w:left w:val="none" w:sz="0" w:space="0" w:color="auto"/>
            <w:bottom w:val="none" w:sz="0" w:space="0" w:color="auto"/>
            <w:right w:val="none" w:sz="0" w:space="0" w:color="auto"/>
          </w:divBdr>
        </w:div>
        <w:div w:id="788936378">
          <w:marLeft w:val="480"/>
          <w:marRight w:val="0"/>
          <w:marTop w:val="0"/>
          <w:marBottom w:val="0"/>
          <w:divBdr>
            <w:top w:val="none" w:sz="0" w:space="0" w:color="auto"/>
            <w:left w:val="none" w:sz="0" w:space="0" w:color="auto"/>
            <w:bottom w:val="none" w:sz="0" w:space="0" w:color="auto"/>
            <w:right w:val="none" w:sz="0" w:space="0" w:color="auto"/>
          </w:divBdr>
        </w:div>
        <w:div w:id="685250877">
          <w:marLeft w:val="480"/>
          <w:marRight w:val="0"/>
          <w:marTop w:val="0"/>
          <w:marBottom w:val="0"/>
          <w:divBdr>
            <w:top w:val="none" w:sz="0" w:space="0" w:color="auto"/>
            <w:left w:val="none" w:sz="0" w:space="0" w:color="auto"/>
            <w:bottom w:val="none" w:sz="0" w:space="0" w:color="auto"/>
            <w:right w:val="none" w:sz="0" w:space="0" w:color="auto"/>
          </w:divBdr>
        </w:div>
        <w:div w:id="1485002791">
          <w:marLeft w:val="480"/>
          <w:marRight w:val="0"/>
          <w:marTop w:val="0"/>
          <w:marBottom w:val="0"/>
          <w:divBdr>
            <w:top w:val="none" w:sz="0" w:space="0" w:color="auto"/>
            <w:left w:val="none" w:sz="0" w:space="0" w:color="auto"/>
            <w:bottom w:val="none" w:sz="0" w:space="0" w:color="auto"/>
            <w:right w:val="none" w:sz="0" w:space="0" w:color="auto"/>
          </w:divBdr>
        </w:div>
        <w:div w:id="1843423905">
          <w:marLeft w:val="480"/>
          <w:marRight w:val="0"/>
          <w:marTop w:val="0"/>
          <w:marBottom w:val="0"/>
          <w:divBdr>
            <w:top w:val="none" w:sz="0" w:space="0" w:color="auto"/>
            <w:left w:val="none" w:sz="0" w:space="0" w:color="auto"/>
            <w:bottom w:val="none" w:sz="0" w:space="0" w:color="auto"/>
            <w:right w:val="none" w:sz="0" w:space="0" w:color="auto"/>
          </w:divBdr>
        </w:div>
        <w:div w:id="1281643178">
          <w:marLeft w:val="480"/>
          <w:marRight w:val="0"/>
          <w:marTop w:val="0"/>
          <w:marBottom w:val="0"/>
          <w:divBdr>
            <w:top w:val="none" w:sz="0" w:space="0" w:color="auto"/>
            <w:left w:val="none" w:sz="0" w:space="0" w:color="auto"/>
            <w:bottom w:val="none" w:sz="0" w:space="0" w:color="auto"/>
            <w:right w:val="none" w:sz="0" w:space="0" w:color="auto"/>
          </w:divBdr>
        </w:div>
        <w:div w:id="1411151497">
          <w:marLeft w:val="480"/>
          <w:marRight w:val="0"/>
          <w:marTop w:val="0"/>
          <w:marBottom w:val="0"/>
          <w:divBdr>
            <w:top w:val="none" w:sz="0" w:space="0" w:color="auto"/>
            <w:left w:val="none" w:sz="0" w:space="0" w:color="auto"/>
            <w:bottom w:val="none" w:sz="0" w:space="0" w:color="auto"/>
            <w:right w:val="none" w:sz="0" w:space="0" w:color="auto"/>
          </w:divBdr>
        </w:div>
        <w:div w:id="2119594012">
          <w:marLeft w:val="480"/>
          <w:marRight w:val="0"/>
          <w:marTop w:val="0"/>
          <w:marBottom w:val="0"/>
          <w:divBdr>
            <w:top w:val="none" w:sz="0" w:space="0" w:color="auto"/>
            <w:left w:val="none" w:sz="0" w:space="0" w:color="auto"/>
            <w:bottom w:val="none" w:sz="0" w:space="0" w:color="auto"/>
            <w:right w:val="none" w:sz="0" w:space="0" w:color="auto"/>
          </w:divBdr>
        </w:div>
        <w:div w:id="355470337">
          <w:marLeft w:val="480"/>
          <w:marRight w:val="0"/>
          <w:marTop w:val="0"/>
          <w:marBottom w:val="0"/>
          <w:divBdr>
            <w:top w:val="none" w:sz="0" w:space="0" w:color="auto"/>
            <w:left w:val="none" w:sz="0" w:space="0" w:color="auto"/>
            <w:bottom w:val="none" w:sz="0" w:space="0" w:color="auto"/>
            <w:right w:val="none" w:sz="0" w:space="0" w:color="auto"/>
          </w:divBdr>
        </w:div>
        <w:div w:id="177473282">
          <w:marLeft w:val="480"/>
          <w:marRight w:val="0"/>
          <w:marTop w:val="0"/>
          <w:marBottom w:val="0"/>
          <w:divBdr>
            <w:top w:val="none" w:sz="0" w:space="0" w:color="auto"/>
            <w:left w:val="none" w:sz="0" w:space="0" w:color="auto"/>
            <w:bottom w:val="none" w:sz="0" w:space="0" w:color="auto"/>
            <w:right w:val="none" w:sz="0" w:space="0" w:color="auto"/>
          </w:divBdr>
        </w:div>
        <w:div w:id="1583835859">
          <w:marLeft w:val="480"/>
          <w:marRight w:val="0"/>
          <w:marTop w:val="0"/>
          <w:marBottom w:val="0"/>
          <w:divBdr>
            <w:top w:val="none" w:sz="0" w:space="0" w:color="auto"/>
            <w:left w:val="none" w:sz="0" w:space="0" w:color="auto"/>
            <w:bottom w:val="none" w:sz="0" w:space="0" w:color="auto"/>
            <w:right w:val="none" w:sz="0" w:space="0" w:color="auto"/>
          </w:divBdr>
        </w:div>
        <w:div w:id="939803038">
          <w:marLeft w:val="480"/>
          <w:marRight w:val="0"/>
          <w:marTop w:val="0"/>
          <w:marBottom w:val="0"/>
          <w:divBdr>
            <w:top w:val="none" w:sz="0" w:space="0" w:color="auto"/>
            <w:left w:val="none" w:sz="0" w:space="0" w:color="auto"/>
            <w:bottom w:val="none" w:sz="0" w:space="0" w:color="auto"/>
            <w:right w:val="none" w:sz="0" w:space="0" w:color="auto"/>
          </w:divBdr>
        </w:div>
        <w:div w:id="1983731383">
          <w:marLeft w:val="480"/>
          <w:marRight w:val="0"/>
          <w:marTop w:val="0"/>
          <w:marBottom w:val="0"/>
          <w:divBdr>
            <w:top w:val="none" w:sz="0" w:space="0" w:color="auto"/>
            <w:left w:val="none" w:sz="0" w:space="0" w:color="auto"/>
            <w:bottom w:val="none" w:sz="0" w:space="0" w:color="auto"/>
            <w:right w:val="none" w:sz="0" w:space="0" w:color="auto"/>
          </w:divBdr>
        </w:div>
        <w:div w:id="1374235012">
          <w:marLeft w:val="480"/>
          <w:marRight w:val="0"/>
          <w:marTop w:val="0"/>
          <w:marBottom w:val="0"/>
          <w:divBdr>
            <w:top w:val="none" w:sz="0" w:space="0" w:color="auto"/>
            <w:left w:val="none" w:sz="0" w:space="0" w:color="auto"/>
            <w:bottom w:val="none" w:sz="0" w:space="0" w:color="auto"/>
            <w:right w:val="none" w:sz="0" w:space="0" w:color="auto"/>
          </w:divBdr>
        </w:div>
        <w:div w:id="1026061992">
          <w:marLeft w:val="480"/>
          <w:marRight w:val="0"/>
          <w:marTop w:val="0"/>
          <w:marBottom w:val="0"/>
          <w:divBdr>
            <w:top w:val="none" w:sz="0" w:space="0" w:color="auto"/>
            <w:left w:val="none" w:sz="0" w:space="0" w:color="auto"/>
            <w:bottom w:val="none" w:sz="0" w:space="0" w:color="auto"/>
            <w:right w:val="none" w:sz="0" w:space="0" w:color="auto"/>
          </w:divBdr>
        </w:div>
        <w:div w:id="869882783">
          <w:marLeft w:val="480"/>
          <w:marRight w:val="0"/>
          <w:marTop w:val="0"/>
          <w:marBottom w:val="0"/>
          <w:divBdr>
            <w:top w:val="none" w:sz="0" w:space="0" w:color="auto"/>
            <w:left w:val="none" w:sz="0" w:space="0" w:color="auto"/>
            <w:bottom w:val="none" w:sz="0" w:space="0" w:color="auto"/>
            <w:right w:val="none" w:sz="0" w:space="0" w:color="auto"/>
          </w:divBdr>
        </w:div>
        <w:div w:id="338460283">
          <w:marLeft w:val="480"/>
          <w:marRight w:val="0"/>
          <w:marTop w:val="0"/>
          <w:marBottom w:val="0"/>
          <w:divBdr>
            <w:top w:val="none" w:sz="0" w:space="0" w:color="auto"/>
            <w:left w:val="none" w:sz="0" w:space="0" w:color="auto"/>
            <w:bottom w:val="none" w:sz="0" w:space="0" w:color="auto"/>
            <w:right w:val="none" w:sz="0" w:space="0" w:color="auto"/>
          </w:divBdr>
        </w:div>
        <w:div w:id="1695300403">
          <w:marLeft w:val="480"/>
          <w:marRight w:val="0"/>
          <w:marTop w:val="0"/>
          <w:marBottom w:val="0"/>
          <w:divBdr>
            <w:top w:val="none" w:sz="0" w:space="0" w:color="auto"/>
            <w:left w:val="none" w:sz="0" w:space="0" w:color="auto"/>
            <w:bottom w:val="none" w:sz="0" w:space="0" w:color="auto"/>
            <w:right w:val="none" w:sz="0" w:space="0" w:color="auto"/>
          </w:divBdr>
        </w:div>
        <w:div w:id="551580508">
          <w:marLeft w:val="480"/>
          <w:marRight w:val="0"/>
          <w:marTop w:val="0"/>
          <w:marBottom w:val="0"/>
          <w:divBdr>
            <w:top w:val="none" w:sz="0" w:space="0" w:color="auto"/>
            <w:left w:val="none" w:sz="0" w:space="0" w:color="auto"/>
            <w:bottom w:val="none" w:sz="0" w:space="0" w:color="auto"/>
            <w:right w:val="none" w:sz="0" w:space="0" w:color="auto"/>
          </w:divBdr>
        </w:div>
        <w:div w:id="1229808778">
          <w:marLeft w:val="480"/>
          <w:marRight w:val="0"/>
          <w:marTop w:val="0"/>
          <w:marBottom w:val="0"/>
          <w:divBdr>
            <w:top w:val="none" w:sz="0" w:space="0" w:color="auto"/>
            <w:left w:val="none" w:sz="0" w:space="0" w:color="auto"/>
            <w:bottom w:val="none" w:sz="0" w:space="0" w:color="auto"/>
            <w:right w:val="none" w:sz="0" w:space="0" w:color="auto"/>
          </w:divBdr>
        </w:div>
        <w:div w:id="589316497">
          <w:marLeft w:val="480"/>
          <w:marRight w:val="0"/>
          <w:marTop w:val="0"/>
          <w:marBottom w:val="0"/>
          <w:divBdr>
            <w:top w:val="none" w:sz="0" w:space="0" w:color="auto"/>
            <w:left w:val="none" w:sz="0" w:space="0" w:color="auto"/>
            <w:bottom w:val="none" w:sz="0" w:space="0" w:color="auto"/>
            <w:right w:val="none" w:sz="0" w:space="0" w:color="auto"/>
          </w:divBdr>
        </w:div>
        <w:div w:id="24598286">
          <w:marLeft w:val="480"/>
          <w:marRight w:val="0"/>
          <w:marTop w:val="0"/>
          <w:marBottom w:val="0"/>
          <w:divBdr>
            <w:top w:val="none" w:sz="0" w:space="0" w:color="auto"/>
            <w:left w:val="none" w:sz="0" w:space="0" w:color="auto"/>
            <w:bottom w:val="none" w:sz="0" w:space="0" w:color="auto"/>
            <w:right w:val="none" w:sz="0" w:space="0" w:color="auto"/>
          </w:divBdr>
        </w:div>
        <w:div w:id="1564366435">
          <w:marLeft w:val="480"/>
          <w:marRight w:val="0"/>
          <w:marTop w:val="0"/>
          <w:marBottom w:val="0"/>
          <w:divBdr>
            <w:top w:val="none" w:sz="0" w:space="0" w:color="auto"/>
            <w:left w:val="none" w:sz="0" w:space="0" w:color="auto"/>
            <w:bottom w:val="none" w:sz="0" w:space="0" w:color="auto"/>
            <w:right w:val="none" w:sz="0" w:space="0" w:color="auto"/>
          </w:divBdr>
        </w:div>
        <w:div w:id="1060590984">
          <w:marLeft w:val="480"/>
          <w:marRight w:val="0"/>
          <w:marTop w:val="0"/>
          <w:marBottom w:val="0"/>
          <w:divBdr>
            <w:top w:val="none" w:sz="0" w:space="0" w:color="auto"/>
            <w:left w:val="none" w:sz="0" w:space="0" w:color="auto"/>
            <w:bottom w:val="none" w:sz="0" w:space="0" w:color="auto"/>
            <w:right w:val="none" w:sz="0" w:space="0" w:color="auto"/>
          </w:divBdr>
        </w:div>
        <w:div w:id="1576280448">
          <w:marLeft w:val="480"/>
          <w:marRight w:val="0"/>
          <w:marTop w:val="0"/>
          <w:marBottom w:val="0"/>
          <w:divBdr>
            <w:top w:val="none" w:sz="0" w:space="0" w:color="auto"/>
            <w:left w:val="none" w:sz="0" w:space="0" w:color="auto"/>
            <w:bottom w:val="none" w:sz="0" w:space="0" w:color="auto"/>
            <w:right w:val="none" w:sz="0" w:space="0" w:color="auto"/>
          </w:divBdr>
        </w:div>
        <w:div w:id="794635456">
          <w:marLeft w:val="480"/>
          <w:marRight w:val="0"/>
          <w:marTop w:val="0"/>
          <w:marBottom w:val="0"/>
          <w:divBdr>
            <w:top w:val="none" w:sz="0" w:space="0" w:color="auto"/>
            <w:left w:val="none" w:sz="0" w:space="0" w:color="auto"/>
            <w:bottom w:val="none" w:sz="0" w:space="0" w:color="auto"/>
            <w:right w:val="none" w:sz="0" w:space="0" w:color="auto"/>
          </w:divBdr>
        </w:div>
        <w:div w:id="1685663593">
          <w:marLeft w:val="480"/>
          <w:marRight w:val="0"/>
          <w:marTop w:val="0"/>
          <w:marBottom w:val="0"/>
          <w:divBdr>
            <w:top w:val="none" w:sz="0" w:space="0" w:color="auto"/>
            <w:left w:val="none" w:sz="0" w:space="0" w:color="auto"/>
            <w:bottom w:val="none" w:sz="0" w:space="0" w:color="auto"/>
            <w:right w:val="none" w:sz="0" w:space="0" w:color="auto"/>
          </w:divBdr>
        </w:div>
        <w:div w:id="1710957312">
          <w:marLeft w:val="480"/>
          <w:marRight w:val="0"/>
          <w:marTop w:val="0"/>
          <w:marBottom w:val="0"/>
          <w:divBdr>
            <w:top w:val="none" w:sz="0" w:space="0" w:color="auto"/>
            <w:left w:val="none" w:sz="0" w:space="0" w:color="auto"/>
            <w:bottom w:val="none" w:sz="0" w:space="0" w:color="auto"/>
            <w:right w:val="none" w:sz="0" w:space="0" w:color="auto"/>
          </w:divBdr>
        </w:div>
        <w:div w:id="1127432756">
          <w:marLeft w:val="480"/>
          <w:marRight w:val="0"/>
          <w:marTop w:val="0"/>
          <w:marBottom w:val="0"/>
          <w:divBdr>
            <w:top w:val="none" w:sz="0" w:space="0" w:color="auto"/>
            <w:left w:val="none" w:sz="0" w:space="0" w:color="auto"/>
            <w:bottom w:val="none" w:sz="0" w:space="0" w:color="auto"/>
            <w:right w:val="none" w:sz="0" w:space="0" w:color="auto"/>
          </w:divBdr>
        </w:div>
        <w:div w:id="1535120111">
          <w:marLeft w:val="480"/>
          <w:marRight w:val="0"/>
          <w:marTop w:val="0"/>
          <w:marBottom w:val="0"/>
          <w:divBdr>
            <w:top w:val="none" w:sz="0" w:space="0" w:color="auto"/>
            <w:left w:val="none" w:sz="0" w:space="0" w:color="auto"/>
            <w:bottom w:val="none" w:sz="0" w:space="0" w:color="auto"/>
            <w:right w:val="none" w:sz="0" w:space="0" w:color="auto"/>
          </w:divBdr>
        </w:div>
        <w:div w:id="1458111278">
          <w:marLeft w:val="480"/>
          <w:marRight w:val="0"/>
          <w:marTop w:val="0"/>
          <w:marBottom w:val="0"/>
          <w:divBdr>
            <w:top w:val="none" w:sz="0" w:space="0" w:color="auto"/>
            <w:left w:val="none" w:sz="0" w:space="0" w:color="auto"/>
            <w:bottom w:val="none" w:sz="0" w:space="0" w:color="auto"/>
            <w:right w:val="none" w:sz="0" w:space="0" w:color="auto"/>
          </w:divBdr>
        </w:div>
        <w:div w:id="2028361945">
          <w:marLeft w:val="480"/>
          <w:marRight w:val="0"/>
          <w:marTop w:val="0"/>
          <w:marBottom w:val="0"/>
          <w:divBdr>
            <w:top w:val="none" w:sz="0" w:space="0" w:color="auto"/>
            <w:left w:val="none" w:sz="0" w:space="0" w:color="auto"/>
            <w:bottom w:val="none" w:sz="0" w:space="0" w:color="auto"/>
            <w:right w:val="none" w:sz="0" w:space="0" w:color="auto"/>
          </w:divBdr>
        </w:div>
        <w:div w:id="411388335">
          <w:marLeft w:val="480"/>
          <w:marRight w:val="0"/>
          <w:marTop w:val="0"/>
          <w:marBottom w:val="0"/>
          <w:divBdr>
            <w:top w:val="none" w:sz="0" w:space="0" w:color="auto"/>
            <w:left w:val="none" w:sz="0" w:space="0" w:color="auto"/>
            <w:bottom w:val="none" w:sz="0" w:space="0" w:color="auto"/>
            <w:right w:val="none" w:sz="0" w:space="0" w:color="auto"/>
          </w:divBdr>
        </w:div>
        <w:div w:id="1761949085">
          <w:marLeft w:val="480"/>
          <w:marRight w:val="0"/>
          <w:marTop w:val="0"/>
          <w:marBottom w:val="0"/>
          <w:divBdr>
            <w:top w:val="none" w:sz="0" w:space="0" w:color="auto"/>
            <w:left w:val="none" w:sz="0" w:space="0" w:color="auto"/>
            <w:bottom w:val="none" w:sz="0" w:space="0" w:color="auto"/>
            <w:right w:val="none" w:sz="0" w:space="0" w:color="auto"/>
          </w:divBdr>
        </w:div>
        <w:div w:id="1853639850">
          <w:marLeft w:val="480"/>
          <w:marRight w:val="0"/>
          <w:marTop w:val="0"/>
          <w:marBottom w:val="0"/>
          <w:divBdr>
            <w:top w:val="none" w:sz="0" w:space="0" w:color="auto"/>
            <w:left w:val="none" w:sz="0" w:space="0" w:color="auto"/>
            <w:bottom w:val="none" w:sz="0" w:space="0" w:color="auto"/>
            <w:right w:val="none" w:sz="0" w:space="0" w:color="auto"/>
          </w:divBdr>
        </w:div>
        <w:div w:id="1091314026">
          <w:marLeft w:val="480"/>
          <w:marRight w:val="0"/>
          <w:marTop w:val="0"/>
          <w:marBottom w:val="0"/>
          <w:divBdr>
            <w:top w:val="none" w:sz="0" w:space="0" w:color="auto"/>
            <w:left w:val="none" w:sz="0" w:space="0" w:color="auto"/>
            <w:bottom w:val="none" w:sz="0" w:space="0" w:color="auto"/>
            <w:right w:val="none" w:sz="0" w:space="0" w:color="auto"/>
          </w:divBdr>
        </w:div>
        <w:div w:id="1956672080">
          <w:marLeft w:val="480"/>
          <w:marRight w:val="0"/>
          <w:marTop w:val="0"/>
          <w:marBottom w:val="0"/>
          <w:divBdr>
            <w:top w:val="none" w:sz="0" w:space="0" w:color="auto"/>
            <w:left w:val="none" w:sz="0" w:space="0" w:color="auto"/>
            <w:bottom w:val="none" w:sz="0" w:space="0" w:color="auto"/>
            <w:right w:val="none" w:sz="0" w:space="0" w:color="auto"/>
          </w:divBdr>
        </w:div>
        <w:div w:id="86386230">
          <w:marLeft w:val="480"/>
          <w:marRight w:val="0"/>
          <w:marTop w:val="0"/>
          <w:marBottom w:val="0"/>
          <w:divBdr>
            <w:top w:val="none" w:sz="0" w:space="0" w:color="auto"/>
            <w:left w:val="none" w:sz="0" w:space="0" w:color="auto"/>
            <w:bottom w:val="none" w:sz="0" w:space="0" w:color="auto"/>
            <w:right w:val="none" w:sz="0" w:space="0" w:color="auto"/>
          </w:divBdr>
        </w:div>
        <w:div w:id="100540802">
          <w:marLeft w:val="480"/>
          <w:marRight w:val="0"/>
          <w:marTop w:val="0"/>
          <w:marBottom w:val="0"/>
          <w:divBdr>
            <w:top w:val="none" w:sz="0" w:space="0" w:color="auto"/>
            <w:left w:val="none" w:sz="0" w:space="0" w:color="auto"/>
            <w:bottom w:val="none" w:sz="0" w:space="0" w:color="auto"/>
            <w:right w:val="none" w:sz="0" w:space="0" w:color="auto"/>
          </w:divBdr>
        </w:div>
        <w:div w:id="23100972">
          <w:marLeft w:val="480"/>
          <w:marRight w:val="0"/>
          <w:marTop w:val="0"/>
          <w:marBottom w:val="0"/>
          <w:divBdr>
            <w:top w:val="none" w:sz="0" w:space="0" w:color="auto"/>
            <w:left w:val="none" w:sz="0" w:space="0" w:color="auto"/>
            <w:bottom w:val="none" w:sz="0" w:space="0" w:color="auto"/>
            <w:right w:val="none" w:sz="0" w:space="0" w:color="auto"/>
          </w:divBdr>
        </w:div>
        <w:div w:id="2119792969">
          <w:marLeft w:val="480"/>
          <w:marRight w:val="0"/>
          <w:marTop w:val="0"/>
          <w:marBottom w:val="0"/>
          <w:divBdr>
            <w:top w:val="none" w:sz="0" w:space="0" w:color="auto"/>
            <w:left w:val="none" w:sz="0" w:space="0" w:color="auto"/>
            <w:bottom w:val="none" w:sz="0" w:space="0" w:color="auto"/>
            <w:right w:val="none" w:sz="0" w:space="0" w:color="auto"/>
          </w:divBdr>
        </w:div>
        <w:div w:id="2133984615">
          <w:marLeft w:val="480"/>
          <w:marRight w:val="0"/>
          <w:marTop w:val="0"/>
          <w:marBottom w:val="0"/>
          <w:divBdr>
            <w:top w:val="none" w:sz="0" w:space="0" w:color="auto"/>
            <w:left w:val="none" w:sz="0" w:space="0" w:color="auto"/>
            <w:bottom w:val="none" w:sz="0" w:space="0" w:color="auto"/>
            <w:right w:val="none" w:sz="0" w:space="0" w:color="auto"/>
          </w:divBdr>
        </w:div>
        <w:div w:id="1451392515">
          <w:marLeft w:val="480"/>
          <w:marRight w:val="0"/>
          <w:marTop w:val="0"/>
          <w:marBottom w:val="0"/>
          <w:divBdr>
            <w:top w:val="none" w:sz="0" w:space="0" w:color="auto"/>
            <w:left w:val="none" w:sz="0" w:space="0" w:color="auto"/>
            <w:bottom w:val="none" w:sz="0" w:space="0" w:color="auto"/>
            <w:right w:val="none" w:sz="0" w:space="0" w:color="auto"/>
          </w:divBdr>
        </w:div>
        <w:div w:id="1893733006">
          <w:marLeft w:val="480"/>
          <w:marRight w:val="0"/>
          <w:marTop w:val="0"/>
          <w:marBottom w:val="0"/>
          <w:divBdr>
            <w:top w:val="none" w:sz="0" w:space="0" w:color="auto"/>
            <w:left w:val="none" w:sz="0" w:space="0" w:color="auto"/>
            <w:bottom w:val="none" w:sz="0" w:space="0" w:color="auto"/>
            <w:right w:val="none" w:sz="0" w:space="0" w:color="auto"/>
          </w:divBdr>
        </w:div>
        <w:div w:id="1504860677">
          <w:marLeft w:val="480"/>
          <w:marRight w:val="0"/>
          <w:marTop w:val="0"/>
          <w:marBottom w:val="0"/>
          <w:divBdr>
            <w:top w:val="none" w:sz="0" w:space="0" w:color="auto"/>
            <w:left w:val="none" w:sz="0" w:space="0" w:color="auto"/>
            <w:bottom w:val="none" w:sz="0" w:space="0" w:color="auto"/>
            <w:right w:val="none" w:sz="0" w:space="0" w:color="auto"/>
          </w:divBdr>
        </w:div>
      </w:divsChild>
    </w:div>
    <w:div w:id="190456564">
      <w:bodyDiv w:val="1"/>
      <w:marLeft w:val="0"/>
      <w:marRight w:val="0"/>
      <w:marTop w:val="0"/>
      <w:marBottom w:val="0"/>
      <w:divBdr>
        <w:top w:val="none" w:sz="0" w:space="0" w:color="auto"/>
        <w:left w:val="none" w:sz="0" w:space="0" w:color="auto"/>
        <w:bottom w:val="none" w:sz="0" w:space="0" w:color="auto"/>
        <w:right w:val="none" w:sz="0" w:space="0" w:color="auto"/>
      </w:divBdr>
    </w:div>
    <w:div w:id="193156490">
      <w:bodyDiv w:val="1"/>
      <w:marLeft w:val="0"/>
      <w:marRight w:val="0"/>
      <w:marTop w:val="0"/>
      <w:marBottom w:val="0"/>
      <w:divBdr>
        <w:top w:val="none" w:sz="0" w:space="0" w:color="auto"/>
        <w:left w:val="none" w:sz="0" w:space="0" w:color="auto"/>
        <w:bottom w:val="none" w:sz="0" w:space="0" w:color="auto"/>
        <w:right w:val="none" w:sz="0" w:space="0" w:color="auto"/>
      </w:divBdr>
    </w:div>
    <w:div w:id="195194497">
      <w:bodyDiv w:val="1"/>
      <w:marLeft w:val="0"/>
      <w:marRight w:val="0"/>
      <w:marTop w:val="0"/>
      <w:marBottom w:val="0"/>
      <w:divBdr>
        <w:top w:val="none" w:sz="0" w:space="0" w:color="auto"/>
        <w:left w:val="none" w:sz="0" w:space="0" w:color="auto"/>
        <w:bottom w:val="none" w:sz="0" w:space="0" w:color="auto"/>
        <w:right w:val="none" w:sz="0" w:space="0" w:color="auto"/>
      </w:divBdr>
    </w:div>
    <w:div w:id="197200859">
      <w:bodyDiv w:val="1"/>
      <w:marLeft w:val="0"/>
      <w:marRight w:val="0"/>
      <w:marTop w:val="0"/>
      <w:marBottom w:val="0"/>
      <w:divBdr>
        <w:top w:val="none" w:sz="0" w:space="0" w:color="auto"/>
        <w:left w:val="none" w:sz="0" w:space="0" w:color="auto"/>
        <w:bottom w:val="none" w:sz="0" w:space="0" w:color="auto"/>
        <w:right w:val="none" w:sz="0" w:space="0" w:color="auto"/>
      </w:divBdr>
      <w:divsChild>
        <w:div w:id="515578623">
          <w:marLeft w:val="480"/>
          <w:marRight w:val="0"/>
          <w:marTop w:val="0"/>
          <w:marBottom w:val="0"/>
          <w:divBdr>
            <w:top w:val="none" w:sz="0" w:space="0" w:color="auto"/>
            <w:left w:val="none" w:sz="0" w:space="0" w:color="auto"/>
            <w:bottom w:val="none" w:sz="0" w:space="0" w:color="auto"/>
            <w:right w:val="none" w:sz="0" w:space="0" w:color="auto"/>
          </w:divBdr>
        </w:div>
        <w:div w:id="739791438">
          <w:marLeft w:val="480"/>
          <w:marRight w:val="0"/>
          <w:marTop w:val="0"/>
          <w:marBottom w:val="0"/>
          <w:divBdr>
            <w:top w:val="none" w:sz="0" w:space="0" w:color="auto"/>
            <w:left w:val="none" w:sz="0" w:space="0" w:color="auto"/>
            <w:bottom w:val="none" w:sz="0" w:space="0" w:color="auto"/>
            <w:right w:val="none" w:sz="0" w:space="0" w:color="auto"/>
          </w:divBdr>
        </w:div>
        <w:div w:id="484785822">
          <w:marLeft w:val="480"/>
          <w:marRight w:val="0"/>
          <w:marTop w:val="0"/>
          <w:marBottom w:val="0"/>
          <w:divBdr>
            <w:top w:val="none" w:sz="0" w:space="0" w:color="auto"/>
            <w:left w:val="none" w:sz="0" w:space="0" w:color="auto"/>
            <w:bottom w:val="none" w:sz="0" w:space="0" w:color="auto"/>
            <w:right w:val="none" w:sz="0" w:space="0" w:color="auto"/>
          </w:divBdr>
        </w:div>
        <w:div w:id="1572495435">
          <w:marLeft w:val="480"/>
          <w:marRight w:val="0"/>
          <w:marTop w:val="0"/>
          <w:marBottom w:val="0"/>
          <w:divBdr>
            <w:top w:val="none" w:sz="0" w:space="0" w:color="auto"/>
            <w:left w:val="none" w:sz="0" w:space="0" w:color="auto"/>
            <w:bottom w:val="none" w:sz="0" w:space="0" w:color="auto"/>
            <w:right w:val="none" w:sz="0" w:space="0" w:color="auto"/>
          </w:divBdr>
        </w:div>
        <w:div w:id="1317808026">
          <w:marLeft w:val="480"/>
          <w:marRight w:val="0"/>
          <w:marTop w:val="0"/>
          <w:marBottom w:val="0"/>
          <w:divBdr>
            <w:top w:val="none" w:sz="0" w:space="0" w:color="auto"/>
            <w:left w:val="none" w:sz="0" w:space="0" w:color="auto"/>
            <w:bottom w:val="none" w:sz="0" w:space="0" w:color="auto"/>
            <w:right w:val="none" w:sz="0" w:space="0" w:color="auto"/>
          </w:divBdr>
        </w:div>
        <w:div w:id="1531066637">
          <w:marLeft w:val="480"/>
          <w:marRight w:val="0"/>
          <w:marTop w:val="0"/>
          <w:marBottom w:val="0"/>
          <w:divBdr>
            <w:top w:val="none" w:sz="0" w:space="0" w:color="auto"/>
            <w:left w:val="none" w:sz="0" w:space="0" w:color="auto"/>
            <w:bottom w:val="none" w:sz="0" w:space="0" w:color="auto"/>
            <w:right w:val="none" w:sz="0" w:space="0" w:color="auto"/>
          </w:divBdr>
        </w:div>
        <w:div w:id="1316956186">
          <w:marLeft w:val="480"/>
          <w:marRight w:val="0"/>
          <w:marTop w:val="0"/>
          <w:marBottom w:val="0"/>
          <w:divBdr>
            <w:top w:val="none" w:sz="0" w:space="0" w:color="auto"/>
            <w:left w:val="none" w:sz="0" w:space="0" w:color="auto"/>
            <w:bottom w:val="none" w:sz="0" w:space="0" w:color="auto"/>
            <w:right w:val="none" w:sz="0" w:space="0" w:color="auto"/>
          </w:divBdr>
        </w:div>
        <w:div w:id="2074572435">
          <w:marLeft w:val="480"/>
          <w:marRight w:val="0"/>
          <w:marTop w:val="0"/>
          <w:marBottom w:val="0"/>
          <w:divBdr>
            <w:top w:val="none" w:sz="0" w:space="0" w:color="auto"/>
            <w:left w:val="none" w:sz="0" w:space="0" w:color="auto"/>
            <w:bottom w:val="none" w:sz="0" w:space="0" w:color="auto"/>
            <w:right w:val="none" w:sz="0" w:space="0" w:color="auto"/>
          </w:divBdr>
        </w:div>
        <w:div w:id="398405653">
          <w:marLeft w:val="480"/>
          <w:marRight w:val="0"/>
          <w:marTop w:val="0"/>
          <w:marBottom w:val="0"/>
          <w:divBdr>
            <w:top w:val="none" w:sz="0" w:space="0" w:color="auto"/>
            <w:left w:val="none" w:sz="0" w:space="0" w:color="auto"/>
            <w:bottom w:val="none" w:sz="0" w:space="0" w:color="auto"/>
            <w:right w:val="none" w:sz="0" w:space="0" w:color="auto"/>
          </w:divBdr>
        </w:div>
        <w:div w:id="529882385">
          <w:marLeft w:val="480"/>
          <w:marRight w:val="0"/>
          <w:marTop w:val="0"/>
          <w:marBottom w:val="0"/>
          <w:divBdr>
            <w:top w:val="none" w:sz="0" w:space="0" w:color="auto"/>
            <w:left w:val="none" w:sz="0" w:space="0" w:color="auto"/>
            <w:bottom w:val="none" w:sz="0" w:space="0" w:color="auto"/>
            <w:right w:val="none" w:sz="0" w:space="0" w:color="auto"/>
          </w:divBdr>
        </w:div>
        <w:div w:id="1715419878">
          <w:marLeft w:val="480"/>
          <w:marRight w:val="0"/>
          <w:marTop w:val="0"/>
          <w:marBottom w:val="0"/>
          <w:divBdr>
            <w:top w:val="none" w:sz="0" w:space="0" w:color="auto"/>
            <w:left w:val="none" w:sz="0" w:space="0" w:color="auto"/>
            <w:bottom w:val="none" w:sz="0" w:space="0" w:color="auto"/>
            <w:right w:val="none" w:sz="0" w:space="0" w:color="auto"/>
          </w:divBdr>
        </w:div>
        <w:div w:id="725448150">
          <w:marLeft w:val="480"/>
          <w:marRight w:val="0"/>
          <w:marTop w:val="0"/>
          <w:marBottom w:val="0"/>
          <w:divBdr>
            <w:top w:val="none" w:sz="0" w:space="0" w:color="auto"/>
            <w:left w:val="none" w:sz="0" w:space="0" w:color="auto"/>
            <w:bottom w:val="none" w:sz="0" w:space="0" w:color="auto"/>
            <w:right w:val="none" w:sz="0" w:space="0" w:color="auto"/>
          </w:divBdr>
        </w:div>
        <w:div w:id="1209024592">
          <w:marLeft w:val="480"/>
          <w:marRight w:val="0"/>
          <w:marTop w:val="0"/>
          <w:marBottom w:val="0"/>
          <w:divBdr>
            <w:top w:val="none" w:sz="0" w:space="0" w:color="auto"/>
            <w:left w:val="none" w:sz="0" w:space="0" w:color="auto"/>
            <w:bottom w:val="none" w:sz="0" w:space="0" w:color="auto"/>
            <w:right w:val="none" w:sz="0" w:space="0" w:color="auto"/>
          </w:divBdr>
        </w:div>
        <w:div w:id="1391344997">
          <w:marLeft w:val="480"/>
          <w:marRight w:val="0"/>
          <w:marTop w:val="0"/>
          <w:marBottom w:val="0"/>
          <w:divBdr>
            <w:top w:val="none" w:sz="0" w:space="0" w:color="auto"/>
            <w:left w:val="none" w:sz="0" w:space="0" w:color="auto"/>
            <w:bottom w:val="none" w:sz="0" w:space="0" w:color="auto"/>
            <w:right w:val="none" w:sz="0" w:space="0" w:color="auto"/>
          </w:divBdr>
        </w:div>
        <w:div w:id="1768306490">
          <w:marLeft w:val="480"/>
          <w:marRight w:val="0"/>
          <w:marTop w:val="0"/>
          <w:marBottom w:val="0"/>
          <w:divBdr>
            <w:top w:val="none" w:sz="0" w:space="0" w:color="auto"/>
            <w:left w:val="none" w:sz="0" w:space="0" w:color="auto"/>
            <w:bottom w:val="none" w:sz="0" w:space="0" w:color="auto"/>
            <w:right w:val="none" w:sz="0" w:space="0" w:color="auto"/>
          </w:divBdr>
        </w:div>
        <w:div w:id="1023289078">
          <w:marLeft w:val="480"/>
          <w:marRight w:val="0"/>
          <w:marTop w:val="0"/>
          <w:marBottom w:val="0"/>
          <w:divBdr>
            <w:top w:val="none" w:sz="0" w:space="0" w:color="auto"/>
            <w:left w:val="none" w:sz="0" w:space="0" w:color="auto"/>
            <w:bottom w:val="none" w:sz="0" w:space="0" w:color="auto"/>
            <w:right w:val="none" w:sz="0" w:space="0" w:color="auto"/>
          </w:divBdr>
        </w:div>
        <w:div w:id="924337014">
          <w:marLeft w:val="480"/>
          <w:marRight w:val="0"/>
          <w:marTop w:val="0"/>
          <w:marBottom w:val="0"/>
          <w:divBdr>
            <w:top w:val="none" w:sz="0" w:space="0" w:color="auto"/>
            <w:left w:val="none" w:sz="0" w:space="0" w:color="auto"/>
            <w:bottom w:val="none" w:sz="0" w:space="0" w:color="auto"/>
            <w:right w:val="none" w:sz="0" w:space="0" w:color="auto"/>
          </w:divBdr>
        </w:div>
        <w:div w:id="640119378">
          <w:marLeft w:val="480"/>
          <w:marRight w:val="0"/>
          <w:marTop w:val="0"/>
          <w:marBottom w:val="0"/>
          <w:divBdr>
            <w:top w:val="none" w:sz="0" w:space="0" w:color="auto"/>
            <w:left w:val="none" w:sz="0" w:space="0" w:color="auto"/>
            <w:bottom w:val="none" w:sz="0" w:space="0" w:color="auto"/>
            <w:right w:val="none" w:sz="0" w:space="0" w:color="auto"/>
          </w:divBdr>
        </w:div>
        <w:div w:id="1769958093">
          <w:marLeft w:val="480"/>
          <w:marRight w:val="0"/>
          <w:marTop w:val="0"/>
          <w:marBottom w:val="0"/>
          <w:divBdr>
            <w:top w:val="none" w:sz="0" w:space="0" w:color="auto"/>
            <w:left w:val="none" w:sz="0" w:space="0" w:color="auto"/>
            <w:bottom w:val="none" w:sz="0" w:space="0" w:color="auto"/>
            <w:right w:val="none" w:sz="0" w:space="0" w:color="auto"/>
          </w:divBdr>
        </w:div>
        <w:div w:id="1910070917">
          <w:marLeft w:val="480"/>
          <w:marRight w:val="0"/>
          <w:marTop w:val="0"/>
          <w:marBottom w:val="0"/>
          <w:divBdr>
            <w:top w:val="none" w:sz="0" w:space="0" w:color="auto"/>
            <w:left w:val="none" w:sz="0" w:space="0" w:color="auto"/>
            <w:bottom w:val="none" w:sz="0" w:space="0" w:color="auto"/>
            <w:right w:val="none" w:sz="0" w:space="0" w:color="auto"/>
          </w:divBdr>
        </w:div>
        <w:div w:id="674461212">
          <w:marLeft w:val="480"/>
          <w:marRight w:val="0"/>
          <w:marTop w:val="0"/>
          <w:marBottom w:val="0"/>
          <w:divBdr>
            <w:top w:val="none" w:sz="0" w:space="0" w:color="auto"/>
            <w:left w:val="none" w:sz="0" w:space="0" w:color="auto"/>
            <w:bottom w:val="none" w:sz="0" w:space="0" w:color="auto"/>
            <w:right w:val="none" w:sz="0" w:space="0" w:color="auto"/>
          </w:divBdr>
        </w:div>
        <w:div w:id="1188983212">
          <w:marLeft w:val="480"/>
          <w:marRight w:val="0"/>
          <w:marTop w:val="0"/>
          <w:marBottom w:val="0"/>
          <w:divBdr>
            <w:top w:val="none" w:sz="0" w:space="0" w:color="auto"/>
            <w:left w:val="none" w:sz="0" w:space="0" w:color="auto"/>
            <w:bottom w:val="none" w:sz="0" w:space="0" w:color="auto"/>
            <w:right w:val="none" w:sz="0" w:space="0" w:color="auto"/>
          </w:divBdr>
        </w:div>
        <w:div w:id="270628448">
          <w:marLeft w:val="480"/>
          <w:marRight w:val="0"/>
          <w:marTop w:val="0"/>
          <w:marBottom w:val="0"/>
          <w:divBdr>
            <w:top w:val="none" w:sz="0" w:space="0" w:color="auto"/>
            <w:left w:val="none" w:sz="0" w:space="0" w:color="auto"/>
            <w:bottom w:val="none" w:sz="0" w:space="0" w:color="auto"/>
            <w:right w:val="none" w:sz="0" w:space="0" w:color="auto"/>
          </w:divBdr>
        </w:div>
        <w:div w:id="2049450775">
          <w:marLeft w:val="480"/>
          <w:marRight w:val="0"/>
          <w:marTop w:val="0"/>
          <w:marBottom w:val="0"/>
          <w:divBdr>
            <w:top w:val="none" w:sz="0" w:space="0" w:color="auto"/>
            <w:left w:val="none" w:sz="0" w:space="0" w:color="auto"/>
            <w:bottom w:val="none" w:sz="0" w:space="0" w:color="auto"/>
            <w:right w:val="none" w:sz="0" w:space="0" w:color="auto"/>
          </w:divBdr>
        </w:div>
        <w:div w:id="1317107315">
          <w:marLeft w:val="480"/>
          <w:marRight w:val="0"/>
          <w:marTop w:val="0"/>
          <w:marBottom w:val="0"/>
          <w:divBdr>
            <w:top w:val="none" w:sz="0" w:space="0" w:color="auto"/>
            <w:left w:val="none" w:sz="0" w:space="0" w:color="auto"/>
            <w:bottom w:val="none" w:sz="0" w:space="0" w:color="auto"/>
            <w:right w:val="none" w:sz="0" w:space="0" w:color="auto"/>
          </w:divBdr>
        </w:div>
        <w:div w:id="1356887387">
          <w:marLeft w:val="480"/>
          <w:marRight w:val="0"/>
          <w:marTop w:val="0"/>
          <w:marBottom w:val="0"/>
          <w:divBdr>
            <w:top w:val="none" w:sz="0" w:space="0" w:color="auto"/>
            <w:left w:val="none" w:sz="0" w:space="0" w:color="auto"/>
            <w:bottom w:val="none" w:sz="0" w:space="0" w:color="auto"/>
            <w:right w:val="none" w:sz="0" w:space="0" w:color="auto"/>
          </w:divBdr>
        </w:div>
        <w:div w:id="1158808219">
          <w:marLeft w:val="480"/>
          <w:marRight w:val="0"/>
          <w:marTop w:val="0"/>
          <w:marBottom w:val="0"/>
          <w:divBdr>
            <w:top w:val="none" w:sz="0" w:space="0" w:color="auto"/>
            <w:left w:val="none" w:sz="0" w:space="0" w:color="auto"/>
            <w:bottom w:val="none" w:sz="0" w:space="0" w:color="auto"/>
            <w:right w:val="none" w:sz="0" w:space="0" w:color="auto"/>
          </w:divBdr>
        </w:div>
        <w:div w:id="256795235">
          <w:marLeft w:val="480"/>
          <w:marRight w:val="0"/>
          <w:marTop w:val="0"/>
          <w:marBottom w:val="0"/>
          <w:divBdr>
            <w:top w:val="none" w:sz="0" w:space="0" w:color="auto"/>
            <w:left w:val="none" w:sz="0" w:space="0" w:color="auto"/>
            <w:bottom w:val="none" w:sz="0" w:space="0" w:color="auto"/>
            <w:right w:val="none" w:sz="0" w:space="0" w:color="auto"/>
          </w:divBdr>
        </w:div>
        <w:div w:id="44640919">
          <w:marLeft w:val="480"/>
          <w:marRight w:val="0"/>
          <w:marTop w:val="0"/>
          <w:marBottom w:val="0"/>
          <w:divBdr>
            <w:top w:val="none" w:sz="0" w:space="0" w:color="auto"/>
            <w:left w:val="none" w:sz="0" w:space="0" w:color="auto"/>
            <w:bottom w:val="none" w:sz="0" w:space="0" w:color="auto"/>
            <w:right w:val="none" w:sz="0" w:space="0" w:color="auto"/>
          </w:divBdr>
        </w:div>
        <w:div w:id="1739286044">
          <w:marLeft w:val="480"/>
          <w:marRight w:val="0"/>
          <w:marTop w:val="0"/>
          <w:marBottom w:val="0"/>
          <w:divBdr>
            <w:top w:val="none" w:sz="0" w:space="0" w:color="auto"/>
            <w:left w:val="none" w:sz="0" w:space="0" w:color="auto"/>
            <w:bottom w:val="none" w:sz="0" w:space="0" w:color="auto"/>
            <w:right w:val="none" w:sz="0" w:space="0" w:color="auto"/>
          </w:divBdr>
        </w:div>
        <w:div w:id="1959947234">
          <w:marLeft w:val="480"/>
          <w:marRight w:val="0"/>
          <w:marTop w:val="0"/>
          <w:marBottom w:val="0"/>
          <w:divBdr>
            <w:top w:val="none" w:sz="0" w:space="0" w:color="auto"/>
            <w:left w:val="none" w:sz="0" w:space="0" w:color="auto"/>
            <w:bottom w:val="none" w:sz="0" w:space="0" w:color="auto"/>
            <w:right w:val="none" w:sz="0" w:space="0" w:color="auto"/>
          </w:divBdr>
        </w:div>
        <w:div w:id="1753429281">
          <w:marLeft w:val="480"/>
          <w:marRight w:val="0"/>
          <w:marTop w:val="0"/>
          <w:marBottom w:val="0"/>
          <w:divBdr>
            <w:top w:val="none" w:sz="0" w:space="0" w:color="auto"/>
            <w:left w:val="none" w:sz="0" w:space="0" w:color="auto"/>
            <w:bottom w:val="none" w:sz="0" w:space="0" w:color="auto"/>
            <w:right w:val="none" w:sz="0" w:space="0" w:color="auto"/>
          </w:divBdr>
        </w:div>
        <w:div w:id="1446462884">
          <w:marLeft w:val="480"/>
          <w:marRight w:val="0"/>
          <w:marTop w:val="0"/>
          <w:marBottom w:val="0"/>
          <w:divBdr>
            <w:top w:val="none" w:sz="0" w:space="0" w:color="auto"/>
            <w:left w:val="none" w:sz="0" w:space="0" w:color="auto"/>
            <w:bottom w:val="none" w:sz="0" w:space="0" w:color="auto"/>
            <w:right w:val="none" w:sz="0" w:space="0" w:color="auto"/>
          </w:divBdr>
        </w:div>
        <w:div w:id="1313751810">
          <w:marLeft w:val="480"/>
          <w:marRight w:val="0"/>
          <w:marTop w:val="0"/>
          <w:marBottom w:val="0"/>
          <w:divBdr>
            <w:top w:val="none" w:sz="0" w:space="0" w:color="auto"/>
            <w:left w:val="none" w:sz="0" w:space="0" w:color="auto"/>
            <w:bottom w:val="none" w:sz="0" w:space="0" w:color="auto"/>
            <w:right w:val="none" w:sz="0" w:space="0" w:color="auto"/>
          </w:divBdr>
        </w:div>
        <w:div w:id="834954801">
          <w:marLeft w:val="480"/>
          <w:marRight w:val="0"/>
          <w:marTop w:val="0"/>
          <w:marBottom w:val="0"/>
          <w:divBdr>
            <w:top w:val="none" w:sz="0" w:space="0" w:color="auto"/>
            <w:left w:val="none" w:sz="0" w:space="0" w:color="auto"/>
            <w:bottom w:val="none" w:sz="0" w:space="0" w:color="auto"/>
            <w:right w:val="none" w:sz="0" w:space="0" w:color="auto"/>
          </w:divBdr>
        </w:div>
        <w:div w:id="262887158">
          <w:marLeft w:val="480"/>
          <w:marRight w:val="0"/>
          <w:marTop w:val="0"/>
          <w:marBottom w:val="0"/>
          <w:divBdr>
            <w:top w:val="none" w:sz="0" w:space="0" w:color="auto"/>
            <w:left w:val="none" w:sz="0" w:space="0" w:color="auto"/>
            <w:bottom w:val="none" w:sz="0" w:space="0" w:color="auto"/>
            <w:right w:val="none" w:sz="0" w:space="0" w:color="auto"/>
          </w:divBdr>
        </w:div>
        <w:div w:id="721487885">
          <w:marLeft w:val="480"/>
          <w:marRight w:val="0"/>
          <w:marTop w:val="0"/>
          <w:marBottom w:val="0"/>
          <w:divBdr>
            <w:top w:val="none" w:sz="0" w:space="0" w:color="auto"/>
            <w:left w:val="none" w:sz="0" w:space="0" w:color="auto"/>
            <w:bottom w:val="none" w:sz="0" w:space="0" w:color="auto"/>
            <w:right w:val="none" w:sz="0" w:space="0" w:color="auto"/>
          </w:divBdr>
        </w:div>
        <w:div w:id="1694572588">
          <w:marLeft w:val="480"/>
          <w:marRight w:val="0"/>
          <w:marTop w:val="0"/>
          <w:marBottom w:val="0"/>
          <w:divBdr>
            <w:top w:val="none" w:sz="0" w:space="0" w:color="auto"/>
            <w:left w:val="none" w:sz="0" w:space="0" w:color="auto"/>
            <w:bottom w:val="none" w:sz="0" w:space="0" w:color="auto"/>
            <w:right w:val="none" w:sz="0" w:space="0" w:color="auto"/>
          </w:divBdr>
        </w:div>
        <w:div w:id="992216896">
          <w:marLeft w:val="480"/>
          <w:marRight w:val="0"/>
          <w:marTop w:val="0"/>
          <w:marBottom w:val="0"/>
          <w:divBdr>
            <w:top w:val="none" w:sz="0" w:space="0" w:color="auto"/>
            <w:left w:val="none" w:sz="0" w:space="0" w:color="auto"/>
            <w:bottom w:val="none" w:sz="0" w:space="0" w:color="auto"/>
            <w:right w:val="none" w:sz="0" w:space="0" w:color="auto"/>
          </w:divBdr>
        </w:div>
        <w:div w:id="588273020">
          <w:marLeft w:val="480"/>
          <w:marRight w:val="0"/>
          <w:marTop w:val="0"/>
          <w:marBottom w:val="0"/>
          <w:divBdr>
            <w:top w:val="none" w:sz="0" w:space="0" w:color="auto"/>
            <w:left w:val="none" w:sz="0" w:space="0" w:color="auto"/>
            <w:bottom w:val="none" w:sz="0" w:space="0" w:color="auto"/>
            <w:right w:val="none" w:sz="0" w:space="0" w:color="auto"/>
          </w:divBdr>
        </w:div>
        <w:div w:id="554389062">
          <w:marLeft w:val="480"/>
          <w:marRight w:val="0"/>
          <w:marTop w:val="0"/>
          <w:marBottom w:val="0"/>
          <w:divBdr>
            <w:top w:val="none" w:sz="0" w:space="0" w:color="auto"/>
            <w:left w:val="none" w:sz="0" w:space="0" w:color="auto"/>
            <w:bottom w:val="none" w:sz="0" w:space="0" w:color="auto"/>
            <w:right w:val="none" w:sz="0" w:space="0" w:color="auto"/>
          </w:divBdr>
        </w:div>
        <w:div w:id="1689336114">
          <w:marLeft w:val="480"/>
          <w:marRight w:val="0"/>
          <w:marTop w:val="0"/>
          <w:marBottom w:val="0"/>
          <w:divBdr>
            <w:top w:val="none" w:sz="0" w:space="0" w:color="auto"/>
            <w:left w:val="none" w:sz="0" w:space="0" w:color="auto"/>
            <w:bottom w:val="none" w:sz="0" w:space="0" w:color="auto"/>
            <w:right w:val="none" w:sz="0" w:space="0" w:color="auto"/>
          </w:divBdr>
        </w:div>
        <w:div w:id="1331367147">
          <w:marLeft w:val="480"/>
          <w:marRight w:val="0"/>
          <w:marTop w:val="0"/>
          <w:marBottom w:val="0"/>
          <w:divBdr>
            <w:top w:val="none" w:sz="0" w:space="0" w:color="auto"/>
            <w:left w:val="none" w:sz="0" w:space="0" w:color="auto"/>
            <w:bottom w:val="none" w:sz="0" w:space="0" w:color="auto"/>
            <w:right w:val="none" w:sz="0" w:space="0" w:color="auto"/>
          </w:divBdr>
        </w:div>
        <w:div w:id="293679651">
          <w:marLeft w:val="480"/>
          <w:marRight w:val="0"/>
          <w:marTop w:val="0"/>
          <w:marBottom w:val="0"/>
          <w:divBdr>
            <w:top w:val="none" w:sz="0" w:space="0" w:color="auto"/>
            <w:left w:val="none" w:sz="0" w:space="0" w:color="auto"/>
            <w:bottom w:val="none" w:sz="0" w:space="0" w:color="auto"/>
            <w:right w:val="none" w:sz="0" w:space="0" w:color="auto"/>
          </w:divBdr>
        </w:div>
        <w:div w:id="2098863237">
          <w:marLeft w:val="480"/>
          <w:marRight w:val="0"/>
          <w:marTop w:val="0"/>
          <w:marBottom w:val="0"/>
          <w:divBdr>
            <w:top w:val="none" w:sz="0" w:space="0" w:color="auto"/>
            <w:left w:val="none" w:sz="0" w:space="0" w:color="auto"/>
            <w:bottom w:val="none" w:sz="0" w:space="0" w:color="auto"/>
            <w:right w:val="none" w:sz="0" w:space="0" w:color="auto"/>
          </w:divBdr>
        </w:div>
        <w:div w:id="406459976">
          <w:marLeft w:val="480"/>
          <w:marRight w:val="0"/>
          <w:marTop w:val="0"/>
          <w:marBottom w:val="0"/>
          <w:divBdr>
            <w:top w:val="none" w:sz="0" w:space="0" w:color="auto"/>
            <w:left w:val="none" w:sz="0" w:space="0" w:color="auto"/>
            <w:bottom w:val="none" w:sz="0" w:space="0" w:color="auto"/>
            <w:right w:val="none" w:sz="0" w:space="0" w:color="auto"/>
          </w:divBdr>
        </w:div>
        <w:div w:id="1484740432">
          <w:marLeft w:val="480"/>
          <w:marRight w:val="0"/>
          <w:marTop w:val="0"/>
          <w:marBottom w:val="0"/>
          <w:divBdr>
            <w:top w:val="none" w:sz="0" w:space="0" w:color="auto"/>
            <w:left w:val="none" w:sz="0" w:space="0" w:color="auto"/>
            <w:bottom w:val="none" w:sz="0" w:space="0" w:color="auto"/>
            <w:right w:val="none" w:sz="0" w:space="0" w:color="auto"/>
          </w:divBdr>
        </w:div>
        <w:div w:id="1074353748">
          <w:marLeft w:val="480"/>
          <w:marRight w:val="0"/>
          <w:marTop w:val="0"/>
          <w:marBottom w:val="0"/>
          <w:divBdr>
            <w:top w:val="none" w:sz="0" w:space="0" w:color="auto"/>
            <w:left w:val="none" w:sz="0" w:space="0" w:color="auto"/>
            <w:bottom w:val="none" w:sz="0" w:space="0" w:color="auto"/>
            <w:right w:val="none" w:sz="0" w:space="0" w:color="auto"/>
          </w:divBdr>
        </w:div>
        <w:div w:id="1865512293">
          <w:marLeft w:val="480"/>
          <w:marRight w:val="0"/>
          <w:marTop w:val="0"/>
          <w:marBottom w:val="0"/>
          <w:divBdr>
            <w:top w:val="none" w:sz="0" w:space="0" w:color="auto"/>
            <w:left w:val="none" w:sz="0" w:space="0" w:color="auto"/>
            <w:bottom w:val="none" w:sz="0" w:space="0" w:color="auto"/>
            <w:right w:val="none" w:sz="0" w:space="0" w:color="auto"/>
          </w:divBdr>
        </w:div>
        <w:div w:id="1322536951">
          <w:marLeft w:val="480"/>
          <w:marRight w:val="0"/>
          <w:marTop w:val="0"/>
          <w:marBottom w:val="0"/>
          <w:divBdr>
            <w:top w:val="none" w:sz="0" w:space="0" w:color="auto"/>
            <w:left w:val="none" w:sz="0" w:space="0" w:color="auto"/>
            <w:bottom w:val="none" w:sz="0" w:space="0" w:color="auto"/>
            <w:right w:val="none" w:sz="0" w:space="0" w:color="auto"/>
          </w:divBdr>
        </w:div>
        <w:div w:id="1242834666">
          <w:marLeft w:val="480"/>
          <w:marRight w:val="0"/>
          <w:marTop w:val="0"/>
          <w:marBottom w:val="0"/>
          <w:divBdr>
            <w:top w:val="none" w:sz="0" w:space="0" w:color="auto"/>
            <w:left w:val="none" w:sz="0" w:space="0" w:color="auto"/>
            <w:bottom w:val="none" w:sz="0" w:space="0" w:color="auto"/>
            <w:right w:val="none" w:sz="0" w:space="0" w:color="auto"/>
          </w:divBdr>
        </w:div>
        <w:div w:id="1715740113">
          <w:marLeft w:val="480"/>
          <w:marRight w:val="0"/>
          <w:marTop w:val="0"/>
          <w:marBottom w:val="0"/>
          <w:divBdr>
            <w:top w:val="none" w:sz="0" w:space="0" w:color="auto"/>
            <w:left w:val="none" w:sz="0" w:space="0" w:color="auto"/>
            <w:bottom w:val="none" w:sz="0" w:space="0" w:color="auto"/>
            <w:right w:val="none" w:sz="0" w:space="0" w:color="auto"/>
          </w:divBdr>
        </w:div>
        <w:div w:id="2007517166">
          <w:marLeft w:val="480"/>
          <w:marRight w:val="0"/>
          <w:marTop w:val="0"/>
          <w:marBottom w:val="0"/>
          <w:divBdr>
            <w:top w:val="none" w:sz="0" w:space="0" w:color="auto"/>
            <w:left w:val="none" w:sz="0" w:space="0" w:color="auto"/>
            <w:bottom w:val="none" w:sz="0" w:space="0" w:color="auto"/>
            <w:right w:val="none" w:sz="0" w:space="0" w:color="auto"/>
          </w:divBdr>
        </w:div>
        <w:div w:id="252786536">
          <w:marLeft w:val="480"/>
          <w:marRight w:val="0"/>
          <w:marTop w:val="0"/>
          <w:marBottom w:val="0"/>
          <w:divBdr>
            <w:top w:val="none" w:sz="0" w:space="0" w:color="auto"/>
            <w:left w:val="none" w:sz="0" w:space="0" w:color="auto"/>
            <w:bottom w:val="none" w:sz="0" w:space="0" w:color="auto"/>
            <w:right w:val="none" w:sz="0" w:space="0" w:color="auto"/>
          </w:divBdr>
        </w:div>
        <w:div w:id="843668584">
          <w:marLeft w:val="480"/>
          <w:marRight w:val="0"/>
          <w:marTop w:val="0"/>
          <w:marBottom w:val="0"/>
          <w:divBdr>
            <w:top w:val="none" w:sz="0" w:space="0" w:color="auto"/>
            <w:left w:val="none" w:sz="0" w:space="0" w:color="auto"/>
            <w:bottom w:val="none" w:sz="0" w:space="0" w:color="auto"/>
            <w:right w:val="none" w:sz="0" w:space="0" w:color="auto"/>
          </w:divBdr>
        </w:div>
        <w:div w:id="819225336">
          <w:marLeft w:val="480"/>
          <w:marRight w:val="0"/>
          <w:marTop w:val="0"/>
          <w:marBottom w:val="0"/>
          <w:divBdr>
            <w:top w:val="none" w:sz="0" w:space="0" w:color="auto"/>
            <w:left w:val="none" w:sz="0" w:space="0" w:color="auto"/>
            <w:bottom w:val="none" w:sz="0" w:space="0" w:color="auto"/>
            <w:right w:val="none" w:sz="0" w:space="0" w:color="auto"/>
          </w:divBdr>
        </w:div>
        <w:div w:id="1687831123">
          <w:marLeft w:val="480"/>
          <w:marRight w:val="0"/>
          <w:marTop w:val="0"/>
          <w:marBottom w:val="0"/>
          <w:divBdr>
            <w:top w:val="none" w:sz="0" w:space="0" w:color="auto"/>
            <w:left w:val="none" w:sz="0" w:space="0" w:color="auto"/>
            <w:bottom w:val="none" w:sz="0" w:space="0" w:color="auto"/>
            <w:right w:val="none" w:sz="0" w:space="0" w:color="auto"/>
          </w:divBdr>
        </w:div>
        <w:div w:id="118306861">
          <w:marLeft w:val="480"/>
          <w:marRight w:val="0"/>
          <w:marTop w:val="0"/>
          <w:marBottom w:val="0"/>
          <w:divBdr>
            <w:top w:val="none" w:sz="0" w:space="0" w:color="auto"/>
            <w:left w:val="none" w:sz="0" w:space="0" w:color="auto"/>
            <w:bottom w:val="none" w:sz="0" w:space="0" w:color="auto"/>
            <w:right w:val="none" w:sz="0" w:space="0" w:color="auto"/>
          </w:divBdr>
        </w:div>
        <w:div w:id="863638850">
          <w:marLeft w:val="480"/>
          <w:marRight w:val="0"/>
          <w:marTop w:val="0"/>
          <w:marBottom w:val="0"/>
          <w:divBdr>
            <w:top w:val="none" w:sz="0" w:space="0" w:color="auto"/>
            <w:left w:val="none" w:sz="0" w:space="0" w:color="auto"/>
            <w:bottom w:val="none" w:sz="0" w:space="0" w:color="auto"/>
            <w:right w:val="none" w:sz="0" w:space="0" w:color="auto"/>
          </w:divBdr>
        </w:div>
        <w:div w:id="185871269">
          <w:marLeft w:val="480"/>
          <w:marRight w:val="0"/>
          <w:marTop w:val="0"/>
          <w:marBottom w:val="0"/>
          <w:divBdr>
            <w:top w:val="none" w:sz="0" w:space="0" w:color="auto"/>
            <w:left w:val="none" w:sz="0" w:space="0" w:color="auto"/>
            <w:bottom w:val="none" w:sz="0" w:space="0" w:color="auto"/>
            <w:right w:val="none" w:sz="0" w:space="0" w:color="auto"/>
          </w:divBdr>
        </w:div>
        <w:div w:id="1978876162">
          <w:marLeft w:val="480"/>
          <w:marRight w:val="0"/>
          <w:marTop w:val="0"/>
          <w:marBottom w:val="0"/>
          <w:divBdr>
            <w:top w:val="none" w:sz="0" w:space="0" w:color="auto"/>
            <w:left w:val="none" w:sz="0" w:space="0" w:color="auto"/>
            <w:bottom w:val="none" w:sz="0" w:space="0" w:color="auto"/>
            <w:right w:val="none" w:sz="0" w:space="0" w:color="auto"/>
          </w:divBdr>
        </w:div>
        <w:div w:id="2066174701">
          <w:marLeft w:val="480"/>
          <w:marRight w:val="0"/>
          <w:marTop w:val="0"/>
          <w:marBottom w:val="0"/>
          <w:divBdr>
            <w:top w:val="none" w:sz="0" w:space="0" w:color="auto"/>
            <w:left w:val="none" w:sz="0" w:space="0" w:color="auto"/>
            <w:bottom w:val="none" w:sz="0" w:space="0" w:color="auto"/>
            <w:right w:val="none" w:sz="0" w:space="0" w:color="auto"/>
          </w:divBdr>
        </w:div>
        <w:div w:id="1940331455">
          <w:marLeft w:val="480"/>
          <w:marRight w:val="0"/>
          <w:marTop w:val="0"/>
          <w:marBottom w:val="0"/>
          <w:divBdr>
            <w:top w:val="none" w:sz="0" w:space="0" w:color="auto"/>
            <w:left w:val="none" w:sz="0" w:space="0" w:color="auto"/>
            <w:bottom w:val="none" w:sz="0" w:space="0" w:color="auto"/>
            <w:right w:val="none" w:sz="0" w:space="0" w:color="auto"/>
          </w:divBdr>
        </w:div>
        <w:div w:id="2058433925">
          <w:marLeft w:val="480"/>
          <w:marRight w:val="0"/>
          <w:marTop w:val="0"/>
          <w:marBottom w:val="0"/>
          <w:divBdr>
            <w:top w:val="none" w:sz="0" w:space="0" w:color="auto"/>
            <w:left w:val="none" w:sz="0" w:space="0" w:color="auto"/>
            <w:bottom w:val="none" w:sz="0" w:space="0" w:color="auto"/>
            <w:right w:val="none" w:sz="0" w:space="0" w:color="auto"/>
          </w:divBdr>
        </w:div>
        <w:div w:id="1420251516">
          <w:marLeft w:val="480"/>
          <w:marRight w:val="0"/>
          <w:marTop w:val="0"/>
          <w:marBottom w:val="0"/>
          <w:divBdr>
            <w:top w:val="none" w:sz="0" w:space="0" w:color="auto"/>
            <w:left w:val="none" w:sz="0" w:space="0" w:color="auto"/>
            <w:bottom w:val="none" w:sz="0" w:space="0" w:color="auto"/>
            <w:right w:val="none" w:sz="0" w:space="0" w:color="auto"/>
          </w:divBdr>
        </w:div>
        <w:div w:id="873076679">
          <w:marLeft w:val="480"/>
          <w:marRight w:val="0"/>
          <w:marTop w:val="0"/>
          <w:marBottom w:val="0"/>
          <w:divBdr>
            <w:top w:val="none" w:sz="0" w:space="0" w:color="auto"/>
            <w:left w:val="none" w:sz="0" w:space="0" w:color="auto"/>
            <w:bottom w:val="none" w:sz="0" w:space="0" w:color="auto"/>
            <w:right w:val="none" w:sz="0" w:space="0" w:color="auto"/>
          </w:divBdr>
        </w:div>
        <w:div w:id="1190141257">
          <w:marLeft w:val="480"/>
          <w:marRight w:val="0"/>
          <w:marTop w:val="0"/>
          <w:marBottom w:val="0"/>
          <w:divBdr>
            <w:top w:val="none" w:sz="0" w:space="0" w:color="auto"/>
            <w:left w:val="none" w:sz="0" w:space="0" w:color="auto"/>
            <w:bottom w:val="none" w:sz="0" w:space="0" w:color="auto"/>
            <w:right w:val="none" w:sz="0" w:space="0" w:color="auto"/>
          </w:divBdr>
        </w:div>
        <w:div w:id="129130197">
          <w:marLeft w:val="480"/>
          <w:marRight w:val="0"/>
          <w:marTop w:val="0"/>
          <w:marBottom w:val="0"/>
          <w:divBdr>
            <w:top w:val="none" w:sz="0" w:space="0" w:color="auto"/>
            <w:left w:val="none" w:sz="0" w:space="0" w:color="auto"/>
            <w:bottom w:val="none" w:sz="0" w:space="0" w:color="auto"/>
            <w:right w:val="none" w:sz="0" w:space="0" w:color="auto"/>
          </w:divBdr>
        </w:div>
        <w:div w:id="1194728004">
          <w:marLeft w:val="480"/>
          <w:marRight w:val="0"/>
          <w:marTop w:val="0"/>
          <w:marBottom w:val="0"/>
          <w:divBdr>
            <w:top w:val="none" w:sz="0" w:space="0" w:color="auto"/>
            <w:left w:val="none" w:sz="0" w:space="0" w:color="auto"/>
            <w:bottom w:val="none" w:sz="0" w:space="0" w:color="auto"/>
            <w:right w:val="none" w:sz="0" w:space="0" w:color="auto"/>
          </w:divBdr>
        </w:div>
        <w:div w:id="651447072">
          <w:marLeft w:val="480"/>
          <w:marRight w:val="0"/>
          <w:marTop w:val="0"/>
          <w:marBottom w:val="0"/>
          <w:divBdr>
            <w:top w:val="none" w:sz="0" w:space="0" w:color="auto"/>
            <w:left w:val="none" w:sz="0" w:space="0" w:color="auto"/>
            <w:bottom w:val="none" w:sz="0" w:space="0" w:color="auto"/>
            <w:right w:val="none" w:sz="0" w:space="0" w:color="auto"/>
          </w:divBdr>
        </w:div>
        <w:div w:id="903642475">
          <w:marLeft w:val="480"/>
          <w:marRight w:val="0"/>
          <w:marTop w:val="0"/>
          <w:marBottom w:val="0"/>
          <w:divBdr>
            <w:top w:val="none" w:sz="0" w:space="0" w:color="auto"/>
            <w:left w:val="none" w:sz="0" w:space="0" w:color="auto"/>
            <w:bottom w:val="none" w:sz="0" w:space="0" w:color="auto"/>
            <w:right w:val="none" w:sz="0" w:space="0" w:color="auto"/>
          </w:divBdr>
        </w:div>
        <w:div w:id="827864648">
          <w:marLeft w:val="480"/>
          <w:marRight w:val="0"/>
          <w:marTop w:val="0"/>
          <w:marBottom w:val="0"/>
          <w:divBdr>
            <w:top w:val="none" w:sz="0" w:space="0" w:color="auto"/>
            <w:left w:val="none" w:sz="0" w:space="0" w:color="auto"/>
            <w:bottom w:val="none" w:sz="0" w:space="0" w:color="auto"/>
            <w:right w:val="none" w:sz="0" w:space="0" w:color="auto"/>
          </w:divBdr>
        </w:div>
        <w:div w:id="2086225335">
          <w:marLeft w:val="480"/>
          <w:marRight w:val="0"/>
          <w:marTop w:val="0"/>
          <w:marBottom w:val="0"/>
          <w:divBdr>
            <w:top w:val="none" w:sz="0" w:space="0" w:color="auto"/>
            <w:left w:val="none" w:sz="0" w:space="0" w:color="auto"/>
            <w:bottom w:val="none" w:sz="0" w:space="0" w:color="auto"/>
            <w:right w:val="none" w:sz="0" w:space="0" w:color="auto"/>
          </w:divBdr>
        </w:div>
        <w:div w:id="463960335">
          <w:marLeft w:val="480"/>
          <w:marRight w:val="0"/>
          <w:marTop w:val="0"/>
          <w:marBottom w:val="0"/>
          <w:divBdr>
            <w:top w:val="none" w:sz="0" w:space="0" w:color="auto"/>
            <w:left w:val="none" w:sz="0" w:space="0" w:color="auto"/>
            <w:bottom w:val="none" w:sz="0" w:space="0" w:color="auto"/>
            <w:right w:val="none" w:sz="0" w:space="0" w:color="auto"/>
          </w:divBdr>
        </w:div>
        <w:div w:id="1763186079">
          <w:marLeft w:val="480"/>
          <w:marRight w:val="0"/>
          <w:marTop w:val="0"/>
          <w:marBottom w:val="0"/>
          <w:divBdr>
            <w:top w:val="none" w:sz="0" w:space="0" w:color="auto"/>
            <w:left w:val="none" w:sz="0" w:space="0" w:color="auto"/>
            <w:bottom w:val="none" w:sz="0" w:space="0" w:color="auto"/>
            <w:right w:val="none" w:sz="0" w:space="0" w:color="auto"/>
          </w:divBdr>
        </w:div>
        <w:div w:id="2029216709">
          <w:marLeft w:val="480"/>
          <w:marRight w:val="0"/>
          <w:marTop w:val="0"/>
          <w:marBottom w:val="0"/>
          <w:divBdr>
            <w:top w:val="none" w:sz="0" w:space="0" w:color="auto"/>
            <w:left w:val="none" w:sz="0" w:space="0" w:color="auto"/>
            <w:bottom w:val="none" w:sz="0" w:space="0" w:color="auto"/>
            <w:right w:val="none" w:sz="0" w:space="0" w:color="auto"/>
          </w:divBdr>
        </w:div>
        <w:div w:id="440733463">
          <w:marLeft w:val="480"/>
          <w:marRight w:val="0"/>
          <w:marTop w:val="0"/>
          <w:marBottom w:val="0"/>
          <w:divBdr>
            <w:top w:val="none" w:sz="0" w:space="0" w:color="auto"/>
            <w:left w:val="none" w:sz="0" w:space="0" w:color="auto"/>
            <w:bottom w:val="none" w:sz="0" w:space="0" w:color="auto"/>
            <w:right w:val="none" w:sz="0" w:space="0" w:color="auto"/>
          </w:divBdr>
        </w:div>
        <w:div w:id="1979677251">
          <w:marLeft w:val="480"/>
          <w:marRight w:val="0"/>
          <w:marTop w:val="0"/>
          <w:marBottom w:val="0"/>
          <w:divBdr>
            <w:top w:val="none" w:sz="0" w:space="0" w:color="auto"/>
            <w:left w:val="none" w:sz="0" w:space="0" w:color="auto"/>
            <w:bottom w:val="none" w:sz="0" w:space="0" w:color="auto"/>
            <w:right w:val="none" w:sz="0" w:space="0" w:color="auto"/>
          </w:divBdr>
        </w:div>
        <w:div w:id="87193097">
          <w:marLeft w:val="480"/>
          <w:marRight w:val="0"/>
          <w:marTop w:val="0"/>
          <w:marBottom w:val="0"/>
          <w:divBdr>
            <w:top w:val="none" w:sz="0" w:space="0" w:color="auto"/>
            <w:left w:val="none" w:sz="0" w:space="0" w:color="auto"/>
            <w:bottom w:val="none" w:sz="0" w:space="0" w:color="auto"/>
            <w:right w:val="none" w:sz="0" w:space="0" w:color="auto"/>
          </w:divBdr>
        </w:div>
        <w:div w:id="1969161625">
          <w:marLeft w:val="480"/>
          <w:marRight w:val="0"/>
          <w:marTop w:val="0"/>
          <w:marBottom w:val="0"/>
          <w:divBdr>
            <w:top w:val="none" w:sz="0" w:space="0" w:color="auto"/>
            <w:left w:val="none" w:sz="0" w:space="0" w:color="auto"/>
            <w:bottom w:val="none" w:sz="0" w:space="0" w:color="auto"/>
            <w:right w:val="none" w:sz="0" w:space="0" w:color="auto"/>
          </w:divBdr>
        </w:div>
        <w:div w:id="1411273258">
          <w:marLeft w:val="480"/>
          <w:marRight w:val="0"/>
          <w:marTop w:val="0"/>
          <w:marBottom w:val="0"/>
          <w:divBdr>
            <w:top w:val="none" w:sz="0" w:space="0" w:color="auto"/>
            <w:left w:val="none" w:sz="0" w:space="0" w:color="auto"/>
            <w:bottom w:val="none" w:sz="0" w:space="0" w:color="auto"/>
            <w:right w:val="none" w:sz="0" w:space="0" w:color="auto"/>
          </w:divBdr>
        </w:div>
        <w:div w:id="1047953095">
          <w:marLeft w:val="480"/>
          <w:marRight w:val="0"/>
          <w:marTop w:val="0"/>
          <w:marBottom w:val="0"/>
          <w:divBdr>
            <w:top w:val="none" w:sz="0" w:space="0" w:color="auto"/>
            <w:left w:val="none" w:sz="0" w:space="0" w:color="auto"/>
            <w:bottom w:val="none" w:sz="0" w:space="0" w:color="auto"/>
            <w:right w:val="none" w:sz="0" w:space="0" w:color="auto"/>
          </w:divBdr>
        </w:div>
        <w:div w:id="1487895876">
          <w:marLeft w:val="480"/>
          <w:marRight w:val="0"/>
          <w:marTop w:val="0"/>
          <w:marBottom w:val="0"/>
          <w:divBdr>
            <w:top w:val="none" w:sz="0" w:space="0" w:color="auto"/>
            <w:left w:val="none" w:sz="0" w:space="0" w:color="auto"/>
            <w:bottom w:val="none" w:sz="0" w:space="0" w:color="auto"/>
            <w:right w:val="none" w:sz="0" w:space="0" w:color="auto"/>
          </w:divBdr>
        </w:div>
        <w:div w:id="972254114">
          <w:marLeft w:val="480"/>
          <w:marRight w:val="0"/>
          <w:marTop w:val="0"/>
          <w:marBottom w:val="0"/>
          <w:divBdr>
            <w:top w:val="none" w:sz="0" w:space="0" w:color="auto"/>
            <w:left w:val="none" w:sz="0" w:space="0" w:color="auto"/>
            <w:bottom w:val="none" w:sz="0" w:space="0" w:color="auto"/>
            <w:right w:val="none" w:sz="0" w:space="0" w:color="auto"/>
          </w:divBdr>
        </w:div>
        <w:div w:id="1376152334">
          <w:marLeft w:val="480"/>
          <w:marRight w:val="0"/>
          <w:marTop w:val="0"/>
          <w:marBottom w:val="0"/>
          <w:divBdr>
            <w:top w:val="none" w:sz="0" w:space="0" w:color="auto"/>
            <w:left w:val="none" w:sz="0" w:space="0" w:color="auto"/>
            <w:bottom w:val="none" w:sz="0" w:space="0" w:color="auto"/>
            <w:right w:val="none" w:sz="0" w:space="0" w:color="auto"/>
          </w:divBdr>
        </w:div>
        <w:div w:id="494298300">
          <w:marLeft w:val="480"/>
          <w:marRight w:val="0"/>
          <w:marTop w:val="0"/>
          <w:marBottom w:val="0"/>
          <w:divBdr>
            <w:top w:val="none" w:sz="0" w:space="0" w:color="auto"/>
            <w:left w:val="none" w:sz="0" w:space="0" w:color="auto"/>
            <w:bottom w:val="none" w:sz="0" w:space="0" w:color="auto"/>
            <w:right w:val="none" w:sz="0" w:space="0" w:color="auto"/>
          </w:divBdr>
        </w:div>
        <w:div w:id="865021213">
          <w:marLeft w:val="480"/>
          <w:marRight w:val="0"/>
          <w:marTop w:val="0"/>
          <w:marBottom w:val="0"/>
          <w:divBdr>
            <w:top w:val="none" w:sz="0" w:space="0" w:color="auto"/>
            <w:left w:val="none" w:sz="0" w:space="0" w:color="auto"/>
            <w:bottom w:val="none" w:sz="0" w:space="0" w:color="auto"/>
            <w:right w:val="none" w:sz="0" w:space="0" w:color="auto"/>
          </w:divBdr>
        </w:div>
        <w:div w:id="1097671083">
          <w:marLeft w:val="480"/>
          <w:marRight w:val="0"/>
          <w:marTop w:val="0"/>
          <w:marBottom w:val="0"/>
          <w:divBdr>
            <w:top w:val="none" w:sz="0" w:space="0" w:color="auto"/>
            <w:left w:val="none" w:sz="0" w:space="0" w:color="auto"/>
            <w:bottom w:val="none" w:sz="0" w:space="0" w:color="auto"/>
            <w:right w:val="none" w:sz="0" w:space="0" w:color="auto"/>
          </w:divBdr>
        </w:div>
        <w:div w:id="785202103">
          <w:marLeft w:val="480"/>
          <w:marRight w:val="0"/>
          <w:marTop w:val="0"/>
          <w:marBottom w:val="0"/>
          <w:divBdr>
            <w:top w:val="none" w:sz="0" w:space="0" w:color="auto"/>
            <w:left w:val="none" w:sz="0" w:space="0" w:color="auto"/>
            <w:bottom w:val="none" w:sz="0" w:space="0" w:color="auto"/>
            <w:right w:val="none" w:sz="0" w:space="0" w:color="auto"/>
          </w:divBdr>
        </w:div>
        <w:div w:id="1758482055">
          <w:marLeft w:val="480"/>
          <w:marRight w:val="0"/>
          <w:marTop w:val="0"/>
          <w:marBottom w:val="0"/>
          <w:divBdr>
            <w:top w:val="none" w:sz="0" w:space="0" w:color="auto"/>
            <w:left w:val="none" w:sz="0" w:space="0" w:color="auto"/>
            <w:bottom w:val="none" w:sz="0" w:space="0" w:color="auto"/>
            <w:right w:val="none" w:sz="0" w:space="0" w:color="auto"/>
          </w:divBdr>
        </w:div>
        <w:div w:id="616104822">
          <w:marLeft w:val="480"/>
          <w:marRight w:val="0"/>
          <w:marTop w:val="0"/>
          <w:marBottom w:val="0"/>
          <w:divBdr>
            <w:top w:val="none" w:sz="0" w:space="0" w:color="auto"/>
            <w:left w:val="none" w:sz="0" w:space="0" w:color="auto"/>
            <w:bottom w:val="none" w:sz="0" w:space="0" w:color="auto"/>
            <w:right w:val="none" w:sz="0" w:space="0" w:color="auto"/>
          </w:divBdr>
        </w:div>
        <w:div w:id="1283072987">
          <w:marLeft w:val="480"/>
          <w:marRight w:val="0"/>
          <w:marTop w:val="0"/>
          <w:marBottom w:val="0"/>
          <w:divBdr>
            <w:top w:val="none" w:sz="0" w:space="0" w:color="auto"/>
            <w:left w:val="none" w:sz="0" w:space="0" w:color="auto"/>
            <w:bottom w:val="none" w:sz="0" w:space="0" w:color="auto"/>
            <w:right w:val="none" w:sz="0" w:space="0" w:color="auto"/>
          </w:divBdr>
        </w:div>
        <w:div w:id="584460148">
          <w:marLeft w:val="480"/>
          <w:marRight w:val="0"/>
          <w:marTop w:val="0"/>
          <w:marBottom w:val="0"/>
          <w:divBdr>
            <w:top w:val="none" w:sz="0" w:space="0" w:color="auto"/>
            <w:left w:val="none" w:sz="0" w:space="0" w:color="auto"/>
            <w:bottom w:val="none" w:sz="0" w:space="0" w:color="auto"/>
            <w:right w:val="none" w:sz="0" w:space="0" w:color="auto"/>
          </w:divBdr>
        </w:div>
        <w:div w:id="362488463">
          <w:marLeft w:val="480"/>
          <w:marRight w:val="0"/>
          <w:marTop w:val="0"/>
          <w:marBottom w:val="0"/>
          <w:divBdr>
            <w:top w:val="none" w:sz="0" w:space="0" w:color="auto"/>
            <w:left w:val="none" w:sz="0" w:space="0" w:color="auto"/>
            <w:bottom w:val="none" w:sz="0" w:space="0" w:color="auto"/>
            <w:right w:val="none" w:sz="0" w:space="0" w:color="auto"/>
          </w:divBdr>
        </w:div>
        <w:div w:id="1200818350">
          <w:marLeft w:val="480"/>
          <w:marRight w:val="0"/>
          <w:marTop w:val="0"/>
          <w:marBottom w:val="0"/>
          <w:divBdr>
            <w:top w:val="none" w:sz="0" w:space="0" w:color="auto"/>
            <w:left w:val="none" w:sz="0" w:space="0" w:color="auto"/>
            <w:bottom w:val="none" w:sz="0" w:space="0" w:color="auto"/>
            <w:right w:val="none" w:sz="0" w:space="0" w:color="auto"/>
          </w:divBdr>
        </w:div>
      </w:divsChild>
    </w:div>
    <w:div w:id="197548469">
      <w:bodyDiv w:val="1"/>
      <w:marLeft w:val="0"/>
      <w:marRight w:val="0"/>
      <w:marTop w:val="0"/>
      <w:marBottom w:val="0"/>
      <w:divBdr>
        <w:top w:val="none" w:sz="0" w:space="0" w:color="auto"/>
        <w:left w:val="none" w:sz="0" w:space="0" w:color="auto"/>
        <w:bottom w:val="none" w:sz="0" w:space="0" w:color="auto"/>
        <w:right w:val="none" w:sz="0" w:space="0" w:color="auto"/>
      </w:divBdr>
    </w:div>
    <w:div w:id="200358909">
      <w:bodyDiv w:val="1"/>
      <w:marLeft w:val="0"/>
      <w:marRight w:val="0"/>
      <w:marTop w:val="0"/>
      <w:marBottom w:val="0"/>
      <w:divBdr>
        <w:top w:val="none" w:sz="0" w:space="0" w:color="auto"/>
        <w:left w:val="none" w:sz="0" w:space="0" w:color="auto"/>
        <w:bottom w:val="none" w:sz="0" w:space="0" w:color="auto"/>
        <w:right w:val="none" w:sz="0" w:space="0" w:color="auto"/>
      </w:divBdr>
    </w:div>
    <w:div w:id="201016184">
      <w:bodyDiv w:val="1"/>
      <w:marLeft w:val="0"/>
      <w:marRight w:val="0"/>
      <w:marTop w:val="0"/>
      <w:marBottom w:val="0"/>
      <w:divBdr>
        <w:top w:val="none" w:sz="0" w:space="0" w:color="auto"/>
        <w:left w:val="none" w:sz="0" w:space="0" w:color="auto"/>
        <w:bottom w:val="none" w:sz="0" w:space="0" w:color="auto"/>
        <w:right w:val="none" w:sz="0" w:space="0" w:color="auto"/>
      </w:divBdr>
    </w:div>
    <w:div w:id="201066181">
      <w:bodyDiv w:val="1"/>
      <w:marLeft w:val="0"/>
      <w:marRight w:val="0"/>
      <w:marTop w:val="0"/>
      <w:marBottom w:val="0"/>
      <w:divBdr>
        <w:top w:val="none" w:sz="0" w:space="0" w:color="auto"/>
        <w:left w:val="none" w:sz="0" w:space="0" w:color="auto"/>
        <w:bottom w:val="none" w:sz="0" w:space="0" w:color="auto"/>
        <w:right w:val="none" w:sz="0" w:space="0" w:color="auto"/>
      </w:divBdr>
    </w:div>
    <w:div w:id="204409600">
      <w:bodyDiv w:val="1"/>
      <w:marLeft w:val="0"/>
      <w:marRight w:val="0"/>
      <w:marTop w:val="0"/>
      <w:marBottom w:val="0"/>
      <w:divBdr>
        <w:top w:val="none" w:sz="0" w:space="0" w:color="auto"/>
        <w:left w:val="none" w:sz="0" w:space="0" w:color="auto"/>
        <w:bottom w:val="none" w:sz="0" w:space="0" w:color="auto"/>
        <w:right w:val="none" w:sz="0" w:space="0" w:color="auto"/>
      </w:divBdr>
    </w:div>
    <w:div w:id="206064394">
      <w:bodyDiv w:val="1"/>
      <w:marLeft w:val="0"/>
      <w:marRight w:val="0"/>
      <w:marTop w:val="0"/>
      <w:marBottom w:val="0"/>
      <w:divBdr>
        <w:top w:val="none" w:sz="0" w:space="0" w:color="auto"/>
        <w:left w:val="none" w:sz="0" w:space="0" w:color="auto"/>
        <w:bottom w:val="none" w:sz="0" w:space="0" w:color="auto"/>
        <w:right w:val="none" w:sz="0" w:space="0" w:color="auto"/>
      </w:divBdr>
    </w:div>
    <w:div w:id="206576814">
      <w:bodyDiv w:val="1"/>
      <w:marLeft w:val="0"/>
      <w:marRight w:val="0"/>
      <w:marTop w:val="0"/>
      <w:marBottom w:val="0"/>
      <w:divBdr>
        <w:top w:val="none" w:sz="0" w:space="0" w:color="auto"/>
        <w:left w:val="none" w:sz="0" w:space="0" w:color="auto"/>
        <w:bottom w:val="none" w:sz="0" w:space="0" w:color="auto"/>
        <w:right w:val="none" w:sz="0" w:space="0" w:color="auto"/>
      </w:divBdr>
    </w:div>
    <w:div w:id="206720570">
      <w:bodyDiv w:val="1"/>
      <w:marLeft w:val="0"/>
      <w:marRight w:val="0"/>
      <w:marTop w:val="0"/>
      <w:marBottom w:val="0"/>
      <w:divBdr>
        <w:top w:val="none" w:sz="0" w:space="0" w:color="auto"/>
        <w:left w:val="none" w:sz="0" w:space="0" w:color="auto"/>
        <w:bottom w:val="none" w:sz="0" w:space="0" w:color="auto"/>
        <w:right w:val="none" w:sz="0" w:space="0" w:color="auto"/>
      </w:divBdr>
    </w:div>
    <w:div w:id="207255952">
      <w:bodyDiv w:val="1"/>
      <w:marLeft w:val="0"/>
      <w:marRight w:val="0"/>
      <w:marTop w:val="0"/>
      <w:marBottom w:val="0"/>
      <w:divBdr>
        <w:top w:val="none" w:sz="0" w:space="0" w:color="auto"/>
        <w:left w:val="none" w:sz="0" w:space="0" w:color="auto"/>
        <w:bottom w:val="none" w:sz="0" w:space="0" w:color="auto"/>
        <w:right w:val="none" w:sz="0" w:space="0" w:color="auto"/>
      </w:divBdr>
    </w:div>
    <w:div w:id="207885213">
      <w:bodyDiv w:val="1"/>
      <w:marLeft w:val="0"/>
      <w:marRight w:val="0"/>
      <w:marTop w:val="0"/>
      <w:marBottom w:val="0"/>
      <w:divBdr>
        <w:top w:val="none" w:sz="0" w:space="0" w:color="auto"/>
        <w:left w:val="none" w:sz="0" w:space="0" w:color="auto"/>
        <w:bottom w:val="none" w:sz="0" w:space="0" w:color="auto"/>
        <w:right w:val="none" w:sz="0" w:space="0" w:color="auto"/>
      </w:divBdr>
    </w:div>
    <w:div w:id="208152692">
      <w:bodyDiv w:val="1"/>
      <w:marLeft w:val="0"/>
      <w:marRight w:val="0"/>
      <w:marTop w:val="0"/>
      <w:marBottom w:val="0"/>
      <w:divBdr>
        <w:top w:val="none" w:sz="0" w:space="0" w:color="auto"/>
        <w:left w:val="none" w:sz="0" w:space="0" w:color="auto"/>
        <w:bottom w:val="none" w:sz="0" w:space="0" w:color="auto"/>
        <w:right w:val="none" w:sz="0" w:space="0" w:color="auto"/>
      </w:divBdr>
    </w:div>
    <w:div w:id="209192093">
      <w:bodyDiv w:val="1"/>
      <w:marLeft w:val="0"/>
      <w:marRight w:val="0"/>
      <w:marTop w:val="0"/>
      <w:marBottom w:val="0"/>
      <w:divBdr>
        <w:top w:val="none" w:sz="0" w:space="0" w:color="auto"/>
        <w:left w:val="none" w:sz="0" w:space="0" w:color="auto"/>
        <w:bottom w:val="none" w:sz="0" w:space="0" w:color="auto"/>
        <w:right w:val="none" w:sz="0" w:space="0" w:color="auto"/>
      </w:divBdr>
    </w:div>
    <w:div w:id="213546115">
      <w:bodyDiv w:val="1"/>
      <w:marLeft w:val="0"/>
      <w:marRight w:val="0"/>
      <w:marTop w:val="0"/>
      <w:marBottom w:val="0"/>
      <w:divBdr>
        <w:top w:val="none" w:sz="0" w:space="0" w:color="auto"/>
        <w:left w:val="none" w:sz="0" w:space="0" w:color="auto"/>
        <w:bottom w:val="none" w:sz="0" w:space="0" w:color="auto"/>
        <w:right w:val="none" w:sz="0" w:space="0" w:color="auto"/>
      </w:divBdr>
    </w:div>
    <w:div w:id="214194983">
      <w:bodyDiv w:val="1"/>
      <w:marLeft w:val="0"/>
      <w:marRight w:val="0"/>
      <w:marTop w:val="0"/>
      <w:marBottom w:val="0"/>
      <w:divBdr>
        <w:top w:val="none" w:sz="0" w:space="0" w:color="auto"/>
        <w:left w:val="none" w:sz="0" w:space="0" w:color="auto"/>
        <w:bottom w:val="none" w:sz="0" w:space="0" w:color="auto"/>
        <w:right w:val="none" w:sz="0" w:space="0" w:color="auto"/>
      </w:divBdr>
      <w:divsChild>
        <w:div w:id="194657282">
          <w:marLeft w:val="480"/>
          <w:marRight w:val="0"/>
          <w:marTop w:val="0"/>
          <w:marBottom w:val="0"/>
          <w:divBdr>
            <w:top w:val="none" w:sz="0" w:space="0" w:color="auto"/>
            <w:left w:val="none" w:sz="0" w:space="0" w:color="auto"/>
            <w:bottom w:val="none" w:sz="0" w:space="0" w:color="auto"/>
            <w:right w:val="none" w:sz="0" w:space="0" w:color="auto"/>
          </w:divBdr>
        </w:div>
        <w:div w:id="552038070">
          <w:marLeft w:val="480"/>
          <w:marRight w:val="0"/>
          <w:marTop w:val="0"/>
          <w:marBottom w:val="0"/>
          <w:divBdr>
            <w:top w:val="none" w:sz="0" w:space="0" w:color="auto"/>
            <w:left w:val="none" w:sz="0" w:space="0" w:color="auto"/>
            <w:bottom w:val="none" w:sz="0" w:space="0" w:color="auto"/>
            <w:right w:val="none" w:sz="0" w:space="0" w:color="auto"/>
          </w:divBdr>
        </w:div>
        <w:div w:id="1796371120">
          <w:marLeft w:val="480"/>
          <w:marRight w:val="0"/>
          <w:marTop w:val="0"/>
          <w:marBottom w:val="0"/>
          <w:divBdr>
            <w:top w:val="none" w:sz="0" w:space="0" w:color="auto"/>
            <w:left w:val="none" w:sz="0" w:space="0" w:color="auto"/>
            <w:bottom w:val="none" w:sz="0" w:space="0" w:color="auto"/>
            <w:right w:val="none" w:sz="0" w:space="0" w:color="auto"/>
          </w:divBdr>
        </w:div>
        <w:div w:id="1783449880">
          <w:marLeft w:val="480"/>
          <w:marRight w:val="0"/>
          <w:marTop w:val="0"/>
          <w:marBottom w:val="0"/>
          <w:divBdr>
            <w:top w:val="none" w:sz="0" w:space="0" w:color="auto"/>
            <w:left w:val="none" w:sz="0" w:space="0" w:color="auto"/>
            <w:bottom w:val="none" w:sz="0" w:space="0" w:color="auto"/>
            <w:right w:val="none" w:sz="0" w:space="0" w:color="auto"/>
          </w:divBdr>
        </w:div>
        <w:div w:id="776557302">
          <w:marLeft w:val="480"/>
          <w:marRight w:val="0"/>
          <w:marTop w:val="0"/>
          <w:marBottom w:val="0"/>
          <w:divBdr>
            <w:top w:val="none" w:sz="0" w:space="0" w:color="auto"/>
            <w:left w:val="none" w:sz="0" w:space="0" w:color="auto"/>
            <w:bottom w:val="none" w:sz="0" w:space="0" w:color="auto"/>
            <w:right w:val="none" w:sz="0" w:space="0" w:color="auto"/>
          </w:divBdr>
        </w:div>
        <w:div w:id="1453355706">
          <w:marLeft w:val="480"/>
          <w:marRight w:val="0"/>
          <w:marTop w:val="0"/>
          <w:marBottom w:val="0"/>
          <w:divBdr>
            <w:top w:val="none" w:sz="0" w:space="0" w:color="auto"/>
            <w:left w:val="none" w:sz="0" w:space="0" w:color="auto"/>
            <w:bottom w:val="none" w:sz="0" w:space="0" w:color="auto"/>
            <w:right w:val="none" w:sz="0" w:space="0" w:color="auto"/>
          </w:divBdr>
        </w:div>
        <w:div w:id="2006325568">
          <w:marLeft w:val="480"/>
          <w:marRight w:val="0"/>
          <w:marTop w:val="0"/>
          <w:marBottom w:val="0"/>
          <w:divBdr>
            <w:top w:val="none" w:sz="0" w:space="0" w:color="auto"/>
            <w:left w:val="none" w:sz="0" w:space="0" w:color="auto"/>
            <w:bottom w:val="none" w:sz="0" w:space="0" w:color="auto"/>
            <w:right w:val="none" w:sz="0" w:space="0" w:color="auto"/>
          </w:divBdr>
        </w:div>
        <w:div w:id="720053574">
          <w:marLeft w:val="480"/>
          <w:marRight w:val="0"/>
          <w:marTop w:val="0"/>
          <w:marBottom w:val="0"/>
          <w:divBdr>
            <w:top w:val="none" w:sz="0" w:space="0" w:color="auto"/>
            <w:left w:val="none" w:sz="0" w:space="0" w:color="auto"/>
            <w:bottom w:val="none" w:sz="0" w:space="0" w:color="auto"/>
            <w:right w:val="none" w:sz="0" w:space="0" w:color="auto"/>
          </w:divBdr>
        </w:div>
        <w:div w:id="118302783">
          <w:marLeft w:val="480"/>
          <w:marRight w:val="0"/>
          <w:marTop w:val="0"/>
          <w:marBottom w:val="0"/>
          <w:divBdr>
            <w:top w:val="none" w:sz="0" w:space="0" w:color="auto"/>
            <w:left w:val="none" w:sz="0" w:space="0" w:color="auto"/>
            <w:bottom w:val="none" w:sz="0" w:space="0" w:color="auto"/>
            <w:right w:val="none" w:sz="0" w:space="0" w:color="auto"/>
          </w:divBdr>
        </w:div>
        <w:div w:id="486213447">
          <w:marLeft w:val="480"/>
          <w:marRight w:val="0"/>
          <w:marTop w:val="0"/>
          <w:marBottom w:val="0"/>
          <w:divBdr>
            <w:top w:val="none" w:sz="0" w:space="0" w:color="auto"/>
            <w:left w:val="none" w:sz="0" w:space="0" w:color="auto"/>
            <w:bottom w:val="none" w:sz="0" w:space="0" w:color="auto"/>
            <w:right w:val="none" w:sz="0" w:space="0" w:color="auto"/>
          </w:divBdr>
        </w:div>
        <w:div w:id="1146896876">
          <w:marLeft w:val="480"/>
          <w:marRight w:val="0"/>
          <w:marTop w:val="0"/>
          <w:marBottom w:val="0"/>
          <w:divBdr>
            <w:top w:val="none" w:sz="0" w:space="0" w:color="auto"/>
            <w:left w:val="none" w:sz="0" w:space="0" w:color="auto"/>
            <w:bottom w:val="none" w:sz="0" w:space="0" w:color="auto"/>
            <w:right w:val="none" w:sz="0" w:space="0" w:color="auto"/>
          </w:divBdr>
        </w:div>
        <w:div w:id="555624421">
          <w:marLeft w:val="480"/>
          <w:marRight w:val="0"/>
          <w:marTop w:val="0"/>
          <w:marBottom w:val="0"/>
          <w:divBdr>
            <w:top w:val="none" w:sz="0" w:space="0" w:color="auto"/>
            <w:left w:val="none" w:sz="0" w:space="0" w:color="auto"/>
            <w:bottom w:val="none" w:sz="0" w:space="0" w:color="auto"/>
            <w:right w:val="none" w:sz="0" w:space="0" w:color="auto"/>
          </w:divBdr>
        </w:div>
        <w:div w:id="221404819">
          <w:marLeft w:val="480"/>
          <w:marRight w:val="0"/>
          <w:marTop w:val="0"/>
          <w:marBottom w:val="0"/>
          <w:divBdr>
            <w:top w:val="none" w:sz="0" w:space="0" w:color="auto"/>
            <w:left w:val="none" w:sz="0" w:space="0" w:color="auto"/>
            <w:bottom w:val="none" w:sz="0" w:space="0" w:color="auto"/>
            <w:right w:val="none" w:sz="0" w:space="0" w:color="auto"/>
          </w:divBdr>
        </w:div>
        <w:div w:id="1258515643">
          <w:marLeft w:val="480"/>
          <w:marRight w:val="0"/>
          <w:marTop w:val="0"/>
          <w:marBottom w:val="0"/>
          <w:divBdr>
            <w:top w:val="none" w:sz="0" w:space="0" w:color="auto"/>
            <w:left w:val="none" w:sz="0" w:space="0" w:color="auto"/>
            <w:bottom w:val="none" w:sz="0" w:space="0" w:color="auto"/>
            <w:right w:val="none" w:sz="0" w:space="0" w:color="auto"/>
          </w:divBdr>
        </w:div>
        <w:div w:id="1665935531">
          <w:marLeft w:val="480"/>
          <w:marRight w:val="0"/>
          <w:marTop w:val="0"/>
          <w:marBottom w:val="0"/>
          <w:divBdr>
            <w:top w:val="none" w:sz="0" w:space="0" w:color="auto"/>
            <w:left w:val="none" w:sz="0" w:space="0" w:color="auto"/>
            <w:bottom w:val="none" w:sz="0" w:space="0" w:color="auto"/>
            <w:right w:val="none" w:sz="0" w:space="0" w:color="auto"/>
          </w:divBdr>
        </w:div>
        <w:div w:id="715004567">
          <w:marLeft w:val="480"/>
          <w:marRight w:val="0"/>
          <w:marTop w:val="0"/>
          <w:marBottom w:val="0"/>
          <w:divBdr>
            <w:top w:val="none" w:sz="0" w:space="0" w:color="auto"/>
            <w:left w:val="none" w:sz="0" w:space="0" w:color="auto"/>
            <w:bottom w:val="none" w:sz="0" w:space="0" w:color="auto"/>
            <w:right w:val="none" w:sz="0" w:space="0" w:color="auto"/>
          </w:divBdr>
        </w:div>
        <w:div w:id="685400700">
          <w:marLeft w:val="480"/>
          <w:marRight w:val="0"/>
          <w:marTop w:val="0"/>
          <w:marBottom w:val="0"/>
          <w:divBdr>
            <w:top w:val="none" w:sz="0" w:space="0" w:color="auto"/>
            <w:left w:val="none" w:sz="0" w:space="0" w:color="auto"/>
            <w:bottom w:val="none" w:sz="0" w:space="0" w:color="auto"/>
            <w:right w:val="none" w:sz="0" w:space="0" w:color="auto"/>
          </w:divBdr>
        </w:div>
        <w:div w:id="1413815649">
          <w:marLeft w:val="480"/>
          <w:marRight w:val="0"/>
          <w:marTop w:val="0"/>
          <w:marBottom w:val="0"/>
          <w:divBdr>
            <w:top w:val="none" w:sz="0" w:space="0" w:color="auto"/>
            <w:left w:val="none" w:sz="0" w:space="0" w:color="auto"/>
            <w:bottom w:val="none" w:sz="0" w:space="0" w:color="auto"/>
            <w:right w:val="none" w:sz="0" w:space="0" w:color="auto"/>
          </w:divBdr>
        </w:div>
        <w:div w:id="264045995">
          <w:marLeft w:val="480"/>
          <w:marRight w:val="0"/>
          <w:marTop w:val="0"/>
          <w:marBottom w:val="0"/>
          <w:divBdr>
            <w:top w:val="none" w:sz="0" w:space="0" w:color="auto"/>
            <w:left w:val="none" w:sz="0" w:space="0" w:color="auto"/>
            <w:bottom w:val="none" w:sz="0" w:space="0" w:color="auto"/>
            <w:right w:val="none" w:sz="0" w:space="0" w:color="auto"/>
          </w:divBdr>
        </w:div>
        <w:div w:id="30301717">
          <w:marLeft w:val="480"/>
          <w:marRight w:val="0"/>
          <w:marTop w:val="0"/>
          <w:marBottom w:val="0"/>
          <w:divBdr>
            <w:top w:val="none" w:sz="0" w:space="0" w:color="auto"/>
            <w:left w:val="none" w:sz="0" w:space="0" w:color="auto"/>
            <w:bottom w:val="none" w:sz="0" w:space="0" w:color="auto"/>
            <w:right w:val="none" w:sz="0" w:space="0" w:color="auto"/>
          </w:divBdr>
        </w:div>
        <w:div w:id="2015910297">
          <w:marLeft w:val="480"/>
          <w:marRight w:val="0"/>
          <w:marTop w:val="0"/>
          <w:marBottom w:val="0"/>
          <w:divBdr>
            <w:top w:val="none" w:sz="0" w:space="0" w:color="auto"/>
            <w:left w:val="none" w:sz="0" w:space="0" w:color="auto"/>
            <w:bottom w:val="none" w:sz="0" w:space="0" w:color="auto"/>
            <w:right w:val="none" w:sz="0" w:space="0" w:color="auto"/>
          </w:divBdr>
        </w:div>
        <w:div w:id="1522165510">
          <w:marLeft w:val="480"/>
          <w:marRight w:val="0"/>
          <w:marTop w:val="0"/>
          <w:marBottom w:val="0"/>
          <w:divBdr>
            <w:top w:val="none" w:sz="0" w:space="0" w:color="auto"/>
            <w:left w:val="none" w:sz="0" w:space="0" w:color="auto"/>
            <w:bottom w:val="none" w:sz="0" w:space="0" w:color="auto"/>
            <w:right w:val="none" w:sz="0" w:space="0" w:color="auto"/>
          </w:divBdr>
        </w:div>
        <w:div w:id="1896700579">
          <w:marLeft w:val="480"/>
          <w:marRight w:val="0"/>
          <w:marTop w:val="0"/>
          <w:marBottom w:val="0"/>
          <w:divBdr>
            <w:top w:val="none" w:sz="0" w:space="0" w:color="auto"/>
            <w:left w:val="none" w:sz="0" w:space="0" w:color="auto"/>
            <w:bottom w:val="none" w:sz="0" w:space="0" w:color="auto"/>
            <w:right w:val="none" w:sz="0" w:space="0" w:color="auto"/>
          </w:divBdr>
        </w:div>
        <w:div w:id="1370885352">
          <w:marLeft w:val="480"/>
          <w:marRight w:val="0"/>
          <w:marTop w:val="0"/>
          <w:marBottom w:val="0"/>
          <w:divBdr>
            <w:top w:val="none" w:sz="0" w:space="0" w:color="auto"/>
            <w:left w:val="none" w:sz="0" w:space="0" w:color="auto"/>
            <w:bottom w:val="none" w:sz="0" w:space="0" w:color="auto"/>
            <w:right w:val="none" w:sz="0" w:space="0" w:color="auto"/>
          </w:divBdr>
        </w:div>
        <w:div w:id="909385987">
          <w:marLeft w:val="480"/>
          <w:marRight w:val="0"/>
          <w:marTop w:val="0"/>
          <w:marBottom w:val="0"/>
          <w:divBdr>
            <w:top w:val="none" w:sz="0" w:space="0" w:color="auto"/>
            <w:left w:val="none" w:sz="0" w:space="0" w:color="auto"/>
            <w:bottom w:val="none" w:sz="0" w:space="0" w:color="auto"/>
            <w:right w:val="none" w:sz="0" w:space="0" w:color="auto"/>
          </w:divBdr>
        </w:div>
        <w:div w:id="49699002">
          <w:marLeft w:val="480"/>
          <w:marRight w:val="0"/>
          <w:marTop w:val="0"/>
          <w:marBottom w:val="0"/>
          <w:divBdr>
            <w:top w:val="none" w:sz="0" w:space="0" w:color="auto"/>
            <w:left w:val="none" w:sz="0" w:space="0" w:color="auto"/>
            <w:bottom w:val="none" w:sz="0" w:space="0" w:color="auto"/>
            <w:right w:val="none" w:sz="0" w:space="0" w:color="auto"/>
          </w:divBdr>
        </w:div>
        <w:div w:id="2002462390">
          <w:marLeft w:val="480"/>
          <w:marRight w:val="0"/>
          <w:marTop w:val="0"/>
          <w:marBottom w:val="0"/>
          <w:divBdr>
            <w:top w:val="none" w:sz="0" w:space="0" w:color="auto"/>
            <w:left w:val="none" w:sz="0" w:space="0" w:color="auto"/>
            <w:bottom w:val="none" w:sz="0" w:space="0" w:color="auto"/>
            <w:right w:val="none" w:sz="0" w:space="0" w:color="auto"/>
          </w:divBdr>
        </w:div>
        <w:div w:id="466171829">
          <w:marLeft w:val="480"/>
          <w:marRight w:val="0"/>
          <w:marTop w:val="0"/>
          <w:marBottom w:val="0"/>
          <w:divBdr>
            <w:top w:val="none" w:sz="0" w:space="0" w:color="auto"/>
            <w:left w:val="none" w:sz="0" w:space="0" w:color="auto"/>
            <w:bottom w:val="none" w:sz="0" w:space="0" w:color="auto"/>
            <w:right w:val="none" w:sz="0" w:space="0" w:color="auto"/>
          </w:divBdr>
        </w:div>
        <w:div w:id="1162239631">
          <w:marLeft w:val="480"/>
          <w:marRight w:val="0"/>
          <w:marTop w:val="0"/>
          <w:marBottom w:val="0"/>
          <w:divBdr>
            <w:top w:val="none" w:sz="0" w:space="0" w:color="auto"/>
            <w:left w:val="none" w:sz="0" w:space="0" w:color="auto"/>
            <w:bottom w:val="none" w:sz="0" w:space="0" w:color="auto"/>
            <w:right w:val="none" w:sz="0" w:space="0" w:color="auto"/>
          </w:divBdr>
        </w:div>
        <w:div w:id="1131747088">
          <w:marLeft w:val="480"/>
          <w:marRight w:val="0"/>
          <w:marTop w:val="0"/>
          <w:marBottom w:val="0"/>
          <w:divBdr>
            <w:top w:val="none" w:sz="0" w:space="0" w:color="auto"/>
            <w:left w:val="none" w:sz="0" w:space="0" w:color="auto"/>
            <w:bottom w:val="none" w:sz="0" w:space="0" w:color="auto"/>
            <w:right w:val="none" w:sz="0" w:space="0" w:color="auto"/>
          </w:divBdr>
        </w:div>
        <w:div w:id="1086075713">
          <w:marLeft w:val="480"/>
          <w:marRight w:val="0"/>
          <w:marTop w:val="0"/>
          <w:marBottom w:val="0"/>
          <w:divBdr>
            <w:top w:val="none" w:sz="0" w:space="0" w:color="auto"/>
            <w:left w:val="none" w:sz="0" w:space="0" w:color="auto"/>
            <w:bottom w:val="none" w:sz="0" w:space="0" w:color="auto"/>
            <w:right w:val="none" w:sz="0" w:space="0" w:color="auto"/>
          </w:divBdr>
        </w:div>
        <w:div w:id="1234925766">
          <w:marLeft w:val="480"/>
          <w:marRight w:val="0"/>
          <w:marTop w:val="0"/>
          <w:marBottom w:val="0"/>
          <w:divBdr>
            <w:top w:val="none" w:sz="0" w:space="0" w:color="auto"/>
            <w:left w:val="none" w:sz="0" w:space="0" w:color="auto"/>
            <w:bottom w:val="none" w:sz="0" w:space="0" w:color="auto"/>
            <w:right w:val="none" w:sz="0" w:space="0" w:color="auto"/>
          </w:divBdr>
        </w:div>
        <w:div w:id="1876653186">
          <w:marLeft w:val="480"/>
          <w:marRight w:val="0"/>
          <w:marTop w:val="0"/>
          <w:marBottom w:val="0"/>
          <w:divBdr>
            <w:top w:val="none" w:sz="0" w:space="0" w:color="auto"/>
            <w:left w:val="none" w:sz="0" w:space="0" w:color="auto"/>
            <w:bottom w:val="none" w:sz="0" w:space="0" w:color="auto"/>
            <w:right w:val="none" w:sz="0" w:space="0" w:color="auto"/>
          </w:divBdr>
        </w:div>
        <w:div w:id="1095781586">
          <w:marLeft w:val="480"/>
          <w:marRight w:val="0"/>
          <w:marTop w:val="0"/>
          <w:marBottom w:val="0"/>
          <w:divBdr>
            <w:top w:val="none" w:sz="0" w:space="0" w:color="auto"/>
            <w:left w:val="none" w:sz="0" w:space="0" w:color="auto"/>
            <w:bottom w:val="none" w:sz="0" w:space="0" w:color="auto"/>
            <w:right w:val="none" w:sz="0" w:space="0" w:color="auto"/>
          </w:divBdr>
        </w:div>
        <w:div w:id="973753339">
          <w:marLeft w:val="480"/>
          <w:marRight w:val="0"/>
          <w:marTop w:val="0"/>
          <w:marBottom w:val="0"/>
          <w:divBdr>
            <w:top w:val="none" w:sz="0" w:space="0" w:color="auto"/>
            <w:left w:val="none" w:sz="0" w:space="0" w:color="auto"/>
            <w:bottom w:val="none" w:sz="0" w:space="0" w:color="auto"/>
            <w:right w:val="none" w:sz="0" w:space="0" w:color="auto"/>
          </w:divBdr>
        </w:div>
        <w:div w:id="2050953194">
          <w:marLeft w:val="480"/>
          <w:marRight w:val="0"/>
          <w:marTop w:val="0"/>
          <w:marBottom w:val="0"/>
          <w:divBdr>
            <w:top w:val="none" w:sz="0" w:space="0" w:color="auto"/>
            <w:left w:val="none" w:sz="0" w:space="0" w:color="auto"/>
            <w:bottom w:val="none" w:sz="0" w:space="0" w:color="auto"/>
            <w:right w:val="none" w:sz="0" w:space="0" w:color="auto"/>
          </w:divBdr>
        </w:div>
        <w:div w:id="358243296">
          <w:marLeft w:val="480"/>
          <w:marRight w:val="0"/>
          <w:marTop w:val="0"/>
          <w:marBottom w:val="0"/>
          <w:divBdr>
            <w:top w:val="none" w:sz="0" w:space="0" w:color="auto"/>
            <w:left w:val="none" w:sz="0" w:space="0" w:color="auto"/>
            <w:bottom w:val="none" w:sz="0" w:space="0" w:color="auto"/>
            <w:right w:val="none" w:sz="0" w:space="0" w:color="auto"/>
          </w:divBdr>
        </w:div>
        <w:div w:id="920219759">
          <w:marLeft w:val="480"/>
          <w:marRight w:val="0"/>
          <w:marTop w:val="0"/>
          <w:marBottom w:val="0"/>
          <w:divBdr>
            <w:top w:val="none" w:sz="0" w:space="0" w:color="auto"/>
            <w:left w:val="none" w:sz="0" w:space="0" w:color="auto"/>
            <w:bottom w:val="none" w:sz="0" w:space="0" w:color="auto"/>
            <w:right w:val="none" w:sz="0" w:space="0" w:color="auto"/>
          </w:divBdr>
        </w:div>
        <w:div w:id="141237215">
          <w:marLeft w:val="480"/>
          <w:marRight w:val="0"/>
          <w:marTop w:val="0"/>
          <w:marBottom w:val="0"/>
          <w:divBdr>
            <w:top w:val="none" w:sz="0" w:space="0" w:color="auto"/>
            <w:left w:val="none" w:sz="0" w:space="0" w:color="auto"/>
            <w:bottom w:val="none" w:sz="0" w:space="0" w:color="auto"/>
            <w:right w:val="none" w:sz="0" w:space="0" w:color="auto"/>
          </w:divBdr>
        </w:div>
        <w:div w:id="1478568669">
          <w:marLeft w:val="480"/>
          <w:marRight w:val="0"/>
          <w:marTop w:val="0"/>
          <w:marBottom w:val="0"/>
          <w:divBdr>
            <w:top w:val="none" w:sz="0" w:space="0" w:color="auto"/>
            <w:left w:val="none" w:sz="0" w:space="0" w:color="auto"/>
            <w:bottom w:val="none" w:sz="0" w:space="0" w:color="auto"/>
            <w:right w:val="none" w:sz="0" w:space="0" w:color="auto"/>
          </w:divBdr>
        </w:div>
        <w:div w:id="1670060832">
          <w:marLeft w:val="480"/>
          <w:marRight w:val="0"/>
          <w:marTop w:val="0"/>
          <w:marBottom w:val="0"/>
          <w:divBdr>
            <w:top w:val="none" w:sz="0" w:space="0" w:color="auto"/>
            <w:left w:val="none" w:sz="0" w:space="0" w:color="auto"/>
            <w:bottom w:val="none" w:sz="0" w:space="0" w:color="auto"/>
            <w:right w:val="none" w:sz="0" w:space="0" w:color="auto"/>
          </w:divBdr>
        </w:div>
        <w:div w:id="520707349">
          <w:marLeft w:val="480"/>
          <w:marRight w:val="0"/>
          <w:marTop w:val="0"/>
          <w:marBottom w:val="0"/>
          <w:divBdr>
            <w:top w:val="none" w:sz="0" w:space="0" w:color="auto"/>
            <w:left w:val="none" w:sz="0" w:space="0" w:color="auto"/>
            <w:bottom w:val="none" w:sz="0" w:space="0" w:color="auto"/>
            <w:right w:val="none" w:sz="0" w:space="0" w:color="auto"/>
          </w:divBdr>
        </w:div>
        <w:div w:id="585722489">
          <w:marLeft w:val="480"/>
          <w:marRight w:val="0"/>
          <w:marTop w:val="0"/>
          <w:marBottom w:val="0"/>
          <w:divBdr>
            <w:top w:val="none" w:sz="0" w:space="0" w:color="auto"/>
            <w:left w:val="none" w:sz="0" w:space="0" w:color="auto"/>
            <w:bottom w:val="none" w:sz="0" w:space="0" w:color="auto"/>
            <w:right w:val="none" w:sz="0" w:space="0" w:color="auto"/>
          </w:divBdr>
        </w:div>
        <w:div w:id="1410467601">
          <w:marLeft w:val="480"/>
          <w:marRight w:val="0"/>
          <w:marTop w:val="0"/>
          <w:marBottom w:val="0"/>
          <w:divBdr>
            <w:top w:val="none" w:sz="0" w:space="0" w:color="auto"/>
            <w:left w:val="none" w:sz="0" w:space="0" w:color="auto"/>
            <w:bottom w:val="none" w:sz="0" w:space="0" w:color="auto"/>
            <w:right w:val="none" w:sz="0" w:space="0" w:color="auto"/>
          </w:divBdr>
        </w:div>
        <w:div w:id="852382294">
          <w:marLeft w:val="480"/>
          <w:marRight w:val="0"/>
          <w:marTop w:val="0"/>
          <w:marBottom w:val="0"/>
          <w:divBdr>
            <w:top w:val="none" w:sz="0" w:space="0" w:color="auto"/>
            <w:left w:val="none" w:sz="0" w:space="0" w:color="auto"/>
            <w:bottom w:val="none" w:sz="0" w:space="0" w:color="auto"/>
            <w:right w:val="none" w:sz="0" w:space="0" w:color="auto"/>
          </w:divBdr>
        </w:div>
        <w:div w:id="1342077289">
          <w:marLeft w:val="480"/>
          <w:marRight w:val="0"/>
          <w:marTop w:val="0"/>
          <w:marBottom w:val="0"/>
          <w:divBdr>
            <w:top w:val="none" w:sz="0" w:space="0" w:color="auto"/>
            <w:left w:val="none" w:sz="0" w:space="0" w:color="auto"/>
            <w:bottom w:val="none" w:sz="0" w:space="0" w:color="auto"/>
            <w:right w:val="none" w:sz="0" w:space="0" w:color="auto"/>
          </w:divBdr>
        </w:div>
        <w:div w:id="1492286681">
          <w:marLeft w:val="480"/>
          <w:marRight w:val="0"/>
          <w:marTop w:val="0"/>
          <w:marBottom w:val="0"/>
          <w:divBdr>
            <w:top w:val="none" w:sz="0" w:space="0" w:color="auto"/>
            <w:left w:val="none" w:sz="0" w:space="0" w:color="auto"/>
            <w:bottom w:val="none" w:sz="0" w:space="0" w:color="auto"/>
            <w:right w:val="none" w:sz="0" w:space="0" w:color="auto"/>
          </w:divBdr>
        </w:div>
        <w:div w:id="1305964034">
          <w:marLeft w:val="480"/>
          <w:marRight w:val="0"/>
          <w:marTop w:val="0"/>
          <w:marBottom w:val="0"/>
          <w:divBdr>
            <w:top w:val="none" w:sz="0" w:space="0" w:color="auto"/>
            <w:left w:val="none" w:sz="0" w:space="0" w:color="auto"/>
            <w:bottom w:val="none" w:sz="0" w:space="0" w:color="auto"/>
            <w:right w:val="none" w:sz="0" w:space="0" w:color="auto"/>
          </w:divBdr>
        </w:div>
        <w:div w:id="1662193010">
          <w:marLeft w:val="480"/>
          <w:marRight w:val="0"/>
          <w:marTop w:val="0"/>
          <w:marBottom w:val="0"/>
          <w:divBdr>
            <w:top w:val="none" w:sz="0" w:space="0" w:color="auto"/>
            <w:left w:val="none" w:sz="0" w:space="0" w:color="auto"/>
            <w:bottom w:val="none" w:sz="0" w:space="0" w:color="auto"/>
            <w:right w:val="none" w:sz="0" w:space="0" w:color="auto"/>
          </w:divBdr>
        </w:div>
        <w:div w:id="1278367589">
          <w:marLeft w:val="480"/>
          <w:marRight w:val="0"/>
          <w:marTop w:val="0"/>
          <w:marBottom w:val="0"/>
          <w:divBdr>
            <w:top w:val="none" w:sz="0" w:space="0" w:color="auto"/>
            <w:left w:val="none" w:sz="0" w:space="0" w:color="auto"/>
            <w:bottom w:val="none" w:sz="0" w:space="0" w:color="auto"/>
            <w:right w:val="none" w:sz="0" w:space="0" w:color="auto"/>
          </w:divBdr>
        </w:div>
        <w:div w:id="1542207525">
          <w:marLeft w:val="480"/>
          <w:marRight w:val="0"/>
          <w:marTop w:val="0"/>
          <w:marBottom w:val="0"/>
          <w:divBdr>
            <w:top w:val="none" w:sz="0" w:space="0" w:color="auto"/>
            <w:left w:val="none" w:sz="0" w:space="0" w:color="auto"/>
            <w:bottom w:val="none" w:sz="0" w:space="0" w:color="auto"/>
            <w:right w:val="none" w:sz="0" w:space="0" w:color="auto"/>
          </w:divBdr>
        </w:div>
        <w:div w:id="201208157">
          <w:marLeft w:val="480"/>
          <w:marRight w:val="0"/>
          <w:marTop w:val="0"/>
          <w:marBottom w:val="0"/>
          <w:divBdr>
            <w:top w:val="none" w:sz="0" w:space="0" w:color="auto"/>
            <w:left w:val="none" w:sz="0" w:space="0" w:color="auto"/>
            <w:bottom w:val="none" w:sz="0" w:space="0" w:color="auto"/>
            <w:right w:val="none" w:sz="0" w:space="0" w:color="auto"/>
          </w:divBdr>
        </w:div>
        <w:div w:id="1397243648">
          <w:marLeft w:val="480"/>
          <w:marRight w:val="0"/>
          <w:marTop w:val="0"/>
          <w:marBottom w:val="0"/>
          <w:divBdr>
            <w:top w:val="none" w:sz="0" w:space="0" w:color="auto"/>
            <w:left w:val="none" w:sz="0" w:space="0" w:color="auto"/>
            <w:bottom w:val="none" w:sz="0" w:space="0" w:color="auto"/>
            <w:right w:val="none" w:sz="0" w:space="0" w:color="auto"/>
          </w:divBdr>
        </w:div>
        <w:div w:id="104469046">
          <w:marLeft w:val="480"/>
          <w:marRight w:val="0"/>
          <w:marTop w:val="0"/>
          <w:marBottom w:val="0"/>
          <w:divBdr>
            <w:top w:val="none" w:sz="0" w:space="0" w:color="auto"/>
            <w:left w:val="none" w:sz="0" w:space="0" w:color="auto"/>
            <w:bottom w:val="none" w:sz="0" w:space="0" w:color="auto"/>
            <w:right w:val="none" w:sz="0" w:space="0" w:color="auto"/>
          </w:divBdr>
        </w:div>
        <w:div w:id="468136724">
          <w:marLeft w:val="480"/>
          <w:marRight w:val="0"/>
          <w:marTop w:val="0"/>
          <w:marBottom w:val="0"/>
          <w:divBdr>
            <w:top w:val="none" w:sz="0" w:space="0" w:color="auto"/>
            <w:left w:val="none" w:sz="0" w:space="0" w:color="auto"/>
            <w:bottom w:val="none" w:sz="0" w:space="0" w:color="auto"/>
            <w:right w:val="none" w:sz="0" w:space="0" w:color="auto"/>
          </w:divBdr>
        </w:div>
        <w:div w:id="685718440">
          <w:marLeft w:val="480"/>
          <w:marRight w:val="0"/>
          <w:marTop w:val="0"/>
          <w:marBottom w:val="0"/>
          <w:divBdr>
            <w:top w:val="none" w:sz="0" w:space="0" w:color="auto"/>
            <w:left w:val="none" w:sz="0" w:space="0" w:color="auto"/>
            <w:bottom w:val="none" w:sz="0" w:space="0" w:color="auto"/>
            <w:right w:val="none" w:sz="0" w:space="0" w:color="auto"/>
          </w:divBdr>
        </w:div>
        <w:div w:id="995886944">
          <w:marLeft w:val="480"/>
          <w:marRight w:val="0"/>
          <w:marTop w:val="0"/>
          <w:marBottom w:val="0"/>
          <w:divBdr>
            <w:top w:val="none" w:sz="0" w:space="0" w:color="auto"/>
            <w:left w:val="none" w:sz="0" w:space="0" w:color="auto"/>
            <w:bottom w:val="none" w:sz="0" w:space="0" w:color="auto"/>
            <w:right w:val="none" w:sz="0" w:space="0" w:color="auto"/>
          </w:divBdr>
        </w:div>
        <w:div w:id="2096317743">
          <w:marLeft w:val="480"/>
          <w:marRight w:val="0"/>
          <w:marTop w:val="0"/>
          <w:marBottom w:val="0"/>
          <w:divBdr>
            <w:top w:val="none" w:sz="0" w:space="0" w:color="auto"/>
            <w:left w:val="none" w:sz="0" w:space="0" w:color="auto"/>
            <w:bottom w:val="none" w:sz="0" w:space="0" w:color="auto"/>
            <w:right w:val="none" w:sz="0" w:space="0" w:color="auto"/>
          </w:divBdr>
        </w:div>
        <w:div w:id="1122068844">
          <w:marLeft w:val="480"/>
          <w:marRight w:val="0"/>
          <w:marTop w:val="0"/>
          <w:marBottom w:val="0"/>
          <w:divBdr>
            <w:top w:val="none" w:sz="0" w:space="0" w:color="auto"/>
            <w:left w:val="none" w:sz="0" w:space="0" w:color="auto"/>
            <w:bottom w:val="none" w:sz="0" w:space="0" w:color="auto"/>
            <w:right w:val="none" w:sz="0" w:space="0" w:color="auto"/>
          </w:divBdr>
        </w:div>
        <w:div w:id="76559863">
          <w:marLeft w:val="480"/>
          <w:marRight w:val="0"/>
          <w:marTop w:val="0"/>
          <w:marBottom w:val="0"/>
          <w:divBdr>
            <w:top w:val="none" w:sz="0" w:space="0" w:color="auto"/>
            <w:left w:val="none" w:sz="0" w:space="0" w:color="auto"/>
            <w:bottom w:val="none" w:sz="0" w:space="0" w:color="auto"/>
            <w:right w:val="none" w:sz="0" w:space="0" w:color="auto"/>
          </w:divBdr>
        </w:div>
        <w:div w:id="1465000824">
          <w:marLeft w:val="480"/>
          <w:marRight w:val="0"/>
          <w:marTop w:val="0"/>
          <w:marBottom w:val="0"/>
          <w:divBdr>
            <w:top w:val="none" w:sz="0" w:space="0" w:color="auto"/>
            <w:left w:val="none" w:sz="0" w:space="0" w:color="auto"/>
            <w:bottom w:val="none" w:sz="0" w:space="0" w:color="auto"/>
            <w:right w:val="none" w:sz="0" w:space="0" w:color="auto"/>
          </w:divBdr>
        </w:div>
        <w:div w:id="1151870426">
          <w:marLeft w:val="480"/>
          <w:marRight w:val="0"/>
          <w:marTop w:val="0"/>
          <w:marBottom w:val="0"/>
          <w:divBdr>
            <w:top w:val="none" w:sz="0" w:space="0" w:color="auto"/>
            <w:left w:val="none" w:sz="0" w:space="0" w:color="auto"/>
            <w:bottom w:val="none" w:sz="0" w:space="0" w:color="auto"/>
            <w:right w:val="none" w:sz="0" w:space="0" w:color="auto"/>
          </w:divBdr>
        </w:div>
        <w:div w:id="1086995672">
          <w:marLeft w:val="480"/>
          <w:marRight w:val="0"/>
          <w:marTop w:val="0"/>
          <w:marBottom w:val="0"/>
          <w:divBdr>
            <w:top w:val="none" w:sz="0" w:space="0" w:color="auto"/>
            <w:left w:val="none" w:sz="0" w:space="0" w:color="auto"/>
            <w:bottom w:val="none" w:sz="0" w:space="0" w:color="auto"/>
            <w:right w:val="none" w:sz="0" w:space="0" w:color="auto"/>
          </w:divBdr>
        </w:div>
        <w:div w:id="830485081">
          <w:marLeft w:val="480"/>
          <w:marRight w:val="0"/>
          <w:marTop w:val="0"/>
          <w:marBottom w:val="0"/>
          <w:divBdr>
            <w:top w:val="none" w:sz="0" w:space="0" w:color="auto"/>
            <w:left w:val="none" w:sz="0" w:space="0" w:color="auto"/>
            <w:bottom w:val="none" w:sz="0" w:space="0" w:color="auto"/>
            <w:right w:val="none" w:sz="0" w:space="0" w:color="auto"/>
          </w:divBdr>
        </w:div>
        <w:div w:id="194463002">
          <w:marLeft w:val="480"/>
          <w:marRight w:val="0"/>
          <w:marTop w:val="0"/>
          <w:marBottom w:val="0"/>
          <w:divBdr>
            <w:top w:val="none" w:sz="0" w:space="0" w:color="auto"/>
            <w:left w:val="none" w:sz="0" w:space="0" w:color="auto"/>
            <w:bottom w:val="none" w:sz="0" w:space="0" w:color="auto"/>
            <w:right w:val="none" w:sz="0" w:space="0" w:color="auto"/>
          </w:divBdr>
        </w:div>
        <w:div w:id="38208846">
          <w:marLeft w:val="480"/>
          <w:marRight w:val="0"/>
          <w:marTop w:val="0"/>
          <w:marBottom w:val="0"/>
          <w:divBdr>
            <w:top w:val="none" w:sz="0" w:space="0" w:color="auto"/>
            <w:left w:val="none" w:sz="0" w:space="0" w:color="auto"/>
            <w:bottom w:val="none" w:sz="0" w:space="0" w:color="auto"/>
            <w:right w:val="none" w:sz="0" w:space="0" w:color="auto"/>
          </w:divBdr>
        </w:div>
        <w:div w:id="173804346">
          <w:marLeft w:val="480"/>
          <w:marRight w:val="0"/>
          <w:marTop w:val="0"/>
          <w:marBottom w:val="0"/>
          <w:divBdr>
            <w:top w:val="none" w:sz="0" w:space="0" w:color="auto"/>
            <w:left w:val="none" w:sz="0" w:space="0" w:color="auto"/>
            <w:bottom w:val="none" w:sz="0" w:space="0" w:color="auto"/>
            <w:right w:val="none" w:sz="0" w:space="0" w:color="auto"/>
          </w:divBdr>
        </w:div>
        <w:div w:id="1071853930">
          <w:marLeft w:val="480"/>
          <w:marRight w:val="0"/>
          <w:marTop w:val="0"/>
          <w:marBottom w:val="0"/>
          <w:divBdr>
            <w:top w:val="none" w:sz="0" w:space="0" w:color="auto"/>
            <w:left w:val="none" w:sz="0" w:space="0" w:color="auto"/>
            <w:bottom w:val="none" w:sz="0" w:space="0" w:color="auto"/>
            <w:right w:val="none" w:sz="0" w:space="0" w:color="auto"/>
          </w:divBdr>
        </w:div>
        <w:div w:id="1037513188">
          <w:marLeft w:val="480"/>
          <w:marRight w:val="0"/>
          <w:marTop w:val="0"/>
          <w:marBottom w:val="0"/>
          <w:divBdr>
            <w:top w:val="none" w:sz="0" w:space="0" w:color="auto"/>
            <w:left w:val="none" w:sz="0" w:space="0" w:color="auto"/>
            <w:bottom w:val="none" w:sz="0" w:space="0" w:color="auto"/>
            <w:right w:val="none" w:sz="0" w:space="0" w:color="auto"/>
          </w:divBdr>
        </w:div>
        <w:div w:id="18168405">
          <w:marLeft w:val="480"/>
          <w:marRight w:val="0"/>
          <w:marTop w:val="0"/>
          <w:marBottom w:val="0"/>
          <w:divBdr>
            <w:top w:val="none" w:sz="0" w:space="0" w:color="auto"/>
            <w:left w:val="none" w:sz="0" w:space="0" w:color="auto"/>
            <w:bottom w:val="none" w:sz="0" w:space="0" w:color="auto"/>
            <w:right w:val="none" w:sz="0" w:space="0" w:color="auto"/>
          </w:divBdr>
        </w:div>
        <w:div w:id="1911302740">
          <w:marLeft w:val="480"/>
          <w:marRight w:val="0"/>
          <w:marTop w:val="0"/>
          <w:marBottom w:val="0"/>
          <w:divBdr>
            <w:top w:val="none" w:sz="0" w:space="0" w:color="auto"/>
            <w:left w:val="none" w:sz="0" w:space="0" w:color="auto"/>
            <w:bottom w:val="none" w:sz="0" w:space="0" w:color="auto"/>
            <w:right w:val="none" w:sz="0" w:space="0" w:color="auto"/>
          </w:divBdr>
        </w:div>
        <w:div w:id="1698922356">
          <w:marLeft w:val="480"/>
          <w:marRight w:val="0"/>
          <w:marTop w:val="0"/>
          <w:marBottom w:val="0"/>
          <w:divBdr>
            <w:top w:val="none" w:sz="0" w:space="0" w:color="auto"/>
            <w:left w:val="none" w:sz="0" w:space="0" w:color="auto"/>
            <w:bottom w:val="none" w:sz="0" w:space="0" w:color="auto"/>
            <w:right w:val="none" w:sz="0" w:space="0" w:color="auto"/>
          </w:divBdr>
        </w:div>
        <w:div w:id="771899994">
          <w:marLeft w:val="480"/>
          <w:marRight w:val="0"/>
          <w:marTop w:val="0"/>
          <w:marBottom w:val="0"/>
          <w:divBdr>
            <w:top w:val="none" w:sz="0" w:space="0" w:color="auto"/>
            <w:left w:val="none" w:sz="0" w:space="0" w:color="auto"/>
            <w:bottom w:val="none" w:sz="0" w:space="0" w:color="auto"/>
            <w:right w:val="none" w:sz="0" w:space="0" w:color="auto"/>
          </w:divBdr>
        </w:div>
        <w:div w:id="215510047">
          <w:marLeft w:val="480"/>
          <w:marRight w:val="0"/>
          <w:marTop w:val="0"/>
          <w:marBottom w:val="0"/>
          <w:divBdr>
            <w:top w:val="none" w:sz="0" w:space="0" w:color="auto"/>
            <w:left w:val="none" w:sz="0" w:space="0" w:color="auto"/>
            <w:bottom w:val="none" w:sz="0" w:space="0" w:color="auto"/>
            <w:right w:val="none" w:sz="0" w:space="0" w:color="auto"/>
          </w:divBdr>
        </w:div>
        <w:div w:id="321087038">
          <w:marLeft w:val="480"/>
          <w:marRight w:val="0"/>
          <w:marTop w:val="0"/>
          <w:marBottom w:val="0"/>
          <w:divBdr>
            <w:top w:val="none" w:sz="0" w:space="0" w:color="auto"/>
            <w:left w:val="none" w:sz="0" w:space="0" w:color="auto"/>
            <w:bottom w:val="none" w:sz="0" w:space="0" w:color="auto"/>
            <w:right w:val="none" w:sz="0" w:space="0" w:color="auto"/>
          </w:divBdr>
        </w:div>
        <w:div w:id="152961839">
          <w:marLeft w:val="480"/>
          <w:marRight w:val="0"/>
          <w:marTop w:val="0"/>
          <w:marBottom w:val="0"/>
          <w:divBdr>
            <w:top w:val="none" w:sz="0" w:space="0" w:color="auto"/>
            <w:left w:val="none" w:sz="0" w:space="0" w:color="auto"/>
            <w:bottom w:val="none" w:sz="0" w:space="0" w:color="auto"/>
            <w:right w:val="none" w:sz="0" w:space="0" w:color="auto"/>
          </w:divBdr>
        </w:div>
        <w:div w:id="538666732">
          <w:marLeft w:val="480"/>
          <w:marRight w:val="0"/>
          <w:marTop w:val="0"/>
          <w:marBottom w:val="0"/>
          <w:divBdr>
            <w:top w:val="none" w:sz="0" w:space="0" w:color="auto"/>
            <w:left w:val="none" w:sz="0" w:space="0" w:color="auto"/>
            <w:bottom w:val="none" w:sz="0" w:space="0" w:color="auto"/>
            <w:right w:val="none" w:sz="0" w:space="0" w:color="auto"/>
          </w:divBdr>
        </w:div>
        <w:div w:id="412748475">
          <w:marLeft w:val="480"/>
          <w:marRight w:val="0"/>
          <w:marTop w:val="0"/>
          <w:marBottom w:val="0"/>
          <w:divBdr>
            <w:top w:val="none" w:sz="0" w:space="0" w:color="auto"/>
            <w:left w:val="none" w:sz="0" w:space="0" w:color="auto"/>
            <w:bottom w:val="none" w:sz="0" w:space="0" w:color="auto"/>
            <w:right w:val="none" w:sz="0" w:space="0" w:color="auto"/>
          </w:divBdr>
        </w:div>
        <w:div w:id="1117678749">
          <w:marLeft w:val="480"/>
          <w:marRight w:val="0"/>
          <w:marTop w:val="0"/>
          <w:marBottom w:val="0"/>
          <w:divBdr>
            <w:top w:val="none" w:sz="0" w:space="0" w:color="auto"/>
            <w:left w:val="none" w:sz="0" w:space="0" w:color="auto"/>
            <w:bottom w:val="none" w:sz="0" w:space="0" w:color="auto"/>
            <w:right w:val="none" w:sz="0" w:space="0" w:color="auto"/>
          </w:divBdr>
        </w:div>
        <w:div w:id="1552377132">
          <w:marLeft w:val="480"/>
          <w:marRight w:val="0"/>
          <w:marTop w:val="0"/>
          <w:marBottom w:val="0"/>
          <w:divBdr>
            <w:top w:val="none" w:sz="0" w:space="0" w:color="auto"/>
            <w:left w:val="none" w:sz="0" w:space="0" w:color="auto"/>
            <w:bottom w:val="none" w:sz="0" w:space="0" w:color="auto"/>
            <w:right w:val="none" w:sz="0" w:space="0" w:color="auto"/>
          </w:divBdr>
        </w:div>
        <w:div w:id="1972399905">
          <w:marLeft w:val="480"/>
          <w:marRight w:val="0"/>
          <w:marTop w:val="0"/>
          <w:marBottom w:val="0"/>
          <w:divBdr>
            <w:top w:val="none" w:sz="0" w:space="0" w:color="auto"/>
            <w:left w:val="none" w:sz="0" w:space="0" w:color="auto"/>
            <w:bottom w:val="none" w:sz="0" w:space="0" w:color="auto"/>
            <w:right w:val="none" w:sz="0" w:space="0" w:color="auto"/>
          </w:divBdr>
        </w:div>
        <w:div w:id="1690371501">
          <w:marLeft w:val="480"/>
          <w:marRight w:val="0"/>
          <w:marTop w:val="0"/>
          <w:marBottom w:val="0"/>
          <w:divBdr>
            <w:top w:val="none" w:sz="0" w:space="0" w:color="auto"/>
            <w:left w:val="none" w:sz="0" w:space="0" w:color="auto"/>
            <w:bottom w:val="none" w:sz="0" w:space="0" w:color="auto"/>
            <w:right w:val="none" w:sz="0" w:space="0" w:color="auto"/>
          </w:divBdr>
        </w:div>
        <w:div w:id="1442644537">
          <w:marLeft w:val="480"/>
          <w:marRight w:val="0"/>
          <w:marTop w:val="0"/>
          <w:marBottom w:val="0"/>
          <w:divBdr>
            <w:top w:val="none" w:sz="0" w:space="0" w:color="auto"/>
            <w:left w:val="none" w:sz="0" w:space="0" w:color="auto"/>
            <w:bottom w:val="none" w:sz="0" w:space="0" w:color="auto"/>
            <w:right w:val="none" w:sz="0" w:space="0" w:color="auto"/>
          </w:divBdr>
        </w:div>
        <w:div w:id="1498958148">
          <w:marLeft w:val="480"/>
          <w:marRight w:val="0"/>
          <w:marTop w:val="0"/>
          <w:marBottom w:val="0"/>
          <w:divBdr>
            <w:top w:val="none" w:sz="0" w:space="0" w:color="auto"/>
            <w:left w:val="none" w:sz="0" w:space="0" w:color="auto"/>
            <w:bottom w:val="none" w:sz="0" w:space="0" w:color="auto"/>
            <w:right w:val="none" w:sz="0" w:space="0" w:color="auto"/>
          </w:divBdr>
        </w:div>
        <w:div w:id="1494102326">
          <w:marLeft w:val="480"/>
          <w:marRight w:val="0"/>
          <w:marTop w:val="0"/>
          <w:marBottom w:val="0"/>
          <w:divBdr>
            <w:top w:val="none" w:sz="0" w:space="0" w:color="auto"/>
            <w:left w:val="none" w:sz="0" w:space="0" w:color="auto"/>
            <w:bottom w:val="none" w:sz="0" w:space="0" w:color="auto"/>
            <w:right w:val="none" w:sz="0" w:space="0" w:color="auto"/>
          </w:divBdr>
        </w:div>
        <w:div w:id="2025935239">
          <w:marLeft w:val="480"/>
          <w:marRight w:val="0"/>
          <w:marTop w:val="0"/>
          <w:marBottom w:val="0"/>
          <w:divBdr>
            <w:top w:val="none" w:sz="0" w:space="0" w:color="auto"/>
            <w:left w:val="none" w:sz="0" w:space="0" w:color="auto"/>
            <w:bottom w:val="none" w:sz="0" w:space="0" w:color="auto"/>
            <w:right w:val="none" w:sz="0" w:space="0" w:color="auto"/>
          </w:divBdr>
        </w:div>
        <w:div w:id="1034692182">
          <w:marLeft w:val="480"/>
          <w:marRight w:val="0"/>
          <w:marTop w:val="0"/>
          <w:marBottom w:val="0"/>
          <w:divBdr>
            <w:top w:val="none" w:sz="0" w:space="0" w:color="auto"/>
            <w:left w:val="none" w:sz="0" w:space="0" w:color="auto"/>
            <w:bottom w:val="none" w:sz="0" w:space="0" w:color="auto"/>
            <w:right w:val="none" w:sz="0" w:space="0" w:color="auto"/>
          </w:divBdr>
        </w:div>
        <w:div w:id="1307976070">
          <w:marLeft w:val="480"/>
          <w:marRight w:val="0"/>
          <w:marTop w:val="0"/>
          <w:marBottom w:val="0"/>
          <w:divBdr>
            <w:top w:val="none" w:sz="0" w:space="0" w:color="auto"/>
            <w:left w:val="none" w:sz="0" w:space="0" w:color="auto"/>
            <w:bottom w:val="none" w:sz="0" w:space="0" w:color="auto"/>
            <w:right w:val="none" w:sz="0" w:space="0" w:color="auto"/>
          </w:divBdr>
        </w:div>
        <w:div w:id="878204384">
          <w:marLeft w:val="480"/>
          <w:marRight w:val="0"/>
          <w:marTop w:val="0"/>
          <w:marBottom w:val="0"/>
          <w:divBdr>
            <w:top w:val="none" w:sz="0" w:space="0" w:color="auto"/>
            <w:left w:val="none" w:sz="0" w:space="0" w:color="auto"/>
            <w:bottom w:val="none" w:sz="0" w:space="0" w:color="auto"/>
            <w:right w:val="none" w:sz="0" w:space="0" w:color="auto"/>
          </w:divBdr>
        </w:div>
        <w:div w:id="482547162">
          <w:marLeft w:val="480"/>
          <w:marRight w:val="0"/>
          <w:marTop w:val="0"/>
          <w:marBottom w:val="0"/>
          <w:divBdr>
            <w:top w:val="none" w:sz="0" w:space="0" w:color="auto"/>
            <w:left w:val="none" w:sz="0" w:space="0" w:color="auto"/>
            <w:bottom w:val="none" w:sz="0" w:space="0" w:color="auto"/>
            <w:right w:val="none" w:sz="0" w:space="0" w:color="auto"/>
          </w:divBdr>
        </w:div>
        <w:div w:id="1485782653">
          <w:marLeft w:val="480"/>
          <w:marRight w:val="0"/>
          <w:marTop w:val="0"/>
          <w:marBottom w:val="0"/>
          <w:divBdr>
            <w:top w:val="none" w:sz="0" w:space="0" w:color="auto"/>
            <w:left w:val="none" w:sz="0" w:space="0" w:color="auto"/>
            <w:bottom w:val="none" w:sz="0" w:space="0" w:color="auto"/>
            <w:right w:val="none" w:sz="0" w:space="0" w:color="auto"/>
          </w:divBdr>
        </w:div>
        <w:div w:id="1286618999">
          <w:marLeft w:val="480"/>
          <w:marRight w:val="0"/>
          <w:marTop w:val="0"/>
          <w:marBottom w:val="0"/>
          <w:divBdr>
            <w:top w:val="none" w:sz="0" w:space="0" w:color="auto"/>
            <w:left w:val="none" w:sz="0" w:space="0" w:color="auto"/>
            <w:bottom w:val="none" w:sz="0" w:space="0" w:color="auto"/>
            <w:right w:val="none" w:sz="0" w:space="0" w:color="auto"/>
          </w:divBdr>
        </w:div>
        <w:div w:id="1468546838">
          <w:marLeft w:val="480"/>
          <w:marRight w:val="0"/>
          <w:marTop w:val="0"/>
          <w:marBottom w:val="0"/>
          <w:divBdr>
            <w:top w:val="none" w:sz="0" w:space="0" w:color="auto"/>
            <w:left w:val="none" w:sz="0" w:space="0" w:color="auto"/>
            <w:bottom w:val="none" w:sz="0" w:space="0" w:color="auto"/>
            <w:right w:val="none" w:sz="0" w:space="0" w:color="auto"/>
          </w:divBdr>
        </w:div>
        <w:div w:id="1529903111">
          <w:marLeft w:val="480"/>
          <w:marRight w:val="0"/>
          <w:marTop w:val="0"/>
          <w:marBottom w:val="0"/>
          <w:divBdr>
            <w:top w:val="none" w:sz="0" w:space="0" w:color="auto"/>
            <w:left w:val="none" w:sz="0" w:space="0" w:color="auto"/>
            <w:bottom w:val="none" w:sz="0" w:space="0" w:color="auto"/>
            <w:right w:val="none" w:sz="0" w:space="0" w:color="auto"/>
          </w:divBdr>
        </w:div>
        <w:div w:id="1186212499">
          <w:marLeft w:val="480"/>
          <w:marRight w:val="0"/>
          <w:marTop w:val="0"/>
          <w:marBottom w:val="0"/>
          <w:divBdr>
            <w:top w:val="none" w:sz="0" w:space="0" w:color="auto"/>
            <w:left w:val="none" w:sz="0" w:space="0" w:color="auto"/>
            <w:bottom w:val="none" w:sz="0" w:space="0" w:color="auto"/>
            <w:right w:val="none" w:sz="0" w:space="0" w:color="auto"/>
          </w:divBdr>
        </w:div>
        <w:div w:id="1361008580">
          <w:marLeft w:val="480"/>
          <w:marRight w:val="0"/>
          <w:marTop w:val="0"/>
          <w:marBottom w:val="0"/>
          <w:divBdr>
            <w:top w:val="none" w:sz="0" w:space="0" w:color="auto"/>
            <w:left w:val="none" w:sz="0" w:space="0" w:color="auto"/>
            <w:bottom w:val="none" w:sz="0" w:space="0" w:color="auto"/>
            <w:right w:val="none" w:sz="0" w:space="0" w:color="auto"/>
          </w:divBdr>
        </w:div>
      </w:divsChild>
    </w:div>
    <w:div w:id="214704788">
      <w:bodyDiv w:val="1"/>
      <w:marLeft w:val="0"/>
      <w:marRight w:val="0"/>
      <w:marTop w:val="0"/>
      <w:marBottom w:val="0"/>
      <w:divBdr>
        <w:top w:val="none" w:sz="0" w:space="0" w:color="auto"/>
        <w:left w:val="none" w:sz="0" w:space="0" w:color="auto"/>
        <w:bottom w:val="none" w:sz="0" w:space="0" w:color="auto"/>
        <w:right w:val="none" w:sz="0" w:space="0" w:color="auto"/>
      </w:divBdr>
    </w:div>
    <w:div w:id="216552177">
      <w:bodyDiv w:val="1"/>
      <w:marLeft w:val="0"/>
      <w:marRight w:val="0"/>
      <w:marTop w:val="0"/>
      <w:marBottom w:val="0"/>
      <w:divBdr>
        <w:top w:val="none" w:sz="0" w:space="0" w:color="auto"/>
        <w:left w:val="none" w:sz="0" w:space="0" w:color="auto"/>
        <w:bottom w:val="none" w:sz="0" w:space="0" w:color="auto"/>
        <w:right w:val="none" w:sz="0" w:space="0" w:color="auto"/>
      </w:divBdr>
    </w:div>
    <w:div w:id="218440388">
      <w:bodyDiv w:val="1"/>
      <w:marLeft w:val="0"/>
      <w:marRight w:val="0"/>
      <w:marTop w:val="0"/>
      <w:marBottom w:val="0"/>
      <w:divBdr>
        <w:top w:val="none" w:sz="0" w:space="0" w:color="auto"/>
        <w:left w:val="none" w:sz="0" w:space="0" w:color="auto"/>
        <w:bottom w:val="none" w:sz="0" w:space="0" w:color="auto"/>
        <w:right w:val="none" w:sz="0" w:space="0" w:color="auto"/>
      </w:divBdr>
    </w:div>
    <w:div w:id="219025300">
      <w:bodyDiv w:val="1"/>
      <w:marLeft w:val="0"/>
      <w:marRight w:val="0"/>
      <w:marTop w:val="0"/>
      <w:marBottom w:val="0"/>
      <w:divBdr>
        <w:top w:val="none" w:sz="0" w:space="0" w:color="auto"/>
        <w:left w:val="none" w:sz="0" w:space="0" w:color="auto"/>
        <w:bottom w:val="none" w:sz="0" w:space="0" w:color="auto"/>
        <w:right w:val="none" w:sz="0" w:space="0" w:color="auto"/>
      </w:divBdr>
    </w:div>
    <w:div w:id="219250445">
      <w:bodyDiv w:val="1"/>
      <w:marLeft w:val="0"/>
      <w:marRight w:val="0"/>
      <w:marTop w:val="0"/>
      <w:marBottom w:val="0"/>
      <w:divBdr>
        <w:top w:val="none" w:sz="0" w:space="0" w:color="auto"/>
        <w:left w:val="none" w:sz="0" w:space="0" w:color="auto"/>
        <w:bottom w:val="none" w:sz="0" w:space="0" w:color="auto"/>
        <w:right w:val="none" w:sz="0" w:space="0" w:color="auto"/>
      </w:divBdr>
    </w:div>
    <w:div w:id="221214440">
      <w:bodyDiv w:val="1"/>
      <w:marLeft w:val="0"/>
      <w:marRight w:val="0"/>
      <w:marTop w:val="0"/>
      <w:marBottom w:val="0"/>
      <w:divBdr>
        <w:top w:val="none" w:sz="0" w:space="0" w:color="auto"/>
        <w:left w:val="none" w:sz="0" w:space="0" w:color="auto"/>
        <w:bottom w:val="none" w:sz="0" w:space="0" w:color="auto"/>
        <w:right w:val="none" w:sz="0" w:space="0" w:color="auto"/>
      </w:divBdr>
    </w:div>
    <w:div w:id="221215337">
      <w:bodyDiv w:val="1"/>
      <w:marLeft w:val="0"/>
      <w:marRight w:val="0"/>
      <w:marTop w:val="0"/>
      <w:marBottom w:val="0"/>
      <w:divBdr>
        <w:top w:val="none" w:sz="0" w:space="0" w:color="auto"/>
        <w:left w:val="none" w:sz="0" w:space="0" w:color="auto"/>
        <w:bottom w:val="none" w:sz="0" w:space="0" w:color="auto"/>
        <w:right w:val="none" w:sz="0" w:space="0" w:color="auto"/>
      </w:divBdr>
    </w:div>
    <w:div w:id="224684629">
      <w:bodyDiv w:val="1"/>
      <w:marLeft w:val="0"/>
      <w:marRight w:val="0"/>
      <w:marTop w:val="0"/>
      <w:marBottom w:val="0"/>
      <w:divBdr>
        <w:top w:val="none" w:sz="0" w:space="0" w:color="auto"/>
        <w:left w:val="none" w:sz="0" w:space="0" w:color="auto"/>
        <w:bottom w:val="none" w:sz="0" w:space="0" w:color="auto"/>
        <w:right w:val="none" w:sz="0" w:space="0" w:color="auto"/>
      </w:divBdr>
    </w:div>
    <w:div w:id="224950579">
      <w:bodyDiv w:val="1"/>
      <w:marLeft w:val="0"/>
      <w:marRight w:val="0"/>
      <w:marTop w:val="0"/>
      <w:marBottom w:val="0"/>
      <w:divBdr>
        <w:top w:val="none" w:sz="0" w:space="0" w:color="auto"/>
        <w:left w:val="none" w:sz="0" w:space="0" w:color="auto"/>
        <w:bottom w:val="none" w:sz="0" w:space="0" w:color="auto"/>
        <w:right w:val="none" w:sz="0" w:space="0" w:color="auto"/>
      </w:divBdr>
    </w:div>
    <w:div w:id="230433133">
      <w:bodyDiv w:val="1"/>
      <w:marLeft w:val="0"/>
      <w:marRight w:val="0"/>
      <w:marTop w:val="0"/>
      <w:marBottom w:val="0"/>
      <w:divBdr>
        <w:top w:val="none" w:sz="0" w:space="0" w:color="auto"/>
        <w:left w:val="none" w:sz="0" w:space="0" w:color="auto"/>
        <w:bottom w:val="none" w:sz="0" w:space="0" w:color="auto"/>
        <w:right w:val="none" w:sz="0" w:space="0" w:color="auto"/>
      </w:divBdr>
    </w:div>
    <w:div w:id="234517723">
      <w:bodyDiv w:val="1"/>
      <w:marLeft w:val="0"/>
      <w:marRight w:val="0"/>
      <w:marTop w:val="0"/>
      <w:marBottom w:val="0"/>
      <w:divBdr>
        <w:top w:val="none" w:sz="0" w:space="0" w:color="auto"/>
        <w:left w:val="none" w:sz="0" w:space="0" w:color="auto"/>
        <w:bottom w:val="none" w:sz="0" w:space="0" w:color="auto"/>
        <w:right w:val="none" w:sz="0" w:space="0" w:color="auto"/>
      </w:divBdr>
    </w:div>
    <w:div w:id="235747396">
      <w:bodyDiv w:val="1"/>
      <w:marLeft w:val="0"/>
      <w:marRight w:val="0"/>
      <w:marTop w:val="0"/>
      <w:marBottom w:val="0"/>
      <w:divBdr>
        <w:top w:val="none" w:sz="0" w:space="0" w:color="auto"/>
        <w:left w:val="none" w:sz="0" w:space="0" w:color="auto"/>
        <w:bottom w:val="none" w:sz="0" w:space="0" w:color="auto"/>
        <w:right w:val="none" w:sz="0" w:space="0" w:color="auto"/>
      </w:divBdr>
    </w:div>
    <w:div w:id="238633952">
      <w:bodyDiv w:val="1"/>
      <w:marLeft w:val="0"/>
      <w:marRight w:val="0"/>
      <w:marTop w:val="0"/>
      <w:marBottom w:val="0"/>
      <w:divBdr>
        <w:top w:val="none" w:sz="0" w:space="0" w:color="auto"/>
        <w:left w:val="none" w:sz="0" w:space="0" w:color="auto"/>
        <w:bottom w:val="none" w:sz="0" w:space="0" w:color="auto"/>
        <w:right w:val="none" w:sz="0" w:space="0" w:color="auto"/>
      </w:divBdr>
    </w:div>
    <w:div w:id="241305185">
      <w:bodyDiv w:val="1"/>
      <w:marLeft w:val="0"/>
      <w:marRight w:val="0"/>
      <w:marTop w:val="0"/>
      <w:marBottom w:val="0"/>
      <w:divBdr>
        <w:top w:val="none" w:sz="0" w:space="0" w:color="auto"/>
        <w:left w:val="none" w:sz="0" w:space="0" w:color="auto"/>
        <w:bottom w:val="none" w:sz="0" w:space="0" w:color="auto"/>
        <w:right w:val="none" w:sz="0" w:space="0" w:color="auto"/>
      </w:divBdr>
    </w:div>
    <w:div w:id="241721882">
      <w:bodyDiv w:val="1"/>
      <w:marLeft w:val="0"/>
      <w:marRight w:val="0"/>
      <w:marTop w:val="0"/>
      <w:marBottom w:val="0"/>
      <w:divBdr>
        <w:top w:val="none" w:sz="0" w:space="0" w:color="auto"/>
        <w:left w:val="none" w:sz="0" w:space="0" w:color="auto"/>
        <w:bottom w:val="none" w:sz="0" w:space="0" w:color="auto"/>
        <w:right w:val="none" w:sz="0" w:space="0" w:color="auto"/>
      </w:divBdr>
    </w:div>
    <w:div w:id="247272046">
      <w:bodyDiv w:val="1"/>
      <w:marLeft w:val="0"/>
      <w:marRight w:val="0"/>
      <w:marTop w:val="0"/>
      <w:marBottom w:val="0"/>
      <w:divBdr>
        <w:top w:val="none" w:sz="0" w:space="0" w:color="auto"/>
        <w:left w:val="none" w:sz="0" w:space="0" w:color="auto"/>
        <w:bottom w:val="none" w:sz="0" w:space="0" w:color="auto"/>
        <w:right w:val="none" w:sz="0" w:space="0" w:color="auto"/>
      </w:divBdr>
    </w:div>
    <w:div w:id="247279052">
      <w:bodyDiv w:val="1"/>
      <w:marLeft w:val="0"/>
      <w:marRight w:val="0"/>
      <w:marTop w:val="0"/>
      <w:marBottom w:val="0"/>
      <w:divBdr>
        <w:top w:val="none" w:sz="0" w:space="0" w:color="auto"/>
        <w:left w:val="none" w:sz="0" w:space="0" w:color="auto"/>
        <w:bottom w:val="none" w:sz="0" w:space="0" w:color="auto"/>
        <w:right w:val="none" w:sz="0" w:space="0" w:color="auto"/>
      </w:divBdr>
    </w:div>
    <w:div w:id="248545276">
      <w:bodyDiv w:val="1"/>
      <w:marLeft w:val="0"/>
      <w:marRight w:val="0"/>
      <w:marTop w:val="0"/>
      <w:marBottom w:val="0"/>
      <w:divBdr>
        <w:top w:val="none" w:sz="0" w:space="0" w:color="auto"/>
        <w:left w:val="none" w:sz="0" w:space="0" w:color="auto"/>
        <w:bottom w:val="none" w:sz="0" w:space="0" w:color="auto"/>
        <w:right w:val="none" w:sz="0" w:space="0" w:color="auto"/>
      </w:divBdr>
    </w:div>
    <w:div w:id="249849605">
      <w:bodyDiv w:val="1"/>
      <w:marLeft w:val="0"/>
      <w:marRight w:val="0"/>
      <w:marTop w:val="0"/>
      <w:marBottom w:val="0"/>
      <w:divBdr>
        <w:top w:val="none" w:sz="0" w:space="0" w:color="auto"/>
        <w:left w:val="none" w:sz="0" w:space="0" w:color="auto"/>
        <w:bottom w:val="none" w:sz="0" w:space="0" w:color="auto"/>
        <w:right w:val="none" w:sz="0" w:space="0" w:color="auto"/>
      </w:divBdr>
    </w:div>
    <w:div w:id="251165259">
      <w:bodyDiv w:val="1"/>
      <w:marLeft w:val="0"/>
      <w:marRight w:val="0"/>
      <w:marTop w:val="0"/>
      <w:marBottom w:val="0"/>
      <w:divBdr>
        <w:top w:val="none" w:sz="0" w:space="0" w:color="auto"/>
        <w:left w:val="none" w:sz="0" w:space="0" w:color="auto"/>
        <w:bottom w:val="none" w:sz="0" w:space="0" w:color="auto"/>
        <w:right w:val="none" w:sz="0" w:space="0" w:color="auto"/>
      </w:divBdr>
    </w:div>
    <w:div w:id="252204380">
      <w:bodyDiv w:val="1"/>
      <w:marLeft w:val="0"/>
      <w:marRight w:val="0"/>
      <w:marTop w:val="0"/>
      <w:marBottom w:val="0"/>
      <w:divBdr>
        <w:top w:val="none" w:sz="0" w:space="0" w:color="auto"/>
        <w:left w:val="none" w:sz="0" w:space="0" w:color="auto"/>
        <w:bottom w:val="none" w:sz="0" w:space="0" w:color="auto"/>
        <w:right w:val="none" w:sz="0" w:space="0" w:color="auto"/>
      </w:divBdr>
    </w:div>
    <w:div w:id="252474963">
      <w:bodyDiv w:val="1"/>
      <w:marLeft w:val="0"/>
      <w:marRight w:val="0"/>
      <w:marTop w:val="0"/>
      <w:marBottom w:val="0"/>
      <w:divBdr>
        <w:top w:val="none" w:sz="0" w:space="0" w:color="auto"/>
        <w:left w:val="none" w:sz="0" w:space="0" w:color="auto"/>
        <w:bottom w:val="none" w:sz="0" w:space="0" w:color="auto"/>
        <w:right w:val="none" w:sz="0" w:space="0" w:color="auto"/>
      </w:divBdr>
      <w:divsChild>
        <w:div w:id="1354764528">
          <w:marLeft w:val="480"/>
          <w:marRight w:val="0"/>
          <w:marTop w:val="0"/>
          <w:marBottom w:val="0"/>
          <w:divBdr>
            <w:top w:val="none" w:sz="0" w:space="0" w:color="auto"/>
            <w:left w:val="none" w:sz="0" w:space="0" w:color="auto"/>
            <w:bottom w:val="none" w:sz="0" w:space="0" w:color="auto"/>
            <w:right w:val="none" w:sz="0" w:space="0" w:color="auto"/>
          </w:divBdr>
        </w:div>
        <w:div w:id="1650668782">
          <w:marLeft w:val="480"/>
          <w:marRight w:val="0"/>
          <w:marTop w:val="0"/>
          <w:marBottom w:val="0"/>
          <w:divBdr>
            <w:top w:val="none" w:sz="0" w:space="0" w:color="auto"/>
            <w:left w:val="none" w:sz="0" w:space="0" w:color="auto"/>
            <w:bottom w:val="none" w:sz="0" w:space="0" w:color="auto"/>
            <w:right w:val="none" w:sz="0" w:space="0" w:color="auto"/>
          </w:divBdr>
        </w:div>
        <w:div w:id="705639875">
          <w:marLeft w:val="480"/>
          <w:marRight w:val="0"/>
          <w:marTop w:val="0"/>
          <w:marBottom w:val="0"/>
          <w:divBdr>
            <w:top w:val="none" w:sz="0" w:space="0" w:color="auto"/>
            <w:left w:val="none" w:sz="0" w:space="0" w:color="auto"/>
            <w:bottom w:val="none" w:sz="0" w:space="0" w:color="auto"/>
            <w:right w:val="none" w:sz="0" w:space="0" w:color="auto"/>
          </w:divBdr>
        </w:div>
        <w:div w:id="4285284">
          <w:marLeft w:val="480"/>
          <w:marRight w:val="0"/>
          <w:marTop w:val="0"/>
          <w:marBottom w:val="0"/>
          <w:divBdr>
            <w:top w:val="none" w:sz="0" w:space="0" w:color="auto"/>
            <w:left w:val="none" w:sz="0" w:space="0" w:color="auto"/>
            <w:bottom w:val="none" w:sz="0" w:space="0" w:color="auto"/>
            <w:right w:val="none" w:sz="0" w:space="0" w:color="auto"/>
          </w:divBdr>
        </w:div>
        <w:div w:id="201674562">
          <w:marLeft w:val="480"/>
          <w:marRight w:val="0"/>
          <w:marTop w:val="0"/>
          <w:marBottom w:val="0"/>
          <w:divBdr>
            <w:top w:val="none" w:sz="0" w:space="0" w:color="auto"/>
            <w:left w:val="none" w:sz="0" w:space="0" w:color="auto"/>
            <w:bottom w:val="none" w:sz="0" w:space="0" w:color="auto"/>
            <w:right w:val="none" w:sz="0" w:space="0" w:color="auto"/>
          </w:divBdr>
        </w:div>
        <w:div w:id="966593805">
          <w:marLeft w:val="480"/>
          <w:marRight w:val="0"/>
          <w:marTop w:val="0"/>
          <w:marBottom w:val="0"/>
          <w:divBdr>
            <w:top w:val="none" w:sz="0" w:space="0" w:color="auto"/>
            <w:left w:val="none" w:sz="0" w:space="0" w:color="auto"/>
            <w:bottom w:val="none" w:sz="0" w:space="0" w:color="auto"/>
            <w:right w:val="none" w:sz="0" w:space="0" w:color="auto"/>
          </w:divBdr>
        </w:div>
        <w:div w:id="657802994">
          <w:marLeft w:val="480"/>
          <w:marRight w:val="0"/>
          <w:marTop w:val="0"/>
          <w:marBottom w:val="0"/>
          <w:divBdr>
            <w:top w:val="none" w:sz="0" w:space="0" w:color="auto"/>
            <w:left w:val="none" w:sz="0" w:space="0" w:color="auto"/>
            <w:bottom w:val="none" w:sz="0" w:space="0" w:color="auto"/>
            <w:right w:val="none" w:sz="0" w:space="0" w:color="auto"/>
          </w:divBdr>
        </w:div>
        <w:div w:id="1485776300">
          <w:marLeft w:val="480"/>
          <w:marRight w:val="0"/>
          <w:marTop w:val="0"/>
          <w:marBottom w:val="0"/>
          <w:divBdr>
            <w:top w:val="none" w:sz="0" w:space="0" w:color="auto"/>
            <w:left w:val="none" w:sz="0" w:space="0" w:color="auto"/>
            <w:bottom w:val="none" w:sz="0" w:space="0" w:color="auto"/>
            <w:right w:val="none" w:sz="0" w:space="0" w:color="auto"/>
          </w:divBdr>
        </w:div>
        <w:div w:id="1116873632">
          <w:marLeft w:val="480"/>
          <w:marRight w:val="0"/>
          <w:marTop w:val="0"/>
          <w:marBottom w:val="0"/>
          <w:divBdr>
            <w:top w:val="none" w:sz="0" w:space="0" w:color="auto"/>
            <w:left w:val="none" w:sz="0" w:space="0" w:color="auto"/>
            <w:bottom w:val="none" w:sz="0" w:space="0" w:color="auto"/>
            <w:right w:val="none" w:sz="0" w:space="0" w:color="auto"/>
          </w:divBdr>
        </w:div>
        <w:div w:id="1169907965">
          <w:marLeft w:val="480"/>
          <w:marRight w:val="0"/>
          <w:marTop w:val="0"/>
          <w:marBottom w:val="0"/>
          <w:divBdr>
            <w:top w:val="none" w:sz="0" w:space="0" w:color="auto"/>
            <w:left w:val="none" w:sz="0" w:space="0" w:color="auto"/>
            <w:bottom w:val="none" w:sz="0" w:space="0" w:color="auto"/>
            <w:right w:val="none" w:sz="0" w:space="0" w:color="auto"/>
          </w:divBdr>
        </w:div>
        <w:div w:id="1864588504">
          <w:marLeft w:val="480"/>
          <w:marRight w:val="0"/>
          <w:marTop w:val="0"/>
          <w:marBottom w:val="0"/>
          <w:divBdr>
            <w:top w:val="none" w:sz="0" w:space="0" w:color="auto"/>
            <w:left w:val="none" w:sz="0" w:space="0" w:color="auto"/>
            <w:bottom w:val="none" w:sz="0" w:space="0" w:color="auto"/>
            <w:right w:val="none" w:sz="0" w:space="0" w:color="auto"/>
          </w:divBdr>
        </w:div>
        <w:div w:id="1611159195">
          <w:marLeft w:val="480"/>
          <w:marRight w:val="0"/>
          <w:marTop w:val="0"/>
          <w:marBottom w:val="0"/>
          <w:divBdr>
            <w:top w:val="none" w:sz="0" w:space="0" w:color="auto"/>
            <w:left w:val="none" w:sz="0" w:space="0" w:color="auto"/>
            <w:bottom w:val="none" w:sz="0" w:space="0" w:color="auto"/>
            <w:right w:val="none" w:sz="0" w:space="0" w:color="auto"/>
          </w:divBdr>
        </w:div>
        <w:div w:id="361785985">
          <w:marLeft w:val="480"/>
          <w:marRight w:val="0"/>
          <w:marTop w:val="0"/>
          <w:marBottom w:val="0"/>
          <w:divBdr>
            <w:top w:val="none" w:sz="0" w:space="0" w:color="auto"/>
            <w:left w:val="none" w:sz="0" w:space="0" w:color="auto"/>
            <w:bottom w:val="none" w:sz="0" w:space="0" w:color="auto"/>
            <w:right w:val="none" w:sz="0" w:space="0" w:color="auto"/>
          </w:divBdr>
        </w:div>
        <w:div w:id="1895307373">
          <w:marLeft w:val="480"/>
          <w:marRight w:val="0"/>
          <w:marTop w:val="0"/>
          <w:marBottom w:val="0"/>
          <w:divBdr>
            <w:top w:val="none" w:sz="0" w:space="0" w:color="auto"/>
            <w:left w:val="none" w:sz="0" w:space="0" w:color="auto"/>
            <w:bottom w:val="none" w:sz="0" w:space="0" w:color="auto"/>
            <w:right w:val="none" w:sz="0" w:space="0" w:color="auto"/>
          </w:divBdr>
        </w:div>
        <w:div w:id="338583384">
          <w:marLeft w:val="480"/>
          <w:marRight w:val="0"/>
          <w:marTop w:val="0"/>
          <w:marBottom w:val="0"/>
          <w:divBdr>
            <w:top w:val="none" w:sz="0" w:space="0" w:color="auto"/>
            <w:left w:val="none" w:sz="0" w:space="0" w:color="auto"/>
            <w:bottom w:val="none" w:sz="0" w:space="0" w:color="auto"/>
            <w:right w:val="none" w:sz="0" w:space="0" w:color="auto"/>
          </w:divBdr>
        </w:div>
        <w:div w:id="1365135713">
          <w:marLeft w:val="480"/>
          <w:marRight w:val="0"/>
          <w:marTop w:val="0"/>
          <w:marBottom w:val="0"/>
          <w:divBdr>
            <w:top w:val="none" w:sz="0" w:space="0" w:color="auto"/>
            <w:left w:val="none" w:sz="0" w:space="0" w:color="auto"/>
            <w:bottom w:val="none" w:sz="0" w:space="0" w:color="auto"/>
            <w:right w:val="none" w:sz="0" w:space="0" w:color="auto"/>
          </w:divBdr>
        </w:div>
        <w:div w:id="536045685">
          <w:marLeft w:val="480"/>
          <w:marRight w:val="0"/>
          <w:marTop w:val="0"/>
          <w:marBottom w:val="0"/>
          <w:divBdr>
            <w:top w:val="none" w:sz="0" w:space="0" w:color="auto"/>
            <w:left w:val="none" w:sz="0" w:space="0" w:color="auto"/>
            <w:bottom w:val="none" w:sz="0" w:space="0" w:color="auto"/>
            <w:right w:val="none" w:sz="0" w:space="0" w:color="auto"/>
          </w:divBdr>
        </w:div>
        <w:div w:id="2130657287">
          <w:marLeft w:val="480"/>
          <w:marRight w:val="0"/>
          <w:marTop w:val="0"/>
          <w:marBottom w:val="0"/>
          <w:divBdr>
            <w:top w:val="none" w:sz="0" w:space="0" w:color="auto"/>
            <w:left w:val="none" w:sz="0" w:space="0" w:color="auto"/>
            <w:bottom w:val="none" w:sz="0" w:space="0" w:color="auto"/>
            <w:right w:val="none" w:sz="0" w:space="0" w:color="auto"/>
          </w:divBdr>
        </w:div>
        <w:div w:id="1911229515">
          <w:marLeft w:val="480"/>
          <w:marRight w:val="0"/>
          <w:marTop w:val="0"/>
          <w:marBottom w:val="0"/>
          <w:divBdr>
            <w:top w:val="none" w:sz="0" w:space="0" w:color="auto"/>
            <w:left w:val="none" w:sz="0" w:space="0" w:color="auto"/>
            <w:bottom w:val="none" w:sz="0" w:space="0" w:color="auto"/>
            <w:right w:val="none" w:sz="0" w:space="0" w:color="auto"/>
          </w:divBdr>
        </w:div>
        <w:div w:id="419522557">
          <w:marLeft w:val="480"/>
          <w:marRight w:val="0"/>
          <w:marTop w:val="0"/>
          <w:marBottom w:val="0"/>
          <w:divBdr>
            <w:top w:val="none" w:sz="0" w:space="0" w:color="auto"/>
            <w:left w:val="none" w:sz="0" w:space="0" w:color="auto"/>
            <w:bottom w:val="none" w:sz="0" w:space="0" w:color="auto"/>
            <w:right w:val="none" w:sz="0" w:space="0" w:color="auto"/>
          </w:divBdr>
        </w:div>
        <w:div w:id="2104492447">
          <w:marLeft w:val="480"/>
          <w:marRight w:val="0"/>
          <w:marTop w:val="0"/>
          <w:marBottom w:val="0"/>
          <w:divBdr>
            <w:top w:val="none" w:sz="0" w:space="0" w:color="auto"/>
            <w:left w:val="none" w:sz="0" w:space="0" w:color="auto"/>
            <w:bottom w:val="none" w:sz="0" w:space="0" w:color="auto"/>
            <w:right w:val="none" w:sz="0" w:space="0" w:color="auto"/>
          </w:divBdr>
        </w:div>
        <w:div w:id="821310837">
          <w:marLeft w:val="480"/>
          <w:marRight w:val="0"/>
          <w:marTop w:val="0"/>
          <w:marBottom w:val="0"/>
          <w:divBdr>
            <w:top w:val="none" w:sz="0" w:space="0" w:color="auto"/>
            <w:left w:val="none" w:sz="0" w:space="0" w:color="auto"/>
            <w:bottom w:val="none" w:sz="0" w:space="0" w:color="auto"/>
            <w:right w:val="none" w:sz="0" w:space="0" w:color="auto"/>
          </w:divBdr>
        </w:div>
        <w:div w:id="1620990494">
          <w:marLeft w:val="480"/>
          <w:marRight w:val="0"/>
          <w:marTop w:val="0"/>
          <w:marBottom w:val="0"/>
          <w:divBdr>
            <w:top w:val="none" w:sz="0" w:space="0" w:color="auto"/>
            <w:left w:val="none" w:sz="0" w:space="0" w:color="auto"/>
            <w:bottom w:val="none" w:sz="0" w:space="0" w:color="auto"/>
            <w:right w:val="none" w:sz="0" w:space="0" w:color="auto"/>
          </w:divBdr>
        </w:div>
        <w:div w:id="1109549841">
          <w:marLeft w:val="480"/>
          <w:marRight w:val="0"/>
          <w:marTop w:val="0"/>
          <w:marBottom w:val="0"/>
          <w:divBdr>
            <w:top w:val="none" w:sz="0" w:space="0" w:color="auto"/>
            <w:left w:val="none" w:sz="0" w:space="0" w:color="auto"/>
            <w:bottom w:val="none" w:sz="0" w:space="0" w:color="auto"/>
            <w:right w:val="none" w:sz="0" w:space="0" w:color="auto"/>
          </w:divBdr>
        </w:div>
        <w:div w:id="587349358">
          <w:marLeft w:val="480"/>
          <w:marRight w:val="0"/>
          <w:marTop w:val="0"/>
          <w:marBottom w:val="0"/>
          <w:divBdr>
            <w:top w:val="none" w:sz="0" w:space="0" w:color="auto"/>
            <w:left w:val="none" w:sz="0" w:space="0" w:color="auto"/>
            <w:bottom w:val="none" w:sz="0" w:space="0" w:color="auto"/>
            <w:right w:val="none" w:sz="0" w:space="0" w:color="auto"/>
          </w:divBdr>
        </w:div>
        <w:div w:id="987396164">
          <w:marLeft w:val="480"/>
          <w:marRight w:val="0"/>
          <w:marTop w:val="0"/>
          <w:marBottom w:val="0"/>
          <w:divBdr>
            <w:top w:val="none" w:sz="0" w:space="0" w:color="auto"/>
            <w:left w:val="none" w:sz="0" w:space="0" w:color="auto"/>
            <w:bottom w:val="none" w:sz="0" w:space="0" w:color="auto"/>
            <w:right w:val="none" w:sz="0" w:space="0" w:color="auto"/>
          </w:divBdr>
        </w:div>
        <w:div w:id="1810047128">
          <w:marLeft w:val="480"/>
          <w:marRight w:val="0"/>
          <w:marTop w:val="0"/>
          <w:marBottom w:val="0"/>
          <w:divBdr>
            <w:top w:val="none" w:sz="0" w:space="0" w:color="auto"/>
            <w:left w:val="none" w:sz="0" w:space="0" w:color="auto"/>
            <w:bottom w:val="none" w:sz="0" w:space="0" w:color="auto"/>
            <w:right w:val="none" w:sz="0" w:space="0" w:color="auto"/>
          </w:divBdr>
        </w:div>
        <w:div w:id="1739982014">
          <w:marLeft w:val="480"/>
          <w:marRight w:val="0"/>
          <w:marTop w:val="0"/>
          <w:marBottom w:val="0"/>
          <w:divBdr>
            <w:top w:val="none" w:sz="0" w:space="0" w:color="auto"/>
            <w:left w:val="none" w:sz="0" w:space="0" w:color="auto"/>
            <w:bottom w:val="none" w:sz="0" w:space="0" w:color="auto"/>
            <w:right w:val="none" w:sz="0" w:space="0" w:color="auto"/>
          </w:divBdr>
        </w:div>
        <w:div w:id="45183973">
          <w:marLeft w:val="480"/>
          <w:marRight w:val="0"/>
          <w:marTop w:val="0"/>
          <w:marBottom w:val="0"/>
          <w:divBdr>
            <w:top w:val="none" w:sz="0" w:space="0" w:color="auto"/>
            <w:left w:val="none" w:sz="0" w:space="0" w:color="auto"/>
            <w:bottom w:val="none" w:sz="0" w:space="0" w:color="auto"/>
            <w:right w:val="none" w:sz="0" w:space="0" w:color="auto"/>
          </w:divBdr>
        </w:div>
        <w:div w:id="1136525523">
          <w:marLeft w:val="480"/>
          <w:marRight w:val="0"/>
          <w:marTop w:val="0"/>
          <w:marBottom w:val="0"/>
          <w:divBdr>
            <w:top w:val="none" w:sz="0" w:space="0" w:color="auto"/>
            <w:left w:val="none" w:sz="0" w:space="0" w:color="auto"/>
            <w:bottom w:val="none" w:sz="0" w:space="0" w:color="auto"/>
            <w:right w:val="none" w:sz="0" w:space="0" w:color="auto"/>
          </w:divBdr>
        </w:div>
        <w:div w:id="562643134">
          <w:marLeft w:val="480"/>
          <w:marRight w:val="0"/>
          <w:marTop w:val="0"/>
          <w:marBottom w:val="0"/>
          <w:divBdr>
            <w:top w:val="none" w:sz="0" w:space="0" w:color="auto"/>
            <w:left w:val="none" w:sz="0" w:space="0" w:color="auto"/>
            <w:bottom w:val="none" w:sz="0" w:space="0" w:color="auto"/>
            <w:right w:val="none" w:sz="0" w:space="0" w:color="auto"/>
          </w:divBdr>
        </w:div>
        <w:div w:id="1403870810">
          <w:marLeft w:val="480"/>
          <w:marRight w:val="0"/>
          <w:marTop w:val="0"/>
          <w:marBottom w:val="0"/>
          <w:divBdr>
            <w:top w:val="none" w:sz="0" w:space="0" w:color="auto"/>
            <w:left w:val="none" w:sz="0" w:space="0" w:color="auto"/>
            <w:bottom w:val="none" w:sz="0" w:space="0" w:color="auto"/>
            <w:right w:val="none" w:sz="0" w:space="0" w:color="auto"/>
          </w:divBdr>
        </w:div>
        <w:div w:id="1497115547">
          <w:marLeft w:val="480"/>
          <w:marRight w:val="0"/>
          <w:marTop w:val="0"/>
          <w:marBottom w:val="0"/>
          <w:divBdr>
            <w:top w:val="none" w:sz="0" w:space="0" w:color="auto"/>
            <w:left w:val="none" w:sz="0" w:space="0" w:color="auto"/>
            <w:bottom w:val="none" w:sz="0" w:space="0" w:color="auto"/>
            <w:right w:val="none" w:sz="0" w:space="0" w:color="auto"/>
          </w:divBdr>
        </w:div>
        <w:div w:id="1794670023">
          <w:marLeft w:val="480"/>
          <w:marRight w:val="0"/>
          <w:marTop w:val="0"/>
          <w:marBottom w:val="0"/>
          <w:divBdr>
            <w:top w:val="none" w:sz="0" w:space="0" w:color="auto"/>
            <w:left w:val="none" w:sz="0" w:space="0" w:color="auto"/>
            <w:bottom w:val="none" w:sz="0" w:space="0" w:color="auto"/>
            <w:right w:val="none" w:sz="0" w:space="0" w:color="auto"/>
          </w:divBdr>
        </w:div>
        <w:div w:id="2058354717">
          <w:marLeft w:val="480"/>
          <w:marRight w:val="0"/>
          <w:marTop w:val="0"/>
          <w:marBottom w:val="0"/>
          <w:divBdr>
            <w:top w:val="none" w:sz="0" w:space="0" w:color="auto"/>
            <w:left w:val="none" w:sz="0" w:space="0" w:color="auto"/>
            <w:bottom w:val="none" w:sz="0" w:space="0" w:color="auto"/>
            <w:right w:val="none" w:sz="0" w:space="0" w:color="auto"/>
          </w:divBdr>
        </w:div>
        <w:div w:id="1715613444">
          <w:marLeft w:val="480"/>
          <w:marRight w:val="0"/>
          <w:marTop w:val="0"/>
          <w:marBottom w:val="0"/>
          <w:divBdr>
            <w:top w:val="none" w:sz="0" w:space="0" w:color="auto"/>
            <w:left w:val="none" w:sz="0" w:space="0" w:color="auto"/>
            <w:bottom w:val="none" w:sz="0" w:space="0" w:color="auto"/>
            <w:right w:val="none" w:sz="0" w:space="0" w:color="auto"/>
          </w:divBdr>
        </w:div>
        <w:div w:id="1315257828">
          <w:marLeft w:val="480"/>
          <w:marRight w:val="0"/>
          <w:marTop w:val="0"/>
          <w:marBottom w:val="0"/>
          <w:divBdr>
            <w:top w:val="none" w:sz="0" w:space="0" w:color="auto"/>
            <w:left w:val="none" w:sz="0" w:space="0" w:color="auto"/>
            <w:bottom w:val="none" w:sz="0" w:space="0" w:color="auto"/>
            <w:right w:val="none" w:sz="0" w:space="0" w:color="auto"/>
          </w:divBdr>
        </w:div>
        <w:div w:id="1738504564">
          <w:marLeft w:val="480"/>
          <w:marRight w:val="0"/>
          <w:marTop w:val="0"/>
          <w:marBottom w:val="0"/>
          <w:divBdr>
            <w:top w:val="none" w:sz="0" w:space="0" w:color="auto"/>
            <w:left w:val="none" w:sz="0" w:space="0" w:color="auto"/>
            <w:bottom w:val="none" w:sz="0" w:space="0" w:color="auto"/>
            <w:right w:val="none" w:sz="0" w:space="0" w:color="auto"/>
          </w:divBdr>
        </w:div>
        <w:div w:id="147132098">
          <w:marLeft w:val="480"/>
          <w:marRight w:val="0"/>
          <w:marTop w:val="0"/>
          <w:marBottom w:val="0"/>
          <w:divBdr>
            <w:top w:val="none" w:sz="0" w:space="0" w:color="auto"/>
            <w:left w:val="none" w:sz="0" w:space="0" w:color="auto"/>
            <w:bottom w:val="none" w:sz="0" w:space="0" w:color="auto"/>
            <w:right w:val="none" w:sz="0" w:space="0" w:color="auto"/>
          </w:divBdr>
        </w:div>
        <w:div w:id="704259772">
          <w:marLeft w:val="480"/>
          <w:marRight w:val="0"/>
          <w:marTop w:val="0"/>
          <w:marBottom w:val="0"/>
          <w:divBdr>
            <w:top w:val="none" w:sz="0" w:space="0" w:color="auto"/>
            <w:left w:val="none" w:sz="0" w:space="0" w:color="auto"/>
            <w:bottom w:val="none" w:sz="0" w:space="0" w:color="auto"/>
            <w:right w:val="none" w:sz="0" w:space="0" w:color="auto"/>
          </w:divBdr>
        </w:div>
        <w:div w:id="81337570">
          <w:marLeft w:val="480"/>
          <w:marRight w:val="0"/>
          <w:marTop w:val="0"/>
          <w:marBottom w:val="0"/>
          <w:divBdr>
            <w:top w:val="none" w:sz="0" w:space="0" w:color="auto"/>
            <w:left w:val="none" w:sz="0" w:space="0" w:color="auto"/>
            <w:bottom w:val="none" w:sz="0" w:space="0" w:color="auto"/>
            <w:right w:val="none" w:sz="0" w:space="0" w:color="auto"/>
          </w:divBdr>
        </w:div>
        <w:div w:id="582908094">
          <w:marLeft w:val="480"/>
          <w:marRight w:val="0"/>
          <w:marTop w:val="0"/>
          <w:marBottom w:val="0"/>
          <w:divBdr>
            <w:top w:val="none" w:sz="0" w:space="0" w:color="auto"/>
            <w:left w:val="none" w:sz="0" w:space="0" w:color="auto"/>
            <w:bottom w:val="none" w:sz="0" w:space="0" w:color="auto"/>
            <w:right w:val="none" w:sz="0" w:space="0" w:color="auto"/>
          </w:divBdr>
        </w:div>
        <w:div w:id="705299321">
          <w:marLeft w:val="480"/>
          <w:marRight w:val="0"/>
          <w:marTop w:val="0"/>
          <w:marBottom w:val="0"/>
          <w:divBdr>
            <w:top w:val="none" w:sz="0" w:space="0" w:color="auto"/>
            <w:left w:val="none" w:sz="0" w:space="0" w:color="auto"/>
            <w:bottom w:val="none" w:sz="0" w:space="0" w:color="auto"/>
            <w:right w:val="none" w:sz="0" w:space="0" w:color="auto"/>
          </w:divBdr>
        </w:div>
        <w:div w:id="1240023472">
          <w:marLeft w:val="480"/>
          <w:marRight w:val="0"/>
          <w:marTop w:val="0"/>
          <w:marBottom w:val="0"/>
          <w:divBdr>
            <w:top w:val="none" w:sz="0" w:space="0" w:color="auto"/>
            <w:left w:val="none" w:sz="0" w:space="0" w:color="auto"/>
            <w:bottom w:val="none" w:sz="0" w:space="0" w:color="auto"/>
            <w:right w:val="none" w:sz="0" w:space="0" w:color="auto"/>
          </w:divBdr>
        </w:div>
        <w:div w:id="377777941">
          <w:marLeft w:val="480"/>
          <w:marRight w:val="0"/>
          <w:marTop w:val="0"/>
          <w:marBottom w:val="0"/>
          <w:divBdr>
            <w:top w:val="none" w:sz="0" w:space="0" w:color="auto"/>
            <w:left w:val="none" w:sz="0" w:space="0" w:color="auto"/>
            <w:bottom w:val="none" w:sz="0" w:space="0" w:color="auto"/>
            <w:right w:val="none" w:sz="0" w:space="0" w:color="auto"/>
          </w:divBdr>
        </w:div>
        <w:div w:id="687104132">
          <w:marLeft w:val="480"/>
          <w:marRight w:val="0"/>
          <w:marTop w:val="0"/>
          <w:marBottom w:val="0"/>
          <w:divBdr>
            <w:top w:val="none" w:sz="0" w:space="0" w:color="auto"/>
            <w:left w:val="none" w:sz="0" w:space="0" w:color="auto"/>
            <w:bottom w:val="none" w:sz="0" w:space="0" w:color="auto"/>
            <w:right w:val="none" w:sz="0" w:space="0" w:color="auto"/>
          </w:divBdr>
        </w:div>
        <w:div w:id="1414475967">
          <w:marLeft w:val="480"/>
          <w:marRight w:val="0"/>
          <w:marTop w:val="0"/>
          <w:marBottom w:val="0"/>
          <w:divBdr>
            <w:top w:val="none" w:sz="0" w:space="0" w:color="auto"/>
            <w:left w:val="none" w:sz="0" w:space="0" w:color="auto"/>
            <w:bottom w:val="none" w:sz="0" w:space="0" w:color="auto"/>
            <w:right w:val="none" w:sz="0" w:space="0" w:color="auto"/>
          </w:divBdr>
        </w:div>
        <w:div w:id="663247052">
          <w:marLeft w:val="480"/>
          <w:marRight w:val="0"/>
          <w:marTop w:val="0"/>
          <w:marBottom w:val="0"/>
          <w:divBdr>
            <w:top w:val="none" w:sz="0" w:space="0" w:color="auto"/>
            <w:left w:val="none" w:sz="0" w:space="0" w:color="auto"/>
            <w:bottom w:val="none" w:sz="0" w:space="0" w:color="auto"/>
            <w:right w:val="none" w:sz="0" w:space="0" w:color="auto"/>
          </w:divBdr>
        </w:div>
        <w:div w:id="886334744">
          <w:marLeft w:val="480"/>
          <w:marRight w:val="0"/>
          <w:marTop w:val="0"/>
          <w:marBottom w:val="0"/>
          <w:divBdr>
            <w:top w:val="none" w:sz="0" w:space="0" w:color="auto"/>
            <w:left w:val="none" w:sz="0" w:space="0" w:color="auto"/>
            <w:bottom w:val="none" w:sz="0" w:space="0" w:color="auto"/>
            <w:right w:val="none" w:sz="0" w:space="0" w:color="auto"/>
          </w:divBdr>
        </w:div>
        <w:div w:id="48117057">
          <w:marLeft w:val="480"/>
          <w:marRight w:val="0"/>
          <w:marTop w:val="0"/>
          <w:marBottom w:val="0"/>
          <w:divBdr>
            <w:top w:val="none" w:sz="0" w:space="0" w:color="auto"/>
            <w:left w:val="none" w:sz="0" w:space="0" w:color="auto"/>
            <w:bottom w:val="none" w:sz="0" w:space="0" w:color="auto"/>
            <w:right w:val="none" w:sz="0" w:space="0" w:color="auto"/>
          </w:divBdr>
        </w:div>
        <w:div w:id="401105279">
          <w:marLeft w:val="480"/>
          <w:marRight w:val="0"/>
          <w:marTop w:val="0"/>
          <w:marBottom w:val="0"/>
          <w:divBdr>
            <w:top w:val="none" w:sz="0" w:space="0" w:color="auto"/>
            <w:left w:val="none" w:sz="0" w:space="0" w:color="auto"/>
            <w:bottom w:val="none" w:sz="0" w:space="0" w:color="auto"/>
            <w:right w:val="none" w:sz="0" w:space="0" w:color="auto"/>
          </w:divBdr>
        </w:div>
        <w:div w:id="1461607903">
          <w:marLeft w:val="480"/>
          <w:marRight w:val="0"/>
          <w:marTop w:val="0"/>
          <w:marBottom w:val="0"/>
          <w:divBdr>
            <w:top w:val="none" w:sz="0" w:space="0" w:color="auto"/>
            <w:left w:val="none" w:sz="0" w:space="0" w:color="auto"/>
            <w:bottom w:val="none" w:sz="0" w:space="0" w:color="auto"/>
            <w:right w:val="none" w:sz="0" w:space="0" w:color="auto"/>
          </w:divBdr>
        </w:div>
        <w:div w:id="1669357288">
          <w:marLeft w:val="480"/>
          <w:marRight w:val="0"/>
          <w:marTop w:val="0"/>
          <w:marBottom w:val="0"/>
          <w:divBdr>
            <w:top w:val="none" w:sz="0" w:space="0" w:color="auto"/>
            <w:left w:val="none" w:sz="0" w:space="0" w:color="auto"/>
            <w:bottom w:val="none" w:sz="0" w:space="0" w:color="auto"/>
            <w:right w:val="none" w:sz="0" w:space="0" w:color="auto"/>
          </w:divBdr>
        </w:div>
        <w:div w:id="468934228">
          <w:marLeft w:val="480"/>
          <w:marRight w:val="0"/>
          <w:marTop w:val="0"/>
          <w:marBottom w:val="0"/>
          <w:divBdr>
            <w:top w:val="none" w:sz="0" w:space="0" w:color="auto"/>
            <w:left w:val="none" w:sz="0" w:space="0" w:color="auto"/>
            <w:bottom w:val="none" w:sz="0" w:space="0" w:color="auto"/>
            <w:right w:val="none" w:sz="0" w:space="0" w:color="auto"/>
          </w:divBdr>
        </w:div>
        <w:div w:id="1565675917">
          <w:marLeft w:val="480"/>
          <w:marRight w:val="0"/>
          <w:marTop w:val="0"/>
          <w:marBottom w:val="0"/>
          <w:divBdr>
            <w:top w:val="none" w:sz="0" w:space="0" w:color="auto"/>
            <w:left w:val="none" w:sz="0" w:space="0" w:color="auto"/>
            <w:bottom w:val="none" w:sz="0" w:space="0" w:color="auto"/>
            <w:right w:val="none" w:sz="0" w:space="0" w:color="auto"/>
          </w:divBdr>
        </w:div>
        <w:div w:id="605620197">
          <w:marLeft w:val="480"/>
          <w:marRight w:val="0"/>
          <w:marTop w:val="0"/>
          <w:marBottom w:val="0"/>
          <w:divBdr>
            <w:top w:val="none" w:sz="0" w:space="0" w:color="auto"/>
            <w:left w:val="none" w:sz="0" w:space="0" w:color="auto"/>
            <w:bottom w:val="none" w:sz="0" w:space="0" w:color="auto"/>
            <w:right w:val="none" w:sz="0" w:space="0" w:color="auto"/>
          </w:divBdr>
        </w:div>
        <w:div w:id="1612859070">
          <w:marLeft w:val="480"/>
          <w:marRight w:val="0"/>
          <w:marTop w:val="0"/>
          <w:marBottom w:val="0"/>
          <w:divBdr>
            <w:top w:val="none" w:sz="0" w:space="0" w:color="auto"/>
            <w:left w:val="none" w:sz="0" w:space="0" w:color="auto"/>
            <w:bottom w:val="none" w:sz="0" w:space="0" w:color="auto"/>
            <w:right w:val="none" w:sz="0" w:space="0" w:color="auto"/>
          </w:divBdr>
        </w:div>
        <w:div w:id="61410198">
          <w:marLeft w:val="480"/>
          <w:marRight w:val="0"/>
          <w:marTop w:val="0"/>
          <w:marBottom w:val="0"/>
          <w:divBdr>
            <w:top w:val="none" w:sz="0" w:space="0" w:color="auto"/>
            <w:left w:val="none" w:sz="0" w:space="0" w:color="auto"/>
            <w:bottom w:val="none" w:sz="0" w:space="0" w:color="auto"/>
            <w:right w:val="none" w:sz="0" w:space="0" w:color="auto"/>
          </w:divBdr>
        </w:div>
        <w:div w:id="397746815">
          <w:marLeft w:val="480"/>
          <w:marRight w:val="0"/>
          <w:marTop w:val="0"/>
          <w:marBottom w:val="0"/>
          <w:divBdr>
            <w:top w:val="none" w:sz="0" w:space="0" w:color="auto"/>
            <w:left w:val="none" w:sz="0" w:space="0" w:color="auto"/>
            <w:bottom w:val="none" w:sz="0" w:space="0" w:color="auto"/>
            <w:right w:val="none" w:sz="0" w:space="0" w:color="auto"/>
          </w:divBdr>
        </w:div>
        <w:div w:id="104466046">
          <w:marLeft w:val="480"/>
          <w:marRight w:val="0"/>
          <w:marTop w:val="0"/>
          <w:marBottom w:val="0"/>
          <w:divBdr>
            <w:top w:val="none" w:sz="0" w:space="0" w:color="auto"/>
            <w:left w:val="none" w:sz="0" w:space="0" w:color="auto"/>
            <w:bottom w:val="none" w:sz="0" w:space="0" w:color="auto"/>
            <w:right w:val="none" w:sz="0" w:space="0" w:color="auto"/>
          </w:divBdr>
        </w:div>
        <w:div w:id="141313973">
          <w:marLeft w:val="480"/>
          <w:marRight w:val="0"/>
          <w:marTop w:val="0"/>
          <w:marBottom w:val="0"/>
          <w:divBdr>
            <w:top w:val="none" w:sz="0" w:space="0" w:color="auto"/>
            <w:left w:val="none" w:sz="0" w:space="0" w:color="auto"/>
            <w:bottom w:val="none" w:sz="0" w:space="0" w:color="auto"/>
            <w:right w:val="none" w:sz="0" w:space="0" w:color="auto"/>
          </w:divBdr>
        </w:div>
        <w:div w:id="251739312">
          <w:marLeft w:val="480"/>
          <w:marRight w:val="0"/>
          <w:marTop w:val="0"/>
          <w:marBottom w:val="0"/>
          <w:divBdr>
            <w:top w:val="none" w:sz="0" w:space="0" w:color="auto"/>
            <w:left w:val="none" w:sz="0" w:space="0" w:color="auto"/>
            <w:bottom w:val="none" w:sz="0" w:space="0" w:color="auto"/>
            <w:right w:val="none" w:sz="0" w:space="0" w:color="auto"/>
          </w:divBdr>
        </w:div>
        <w:div w:id="1204903927">
          <w:marLeft w:val="480"/>
          <w:marRight w:val="0"/>
          <w:marTop w:val="0"/>
          <w:marBottom w:val="0"/>
          <w:divBdr>
            <w:top w:val="none" w:sz="0" w:space="0" w:color="auto"/>
            <w:left w:val="none" w:sz="0" w:space="0" w:color="auto"/>
            <w:bottom w:val="none" w:sz="0" w:space="0" w:color="auto"/>
            <w:right w:val="none" w:sz="0" w:space="0" w:color="auto"/>
          </w:divBdr>
        </w:div>
        <w:div w:id="665018801">
          <w:marLeft w:val="480"/>
          <w:marRight w:val="0"/>
          <w:marTop w:val="0"/>
          <w:marBottom w:val="0"/>
          <w:divBdr>
            <w:top w:val="none" w:sz="0" w:space="0" w:color="auto"/>
            <w:left w:val="none" w:sz="0" w:space="0" w:color="auto"/>
            <w:bottom w:val="none" w:sz="0" w:space="0" w:color="auto"/>
            <w:right w:val="none" w:sz="0" w:space="0" w:color="auto"/>
          </w:divBdr>
        </w:div>
        <w:div w:id="1748381201">
          <w:marLeft w:val="480"/>
          <w:marRight w:val="0"/>
          <w:marTop w:val="0"/>
          <w:marBottom w:val="0"/>
          <w:divBdr>
            <w:top w:val="none" w:sz="0" w:space="0" w:color="auto"/>
            <w:left w:val="none" w:sz="0" w:space="0" w:color="auto"/>
            <w:bottom w:val="none" w:sz="0" w:space="0" w:color="auto"/>
            <w:right w:val="none" w:sz="0" w:space="0" w:color="auto"/>
          </w:divBdr>
        </w:div>
        <w:div w:id="1331251567">
          <w:marLeft w:val="480"/>
          <w:marRight w:val="0"/>
          <w:marTop w:val="0"/>
          <w:marBottom w:val="0"/>
          <w:divBdr>
            <w:top w:val="none" w:sz="0" w:space="0" w:color="auto"/>
            <w:left w:val="none" w:sz="0" w:space="0" w:color="auto"/>
            <w:bottom w:val="none" w:sz="0" w:space="0" w:color="auto"/>
            <w:right w:val="none" w:sz="0" w:space="0" w:color="auto"/>
          </w:divBdr>
        </w:div>
        <w:div w:id="1053889256">
          <w:marLeft w:val="480"/>
          <w:marRight w:val="0"/>
          <w:marTop w:val="0"/>
          <w:marBottom w:val="0"/>
          <w:divBdr>
            <w:top w:val="none" w:sz="0" w:space="0" w:color="auto"/>
            <w:left w:val="none" w:sz="0" w:space="0" w:color="auto"/>
            <w:bottom w:val="none" w:sz="0" w:space="0" w:color="auto"/>
            <w:right w:val="none" w:sz="0" w:space="0" w:color="auto"/>
          </w:divBdr>
        </w:div>
        <w:div w:id="1643583132">
          <w:marLeft w:val="480"/>
          <w:marRight w:val="0"/>
          <w:marTop w:val="0"/>
          <w:marBottom w:val="0"/>
          <w:divBdr>
            <w:top w:val="none" w:sz="0" w:space="0" w:color="auto"/>
            <w:left w:val="none" w:sz="0" w:space="0" w:color="auto"/>
            <w:bottom w:val="none" w:sz="0" w:space="0" w:color="auto"/>
            <w:right w:val="none" w:sz="0" w:space="0" w:color="auto"/>
          </w:divBdr>
        </w:div>
        <w:div w:id="1523010329">
          <w:marLeft w:val="480"/>
          <w:marRight w:val="0"/>
          <w:marTop w:val="0"/>
          <w:marBottom w:val="0"/>
          <w:divBdr>
            <w:top w:val="none" w:sz="0" w:space="0" w:color="auto"/>
            <w:left w:val="none" w:sz="0" w:space="0" w:color="auto"/>
            <w:bottom w:val="none" w:sz="0" w:space="0" w:color="auto"/>
            <w:right w:val="none" w:sz="0" w:space="0" w:color="auto"/>
          </w:divBdr>
        </w:div>
        <w:div w:id="247424703">
          <w:marLeft w:val="480"/>
          <w:marRight w:val="0"/>
          <w:marTop w:val="0"/>
          <w:marBottom w:val="0"/>
          <w:divBdr>
            <w:top w:val="none" w:sz="0" w:space="0" w:color="auto"/>
            <w:left w:val="none" w:sz="0" w:space="0" w:color="auto"/>
            <w:bottom w:val="none" w:sz="0" w:space="0" w:color="auto"/>
            <w:right w:val="none" w:sz="0" w:space="0" w:color="auto"/>
          </w:divBdr>
        </w:div>
        <w:div w:id="1556745273">
          <w:marLeft w:val="480"/>
          <w:marRight w:val="0"/>
          <w:marTop w:val="0"/>
          <w:marBottom w:val="0"/>
          <w:divBdr>
            <w:top w:val="none" w:sz="0" w:space="0" w:color="auto"/>
            <w:left w:val="none" w:sz="0" w:space="0" w:color="auto"/>
            <w:bottom w:val="none" w:sz="0" w:space="0" w:color="auto"/>
            <w:right w:val="none" w:sz="0" w:space="0" w:color="auto"/>
          </w:divBdr>
        </w:div>
        <w:div w:id="1892039180">
          <w:marLeft w:val="480"/>
          <w:marRight w:val="0"/>
          <w:marTop w:val="0"/>
          <w:marBottom w:val="0"/>
          <w:divBdr>
            <w:top w:val="none" w:sz="0" w:space="0" w:color="auto"/>
            <w:left w:val="none" w:sz="0" w:space="0" w:color="auto"/>
            <w:bottom w:val="none" w:sz="0" w:space="0" w:color="auto"/>
            <w:right w:val="none" w:sz="0" w:space="0" w:color="auto"/>
          </w:divBdr>
        </w:div>
        <w:div w:id="33041240">
          <w:marLeft w:val="480"/>
          <w:marRight w:val="0"/>
          <w:marTop w:val="0"/>
          <w:marBottom w:val="0"/>
          <w:divBdr>
            <w:top w:val="none" w:sz="0" w:space="0" w:color="auto"/>
            <w:left w:val="none" w:sz="0" w:space="0" w:color="auto"/>
            <w:bottom w:val="none" w:sz="0" w:space="0" w:color="auto"/>
            <w:right w:val="none" w:sz="0" w:space="0" w:color="auto"/>
          </w:divBdr>
        </w:div>
        <w:div w:id="1806502688">
          <w:marLeft w:val="480"/>
          <w:marRight w:val="0"/>
          <w:marTop w:val="0"/>
          <w:marBottom w:val="0"/>
          <w:divBdr>
            <w:top w:val="none" w:sz="0" w:space="0" w:color="auto"/>
            <w:left w:val="none" w:sz="0" w:space="0" w:color="auto"/>
            <w:bottom w:val="none" w:sz="0" w:space="0" w:color="auto"/>
            <w:right w:val="none" w:sz="0" w:space="0" w:color="auto"/>
          </w:divBdr>
        </w:div>
        <w:div w:id="1384598031">
          <w:marLeft w:val="480"/>
          <w:marRight w:val="0"/>
          <w:marTop w:val="0"/>
          <w:marBottom w:val="0"/>
          <w:divBdr>
            <w:top w:val="none" w:sz="0" w:space="0" w:color="auto"/>
            <w:left w:val="none" w:sz="0" w:space="0" w:color="auto"/>
            <w:bottom w:val="none" w:sz="0" w:space="0" w:color="auto"/>
            <w:right w:val="none" w:sz="0" w:space="0" w:color="auto"/>
          </w:divBdr>
        </w:div>
        <w:div w:id="1371415591">
          <w:marLeft w:val="480"/>
          <w:marRight w:val="0"/>
          <w:marTop w:val="0"/>
          <w:marBottom w:val="0"/>
          <w:divBdr>
            <w:top w:val="none" w:sz="0" w:space="0" w:color="auto"/>
            <w:left w:val="none" w:sz="0" w:space="0" w:color="auto"/>
            <w:bottom w:val="none" w:sz="0" w:space="0" w:color="auto"/>
            <w:right w:val="none" w:sz="0" w:space="0" w:color="auto"/>
          </w:divBdr>
        </w:div>
        <w:div w:id="6643357">
          <w:marLeft w:val="480"/>
          <w:marRight w:val="0"/>
          <w:marTop w:val="0"/>
          <w:marBottom w:val="0"/>
          <w:divBdr>
            <w:top w:val="none" w:sz="0" w:space="0" w:color="auto"/>
            <w:left w:val="none" w:sz="0" w:space="0" w:color="auto"/>
            <w:bottom w:val="none" w:sz="0" w:space="0" w:color="auto"/>
            <w:right w:val="none" w:sz="0" w:space="0" w:color="auto"/>
          </w:divBdr>
        </w:div>
        <w:div w:id="1175798996">
          <w:marLeft w:val="480"/>
          <w:marRight w:val="0"/>
          <w:marTop w:val="0"/>
          <w:marBottom w:val="0"/>
          <w:divBdr>
            <w:top w:val="none" w:sz="0" w:space="0" w:color="auto"/>
            <w:left w:val="none" w:sz="0" w:space="0" w:color="auto"/>
            <w:bottom w:val="none" w:sz="0" w:space="0" w:color="auto"/>
            <w:right w:val="none" w:sz="0" w:space="0" w:color="auto"/>
          </w:divBdr>
        </w:div>
        <w:div w:id="567150889">
          <w:marLeft w:val="480"/>
          <w:marRight w:val="0"/>
          <w:marTop w:val="0"/>
          <w:marBottom w:val="0"/>
          <w:divBdr>
            <w:top w:val="none" w:sz="0" w:space="0" w:color="auto"/>
            <w:left w:val="none" w:sz="0" w:space="0" w:color="auto"/>
            <w:bottom w:val="none" w:sz="0" w:space="0" w:color="auto"/>
            <w:right w:val="none" w:sz="0" w:space="0" w:color="auto"/>
          </w:divBdr>
        </w:div>
        <w:div w:id="1886284706">
          <w:marLeft w:val="480"/>
          <w:marRight w:val="0"/>
          <w:marTop w:val="0"/>
          <w:marBottom w:val="0"/>
          <w:divBdr>
            <w:top w:val="none" w:sz="0" w:space="0" w:color="auto"/>
            <w:left w:val="none" w:sz="0" w:space="0" w:color="auto"/>
            <w:bottom w:val="none" w:sz="0" w:space="0" w:color="auto"/>
            <w:right w:val="none" w:sz="0" w:space="0" w:color="auto"/>
          </w:divBdr>
        </w:div>
        <w:div w:id="1502358293">
          <w:marLeft w:val="480"/>
          <w:marRight w:val="0"/>
          <w:marTop w:val="0"/>
          <w:marBottom w:val="0"/>
          <w:divBdr>
            <w:top w:val="none" w:sz="0" w:space="0" w:color="auto"/>
            <w:left w:val="none" w:sz="0" w:space="0" w:color="auto"/>
            <w:bottom w:val="none" w:sz="0" w:space="0" w:color="auto"/>
            <w:right w:val="none" w:sz="0" w:space="0" w:color="auto"/>
          </w:divBdr>
        </w:div>
        <w:div w:id="1554731331">
          <w:marLeft w:val="480"/>
          <w:marRight w:val="0"/>
          <w:marTop w:val="0"/>
          <w:marBottom w:val="0"/>
          <w:divBdr>
            <w:top w:val="none" w:sz="0" w:space="0" w:color="auto"/>
            <w:left w:val="none" w:sz="0" w:space="0" w:color="auto"/>
            <w:bottom w:val="none" w:sz="0" w:space="0" w:color="auto"/>
            <w:right w:val="none" w:sz="0" w:space="0" w:color="auto"/>
          </w:divBdr>
        </w:div>
        <w:div w:id="364255672">
          <w:marLeft w:val="480"/>
          <w:marRight w:val="0"/>
          <w:marTop w:val="0"/>
          <w:marBottom w:val="0"/>
          <w:divBdr>
            <w:top w:val="none" w:sz="0" w:space="0" w:color="auto"/>
            <w:left w:val="none" w:sz="0" w:space="0" w:color="auto"/>
            <w:bottom w:val="none" w:sz="0" w:space="0" w:color="auto"/>
            <w:right w:val="none" w:sz="0" w:space="0" w:color="auto"/>
          </w:divBdr>
        </w:div>
        <w:div w:id="1014309981">
          <w:marLeft w:val="480"/>
          <w:marRight w:val="0"/>
          <w:marTop w:val="0"/>
          <w:marBottom w:val="0"/>
          <w:divBdr>
            <w:top w:val="none" w:sz="0" w:space="0" w:color="auto"/>
            <w:left w:val="none" w:sz="0" w:space="0" w:color="auto"/>
            <w:bottom w:val="none" w:sz="0" w:space="0" w:color="auto"/>
            <w:right w:val="none" w:sz="0" w:space="0" w:color="auto"/>
          </w:divBdr>
        </w:div>
        <w:div w:id="390078327">
          <w:marLeft w:val="480"/>
          <w:marRight w:val="0"/>
          <w:marTop w:val="0"/>
          <w:marBottom w:val="0"/>
          <w:divBdr>
            <w:top w:val="none" w:sz="0" w:space="0" w:color="auto"/>
            <w:left w:val="none" w:sz="0" w:space="0" w:color="auto"/>
            <w:bottom w:val="none" w:sz="0" w:space="0" w:color="auto"/>
            <w:right w:val="none" w:sz="0" w:space="0" w:color="auto"/>
          </w:divBdr>
        </w:div>
        <w:div w:id="573048566">
          <w:marLeft w:val="480"/>
          <w:marRight w:val="0"/>
          <w:marTop w:val="0"/>
          <w:marBottom w:val="0"/>
          <w:divBdr>
            <w:top w:val="none" w:sz="0" w:space="0" w:color="auto"/>
            <w:left w:val="none" w:sz="0" w:space="0" w:color="auto"/>
            <w:bottom w:val="none" w:sz="0" w:space="0" w:color="auto"/>
            <w:right w:val="none" w:sz="0" w:space="0" w:color="auto"/>
          </w:divBdr>
        </w:div>
        <w:div w:id="84344924">
          <w:marLeft w:val="480"/>
          <w:marRight w:val="0"/>
          <w:marTop w:val="0"/>
          <w:marBottom w:val="0"/>
          <w:divBdr>
            <w:top w:val="none" w:sz="0" w:space="0" w:color="auto"/>
            <w:left w:val="none" w:sz="0" w:space="0" w:color="auto"/>
            <w:bottom w:val="none" w:sz="0" w:space="0" w:color="auto"/>
            <w:right w:val="none" w:sz="0" w:space="0" w:color="auto"/>
          </w:divBdr>
        </w:div>
        <w:div w:id="1329401983">
          <w:marLeft w:val="480"/>
          <w:marRight w:val="0"/>
          <w:marTop w:val="0"/>
          <w:marBottom w:val="0"/>
          <w:divBdr>
            <w:top w:val="none" w:sz="0" w:space="0" w:color="auto"/>
            <w:left w:val="none" w:sz="0" w:space="0" w:color="auto"/>
            <w:bottom w:val="none" w:sz="0" w:space="0" w:color="auto"/>
            <w:right w:val="none" w:sz="0" w:space="0" w:color="auto"/>
          </w:divBdr>
        </w:div>
        <w:div w:id="1859004531">
          <w:marLeft w:val="480"/>
          <w:marRight w:val="0"/>
          <w:marTop w:val="0"/>
          <w:marBottom w:val="0"/>
          <w:divBdr>
            <w:top w:val="none" w:sz="0" w:space="0" w:color="auto"/>
            <w:left w:val="none" w:sz="0" w:space="0" w:color="auto"/>
            <w:bottom w:val="none" w:sz="0" w:space="0" w:color="auto"/>
            <w:right w:val="none" w:sz="0" w:space="0" w:color="auto"/>
          </w:divBdr>
        </w:div>
        <w:div w:id="1275479396">
          <w:marLeft w:val="480"/>
          <w:marRight w:val="0"/>
          <w:marTop w:val="0"/>
          <w:marBottom w:val="0"/>
          <w:divBdr>
            <w:top w:val="none" w:sz="0" w:space="0" w:color="auto"/>
            <w:left w:val="none" w:sz="0" w:space="0" w:color="auto"/>
            <w:bottom w:val="none" w:sz="0" w:space="0" w:color="auto"/>
            <w:right w:val="none" w:sz="0" w:space="0" w:color="auto"/>
          </w:divBdr>
        </w:div>
        <w:div w:id="836657306">
          <w:marLeft w:val="480"/>
          <w:marRight w:val="0"/>
          <w:marTop w:val="0"/>
          <w:marBottom w:val="0"/>
          <w:divBdr>
            <w:top w:val="none" w:sz="0" w:space="0" w:color="auto"/>
            <w:left w:val="none" w:sz="0" w:space="0" w:color="auto"/>
            <w:bottom w:val="none" w:sz="0" w:space="0" w:color="auto"/>
            <w:right w:val="none" w:sz="0" w:space="0" w:color="auto"/>
          </w:divBdr>
        </w:div>
        <w:div w:id="306327801">
          <w:marLeft w:val="480"/>
          <w:marRight w:val="0"/>
          <w:marTop w:val="0"/>
          <w:marBottom w:val="0"/>
          <w:divBdr>
            <w:top w:val="none" w:sz="0" w:space="0" w:color="auto"/>
            <w:left w:val="none" w:sz="0" w:space="0" w:color="auto"/>
            <w:bottom w:val="none" w:sz="0" w:space="0" w:color="auto"/>
            <w:right w:val="none" w:sz="0" w:space="0" w:color="auto"/>
          </w:divBdr>
        </w:div>
        <w:div w:id="1283996249">
          <w:marLeft w:val="480"/>
          <w:marRight w:val="0"/>
          <w:marTop w:val="0"/>
          <w:marBottom w:val="0"/>
          <w:divBdr>
            <w:top w:val="none" w:sz="0" w:space="0" w:color="auto"/>
            <w:left w:val="none" w:sz="0" w:space="0" w:color="auto"/>
            <w:bottom w:val="none" w:sz="0" w:space="0" w:color="auto"/>
            <w:right w:val="none" w:sz="0" w:space="0" w:color="auto"/>
          </w:divBdr>
        </w:div>
      </w:divsChild>
    </w:div>
    <w:div w:id="252860472">
      <w:bodyDiv w:val="1"/>
      <w:marLeft w:val="0"/>
      <w:marRight w:val="0"/>
      <w:marTop w:val="0"/>
      <w:marBottom w:val="0"/>
      <w:divBdr>
        <w:top w:val="none" w:sz="0" w:space="0" w:color="auto"/>
        <w:left w:val="none" w:sz="0" w:space="0" w:color="auto"/>
        <w:bottom w:val="none" w:sz="0" w:space="0" w:color="auto"/>
        <w:right w:val="none" w:sz="0" w:space="0" w:color="auto"/>
      </w:divBdr>
    </w:div>
    <w:div w:id="253975014">
      <w:bodyDiv w:val="1"/>
      <w:marLeft w:val="0"/>
      <w:marRight w:val="0"/>
      <w:marTop w:val="0"/>
      <w:marBottom w:val="0"/>
      <w:divBdr>
        <w:top w:val="none" w:sz="0" w:space="0" w:color="auto"/>
        <w:left w:val="none" w:sz="0" w:space="0" w:color="auto"/>
        <w:bottom w:val="none" w:sz="0" w:space="0" w:color="auto"/>
        <w:right w:val="none" w:sz="0" w:space="0" w:color="auto"/>
      </w:divBdr>
    </w:div>
    <w:div w:id="256905566">
      <w:bodyDiv w:val="1"/>
      <w:marLeft w:val="0"/>
      <w:marRight w:val="0"/>
      <w:marTop w:val="0"/>
      <w:marBottom w:val="0"/>
      <w:divBdr>
        <w:top w:val="none" w:sz="0" w:space="0" w:color="auto"/>
        <w:left w:val="none" w:sz="0" w:space="0" w:color="auto"/>
        <w:bottom w:val="none" w:sz="0" w:space="0" w:color="auto"/>
        <w:right w:val="none" w:sz="0" w:space="0" w:color="auto"/>
      </w:divBdr>
      <w:divsChild>
        <w:div w:id="487064598">
          <w:marLeft w:val="480"/>
          <w:marRight w:val="0"/>
          <w:marTop w:val="0"/>
          <w:marBottom w:val="0"/>
          <w:divBdr>
            <w:top w:val="none" w:sz="0" w:space="0" w:color="auto"/>
            <w:left w:val="none" w:sz="0" w:space="0" w:color="auto"/>
            <w:bottom w:val="none" w:sz="0" w:space="0" w:color="auto"/>
            <w:right w:val="none" w:sz="0" w:space="0" w:color="auto"/>
          </w:divBdr>
        </w:div>
        <w:div w:id="1179811289">
          <w:marLeft w:val="480"/>
          <w:marRight w:val="0"/>
          <w:marTop w:val="0"/>
          <w:marBottom w:val="0"/>
          <w:divBdr>
            <w:top w:val="none" w:sz="0" w:space="0" w:color="auto"/>
            <w:left w:val="none" w:sz="0" w:space="0" w:color="auto"/>
            <w:bottom w:val="none" w:sz="0" w:space="0" w:color="auto"/>
            <w:right w:val="none" w:sz="0" w:space="0" w:color="auto"/>
          </w:divBdr>
        </w:div>
        <w:div w:id="604656245">
          <w:marLeft w:val="480"/>
          <w:marRight w:val="0"/>
          <w:marTop w:val="0"/>
          <w:marBottom w:val="0"/>
          <w:divBdr>
            <w:top w:val="none" w:sz="0" w:space="0" w:color="auto"/>
            <w:left w:val="none" w:sz="0" w:space="0" w:color="auto"/>
            <w:bottom w:val="none" w:sz="0" w:space="0" w:color="auto"/>
            <w:right w:val="none" w:sz="0" w:space="0" w:color="auto"/>
          </w:divBdr>
        </w:div>
        <w:div w:id="2004619647">
          <w:marLeft w:val="480"/>
          <w:marRight w:val="0"/>
          <w:marTop w:val="0"/>
          <w:marBottom w:val="0"/>
          <w:divBdr>
            <w:top w:val="none" w:sz="0" w:space="0" w:color="auto"/>
            <w:left w:val="none" w:sz="0" w:space="0" w:color="auto"/>
            <w:bottom w:val="none" w:sz="0" w:space="0" w:color="auto"/>
            <w:right w:val="none" w:sz="0" w:space="0" w:color="auto"/>
          </w:divBdr>
        </w:div>
        <w:div w:id="1042946058">
          <w:marLeft w:val="480"/>
          <w:marRight w:val="0"/>
          <w:marTop w:val="0"/>
          <w:marBottom w:val="0"/>
          <w:divBdr>
            <w:top w:val="none" w:sz="0" w:space="0" w:color="auto"/>
            <w:left w:val="none" w:sz="0" w:space="0" w:color="auto"/>
            <w:bottom w:val="none" w:sz="0" w:space="0" w:color="auto"/>
            <w:right w:val="none" w:sz="0" w:space="0" w:color="auto"/>
          </w:divBdr>
        </w:div>
        <w:div w:id="1475832080">
          <w:marLeft w:val="480"/>
          <w:marRight w:val="0"/>
          <w:marTop w:val="0"/>
          <w:marBottom w:val="0"/>
          <w:divBdr>
            <w:top w:val="none" w:sz="0" w:space="0" w:color="auto"/>
            <w:left w:val="none" w:sz="0" w:space="0" w:color="auto"/>
            <w:bottom w:val="none" w:sz="0" w:space="0" w:color="auto"/>
            <w:right w:val="none" w:sz="0" w:space="0" w:color="auto"/>
          </w:divBdr>
        </w:div>
        <w:div w:id="918364184">
          <w:marLeft w:val="480"/>
          <w:marRight w:val="0"/>
          <w:marTop w:val="0"/>
          <w:marBottom w:val="0"/>
          <w:divBdr>
            <w:top w:val="none" w:sz="0" w:space="0" w:color="auto"/>
            <w:left w:val="none" w:sz="0" w:space="0" w:color="auto"/>
            <w:bottom w:val="none" w:sz="0" w:space="0" w:color="auto"/>
            <w:right w:val="none" w:sz="0" w:space="0" w:color="auto"/>
          </w:divBdr>
        </w:div>
        <w:div w:id="1177616808">
          <w:marLeft w:val="480"/>
          <w:marRight w:val="0"/>
          <w:marTop w:val="0"/>
          <w:marBottom w:val="0"/>
          <w:divBdr>
            <w:top w:val="none" w:sz="0" w:space="0" w:color="auto"/>
            <w:left w:val="none" w:sz="0" w:space="0" w:color="auto"/>
            <w:bottom w:val="none" w:sz="0" w:space="0" w:color="auto"/>
            <w:right w:val="none" w:sz="0" w:space="0" w:color="auto"/>
          </w:divBdr>
        </w:div>
        <w:div w:id="426927660">
          <w:marLeft w:val="480"/>
          <w:marRight w:val="0"/>
          <w:marTop w:val="0"/>
          <w:marBottom w:val="0"/>
          <w:divBdr>
            <w:top w:val="none" w:sz="0" w:space="0" w:color="auto"/>
            <w:left w:val="none" w:sz="0" w:space="0" w:color="auto"/>
            <w:bottom w:val="none" w:sz="0" w:space="0" w:color="auto"/>
            <w:right w:val="none" w:sz="0" w:space="0" w:color="auto"/>
          </w:divBdr>
        </w:div>
        <w:div w:id="1497380029">
          <w:marLeft w:val="480"/>
          <w:marRight w:val="0"/>
          <w:marTop w:val="0"/>
          <w:marBottom w:val="0"/>
          <w:divBdr>
            <w:top w:val="none" w:sz="0" w:space="0" w:color="auto"/>
            <w:left w:val="none" w:sz="0" w:space="0" w:color="auto"/>
            <w:bottom w:val="none" w:sz="0" w:space="0" w:color="auto"/>
            <w:right w:val="none" w:sz="0" w:space="0" w:color="auto"/>
          </w:divBdr>
        </w:div>
        <w:div w:id="1329796258">
          <w:marLeft w:val="480"/>
          <w:marRight w:val="0"/>
          <w:marTop w:val="0"/>
          <w:marBottom w:val="0"/>
          <w:divBdr>
            <w:top w:val="none" w:sz="0" w:space="0" w:color="auto"/>
            <w:left w:val="none" w:sz="0" w:space="0" w:color="auto"/>
            <w:bottom w:val="none" w:sz="0" w:space="0" w:color="auto"/>
            <w:right w:val="none" w:sz="0" w:space="0" w:color="auto"/>
          </w:divBdr>
        </w:div>
        <w:div w:id="540364935">
          <w:marLeft w:val="480"/>
          <w:marRight w:val="0"/>
          <w:marTop w:val="0"/>
          <w:marBottom w:val="0"/>
          <w:divBdr>
            <w:top w:val="none" w:sz="0" w:space="0" w:color="auto"/>
            <w:left w:val="none" w:sz="0" w:space="0" w:color="auto"/>
            <w:bottom w:val="none" w:sz="0" w:space="0" w:color="auto"/>
            <w:right w:val="none" w:sz="0" w:space="0" w:color="auto"/>
          </w:divBdr>
        </w:div>
        <w:div w:id="1702708541">
          <w:marLeft w:val="480"/>
          <w:marRight w:val="0"/>
          <w:marTop w:val="0"/>
          <w:marBottom w:val="0"/>
          <w:divBdr>
            <w:top w:val="none" w:sz="0" w:space="0" w:color="auto"/>
            <w:left w:val="none" w:sz="0" w:space="0" w:color="auto"/>
            <w:bottom w:val="none" w:sz="0" w:space="0" w:color="auto"/>
            <w:right w:val="none" w:sz="0" w:space="0" w:color="auto"/>
          </w:divBdr>
        </w:div>
        <w:div w:id="1096511445">
          <w:marLeft w:val="480"/>
          <w:marRight w:val="0"/>
          <w:marTop w:val="0"/>
          <w:marBottom w:val="0"/>
          <w:divBdr>
            <w:top w:val="none" w:sz="0" w:space="0" w:color="auto"/>
            <w:left w:val="none" w:sz="0" w:space="0" w:color="auto"/>
            <w:bottom w:val="none" w:sz="0" w:space="0" w:color="auto"/>
            <w:right w:val="none" w:sz="0" w:space="0" w:color="auto"/>
          </w:divBdr>
        </w:div>
        <w:div w:id="1912620878">
          <w:marLeft w:val="480"/>
          <w:marRight w:val="0"/>
          <w:marTop w:val="0"/>
          <w:marBottom w:val="0"/>
          <w:divBdr>
            <w:top w:val="none" w:sz="0" w:space="0" w:color="auto"/>
            <w:left w:val="none" w:sz="0" w:space="0" w:color="auto"/>
            <w:bottom w:val="none" w:sz="0" w:space="0" w:color="auto"/>
            <w:right w:val="none" w:sz="0" w:space="0" w:color="auto"/>
          </w:divBdr>
        </w:div>
        <w:div w:id="293099001">
          <w:marLeft w:val="480"/>
          <w:marRight w:val="0"/>
          <w:marTop w:val="0"/>
          <w:marBottom w:val="0"/>
          <w:divBdr>
            <w:top w:val="none" w:sz="0" w:space="0" w:color="auto"/>
            <w:left w:val="none" w:sz="0" w:space="0" w:color="auto"/>
            <w:bottom w:val="none" w:sz="0" w:space="0" w:color="auto"/>
            <w:right w:val="none" w:sz="0" w:space="0" w:color="auto"/>
          </w:divBdr>
        </w:div>
        <w:div w:id="1647977742">
          <w:marLeft w:val="480"/>
          <w:marRight w:val="0"/>
          <w:marTop w:val="0"/>
          <w:marBottom w:val="0"/>
          <w:divBdr>
            <w:top w:val="none" w:sz="0" w:space="0" w:color="auto"/>
            <w:left w:val="none" w:sz="0" w:space="0" w:color="auto"/>
            <w:bottom w:val="none" w:sz="0" w:space="0" w:color="auto"/>
            <w:right w:val="none" w:sz="0" w:space="0" w:color="auto"/>
          </w:divBdr>
        </w:div>
        <w:div w:id="460537668">
          <w:marLeft w:val="480"/>
          <w:marRight w:val="0"/>
          <w:marTop w:val="0"/>
          <w:marBottom w:val="0"/>
          <w:divBdr>
            <w:top w:val="none" w:sz="0" w:space="0" w:color="auto"/>
            <w:left w:val="none" w:sz="0" w:space="0" w:color="auto"/>
            <w:bottom w:val="none" w:sz="0" w:space="0" w:color="auto"/>
            <w:right w:val="none" w:sz="0" w:space="0" w:color="auto"/>
          </w:divBdr>
        </w:div>
        <w:div w:id="904603134">
          <w:marLeft w:val="480"/>
          <w:marRight w:val="0"/>
          <w:marTop w:val="0"/>
          <w:marBottom w:val="0"/>
          <w:divBdr>
            <w:top w:val="none" w:sz="0" w:space="0" w:color="auto"/>
            <w:left w:val="none" w:sz="0" w:space="0" w:color="auto"/>
            <w:bottom w:val="none" w:sz="0" w:space="0" w:color="auto"/>
            <w:right w:val="none" w:sz="0" w:space="0" w:color="auto"/>
          </w:divBdr>
        </w:div>
        <w:div w:id="26024859">
          <w:marLeft w:val="480"/>
          <w:marRight w:val="0"/>
          <w:marTop w:val="0"/>
          <w:marBottom w:val="0"/>
          <w:divBdr>
            <w:top w:val="none" w:sz="0" w:space="0" w:color="auto"/>
            <w:left w:val="none" w:sz="0" w:space="0" w:color="auto"/>
            <w:bottom w:val="none" w:sz="0" w:space="0" w:color="auto"/>
            <w:right w:val="none" w:sz="0" w:space="0" w:color="auto"/>
          </w:divBdr>
        </w:div>
        <w:div w:id="114376042">
          <w:marLeft w:val="480"/>
          <w:marRight w:val="0"/>
          <w:marTop w:val="0"/>
          <w:marBottom w:val="0"/>
          <w:divBdr>
            <w:top w:val="none" w:sz="0" w:space="0" w:color="auto"/>
            <w:left w:val="none" w:sz="0" w:space="0" w:color="auto"/>
            <w:bottom w:val="none" w:sz="0" w:space="0" w:color="auto"/>
            <w:right w:val="none" w:sz="0" w:space="0" w:color="auto"/>
          </w:divBdr>
        </w:div>
        <w:div w:id="846988747">
          <w:marLeft w:val="480"/>
          <w:marRight w:val="0"/>
          <w:marTop w:val="0"/>
          <w:marBottom w:val="0"/>
          <w:divBdr>
            <w:top w:val="none" w:sz="0" w:space="0" w:color="auto"/>
            <w:left w:val="none" w:sz="0" w:space="0" w:color="auto"/>
            <w:bottom w:val="none" w:sz="0" w:space="0" w:color="auto"/>
            <w:right w:val="none" w:sz="0" w:space="0" w:color="auto"/>
          </w:divBdr>
        </w:div>
        <w:div w:id="1148589533">
          <w:marLeft w:val="480"/>
          <w:marRight w:val="0"/>
          <w:marTop w:val="0"/>
          <w:marBottom w:val="0"/>
          <w:divBdr>
            <w:top w:val="none" w:sz="0" w:space="0" w:color="auto"/>
            <w:left w:val="none" w:sz="0" w:space="0" w:color="auto"/>
            <w:bottom w:val="none" w:sz="0" w:space="0" w:color="auto"/>
            <w:right w:val="none" w:sz="0" w:space="0" w:color="auto"/>
          </w:divBdr>
        </w:div>
        <w:div w:id="1169562368">
          <w:marLeft w:val="480"/>
          <w:marRight w:val="0"/>
          <w:marTop w:val="0"/>
          <w:marBottom w:val="0"/>
          <w:divBdr>
            <w:top w:val="none" w:sz="0" w:space="0" w:color="auto"/>
            <w:left w:val="none" w:sz="0" w:space="0" w:color="auto"/>
            <w:bottom w:val="none" w:sz="0" w:space="0" w:color="auto"/>
            <w:right w:val="none" w:sz="0" w:space="0" w:color="auto"/>
          </w:divBdr>
        </w:div>
        <w:div w:id="1799180851">
          <w:marLeft w:val="480"/>
          <w:marRight w:val="0"/>
          <w:marTop w:val="0"/>
          <w:marBottom w:val="0"/>
          <w:divBdr>
            <w:top w:val="none" w:sz="0" w:space="0" w:color="auto"/>
            <w:left w:val="none" w:sz="0" w:space="0" w:color="auto"/>
            <w:bottom w:val="none" w:sz="0" w:space="0" w:color="auto"/>
            <w:right w:val="none" w:sz="0" w:space="0" w:color="auto"/>
          </w:divBdr>
        </w:div>
        <w:div w:id="367419436">
          <w:marLeft w:val="480"/>
          <w:marRight w:val="0"/>
          <w:marTop w:val="0"/>
          <w:marBottom w:val="0"/>
          <w:divBdr>
            <w:top w:val="none" w:sz="0" w:space="0" w:color="auto"/>
            <w:left w:val="none" w:sz="0" w:space="0" w:color="auto"/>
            <w:bottom w:val="none" w:sz="0" w:space="0" w:color="auto"/>
            <w:right w:val="none" w:sz="0" w:space="0" w:color="auto"/>
          </w:divBdr>
        </w:div>
        <w:div w:id="524363639">
          <w:marLeft w:val="480"/>
          <w:marRight w:val="0"/>
          <w:marTop w:val="0"/>
          <w:marBottom w:val="0"/>
          <w:divBdr>
            <w:top w:val="none" w:sz="0" w:space="0" w:color="auto"/>
            <w:left w:val="none" w:sz="0" w:space="0" w:color="auto"/>
            <w:bottom w:val="none" w:sz="0" w:space="0" w:color="auto"/>
            <w:right w:val="none" w:sz="0" w:space="0" w:color="auto"/>
          </w:divBdr>
        </w:div>
        <w:div w:id="83572271">
          <w:marLeft w:val="480"/>
          <w:marRight w:val="0"/>
          <w:marTop w:val="0"/>
          <w:marBottom w:val="0"/>
          <w:divBdr>
            <w:top w:val="none" w:sz="0" w:space="0" w:color="auto"/>
            <w:left w:val="none" w:sz="0" w:space="0" w:color="auto"/>
            <w:bottom w:val="none" w:sz="0" w:space="0" w:color="auto"/>
            <w:right w:val="none" w:sz="0" w:space="0" w:color="auto"/>
          </w:divBdr>
        </w:div>
        <w:div w:id="1060833585">
          <w:marLeft w:val="480"/>
          <w:marRight w:val="0"/>
          <w:marTop w:val="0"/>
          <w:marBottom w:val="0"/>
          <w:divBdr>
            <w:top w:val="none" w:sz="0" w:space="0" w:color="auto"/>
            <w:left w:val="none" w:sz="0" w:space="0" w:color="auto"/>
            <w:bottom w:val="none" w:sz="0" w:space="0" w:color="auto"/>
            <w:right w:val="none" w:sz="0" w:space="0" w:color="auto"/>
          </w:divBdr>
        </w:div>
        <w:div w:id="749541049">
          <w:marLeft w:val="480"/>
          <w:marRight w:val="0"/>
          <w:marTop w:val="0"/>
          <w:marBottom w:val="0"/>
          <w:divBdr>
            <w:top w:val="none" w:sz="0" w:space="0" w:color="auto"/>
            <w:left w:val="none" w:sz="0" w:space="0" w:color="auto"/>
            <w:bottom w:val="none" w:sz="0" w:space="0" w:color="auto"/>
            <w:right w:val="none" w:sz="0" w:space="0" w:color="auto"/>
          </w:divBdr>
        </w:div>
        <w:div w:id="954336084">
          <w:marLeft w:val="480"/>
          <w:marRight w:val="0"/>
          <w:marTop w:val="0"/>
          <w:marBottom w:val="0"/>
          <w:divBdr>
            <w:top w:val="none" w:sz="0" w:space="0" w:color="auto"/>
            <w:left w:val="none" w:sz="0" w:space="0" w:color="auto"/>
            <w:bottom w:val="none" w:sz="0" w:space="0" w:color="auto"/>
            <w:right w:val="none" w:sz="0" w:space="0" w:color="auto"/>
          </w:divBdr>
        </w:div>
        <w:div w:id="1005741757">
          <w:marLeft w:val="480"/>
          <w:marRight w:val="0"/>
          <w:marTop w:val="0"/>
          <w:marBottom w:val="0"/>
          <w:divBdr>
            <w:top w:val="none" w:sz="0" w:space="0" w:color="auto"/>
            <w:left w:val="none" w:sz="0" w:space="0" w:color="auto"/>
            <w:bottom w:val="none" w:sz="0" w:space="0" w:color="auto"/>
            <w:right w:val="none" w:sz="0" w:space="0" w:color="auto"/>
          </w:divBdr>
        </w:div>
        <w:div w:id="49771809">
          <w:marLeft w:val="480"/>
          <w:marRight w:val="0"/>
          <w:marTop w:val="0"/>
          <w:marBottom w:val="0"/>
          <w:divBdr>
            <w:top w:val="none" w:sz="0" w:space="0" w:color="auto"/>
            <w:left w:val="none" w:sz="0" w:space="0" w:color="auto"/>
            <w:bottom w:val="none" w:sz="0" w:space="0" w:color="auto"/>
            <w:right w:val="none" w:sz="0" w:space="0" w:color="auto"/>
          </w:divBdr>
        </w:div>
        <w:div w:id="582492220">
          <w:marLeft w:val="480"/>
          <w:marRight w:val="0"/>
          <w:marTop w:val="0"/>
          <w:marBottom w:val="0"/>
          <w:divBdr>
            <w:top w:val="none" w:sz="0" w:space="0" w:color="auto"/>
            <w:left w:val="none" w:sz="0" w:space="0" w:color="auto"/>
            <w:bottom w:val="none" w:sz="0" w:space="0" w:color="auto"/>
            <w:right w:val="none" w:sz="0" w:space="0" w:color="auto"/>
          </w:divBdr>
        </w:div>
        <w:div w:id="512112414">
          <w:marLeft w:val="480"/>
          <w:marRight w:val="0"/>
          <w:marTop w:val="0"/>
          <w:marBottom w:val="0"/>
          <w:divBdr>
            <w:top w:val="none" w:sz="0" w:space="0" w:color="auto"/>
            <w:left w:val="none" w:sz="0" w:space="0" w:color="auto"/>
            <w:bottom w:val="none" w:sz="0" w:space="0" w:color="auto"/>
            <w:right w:val="none" w:sz="0" w:space="0" w:color="auto"/>
          </w:divBdr>
        </w:div>
        <w:div w:id="330959687">
          <w:marLeft w:val="480"/>
          <w:marRight w:val="0"/>
          <w:marTop w:val="0"/>
          <w:marBottom w:val="0"/>
          <w:divBdr>
            <w:top w:val="none" w:sz="0" w:space="0" w:color="auto"/>
            <w:left w:val="none" w:sz="0" w:space="0" w:color="auto"/>
            <w:bottom w:val="none" w:sz="0" w:space="0" w:color="auto"/>
            <w:right w:val="none" w:sz="0" w:space="0" w:color="auto"/>
          </w:divBdr>
        </w:div>
        <w:div w:id="458569301">
          <w:marLeft w:val="480"/>
          <w:marRight w:val="0"/>
          <w:marTop w:val="0"/>
          <w:marBottom w:val="0"/>
          <w:divBdr>
            <w:top w:val="none" w:sz="0" w:space="0" w:color="auto"/>
            <w:left w:val="none" w:sz="0" w:space="0" w:color="auto"/>
            <w:bottom w:val="none" w:sz="0" w:space="0" w:color="auto"/>
            <w:right w:val="none" w:sz="0" w:space="0" w:color="auto"/>
          </w:divBdr>
        </w:div>
        <w:div w:id="1955013474">
          <w:marLeft w:val="480"/>
          <w:marRight w:val="0"/>
          <w:marTop w:val="0"/>
          <w:marBottom w:val="0"/>
          <w:divBdr>
            <w:top w:val="none" w:sz="0" w:space="0" w:color="auto"/>
            <w:left w:val="none" w:sz="0" w:space="0" w:color="auto"/>
            <w:bottom w:val="none" w:sz="0" w:space="0" w:color="auto"/>
            <w:right w:val="none" w:sz="0" w:space="0" w:color="auto"/>
          </w:divBdr>
        </w:div>
        <w:div w:id="35783503">
          <w:marLeft w:val="480"/>
          <w:marRight w:val="0"/>
          <w:marTop w:val="0"/>
          <w:marBottom w:val="0"/>
          <w:divBdr>
            <w:top w:val="none" w:sz="0" w:space="0" w:color="auto"/>
            <w:left w:val="none" w:sz="0" w:space="0" w:color="auto"/>
            <w:bottom w:val="none" w:sz="0" w:space="0" w:color="auto"/>
            <w:right w:val="none" w:sz="0" w:space="0" w:color="auto"/>
          </w:divBdr>
        </w:div>
        <w:div w:id="2023823818">
          <w:marLeft w:val="480"/>
          <w:marRight w:val="0"/>
          <w:marTop w:val="0"/>
          <w:marBottom w:val="0"/>
          <w:divBdr>
            <w:top w:val="none" w:sz="0" w:space="0" w:color="auto"/>
            <w:left w:val="none" w:sz="0" w:space="0" w:color="auto"/>
            <w:bottom w:val="none" w:sz="0" w:space="0" w:color="auto"/>
            <w:right w:val="none" w:sz="0" w:space="0" w:color="auto"/>
          </w:divBdr>
        </w:div>
        <w:div w:id="1793085277">
          <w:marLeft w:val="480"/>
          <w:marRight w:val="0"/>
          <w:marTop w:val="0"/>
          <w:marBottom w:val="0"/>
          <w:divBdr>
            <w:top w:val="none" w:sz="0" w:space="0" w:color="auto"/>
            <w:left w:val="none" w:sz="0" w:space="0" w:color="auto"/>
            <w:bottom w:val="none" w:sz="0" w:space="0" w:color="auto"/>
            <w:right w:val="none" w:sz="0" w:space="0" w:color="auto"/>
          </w:divBdr>
        </w:div>
        <w:div w:id="1035040398">
          <w:marLeft w:val="480"/>
          <w:marRight w:val="0"/>
          <w:marTop w:val="0"/>
          <w:marBottom w:val="0"/>
          <w:divBdr>
            <w:top w:val="none" w:sz="0" w:space="0" w:color="auto"/>
            <w:left w:val="none" w:sz="0" w:space="0" w:color="auto"/>
            <w:bottom w:val="none" w:sz="0" w:space="0" w:color="auto"/>
            <w:right w:val="none" w:sz="0" w:space="0" w:color="auto"/>
          </w:divBdr>
        </w:div>
        <w:div w:id="1397122876">
          <w:marLeft w:val="480"/>
          <w:marRight w:val="0"/>
          <w:marTop w:val="0"/>
          <w:marBottom w:val="0"/>
          <w:divBdr>
            <w:top w:val="none" w:sz="0" w:space="0" w:color="auto"/>
            <w:left w:val="none" w:sz="0" w:space="0" w:color="auto"/>
            <w:bottom w:val="none" w:sz="0" w:space="0" w:color="auto"/>
            <w:right w:val="none" w:sz="0" w:space="0" w:color="auto"/>
          </w:divBdr>
        </w:div>
        <w:div w:id="2116054164">
          <w:marLeft w:val="480"/>
          <w:marRight w:val="0"/>
          <w:marTop w:val="0"/>
          <w:marBottom w:val="0"/>
          <w:divBdr>
            <w:top w:val="none" w:sz="0" w:space="0" w:color="auto"/>
            <w:left w:val="none" w:sz="0" w:space="0" w:color="auto"/>
            <w:bottom w:val="none" w:sz="0" w:space="0" w:color="auto"/>
            <w:right w:val="none" w:sz="0" w:space="0" w:color="auto"/>
          </w:divBdr>
        </w:div>
        <w:div w:id="206917493">
          <w:marLeft w:val="480"/>
          <w:marRight w:val="0"/>
          <w:marTop w:val="0"/>
          <w:marBottom w:val="0"/>
          <w:divBdr>
            <w:top w:val="none" w:sz="0" w:space="0" w:color="auto"/>
            <w:left w:val="none" w:sz="0" w:space="0" w:color="auto"/>
            <w:bottom w:val="none" w:sz="0" w:space="0" w:color="auto"/>
            <w:right w:val="none" w:sz="0" w:space="0" w:color="auto"/>
          </w:divBdr>
        </w:div>
        <w:div w:id="1490485675">
          <w:marLeft w:val="480"/>
          <w:marRight w:val="0"/>
          <w:marTop w:val="0"/>
          <w:marBottom w:val="0"/>
          <w:divBdr>
            <w:top w:val="none" w:sz="0" w:space="0" w:color="auto"/>
            <w:left w:val="none" w:sz="0" w:space="0" w:color="auto"/>
            <w:bottom w:val="none" w:sz="0" w:space="0" w:color="auto"/>
            <w:right w:val="none" w:sz="0" w:space="0" w:color="auto"/>
          </w:divBdr>
        </w:div>
        <w:div w:id="1959681712">
          <w:marLeft w:val="480"/>
          <w:marRight w:val="0"/>
          <w:marTop w:val="0"/>
          <w:marBottom w:val="0"/>
          <w:divBdr>
            <w:top w:val="none" w:sz="0" w:space="0" w:color="auto"/>
            <w:left w:val="none" w:sz="0" w:space="0" w:color="auto"/>
            <w:bottom w:val="none" w:sz="0" w:space="0" w:color="auto"/>
            <w:right w:val="none" w:sz="0" w:space="0" w:color="auto"/>
          </w:divBdr>
        </w:div>
        <w:div w:id="703990822">
          <w:marLeft w:val="480"/>
          <w:marRight w:val="0"/>
          <w:marTop w:val="0"/>
          <w:marBottom w:val="0"/>
          <w:divBdr>
            <w:top w:val="none" w:sz="0" w:space="0" w:color="auto"/>
            <w:left w:val="none" w:sz="0" w:space="0" w:color="auto"/>
            <w:bottom w:val="none" w:sz="0" w:space="0" w:color="auto"/>
            <w:right w:val="none" w:sz="0" w:space="0" w:color="auto"/>
          </w:divBdr>
        </w:div>
        <w:div w:id="459687608">
          <w:marLeft w:val="480"/>
          <w:marRight w:val="0"/>
          <w:marTop w:val="0"/>
          <w:marBottom w:val="0"/>
          <w:divBdr>
            <w:top w:val="none" w:sz="0" w:space="0" w:color="auto"/>
            <w:left w:val="none" w:sz="0" w:space="0" w:color="auto"/>
            <w:bottom w:val="none" w:sz="0" w:space="0" w:color="auto"/>
            <w:right w:val="none" w:sz="0" w:space="0" w:color="auto"/>
          </w:divBdr>
        </w:div>
        <w:div w:id="650912377">
          <w:marLeft w:val="480"/>
          <w:marRight w:val="0"/>
          <w:marTop w:val="0"/>
          <w:marBottom w:val="0"/>
          <w:divBdr>
            <w:top w:val="none" w:sz="0" w:space="0" w:color="auto"/>
            <w:left w:val="none" w:sz="0" w:space="0" w:color="auto"/>
            <w:bottom w:val="none" w:sz="0" w:space="0" w:color="auto"/>
            <w:right w:val="none" w:sz="0" w:space="0" w:color="auto"/>
          </w:divBdr>
        </w:div>
        <w:div w:id="283848616">
          <w:marLeft w:val="480"/>
          <w:marRight w:val="0"/>
          <w:marTop w:val="0"/>
          <w:marBottom w:val="0"/>
          <w:divBdr>
            <w:top w:val="none" w:sz="0" w:space="0" w:color="auto"/>
            <w:left w:val="none" w:sz="0" w:space="0" w:color="auto"/>
            <w:bottom w:val="none" w:sz="0" w:space="0" w:color="auto"/>
            <w:right w:val="none" w:sz="0" w:space="0" w:color="auto"/>
          </w:divBdr>
        </w:div>
        <w:div w:id="1427767685">
          <w:marLeft w:val="480"/>
          <w:marRight w:val="0"/>
          <w:marTop w:val="0"/>
          <w:marBottom w:val="0"/>
          <w:divBdr>
            <w:top w:val="none" w:sz="0" w:space="0" w:color="auto"/>
            <w:left w:val="none" w:sz="0" w:space="0" w:color="auto"/>
            <w:bottom w:val="none" w:sz="0" w:space="0" w:color="auto"/>
            <w:right w:val="none" w:sz="0" w:space="0" w:color="auto"/>
          </w:divBdr>
        </w:div>
        <w:div w:id="1344746555">
          <w:marLeft w:val="480"/>
          <w:marRight w:val="0"/>
          <w:marTop w:val="0"/>
          <w:marBottom w:val="0"/>
          <w:divBdr>
            <w:top w:val="none" w:sz="0" w:space="0" w:color="auto"/>
            <w:left w:val="none" w:sz="0" w:space="0" w:color="auto"/>
            <w:bottom w:val="none" w:sz="0" w:space="0" w:color="auto"/>
            <w:right w:val="none" w:sz="0" w:space="0" w:color="auto"/>
          </w:divBdr>
        </w:div>
        <w:div w:id="1221288453">
          <w:marLeft w:val="480"/>
          <w:marRight w:val="0"/>
          <w:marTop w:val="0"/>
          <w:marBottom w:val="0"/>
          <w:divBdr>
            <w:top w:val="none" w:sz="0" w:space="0" w:color="auto"/>
            <w:left w:val="none" w:sz="0" w:space="0" w:color="auto"/>
            <w:bottom w:val="none" w:sz="0" w:space="0" w:color="auto"/>
            <w:right w:val="none" w:sz="0" w:space="0" w:color="auto"/>
          </w:divBdr>
        </w:div>
        <w:div w:id="1990791605">
          <w:marLeft w:val="480"/>
          <w:marRight w:val="0"/>
          <w:marTop w:val="0"/>
          <w:marBottom w:val="0"/>
          <w:divBdr>
            <w:top w:val="none" w:sz="0" w:space="0" w:color="auto"/>
            <w:left w:val="none" w:sz="0" w:space="0" w:color="auto"/>
            <w:bottom w:val="none" w:sz="0" w:space="0" w:color="auto"/>
            <w:right w:val="none" w:sz="0" w:space="0" w:color="auto"/>
          </w:divBdr>
        </w:div>
        <w:div w:id="1187989201">
          <w:marLeft w:val="480"/>
          <w:marRight w:val="0"/>
          <w:marTop w:val="0"/>
          <w:marBottom w:val="0"/>
          <w:divBdr>
            <w:top w:val="none" w:sz="0" w:space="0" w:color="auto"/>
            <w:left w:val="none" w:sz="0" w:space="0" w:color="auto"/>
            <w:bottom w:val="none" w:sz="0" w:space="0" w:color="auto"/>
            <w:right w:val="none" w:sz="0" w:space="0" w:color="auto"/>
          </w:divBdr>
        </w:div>
        <w:div w:id="1558667009">
          <w:marLeft w:val="480"/>
          <w:marRight w:val="0"/>
          <w:marTop w:val="0"/>
          <w:marBottom w:val="0"/>
          <w:divBdr>
            <w:top w:val="none" w:sz="0" w:space="0" w:color="auto"/>
            <w:left w:val="none" w:sz="0" w:space="0" w:color="auto"/>
            <w:bottom w:val="none" w:sz="0" w:space="0" w:color="auto"/>
            <w:right w:val="none" w:sz="0" w:space="0" w:color="auto"/>
          </w:divBdr>
        </w:div>
        <w:div w:id="1364088550">
          <w:marLeft w:val="480"/>
          <w:marRight w:val="0"/>
          <w:marTop w:val="0"/>
          <w:marBottom w:val="0"/>
          <w:divBdr>
            <w:top w:val="none" w:sz="0" w:space="0" w:color="auto"/>
            <w:left w:val="none" w:sz="0" w:space="0" w:color="auto"/>
            <w:bottom w:val="none" w:sz="0" w:space="0" w:color="auto"/>
            <w:right w:val="none" w:sz="0" w:space="0" w:color="auto"/>
          </w:divBdr>
        </w:div>
        <w:div w:id="1645432642">
          <w:marLeft w:val="480"/>
          <w:marRight w:val="0"/>
          <w:marTop w:val="0"/>
          <w:marBottom w:val="0"/>
          <w:divBdr>
            <w:top w:val="none" w:sz="0" w:space="0" w:color="auto"/>
            <w:left w:val="none" w:sz="0" w:space="0" w:color="auto"/>
            <w:bottom w:val="none" w:sz="0" w:space="0" w:color="auto"/>
            <w:right w:val="none" w:sz="0" w:space="0" w:color="auto"/>
          </w:divBdr>
        </w:div>
        <w:div w:id="693656991">
          <w:marLeft w:val="480"/>
          <w:marRight w:val="0"/>
          <w:marTop w:val="0"/>
          <w:marBottom w:val="0"/>
          <w:divBdr>
            <w:top w:val="none" w:sz="0" w:space="0" w:color="auto"/>
            <w:left w:val="none" w:sz="0" w:space="0" w:color="auto"/>
            <w:bottom w:val="none" w:sz="0" w:space="0" w:color="auto"/>
            <w:right w:val="none" w:sz="0" w:space="0" w:color="auto"/>
          </w:divBdr>
        </w:div>
        <w:div w:id="903444031">
          <w:marLeft w:val="480"/>
          <w:marRight w:val="0"/>
          <w:marTop w:val="0"/>
          <w:marBottom w:val="0"/>
          <w:divBdr>
            <w:top w:val="none" w:sz="0" w:space="0" w:color="auto"/>
            <w:left w:val="none" w:sz="0" w:space="0" w:color="auto"/>
            <w:bottom w:val="none" w:sz="0" w:space="0" w:color="auto"/>
            <w:right w:val="none" w:sz="0" w:space="0" w:color="auto"/>
          </w:divBdr>
        </w:div>
        <w:div w:id="1827084021">
          <w:marLeft w:val="480"/>
          <w:marRight w:val="0"/>
          <w:marTop w:val="0"/>
          <w:marBottom w:val="0"/>
          <w:divBdr>
            <w:top w:val="none" w:sz="0" w:space="0" w:color="auto"/>
            <w:left w:val="none" w:sz="0" w:space="0" w:color="auto"/>
            <w:bottom w:val="none" w:sz="0" w:space="0" w:color="auto"/>
            <w:right w:val="none" w:sz="0" w:space="0" w:color="auto"/>
          </w:divBdr>
        </w:div>
        <w:div w:id="1377508460">
          <w:marLeft w:val="480"/>
          <w:marRight w:val="0"/>
          <w:marTop w:val="0"/>
          <w:marBottom w:val="0"/>
          <w:divBdr>
            <w:top w:val="none" w:sz="0" w:space="0" w:color="auto"/>
            <w:left w:val="none" w:sz="0" w:space="0" w:color="auto"/>
            <w:bottom w:val="none" w:sz="0" w:space="0" w:color="auto"/>
            <w:right w:val="none" w:sz="0" w:space="0" w:color="auto"/>
          </w:divBdr>
        </w:div>
        <w:div w:id="1666198907">
          <w:marLeft w:val="480"/>
          <w:marRight w:val="0"/>
          <w:marTop w:val="0"/>
          <w:marBottom w:val="0"/>
          <w:divBdr>
            <w:top w:val="none" w:sz="0" w:space="0" w:color="auto"/>
            <w:left w:val="none" w:sz="0" w:space="0" w:color="auto"/>
            <w:bottom w:val="none" w:sz="0" w:space="0" w:color="auto"/>
            <w:right w:val="none" w:sz="0" w:space="0" w:color="auto"/>
          </w:divBdr>
        </w:div>
        <w:div w:id="1756776719">
          <w:marLeft w:val="480"/>
          <w:marRight w:val="0"/>
          <w:marTop w:val="0"/>
          <w:marBottom w:val="0"/>
          <w:divBdr>
            <w:top w:val="none" w:sz="0" w:space="0" w:color="auto"/>
            <w:left w:val="none" w:sz="0" w:space="0" w:color="auto"/>
            <w:bottom w:val="none" w:sz="0" w:space="0" w:color="auto"/>
            <w:right w:val="none" w:sz="0" w:space="0" w:color="auto"/>
          </w:divBdr>
        </w:div>
        <w:div w:id="1541237229">
          <w:marLeft w:val="480"/>
          <w:marRight w:val="0"/>
          <w:marTop w:val="0"/>
          <w:marBottom w:val="0"/>
          <w:divBdr>
            <w:top w:val="none" w:sz="0" w:space="0" w:color="auto"/>
            <w:left w:val="none" w:sz="0" w:space="0" w:color="auto"/>
            <w:bottom w:val="none" w:sz="0" w:space="0" w:color="auto"/>
            <w:right w:val="none" w:sz="0" w:space="0" w:color="auto"/>
          </w:divBdr>
        </w:div>
        <w:div w:id="1306278570">
          <w:marLeft w:val="480"/>
          <w:marRight w:val="0"/>
          <w:marTop w:val="0"/>
          <w:marBottom w:val="0"/>
          <w:divBdr>
            <w:top w:val="none" w:sz="0" w:space="0" w:color="auto"/>
            <w:left w:val="none" w:sz="0" w:space="0" w:color="auto"/>
            <w:bottom w:val="none" w:sz="0" w:space="0" w:color="auto"/>
            <w:right w:val="none" w:sz="0" w:space="0" w:color="auto"/>
          </w:divBdr>
        </w:div>
        <w:div w:id="450174221">
          <w:marLeft w:val="480"/>
          <w:marRight w:val="0"/>
          <w:marTop w:val="0"/>
          <w:marBottom w:val="0"/>
          <w:divBdr>
            <w:top w:val="none" w:sz="0" w:space="0" w:color="auto"/>
            <w:left w:val="none" w:sz="0" w:space="0" w:color="auto"/>
            <w:bottom w:val="none" w:sz="0" w:space="0" w:color="auto"/>
            <w:right w:val="none" w:sz="0" w:space="0" w:color="auto"/>
          </w:divBdr>
        </w:div>
        <w:div w:id="135533391">
          <w:marLeft w:val="480"/>
          <w:marRight w:val="0"/>
          <w:marTop w:val="0"/>
          <w:marBottom w:val="0"/>
          <w:divBdr>
            <w:top w:val="none" w:sz="0" w:space="0" w:color="auto"/>
            <w:left w:val="none" w:sz="0" w:space="0" w:color="auto"/>
            <w:bottom w:val="none" w:sz="0" w:space="0" w:color="auto"/>
            <w:right w:val="none" w:sz="0" w:space="0" w:color="auto"/>
          </w:divBdr>
        </w:div>
        <w:div w:id="1194659540">
          <w:marLeft w:val="480"/>
          <w:marRight w:val="0"/>
          <w:marTop w:val="0"/>
          <w:marBottom w:val="0"/>
          <w:divBdr>
            <w:top w:val="none" w:sz="0" w:space="0" w:color="auto"/>
            <w:left w:val="none" w:sz="0" w:space="0" w:color="auto"/>
            <w:bottom w:val="none" w:sz="0" w:space="0" w:color="auto"/>
            <w:right w:val="none" w:sz="0" w:space="0" w:color="auto"/>
          </w:divBdr>
        </w:div>
        <w:div w:id="1858349700">
          <w:marLeft w:val="480"/>
          <w:marRight w:val="0"/>
          <w:marTop w:val="0"/>
          <w:marBottom w:val="0"/>
          <w:divBdr>
            <w:top w:val="none" w:sz="0" w:space="0" w:color="auto"/>
            <w:left w:val="none" w:sz="0" w:space="0" w:color="auto"/>
            <w:bottom w:val="none" w:sz="0" w:space="0" w:color="auto"/>
            <w:right w:val="none" w:sz="0" w:space="0" w:color="auto"/>
          </w:divBdr>
        </w:div>
        <w:div w:id="541527568">
          <w:marLeft w:val="480"/>
          <w:marRight w:val="0"/>
          <w:marTop w:val="0"/>
          <w:marBottom w:val="0"/>
          <w:divBdr>
            <w:top w:val="none" w:sz="0" w:space="0" w:color="auto"/>
            <w:left w:val="none" w:sz="0" w:space="0" w:color="auto"/>
            <w:bottom w:val="none" w:sz="0" w:space="0" w:color="auto"/>
            <w:right w:val="none" w:sz="0" w:space="0" w:color="auto"/>
          </w:divBdr>
        </w:div>
        <w:div w:id="24990915">
          <w:marLeft w:val="480"/>
          <w:marRight w:val="0"/>
          <w:marTop w:val="0"/>
          <w:marBottom w:val="0"/>
          <w:divBdr>
            <w:top w:val="none" w:sz="0" w:space="0" w:color="auto"/>
            <w:left w:val="none" w:sz="0" w:space="0" w:color="auto"/>
            <w:bottom w:val="none" w:sz="0" w:space="0" w:color="auto"/>
            <w:right w:val="none" w:sz="0" w:space="0" w:color="auto"/>
          </w:divBdr>
        </w:div>
        <w:div w:id="1481580001">
          <w:marLeft w:val="480"/>
          <w:marRight w:val="0"/>
          <w:marTop w:val="0"/>
          <w:marBottom w:val="0"/>
          <w:divBdr>
            <w:top w:val="none" w:sz="0" w:space="0" w:color="auto"/>
            <w:left w:val="none" w:sz="0" w:space="0" w:color="auto"/>
            <w:bottom w:val="none" w:sz="0" w:space="0" w:color="auto"/>
            <w:right w:val="none" w:sz="0" w:space="0" w:color="auto"/>
          </w:divBdr>
        </w:div>
        <w:div w:id="1302348205">
          <w:marLeft w:val="480"/>
          <w:marRight w:val="0"/>
          <w:marTop w:val="0"/>
          <w:marBottom w:val="0"/>
          <w:divBdr>
            <w:top w:val="none" w:sz="0" w:space="0" w:color="auto"/>
            <w:left w:val="none" w:sz="0" w:space="0" w:color="auto"/>
            <w:bottom w:val="none" w:sz="0" w:space="0" w:color="auto"/>
            <w:right w:val="none" w:sz="0" w:space="0" w:color="auto"/>
          </w:divBdr>
        </w:div>
        <w:div w:id="541746932">
          <w:marLeft w:val="480"/>
          <w:marRight w:val="0"/>
          <w:marTop w:val="0"/>
          <w:marBottom w:val="0"/>
          <w:divBdr>
            <w:top w:val="none" w:sz="0" w:space="0" w:color="auto"/>
            <w:left w:val="none" w:sz="0" w:space="0" w:color="auto"/>
            <w:bottom w:val="none" w:sz="0" w:space="0" w:color="auto"/>
            <w:right w:val="none" w:sz="0" w:space="0" w:color="auto"/>
          </w:divBdr>
        </w:div>
        <w:div w:id="1107308109">
          <w:marLeft w:val="480"/>
          <w:marRight w:val="0"/>
          <w:marTop w:val="0"/>
          <w:marBottom w:val="0"/>
          <w:divBdr>
            <w:top w:val="none" w:sz="0" w:space="0" w:color="auto"/>
            <w:left w:val="none" w:sz="0" w:space="0" w:color="auto"/>
            <w:bottom w:val="none" w:sz="0" w:space="0" w:color="auto"/>
            <w:right w:val="none" w:sz="0" w:space="0" w:color="auto"/>
          </w:divBdr>
        </w:div>
        <w:div w:id="1469080738">
          <w:marLeft w:val="480"/>
          <w:marRight w:val="0"/>
          <w:marTop w:val="0"/>
          <w:marBottom w:val="0"/>
          <w:divBdr>
            <w:top w:val="none" w:sz="0" w:space="0" w:color="auto"/>
            <w:left w:val="none" w:sz="0" w:space="0" w:color="auto"/>
            <w:bottom w:val="none" w:sz="0" w:space="0" w:color="auto"/>
            <w:right w:val="none" w:sz="0" w:space="0" w:color="auto"/>
          </w:divBdr>
        </w:div>
        <w:div w:id="928657079">
          <w:marLeft w:val="480"/>
          <w:marRight w:val="0"/>
          <w:marTop w:val="0"/>
          <w:marBottom w:val="0"/>
          <w:divBdr>
            <w:top w:val="none" w:sz="0" w:space="0" w:color="auto"/>
            <w:left w:val="none" w:sz="0" w:space="0" w:color="auto"/>
            <w:bottom w:val="none" w:sz="0" w:space="0" w:color="auto"/>
            <w:right w:val="none" w:sz="0" w:space="0" w:color="auto"/>
          </w:divBdr>
        </w:div>
        <w:div w:id="1119304497">
          <w:marLeft w:val="480"/>
          <w:marRight w:val="0"/>
          <w:marTop w:val="0"/>
          <w:marBottom w:val="0"/>
          <w:divBdr>
            <w:top w:val="none" w:sz="0" w:space="0" w:color="auto"/>
            <w:left w:val="none" w:sz="0" w:space="0" w:color="auto"/>
            <w:bottom w:val="none" w:sz="0" w:space="0" w:color="auto"/>
            <w:right w:val="none" w:sz="0" w:space="0" w:color="auto"/>
          </w:divBdr>
        </w:div>
        <w:div w:id="1318533802">
          <w:marLeft w:val="480"/>
          <w:marRight w:val="0"/>
          <w:marTop w:val="0"/>
          <w:marBottom w:val="0"/>
          <w:divBdr>
            <w:top w:val="none" w:sz="0" w:space="0" w:color="auto"/>
            <w:left w:val="none" w:sz="0" w:space="0" w:color="auto"/>
            <w:bottom w:val="none" w:sz="0" w:space="0" w:color="auto"/>
            <w:right w:val="none" w:sz="0" w:space="0" w:color="auto"/>
          </w:divBdr>
        </w:div>
        <w:div w:id="835803624">
          <w:marLeft w:val="480"/>
          <w:marRight w:val="0"/>
          <w:marTop w:val="0"/>
          <w:marBottom w:val="0"/>
          <w:divBdr>
            <w:top w:val="none" w:sz="0" w:space="0" w:color="auto"/>
            <w:left w:val="none" w:sz="0" w:space="0" w:color="auto"/>
            <w:bottom w:val="none" w:sz="0" w:space="0" w:color="auto"/>
            <w:right w:val="none" w:sz="0" w:space="0" w:color="auto"/>
          </w:divBdr>
        </w:div>
        <w:div w:id="1326199397">
          <w:marLeft w:val="480"/>
          <w:marRight w:val="0"/>
          <w:marTop w:val="0"/>
          <w:marBottom w:val="0"/>
          <w:divBdr>
            <w:top w:val="none" w:sz="0" w:space="0" w:color="auto"/>
            <w:left w:val="none" w:sz="0" w:space="0" w:color="auto"/>
            <w:bottom w:val="none" w:sz="0" w:space="0" w:color="auto"/>
            <w:right w:val="none" w:sz="0" w:space="0" w:color="auto"/>
          </w:divBdr>
        </w:div>
        <w:div w:id="1468159730">
          <w:marLeft w:val="480"/>
          <w:marRight w:val="0"/>
          <w:marTop w:val="0"/>
          <w:marBottom w:val="0"/>
          <w:divBdr>
            <w:top w:val="none" w:sz="0" w:space="0" w:color="auto"/>
            <w:left w:val="none" w:sz="0" w:space="0" w:color="auto"/>
            <w:bottom w:val="none" w:sz="0" w:space="0" w:color="auto"/>
            <w:right w:val="none" w:sz="0" w:space="0" w:color="auto"/>
          </w:divBdr>
        </w:div>
        <w:div w:id="505021634">
          <w:marLeft w:val="480"/>
          <w:marRight w:val="0"/>
          <w:marTop w:val="0"/>
          <w:marBottom w:val="0"/>
          <w:divBdr>
            <w:top w:val="none" w:sz="0" w:space="0" w:color="auto"/>
            <w:left w:val="none" w:sz="0" w:space="0" w:color="auto"/>
            <w:bottom w:val="none" w:sz="0" w:space="0" w:color="auto"/>
            <w:right w:val="none" w:sz="0" w:space="0" w:color="auto"/>
          </w:divBdr>
        </w:div>
        <w:div w:id="312608913">
          <w:marLeft w:val="480"/>
          <w:marRight w:val="0"/>
          <w:marTop w:val="0"/>
          <w:marBottom w:val="0"/>
          <w:divBdr>
            <w:top w:val="none" w:sz="0" w:space="0" w:color="auto"/>
            <w:left w:val="none" w:sz="0" w:space="0" w:color="auto"/>
            <w:bottom w:val="none" w:sz="0" w:space="0" w:color="auto"/>
            <w:right w:val="none" w:sz="0" w:space="0" w:color="auto"/>
          </w:divBdr>
        </w:div>
        <w:div w:id="983045837">
          <w:marLeft w:val="480"/>
          <w:marRight w:val="0"/>
          <w:marTop w:val="0"/>
          <w:marBottom w:val="0"/>
          <w:divBdr>
            <w:top w:val="none" w:sz="0" w:space="0" w:color="auto"/>
            <w:left w:val="none" w:sz="0" w:space="0" w:color="auto"/>
            <w:bottom w:val="none" w:sz="0" w:space="0" w:color="auto"/>
            <w:right w:val="none" w:sz="0" w:space="0" w:color="auto"/>
          </w:divBdr>
        </w:div>
        <w:div w:id="1002511923">
          <w:marLeft w:val="480"/>
          <w:marRight w:val="0"/>
          <w:marTop w:val="0"/>
          <w:marBottom w:val="0"/>
          <w:divBdr>
            <w:top w:val="none" w:sz="0" w:space="0" w:color="auto"/>
            <w:left w:val="none" w:sz="0" w:space="0" w:color="auto"/>
            <w:bottom w:val="none" w:sz="0" w:space="0" w:color="auto"/>
            <w:right w:val="none" w:sz="0" w:space="0" w:color="auto"/>
          </w:divBdr>
        </w:div>
        <w:div w:id="410735616">
          <w:marLeft w:val="480"/>
          <w:marRight w:val="0"/>
          <w:marTop w:val="0"/>
          <w:marBottom w:val="0"/>
          <w:divBdr>
            <w:top w:val="none" w:sz="0" w:space="0" w:color="auto"/>
            <w:left w:val="none" w:sz="0" w:space="0" w:color="auto"/>
            <w:bottom w:val="none" w:sz="0" w:space="0" w:color="auto"/>
            <w:right w:val="none" w:sz="0" w:space="0" w:color="auto"/>
          </w:divBdr>
        </w:div>
        <w:div w:id="313989073">
          <w:marLeft w:val="480"/>
          <w:marRight w:val="0"/>
          <w:marTop w:val="0"/>
          <w:marBottom w:val="0"/>
          <w:divBdr>
            <w:top w:val="none" w:sz="0" w:space="0" w:color="auto"/>
            <w:left w:val="none" w:sz="0" w:space="0" w:color="auto"/>
            <w:bottom w:val="none" w:sz="0" w:space="0" w:color="auto"/>
            <w:right w:val="none" w:sz="0" w:space="0" w:color="auto"/>
          </w:divBdr>
        </w:div>
        <w:div w:id="820315022">
          <w:marLeft w:val="480"/>
          <w:marRight w:val="0"/>
          <w:marTop w:val="0"/>
          <w:marBottom w:val="0"/>
          <w:divBdr>
            <w:top w:val="none" w:sz="0" w:space="0" w:color="auto"/>
            <w:left w:val="none" w:sz="0" w:space="0" w:color="auto"/>
            <w:bottom w:val="none" w:sz="0" w:space="0" w:color="auto"/>
            <w:right w:val="none" w:sz="0" w:space="0" w:color="auto"/>
          </w:divBdr>
        </w:div>
        <w:div w:id="1960530003">
          <w:marLeft w:val="480"/>
          <w:marRight w:val="0"/>
          <w:marTop w:val="0"/>
          <w:marBottom w:val="0"/>
          <w:divBdr>
            <w:top w:val="none" w:sz="0" w:space="0" w:color="auto"/>
            <w:left w:val="none" w:sz="0" w:space="0" w:color="auto"/>
            <w:bottom w:val="none" w:sz="0" w:space="0" w:color="auto"/>
            <w:right w:val="none" w:sz="0" w:space="0" w:color="auto"/>
          </w:divBdr>
        </w:div>
        <w:div w:id="610549295">
          <w:marLeft w:val="480"/>
          <w:marRight w:val="0"/>
          <w:marTop w:val="0"/>
          <w:marBottom w:val="0"/>
          <w:divBdr>
            <w:top w:val="none" w:sz="0" w:space="0" w:color="auto"/>
            <w:left w:val="none" w:sz="0" w:space="0" w:color="auto"/>
            <w:bottom w:val="none" w:sz="0" w:space="0" w:color="auto"/>
            <w:right w:val="none" w:sz="0" w:space="0" w:color="auto"/>
          </w:divBdr>
        </w:div>
        <w:div w:id="563872528">
          <w:marLeft w:val="480"/>
          <w:marRight w:val="0"/>
          <w:marTop w:val="0"/>
          <w:marBottom w:val="0"/>
          <w:divBdr>
            <w:top w:val="none" w:sz="0" w:space="0" w:color="auto"/>
            <w:left w:val="none" w:sz="0" w:space="0" w:color="auto"/>
            <w:bottom w:val="none" w:sz="0" w:space="0" w:color="auto"/>
            <w:right w:val="none" w:sz="0" w:space="0" w:color="auto"/>
          </w:divBdr>
        </w:div>
      </w:divsChild>
    </w:div>
    <w:div w:id="260454267">
      <w:bodyDiv w:val="1"/>
      <w:marLeft w:val="0"/>
      <w:marRight w:val="0"/>
      <w:marTop w:val="0"/>
      <w:marBottom w:val="0"/>
      <w:divBdr>
        <w:top w:val="none" w:sz="0" w:space="0" w:color="auto"/>
        <w:left w:val="none" w:sz="0" w:space="0" w:color="auto"/>
        <w:bottom w:val="none" w:sz="0" w:space="0" w:color="auto"/>
        <w:right w:val="none" w:sz="0" w:space="0" w:color="auto"/>
      </w:divBdr>
    </w:div>
    <w:div w:id="262618607">
      <w:bodyDiv w:val="1"/>
      <w:marLeft w:val="0"/>
      <w:marRight w:val="0"/>
      <w:marTop w:val="0"/>
      <w:marBottom w:val="0"/>
      <w:divBdr>
        <w:top w:val="none" w:sz="0" w:space="0" w:color="auto"/>
        <w:left w:val="none" w:sz="0" w:space="0" w:color="auto"/>
        <w:bottom w:val="none" w:sz="0" w:space="0" w:color="auto"/>
        <w:right w:val="none" w:sz="0" w:space="0" w:color="auto"/>
      </w:divBdr>
    </w:div>
    <w:div w:id="263612747">
      <w:bodyDiv w:val="1"/>
      <w:marLeft w:val="0"/>
      <w:marRight w:val="0"/>
      <w:marTop w:val="0"/>
      <w:marBottom w:val="0"/>
      <w:divBdr>
        <w:top w:val="none" w:sz="0" w:space="0" w:color="auto"/>
        <w:left w:val="none" w:sz="0" w:space="0" w:color="auto"/>
        <w:bottom w:val="none" w:sz="0" w:space="0" w:color="auto"/>
        <w:right w:val="none" w:sz="0" w:space="0" w:color="auto"/>
      </w:divBdr>
    </w:div>
    <w:div w:id="264271803">
      <w:bodyDiv w:val="1"/>
      <w:marLeft w:val="0"/>
      <w:marRight w:val="0"/>
      <w:marTop w:val="0"/>
      <w:marBottom w:val="0"/>
      <w:divBdr>
        <w:top w:val="none" w:sz="0" w:space="0" w:color="auto"/>
        <w:left w:val="none" w:sz="0" w:space="0" w:color="auto"/>
        <w:bottom w:val="none" w:sz="0" w:space="0" w:color="auto"/>
        <w:right w:val="none" w:sz="0" w:space="0" w:color="auto"/>
      </w:divBdr>
    </w:div>
    <w:div w:id="265040223">
      <w:bodyDiv w:val="1"/>
      <w:marLeft w:val="0"/>
      <w:marRight w:val="0"/>
      <w:marTop w:val="0"/>
      <w:marBottom w:val="0"/>
      <w:divBdr>
        <w:top w:val="none" w:sz="0" w:space="0" w:color="auto"/>
        <w:left w:val="none" w:sz="0" w:space="0" w:color="auto"/>
        <w:bottom w:val="none" w:sz="0" w:space="0" w:color="auto"/>
        <w:right w:val="none" w:sz="0" w:space="0" w:color="auto"/>
      </w:divBdr>
    </w:div>
    <w:div w:id="266352915">
      <w:bodyDiv w:val="1"/>
      <w:marLeft w:val="0"/>
      <w:marRight w:val="0"/>
      <w:marTop w:val="0"/>
      <w:marBottom w:val="0"/>
      <w:divBdr>
        <w:top w:val="none" w:sz="0" w:space="0" w:color="auto"/>
        <w:left w:val="none" w:sz="0" w:space="0" w:color="auto"/>
        <w:bottom w:val="none" w:sz="0" w:space="0" w:color="auto"/>
        <w:right w:val="none" w:sz="0" w:space="0" w:color="auto"/>
      </w:divBdr>
    </w:div>
    <w:div w:id="266423958">
      <w:bodyDiv w:val="1"/>
      <w:marLeft w:val="0"/>
      <w:marRight w:val="0"/>
      <w:marTop w:val="0"/>
      <w:marBottom w:val="0"/>
      <w:divBdr>
        <w:top w:val="none" w:sz="0" w:space="0" w:color="auto"/>
        <w:left w:val="none" w:sz="0" w:space="0" w:color="auto"/>
        <w:bottom w:val="none" w:sz="0" w:space="0" w:color="auto"/>
        <w:right w:val="none" w:sz="0" w:space="0" w:color="auto"/>
      </w:divBdr>
    </w:div>
    <w:div w:id="267126466">
      <w:bodyDiv w:val="1"/>
      <w:marLeft w:val="0"/>
      <w:marRight w:val="0"/>
      <w:marTop w:val="0"/>
      <w:marBottom w:val="0"/>
      <w:divBdr>
        <w:top w:val="none" w:sz="0" w:space="0" w:color="auto"/>
        <w:left w:val="none" w:sz="0" w:space="0" w:color="auto"/>
        <w:bottom w:val="none" w:sz="0" w:space="0" w:color="auto"/>
        <w:right w:val="none" w:sz="0" w:space="0" w:color="auto"/>
      </w:divBdr>
    </w:div>
    <w:div w:id="270162062">
      <w:bodyDiv w:val="1"/>
      <w:marLeft w:val="0"/>
      <w:marRight w:val="0"/>
      <w:marTop w:val="0"/>
      <w:marBottom w:val="0"/>
      <w:divBdr>
        <w:top w:val="none" w:sz="0" w:space="0" w:color="auto"/>
        <w:left w:val="none" w:sz="0" w:space="0" w:color="auto"/>
        <w:bottom w:val="none" w:sz="0" w:space="0" w:color="auto"/>
        <w:right w:val="none" w:sz="0" w:space="0" w:color="auto"/>
      </w:divBdr>
    </w:div>
    <w:div w:id="271059895">
      <w:bodyDiv w:val="1"/>
      <w:marLeft w:val="0"/>
      <w:marRight w:val="0"/>
      <w:marTop w:val="0"/>
      <w:marBottom w:val="0"/>
      <w:divBdr>
        <w:top w:val="none" w:sz="0" w:space="0" w:color="auto"/>
        <w:left w:val="none" w:sz="0" w:space="0" w:color="auto"/>
        <w:bottom w:val="none" w:sz="0" w:space="0" w:color="auto"/>
        <w:right w:val="none" w:sz="0" w:space="0" w:color="auto"/>
      </w:divBdr>
    </w:div>
    <w:div w:id="272171290">
      <w:bodyDiv w:val="1"/>
      <w:marLeft w:val="0"/>
      <w:marRight w:val="0"/>
      <w:marTop w:val="0"/>
      <w:marBottom w:val="0"/>
      <w:divBdr>
        <w:top w:val="none" w:sz="0" w:space="0" w:color="auto"/>
        <w:left w:val="none" w:sz="0" w:space="0" w:color="auto"/>
        <w:bottom w:val="none" w:sz="0" w:space="0" w:color="auto"/>
        <w:right w:val="none" w:sz="0" w:space="0" w:color="auto"/>
      </w:divBdr>
    </w:div>
    <w:div w:id="273561912">
      <w:bodyDiv w:val="1"/>
      <w:marLeft w:val="0"/>
      <w:marRight w:val="0"/>
      <w:marTop w:val="0"/>
      <w:marBottom w:val="0"/>
      <w:divBdr>
        <w:top w:val="none" w:sz="0" w:space="0" w:color="auto"/>
        <w:left w:val="none" w:sz="0" w:space="0" w:color="auto"/>
        <w:bottom w:val="none" w:sz="0" w:space="0" w:color="auto"/>
        <w:right w:val="none" w:sz="0" w:space="0" w:color="auto"/>
      </w:divBdr>
    </w:div>
    <w:div w:id="274407727">
      <w:bodyDiv w:val="1"/>
      <w:marLeft w:val="0"/>
      <w:marRight w:val="0"/>
      <w:marTop w:val="0"/>
      <w:marBottom w:val="0"/>
      <w:divBdr>
        <w:top w:val="none" w:sz="0" w:space="0" w:color="auto"/>
        <w:left w:val="none" w:sz="0" w:space="0" w:color="auto"/>
        <w:bottom w:val="none" w:sz="0" w:space="0" w:color="auto"/>
        <w:right w:val="none" w:sz="0" w:space="0" w:color="auto"/>
      </w:divBdr>
    </w:div>
    <w:div w:id="275675537">
      <w:bodyDiv w:val="1"/>
      <w:marLeft w:val="0"/>
      <w:marRight w:val="0"/>
      <w:marTop w:val="0"/>
      <w:marBottom w:val="0"/>
      <w:divBdr>
        <w:top w:val="none" w:sz="0" w:space="0" w:color="auto"/>
        <w:left w:val="none" w:sz="0" w:space="0" w:color="auto"/>
        <w:bottom w:val="none" w:sz="0" w:space="0" w:color="auto"/>
        <w:right w:val="none" w:sz="0" w:space="0" w:color="auto"/>
      </w:divBdr>
    </w:div>
    <w:div w:id="277296010">
      <w:bodyDiv w:val="1"/>
      <w:marLeft w:val="0"/>
      <w:marRight w:val="0"/>
      <w:marTop w:val="0"/>
      <w:marBottom w:val="0"/>
      <w:divBdr>
        <w:top w:val="none" w:sz="0" w:space="0" w:color="auto"/>
        <w:left w:val="none" w:sz="0" w:space="0" w:color="auto"/>
        <w:bottom w:val="none" w:sz="0" w:space="0" w:color="auto"/>
        <w:right w:val="none" w:sz="0" w:space="0" w:color="auto"/>
      </w:divBdr>
    </w:div>
    <w:div w:id="278532580">
      <w:bodyDiv w:val="1"/>
      <w:marLeft w:val="0"/>
      <w:marRight w:val="0"/>
      <w:marTop w:val="0"/>
      <w:marBottom w:val="0"/>
      <w:divBdr>
        <w:top w:val="none" w:sz="0" w:space="0" w:color="auto"/>
        <w:left w:val="none" w:sz="0" w:space="0" w:color="auto"/>
        <w:bottom w:val="none" w:sz="0" w:space="0" w:color="auto"/>
        <w:right w:val="none" w:sz="0" w:space="0" w:color="auto"/>
      </w:divBdr>
    </w:div>
    <w:div w:id="279073738">
      <w:bodyDiv w:val="1"/>
      <w:marLeft w:val="0"/>
      <w:marRight w:val="0"/>
      <w:marTop w:val="0"/>
      <w:marBottom w:val="0"/>
      <w:divBdr>
        <w:top w:val="none" w:sz="0" w:space="0" w:color="auto"/>
        <w:left w:val="none" w:sz="0" w:space="0" w:color="auto"/>
        <w:bottom w:val="none" w:sz="0" w:space="0" w:color="auto"/>
        <w:right w:val="none" w:sz="0" w:space="0" w:color="auto"/>
      </w:divBdr>
    </w:div>
    <w:div w:id="282688455">
      <w:bodyDiv w:val="1"/>
      <w:marLeft w:val="0"/>
      <w:marRight w:val="0"/>
      <w:marTop w:val="0"/>
      <w:marBottom w:val="0"/>
      <w:divBdr>
        <w:top w:val="none" w:sz="0" w:space="0" w:color="auto"/>
        <w:left w:val="none" w:sz="0" w:space="0" w:color="auto"/>
        <w:bottom w:val="none" w:sz="0" w:space="0" w:color="auto"/>
        <w:right w:val="none" w:sz="0" w:space="0" w:color="auto"/>
      </w:divBdr>
    </w:div>
    <w:div w:id="283466835">
      <w:bodyDiv w:val="1"/>
      <w:marLeft w:val="0"/>
      <w:marRight w:val="0"/>
      <w:marTop w:val="0"/>
      <w:marBottom w:val="0"/>
      <w:divBdr>
        <w:top w:val="none" w:sz="0" w:space="0" w:color="auto"/>
        <w:left w:val="none" w:sz="0" w:space="0" w:color="auto"/>
        <w:bottom w:val="none" w:sz="0" w:space="0" w:color="auto"/>
        <w:right w:val="none" w:sz="0" w:space="0" w:color="auto"/>
      </w:divBdr>
    </w:div>
    <w:div w:id="284581043">
      <w:bodyDiv w:val="1"/>
      <w:marLeft w:val="0"/>
      <w:marRight w:val="0"/>
      <w:marTop w:val="0"/>
      <w:marBottom w:val="0"/>
      <w:divBdr>
        <w:top w:val="none" w:sz="0" w:space="0" w:color="auto"/>
        <w:left w:val="none" w:sz="0" w:space="0" w:color="auto"/>
        <w:bottom w:val="none" w:sz="0" w:space="0" w:color="auto"/>
        <w:right w:val="none" w:sz="0" w:space="0" w:color="auto"/>
      </w:divBdr>
    </w:div>
    <w:div w:id="286274937">
      <w:bodyDiv w:val="1"/>
      <w:marLeft w:val="0"/>
      <w:marRight w:val="0"/>
      <w:marTop w:val="0"/>
      <w:marBottom w:val="0"/>
      <w:divBdr>
        <w:top w:val="none" w:sz="0" w:space="0" w:color="auto"/>
        <w:left w:val="none" w:sz="0" w:space="0" w:color="auto"/>
        <w:bottom w:val="none" w:sz="0" w:space="0" w:color="auto"/>
        <w:right w:val="none" w:sz="0" w:space="0" w:color="auto"/>
      </w:divBdr>
    </w:div>
    <w:div w:id="290793283">
      <w:bodyDiv w:val="1"/>
      <w:marLeft w:val="0"/>
      <w:marRight w:val="0"/>
      <w:marTop w:val="0"/>
      <w:marBottom w:val="0"/>
      <w:divBdr>
        <w:top w:val="none" w:sz="0" w:space="0" w:color="auto"/>
        <w:left w:val="none" w:sz="0" w:space="0" w:color="auto"/>
        <w:bottom w:val="none" w:sz="0" w:space="0" w:color="auto"/>
        <w:right w:val="none" w:sz="0" w:space="0" w:color="auto"/>
      </w:divBdr>
    </w:div>
    <w:div w:id="290941160">
      <w:bodyDiv w:val="1"/>
      <w:marLeft w:val="0"/>
      <w:marRight w:val="0"/>
      <w:marTop w:val="0"/>
      <w:marBottom w:val="0"/>
      <w:divBdr>
        <w:top w:val="none" w:sz="0" w:space="0" w:color="auto"/>
        <w:left w:val="none" w:sz="0" w:space="0" w:color="auto"/>
        <w:bottom w:val="none" w:sz="0" w:space="0" w:color="auto"/>
        <w:right w:val="none" w:sz="0" w:space="0" w:color="auto"/>
      </w:divBdr>
    </w:div>
    <w:div w:id="294916842">
      <w:bodyDiv w:val="1"/>
      <w:marLeft w:val="0"/>
      <w:marRight w:val="0"/>
      <w:marTop w:val="0"/>
      <w:marBottom w:val="0"/>
      <w:divBdr>
        <w:top w:val="none" w:sz="0" w:space="0" w:color="auto"/>
        <w:left w:val="none" w:sz="0" w:space="0" w:color="auto"/>
        <w:bottom w:val="none" w:sz="0" w:space="0" w:color="auto"/>
        <w:right w:val="none" w:sz="0" w:space="0" w:color="auto"/>
      </w:divBdr>
    </w:div>
    <w:div w:id="296689473">
      <w:bodyDiv w:val="1"/>
      <w:marLeft w:val="0"/>
      <w:marRight w:val="0"/>
      <w:marTop w:val="0"/>
      <w:marBottom w:val="0"/>
      <w:divBdr>
        <w:top w:val="none" w:sz="0" w:space="0" w:color="auto"/>
        <w:left w:val="none" w:sz="0" w:space="0" w:color="auto"/>
        <w:bottom w:val="none" w:sz="0" w:space="0" w:color="auto"/>
        <w:right w:val="none" w:sz="0" w:space="0" w:color="auto"/>
      </w:divBdr>
    </w:div>
    <w:div w:id="298072809">
      <w:bodyDiv w:val="1"/>
      <w:marLeft w:val="0"/>
      <w:marRight w:val="0"/>
      <w:marTop w:val="0"/>
      <w:marBottom w:val="0"/>
      <w:divBdr>
        <w:top w:val="none" w:sz="0" w:space="0" w:color="auto"/>
        <w:left w:val="none" w:sz="0" w:space="0" w:color="auto"/>
        <w:bottom w:val="none" w:sz="0" w:space="0" w:color="auto"/>
        <w:right w:val="none" w:sz="0" w:space="0" w:color="auto"/>
      </w:divBdr>
    </w:div>
    <w:div w:id="299112910">
      <w:bodyDiv w:val="1"/>
      <w:marLeft w:val="0"/>
      <w:marRight w:val="0"/>
      <w:marTop w:val="0"/>
      <w:marBottom w:val="0"/>
      <w:divBdr>
        <w:top w:val="none" w:sz="0" w:space="0" w:color="auto"/>
        <w:left w:val="none" w:sz="0" w:space="0" w:color="auto"/>
        <w:bottom w:val="none" w:sz="0" w:space="0" w:color="auto"/>
        <w:right w:val="none" w:sz="0" w:space="0" w:color="auto"/>
      </w:divBdr>
    </w:div>
    <w:div w:id="299966499">
      <w:bodyDiv w:val="1"/>
      <w:marLeft w:val="0"/>
      <w:marRight w:val="0"/>
      <w:marTop w:val="0"/>
      <w:marBottom w:val="0"/>
      <w:divBdr>
        <w:top w:val="none" w:sz="0" w:space="0" w:color="auto"/>
        <w:left w:val="none" w:sz="0" w:space="0" w:color="auto"/>
        <w:bottom w:val="none" w:sz="0" w:space="0" w:color="auto"/>
        <w:right w:val="none" w:sz="0" w:space="0" w:color="auto"/>
      </w:divBdr>
      <w:divsChild>
        <w:div w:id="28265040">
          <w:marLeft w:val="480"/>
          <w:marRight w:val="0"/>
          <w:marTop w:val="0"/>
          <w:marBottom w:val="0"/>
          <w:divBdr>
            <w:top w:val="none" w:sz="0" w:space="0" w:color="auto"/>
            <w:left w:val="none" w:sz="0" w:space="0" w:color="auto"/>
            <w:bottom w:val="none" w:sz="0" w:space="0" w:color="auto"/>
            <w:right w:val="none" w:sz="0" w:space="0" w:color="auto"/>
          </w:divBdr>
        </w:div>
        <w:div w:id="1908571052">
          <w:marLeft w:val="480"/>
          <w:marRight w:val="0"/>
          <w:marTop w:val="0"/>
          <w:marBottom w:val="0"/>
          <w:divBdr>
            <w:top w:val="none" w:sz="0" w:space="0" w:color="auto"/>
            <w:left w:val="none" w:sz="0" w:space="0" w:color="auto"/>
            <w:bottom w:val="none" w:sz="0" w:space="0" w:color="auto"/>
            <w:right w:val="none" w:sz="0" w:space="0" w:color="auto"/>
          </w:divBdr>
        </w:div>
        <w:div w:id="470950317">
          <w:marLeft w:val="480"/>
          <w:marRight w:val="0"/>
          <w:marTop w:val="0"/>
          <w:marBottom w:val="0"/>
          <w:divBdr>
            <w:top w:val="none" w:sz="0" w:space="0" w:color="auto"/>
            <w:left w:val="none" w:sz="0" w:space="0" w:color="auto"/>
            <w:bottom w:val="none" w:sz="0" w:space="0" w:color="auto"/>
            <w:right w:val="none" w:sz="0" w:space="0" w:color="auto"/>
          </w:divBdr>
        </w:div>
        <w:div w:id="1872764444">
          <w:marLeft w:val="480"/>
          <w:marRight w:val="0"/>
          <w:marTop w:val="0"/>
          <w:marBottom w:val="0"/>
          <w:divBdr>
            <w:top w:val="none" w:sz="0" w:space="0" w:color="auto"/>
            <w:left w:val="none" w:sz="0" w:space="0" w:color="auto"/>
            <w:bottom w:val="none" w:sz="0" w:space="0" w:color="auto"/>
            <w:right w:val="none" w:sz="0" w:space="0" w:color="auto"/>
          </w:divBdr>
        </w:div>
        <w:div w:id="590243682">
          <w:marLeft w:val="480"/>
          <w:marRight w:val="0"/>
          <w:marTop w:val="0"/>
          <w:marBottom w:val="0"/>
          <w:divBdr>
            <w:top w:val="none" w:sz="0" w:space="0" w:color="auto"/>
            <w:left w:val="none" w:sz="0" w:space="0" w:color="auto"/>
            <w:bottom w:val="none" w:sz="0" w:space="0" w:color="auto"/>
            <w:right w:val="none" w:sz="0" w:space="0" w:color="auto"/>
          </w:divBdr>
        </w:div>
        <w:div w:id="1117682103">
          <w:marLeft w:val="480"/>
          <w:marRight w:val="0"/>
          <w:marTop w:val="0"/>
          <w:marBottom w:val="0"/>
          <w:divBdr>
            <w:top w:val="none" w:sz="0" w:space="0" w:color="auto"/>
            <w:left w:val="none" w:sz="0" w:space="0" w:color="auto"/>
            <w:bottom w:val="none" w:sz="0" w:space="0" w:color="auto"/>
            <w:right w:val="none" w:sz="0" w:space="0" w:color="auto"/>
          </w:divBdr>
        </w:div>
        <w:div w:id="294413783">
          <w:marLeft w:val="480"/>
          <w:marRight w:val="0"/>
          <w:marTop w:val="0"/>
          <w:marBottom w:val="0"/>
          <w:divBdr>
            <w:top w:val="none" w:sz="0" w:space="0" w:color="auto"/>
            <w:left w:val="none" w:sz="0" w:space="0" w:color="auto"/>
            <w:bottom w:val="none" w:sz="0" w:space="0" w:color="auto"/>
            <w:right w:val="none" w:sz="0" w:space="0" w:color="auto"/>
          </w:divBdr>
        </w:div>
        <w:div w:id="29108485">
          <w:marLeft w:val="480"/>
          <w:marRight w:val="0"/>
          <w:marTop w:val="0"/>
          <w:marBottom w:val="0"/>
          <w:divBdr>
            <w:top w:val="none" w:sz="0" w:space="0" w:color="auto"/>
            <w:left w:val="none" w:sz="0" w:space="0" w:color="auto"/>
            <w:bottom w:val="none" w:sz="0" w:space="0" w:color="auto"/>
            <w:right w:val="none" w:sz="0" w:space="0" w:color="auto"/>
          </w:divBdr>
        </w:div>
        <w:div w:id="682047435">
          <w:marLeft w:val="480"/>
          <w:marRight w:val="0"/>
          <w:marTop w:val="0"/>
          <w:marBottom w:val="0"/>
          <w:divBdr>
            <w:top w:val="none" w:sz="0" w:space="0" w:color="auto"/>
            <w:left w:val="none" w:sz="0" w:space="0" w:color="auto"/>
            <w:bottom w:val="none" w:sz="0" w:space="0" w:color="auto"/>
            <w:right w:val="none" w:sz="0" w:space="0" w:color="auto"/>
          </w:divBdr>
        </w:div>
        <w:div w:id="213352382">
          <w:marLeft w:val="480"/>
          <w:marRight w:val="0"/>
          <w:marTop w:val="0"/>
          <w:marBottom w:val="0"/>
          <w:divBdr>
            <w:top w:val="none" w:sz="0" w:space="0" w:color="auto"/>
            <w:left w:val="none" w:sz="0" w:space="0" w:color="auto"/>
            <w:bottom w:val="none" w:sz="0" w:space="0" w:color="auto"/>
            <w:right w:val="none" w:sz="0" w:space="0" w:color="auto"/>
          </w:divBdr>
        </w:div>
        <w:div w:id="1365867126">
          <w:marLeft w:val="480"/>
          <w:marRight w:val="0"/>
          <w:marTop w:val="0"/>
          <w:marBottom w:val="0"/>
          <w:divBdr>
            <w:top w:val="none" w:sz="0" w:space="0" w:color="auto"/>
            <w:left w:val="none" w:sz="0" w:space="0" w:color="auto"/>
            <w:bottom w:val="none" w:sz="0" w:space="0" w:color="auto"/>
            <w:right w:val="none" w:sz="0" w:space="0" w:color="auto"/>
          </w:divBdr>
        </w:div>
        <w:div w:id="958292731">
          <w:marLeft w:val="480"/>
          <w:marRight w:val="0"/>
          <w:marTop w:val="0"/>
          <w:marBottom w:val="0"/>
          <w:divBdr>
            <w:top w:val="none" w:sz="0" w:space="0" w:color="auto"/>
            <w:left w:val="none" w:sz="0" w:space="0" w:color="auto"/>
            <w:bottom w:val="none" w:sz="0" w:space="0" w:color="auto"/>
            <w:right w:val="none" w:sz="0" w:space="0" w:color="auto"/>
          </w:divBdr>
        </w:div>
        <w:div w:id="1554459164">
          <w:marLeft w:val="480"/>
          <w:marRight w:val="0"/>
          <w:marTop w:val="0"/>
          <w:marBottom w:val="0"/>
          <w:divBdr>
            <w:top w:val="none" w:sz="0" w:space="0" w:color="auto"/>
            <w:left w:val="none" w:sz="0" w:space="0" w:color="auto"/>
            <w:bottom w:val="none" w:sz="0" w:space="0" w:color="auto"/>
            <w:right w:val="none" w:sz="0" w:space="0" w:color="auto"/>
          </w:divBdr>
        </w:div>
        <w:div w:id="404036702">
          <w:marLeft w:val="480"/>
          <w:marRight w:val="0"/>
          <w:marTop w:val="0"/>
          <w:marBottom w:val="0"/>
          <w:divBdr>
            <w:top w:val="none" w:sz="0" w:space="0" w:color="auto"/>
            <w:left w:val="none" w:sz="0" w:space="0" w:color="auto"/>
            <w:bottom w:val="none" w:sz="0" w:space="0" w:color="auto"/>
            <w:right w:val="none" w:sz="0" w:space="0" w:color="auto"/>
          </w:divBdr>
        </w:div>
        <w:div w:id="1129129379">
          <w:marLeft w:val="480"/>
          <w:marRight w:val="0"/>
          <w:marTop w:val="0"/>
          <w:marBottom w:val="0"/>
          <w:divBdr>
            <w:top w:val="none" w:sz="0" w:space="0" w:color="auto"/>
            <w:left w:val="none" w:sz="0" w:space="0" w:color="auto"/>
            <w:bottom w:val="none" w:sz="0" w:space="0" w:color="auto"/>
            <w:right w:val="none" w:sz="0" w:space="0" w:color="auto"/>
          </w:divBdr>
        </w:div>
        <w:div w:id="1850758198">
          <w:marLeft w:val="480"/>
          <w:marRight w:val="0"/>
          <w:marTop w:val="0"/>
          <w:marBottom w:val="0"/>
          <w:divBdr>
            <w:top w:val="none" w:sz="0" w:space="0" w:color="auto"/>
            <w:left w:val="none" w:sz="0" w:space="0" w:color="auto"/>
            <w:bottom w:val="none" w:sz="0" w:space="0" w:color="auto"/>
            <w:right w:val="none" w:sz="0" w:space="0" w:color="auto"/>
          </w:divBdr>
        </w:div>
        <w:div w:id="1254974559">
          <w:marLeft w:val="480"/>
          <w:marRight w:val="0"/>
          <w:marTop w:val="0"/>
          <w:marBottom w:val="0"/>
          <w:divBdr>
            <w:top w:val="none" w:sz="0" w:space="0" w:color="auto"/>
            <w:left w:val="none" w:sz="0" w:space="0" w:color="auto"/>
            <w:bottom w:val="none" w:sz="0" w:space="0" w:color="auto"/>
            <w:right w:val="none" w:sz="0" w:space="0" w:color="auto"/>
          </w:divBdr>
        </w:div>
        <w:div w:id="1197546093">
          <w:marLeft w:val="480"/>
          <w:marRight w:val="0"/>
          <w:marTop w:val="0"/>
          <w:marBottom w:val="0"/>
          <w:divBdr>
            <w:top w:val="none" w:sz="0" w:space="0" w:color="auto"/>
            <w:left w:val="none" w:sz="0" w:space="0" w:color="auto"/>
            <w:bottom w:val="none" w:sz="0" w:space="0" w:color="auto"/>
            <w:right w:val="none" w:sz="0" w:space="0" w:color="auto"/>
          </w:divBdr>
        </w:div>
        <w:div w:id="1403680046">
          <w:marLeft w:val="480"/>
          <w:marRight w:val="0"/>
          <w:marTop w:val="0"/>
          <w:marBottom w:val="0"/>
          <w:divBdr>
            <w:top w:val="none" w:sz="0" w:space="0" w:color="auto"/>
            <w:left w:val="none" w:sz="0" w:space="0" w:color="auto"/>
            <w:bottom w:val="none" w:sz="0" w:space="0" w:color="auto"/>
            <w:right w:val="none" w:sz="0" w:space="0" w:color="auto"/>
          </w:divBdr>
        </w:div>
        <w:div w:id="302195314">
          <w:marLeft w:val="480"/>
          <w:marRight w:val="0"/>
          <w:marTop w:val="0"/>
          <w:marBottom w:val="0"/>
          <w:divBdr>
            <w:top w:val="none" w:sz="0" w:space="0" w:color="auto"/>
            <w:left w:val="none" w:sz="0" w:space="0" w:color="auto"/>
            <w:bottom w:val="none" w:sz="0" w:space="0" w:color="auto"/>
            <w:right w:val="none" w:sz="0" w:space="0" w:color="auto"/>
          </w:divBdr>
        </w:div>
        <w:div w:id="1939632472">
          <w:marLeft w:val="480"/>
          <w:marRight w:val="0"/>
          <w:marTop w:val="0"/>
          <w:marBottom w:val="0"/>
          <w:divBdr>
            <w:top w:val="none" w:sz="0" w:space="0" w:color="auto"/>
            <w:left w:val="none" w:sz="0" w:space="0" w:color="auto"/>
            <w:bottom w:val="none" w:sz="0" w:space="0" w:color="auto"/>
            <w:right w:val="none" w:sz="0" w:space="0" w:color="auto"/>
          </w:divBdr>
        </w:div>
        <w:div w:id="1920016638">
          <w:marLeft w:val="480"/>
          <w:marRight w:val="0"/>
          <w:marTop w:val="0"/>
          <w:marBottom w:val="0"/>
          <w:divBdr>
            <w:top w:val="none" w:sz="0" w:space="0" w:color="auto"/>
            <w:left w:val="none" w:sz="0" w:space="0" w:color="auto"/>
            <w:bottom w:val="none" w:sz="0" w:space="0" w:color="auto"/>
            <w:right w:val="none" w:sz="0" w:space="0" w:color="auto"/>
          </w:divBdr>
        </w:div>
        <w:div w:id="1238709095">
          <w:marLeft w:val="480"/>
          <w:marRight w:val="0"/>
          <w:marTop w:val="0"/>
          <w:marBottom w:val="0"/>
          <w:divBdr>
            <w:top w:val="none" w:sz="0" w:space="0" w:color="auto"/>
            <w:left w:val="none" w:sz="0" w:space="0" w:color="auto"/>
            <w:bottom w:val="none" w:sz="0" w:space="0" w:color="auto"/>
            <w:right w:val="none" w:sz="0" w:space="0" w:color="auto"/>
          </w:divBdr>
        </w:div>
        <w:div w:id="386150705">
          <w:marLeft w:val="480"/>
          <w:marRight w:val="0"/>
          <w:marTop w:val="0"/>
          <w:marBottom w:val="0"/>
          <w:divBdr>
            <w:top w:val="none" w:sz="0" w:space="0" w:color="auto"/>
            <w:left w:val="none" w:sz="0" w:space="0" w:color="auto"/>
            <w:bottom w:val="none" w:sz="0" w:space="0" w:color="auto"/>
            <w:right w:val="none" w:sz="0" w:space="0" w:color="auto"/>
          </w:divBdr>
        </w:div>
        <w:div w:id="1028680708">
          <w:marLeft w:val="480"/>
          <w:marRight w:val="0"/>
          <w:marTop w:val="0"/>
          <w:marBottom w:val="0"/>
          <w:divBdr>
            <w:top w:val="none" w:sz="0" w:space="0" w:color="auto"/>
            <w:left w:val="none" w:sz="0" w:space="0" w:color="auto"/>
            <w:bottom w:val="none" w:sz="0" w:space="0" w:color="auto"/>
            <w:right w:val="none" w:sz="0" w:space="0" w:color="auto"/>
          </w:divBdr>
        </w:div>
        <w:div w:id="1938706372">
          <w:marLeft w:val="480"/>
          <w:marRight w:val="0"/>
          <w:marTop w:val="0"/>
          <w:marBottom w:val="0"/>
          <w:divBdr>
            <w:top w:val="none" w:sz="0" w:space="0" w:color="auto"/>
            <w:left w:val="none" w:sz="0" w:space="0" w:color="auto"/>
            <w:bottom w:val="none" w:sz="0" w:space="0" w:color="auto"/>
            <w:right w:val="none" w:sz="0" w:space="0" w:color="auto"/>
          </w:divBdr>
        </w:div>
        <w:div w:id="852763609">
          <w:marLeft w:val="480"/>
          <w:marRight w:val="0"/>
          <w:marTop w:val="0"/>
          <w:marBottom w:val="0"/>
          <w:divBdr>
            <w:top w:val="none" w:sz="0" w:space="0" w:color="auto"/>
            <w:left w:val="none" w:sz="0" w:space="0" w:color="auto"/>
            <w:bottom w:val="none" w:sz="0" w:space="0" w:color="auto"/>
            <w:right w:val="none" w:sz="0" w:space="0" w:color="auto"/>
          </w:divBdr>
        </w:div>
        <w:div w:id="1269434986">
          <w:marLeft w:val="480"/>
          <w:marRight w:val="0"/>
          <w:marTop w:val="0"/>
          <w:marBottom w:val="0"/>
          <w:divBdr>
            <w:top w:val="none" w:sz="0" w:space="0" w:color="auto"/>
            <w:left w:val="none" w:sz="0" w:space="0" w:color="auto"/>
            <w:bottom w:val="none" w:sz="0" w:space="0" w:color="auto"/>
            <w:right w:val="none" w:sz="0" w:space="0" w:color="auto"/>
          </w:divBdr>
        </w:div>
        <w:div w:id="24067348">
          <w:marLeft w:val="480"/>
          <w:marRight w:val="0"/>
          <w:marTop w:val="0"/>
          <w:marBottom w:val="0"/>
          <w:divBdr>
            <w:top w:val="none" w:sz="0" w:space="0" w:color="auto"/>
            <w:left w:val="none" w:sz="0" w:space="0" w:color="auto"/>
            <w:bottom w:val="none" w:sz="0" w:space="0" w:color="auto"/>
            <w:right w:val="none" w:sz="0" w:space="0" w:color="auto"/>
          </w:divBdr>
        </w:div>
        <w:div w:id="921793887">
          <w:marLeft w:val="480"/>
          <w:marRight w:val="0"/>
          <w:marTop w:val="0"/>
          <w:marBottom w:val="0"/>
          <w:divBdr>
            <w:top w:val="none" w:sz="0" w:space="0" w:color="auto"/>
            <w:left w:val="none" w:sz="0" w:space="0" w:color="auto"/>
            <w:bottom w:val="none" w:sz="0" w:space="0" w:color="auto"/>
            <w:right w:val="none" w:sz="0" w:space="0" w:color="auto"/>
          </w:divBdr>
        </w:div>
        <w:div w:id="1953247047">
          <w:marLeft w:val="480"/>
          <w:marRight w:val="0"/>
          <w:marTop w:val="0"/>
          <w:marBottom w:val="0"/>
          <w:divBdr>
            <w:top w:val="none" w:sz="0" w:space="0" w:color="auto"/>
            <w:left w:val="none" w:sz="0" w:space="0" w:color="auto"/>
            <w:bottom w:val="none" w:sz="0" w:space="0" w:color="auto"/>
            <w:right w:val="none" w:sz="0" w:space="0" w:color="auto"/>
          </w:divBdr>
        </w:div>
        <w:div w:id="1061516618">
          <w:marLeft w:val="480"/>
          <w:marRight w:val="0"/>
          <w:marTop w:val="0"/>
          <w:marBottom w:val="0"/>
          <w:divBdr>
            <w:top w:val="none" w:sz="0" w:space="0" w:color="auto"/>
            <w:left w:val="none" w:sz="0" w:space="0" w:color="auto"/>
            <w:bottom w:val="none" w:sz="0" w:space="0" w:color="auto"/>
            <w:right w:val="none" w:sz="0" w:space="0" w:color="auto"/>
          </w:divBdr>
        </w:div>
        <w:div w:id="1030230577">
          <w:marLeft w:val="480"/>
          <w:marRight w:val="0"/>
          <w:marTop w:val="0"/>
          <w:marBottom w:val="0"/>
          <w:divBdr>
            <w:top w:val="none" w:sz="0" w:space="0" w:color="auto"/>
            <w:left w:val="none" w:sz="0" w:space="0" w:color="auto"/>
            <w:bottom w:val="none" w:sz="0" w:space="0" w:color="auto"/>
            <w:right w:val="none" w:sz="0" w:space="0" w:color="auto"/>
          </w:divBdr>
        </w:div>
        <w:div w:id="1730418781">
          <w:marLeft w:val="480"/>
          <w:marRight w:val="0"/>
          <w:marTop w:val="0"/>
          <w:marBottom w:val="0"/>
          <w:divBdr>
            <w:top w:val="none" w:sz="0" w:space="0" w:color="auto"/>
            <w:left w:val="none" w:sz="0" w:space="0" w:color="auto"/>
            <w:bottom w:val="none" w:sz="0" w:space="0" w:color="auto"/>
            <w:right w:val="none" w:sz="0" w:space="0" w:color="auto"/>
          </w:divBdr>
        </w:div>
        <w:div w:id="821887981">
          <w:marLeft w:val="480"/>
          <w:marRight w:val="0"/>
          <w:marTop w:val="0"/>
          <w:marBottom w:val="0"/>
          <w:divBdr>
            <w:top w:val="none" w:sz="0" w:space="0" w:color="auto"/>
            <w:left w:val="none" w:sz="0" w:space="0" w:color="auto"/>
            <w:bottom w:val="none" w:sz="0" w:space="0" w:color="auto"/>
            <w:right w:val="none" w:sz="0" w:space="0" w:color="auto"/>
          </w:divBdr>
        </w:div>
        <w:div w:id="674960736">
          <w:marLeft w:val="480"/>
          <w:marRight w:val="0"/>
          <w:marTop w:val="0"/>
          <w:marBottom w:val="0"/>
          <w:divBdr>
            <w:top w:val="none" w:sz="0" w:space="0" w:color="auto"/>
            <w:left w:val="none" w:sz="0" w:space="0" w:color="auto"/>
            <w:bottom w:val="none" w:sz="0" w:space="0" w:color="auto"/>
            <w:right w:val="none" w:sz="0" w:space="0" w:color="auto"/>
          </w:divBdr>
        </w:div>
        <w:div w:id="196697060">
          <w:marLeft w:val="480"/>
          <w:marRight w:val="0"/>
          <w:marTop w:val="0"/>
          <w:marBottom w:val="0"/>
          <w:divBdr>
            <w:top w:val="none" w:sz="0" w:space="0" w:color="auto"/>
            <w:left w:val="none" w:sz="0" w:space="0" w:color="auto"/>
            <w:bottom w:val="none" w:sz="0" w:space="0" w:color="auto"/>
            <w:right w:val="none" w:sz="0" w:space="0" w:color="auto"/>
          </w:divBdr>
        </w:div>
        <w:div w:id="1644382127">
          <w:marLeft w:val="480"/>
          <w:marRight w:val="0"/>
          <w:marTop w:val="0"/>
          <w:marBottom w:val="0"/>
          <w:divBdr>
            <w:top w:val="none" w:sz="0" w:space="0" w:color="auto"/>
            <w:left w:val="none" w:sz="0" w:space="0" w:color="auto"/>
            <w:bottom w:val="none" w:sz="0" w:space="0" w:color="auto"/>
            <w:right w:val="none" w:sz="0" w:space="0" w:color="auto"/>
          </w:divBdr>
        </w:div>
        <w:div w:id="705909242">
          <w:marLeft w:val="480"/>
          <w:marRight w:val="0"/>
          <w:marTop w:val="0"/>
          <w:marBottom w:val="0"/>
          <w:divBdr>
            <w:top w:val="none" w:sz="0" w:space="0" w:color="auto"/>
            <w:left w:val="none" w:sz="0" w:space="0" w:color="auto"/>
            <w:bottom w:val="none" w:sz="0" w:space="0" w:color="auto"/>
            <w:right w:val="none" w:sz="0" w:space="0" w:color="auto"/>
          </w:divBdr>
        </w:div>
        <w:div w:id="2089645418">
          <w:marLeft w:val="480"/>
          <w:marRight w:val="0"/>
          <w:marTop w:val="0"/>
          <w:marBottom w:val="0"/>
          <w:divBdr>
            <w:top w:val="none" w:sz="0" w:space="0" w:color="auto"/>
            <w:left w:val="none" w:sz="0" w:space="0" w:color="auto"/>
            <w:bottom w:val="none" w:sz="0" w:space="0" w:color="auto"/>
            <w:right w:val="none" w:sz="0" w:space="0" w:color="auto"/>
          </w:divBdr>
        </w:div>
        <w:div w:id="103380080">
          <w:marLeft w:val="480"/>
          <w:marRight w:val="0"/>
          <w:marTop w:val="0"/>
          <w:marBottom w:val="0"/>
          <w:divBdr>
            <w:top w:val="none" w:sz="0" w:space="0" w:color="auto"/>
            <w:left w:val="none" w:sz="0" w:space="0" w:color="auto"/>
            <w:bottom w:val="none" w:sz="0" w:space="0" w:color="auto"/>
            <w:right w:val="none" w:sz="0" w:space="0" w:color="auto"/>
          </w:divBdr>
        </w:div>
        <w:div w:id="473566882">
          <w:marLeft w:val="480"/>
          <w:marRight w:val="0"/>
          <w:marTop w:val="0"/>
          <w:marBottom w:val="0"/>
          <w:divBdr>
            <w:top w:val="none" w:sz="0" w:space="0" w:color="auto"/>
            <w:left w:val="none" w:sz="0" w:space="0" w:color="auto"/>
            <w:bottom w:val="none" w:sz="0" w:space="0" w:color="auto"/>
            <w:right w:val="none" w:sz="0" w:space="0" w:color="auto"/>
          </w:divBdr>
        </w:div>
        <w:div w:id="1934505278">
          <w:marLeft w:val="480"/>
          <w:marRight w:val="0"/>
          <w:marTop w:val="0"/>
          <w:marBottom w:val="0"/>
          <w:divBdr>
            <w:top w:val="none" w:sz="0" w:space="0" w:color="auto"/>
            <w:left w:val="none" w:sz="0" w:space="0" w:color="auto"/>
            <w:bottom w:val="none" w:sz="0" w:space="0" w:color="auto"/>
            <w:right w:val="none" w:sz="0" w:space="0" w:color="auto"/>
          </w:divBdr>
        </w:div>
        <w:div w:id="754057754">
          <w:marLeft w:val="480"/>
          <w:marRight w:val="0"/>
          <w:marTop w:val="0"/>
          <w:marBottom w:val="0"/>
          <w:divBdr>
            <w:top w:val="none" w:sz="0" w:space="0" w:color="auto"/>
            <w:left w:val="none" w:sz="0" w:space="0" w:color="auto"/>
            <w:bottom w:val="none" w:sz="0" w:space="0" w:color="auto"/>
            <w:right w:val="none" w:sz="0" w:space="0" w:color="auto"/>
          </w:divBdr>
        </w:div>
        <w:div w:id="983774832">
          <w:marLeft w:val="480"/>
          <w:marRight w:val="0"/>
          <w:marTop w:val="0"/>
          <w:marBottom w:val="0"/>
          <w:divBdr>
            <w:top w:val="none" w:sz="0" w:space="0" w:color="auto"/>
            <w:left w:val="none" w:sz="0" w:space="0" w:color="auto"/>
            <w:bottom w:val="none" w:sz="0" w:space="0" w:color="auto"/>
            <w:right w:val="none" w:sz="0" w:space="0" w:color="auto"/>
          </w:divBdr>
        </w:div>
        <w:div w:id="164050359">
          <w:marLeft w:val="480"/>
          <w:marRight w:val="0"/>
          <w:marTop w:val="0"/>
          <w:marBottom w:val="0"/>
          <w:divBdr>
            <w:top w:val="none" w:sz="0" w:space="0" w:color="auto"/>
            <w:left w:val="none" w:sz="0" w:space="0" w:color="auto"/>
            <w:bottom w:val="none" w:sz="0" w:space="0" w:color="auto"/>
            <w:right w:val="none" w:sz="0" w:space="0" w:color="auto"/>
          </w:divBdr>
        </w:div>
        <w:div w:id="1048144530">
          <w:marLeft w:val="480"/>
          <w:marRight w:val="0"/>
          <w:marTop w:val="0"/>
          <w:marBottom w:val="0"/>
          <w:divBdr>
            <w:top w:val="none" w:sz="0" w:space="0" w:color="auto"/>
            <w:left w:val="none" w:sz="0" w:space="0" w:color="auto"/>
            <w:bottom w:val="none" w:sz="0" w:space="0" w:color="auto"/>
            <w:right w:val="none" w:sz="0" w:space="0" w:color="auto"/>
          </w:divBdr>
        </w:div>
        <w:div w:id="222715125">
          <w:marLeft w:val="480"/>
          <w:marRight w:val="0"/>
          <w:marTop w:val="0"/>
          <w:marBottom w:val="0"/>
          <w:divBdr>
            <w:top w:val="none" w:sz="0" w:space="0" w:color="auto"/>
            <w:left w:val="none" w:sz="0" w:space="0" w:color="auto"/>
            <w:bottom w:val="none" w:sz="0" w:space="0" w:color="auto"/>
            <w:right w:val="none" w:sz="0" w:space="0" w:color="auto"/>
          </w:divBdr>
        </w:div>
        <w:div w:id="1058935709">
          <w:marLeft w:val="480"/>
          <w:marRight w:val="0"/>
          <w:marTop w:val="0"/>
          <w:marBottom w:val="0"/>
          <w:divBdr>
            <w:top w:val="none" w:sz="0" w:space="0" w:color="auto"/>
            <w:left w:val="none" w:sz="0" w:space="0" w:color="auto"/>
            <w:bottom w:val="none" w:sz="0" w:space="0" w:color="auto"/>
            <w:right w:val="none" w:sz="0" w:space="0" w:color="auto"/>
          </w:divBdr>
        </w:div>
        <w:div w:id="2137333023">
          <w:marLeft w:val="480"/>
          <w:marRight w:val="0"/>
          <w:marTop w:val="0"/>
          <w:marBottom w:val="0"/>
          <w:divBdr>
            <w:top w:val="none" w:sz="0" w:space="0" w:color="auto"/>
            <w:left w:val="none" w:sz="0" w:space="0" w:color="auto"/>
            <w:bottom w:val="none" w:sz="0" w:space="0" w:color="auto"/>
            <w:right w:val="none" w:sz="0" w:space="0" w:color="auto"/>
          </w:divBdr>
        </w:div>
        <w:div w:id="886113236">
          <w:marLeft w:val="480"/>
          <w:marRight w:val="0"/>
          <w:marTop w:val="0"/>
          <w:marBottom w:val="0"/>
          <w:divBdr>
            <w:top w:val="none" w:sz="0" w:space="0" w:color="auto"/>
            <w:left w:val="none" w:sz="0" w:space="0" w:color="auto"/>
            <w:bottom w:val="none" w:sz="0" w:space="0" w:color="auto"/>
            <w:right w:val="none" w:sz="0" w:space="0" w:color="auto"/>
          </w:divBdr>
        </w:div>
        <w:div w:id="1754618120">
          <w:marLeft w:val="480"/>
          <w:marRight w:val="0"/>
          <w:marTop w:val="0"/>
          <w:marBottom w:val="0"/>
          <w:divBdr>
            <w:top w:val="none" w:sz="0" w:space="0" w:color="auto"/>
            <w:left w:val="none" w:sz="0" w:space="0" w:color="auto"/>
            <w:bottom w:val="none" w:sz="0" w:space="0" w:color="auto"/>
            <w:right w:val="none" w:sz="0" w:space="0" w:color="auto"/>
          </w:divBdr>
        </w:div>
        <w:div w:id="477382674">
          <w:marLeft w:val="480"/>
          <w:marRight w:val="0"/>
          <w:marTop w:val="0"/>
          <w:marBottom w:val="0"/>
          <w:divBdr>
            <w:top w:val="none" w:sz="0" w:space="0" w:color="auto"/>
            <w:left w:val="none" w:sz="0" w:space="0" w:color="auto"/>
            <w:bottom w:val="none" w:sz="0" w:space="0" w:color="auto"/>
            <w:right w:val="none" w:sz="0" w:space="0" w:color="auto"/>
          </w:divBdr>
        </w:div>
        <w:div w:id="150802026">
          <w:marLeft w:val="480"/>
          <w:marRight w:val="0"/>
          <w:marTop w:val="0"/>
          <w:marBottom w:val="0"/>
          <w:divBdr>
            <w:top w:val="none" w:sz="0" w:space="0" w:color="auto"/>
            <w:left w:val="none" w:sz="0" w:space="0" w:color="auto"/>
            <w:bottom w:val="none" w:sz="0" w:space="0" w:color="auto"/>
            <w:right w:val="none" w:sz="0" w:space="0" w:color="auto"/>
          </w:divBdr>
        </w:div>
        <w:div w:id="369963081">
          <w:marLeft w:val="480"/>
          <w:marRight w:val="0"/>
          <w:marTop w:val="0"/>
          <w:marBottom w:val="0"/>
          <w:divBdr>
            <w:top w:val="none" w:sz="0" w:space="0" w:color="auto"/>
            <w:left w:val="none" w:sz="0" w:space="0" w:color="auto"/>
            <w:bottom w:val="none" w:sz="0" w:space="0" w:color="auto"/>
            <w:right w:val="none" w:sz="0" w:space="0" w:color="auto"/>
          </w:divBdr>
        </w:div>
        <w:div w:id="1934824598">
          <w:marLeft w:val="480"/>
          <w:marRight w:val="0"/>
          <w:marTop w:val="0"/>
          <w:marBottom w:val="0"/>
          <w:divBdr>
            <w:top w:val="none" w:sz="0" w:space="0" w:color="auto"/>
            <w:left w:val="none" w:sz="0" w:space="0" w:color="auto"/>
            <w:bottom w:val="none" w:sz="0" w:space="0" w:color="auto"/>
            <w:right w:val="none" w:sz="0" w:space="0" w:color="auto"/>
          </w:divBdr>
        </w:div>
        <w:div w:id="1471559150">
          <w:marLeft w:val="480"/>
          <w:marRight w:val="0"/>
          <w:marTop w:val="0"/>
          <w:marBottom w:val="0"/>
          <w:divBdr>
            <w:top w:val="none" w:sz="0" w:space="0" w:color="auto"/>
            <w:left w:val="none" w:sz="0" w:space="0" w:color="auto"/>
            <w:bottom w:val="none" w:sz="0" w:space="0" w:color="auto"/>
            <w:right w:val="none" w:sz="0" w:space="0" w:color="auto"/>
          </w:divBdr>
        </w:div>
        <w:div w:id="113060965">
          <w:marLeft w:val="480"/>
          <w:marRight w:val="0"/>
          <w:marTop w:val="0"/>
          <w:marBottom w:val="0"/>
          <w:divBdr>
            <w:top w:val="none" w:sz="0" w:space="0" w:color="auto"/>
            <w:left w:val="none" w:sz="0" w:space="0" w:color="auto"/>
            <w:bottom w:val="none" w:sz="0" w:space="0" w:color="auto"/>
            <w:right w:val="none" w:sz="0" w:space="0" w:color="auto"/>
          </w:divBdr>
        </w:div>
        <w:div w:id="971668988">
          <w:marLeft w:val="480"/>
          <w:marRight w:val="0"/>
          <w:marTop w:val="0"/>
          <w:marBottom w:val="0"/>
          <w:divBdr>
            <w:top w:val="none" w:sz="0" w:space="0" w:color="auto"/>
            <w:left w:val="none" w:sz="0" w:space="0" w:color="auto"/>
            <w:bottom w:val="none" w:sz="0" w:space="0" w:color="auto"/>
            <w:right w:val="none" w:sz="0" w:space="0" w:color="auto"/>
          </w:divBdr>
        </w:div>
        <w:div w:id="1437754983">
          <w:marLeft w:val="480"/>
          <w:marRight w:val="0"/>
          <w:marTop w:val="0"/>
          <w:marBottom w:val="0"/>
          <w:divBdr>
            <w:top w:val="none" w:sz="0" w:space="0" w:color="auto"/>
            <w:left w:val="none" w:sz="0" w:space="0" w:color="auto"/>
            <w:bottom w:val="none" w:sz="0" w:space="0" w:color="auto"/>
            <w:right w:val="none" w:sz="0" w:space="0" w:color="auto"/>
          </w:divBdr>
        </w:div>
        <w:div w:id="713389776">
          <w:marLeft w:val="480"/>
          <w:marRight w:val="0"/>
          <w:marTop w:val="0"/>
          <w:marBottom w:val="0"/>
          <w:divBdr>
            <w:top w:val="none" w:sz="0" w:space="0" w:color="auto"/>
            <w:left w:val="none" w:sz="0" w:space="0" w:color="auto"/>
            <w:bottom w:val="none" w:sz="0" w:space="0" w:color="auto"/>
            <w:right w:val="none" w:sz="0" w:space="0" w:color="auto"/>
          </w:divBdr>
        </w:div>
        <w:div w:id="1070421987">
          <w:marLeft w:val="480"/>
          <w:marRight w:val="0"/>
          <w:marTop w:val="0"/>
          <w:marBottom w:val="0"/>
          <w:divBdr>
            <w:top w:val="none" w:sz="0" w:space="0" w:color="auto"/>
            <w:left w:val="none" w:sz="0" w:space="0" w:color="auto"/>
            <w:bottom w:val="none" w:sz="0" w:space="0" w:color="auto"/>
            <w:right w:val="none" w:sz="0" w:space="0" w:color="auto"/>
          </w:divBdr>
        </w:div>
        <w:div w:id="859467402">
          <w:marLeft w:val="480"/>
          <w:marRight w:val="0"/>
          <w:marTop w:val="0"/>
          <w:marBottom w:val="0"/>
          <w:divBdr>
            <w:top w:val="none" w:sz="0" w:space="0" w:color="auto"/>
            <w:left w:val="none" w:sz="0" w:space="0" w:color="auto"/>
            <w:bottom w:val="none" w:sz="0" w:space="0" w:color="auto"/>
            <w:right w:val="none" w:sz="0" w:space="0" w:color="auto"/>
          </w:divBdr>
        </w:div>
        <w:div w:id="1196189163">
          <w:marLeft w:val="480"/>
          <w:marRight w:val="0"/>
          <w:marTop w:val="0"/>
          <w:marBottom w:val="0"/>
          <w:divBdr>
            <w:top w:val="none" w:sz="0" w:space="0" w:color="auto"/>
            <w:left w:val="none" w:sz="0" w:space="0" w:color="auto"/>
            <w:bottom w:val="none" w:sz="0" w:space="0" w:color="auto"/>
            <w:right w:val="none" w:sz="0" w:space="0" w:color="auto"/>
          </w:divBdr>
        </w:div>
        <w:div w:id="266079685">
          <w:marLeft w:val="480"/>
          <w:marRight w:val="0"/>
          <w:marTop w:val="0"/>
          <w:marBottom w:val="0"/>
          <w:divBdr>
            <w:top w:val="none" w:sz="0" w:space="0" w:color="auto"/>
            <w:left w:val="none" w:sz="0" w:space="0" w:color="auto"/>
            <w:bottom w:val="none" w:sz="0" w:space="0" w:color="auto"/>
            <w:right w:val="none" w:sz="0" w:space="0" w:color="auto"/>
          </w:divBdr>
        </w:div>
        <w:div w:id="1064572913">
          <w:marLeft w:val="480"/>
          <w:marRight w:val="0"/>
          <w:marTop w:val="0"/>
          <w:marBottom w:val="0"/>
          <w:divBdr>
            <w:top w:val="none" w:sz="0" w:space="0" w:color="auto"/>
            <w:left w:val="none" w:sz="0" w:space="0" w:color="auto"/>
            <w:bottom w:val="none" w:sz="0" w:space="0" w:color="auto"/>
            <w:right w:val="none" w:sz="0" w:space="0" w:color="auto"/>
          </w:divBdr>
        </w:div>
        <w:div w:id="1959095965">
          <w:marLeft w:val="480"/>
          <w:marRight w:val="0"/>
          <w:marTop w:val="0"/>
          <w:marBottom w:val="0"/>
          <w:divBdr>
            <w:top w:val="none" w:sz="0" w:space="0" w:color="auto"/>
            <w:left w:val="none" w:sz="0" w:space="0" w:color="auto"/>
            <w:bottom w:val="none" w:sz="0" w:space="0" w:color="auto"/>
            <w:right w:val="none" w:sz="0" w:space="0" w:color="auto"/>
          </w:divBdr>
        </w:div>
        <w:div w:id="487401620">
          <w:marLeft w:val="480"/>
          <w:marRight w:val="0"/>
          <w:marTop w:val="0"/>
          <w:marBottom w:val="0"/>
          <w:divBdr>
            <w:top w:val="none" w:sz="0" w:space="0" w:color="auto"/>
            <w:left w:val="none" w:sz="0" w:space="0" w:color="auto"/>
            <w:bottom w:val="none" w:sz="0" w:space="0" w:color="auto"/>
            <w:right w:val="none" w:sz="0" w:space="0" w:color="auto"/>
          </w:divBdr>
        </w:div>
        <w:div w:id="1241330565">
          <w:marLeft w:val="480"/>
          <w:marRight w:val="0"/>
          <w:marTop w:val="0"/>
          <w:marBottom w:val="0"/>
          <w:divBdr>
            <w:top w:val="none" w:sz="0" w:space="0" w:color="auto"/>
            <w:left w:val="none" w:sz="0" w:space="0" w:color="auto"/>
            <w:bottom w:val="none" w:sz="0" w:space="0" w:color="auto"/>
            <w:right w:val="none" w:sz="0" w:space="0" w:color="auto"/>
          </w:divBdr>
        </w:div>
        <w:div w:id="54472689">
          <w:marLeft w:val="480"/>
          <w:marRight w:val="0"/>
          <w:marTop w:val="0"/>
          <w:marBottom w:val="0"/>
          <w:divBdr>
            <w:top w:val="none" w:sz="0" w:space="0" w:color="auto"/>
            <w:left w:val="none" w:sz="0" w:space="0" w:color="auto"/>
            <w:bottom w:val="none" w:sz="0" w:space="0" w:color="auto"/>
            <w:right w:val="none" w:sz="0" w:space="0" w:color="auto"/>
          </w:divBdr>
        </w:div>
        <w:div w:id="1442798393">
          <w:marLeft w:val="480"/>
          <w:marRight w:val="0"/>
          <w:marTop w:val="0"/>
          <w:marBottom w:val="0"/>
          <w:divBdr>
            <w:top w:val="none" w:sz="0" w:space="0" w:color="auto"/>
            <w:left w:val="none" w:sz="0" w:space="0" w:color="auto"/>
            <w:bottom w:val="none" w:sz="0" w:space="0" w:color="auto"/>
            <w:right w:val="none" w:sz="0" w:space="0" w:color="auto"/>
          </w:divBdr>
        </w:div>
        <w:div w:id="1129938728">
          <w:marLeft w:val="480"/>
          <w:marRight w:val="0"/>
          <w:marTop w:val="0"/>
          <w:marBottom w:val="0"/>
          <w:divBdr>
            <w:top w:val="none" w:sz="0" w:space="0" w:color="auto"/>
            <w:left w:val="none" w:sz="0" w:space="0" w:color="auto"/>
            <w:bottom w:val="none" w:sz="0" w:space="0" w:color="auto"/>
            <w:right w:val="none" w:sz="0" w:space="0" w:color="auto"/>
          </w:divBdr>
        </w:div>
        <w:div w:id="1535074268">
          <w:marLeft w:val="480"/>
          <w:marRight w:val="0"/>
          <w:marTop w:val="0"/>
          <w:marBottom w:val="0"/>
          <w:divBdr>
            <w:top w:val="none" w:sz="0" w:space="0" w:color="auto"/>
            <w:left w:val="none" w:sz="0" w:space="0" w:color="auto"/>
            <w:bottom w:val="none" w:sz="0" w:space="0" w:color="auto"/>
            <w:right w:val="none" w:sz="0" w:space="0" w:color="auto"/>
          </w:divBdr>
        </w:div>
        <w:div w:id="388845587">
          <w:marLeft w:val="480"/>
          <w:marRight w:val="0"/>
          <w:marTop w:val="0"/>
          <w:marBottom w:val="0"/>
          <w:divBdr>
            <w:top w:val="none" w:sz="0" w:space="0" w:color="auto"/>
            <w:left w:val="none" w:sz="0" w:space="0" w:color="auto"/>
            <w:bottom w:val="none" w:sz="0" w:space="0" w:color="auto"/>
            <w:right w:val="none" w:sz="0" w:space="0" w:color="auto"/>
          </w:divBdr>
        </w:div>
        <w:div w:id="2140489527">
          <w:marLeft w:val="480"/>
          <w:marRight w:val="0"/>
          <w:marTop w:val="0"/>
          <w:marBottom w:val="0"/>
          <w:divBdr>
            <w:top w:val="none" w:sz="0" w:space="0" w:color="auto"/>
            <w:left w:val="none" w:sz="0" w:space="0" w:color="auto"/>
            <w:bottom w:val="none" w:sz="0" w:space="0" w:color="auto"/>
            <w:right w:val="none" w:sz="0" w:space="0" w:color="auto"/>
          </w:divBdr>
        </w:div>
        <w:div w:id="920140577">
          <w:marLeft w:val="480"/>
          <w:marRight w:val="0"/>
          <w:marTop w:val="0"/>
          <w:marBottom w:val="0"/>
          <w:divBdr>
            <w:top w:val="none" w:sz="0" w:space="0" w:color="auto"/>
            <w:left w:val="none" w:sz="0" w:space="0" w:color="auto"/>
            <w:bottom w:val="none" w:sz="0" w:space="0" w:color="auto"/>
            <w:right w:val="none" w:sz="0" w:space="0" w:color="auto"/>
          </w:divBdr>
        </w:div>
        <w:div w:id="9066259">
          <w:marLeft w:val="480"/>
          <w:marRight w:val="0"/>
          <w:marTop w:val="0"/>
          <w:marBottom w:val="0"/>
          <w:divBdr>
            <w:top w:val="none" w:sz="0" w:space="0" w:color="auto"/>
            <w:left w:val="none" w:sz="0" w:space="0" w:color="auto"/>
            <w:bottom w:val="none" w:sz="0" w:space="0" w:color="auto"/>
            <w:right w:val="none" w:sz="0" w:space="0" w:color="auto"/>
          </w:divBdr>
        </w:div>
        <w:div w:id="180903284">
          <w:marLeft w:val="480"/>
          <w:marRight w:val="0"/>
          <w:marTop w:val="0"/>
          <w:marBottom w:val="0"/>
          <w:divBdr>
            <w:top w:val="none" w:sz="0" w:space="0" w:color="auto"/>
            <w:left w:val="none" w:sz="0" w:space="0" w:color="auto"/>
            <w:bottom w:val="none" w:sz="0" w:space="0" w:color="auto"/>
            <w:right w:val="none" w:sz="0" w:space="0" w:color="auto"/>
          </w:divBdr>
        </w:div>
        <w:div w:id="1327199506">
          <w:marLeft w:val="480"/>
          <w:marRight w:val="0"/>
          <w:marTop w:val="0"/>
          <w:marBottom w:val="0"/>
          <w:divBdr>
            <w:top w:val="none" w:sz="0" w:space="0" w:color="auto"/>
            <w:left w:val="none" w:sz="0" w:space="0" w:color="auto"/>
            <w:bottom w:val="none" w:sz="0" w:space="0" w:color="auto"/>
            <w:right w:val="none" w:sz="0" w:space="0" w:color="auto"/>
          </w:divBdr>
        </w:div>
        <w:div w:id="1828355167">
          <w:marLeft w:val="480"/>
          <w:marRight w:val="0"/>
          <w:marTop w:val="0"/>
          <w:marBottom w:val="0"/>
          <w:divBdr>
            <w:top w:val="none" w:sz="0" w:space="0" w:color="auto"/>
            <w:left w:val="none" w:sz="0" w:space="0" w:color="auto"/>
            <w:bottom w:val="none" w:sz="0" w:space="0" w:color="auto"/>
            <w:right w:val="none" w:sz="0" w:space="0" w:color="auto"/>
          </w:divBdr>
        </w:div>
        <w:div w:id="88046981">
          <w:marLeft w:val="480"/>
          <w:marRight w:val="0"/>
          <w:marTop w:val="0"/>
          <w:marBottom w:val="0"/>
          <w:divBdr>
            <w:top w:val="none" w:sz="0" w:space="0" w:color="auto"/>
            <w:left w:val="none" w:sz="0" w:space="0" w:color="auto"/>
            <w:bottom w:val="none" w:sz="0" w:space="0" w:color="auto"/>
            <w:right w:val="none" w:sz="0" w:space="0" w:color="auto"/>
          </w:divBdr>
        </w:div>
        <w:div w:id="22021370">
          <w:marLeft w:val="480"/>
          <w:marRight w:val="0"/>
          <w:marTop w:val="0"/>
          <w:marBottom w:val="0"/>
          <w:divBdr>
            <w:top w:val="none" w:sz="0" w:space="0" w:color="auto"/>
            <w:left w:val="none" w:sz="0" w:space="0" w:color="auto"/>
            <w:bottom w:val="none" w:sz="0" w:space="0" w:color="auto"/>
            <w:right w:val="none" w:sz="0" w:space="0" w:color="auto"/>
          </w:divBdr>
        </w:div>
        <w:div w:id="12726385">
          <w:marLeft w:val="480"/>
          <w:marRight w:val="0"/>
          <w:marTop w:val="0"/>
          <w:marBottom w:val="0"/>
          <w:divBdr>
            <w:top w:val="none" w:sz="0" w:space="0" w:color="auto"/>
            <w:left w:val="none" w:sz="0" w:space="0" w:color="auto"/>
            <w:bottom w:val="none" w:sz="0" w:space="0" w:color="auto"/>
            <w:right w:val="none" w:sz="0" w:space="0" w:color="auto"/>
          </w:divBdr>
        </w:div>
        <w:div w:id="2035303500">
          <w:marLeft w:val="480"/>
          <w:marRight w:val="0"/>
          <w:marTop w:val="0"/>
          <w:marBottom w:val="0"/>
          <w:divBdr>
            <w:top w:val="none" w:sz="0" w:space="0" w:color="auto"/>
            <w:left w:val="none" w:sz="0" w:space="0" w:color="auto"/>
            <w:bottom w:val="none" w:sz="0" w:space="0" w:color="auto"/>
            <w:right w:val="none" w:sz="0" w:space="0" w:color="auto"/>
          </w:divBdr>
        </w:div>
        <w:div w:id="883828806">
          <w:marLeft w:val="480"/>
          <w:marRight w:val="0"/>
          <w:marTop w:val="0"/>
          <w:marBottom w:val="0"/>
          <w:divBdr>
            <w:top w:val="none" w:sz="0" w:space="0" w:color="auto"/>
            <w:left w:val="none" w:sz="0" w:space="0" w:color="auto"/>
            <w:bottom w:val="none" w:sz="0" w:space="0" w:color="auto"/>
            <w:right w:val="none" w:sz="0" w:space="0" w:color="auto"/>
          </w:divBdr>
        </w:div>
        <w:div w:id="405231238">
          <w:marLeft w:val="480"/>
          <w:marRight w:val="0"/>
          <w:marTop w:val="0"/>
          <w:marBottom w:val="0"/>
          <w:divBdr>
            <w:top w:val="none" w:sz="0" w:space="0" w:color="auto"/>
            <w:left w:val="none" w:sz="0" w:space="0" w:color="auto"/>
            <w:bottom w:val="none" w:sz="0" w:space="0" w:color="auto"/>
            <w:right w:val="none" w:sz="0" w:space="0" w:color="auto"/>
          </w:divBdr>
        </w:div>
        <w:div w:id="1671373209">
          <w:marLeft w:val="480"/>
          <w:marRight w:val="0"/>
          <w:marTop w:val="0"/>
          <w:marBottom w:val="0"/>
          <w:divBdr>
            <w:top w:val="none" w:sz="0" w:space="0" w:color="auto"/>
            <w:left w:val="none" w:sz="0" w:space="0" w:color="auto"/>
            <w:bottom w:val="none" w:sz="0" w:space="0" w:color="auto"/>
            <w:right w:val="none" w:sz="0" w:space="0" w:color="auto"/>
          </w:divBdr>
        </w:div>
        <w:div w:id="2112580217">
          <w:marLeft w:val="480"/>
          <w:marRight w:val="0"/>
          <w:marTop w:val="0"/>
          <w:marBottom w:val="0"/>
          <w:divBdr>
            <w:top w:val="none" w:sz="0" w:space="0" w:color="auto"/>
            <w:left w:val="none" w:sz="0" w:space="0" w:color="auto"/>
            <w:bottom w:val="none" w:sz="0" w:space="0" w:color="auto"/>
            <w:right w:val="none" w:sz="0" w:space="0" w:color="auto"/>
          </w:divBdr>
        </w:div>
        <w:div w:id="1112867049">
          <w:marLeft w:val="480"/>
          <w:marRight w:val="0"/>
          <w:marTop w:val="0"/>
          <w:marBottom w:val="0"/>
          <w:divBdr>
            <w:top w:val="none" w:sz="0" w:space="0" w:color="auto"/>
            <w:left w:val="none" w:sz="0" w:space="0" w:color="auto"/>
            <w:bottom w:val="none" w:sz="0" w:space="0" w:color="auto"/>
            <w:right w:val="none" w:sz="0" w:space="0" w:color="auto"/>
          </w:divBdr>
        </w:div>
        <w:div w:id="1713461475">
          <w:marLeft w:val="480"/>
          <w:marRight w:val="0"/>
          <w:marTop w:val="0"/>
          <w:marBottom w:val="0"/>
          <w:divBdr>
            <w:top w:val="none" w:sz="0" w:space="0" w:color="auto"/>
            <w:left w:val="none" w:sz="0" w:space="0" w:color="auto"/>
            <w:bottom w:val="none" w:sz="0" w:space="0" w:color="auto"/>
            <w:right w:val="none" w:sz="0" w:space="0" w:color="auto"/>
          </w:divBdr>
        </w:div>
        <w:div w:id="296961453">
          <w:marLeft w:val="480"/>
          <w:marRight w:val="0"/>
          <w:marTop w:val="0"/>
          <w:marBottom w:val="0"/>
          <w:divBdr>
            <w:top w:val="none" w:sz="0" w:space="0" w:color="auto"/>
            <w:left w:val="none" w:sz="0" w:space="0" w:color="auto"/>
            <w:bottom w:val="none" w:sz="0" w:space="0" w:color="auto"/>
            <w:right w:val="none" w:sz="0" w:space="0" w:color="auto"/>
          </w:divBdr>
        </w:div>
        <w:div w:id="146436221">
          <w:marLeft w:val="480"/>
          <w:marRight w:val="0"/>
          <w:marTop w:val="0"/>
          <w:marBottom w:val="0"/>
          <w:divBdr>
            <w:top w:val="none" w:sz="0" w:space="0" w:color="auto"/>
            <w:left w:val="none" w:sz="0" w:space="0" w:color="auto"/>
            <w:bottom w:val="none" w:sz="0" w:space="0" w:color="auto"/>
            <w:right w:val="none" w:sz="0" w:space="0" w:color="auto"/>
          </w:divBdr>
        </w:div>
        <w:div w:id="259338352">
          <w:marLeft w:val="480"/>
          <w:marRight w:val="0"/>
          <w:marTop w:val="0"/>
          <w:marBottom w:val="0"/>
          <w:divBdr>
            <w:top w:val="none" w:sz="0" w:space="0" w:color="auto"/>
            <w:left w:val="none" w:sz="0" w:space="0" w:color="auto"/>
            <w:bottom w:val="none" w:sz="0" w:space="0" w:color="auto"/>
            <w:right w:val="none" w:sz="0" w:space="0" w:color="auto"/>
          </w:divBdr>
        </w:div>
        <w:div w:id="1312323722">
          <w:marLeft w:val="480"/>
          <w:marRight w:val="0"/>
          <w:marTop w:val="0"/>
          <w:marBottom w:val="0"/>
          <w:divBdr>
            <w:top w:val="none" w:sz="0" w:space="0" w:color="auto"/>
            <w:left w:val="none" w:sz="0" w:space="0" w:color="auto"/>
            <w:bottom w:val="none" w:sz="0" w:space="0" w:color="auto"/>
            <w:right w:val="none" w:sz="0" w:space="0" w:color="auto"/>
          </w:divBdr>
        </w:div>
        <w:div w:id="1622761112">
          <w:marLeft w:val="480"/>
          <w:marRight w:val="0"/>
          <w:marTop w:val="0"/>
          <w:marBottom w:val="0"/>
          <w:divBdr>
            <w:top w:val="none" w:sz="0" w:space="0" w:color="auto"/>
            <w:left w:val="none" w:sz="0" w:space="0" w:color="auto"/>
            <w:bottom w:val="none" w:sz="0" w:space="0" w:color="auto"/>
            <w:right w:val="none" w:sz="0" w:space="0" w:color="auto"/>
          </w:divBdr>
        </w:div>
      </w:divsChild>
    </w:div>
    <w:div w:id="300617741">
      <w:bodyDiv w:val="1"/>
      <w:marLeft w:val="0"/>
      <w:marRight w:val="0"/>
      <w:marTop w:val="0"/>
      <w:marBottom w:val="0"/>
      <w:divBdr>
        <w:top w:val="none" w:sz="0" w:space="0" w:color="auto"/>
        <w:left w:val="none" w:sz="0" w:space="0" w:color="auto"/>
        <w:bottom w:val="none" w:sz="0" w:space="0" w:color="auto"/>
        <w:right w:val="none" w:sz="0" w:space="0" w:color="auto"/>
      </w:divBdr>
    </w:div>
    <w:div w:id="300693785">
      <w:bodyDiv w:val="1"/>
      <w:marLeft w:val="0"/>
      <w:marRight w:val="0"/>
      <w:marTop w:val="0"/>
      <w:marBottom w:val="0"/>
      <w:divBdr>
        <w:top w:val="none" w:sz="0" w:space="0" w:color="auto"/>
        <w:left w:val="none" w:sz="0" w:space="0" w:color="auto"/>
        <w:bottom w:val="none" w:sz="0" w:space="0" w:color="auto"/>
        <w:right w:val="none" w:sz="0" w:space="0" w:color="auto"/>
      </w:divBdr>
    </w:div>
    <w:div w:id="302009214">
      <w:bodyDiv w:val="1"/>
      <w:marLeft w:val="0"/>
      <w:marRight w:val="0"/>
      <w:marTop w:val="0"/>
      <w:marBottom w:val="0"/>
      <w:divBdr>
        <w:top w:val="none" w:sz="0" w:space="0" w:color="auto"/>
        <w:left w:val="none" w:sz="0" w:space="0" w:color="auto"/>
        <w:bottom w:val="none" w:sz="0" w:space="0" w:color="auto"/>
        <w:right w:val="none" w:sz="0" w:space="0" w:color="auto"/>
      </w:divBdr>
    </w:div>
    <w:div w:id="302584257">
      <w:bodyDiv w:val="1"/>
      <w:marLeft w:val="0"/>
      <w:marRight w:val="0"/>
      <w:marTop w:val="0"/>
      <w:marBottom w:val="0"/>
      <w:divBdr>
        <w:top w:val="none" w:sz="0" w:space="0" w:color="auto"/>
        <w:left w:val="none" w:sz="0" w:space="0" w:color="auto"/>
        <w:bottom w:val="none" w:sz="0" w:space="0" w:color="auto"/>
        <w:right w:val="none" w:sz="0" w:space="0" w:color="auto"/>
      </w:divBdr>
    </w:div>
    <w:div w:id="303118816">
      <w:bodyDiv w:val="1"/>
      <w:marLeft w:val="0"/>
      <w:marRight w:val="0"/>
      <w:marTop w:val="0"/>
      <w:marBottom w:val="0"/>
      <w:divBdr>
        <w:top w:val="none" w:sz="0" w:space="0" w:color="auto"/>
        <w:left w:val="none" w:sz="0" w:space="0" w:color="auto"/>
        <w:bottom w:val="none" w:sz="0" w:space="0" w:color="auto"/>
        <w:right w:val="none" w:sz="0" w:space="0" w:color="auto"/>
      </w:divBdr>
    </w:div>
    <w:div w:id="304287047">
      <w:bodyDiv w:val="1"/>
      <w:marLeft w:val="0"/>
      <w:marRight w:val="0"/>
      <w:marTop w:val="0"/>
      <w:marBottom w:val="0"/>
      <w:divBdr>
        <w:top w:val="none" w:sz="0" w:space="0" w:color="auto"/>
        <w:left w:val="none" w:sz="0" w:space="0" w:color="auto"/>
        <w:bottom w:val="none" w:sz="0" w:space="0" w:color="auto"/>
        <w:right w:val="none" w:sz="0" w:space="0" w:color="auto"/>
      </w:divBdr>
    </w:div>
    <w:div w:id="304625219">
      <w:bodyDiv w:val="1"/>
      <w:marLeft w:val="0"/>
      <w:marRight w:val="0"/>
      <w:marTop w:val="0"/>
      <w:marBottom w:val="0"/>
      <w:divBdr>
        <w:top w:val="none" w:sz="0" w:space="0" w:color="auto"/>
        <w:left w:val="none" w:sz="0" w:space="0" w:color="auto"/>
        <w:bottom w:val="none" w:sz="0" w:space="0" w:color="auto"/>
        <w:right w:val="none" w:sz="0" w:space="0" w:color="auto"/>
      </w:divBdr>
    </w:div>
    <w:div w:id="306009857">
      <w:bodyDiv w:val="1"/>
      <w:marLeft w:val="0"/>
      <w:marRight w:val="0"/>
      <w:marTop w:val="0"/>
      <w:marBottom w:val="0"/>
      <w:divBdr>
        <w:top w:val="none" w:sz="0" w:space="0" w:color="auto"/>
        <w:left w:val="none" w:sz="0" w:space="0" w:color="auto"/>
        <w:bottom w:val="none" w:sz="0" w:space="0" w:color="auto"/>
        <w:right w:val="none" w:sz="0" w:space="0" w:color="auto"/>
      </w:divBdr>
    </w:div>
    <w:div w:id="306781542">
      <w:bodyDiv w:val="1"/>
      <w:marLeft w:val="0"/>
      <w:marRight w:val="0"/>
      <w:marTop w:val="0"/>
      <w:marBottom w:val="0"/>
      <w:divBdr>
        <w:top w:val="none" w:sz="0" w:space="0" w:color="auto"/>
        <w:left w:val="none" w:sz="0" w:space="0" w:color="auto"/>
        <w:bottom w:val="none" w:sz="0" w:space="0" w:color="auto"/>
        <w:right w:val="none" w:sz="0" w:space="0" w:color="auto"/>
      </w:divBdr>
    </w:div>
    <w:div w:id="306906943">
      <w:bodyDiv w:val="1"/>
      <w:marLeft w:val="0"/>
      <w:marRight w:val="0"/>
      <w:marTop w:val="0"/>
      <w:marBottom w:val="0"/>
      <w:divBdr>
        <w:top w:val="none" w:sz="0" w:space="0" w:color="auto"/>
        <w:left w:val="none" w:sz="0" w:space="0" w:color="auto"/>
        <w:bottom w:val="none" w:sz="0" w:space="0" w:color="auto"/>
        <w:right w:val="none" w:sz="0" w:space="0" w:color="auto"/>
      </w:divBdr>
    </w:div>
    <w:div w:id="309136629">
      <w:bodyDiv w:val="1"/>
      <w:marLeft w:val="0"/>
      <w:marRight w:val="0"/>
      <w:marTop w:val="0"/>
      <w:marBottom w:val="0"/>
      <w:divBdr>
        <w:top w:val="none" w:sz="0" w:space="0" w:color="auto"/>
        <w:left w:val="none" w:sz="0" w:space="0" w:color="auto"/>
        <w:bottom w:val="none" w:sz="0" w:space="0" w:color="auto"/>
        <w:right w:val="none" w:sz="0" w:space="0" w:color="auto"/>
      </w:divBdr>
    </w:div>
    <w:div w:id="309486140">
      <w:bodyDiv w:val="1"/>
      <w:marLeft w:val="0"/>
      <w:marRight w:val="0"/>
      <w:marTop w:val="0"/>
      <w:marBottom w:val="0"/>
      <w:divBdr>
        <w:top w:val="none" w:sz="0" w:space="0" w:color="auto"/>
        <w:left w:val="none" w:sz="0" w:space="0" w:color="auto"/>
        <w:bottom w:val="none" w:sz="0" w:space="0" w:color="auto"/>
        <w:right w:val="none" w:sz="0" w:space="0" w:color="auto"/>
      </w:divBdr>
      <w:divsChild>
        <w:div w:id="1621767198">
          <w:marLeft w:val="480"/>
          <w:marRight w:val="0"/>
          <w:marTop w:val="0"/>
          <w:marBottom w:val="0"/>
          <w:divBdr>
            <w:top w:val="none" w:sz="0" w:space="0" w:color="auto"/>
            <w:left w:val="none" w:sz="0" w:space="0" w:color="auto"/>
            <w:bottom w:val="none" w:sz="0" w:space="0" w:color="auto"/>
            <w:right w:val="none" w:sz="0" w:space="0" w:color="auto"/>
          </w:divBdr>
        </w:div>
        <w:div w:id="1748072855">
          <w:marLeft w:val="480"/>
          <w:marRight w:val="0"/>
          <w:marTop w:val="0"/>
          <w:marBottom w:val="0"/>
          <w:divBdr>
            <w:top w:val="none" w:sz="0" w:space="0" w:color="auto"/>
            <w:left w:val="none" w:sz="0" w:space="0" w:color="auto"/>
            <w:bottom w:val="none" w:sz="0" w:space="0" w:color="auto"/>
            <w:right w:val="none" w:sz="0" w:space="0" w:color="auto"/>
          </w:divBdr>
        </w:div>
        <w:div w:id="1115976805">
          <w:marLeft w:val="480"/>
          <w:marRight w:val="0"/>
          <w:marTop w:val="0"/>
          <w:marBottom w:val="0"/>
          <w:divBdr>
            <w:top w:val="none" w:sz="0" w:space="0" w:color="auto"/>
            <w:left w:val="none" w:sz="0" w:space="0" w:color="auto"/>
            <w:bottom w:val="none" w:sz="0" w:space="0" w:color="auto"/>
            <w:right w:val="none" w:sz="0" w:space="0" w:color="auto"/>
          </w:divBdr>
        </w:div>
        <w:div w:id="1896695661">
          <w:marLeft w:val="480"/>
          <w:marRight w:val="0"/>
          <w:marTop w:val="0"/>
          <w:marBottom w:val="0"/>
          <w:divBdr>
            <w:top w:val="none" w:sz="0" w:space="0" w:color="auto"/>
            <w:left w:val="none" w:sz="0" w:space="0" w:color="auto"/>
            <w:bottom w:val="none" w:sz="0" w:space="0" w:color="auto"/>
            <w:right w:val="none" w:sz="0" w:space="0" w:color="auto"/>
          </w:divBdr>
        </w:div>
        <w:div w:id="1357149377">
          <w:marLeft w:val="480"/>
          <w:marRight w:val="0"/>
          <w:marTop w:val="0"/>
          <w:marBottom w:val="0"/>
          <w:divBdr>
            <w:top w:val="none" w:sz="0" w:space="0" w:color="auto"/>
            <w:left w:val="none" w:sz="0" w:space="0" w:color="auto"/>
            <w:bottom w:val="none" w:sz="0" w:space="0" w:color="auto"/>
            <w:right w:val="none" w:sz="0" w:space="0" w:color="auto"/>
          </w:divBdr>
        </w:div>
        <w:div w:id="1214003422">
          <w:marLeft w:val="480"/>
          <w:marRight w:val="0"/>
          <w:marTop w:val="0"/>
          <w:marBottom w:val="0"/>
          <w:divBdr>
            <w:top w:val="none" w:sz="0" w:space="0" w:color="auto"/>
            <w:left w:val="none" w:sz="0" w:space="0" w:color="auto"/>
            <w:bottom w:val="none" w:sz="0" w:space="0" w:color="auto"/>
            <w:right w:val="none" w:sz="0" w:space="0" w:color="auto"/>
          </w:divBdr>
        </w:div>
        <w:div w:id="790825955">
          <w:marLeft w:val="480"/>
          <w:marRight w:val="0"/>
          <w:marTop w:val="0"/>
          <w:marBottom w:val="0"/>
          <w:divBdr>
            <w:top w:val="none" w:sz="0" w:space="0" w:color="auto"/>
            <w:left w:val="none" w:sz="0" w:space="0" w:color="auto"/>
            <w:bottom w:val="none" w:sz="0" w:space="0" w:color="auto"/>
            <w:right w:val="none" w:sz="0" w:space="0" w:color="auto"/>
          </w:divBdr>
        </w:div>
        <w:div w:id="492263985">
          <w:marLeft w:val="480"/>
          <w:marRight w:val="0"/>
          <w:marTop w:val="0"/>
          <w:marBottom w:val="0"/>
          <w:divBdr>
            <w:top w:val="none" w:sz="0" w:space="0" w:color="auto"/>
            <w:left w:val="none" w:sz="0" w:space="0" w:color="auto"/>
            <w:bottom w:val="none" w:sz="0" w:space="0" w:color="auto"/>
            <w:right w:val="none" w:sz="0" w:space="0" w:color="auto"/>
          </w:divBdr>
        </w:div>
        <w:div w:id="784740487">
          <w:marLeft w:val="480"/>
          <w:marRight w:val="0"/>
          <w:marTop w:val="0"/>
          <w:marBottom w:val="0"/>
          <w:divBdr>
            <w:top w:val="none" w:sz="0" w:space="0" w:color="auto"/>
            <w:left w:val="none" w:sz="0" w:space="0" w:color="auto"/>
            <w:bottom w:val="none" w:sz="0" w:space="0" w:color="auto"/>
            <w:right w:val="none" w:sz="0" w:space="0" w:color="auto"/>
          </w:divBdr>
        </w:div>
        <w:div w:id="1266424494">
          <w:marLeft w:val="480"/>
          <w:marRight w:val="0"/>
          <w:marTop w:val="0"/>
          <w:marBottom w:val="0"/>
          <w:divBdr>
            <w:top w:val="none" w:sz="0" w:space="0" w:color="auto"/>
            <w:left w:val="none" w:sz="0" w:space="0" w:color="auto"/>
            <w:bottom w:val="none" w:sz="0" w:space="0" w:color="auto"/>
            <w:right w:val="none" w:sz="0" w:space="0" w:color="auto"/>
          </w:divBdr>
        </w:div>
        <w:div w:id="157426021">
          <w:marLeft w:val="480"/>
          <w:marRight w:val="0"/>
          <w:marTop w:val="0"/>
          <w:marBottom w:val="0"/>
          <w:divBdr>
            <w:top w:val="none" w:sz="0" w:space="0" w:color="auto"/>
            <w:left w:val="none" w:sz="0" w:space="0" w:color="auto"/>
            <w:bottom w:val="none" w:sz="0" w:space="0" w:color="auto"/>
            <w:right w:val="none" w:sz="0" w:space="0" w:color="auto"/>
          </w:divBdr>
        </w:div>
        <w:div w:id="563490875">
          <w:marLeft w:val="480"/>
          <w:marRight w:val="0"/>
          <w:marTop w:val="0"/>
          <w:marBottom w:val="0"/>
          <w:divBdr>
            <w:top w:val="none" w:sz="0" w:space="0" w:color="auto"/>
            <w:left w:val="none" w:sz="0" w:space="0" w:color="auto"/>
            <w:bottom w:val="none" w:sz="0" w:space="0" w:color="auto"/>
            <w:right w:val="none" w:sz="0" w:space="0" w:color="auto"/>
          </w:divBdr>
        </w:div>
        <w:div w:id="1531264864">
          <w:marLeft w:val="480"/>
          <w:marRight w:val="0"/>
          <w:marTop w:val="0"/>
          <w:marBottom w:val="0"/>
          <w:divBdr>
            <w:top w:val="none" w:sz="0" w:space="0" w:color="auto"/>
            <w:left w:val="none" w:sz="0" w:space="0" w:color="auto"/>
            <w:bottom w:val="none" w:sz="0" w:space="0" w:color="auto"/>
            <w:right w:val="none" w:sz="0" w:space="0" w:color="auto"/>
          </w:divBdr>
        </w:div>
        <w:div w:id="1368799193">
          <w:marLeft w:val="480"/>
          <w:marRight w:val="0"/>
          <w:marTop w:val="0"/>
          <w:marBottom w:val="0"/>
          <w:divBdr>
            <w:top w:val="none" w:sz="0" w:space="0" w:color="auto"/>
            <w:left w:val="none" w:sz="0" w:space="0" w:color="auto"/>
            <w:bottom w:val="none" w:sz="0" w:space="0" w:color="auto"/>
            <w:right w:val="none" w:sz="0" w:space="0" w:color="auto"/>
          </w:divBdr>
        </w:div>
        <w:div w:id="337273017">
          <w:marLeft w:val="480"/>
          <w:marRight w:val="0"/>
          <w:marTop w:val="0"/>
          <w:marBottom w:val="0"/>
          <w:divBdr>
            <w:top w:val="none" w:sz="0" w:space="0" w:color="auto"/>
            <w:left w:val="none" w:sz="0" w:space="0" w:color="auto"/>
            <w:bottom w:val="none" w:sz="0" w:space="0" w:color="auto"/>
            <w:right w:val="none" w:sz="0" w:space="0" w:color="auto"/>
          </w:divBdr>
        </w:div>
        <w:div w:id="906187311">
          <w:marLeft w:val="480"/>
          <w:marRight w:val="0"/>
          <w:marTop w:val="0"/>
          <w:marBottom w:val="0"/>
          <w:divBdr>
            <w:top w:val="none" w:sz="0" w:space="0" w:color="auto"/>
            <w:left w:val="none" w:sz="0" w:space="0" w:color="auto"/>
            <w:bottom w:val="none" w:sz="0" w:space="0" w:color="auto"/>
            <w:right w:val="none" w:sz="0" w:space="0" w:color="auto"/>
          </w:divBdr>
        </w:div>
        <w:div w:id="1916086323">
          <w:marLeft w:val="480"/>
          <w:marRight w:val="0"/>
          <w:marTop w:val="0"/>
          <w:marBottom w:val="0"/>
          <w:divBdr>
            <w:top w:val="none" w:sz="0" w:space="0" w:color="auto"/>
            <w:left w:val="none" w:sz="0" w:space="0" w:color="auto"/>
            <w:bottom w:val="none" w:sz="0" w:space="0" w:color="auto"/>
            <w:right w:val="none" w:sz="0" w:space="0" w:color="auto"/>
          </w:divBdr>
        </w:div>
        <w:div w:id="1385907432">
          <w:marLeft w:val="480"/>
          <w:marRight w:val="0"/>
          <w:marTop w:val="0"/>
          <w:marBottom w:val="0"/>
          <w:divBdr>
            <w:top w:val="none" w:sz="0" w:space="0" w:color="auto"/>
            <w:left w:val="none" w:sz="0" w:space="0" w:color="auto"/>
            <w:bottom w:val="none" w:sz="0" w:space="0" w:color="auto"/>
            <w:right w:val="none" w:sz="0" w:space="0" w:color="auto"/>
          </w:divBdr>
        </w:div>
        <w:div w:id="284968118">
          <w:marLeft w:val="480"/>
          <w:marRight w:val="0"/>
          <w:marTop w:val="0"/>
          <w:marBottom w:val="0"/>
          <w:divBdr>
            <w:top w:val="none" w:sz="0" w:space="0" w:color="auto"/>
            <w:left w:val="none" w:sz="0" w:space="0" w:color="auto"/>
            <w:bottom w:val="none" w:sz="0" w:space="0" w:color="auto"/>
            <w:right w:val="none" w:sz="0" w:space="0" w:color="auto"/>
          </w:divBdr>
        </w:div>
        <w:div w:id="478150913">
          <w:marLeft w:val="480"/>
          <w:marRight w:val="0"/>
          <w:marTop w:val="0"/>
          <w:marBottom w:val="0"/>
          <w:divBdr>
            <w:top w:val="none" w:sz="0" w:space="0" w:color="auto"/>
            <w:left w:val="none" w:sz="0" w:space="0" w:color="auto"/>
            <w:bottom w:val="none" w:sz="0" w:space="0" w:color="auto"/>
            <w:right w:val="none" w:sz="0" w:space="0" w:color="auto"/>
          </w:divBdr>
        </w:div>
        <w:div w:id="126974352">
          <w:marLeft w:val="480"/>
          <w:marRight w:val="0"/>
          <w:marTop w:val="0"/>
          <w:marBottom w:val="0"/>
          <w:divBdr>
            <w:top w:val="none" w:sz="0" w:space="0" w:color="auto"/>
            <w:left w:val="none" w:sz="0" w:space="0" w:color="auto"/>
            <w:bottom w:val="none" w:sz="0" w:space="0" w:color="auto"/>
            <w:right w:val="none" w:sz="0" w:space="0" w:color="auto"/>
          </w:divBdr>
        </w:div>
        <w:div w:id="991062028">
          <w:marLeft w:val="480"/>
          <w:marRight w:val="0"/>
          <w:marTop w:val="0"/>
          <w:marBottom w:val="0"/>
          <w:divBdr>
            <w:top w:val="none" w:sz="0" w:space="0" w:color="auto"/>
            <w:left w:val="none" w:sz="0" w:space="0" w:color="auto"/>
            <w:bottom w:val="none" w:sz="0" w:space="0" w:color="auto"/>
            <w:right w:val="none" w:sz="0" w:space="0" w:color="auto"/>
          </w:divBdr>
        </w:div>
        <w:div w:id="962615297">
          <w:marLeft w:val="480"/>
          <w:marRight w:val="0"/>
          <w:marTop w:val="0"/>
          <w:marBottom w:val="0"/>
          <w:divBdr>
            <w:top w:val="none" w:sz="0" w:space="0" w:color="auto"/>
            <w:left w:val="none" w:sz="0" w:space="0" w:color="auto"/>
            <w:bottom w:val="none" w:sz="0" w:space="0" w:color="auto"/>
            <w:right w:val="none" w:sz="0" w:space="0" w:color="auto"/>
          </w:divBdr>
        </w:div>
        <w:div w:id="999038123">
          <w:marLeft w:val="480"/>
          <w:marRight w:val="0"/>
          <w:marTop w:val="0"/>
          <w:marBottom w:val="0"/>
          <w:divBdr>
            <w:top w:val="none" w:sz="0" w:space="0" w:color="auto"/>
            <w:left w:val="none" w:sz="0" w:space="0" w:color="auto"/>
            <w:bottom w:val="none" w:sz="0" w:space="0" w:color="auto"/>
            <w:right w:val="none" w:sz="0" w:space="0" w:color="auto"/>
          </w:divBdr>
        </w:div>
        <w:div w:id="1747336633">
          <w:marLeft w:val="480"/>
          <w:marRight w:val="0"/>
          <w:marTop w:val="0"/>
          <w:marBottom w:val="0"/>
          <w:divBdr>
            <w:top w:val="none" w:sz="0" w:space="0" w:color="auto"/>
            <w:left w:val="none" w:sz="0" w:space="0" w:color="auto"/>
            <w:bottom w:val="none" w:sz="0" w:space="0" w:color="auto"/>
            <w:right w:val="none" w:sz="0" w:space="0" w:color="auto"/>
          </w:divBdr>
        </w:div>
        <w:div w:id="2037342035">
          <w:marLeft w:val="480"/>
          <w:marRight w:val="0"/>
          <w:marTop w:val="0"/>
          <w:marBottom w:val="0"/>
          <w:divBdr>
            <w:top w:val="none" w:sz="0" w:space="0" w:color="auto"/>
            <w:left w:val="none" w:sz="0" w:space="0" w:color="auto"/>
            <w:bottom w:val="none" w:sz="0" w:space="0" w:color="auto"/>
            <w:right w:val="none" w:sz="0" w:space="0" w:color="auto"/>
          </w:divBdr>
        </w:div>
        <w:div w:id="698358485">
          <w:marLeft w:val="480"/>
          <w:marRight w:val="0"/>
          <w:marTop w:val="0"/>
          <w:marBottom w:val="0"/>
          <w:divBdr>
            <w:top w:val="none" w:sz="0" w:space="0" w:color="auto"/>
            <w:left w:val="none" w:sz="0" w:space="0" w:color="auto"/>
            <w:bottom w:val="none" w:sz="0" w:space="0" w:color="auto"/>
            <w:right w:val="none" w:sz="0" w:space="0" w:color="auto"/>
          </w:divBdr>
        </w:div>
        <w:div w:id="1799375672">
          <w:marLeft w:val="480"/>
          <w:marRight w:val="0"/>
          <w:marTop w:val="0"/>
          <w:marBottom w:val="0"/>
          <w:divBdr>
            <w:top w:val="none" w:sz="0" w:space="0" w:color="auto"/>
            <w:left w:val="none" w:sz="0" w:space="0" w:color="auto"/>
            <w:bottom w:val="none" w:sz="0" w:space="0" w:color="auto"/>
            <w:right w:val="none" w:sz="0" w:space="0" w:color="auto"/>
          </w:divBdr>
        </w:div>
        <w:div w:id="1217473451">
          <w:marLeft w:val="480"/>
          <w:marRight w:val="0"/>
          <w:marTop w:val="0"/>
          <w:marBottom w:val="0"/>
          <w:divBdr>
            <w:top w:val="none" w:sz="0" w:space="0" w:color="auto"/>
            <w:left w:val="none" w:sz="0" w:space="0" w:color="auto"/>
            <w:bottom w:val="none" w:sz="0" w:space="0" w:color="auto"/>
            <w:right w:val="none" w:sz="0" w:space="0" w:color="auto"/>
          </w:divBdr>
        </w:div>
        <w:div w:id="1225872773">
          <w:marLeft w:val="480"/>
          <w:marRight w:val="0"/>
          <w:marTop w:val="0"/>
          <w:marBottom w:val="0"/>
          <w:divBdr>
            <w:top w:val="none" w:sz="0" w:space="0" w:color="auto"/>
            <w:left w:val="none" w:sz="0" w:space="0" w:color="auto"/>
            <w:bottom w:val="none" w:sz="0" w:space="0" w:color="auto"/>
            <w:right w:val="none" w:sz="0" w:space="0" w:color="auto"/>
          </w:divBdr>
        </w:div>
        <w:div w:id="1873616415">
          <w:marLeft w:val="480"/>
          <w:marRight w:val="0"/>
          <w:marTop w:val="0"/>
          <w:marBottom w:val="0"/>
          <w:divBdr>
            <w:top w:val="none" w:sz="0" w:space="0" w:color="auto"/>
            <w:left w:val="none" w:sz="0" w:space="0" w:color="auto"/>
            <w:bottom w:val="none" w:sz="0" w:space="0" w:color="auto"/>
            <w:right w:val="none" w:sz="0" w:space="0" w:color="auto"/>
          </w:divBdr>
        </w:div>
        <w:div w:id="617565513">
          <w:marLeft w:val="480"/>
          <w:marRight w:val="0"/>
          <w:marTop w:val="0"/>
          <w:marBottom w:val="0"/>
          <w:divBdr>
            <w:top w:val="none" w:sz="0" w:space="0" w:color="auto"/>
            <w:left w:val="none" w:sz="0" w:space="0" w:color="auto"/>
            <w:bottom w:val="none" w:sz="0" w:space="0" w:color="auto"/>
            <w:right w:val="none" w:sz="0" w:space="0" w:color="auto"/>
          </w:divBdr>
        </w:div>
        <w:div w:id="395014182">
          <w:marLeft w:val="480"/>
          <w:marRight w:val="0"/>
          <w:marTop w:val="0"/>
          <w:marBottom w:val="0"/>
          <w:divBdr>
            <w:top w:val="none" w:sz="0" w:space="0" w:color="auto"/>
            <w:left w:val="none" w:sz="0" w:space="0" w:color="auto"/>
            <w:bottom w:val="none" w:sz="0" w:space="0" w:color="auto"/>
            <w:right w:val="none" w:sz="0" w:space="0" w:color="auto"/>
          </w:divBdr>
        </w:div>
        <w:div w:id="2102329987">
          <w:marLeft w:val="480"/>
          <w:marRight w:val="0"/>
          <w:marTop w:val="0"/>
          <w:marBottom w:val="0"/>
          <w:divBdr>
            <w:top w:val="none" w:sz="0" w:space="0" w:color="auto"/>
            <w:left w:val="none" w:sz="0" w:space="0" w:color="auto"/>
            <w:bottom w:val="none" w:sz="0" w:space="0" w:color="auto"/>
            <w:right w:val="none" w:sz="0" w:space="0" w:color="auto"/>
          </w:divBdr>
        </w:div>
        <w:div w:id="1738698428">
          <w:marLeft w:val="480"/>
          <w:marRight w:val="0"/>
          <w:marTop w:val="0"/>
          <w:marBottom w:val="0"/>
          <w:divBdr>
            <w:top w:val="none" w:sz="0" w:space="0" w:color="auto"/>
            <w:left w:val="none" w:sz="0" w:space="0" w:color="auto"/>
            <w:bottom w:val="none" w:sz="0" w:space="0" w:color="auto"/>
            <w:right w:val="none" w:sz="0" w:space="0" w:color="auto"/>
          </w:divBdr>
        </w:div>
        <w:div w:id="1263951362">
          <w:marLeft w:val="480"/>
          <w:marRight w:val="0"/>
          <w:marTop w:val="0"/>
          <w:marBottom w:val="0"/>
          <w:divBdr>
            <w:top w:val="none" w:sz="0" w:space="0" w:color="auto"/>
            <w:left w:val="none" w:sz="0" w:space="0" w:color="auto"/>
            <w:bottom w:val="none" w:sz="0" w:space="0" w:color="auto"/>
            <w:right w:val="none" w:sz="0" w:space="0" w:color="auto"/>
          </w:divBdr>
        </w:div>
        <w:div w:id="698818451">
          <w:marLeft w:val="480"/>
          <w:marRight w:val="0"/>
          <w:marTop w:val="0"/>
          <w:marBottom w:val="0"/>
          <w:divBdr>
            <w:top w:val="none" w:sz="0" w:space="0" w:color="auto"/>
            <w:left w:val="none" w:sz="0" w:space="0" w:color="auto"/>
            <w:bottom w:val="none" w:sz="0" w:space="0" w:color="auto"/>
            <w:right w:val="none" w:sz="0" w:space="0" w:color="auto"/>
          </w:divBdr>
        </w:div>
        <w:div w:id="1648631608">
          <w:marLeft w:val="480"/>
          <w:marRight w:val="0"/>
          <w:marTop w:val="0"/>
          <w:marBottom w:val="0"/>
          <w:divBdr>
            <w:top w:val="none" w:sz="0" w:space="0" w:color="auto"/>
            <w:left w:val="none" w:sz="0" w:space="0" w:color="auto"/>
            <w:bottom w:val="none" w:sz="0" w:space="0" w:color="auto"/>
            <w:right w:val="none" w:sz="0" w:space="0" w:color="auto"/>
          </w:divBdr>
        </w:div>
        <w:div w:id="672876771">
          <w:marLeft w:val="480"/>
          <w:marRight w:val="0"/>
          <w:marTop w:val="0"/>
          <w:marBottom w:val="0"/>
          <w:divBdr>
            <w:top w:val="none" w:sz="0" w:space="0" w:color="auto"/>
            <w:left w:val="none" w:sz="0" w:space="0" w:color="auto"/>
            <w:bottom w:val="none" w:sz="0" w:space="0" w:color="auto"/>
            <w:right w:val="none" w:sz="0" w:space="0" w:color="auto"/>
          </w:divBdr>
        </w:div>
        <w:div w:id="1209683966">
          <w:marLeft w:val="480"/>
          <w:marRight w:val="0"/>
          <w:marTop w:val="0"/>
          <w:marBottom w:val="0"/>
          <w:divBdr>
            <w:top w:val="none" w:sz="0" w:space="0" w:color="auto"/>
            <w:left w:val="none" w:sz="0" w:space="0" w:color="auto"/>
            <w:bottom w:val="none" w:sz="0" w:space="0" w:color="auto"/>
            <w:right w:val="none" w:sz="0" w:space="0" w:color="auto"/>
          </w:divBdr>
        </w:div>
        <w:div w:id="1782989374">
          <w:marLeft w:val="480"/>
          <w:marRight w:val="0"/>
          <w:marTop w:val="0"/>
          <w:marBottom w:val="0"/>
          <w:divBdr>
            <w:top w:val="none" w:sz="0" w:space="0" w:color="auto"/>
            <w:left w:val="none" w:sz="0" w:space="0" w:color="auto"/>
            <w:bottom w:val="none" w:sz="0" w:space="0" w:color="auto"/>
            <w:right w:val="none" w:sz="0" w:space="0" w:color="auto"/>
          </w:divBdr>
        </w:div>
        <w:div w:id="1686596760">
          <w:marLeft w:val="480"/>
          <w:marRight w:val="0"/>
          <w:marTop w:val="0"/>
          <w:marBottom w:val="0"/>
          <w:divBdr>
            <w:top w:val="none" w:sz="0" w:space="0" w:color="auto"/>
            <w:left w:val="none" w:sz="0" w:space="0" w:color="auto"/>
            <w:bottom w:val="none" w:sz="0" w:space="0" w:color="auto"/>
            <w:right w:val="none" w:sz="0" w:space="0" w:color="auto"/>
          </w:divBdr>
        </w:div>
        <w:div w:id="465315079">
          <w:marLeft w:val="480"/>
          <w:marRight w:val="0"/>
          <w:marTop w:val="0"/>
          <w:marBottom w:val="0"/>
          <w:divBdr>
            <w:top w:val="none" w:sz="0" w:space="0" w:color="auto"/>
            <w:left w:val="none" w:sz="0" w:space="0" w:color="auto"/>
            <w:bottom w:val="none" w:sz="0" w:space="0" w:color="auto"/>
            <w:right w:val="none" w:sz="0" w:space="0" w:color="auto"/>
          </w:divBdr>
        </w:div>
        <w:div w:id="251084439">
          <w:marLeft w:val="480"/>
          <w:marRight w:val="0"/>
          <w:marTop w:val="0"/>
          <w:marBottom w:val="0"/>
          <w:divBdr>
            <w:top w:val="none" w:sz="0" w:space="0" w:color="auto"/>
            <w:left w:val="none" w:sz="0" w:space="0" w:color="auto"/>
            <w:bottom w:val="none" w:sz="0" w:space="0" w:color="auto"/>
            <w:right w:val="none" w:sz="0" w:space="0" w:color="auto"/>
          </w:divBdr>
        </w:div>
        <w:div w:id="1025253526">
          <w:marLeft w:val="480"/>
          <w:marRight w:val="0"/>
          <w:marTop w:val="0"/>
          <w:marBottom w:val="0"/>
          <w:divBdr>
            <w:top w:val="none" w:sz="0" w:space="0" w:color="auto"/>
            <w:left w:val="none" w:sz="0" w:space="0" w:color="auto"/>
            <w:bottom w:val="none" w:sz="0" w:space="0" w:color="auto"/>
            <w:right w:val="none" w:sz="0" w:space="0" w:color="auto"/>
          </w:divBdr>
        </w:div>
        <w:div w:id="965312183">
          <w:marLeft w:val="480"/>
          <w:marRight w:val="0"/>
          <w:marTop w:val="0"/>
          <w:marBottom w:val="0"/>
          <w:divBdr>
            <w:top w:val="none" w:sz="0" w:space="0" w:color="auto"/>
            <w:left w:val="none" w:sz="0" w:space="0" w:color="auto"/>
            <w:bottom w:val="none" w:sz="0" w:space="0" w:color="auto"/>
            <w:right w:val="none" w:sz="0" w:space="0" w:color="auto"/>
          </w:divBdr>
        </w:div>
        <w:div w:id="1635797216">
          <w:marLeft w:val="480"/>
          <w:marRight w:val="0"/>
          <w:marTop w:val="0"/>
          <w:marBottom w:val="0"/>
          <w:divBdr>
            <w:top w:val="none" w:sz="0" w:space="0" w:color="auto"/>
            <w:left w:val="none" w:sz="0" w:space="0" w:color="auto"/>
            <w:bottom w:val="none" w:sz="0" w:space="0" w:color="auto"/>
            <w:right w:val="none" w:sz="0" w:space="0" w:color="auto"/>
          </w:divBdr>
        </w:div>
        <w:div w:id="1233541212">
          <w:marLeft w:val="480"/>
          <w:marRight w:val="0"/>
          <w:marTop w:val="0"/>
          <w:marBottom w:val="0"/>
          <w:divBdr>
            <w:top w:val="none" w:sz="0" w:space="0" w:color="auto"/>
            <w:left w:val="none" w:sz="0" w:space="0" w:color="auto"/>
            <w:bottom w:val="none" w:sz="0" w:space="0" w:color="auto"/>
            <w:right w:val="none" w:sz="0" w:space="0" w:color="auto"/>
          </w:divBdr>
        </w:div>
        <w:div w:id="1800953691">
          <w:marLeft w:val="480"/>
          <w:marRight w:val="0"/>
          <w:marTop w:val="0"/>
          <w:marBottom w:val="0"/>
          <w:divBdr>
            <w:top w:val="none" w:sz="0" w:space="0" w:color="auto"/>
            <w:left w:val="none" w:sz="0" w:space="0" w:color="auto"/>
            <w:bottom w:val="none" w:sz="0" w:space="0" w:color="auto"/>
            <w:right w:val="none" w:sz="0" w:space="0" w:color="auto"/>
          </w:divBdr>
        </w:div>
        <w:div w:id="1236479002">
          <w:marLeft w:val="480"/>
          <w:marRight w:val="0"/>
          <w:marTop w:val="0"/>
          <w:marBottom w:val="0"/>
          <w:divBdr>
            <w:top w:val="none" w:sz="0" w:space="0" w:color="auto"/>
            <w:left w:val="none" w:sz="0" w:space="0" w:color="auto"/>
            <w:bottom w:val="none" w:sz="0" w:space="0" w:color="auto"/>
            <w:right w:val="none" w:sz="0" w:space="0" w:color="auto"/>
          </w:divBdr>
        </w:div>
        <w:div w:id="2142456616">
          <w:marLeft w:val="480"/>
          <w:marRight w:val="0"/>
          <w:marTop w:val="0"/>
          <w:marBottom w:val="0"/>
          <w:divBdr>
            <w:top w:val="none" w:sz="0" w:space="0" w:color="auto"/>
            <w:left w:val="none" w:sz="0" w:space="0" w:color="auto"/>
            <w:bottom w:val="none" w:sz="0" w:space="0" w:color="auto"/>
            <w:right w:val="none" w:sz="0" w:space="0" w:color="auto"/>
          </w:divBdr>
        </w:div>
        <w:div w:id="1443458051">
          <w:marLeft w:val="480"/>
          <w:marRight w:val="0"/>
          <w:marTop w:val="0"/>
          <w:marBottom w:val="0"/>
          <w:divBdr>
            <w:top w:val="none" w:sz="0" w:space="0" w:color="auto"/>
            <w:left w:val="none" w:sz="0" w:space="0" w:color="auto"/>
            <w:bottom w:val="none" w:sz="0" w:space="0" w:color="auto"/>
            <w:right w:val="none" w:sz="0" w:space="0" w:color="auto"/>
          </w:divBdr>
        </w:div>
        <w:div w:id="1479496475">
          <w:marLeft w:val="480"/>
          <w:marRight w:val="0"/>
          <w:marTop w:val="0"/>
          <w:marBottom w:val="0"/>
          <w:divBdr>
            <w:top w:val="none" w:sz="0" w:space="0" w:color="auto"/>
            <w:left w:val="none" w:sz="0" w:space="0" w:color="auto"/>
            <w:bottom w:val="none" w:sz="0" w:space="0" w:color="auto"/>
            <w:right w:val="none" w:sz="0" w:space="0" w:color="auto"/>
          </w:divBdr>
        </w:div>
        <w:div w:id="1323196811">
          <w:marLeft w:val="480"/>
          <w:marRight w:val="0"/>
          <w:marTop w:val="0"/>
          <w:marBottom w:val="0"/>
          <w:divBdr>
            <w:top w:val="none" w:sz="0" w:space="0" w:color="auto"/>
            <w:left w:val="none" w:sz="0" w:space="0" w:color="auto"/>
            <w:bottom w:val="none" w:sz="0" w:space="0" w:color="auto"/>
            <w:right w:val="none" w:sz="0" w:space="0" w:color="auto"/>
          </w:divBdr>
        </w:div>
        <w:div w:id="881552818">
          <w:marLeft w:val="480"/>
          <w:marRight w:val="0"/>
          <w:marTop w:val="0"/>
          <w:marBottom w:val="0"/>
          <w:divBdr>
            <w:top w:val="none" w:sz="0" w:space="0" w:color="auto"/>
            <w:left w:val="none" w:sz="0" w:space="0" w:color="auto"/>
            <w:bottom w:val="none" w:sz="0" w:space="0" w:color="auto"/>
            <w:right w:val="none" w:sz="0" w:space="0" w:color="auto"/>
          </w:divBdr>
        </w:div>
        <w:div w:id="1589734402">
          <w:marLeft w:val="480"/>
          <w:marRight w:val="0"/>
          <w:marTop w:val="0"/>
          <w:marBottom w:val="0"/>
          <w:divBdr>
            <w:top w:val="none" w:sz="0" w:space="0" w:color="auto"/>
            <w:left w:val="none" w:sz="0" w:space="0" w:color="auto"/>
            <w:bottom w:val="none" w:sz="0" w:space="0" w:color="auto"/>
            <w:right w:val="none" w:sz="0" w:space="0" w:color="auto"/>
          </w:divBdr>
        </w:div>
        <w:div w:id="992835647">
          <w:marLeft w:val="480"/>
          <w:marRight w:val="0"/>
          <w:marTop w:val="0"/>
          <w:marBottom w:val="0"/>
          <w:divBdr>
            <w:top w:val="none" w:sz="0" w:space="0" w:color="auto"/>
            <w:left w:val="none" w:sz="0" w:space="0" w:color="auto"/>
            <w:bottom w:val="none" w:sz="0" w:space="0" w:color="auto"/>
            <w:right w:val="none" w:sz="0" w:space="0" w:color="auto"/>
          </w:divBdr>
        </w:div>
        <w:div w:id="1165171991">
          <w:marLeft w:val="480"/>
          <w:marRight w:val="0"/>
          <w:marTop w:val="0"/>
          <w:marBottom w:val="0"/>
          <w:divBdr>
            <w:top w:val="none" w:sz="0" w:space="0" w:color="auto"/>
            <w:left w:val="none" w:sz="0" w:space="0" w:color="auto"/>
            <w:bottom w:val="none" w:sz="0" w:space="0" w:color="auto"/>
            <w:right w:val="none" w:sz="0" w:space="0" w:color="auto"/>
          </w:divBdr>
        </w:div>
        <w:div w:id="72364476">
          <w:marLeft w:val="480"/>
          <w:marRight w:val="0"/>
          <w:marTop w:val="0"/>
          <w:marBottom w:val="0"/>
          <w:divBdr>
            <w:top w:val="none" w:sz="0" w:space="0" w:color="auto"/>
            <w:left w:val="none" w:sz="0" w:space="0" w:color="auto"/>
            <w:bottom w:val="none" w:sz="0" w:space="0" w:color="auto"/>
            <w:right w:val="none" w:sz="0" w:space="0" w:color="auto"/>
          </w:divBdr>
        </w:div>
        <w:div w:id="248395831">
          <w:marLeft w:val="480"/>
          <w:marRight w:val="0"/>
          <w:marTop w:val="0"/>
          <w:marBottom w:val="0"/>
          <w:divBdr>
            <w:top w:val="none" w:sz="0" w:space="0" w:color="auto"/>
            <w:left w:val="none" w:sz="0" w:space="0" w:color="auto"/>
            <w:bottom w:val="none" w:sz="0" w:space="0" w:color="auto"/>
            <w:right w:val="none" w:sz="0" w:space="0" w:color="auto"/>
          </w:divBdr>
        </w:div>
        <w:div w:id="733043286">
          <w:marLeft w:val="480"/>
          <w:marRight w:val="0"/>
          <w:marTop w:val="0"/>
          <w:marBottom w:val="0"/>
          <w:divBdr>
            <w:top w:val="none" w:sz="0" w:space="0" w:color="auto"/>
            <w:left w:val="none" w:sz="0" w:space="0" w:color="auto"/>
            <w:bottom w:val="none" w:sz="0" w:space="0" w:color="auto"/>
            <w:right w:val="none" w:sz="0" w:space="0" w:color="auto"/>
          </w:divBdr>
        </w:div>
        <w:div w:id="1134758966">
          <w:marLeft w:val="480"/>
          <w:marRight w:val="0"/>
          <w:marTop w:val="0"/>
          <w:marBottom w:val="0"/>
          <w:divBdr>
            <w:top w:val="none" w:sz="0" w:space="0" w:color="auto"/>
            <w:left w:val="none" w:sz="0" w:space="0" w:color="auto"/>
            <w:bottom w:val="none" w:sz="0" w:space="0" w:color="auto"/>
            <w:right w:val="none" w:sz="0" w:space="0" w:color="auto"/>
          </w:divBdr>
        </w:div>
        <w:div w:id="141191448">
          <w:marLeft w:val="480"/>
          <w:marRight w:val="0"/>
          <w:marTop w:val="0"/>
          <w:marBottom w:val="0"/>
          <w:divBdr>
            <w:top w:val="none" w:sz="0" w:space="0" w:color="auto"/>
            <w:left w:val="none" w:sz="0" w:space="0" w:color="auto"/>
            <w:bottom w:val="none" w:sz="0" w:space="0" w:color="auto"/>
            <w:right w:val="none" w:sz="0" w:space="0" w:color="auto"/>
          </w:divBdr>
        </w:div>
        <w:div w:id="1423182587">
          <w:marLeft w:val="480"/>
          <w:marRight w:val="0"/>
          <w:marTop w:val="0"/>
          <w:marBottom w:val="0"/>
          <w:divBdr>
            <w:top w:val="none" w:sz="0" w:space="0" w:color="auto"/>
            <w:left w:val="none" w:sz="0" w:space="0" w:color="auto"/>
            <w:bottom w:val="none" w:sz="0" w:space="0" w:color="auto"/>
            <w:right w:val="none" w:sz="0" w:space="0" w:color="auto"/>
          </w:divBdr>
        </w:div>
        <w:div w:id="1041780088">
          <w:marLeft w:val="480"/>
          <w:marRight w:val="0"/>
          <w:marTop w:val="0"/>
          <w:marBottom w:val="0"/>
          <w:divBdr>
            <w:top w:val="none" w:sz="0" w:space="0" w:color="auto"/>
            <w:left w:val="none" w:sz="0" w:space="0" w:color="auto"/>
            <w:bottom w:val="none" w:sz="0" w:space="0" w:color="auto"/>
            <w:right w:val="none" w:sz="0" w:space="0" w:color="auto"/>
          </w:divBdr>
        </w:div>
        <w:div w:id="533925275">
          <w:marLeft w:val="480"/>
          <w:marRight w:val="0"/>
          <w:marTop w:val="0"/>
          <w:marBottom w:val="0"/>
          <w:divBdr>
            <w:top w:val="none" w:sz="0" w:space="0" w:color="auto"/>
            <w:left w:val="none" w:sz="0" w:space="0" w:color="auto"/>
            <w:bottom w:val="none" w:sz="0" w:space="0" w:color="auto"/>
            <w:right w:val="none" w:sz="0" w:space="0" w:color="auto"/>
          </w:divBdr>
        </w:div>
        <w:div w:id="1844467936">
          <w:marLeft w:val="480"/>
          <w:marRight w:val="0"/>
          <w:marTop w:val="0"/>
          <w:marBottom w:val="0"/>
          <w:divBdr>
            <w:top w:val="none" w:sz="0" w:space="0" w:color="auto"/>
            <w:left w:val="none" w:sz="0" w:space="0" w:color="auto"/>
            <w:bottom w:val="none" w:sz="0" w:space="0" w:color="auto"/>
            <w:right w:val="none" w:sz="0" w:space="0" w:color="auto"/>
          </w:divBdr>
        </w:div>
        <w:div w:id="897940449">
          <w:marLeft w:val="480"/>
          <w:marRight w:val="0"/>
          <w:marTop w:val="0"/>
          <w:marBottom w:val="0"/>
          <w:divBdr>
            <w:top w:val="none" w:sz="0" w:space="0" w:color="auto"/>
            <w:left w:val="none" w:sz="0" w:space="0" w:color="auto"/>
            <w:bottom w:val="none" w:sz="0" w:space="0" w:color="auto"/>
            <w:right w:val="none" w:sz="0" w:space="0" w:color="auto"/>
          </w:divBdr>
        </w:div>
        <w:div w:id="145708794">
          <w:marLeft w:val="480"/>
          <w:marRight w:val="0"/>
          <w:marTop w:val="0"/>
          <w:marBottom w:val="0"/>
          <w:divBdr>
            <w:top w:val="none" w:sz="0" w:space="0" w:color="auto"/>
            <w:left w:val="none" w:sz="0" w:space="0" w:color="auto"/>
            <w:bottom w:val="none" w:sz="0" w:space="0" w:color="auto"/>
            <w:right w:val="none" w:sz="0" w:space="0" w:color="auto"/>
          </w:divBdr>
        </w:div>
        <w:div w:id="1691252821">
          <w:marLeft w:val="480"/>
          <w:marRight w:val="0"/>
          <w:marTop w:val="0"/>
          <w:marBottom w:val="0"/>
          <w:divBdr>
            <w:top w:val="none" w:sz="0" w:space="0" w:color="auto"/>
            <w:left w:val="none" w:sz="0" w:space="0" w:color="auto"/>
            <w:bottom w:val="none" w:sz="0" w:space="0" w:color="auto"/>
            <w:right w:val="none" w:sz="0" w:space="0" w:color="auto"/>
          </w:divBdr>
        </w:div>
        <w:div w:id="193272289">
          <w:marLeft w:val="480"/>
          <w:marRight w:val="0"/>
          <w:marTop w:val="0"/>
          <w:marBottom w:val="0"/>
          <w:divBdr>
            <w:top w:val="none" w:sz="0" w:space="0" w:color="auto"/>
            <w:left w:val="none" w:sz="0" w:space="0" w:color="auto"/>
            <w:bottom w:val="none" w:sz="0" w:space="0" w:color="auto"/>
            <w:right w:val="none" w:sz="0" w:space="0" w:color="auto"/>
          </w:divBdr>
        </w:div>
        <w:div w:id="1416321946">
          <w:marLeft w:val="480"/>
          <w:marRight w:val="0"/>
          <w:marTop w:val="0"/>
          <w:marBottom w:val="0"/>
          <w:divBdr>
            <w:top w:val="none" w:sz="0" w:space="0" w:color="auto"/>
            <w:left w:val="none" w:sz="0" w:space="0" w:color="auto"/>
            <w:bottom w:val="none" w:sz="0" w:space="0" w:color="auto"/>
            <w:right w:val="none" w:sz="0" w:space="0" w:color="auto"/>
          </w:divBdr>
        </w:div>
        <w:div w:id="1441335303">
          <w:marLeft w:val="480"/>
          <w:marRight w:val="0"/>
          <w:marTop w:val="0"/>
          <w:marBottom w:val="0"/>
          <w:divBdr>
            <w:top w:val="none" w:sz="0" w:space="0" w:color="auto"/>
            <w:left w:val="none" w:sz="0" w:space="0" w:color="auto"/>
            <w:bottom w:val="none" w:sz="0" w:space="0" w:color="auto"/>
            <w:right w:val="none" w:sz="0" w:space="0" w:color="auto"/>
          </w:divBdr>
        </w:div>
        <w:div w:id="2051805201">
          <w:marLeft w:val="480"/>
          <w:marRight w:val="0"/>
          <w:marTop w:val="0"/>
          <w:marBottom w:val="0"/>
          <w:divBdr>
            <w:top w:val="none" w:sz="0" w:space="0" w:color="auto"/>
            <w:left w:val="none" w:sz="0" w:space="0" w:color="auto"/>
            <w:bottom w:val="none" w:sz="0" w:space="0" w:color="auto"/>
            <w:right w:val="none" w:sz="0" w:space="0" w:color="auto"/>
          </w:divBdr>
        </w:div>
        <w:div w:id="1686008174">
          <w:marLeft w:val="480"/>
          <w:marRight w:val="0"/>
          <w:marTop w:val="0"/>
          <w:marBottom w:val="0"/>
          <w:divBdr>
            <w:top w:val="none" w:sz="0" w:space="0" w:color="auto"/>
            <w:left w:val="none" w:sz="0" w:space="0" w:color="auto"/>
            <w:bottom w:val="none" w:sz="0" w:space="0" w:color="auto"/>
            <w:right w:val="none" w:sz="0" w:space="0" w:color="auto"/>
          </w:divBdr>
        </w:div>
        <w:div w:id="777530561">
          <w:marLeft w:val="480"/>
          <w:marRight w:val="0"/>
          <w:marTop w:val="0"/>
          <w:marBottom w:val="0"/>
          <w:divBdr>
            <w:top w:val="none" w:sz="0" w:space="0" w:color="auto"/>
            <w:left w:val="none" w:sz="0" w:space="0" w:color="auto"/>
            <w:bottom w:val="none" w:sz="0" w:space="0" w:color="auto"/>
            <w:right w:val="none" w:sz="0" w:space="0" w:color="auto"/>
          </w:divBdr>
        </w:div>
        <w:div w:id="1806653218">
          <w:marLeft w:val="480"/>
          <w:marRight w:val="0"/>
          <w:marTop w:val="0"/>
          <w:marBottom w:val="0"/>
          <w:divBdr>
            <w:top w:val="none" w:sz="0" w:space="0" w:color="auto"/>
            <w:left w:val="none" w:sz="0" w:space="0" w:color="auto"/>
            <w:bottom w:val="none" w:sz="0" w:space="0" w:color="auto"/>
            <w:right w:val="none" w:sz="0" w:space="0" w:color="auto"/>
          </w:divBdr>
        </w:div>
        <w:div w:id="1378510304">
          <w:marLeft w:val="480"/>
          <w:marRight w:val="0"/>
          <w:marTop w:val="0"/>
          <w:marBottom w:val="0"/>
          <w:divBdr>
            <w:top w:val="none" w:sz="0" w:space="0" w:color="auto"/>
            <w:left w:val="none" w:sz="0" w:space="0" w:color="auto"/>
            <w:bottom w:val="none" w:sz="0" w:space="0" w:color="auto"/>
            <w:right w:val="none" w:sz="0" w:space="0" w:color="auto"/>
          </w:divBdr>
        </w:div>
        <w:div w:id="1451195655">
          <w:marLeft w:val="480"/>
          <w:marRight w:val="0"/>
          <w:marTop w:val="0"/>
          <w:marBottom w:val="0"/>
          <w:divBdr>
            <w:top w:val="none" w:sz="0" w:space="0" w:color="auto"/>
            <w:left w:val="none" w:sz="0" w:space="0" w:color="auto"/>
            <w:bottom w:val="none" w:sz="0" w:space="0" w:color="auto"/>
            <w:right w:val="none" w:sz="0" w:space="0" w:color="auto"/>
          </w:divBdr>
        </w:div>
        <w:div w:id="777724749">
          <w:marLeft w:val="480"/>
          <w:marRight w:val="0"/>
          <w:marTop w:val="0"/>
          <w:marBottom w:val="0"/>
          <w:divBdr>
            <w:top w:val="none" w:sz="0" w:space="0" w:color="auto"/>
            <w:left w:val="none" w:sz="0" w:space="0" w:color="auto"/>
            <w:bottom w:val="none" w:sz="0" w:space="0" w:color="auto"/>
            <w:right w:val="none" w:sz="0" w:space="0" w:color="auto"/>
          </w:divBdr>
        </w:div>
        <w:div w:id="1145969022">
          <w:marLeft w:val="480"/>
          <w:marRight w:val="0"/>
          <w:marTop w:val="0"/>
          <w:marBottom w:val="0"/>
          <w:divBdr>
            <w:top w:val="none" w:sz="0" w:space="0" w:color="auto"/>
            <w:left w:val="none" w:sz="0" w:space="0" w:color="auto"/>
            <w:bottom w:val="none" w:sz="0" w:space="0" w:color="auto"/>
            <w:right w:val="none" w:sz="0" w:space="0" w:color="auto"/>
          </w:divBdr>
        </w:div>
        <w:div w:id="335688445">
          <w:marLeft w:val="480"/>
          <w:marRight w:val="0"/>
          <w:marTop w:val="0"/>
          <w:marBottom w:val="0"/>
          <w:divBdr>
            <w:top w:val="none" w:sz="0" w:space="0" w:color="auto"/>
            <w:left w:val="none" w:sz="0" w:space="0" w:color="auto"/>
            <w:bottom w:val="none" w:sz="0" w:space="0" w:color="auto"/>
            <w:right w:val="none" w:sz="0" w:space="0" w:color="auto"/>
          </w:divBdr>
        </w:div>
        <w:div w:id="518929083">
          <w:marLeft w:val="480"/>
          <w:marRight w:val="0"/>
          <w:marTop w:val="0"/>
          <w:marBottom w:val="0"/>
          <w:divBdr>
            <w:top w:val="none" w:sz="0" w:space="0" w:color="auto"/>
            <w:left w:val="none" w:sz="0" w:space="0" w:color="auto"/>
            <w:bottom w:val="none" w:sz="0" w:space="0" w:color="auto"/>
            <w:right w:val="none" w:sz="0" w:space="0" w:color="auto"/>
          </w:divBdr>
        </w:div>
        <w:div w:id="1040664084">
          <w:marLeft w:val="480"/>
          <w:marRight w:val="0"/>
          <w:marTop w:val="0"/>
          <w:marBottom w:val="0"/>
          <w:divBdr>
            <w:top w:val="none" w:sz="0" w:space="0" w:color="auto"/>
            <w:left w:val="none" w:sz="0" w:space="0" w:color="auto"/>
            <w:bottom w:val="none" w:sz="0" w:space="0" w:color="auto"/>
            <w:right w:val="none" w:sz="0" w:space="0" w:color="auto"/>
          </w:divBdr>
        </w:div>
        <w:div w:id="2124493279">
          <w:marLeft w:val="480"/>
          <w:marRight w:val="0"/>
          <w:marTop w:val="0"/>
          <w:marBottom w:val="0"/>
          <w:divBdr>
            <w:top w:val="none" w:sz="0" w:space="0" w:color="auto"/>
            <w:left w:val="none" w:sz="0" w:space="0" w:color="auto"/>
            <w:bottom w:val="none" w:sz="0" w:space="0" w:color="auto"/>
            <w:right w:val="none" w:sz="0" w:space="0" w:color="auto"/>
          </w:divBdr>
        </w:div>
        <w:div w:id="1574849209">
          <w:marLeft w:val="480"/>
          <w:marRight w:val="0"/>
          <w:marTop w:val="0"/>
          <w:marBottom w:val="0"/>
          <w:divBdr>
            <w:top w:val="none" w:sz="0" w:space="0" w:color="auto"/>
            <w:left w:val="none" w:sz="0" w:space="0" w:color="auto"/>
            <w:bottom w:val="none" w:sz="0" w:space="0" w:color="auto"/>
            <w:right w:val="none" w:sz="0" w:space="0" w:color="auto"/>
          </w:divBdr>
        </w:div>
        <w:div w:id="896818939">
          <w:marLeft w:val="480"/>
          <w:marRight w:val="0"/>
          <w:marTop w:val="0"/>
          <w:marBottom w:val="0"/>
          <w:divBdr>
            <w:top w:val="none" w:sz="0" w:space="0" w:color="auto"/>
            <w:left w:val="none" w:sz="0" w:space="0" w:color="auto"/>
            <w:bottom w:val="none" w:sz="0" w:space="0" w:color="auto"/>
            <w:right w:val="none" w:sz="0" w:space="0" w:color="auto"/>
          </w:divBdr>
        </w:div>
        <w:div w:id="1865823345">
          <w:marLeft w:val="480"/>
          <w:marRight w:val="0"/>
          <w:marTop w:val="0"/>
          <w:marBottom w:val="0"/>
          <w:divBdr>
            <w:top w:val="none" w:sz="0" w:space="0" w:color="auto"/>
            <w:left w:val="none" w:sz="0" w:space="0" w:color="auto"/>
            <w:bottom w:val="none" w:sz="0" w:space="0" w:color="auto"/>
            <w:right w:val="none" w:sz="0" w:space="0" w:color="auto"/>
          </w:divBdr>
        </w:div>
        <w:div w:id="1739590343">
          <w:marLeft w:val="480"/>
          <w:marRight w:val="0"/>
          <w:marTop w:val="0"/>
          <w:marBottom w:val="0"/>
          <w:divBdr>
            <w:top w:val="none" w:sz="0" w:space="0" w:color="auto"/>
            <w:left w:val="none" w:sz="0" w:space="0" w:color="auto"/>
            <w:bottom w:val="none" w:sz="0" w:space="0" w:color="auto"/>
            <w:right w:val="none" w:sz="0" w:space="0" w:color="auto"/>
          </w:divBdr>
        </w:div>
        <w:div w:id="284432419">
          <w:marLeft w:val="480"/>
          <w:marRight w:val="0"/>
          <w:marTop w:val="0"/>
          <w:marBottom w:val="0"/>
          <w:divBdr>
            <w:top w:val="none" w:sz="0" w:space="0" w:color="auto"/>
            <w:left w:val="none" w:sz="0" w:space="0" w:color="auto"/>
            <w:bottom w:val="none" w:sz="0" w:space="0" w:color="auto"/>
            <w:right w:val="none" w:sz="0" w:space="0" w:color="auto"/>
          </w:divBdr>
        </w:div>
        <w:div w:id="280722916">
          <w:marLeft w:val="480"/>
          <w:marRight w:val="0"/>
          <w:marTop w:val="0"/>
          <w:marBottom w:val="0"/>
          <w:divBdr>
            <w:top w:val="none" w:sz="0" w:space="0" w:color="auto"/>
            <w:left w:val="none" w:sz="0" w:space="0" w:color="auto"/>
            <w:bottom w:val="none" w:sz="0" w:space="0" w:color="auto"/>
            <w:right w:val="none" w:sz="0" w:space="0" w:color="auto"/>
          </w:divBdr>
        </w:div>
        <w:div w:id="1379090839">
          <w:marLeft w:val="480"/>
          <w:marRight w:val="0"/>
          <w:marTop w:val="0"/>
          <w:marBottom w:val="0"/>
          <w:divBdr>
            <w:top w:val="none" w:sz="0" w:space="0" w:color="auto"/>
            <w:left w:val="none" w:sz="0" w:space="0" w:color="auto"/>
            <w:bottom w:val="none" w:sz="0" w:space="0" w:color="auto"/>
            <w:right w:val="none" w:sz="0" w:space="0" w:color="auto"/>
          </w:divBdr>
        </w:div>
        <w:div w:id="1422994052">
          <w:marLeft w:val="480"/>
          <w:marRight w:val="0"/>
          <w:marTop w:val="0"/>
          <w:marBottom w:val="0"/>
          <w:divBdr>
            <w:top w:val="none" w:sz="0" w:space="0" w:color="auto"/>
            <w:left w:val="none" w:sz="0" w:space="0" w:color="auto"/>
            <w:bottom w:val="none" w:sz="0" w:space="0" w:color="auto"/>
            <w:right w:val="none" w:sz="0" w:space="0" w:color="auto"/>
          </w:divBdr>
        </w:div>
      </w:divsChild>
    </w:div>
    <w:div w:id="310790557">
      <w:bodyDiv w:val="1"/>
      <w:marLeft w:val="0"/>
      <w:marRight w:val="0"/>
      <w:marTop w:val="0"/>
      <w:marBottom w:val="0"/>
      <w:divBdr>
        <w:top w:val="none" w:sz="0" w:space="0" w:color="auto"/>
        <w:left w:val="none" w:sz="0" w:space="0" w:color="auto"/>
        <w:bottom w:val="none" w:sz="0" w:space="0" w:color="auto"/>
        <w:right w:val="none" w:sz="0" w:space="0" w:color="auto"/>
      </w:divBdr>
    </w:div>
    <w:div w:id="310988162">
      <w:bodyDiv w:val="1"/>
      <w:marLeft w:val="0"/>
      <w:marRight w:val="0"/>
      <w:marTop w:val="0"/>
      <w:marBottom w:val="0"/>
      <w:divBdr>
        <w:top w:val="none" w:sz="0" w:space="0" w:color="auto"/>
        <w:left w:val="none" w:sz="0" w:space="0" w:color="auto"/>
        <w:bottom w:val="none" w:sz="0" w:space="0" w:color="auto"/>
        <w:right w:val="none" w:sz="0" w:space="0" w:color="auto"/>
      </w:divBdr>
    </w:div>
    <w:div w:id="311835623">
      <w:bodyDiv w:val="1"/>
      <w:marLeft w:val="0"/>
      <w:marRight w:val="0"/>
      <w:marTop w:val="0"/>
      <w:marBottom w:val="0"/>
      <w:divBdr>
        <w:top w:val="none" w:sz="0" w:space="0" w:color="auto"/>
        <w:left w:val="none" w:sz="0" w:space="0" w:color="auto"/>
        <w:bottom w:val="none" w:sz="0" w:space="0" w:color="auto"/>
        <w:right w:val="none" w:sz="0" w:space="0" w:color="auto"/>
      </w:divBdr>
    </w:div>
    <w:div w:id="312292718">
      <w:bodyDiv w:val="1"/>
      <w:marLeft w:val="0"/>
      <w:marRight w:val="0"/>
      <w:marTop w:val="0"/>
      <w:marBottom w:val="0"/>
      <w:divBdr>
        <w:top w:val="none" w:sz="0" w:space="0" w:color="auto"/>
        <w:left w:val="none" w:sz="0" w:space="0" w:color="auto"/>
        <w:bottom w:val="none" w:sz="0" w:space="0" w:color="auto"/>
        <w:right w:val="none" w:sz="0" w:space="0" w:color="auto"/>
      </w:divBdr>
    </w:div>
    <w:div w:id="313532404">
      <w:bodyDiv w:val="1"/>
      <w:marLeft w:val="0"/>
      <w:marRight w:val="0"/>
      <w:marTop w:val="0"/>
      <w:marBottom w:val="0"/>
      <w:divBdr>
        <w:top w:val="none" w:sz="0" w:space="0" w:color="auto"/>
        <w:left w:val="none" w:sz="0" w:space="0" w:color="auto"/>
        <w:bottom w:val="none" w:sz="0" w:space="0" w:color="auto"/>
        <w:right w:val="none" w:sz="0" w:space="0" w:color="auto"/>
      </w:divBdr>
    </w:div>
    <w:div w:id="314845740">
      <w:bodyDiv w:val="1"/>
      <w:marLeft w:val="0"/>
      <w:marRight w:val="0"/>
      <w:marTop w:val="0"/>
      <w:marBottom w:val="0"/>
      <w:divBdr>
        <w:top w:val="none" w:sz="0" w:space="0" w:color="auto"/>
        <w:left w:val="none" w:sz="0" w:space="0" w:color="auto"/>
        <w:bottom w:val="none" w:sz="0" w:space="0" w:color="auto"/>
        <w:right w:val="none" w:sz="0" w:space="0" w:color="auto"/>
      </w:divBdr>
    </w:div>
    <w:div w:id="315495346">
      <w:bodyDiv w:val="1"/>
      <w:marLeft w:val="0"/>
      <w:marRight w:val="0"/>
      <w:marTop w:val="0"/>
      <w:marBottom w:val="0"/>
      <w:divBdr>
        <w:top w:val="none" w:sz="0" w:space="0" w:color="auto"/>
        <w:left w:val="none" w:sz="0" w:space="0" w:color="auto"/>
        <w:bottom w:val="none" w:sz="0" w:space="0" w:color="auto"/>
        <w:right w:val="none" w:sz="0" w:space="0" w:color="auto"/>
      </w:divBdr>
      <w:divsChild>
        <w:div w:id="1740982062">
          <w:marLeft w:val="480"/>
          <w:marRight w:val="0"/>
          <w:marTop w:val="0"/>
          <w:marBottom w:val="0"/>
          <w:divBdr>
            <w:top w:val="none" w:sz="0" w:space="0" w:color="auto"/>
            <w:left w:val="none" w:sz="0" w:space="0" w:color="auto"/>
            <w:bottom w:val="none" w:sz="0" w:space="0" w:color="auto"/>
            <w:right w:val="none" w:sz="0" w:space="0" w:color="auto"/>
          </w:divBdr>
        </w:div>
        <w:div w:id="1074402299">
          <w:marLeft w:val="480"/>
          <w:marRight w:val="0"/>
          <w:marTop w:val="0"/>
          <w:marBottom w:val="0"/>
          <w:divBdr>
            <w:top w:val="none" w:sz="0" w:space="0" w:color="auto"/>
            <w:left w:val="none" w:sz="0" w:space="0" w:color="auto"/>
            <w:bottom w:val="none" w:sz="0" w:space="0" w:color="auto"/>
            <w:right w:val="none" w:sz="0" w:space="0" w:color="auto"/>
          </w:divBdr>
        </w:div>
        <w:div w:id="132874103">
          <w:marLeft w:val="480"/>
          <w:marRight w:val="0"/>
          <w:marTop w:val="0"/>
          <w:marBottom w:val="0"/>
          <w:divBdr>
            <w:top w:val="none" w:sz="0" w:space="0" w:color="auto"/>
            <w:left w:val="none" w:sz="0" w:space="0" w:color="auto"/>
            <w:bottom w:val="none" w:sz="0" w:space="0" w:color="auto"/>
            <w:right w:val="none" w:sz="0" w:space="0" w:color="auto"/>
          </w:divBdr>
        </w:div>
        <w:div w:id="836503743">
          <w:marLeft w:val="480"/>
          <w:marRight w:val="0"/>
          <w:marTop w:val="0"/>
          <w:marBottom w:val="0"/>
          <w:divBdr>
            <w:top w:val="none" w:sz="0" w:space="0" w:color="auto"/>
            <w:left w:val="none" w:sz="0" w:space="0" w:color="auto"/>
            <w:bottom w:val="none" w:sz="0" w:space="0" w:color="auto"/>
            <w:right w:val="none" w:sz="0" w:space="0" w:color="auto"/>
          </w:divBdr>
        </w:div>
        <w:div w:id="376588755">
          <w:marLeft w:val="480"/>
          <w:marRight w:val="0"/>
          <w:marTop w:val="0"/>
          <w:marBottom w:val="0"/>
          <w:divBdr>
            <w:top w:val="none" w:sz="0" w:space="0" w:color="auto"/>
            <w:left w:val="none" w:sz="0" w:space="0" w:color="auto"/>
            <w:bottom w:val="none" w:sz="0" w:space="0" w:color="auto"/>
            <w:right w:val="none" w:sz="0" w:space="0" w:color="auto"/>
          </w:divBdr>
        </w:div>
        <w:div w:id="1253053620">
          <w:marLeft w:val="480"/>
          <w:marRight w:val="0"/>
          <w:marTop w:val="0"/>
          <w:marBottom w:val="0"/>
          <w:divBdr>
            <w:top w:val="none" w:sz="0" w:space="0" w:color="auto"/>
            <w:left w:val="none" w:sz="0" w:space="0" w:color="auto"/>
            <w:bottom w:val="none" w:sz="0" w:space="0" w:color="auto"/>
            <w:right w:val="none" w:sz="0" w:space="0" w:color="auto"/>
          </w:divBdr>
        </w:div>
        <w:div w:id="1244072532">
          <w:marLeft w:val="480"/>
          <w:marRight w:val="0"/>
          <w:marTop w:val="0"/>
          <w:marBottom w:val="0"/>
          <w:divBdr>
            <w:top w:val="none" w:sz="0" w:space="0" w:color="auto"/>
            <w:left w:val="none" w:sz="0" w:space="0" w:color="auto"/>
            <w:bottom w:val="none" w:sz="0" w:space="0" w:color="auto"/>
            <w:right w:val="none" w:sz="0" w:space="0" w:color="auto"/>
          </w:divBdr>
        </w:div>
        <w:div w:id="1105534312">
          <w:marLeft w:val="480"/>
          <w:marRight w:val="0"/>
          <w:marTop w:val="0"/>
          <w:marBottom w:val="0"/>
          <w:divBdr>
            <w:top w:val="none" w:sz="0" w:space="0" w:color="auto"/>
            <w:left w:val="none" w:sz="0" w:space="0" w:color="auto"/>
            <w:bottom w:val="none" w:sz="0" w:space="0" w:color="auto"/>
            <w:right w:val="none" w:sz="0" w:space="0" w:color="auto"/>
          </w:divBdr>
        </w:div>
        <w:div w:id="637876439">
          <w:marLeft w:val="480"/>
          <w:marRight w:val="0"/>
          <w:marTop w:val="0"/>
          <w:marBottom w:val="0"/>
          <w:divBdr>
            <w:top w:val="none" w:sz="0" w:space="0" w:color="auto"/>
            <w:left w:val="none" w:sz="0" w:space="0" w:color="auto"/>
            <w:bottom w:val="none" w:sz="0" w:space="0" w:color="auto"/>
            <w:right w:val="none" w:sz="0" w:space="0" w:color="auto"/>
          </w:divBdr>
        </w:div>
        <w:div w:id="896163198">
          <w:marLeft w:val="480"/>
          <w:marRight w:val="0"/>
          <w:marTop w:val="0"/>
          <w:marBottom w:val="0"/>
          <w:divBdr>
            <w:top w:val="none" w:sz="0" w:space="0" w:color="auto"/>
            <w:left w:val="none" w:sz="0" w:space="0" w:color="auto"/>
            <w:bottom w:val="none" w:sz="0" w:space="0" w:color="auto"/>
            <w:right w:val="none" w:sz="0" w:space="0" w:color="auto"/>
          </w:divBdr>
        </w:div>
        <w:div w:id="1578398890">
          <w:marLeft w:val="480"/>
          <w:marRight w:val="0"/>
          <w:marTop w:val="0"/>
          <w:marBottom w:val="0"/>
          <w:divBdr>
            <w:top w:val="none" w:sz="0" w:space="0" w:color="auto"/>
            <w:left w:val="none" w:sz="0" w:space="0" w:color="auto"/>
            <w:bottom w:val="none" w:sz="0" w:space="0" w:color="auto"/>
            <w:right w:val="none" w:sz="0" w:space="0" w:color="auto"/>
          </w:divBdr>
        </w:div>
        <w:div w:id="1067458116">
          <w:marLeft w:val="480"/>
          <w:marRight w:val="0"/>
          <w:marTop w:val="0"/>
          <w:marBottom w:val="0"/>
          <w:divBdr>
            <w:top w:val="none" w:sz="0" w:space="0" w:color="auto"/>
            <w:left w:val="none" w:sz="0" w:space="0" w:color="auto"/>
            <w:bottom w:val="none" w:sz="0" w:space="0" w:color="auto"/>
            <w:right w:val="none" w:sz="0" w:space="0" w:color="auto"/>
          </w:divBdr>
        </w:div>
        <w:div w:id="456533500">
          <w:marLeft w:val="480"/>
          <w:marRight w:val="0"/>
          <w:marTop w:val="0"/>
          <w:marBottom w:val="0"/>
          <w:divBdr>
            <w:top w:val="none" w:sz="0" w:space="0" w:color="auto"/>
            <w:left w:val="none" w:sz="0" w:space="0" w:color="auto"/>
            <w:bottom w:val="none" w:sz="0" w:space="0" w:color="auto"/>
            <w:right w:val="none" w:sz="0" w:space="0" w:color="auto"/>
          </w:divBdr>
        </w:div>
        <w:div w:id="1221474437">
          <w:marLeft w:val="480"/>
          <w:marRight w:val="0"/>
          <w:marTop w:val="0"/>
          <w:marBottom w:val="0"/>
          <w:divBdr>
            <w:top w:val="none" w:sz="0" w:space="0" w:color="auto"/>
            <w:left w:val="none" w:sz="0" w:space="0" w:color="auto"/>
            <w:bottom w:val="none" w:sz="0" w:space="0" w:color="auto"/>
            <w:right w:val="none" w:sz="0" w:space="0" w:color="auto"/>
          </w:divBdr>
        </w:div>
        <w:div w:id="1617713611">
          <w:marLeft w:val="480"/>
          <w:marRight w:val="0"/>
          <w:marTop w:val="0"/>
          <w:marBottom w:val="0"/>
          <w:divBdr>
            <w:top w:val="none" w:sz="0" w:space="0" w:color="auto"/>
            <w:left w:val="none" w:sz="0" w:space="0" w:color="auto"/>
            <w:bottom w:val="none" w:sz="0" w:space="0" w:color="auto"/>
            <w:right w:val="none" w:sz="0" w:space="0" w:color="auto"/>
          </w:divBdr>
        </w:div>
        <w:div w:id="1405760573">
          <w:marLeft w:val="480"/>
          <w:marRight w:val="0"/>
          <w:marTop w:val="0"/>
          <w:marBottom w:val="0"/>
          <w:divBdr>
            <w:top w:val="none" w:sz="0" w:space="0" w:color="auto"/>
            <w:left w:val="none" w:sz="0" w:space="0" w:color="auto"/>
            <w:bottom w:val="none" w:sz="0" w:space="0" w:color="auto"/>
            <w:right w:val="none" w:sz="0" w:space="0" w:color="auto"/>
          </w:divBdr>
        </w:div>
        <w:div w:id="759638728">
          <w:marLeft w:val="480"/>
          <w:marRight w:val="0"/>
          <w:marTop w:val="0"/>
          <w:marBottom w:val="0"/>
          <w:divBdr>
            <w:top w:val="none" w:sz="0" w:space="0" w:color="auto"/>
            <w:left w:val="none" w:sz="0" w:space="0" w:color="auto"/>
            <w:bottom w:val="none" w:sz="0" w:space="0" w:color="auto"/>
            <w:right w:val="none" w:sz="0" w:space="0" w:color="auto"/>
          </w:divBdr>
        </w:div>
        <w:div w:id="1435248296">
          <w:marLeft w:val="480"/>
          <w:marRight w:val="0"/>
          <w:marTop w:val="0"/>
          <w:marBottom w:val="0"/>
          <w:divBdr>
            <w:top w:val="none" w:sz="0" w:space="0" w:color="auto"/>
            <w:left w:val="none" w:sz="0" w:space="0" w:color="auto"/>
            <w:bottom w:val="none" w:sz="0" w:space="0" w:color="auto"/>
            <w:right w:val="none" w:sz="0" w:space="0" w:color="auto"/>
          </w:divBdr>
        </w:div>
        <w:div w:id="438375852">
          <w:marLeft w:val="480"/>
          <w:marRight w:val="0"/>
          <w:marTop w:val="0"/>
          <w:marBottom w:val="0"/>
          <w:divBdr>
            <w:top w:val="none" w:sz="0" w:space="0" w:color="auto"/>
            <w:left w:val="none" w:sz="0" w:space="0" w:color="auto"/>
            <w:bottom w:val="none" w:sz="0" w:space="0" w:color="auto"/>
            <w:right w:val="none" w:sz="0" w:space="0" w:color="auto"/>
          </w:divBdr>
        </w:div>
        <w:div w:id="99421846">
          <w:marLeft w:val="480"/>
          <w:marRight w:val="0"/>
          <w:marTop w:val="0"/>
          <w:marBottom w:val="0"/>
          <w:divBdr>
            <w:top w:val="none" w:sz="0" w:space="0" w:color="auto"/>
            <w:left w:val="none" w:sz="0" w:space="0" w:color="auto"/>
            <w:bottom w:val="none" w:sz="0" w:space="0" w:color="auto"/>
            <w:right w:val="none" w:sz="0" w:space="0" w:color="auto"/>
          </w:divBdr>
        </w:div>
        <w:div w:id="379482265">
          <w:marLeft w:val="480"/>
          <w:marRight w:val="0"/>
          <w:marTop w:val="0"/>
          <w:marBottom w:val="0"/>
          <w:divBdr>
            <w:top w:val="none" w:sz="0" w:space="0" w:color="auto"/>
            <w:left w:val="none" w:sz="0" w:space="0" w:color="auto"/>
            <w:bottom w:val="none" w:sz="0" w:space="0" w:color="auto"/>
            <w:right w:val="none" w:sz="0" w:space="0" w:color="auto"/>
          </w:divBdr>
        </w:div>
        <w:div w:id="949094625">
          <w:marLeft w:val="480"/>
          <w:marRight w:val="0"/>
          <w:marTop w:val="0"/>
          <w:marBottom w:val="0"/>
          <w:divBdr>
            <w:top w:val="none" w:sz="0" w:space="0" w:color="auto"/>
            <w:left w:val="none" w:sz="0" w:space="0" w:color="auto"/>
            <w:bottom w:val="none" w:sz="0" w:space="0" w:color="auto"/>
            <w:right w:val="none" w:sz="0" w:space="0" w:color="auto"/>
          </w:divBdr>
        </w:div>
        <w:div w:id="811753537">
          <w:marLeft w:val="480"/>
          <w:marRight w:val="0"/>
          <w:marTop w:val="0"/>
          <w:marBottom w:val="0"/>
          <w:divBdr>
            <w:top w:val="none" w:sz="0" w:space="0" w:color="auto"/>
            <w:left w:val="none" w:sz="0" w:space="0" w:color="auto"/>
            <w:bottom w:val="none" w:sz="0" w:space="0" w:color="auto"/>
            <w:right w:val="none" w:sz="0" w:space="0" w:color="auto"/>
          </w:divBdr>
        </w:div>
        <w:div w:id="1335257879">
          <w:marLeft w:val="480"/>
          <w:marRight w:val="0"/>
          <w:marTop w:val="0"/>
          <w:marBottom w:val="0"/>
          <w:divBdr>
            <w:top w:val="none" w:sz="0" w:space="0" w:color="auto"/>
            <w:left w:val="none" w:sz="0" w:space="0" w:color="auto"/>
            <w:bottom w:val="none" w:sz="0" w:space="0" w:color="auto"/>
            <w:right w:val="none" w:sz="0" w:space="0" w:color="auto"/>
          </w:divBdr>
        </w:div>
        <w:div w:id="2007249586">
          <w:marLeft w:val="480"/>
          <w:marRight w:val="0"/>
          <w:marTop w:val="0"/>
          <w:marBottom w:val="0"/>
          <w:divBdr>
            <w:top w:val="none" w:sz="0" w:space="0" w:color="auto"/>
            <w:left w:val="none" w:sz="0" w:space="0" w:color="auto"/>
            <w:bottom w:val="none" w:sz="0" w:space="0" w:color="auto"/>
            <w:right w:val="none" w:sz="0" w:space="0" w:color="auto"/>
          </w:divBdr>
        </w:div>
        <w:div w:id="1578704136">
          <w:marLeft w:val="480"/>
          <w:marRight w:val="0"/>
          <w:marTop w:val="0"/>
          <w:marBottom w:val="0"/>
          <w:divBdr>
            <w:top w:val="none" w:sz="0" w:space="0" w:color="auto"/>
            <w:left w:val="none" w:sz="0" w:space="0" w:color="auto"/>
            <w:bottom w:val="none" w:sz="0" w:space="0" w:color="auto"/>
            <w:right w:val="none" w:sz="0" w:space="0" w:color="auto"/>
          </w:divBdr>
        </w:div>
        <w:div w:id="1305161533">
          <w:marLeft w:val="480"/>
          <w:marRight w:val="0"/>
          <w:marTop w:val="0"/>
          <w:marBottom w:val="0"/>
          <w:divBdr>
            <w:top w:val="none" w:sz="0" w:space="0" w:color="auto"/>
            <w:left w:val="none" w:sz="0" w:space="0" w:color="auto"/>
            <w:bottom w:val="none" w:sz="0" w:space="0" w:color="auto"/>
            <w:right w:val="none" w:sz="0" w:space="0" w:color="auto"/>
          </w:divBdr>
        </w:div>
        <w:div w:id="1323510822">
          <w:marLeft w:val="480"/>
          <w:marRight w:val="0"/>
          <w:marTop w:val="0"/>
          <w:marBottom w:val="0"/>
          <w:divBdr>
            <w:top w:val="none" w:sz="0" w:space="0" w:color="auto"/>
            <w:left w:val="none" w:sz="0" w:space="0" w:color="auto"/>
            <w:bottom w:val="none" w:sz="0" w:space="0" w:color="auto"/>
            <w:right w:val="none" w:sz="0" w:space="0" w:color="auto"/>
          </w:divBdr>
        </w:div>
        <w:div w:id="1207378843">
          <w:marLeft w:val="480"/>
          <w:marRight w:val="0"/>
          <w:marTop w:val="0"/>
          <w:marBottom w:val="0"/>
          <w:divBdr>
            <w:top w:val="none" w:sz="0" w:space="0" w:color="auto"/>
            <w:left w:val="none" w:sz="0" w:space="0" w:color="auto"/>
            <w:bottom w:val="none" w:sz="0" w:space="0" w:color="auto"/>
            <w:right w:val="none" w:sz="0" w:space="0" w:color="auto"/>
          </w:divBdr>
        </w:div>
        <w:div w:id="1896772427">
          <w:marLeft w:val="480"/>
          <w:marRight w:val="0"/>
          <w:marTop w:val="0"/>
          <w:marBottom w:val="0"/>
          <w:divBdr>
            <w:top w:val="none" w:sz="0" w:space="0" w:color="auto"/>
            <w:left w:val="none" w:sz="0" w:space="0" w:color="auto"/>
            <w:bottom w:val="none" w:sz="0" w:space="0" w:color="auto"/>
            <w:right w:val="none" w:sz="0" w:space="0" w:color="auto"/>
          </w:divBdr>
        </w:div>
        <w:div w:id="887689094">
          <w:marLeft w:val="480"/>
          <w:marRight w:val="0"/>
          <w:marTop w:val="0"/>
          <w:marBottom w:val="0"/>
          <w:divBdr>
            <w:top w:val="none" w:sz="0" w:space="0" w:color="auto"/>
            <w:left w:val="none" w:sz="0" w:space="0" w:color="auto"/>
            <w:bottom w:val="none" w:sz="0" w:space="0" w:color="auto"/>
            <w:right w:val="none" w:sz="0" w:space="0" w:color="auto"/>
          </w:divBdr>
        </w:div>
        <w:div w:id="569268715">
          <w:marLeft w:val="480"/>
          <w:marRight w:val="0"/>
          <w:marTop w:val="0"/>
          <w:marBottom w:val="0"/>
          <w:divBdr>
            <w:top w:val="none" w:sz="0" w:space="0" w:color="auto"/>
            <w:left w:val="none" w:sz="0" w:space="0" w:color="auto"/>
            <w:bottom w:val="none" w:sz="0" w:space="0" w:color="auto"/>
            <w:right w:val="none" w:sz="0" w:space="0" w:color="auto"/>
          </w:divBdr>
        </w:div>
        <w:div w:id="992025395">
          <w:marLeft w:val="480"/>
          <w:marRight w:val="0"/>
          <w:marTop w:val="0"/>
          <w:marBottom w:val="0"/>
          <w:divBdr>
            <w:top w:val="none" w:sz="0" w:space="0" w:color="auto"/>
            <w:left w:val="none" w:sz="0" w:space="0" w:color="auto"/>
            <w:bottom w:val="none" w:sz="0" w:space="0" w:color="auto"/>
            <w:right w:val="none" w:sz="0" w:space="0" w:color="auto"/>
          </w:divBdr>
        </w:div>
        <w:div w:id="2031370695">
          <w:marLeft w:val="480"/>
          <w:marRight w:val="0"/>
          <w:marTop w:val="0"/>
          <w:marBottom w:val="0"/>
          <w:divBdr>
            <w:top w:val="none" w:sz="0" w:space="0" w:color="auto"/>
            <w:left w:val="none" w:sz="0" w:space="0" w:color="auto"/>
            <w:bottom w:val="none" w:sz="0" w:space="0" w:color="auto"/>
            <w:right w:val="none" w:sz="0" w:space="0" w:color="auto"/>
          </w:divBdr>
        </w:div>
        <w:div w:id="74322821">
          <w:marLeft w:val="480"/>
          <w:marRight w:val="0"/>
          <w:marTop w:val="0"/>
          <w:marBottom w:val="0"/>
          <w:divBdr>
            <w:top w:val="none" w:sz="0" w:space="0" w:color="auto"/>
            <w:left w:val="none" w:sz="0" w:space="0" w:color="auto"/>
            <w:bottom w:val="none" w:sz="0" w:space="0" w:color="auto"/>
            <w:right w:val="none" w:sz="0" w:space="0" w:color="auto"/>
          </w:divBdr>
        </w:div>
        <w:div w:id="1651590782">
          <w:marLeft w:val="480"/>
          <w:marRight w:val="0"/>
          <w:marTop w:val="0"/>
          <w:marBottom w:val="0"/>
          <w:divBdr>
            <w:top w:val="none" w:sz="0" w:space="0" w:color="auto"/>
            <w:left w:val="none" w:sz="0" w:space="0" w:color="auto"/>
            <w:bottom w:val="none" w:sz="0" w:space="0" w:color="auto"/>
            <w:right w:val="none" w:sz="0" w:space="0" w:color="auto"/>
          </w:divBdr>
        </w:div>
        <w:div w:id="1945915957">
          <w:marLeft w:val="480"/>
          <w:marRight w:val="0"/>
          <w:marTop w:val="0"/>
          <w:marBottom w:val="0"/>
          <w:divBdr>
            <w:top w:val="none" w:sz="0" w:space="0" w:color="auto"/>
            <w:left w:val="none" w:sz="0" w:space="0" w:color="auto"/>
            <w:bottom w:val="none" w:sz="0" w:space="0" w:color="auto"/>
            <w:right w:val="none" w:sz="0" w:space="0" w:color="auto"/>
          </w:divBdr>
        </w:div>
        <w:div w:id="1381517022">
          <w:marLeft w:val="480"/>
          <w:marRight w:val="0"/>
          <w:marTop w:val="0"/>
          <w:marBottom w:val="0"/>
          <w:divBdr>
            <w:top w:val="none" w:sz="0" w:space="0" w:color="auto"/>
            <w:left w:val="none" w:sz="0" w:space="0" w:color="auto"/>
            <w:bottom w:val="none" w:sz="0" w:space="0" w:color="auto"/>
            <w:right w:val="none" w:sz="0" w:space="0" w:color="auto"/>
          </w:divBdr>
        </w:div>
        <w:div w:id="1322467347">
          <w:marLeft w:val="480"/>
          <w:marRight w:val="0"/>
          <w:marTop w:val="0"/>
          <w:marBottom w:val="0"/>
          <w:divBdr>
            <w:top w:val="none" w:sz="0" w:space="0" w:color="auto"/>
            <w:left w:val="none" w:sz="0" w:space="0" w:color="auto"/>
            <w:bottom w:val="none" w:sz="0" w:space="0" w:color="auto"/>
            <w:right w:val="none" w:sz="0" w:space="0" w:color="auto"/>
          </w:divBdr>
        </w:div>
        <w:div w:id="614143631">
          <w:marLeft w:val="480"/>
          <w:marRight w:val="0"/>
          <w:marTop w:val="0"/>
          <w:marBottom w:val="0"/>
          <w:divBdr>
            <w:top w:val="none" w:sz="0" w:space="0" w:color="auto"/>
            <w:left w:val="none" w:sz="0" w:space="0" w:color="auto"/>
            <w:bottom w:val="none" w:sz="0" w:space="0" w:color="auto"/>
            <w:right w:val="none" w:sz="0" w:space="0" w:color="auto"/>
          </w:divBdr>
        </w:div>
        <w:div w:id="127017657">
          <w:marLeft w:val="480"/>
          <w:marRight w:val="0"/>
          <w:marTop w:val="0"/>
          <w:marBottom w:val="0"/>
          <w:divBdr>
            <w:top w:val="none" w:sz="0" w:space="0" w:color="auto"/>
            <w:left w:val="none" w:sz="0" w:space="0" w:color="auto"/>
            <w:bottom w:val="none" w:sz="0" w:space="0" w:color="auto"/>
            <w:right w:val="none" w:sz="0" w:space="0" w:color="auto"/>
          </w:divBdr>
        </w:div>
        <w:div w:id="856043970">
          <w:marLeft w:val="480"/>
          <w:marRight w:val="0"/>
          <w:marTop w:val="0"/>
          <w:marBottom w:val="0"/>
          <w:divBdr>
            <w:top w:val="none" w:sz="0" w:space="0" w:color="auto"/>
            <w:left w:val="none" w:sz="0" w:space="0" w:color="auto"/>
            <w:bottom w:val="none" w:sz="0" w:space="0" w:color="auto"/>
            <w:right w:val="none" w:sz="0" w:space="0" w:color="auto"/>
          </w:divBdr>
        </w:div>
        <w:div w:id="1753313578">
          <w:marLeft w:val="480"/>
          <w:marRight w:val="0"/>
          <w:marTop w:val="0"/>
          <w:marBottom w:val="0"/>
          <w:divBdr>
            <w:top w:val="none" w:sz="0" w:space="0" w:color="auto"/>
            <w:left w:val="none" w:sz="0" w:space="0" w:color="auto"/>
            <w:bottom w:val="none" w:sz="0" w:space="0" w:color="auto"/>
            <w:right w:val="none" w:sz="0" w:space="0" w:color="auto"/>
          </w:divBdr>
        </w:div>
        <w:div w:id="1953511341">
          <w:marLeft w:val="480"/>
          <w:marRight w:val="0"/>
          <w:marTop w:val="0"/>
          <w:marBottom w:val="0"/>
          <w:divBdr>
            <w:top w:val="none" w:sz="0" w:space="0" w:color="auto"/>
            <w:left w:val="none" w:sz="0" w:space="0" w:color="auto"/>
            <w:bottom w:val="none" w:sz="0" w:space="0" w:color="auto"/>
            <w:right w:val="none" w:sz="0" w:space="0" w:color="auto"/>
          </w:divBdr>
        </w:div>
        <w:div w:id="1966810591">
          <w:marLeft w:val="480"/>
          <w:marRight w:val="0"/>
          <w:marTop w:val="0"/>
          <w:marBottom w:val="0"/>
          <w:divBdr>
            <w:top w:val="none" w:sz="0" w:space="0" w:color="auto"/>
            <w:left w:val="none" w:sz="0" w:space="0" w:color="auto"/>
            <w:bottom w:val="none" w:sz="0" w:space="0" w:color="auto"/>
            <w:right w:val="none" w:sz="0" w:space="0" w:color="auto"/>
          </w:divBdr>
        </w:div>
        <w:div w:id="1742365559">
          <w:marLeft w:val="480"/>
          <w:marRight w:val="0"/>
          <w:marTop w:val="0"/>
          <w:marBottom w:val="0"/>
          <w:divBdr>
            <w:top w:val="none" w:sz="0" w:space="0" w:color="auto"/>
            <w:left w:val="none" w:sz="0" w:space="0" w:color="auto"/>
            <w:bottom w:val="none" w:sz="0" w:space="0" w:color="auto"/>
            <w:right w:val="none" w:sz="0" w:space="0" w:color="auto"/>
          </w:divBdr>
        </w:div>
        <w:div w:id="1654991481">
          <w:marLeft w:val="480"/>
          <w:marRight w:val="0"/>
          <w:marTop w:val="0"/>
          <w:marBottom w:val="0"/>
          <w:divBdr>
            <w:top w:val="none" w:sz="0" w:space="0" w:color="auto"/>
            <w:left w:val="none" w:sz="0" w:space="0" w:color="auto"/>
            <w:bottom w:val="none" w:sz="0" w:space="0" w:color="auto"/>
            <w:right w:val="none" w:sz="0" w:space="0" w:color="auto"/>
          </w:divBdr>
        </w:div>
        <w:div w:id="2094206176">
          <w:marLeft w:val="480"/>
          <w:marRight w:val="0"/>
          <w:marTop w:val="0"/>
          <w:marBottom w:val="0"/>
          <w:divBdr>
            <w:top w:val="none" w:sz="0" w:space="0" w:color="auto"/>
            <w:left w:val="none" w:sz="0" w:space="0" w:color="auto"/>
            <w:bottom w:val="none" w:sz="0" w:space="0" w:color="auto"/>
            <w:right w:val="none" w:sz="0" w:space="0" w:color="auto"/>
          </w:divBdr>
        </w:div>
        <w:div w:id="1801142292">
          <w:marLeft w:val="480"/>
          <w:marRight w:val="0"/>
          <w:marTop w:val="0"/>
          <w:marBottom w:val="0"/>
          <w:divBdr>
            <w:top w:val="none" w:sz="0" w:space="0" w:color="auto"/>
            <w:left w:val="none" w:sz="0" w:space="0" w:color="auto"/>
            <w:bottom w:val="none" w:sz="0" w:space="0" w:color="auto"/>
            <w:right w:val="none" w:sz="0" w:space="0" w:color="auto"/>
          </w:divBdr>
        </w:div>
        <w:div w:id="1770538409">
          <w:marLeft w:val="480"/>
          <w:marRight w:val="0"/>
          <w:marTop w:val="0"/>
          <w:marBottom w:val="0"/>
          <w:divBdr>
            <w:top w:val="none" w:sz="0" w:space="0" w:color="auto"/>
            <w:left w:val="none" w:sz="0" w:space="0" w:color="auto"/>
            <w:bottom w:val="none" w:sz="0" w:space="0" w:color="auto"/>
            <w:right w:val="none" w:sz="0" w:space="0" w:color="auto"/>
          </w:divBdr>
        </w:div>
        <w:div w:id="140194328">
          <w:marLeft w:val="480"/>
          <w:marRight w:val="0"/>
          <w:marTop w:val="0"/>
          <w:marBottom w:val="0"/>
          <w:divBdr>
            <w:top w:val="none" w:sz="0" w:space="0" w:color="auto"/>
            <w:left w:val="none" w:sz="0" w:space="0" w:color="auto"/>
            <w:bottom w:val="none" w:sz="0" w:space="0" w:color="auto"/>
            <w:right w:val="none" w:sz="0" w:space="0" w:color="auto"/>
          </w:divBdr>
        </w:div>
        <w:div w:id="1462723793">
          <w:marLeft w:val="480"/>
          <w:marRight w:val="0"/>
          <w:marTop w:val="0"/>
          <w:marBottom w:val="0"/>
          <w:divBdr>
            <w:top w:val="none" w:sz="0" w:space="0" w:color="auto"/>
            <w:left w:val="none" w:sz="0" w:space="0" w:color="auto"/>
            <w:bottom w:val="none" w:sz="0" w:space="0" w:color="auto"/>
            <w:right w:val="none" w:sz="0" w:space="0" w:color="auto"/>
          </w:divBdr>
        </w:div>
        <w:div w:id="1434476562">
          <w:marLeft w:val="480"/>
          <w:marRight w:val="0"/>
          <w:marTop w:val="0"/>
          <w:marBottom w:val="0"/>
          <w:divBdr>
            <w:top w:val="none" w:sz="0" w:space="0" w:color="auto"/>
            <w:left w:val="none" w:sz="0" w:space="0" w:color="auto"/>
            <w:bottom w:val="none" w:sz="0" w:space="0" w:color="auto"/>
            <w:right w:val="none" w:sz="0" w:space="0" w:color="auto"/>
          </w:divBdr>
        </w:div>
        <w:div w:id="813521273">
          <w:marLeft w:val="480"/>
          <w:marRight w:val="0"/>
          <w:marTop w:val="0"/>
          <w:marBottom w:val="0"/>
          <w:divBdr>
            <w:top w:val="none" w:sz="0" w:space="0" w:color="auto"/>
            <w:left w:val="none" w:sz="0" w:space="0" w:color="auto"/>
            <w:bottom w:val="none" w:sz="0" w:space="0" w:color="auto"/>
            <w:right w:val="none" w:sz="0" w:space="0" w:color="auto"/>
          </w:divBdr>
        </w:div>
        <w:div w:id="346488975">
          <w:marLeft w:val="480"/>
          <w:marRight w:val="0"/>
          <w:marTop w:val="0"/>
          <w:marBottom w:val="0"/>
          <w:divBdr>
            <w:top w:val="none" w:sz="0" w:space="0" w:color="auto"/>
            <w:left w:val="none" w:sz="0" w:space="0" w:color="auto"/>
            <w:bottom w:val="none" w:sz="0" w:space="0" w:color="auto"/>
            <w:right w:val="none" w:sz="0" w:space="0" w:color="auto"/>
          </w:divBdr>
        </w:div>
        <w:div w:id="2077389552">
          <w:marLeft w:val="480"/>
          <w:marRight w:val="0"/>
          <w:marTop w:val="0"/>
          <w:marBottom w:val="0"/>
          <w:divBdr>
            <w:top w:val="none" w:sz="0" w:space="0" w:color="auto"/>
            <w:left w:val="none" w:sz="0" w:space="0" w:color="auto"/>
            <w:bottom w:val="none" w:sz="0" w:space="0" w:color="auto"/>
            <w:right w:val="none" w:sz="0" w:space="0" w:color="auto"/>
          </w:divBdr>
        </w:div>
        <w:div w:id="216555219">
          <w:marLeft w:val="480"/>
          <w:marRight w:val="0"/>
          <w:marTop w:val="0"/>
          <w:marBottom w:val="0"/>
          <w:divBdr>
            <w:top w:val="none" w:sz="0" w:space="0" w:color="auto"/>
            <w:left w:val="none" w:sz="0" w:space="0" w:color="auto"/>
            <w:bottom w:val="none" w:sz="0" w:space="0" w:color="auto"/>
            <w:right w:val="none" w:sz="0" w:space="0" w:color="auto"/>
          </w:divBdr>
        </w:div>
        <w:div w:id="1730614097">
          <w:marLeft w:val="480"/>
          <w:marRight w:val="0"/>
          <w:marTop w:val="0"/>
          <w:marBottom w:val="0"/>
          <w:divBdr>
            <w:top w:val="none" w:sz="0" w:space="0" w:color="auto"/>
            <w:left w:val="none" w:sz="0" w:space="0" w:color="auto"/>
            <w:bottom w:val="none" w:sz="0" w:space="0" w:color="auto"/>
            <w:right w:val="none" w:sz="0" w:space="0" w:color="auto"/>
          </w:divBdr>
        </w:div>
        <w:div w:id="548880235">
          <w:marLeft w:val="480"/>
          <w:marRight w:val="0"/>
          <w:marTop w:val="0"/>
          <w:marBottom w:val="0"/>
          <w:divBdr>
            <w:top w:val="none" w:sz="0" w:space="0" w:color="auto"/>
            <w:left w:val="none" w:sz="0" w:space="0" w:color="auto"/>
            <w:bottom w:val="none" w:sz="0" w:space="0" w:color="auto"/>
            <w:right w:val="none" w:sz="0" w:space="0" w:color="auto"/>
          </w:divBdr>
        </w:div>
        <w:div w:id="374502511">
          <w:marLeft w:val="480"/>
          <w:marRight w:val="0"/>
          <w:marTop w:val="0"/>
          <w:marBottom w:val="0"/>
          <w:divBdr>
            <w:top w:val="none" w:sz="0" w:space="0" w:color="auto"/>
            <w:left w:val="none" w:sz="0" w:space="0" w:color="auto"/>
            <w:bottom w:val="none" w:sz="0" w:space="0" w:color="auto"/>
            <w:right w:val="none" w:sz="0" w:space="0" w:color="auto"/>
          </w:divBdr>
        </w:div>
        <w:div w:id="2002196704">
          <w:marLeft w:val="480"/>
          <w:marRight w:val="0"/>
          <w:marTop w:val="0"/>
          <w:marBottom w:val="0"/>
          <w:divBdr>
            <w:top w:val="none" w:sz="0" w:space="0" w:color="auto"/>
            <w:left w:val="none" w:sz="0" w:space="0" w:color="auto"/>
            <w:bottom w:val="none" w:sz="0" w:space="0" w:color="auto"/>
            <w:right w:val="none" w:sz="0" w:space="0" w:color="auto"/>
          </w:divBdr>
        </w:div>
        <w:div w:id="1776097141">
          <w:marLeft w:val="480"/>
          <w:marRight w:val="0"/>
          <w:marTop w:val="0"/>
          <w:marBottom w:val="0"/>
          <w:divBdr>
            <w:top w:val="none" w:sz="0" w:space="0" w:color="auto"/>
            <w:left w:val="none" w:sz="0" w:space="0" w:color="auto"/>
            <w:bottom w:val="none" w:sz="0" w:space="0" w:color="auto"/>
            <w:right w:val="none" w:sz="0" w:space="0" w:color="auto"/>
          </w:divBdr>
        </w:div>
        <w:div w:id="1774083408">
          <w:marLeft w:val="480"/>
          <w:marRight w:val="0"/>
          <w:marTop w:val="0"/>
          <w:marBottom w:val="0"/>
          <w:divBdr>
            <w:top w:val="none" w:sz="0" w:space="0" w:color="auto"/>
            <w:left w:val="none" w:sz="0" w:space="0" w:color="auto"/>
            <w:bottom w:val="none" w:sz="0" w:space="0" w:color="auto"/>
            <w:right w:val="none" w:sz="0" w:space="0" w:color="auto"/>
          </w:divBdr>
        </w:div>
        <w:div w:id="1523397648">
          <w:marLeft w:val="480"/>
          <w:marRight w:val="0"/>
          <w:marTop w:val="0"/>
          <w:marBottom w:val="0"/>
          <w:divBdr>
            <w:top w:val="none" w:sz="0" w:space="0" w:color="auto"/>
            <w:left w:val="none" w:sz="0" w:space="0" w:color="auto"/>
            <w:bottom w:val="none" w:sz="0" w:space="0" w:color="auto"/>
            <w:right w:val="none" w:sz="0" w:space="0" w:color="auto"/>
          </w:divBdr>
        </w:div>
        <w:div w:id="1838501544">
          <w:marLeft w:val="480"/>
          <w:marRight w:val="0"/>
          <w:marTop w:val="0"/>
          <w:marBottom w:val="0"/>
          <w:divBdr>
            <w:top w:val="none" w:sz="0" w:space="0" w:color="auto"/>
            <w:left w:val="none" w:sz="0" w:space="0" w:color="auto"/>
            <w:bottom w:val="none" w:sz="0" w:space="0" w:color="auto"/>
            <w:right w:val="none" w:sz="0" w:space="0" w:color="auto"/>
          </w:divBdr>
        </w:div>
        <w:div w:id="678773527">
          <w:marLeft w:val="480"/>
          <w:marRight w:val="0"/>
          <w:marTop w:val="0"/>
          <w:marBottom w:val="0"/>
          <w:divBdr>
            <w:top w:val="none" w:sz="0" w:space="0" w:color="auto"/>
            <w:left w:val="none" w:sz="0" w:space="0" w:color="auto"/>
            <w:bottom w:val="none" w:sz="0" w:space="0" w:color="auto"/>
            <w:right w:val="none" w:sz="0" w:space="0" w:color="auto"/>
          </w:divBdr>
        </w:div>
        <w:div w:id="1884249696">
          <w:marLeft w:val="480"/>
          <w:marRight w:val="0"/>
          <w:marTop w:val="0"/>
          <w:marBottom w:val="0"/>
          <w:divBdr>
            <w:top w:val="none" w:sz="0" w:space="0" w:color="auto"/>
            <w:left w:val="none" w:sz="0" w:space="0" w:color="auto"/>
            <w:bottom w:val="none" w:sz="0" w:space="0" w:color="auto"/>
            <w:right w:val="none" w:sz="0" w:space="0" w:color="auto"/>
          </w:divBdr>
        </w:div>
        <w:div w:id="942223390">
          <w:marLeft w:val="480"/>
          <w:marRight w:val="0"/>
          <w:marTop w:val="0"/>
          <w:marBottom w:val="0"/>
          <w:divBdr>
            <w:top w:val="none" w:sz="0" w:space="0" w:color="auto"/>
            <w:left w:val="none" w:sz="0" w:space="0" w:color="auto"/>
            <w:bottom w:val="none" w:sz="0" w:space="0" w:color="auto"/>
            <w:right w:val="none" w:sz="0" w:space="0" w:color="auto"/>
          </w:divBdr>
        </w:div>
        <w:div w:id="404764484">
          <w:marLeft w:val="480"/>
          <w:marRight w:val="0"/>
          <w:marTop w:val="0"/>
          <w:marBottom w:val="0"/>
          <w:divBdr>
            <w:top w:val="none" w:sz="0" w:space="0" w:color="auto"/>
            <w:left w:val="none" w:sz="0" w:space="0" w:color="auto"/>
            <w:bottom w:val="none" w:sz="0" w:space="0" w:color="auto"/>
            <w:right w:val="none" w:sz="0" w:space="0" w:color="auto"/>
          </w:divBdr>
        </w:div>
        <w:div w:id="1263954193">
          <w:marLeft w:val="480"/>
          <w:marRight w:val="0"/>
          <w:marTop w:val="0"/>
          <w:marBottom w:val="0"/>
          <w:divBdr>
            <w:top w:val="none" w:sz="0" w:space="0" w:color="auto"/>
            <w:left w:val="none" w:sz="0" w:space="0" w:color="auto"/>
            <w:bottom w:val="none" w:sz="0" w:space="0" w:color="auto"/>
            <w:right w:val="none" w:sz="0" w:space="0" w:color="auto"/>
          </w:divBdr>
        </w:div>
        <w:div w:id="1311665807">
          <w:marLeft w:val="480"/>
          <w:marRight w:val="0"/>
          <w:marTop w:val="0"/>
          <w:marBottom w:val="0"/>
          <w:divBdr>
            <w:top w:val="none" w:sz="0" w:space="0" w:color="auto"/>
            <w:left w:val="none" w:sz="0" w:space="0" w:color="auto"/>
            <w:bottom w:val="none" w:sz="0" w:space="0" w:color="auto"/>
            <w:right w:val="none" w:sz="0" w:space="0" w:color="auto"/>
          </w:divBdr>
        </w:div>
        <w:div w:id="143788060">
          <w:marLeft w:val="480"/>
          <w:marRight w:val="0"/>
          <w:marTop w:val="0"/>
          <w:marBottom w:val="0"/>
          <w:divBdr>
            <w:top w:val="none" w:sz="0" w:space="0" w:color="auto"/>
            <w:left w:val="none" w:sz="0" w:space="0" w:color="auto"/>
            <w:bottom w:val="none" w:sz="0" w:space="0" w:color="auto"/>
            <w:right w:val="none" w:sz="0" w:space="0" w:color="auto"/>
          </w:divBdr>
        </w:div>
        <w:div w:id="766847189">
          <w:marLeft w:val="480"/>
          <w:marRight w:val="0"/>
          <w:marTop w:val="0"/>
          <w:marBottom w:val="0"/>
          <w:divBdr>
            <w:top w:val="none" w:sz="0" w:space="0" w:color="auto"/>
            <w:left w:val="none" w:sz="0" w:space="0" w:color="auto"/>
            <w:bottom w:val="none" w:sz="0" w:space="0" w:color="auto"/>
            <w:right w:val="none" w:sz="0" w:space="0" w:color="auto"/>
          </w:divBdr>
        </w:div>
        <w:div w:id="310863279">
          <w:marLeft w:val="480"/>
          <w:marRight w:val="0"/>
          <w:marTop w:val="0"/>
          <w:marBottom w:val="0"/>
          <w:divBdr>
            <w:top w:val="none" w:sz="0" w:space="0" w:color="auto"/>
            <w:left w:val="none" w:sz="0" w:space="0" w:color="auto"/>
            <w:bottom w:val="none" w:sz="0" w:space="0" w:color="auto"/>
            <w:right w:val="none" w:sz="0" w:space="0" w:color="auto"/>
          </w:divBdr>
        </w:div>
        <w:div w:id="201988650">
          <w:marLeft w:val="480"/>
          <w:marRight w:val="0"/>
          <w:marTop w:val="0"/>
          <w:marBottom w:val="0"/>
          <w:divBdr>
            <w:top w:val="none" w:sz="0" w:space="0" w:color="auto"/>
            <w:left w:val="none" w:sz="0" w:space="0" w:color="auto"/>
            <w:bottom w:val="none" w:sz="0" w:space="0" w:color="auto"/>
            <w:right w:val="none" w:sz="0" w:space="0" w:color="auto"/>
          </w:divBdr>
        </w:div>
        <w:div w:id="1518352118">
          <w:marLeft w:val="480"/>
          <w:marRight w:val="0"/>
          <w:marTop w:val="0"/>
          <w:marBottom w:val="0"/>
          <w:divBdr>
            <w:top w:val="none" w:sz="0" w:space="0" w:color="auto"/>
            <w:left w:val="none" w:sz="0" w:space="0" w:color="auto"/>
            <w:bottom w:val="none" w:sz="0" w:space="0" w:color="auto"/>
            <w:right w:val="none" w:sz="0" w:space="0" w:color="auto"/>
          </w:divBdr>
        </w:div>
        <w:div w:id="74672108">
          <w:marLeft w:val="480"/>
          <w:marRight w:val="0"/>
          <w:marTop w:val="0"/>
          <w:marBottom w:val="0"/>
          <w:divBdr>
            <w:top w:val="none" w:sz="0" w:space="0" w:color="auto"/>
            <w:left w:val="none" w:sz="0" w:space="0" w:color="auto"/>
            <w:bottom w:val="none" w:sz="0" w:space="0" w:color="auto"/>
            <w:right w:val="none" w:sz="0" w:space="0" w:color="auto"/>
          </w:divBdr>
        </w:div>
        <w:div w:id="2000572788">
          <w:marLeft w:val="480"/>
          <w:marRight w:val="0"/>
          <w:marTop w:val="0"/>
          <w:marBottom w:val="0"/>
          <w:divBdr>
            <w:top w:val="none" w:sz="0" w:space="0" w:color="auto"/>
            <w:left w:val="none" w:sz="0" w:space="0" w:color="auto"/>
            <w:bottom w:val="none" w:sz="0" w:space="0" w:color="auto"/>
            <w:right w:val="none" w:sz="0" w:space="0" w:color="auto"/>
          </w:divBdr>
        </w:div>
        <w:div w:id="24140576">
          <w:marLeft w:val="480"/>
          <w:marRight w:val="0"/>
          <w:marTop w:val="0"/>
          <w:marBottom w:val="0"/>
          <w:divBdr>
            <w:top w:val="none" w:sz="0" w:space="0" w:color="auto"/>
            <w:left w:val="none" w:sz="0" w:space="0" w:color="auto"/>
            <w:bottom w:val="none" w:sz="0" w:space="0" w:color="auto"/>
            <w:right w:val="none" w:sz="0" w:space="0" w:color="auto"/>
          </w:divBdr>
        </w:div>
        <w:div w:id="1991977184">
          <w:marLeft w:val="480"/>
          <w:marRight w:val="0"/>
          <w:marTop w:val="0"/>
          <w:marBottom w:val="0"/>
          <w:divBdr>
            <w:top w:val="none" w:sz="0" w:space="0" w:color="auto"/>
            <w:left w:val="none" w:sz="0" w:space="0" w:color="auto"/>
            <w:bottom w:val="none" w:sz="0" w:space="0" w:color="auto"/>
            <w:right w:val="none" w:sz="0" w:space="0" w:color="auto"/>
          </w:divBdr>
        </w:div>
        <w:div w:id="560486849">
          <w:marLeft w:val="480"/>
          <w:marRight w:val="0"/>
          <w:marTop w:val="0"/>
          <w:marBottom w:val="0"/>
          <w:divBdr>
            <w:top w:val="none" w:sz="0" w:space="0" w:color="auto"/>
            <w:left w:val="none" w:sz="0" w:space="0" w:color="auto"/>
            <w:bottom w:val="none" w:sz="0" w:space="0" w:color="auto"/>
            <w:right w:val="none" w:sz="0" w:space="0" w:color="auto"/>
          </w:divBdr>
        </w:div>
        <w:div w:id="1712224720">
          <w:marLeft w:val="480"/>
          <w:marRight w:val="0"/>
          <w:marTop w:val="0"/>
          <w:marBottom w:val="0"/>
          <w:divBdr>
            <w:top w:val="none" w:sz="0" w:space="0" w:color="auto"/>
            <w:left w:val="none" w:sz="0" w:space="0" w:color="auto"/>
            <w:bottom w:val="none" w:sz="0" w:space="0" w:color="auto"/>
            <w:right w:val="none" w:sz="0" w:space="0" w:color="auto"/>
          </w:divBdr>
        </w:div>
        <w:div w:id="1249659393">
          <w:marLeft w:val="480"/>
          <w:marRight w:val="0"/>
          <w:marTop w:val="0"/>
          <w:marBottom w:val="0"/>
          <w:divBdr>
            <w:top w:val="none" w:sz="0" w:space="0" w:color="auto"/>
            <w:left w:val="none" w:sz="0" w:space="0" w:color="auto"/>
            <w:bottom w:val="none" w:sz="0" w:space="0" w:color="auto"/>
            <w:right w:val="none" w:sz="0" w:space="0" w:color="auto"/>
          </w:divBdr>
        </w:div>
        <w:div w:id="905382230">
          <w:marLeft w:val="480"/>
          <w:marRight w:val="0"/>
          <w:marTop w:val="0"/>
          <w:marBottom w:val="0"/>
          <w:divBdr>
            <w:top w:val="none" w:sz="0" w:space="0" w:color="auto"/>
            <w:left w:val="none" w:sz="0" w:space="0" w:color="auto"/>
            <w:bottom w:val="none" w:sz="0" w:space="0" w:color="auto"/>
            <w:right w:val="none" w:sz="0" w:space="0" w:color="auto"/>
          </w:divBdr>
        </w:div>
        <w:div w:id="721294923">
          <w:marLeft w:val="480"/>
          <w:marRight w:val="0"/>
          <w:marTop w:val="0"/>
          <w:marBottom w:val="0"/>
          <w:divBdr>
            <w:top w:val="none" w:sz="0" w:space="0" w:color="auto"/>
            <w:left w:val="none" w:sz="0" w:space="0" w:color="auto"/>
            <w:bottom w:val="none" w:sz="0" w:space="0" w:color="auto"/>
            <w:right w:val="none" w:sz="0" w:space="0" w:color="auto"/>
          </w:divBdr>
        </w:div>
        <w:div w:id="1004744108">
          <w:marLeft w:val="480"/>
          <w:marRight w:val="0"/>
          <w:marTop w:val="0"/>
          <w:marBottom w:val="0"/>
          <w:divBdr>
            <w:top w:val="none" w:sz="0" w:space="0" w:color="auto"/>
            <w:left w:val="none" w:sz="0" w:space="0" w:color="auto"/>
            <w:bottom w:val="none" w:sz="0" w:space="0" w:color="auto"/>
            <w:right w:val="none" w:sz="0" w:space="0" w:color="auto"/>
          </w:divBdr>
        </w:div>
        <w:div w:id="686295195">
          <w:marLeft w:val="480"/>
          <w:marRight w:val="0"/>
          <w:marTop w:val="0"/>
          <w:marBottom w:val="0"/>
          <w:divBdr>
            <w:top w:val="none" w:sz="0" w:space="0" w:color="auto"/>
            <w:left w:val="none" w:sz="0" w:space="0" w:color="auto"/>
            <w:bottom w:val="none" w:sz="0" w:space="0" w:color="auto"/>
            <w:right w:val="none" w:sz="0" w:space="0" w:color="auto"/>
          </w:divBdr>
        </w:div>
        <w:div w:id="487404803">
          <w:marLeft w:val="480"/>
          <w:marRight w:val="0"/>
          <w:marTop w:val="0"/>
          <w:marBottom w:val="0"/>
          <w:divBdr>
            <w:top w:val="none" w:sz="0" w:space="0" w:color="auto"/>
            <w:left w:val="none" w:sz="0" w:space="0" w:color="auto"/>
            <w:bottom w:val="none" w:sz="0" w:space="0" w:color="auto"/>
            <w:right w:val="none" w:sz="0" w:space="0" w:color="auto"/>
          </w:divBdr>
        </w:div>
        <w:div w:id="1543059482">
          <w:marLeft w:val="480"/>
          <w:marRight w:val="0"/>
          <w:marTop w:val="0"/>
          <w:marBottom w:val="0"/>
          <w:divBdr>
            <w:top w:val="none" w:sz="0" w:space="0" w:color="auto"/>
            <w:left w:val="none" w:sz="0" w:space="0" w:color="auto"/>
            <w:bottom w:val="none" w:sz="0" w:space="0" w:color="auto"/>
            <w:right w:val="none" w:sz="0" w:space="0" w:color="auto"/>
          </w:divBdr>
        </w:div>
        <w:div w:id="1531067843">
          <w:marLeft w:val="480"/>
          <w:marRight w:val="0"/>
          <w:marTop w:val="0"/>
          <w:marBottom w:val="0"/>
          <w:divBdr>
            <w:top w:val="none" w:sz="0" w:space="0" w:color="auto"/>
            <w:left w:val="none" w:sz="0" w:space="0" w:color="auto"/>
            <w:bottom w:val="none" w:sz="0" w:space="0" w:color="auto"/>
            <w:right w:val="none" w:sz="0" w:space="0" w:color="auto"/>
          </w:divBdr>
        </w:div>
        <w:div w:id="2134865324">
          <w:marLeft w:val="480"/>
          <w:marRight w:val="0"/>
          <w:marTop w:val="0"/>
          <w:marBottom w:val="0"/>
          <w:divBdr>
            <w:top w:val="none" w:sz="0" w:space="0" w:color="auto"/>
            <w:left w:val="none" w:sz="0" w:space="0" w:color="auto"/>
            <w:bottom w:val="none" w:sz="0" w:space="0" w:color="auto"/>
            <w:right w:val="none" w:sz="0" w:space="0" w:color="auto"/>
          </w:divBdr>
        </w:div>
        <w:div w:id="1833449961">
          <w:marLeft w:val="480"/>
          <w:marRight w:val="0"/>
          <w:marTop w:val="0"/>
          <w:marBottom w:val="0"/>
          <w:divBdr>
            <w:top w:val="none" w:sz="0" w:space="0" w:color="auto"/>
            <w:left w:val="none" w:sz="0" w:space="0" w:color="auto"/>
            <w:bottom w:val="none" w:sz="0" w:space="0" w:color="auto"/>
            <w:right w:val="none" w:sz="0" w:space="0" w:color="auto"/>
          </w:divBdr>
        </w:div>
        <w:div w:id="961501470">
          <w:marLeft w:val="480"/>
          <w:marRight w:val="0"/>
          <w:marTop w:val="0"/>
          <w:marBottom w:val="0"/>
          <w:divBdr>
            <w:top w:val="none" w:sz="0" w:space="0" w:color="auto"/>
            <w:left w:val="none" w:sz="0" w:space="0" w:color="auto"/>
            <w:bottom w:val="none" w:sz="0" w:space="0" w:color="auto"/>
            <w:right w:val="none" w:sz="0" w:space="0" w:color="auto"/>
          </w:divBdr>
        </w:div>
        <w:div w:id="2070574874">
          <w:marLeft w:val="480"/>
          <w:marRight w:val="0"/>
          <w:marTop w:val="0"/>
          <w:marBottom w:val="0"/>
          <w:divBdr>
            <w:top w:val="none" w:sz="0" w:space="0" w:color="auto"/>
            <w:left w:val="none" w:sz="0" w:space="0" w:color="auto"/>
            <w:bottom w:val="none" w:sz="0" w:space="0" w:color="auto"/>
            <w:right w:val="none" w:sz="0" w:space="0" w:color="auto"/>
          </w:divBdr>
        </w:div>
        <w:div w:id="1389452832">
          <w:marLeft w:val="480"/>
          <w:marRight w:val="0"/>
          <w:marTop w:val="0"/>
          <w:marBottom w:val="0"/>
          <w:divBdr>
            <w:top w:val="none" w:sz="0" w:space="0" w:color="auto"/>
            <w:left w:val="none" w:sz="0" w:space="0" w:color="auto"/>
            <w:bottom w:val="none" w:sz="0" w:space="0" w:color="auto"/>
            <w:right w:val="none" w:sz="0" w:space="0" w:color="auto"/>
          </w:divBdr>
        </w:div>
      </w:divsChild>
    </w:div>
    <w:div w:id="316298916">
      <w:bodyDiv w:val="1"/>
      <w:marLeft w:val="0"/>
      <w:marRight w:val="0"/>
      <w:marTop w:val="0"/>
      <w:marBottom w:val="0"/>
      <w:divBdr>
        <w:top w:val="none" w:sz="0" w:space="0" w:color="auto"/>
        <w:left w:val="none" w:sz="0" w:space="0" w:color="auto"/>
        <w:bottom w:val="none" w:sz="0" w:space="0" w:color="auto"/>
        <w:right w:val="none" w:sz="0" w:space="0" w:color="auto"/>
      </w:divBdr>
    </w:div>
    <w:div w:id="319190645">
      <w:bodyDiv w:val="1"/>
      <w:marLeft w:val="0"/>
      <w:marRight w:val="0"/>
      <w:marTop w:val="0"/>
      <w:marBottom w:val="0"/>
      <w:divBdr>
        <w:top w:val="none" w:sz="0" w:space="0" w:color="auto"/>
        <w:left w:val="none" w:sz="0" w:space="0" w:color="auto"/>
        <w:bottom w:val="none" w:sz="0" w:space="0" w:color="auto"/>
        <w:right w:val="none" w:sz="0" w:space="0" w:color="auto"/>
      </w:divBdr>
    </w:div>
    <w:div w:id="320617979">
      <w:bodyDiv w:val="1"/>
      <w:marLeft w:val="0"/>
      <w:marRight w:val="0"/>
      <w:marTop w:val="0"/>
      <w:marBottom w:val="0"/>
      <w:divBdr>
        <w:top w:val="none" w:sz="0" w:space="0" w:color="auto"/>
        <w:left w:val="none" w:sz="0" w:space="0" w:color="auto"/>
        <w:bottom w:val="none" w:sz="0" w:space="0" w:color="auto"/>
        <w:right w:val="none" w:sz="0" w:space="0" w:color="auto"/>
      </w:divBdr>
      <w:divsChild>
        <w:div w:id="690570089">
          <w:marLeft w:val="480"/>
          <w:marRight w:val="0"/>
          <w:marTop w:val="0"/>
          <w:marBottom w:val="0"/>
          <w:divBdr>
            <w:top w:val="none" w:sz="0" w:space="0" w:color="auto"/>
            <w:left w:val="none" w:sz="0" w:space="0" w:color="auto"/>
            <w:bottom w:val="none" w:sz="0" w:space="0" w:color="auto"/>
            <w:right w:val="none" w:sz="0" w:space="0" w:color="auto"/>
          </w:divBdr>
        </w:div>
        <w:div w:id="910700974">
          <w:marLeft w:val="480"/>
          <w:marRight w:val="0"/>
          <w:marTop w:val="0"/>
          <w:marBottom w:val="0"/>
          <w:divBdr>
            <w:top w:val="none" w:sz="0" w:space="0" w:color="auto"/>
            <w:left w:val="none" w:sz="0" w:space="0" w:color="auto"/>
            <w:bottom w:val="none" w:sz="0" w:space="0" w:color="auto"/>
            <w:right w:val="none" w:sz="0" w:space="0" w:color="auto"/>
          </w:divBdr>
        </w:div>
        <w:div w:id="137189635">
          <w:marLeft w:val="480"/>
          <w:marRight w:val="0"/>
          <w:marTop w:val="0"/>
          <w:marBottom w:val="0"/>
          <w:divBdr>
            <w:top w:val="none" w:sz="0" w:space="0" w:color="auto"/>
            <w:left w:val="none" w:sz="0" w:space="0" w:color="auto"/>
            <w:bottom w:val="none" w:sz="0" w:space="0" w:color="auto"/>
            <w:right w:val="none" w:sz="0" w:space="0" w:color="auto"/>
          </w:divBdr>
        </w:div>
        <w:div w:id="1524897841">
          <w:marLeft w:val="480"/>
          <w:marRight w:val="0"/>
          <w:marTop w:val="0"/>
          <w:marBottom w:val="0"/>
          <w:divBdr>
            <w:top w:val="none" w:sz="0" w:space="0" w:color="auto"/>
            <w:left w:val="none" w:sz="0" w:space="0" w:color="auto"/>
            <w:bottom w:val="none" w:sz="0" w:space="0" w:color="auto"/>
            <w:right w:val="none" w:sz="0" w:space="0" w:color="auto"/>
          </w:divBdr>
        </w:div>
        <w:div w:id="452603839">
          <w:marLeft w:val="480"/>
          <w:marRight w:val="0"/>
          <w:marTop w:val="0"/>
          <w:marBottom w:val="0"/>
          <w:divBdr>
            <w:top w:val="none" w:sz="0" w:space="0" w:color="auto"/>
            <w:left w:val="none" w:sz="0" w:space="0" w:color="auto"/>
            <w:bottom w:val="none" w:sz="0" w:space="0" w:color="auto"/>
            <w:right w:val="none" w:sz="0" w:space="0" w:color="auto"/>
          </w:divBdr>
        </w:div>
        <w:div w:id="1272667559">
          <w:marLeft w:val="480"/>
          <w:marRight w:val="0"/>
          <w:marTop w:val="0"/>
          <w:marBottom w:val="0"/>
          <w:divBdr>
            <w:top w:val="none" w:sz="0" w:space="0" w:color="auto"/>
            <w:left w:val="none" w:sz="0" w:space="0" w:color="auto"/>
            <w:bottom w:val="none" w:sz="0" w:space="0" w:color="auto"/>
            <w:right w:val="none" w:sz="0" w:space="0" w:color="auto"/>
          </w:divBdr>
        </w:div>
        <w:div w:id="1799687924">
          <w:marLeft w:val="480"/>
          <w:marRight w:val="0"/>
          <w:marTop w:val="0"/>
          <w:marBottom w:val="0"/>
          <w:divBdr>
            <w:top w:val="none" w:sz="0" w:space="0" w:color="auto"/>
            <w:left w:val="none" w:sz="0" w:space="0" w:color="auto"/>
            <w:bottom w:val="none" w:sz="0" w:space="0" w:color="auto"/>
            <w:right w:val="none" w:sz="0" w:space="0" w:color="auto"/>
          </w:divBdr>
        </w:div>
        <w:div w:id="999427315">
          <w:marLeft w:val="480"/>
          <w:marRight w:val="0"/>
          <w:marTop w:val="0"/>
          <w:marBottom w:val="0"/>
          <w:divBdr>
            <w:top w:val="none" w:sz="0" w:space="0" w:color="auto"/>
            <w:left w:val="none" w:sz="0" w:space="0" w:color="auto"/>
            <w:bottom w:val="none" w:sz="0" w:space="0" w:color="auto"/>
            <w:right w:val="none" w:sz="0" w:space="0" w:color="auto"/>
          </w:divBdr>
        </w:div>
        <w:div w:id="1455363740">
          <w:marLeft w:val="480"/>
          <w:marRight w:val="0"/>
          <w:marTop w:val="0"/>
          <w:marBottom w:val="0"/>
          <w:divBdr>
            <w:top w:val="none" w:sz="0" w:space="0" w:color="auto"/>
            <w:left w:val="none" w:sz="0" w:space="0" w:color="auto"/>
            <w:bottom w:val="none" w:sz="0" w:space="0" w:color="auto"/>
            <w:right w:val="none" w:sz="0" w:space="0" w:color="auto"/>
          </w:divBdr>
        </w:div>
        <w:div w:id="1866281894">
          <w:marLeft w:val="480"/>
          <w:marRight w:val="0"/>
          <w:marTop w:val="0"/>
          <w:marBottom w:val="0"/>
          <w:divBdr>
            <w:top w:val="none" w:sz="0" w:space="0" w:color="auto"/>
            <w:left w:val="none" w:sz="0" w:space="0" w:color="auto"/>
            <w:bottom w:val="none" w:sz="0" w:space="0" w:color="auto"/>
            <w:right w:val="none" w:sz="0" w:space="0" w:color="auto"/>
          </w:divBdr>
        </w:div>
        <w:div w:id="155271296">
          <w:marLeft w:val="480"/>
          <w:marRight w:val="0"/>
          <w:marTop w:val="0"/>
          <w:marBottom w:val="0"/>
          <w:divBdr>
            <w:top w:val="none" w:sz="0" w:space="0" w:color="auto"/>
            <w:left w:val="none" w:sz="0" w:space="0" w:color="auto"/>
            <w:bottom w:val="none" w:sz="0" w:space="0" w:color="auto"/>
            <w:right w:val="none" w:sz="0" w:space="0" w:color="auto"/>
          </w:divBdr>
        </w:div>
        <w:div w:id="120198288">
          <w:marLeft w:val="480"/>
          <w:marRight w:val="0"/>
          <w:marTop w:val="0"/>
          <w:marBottom w:val="0"/>
          <w:divBdr>
            <w:top w:val="none" w:sz="0" w:space="0" w:color="auto"/>
            <w:left w:val="none" w:sz="0" w:space="0" w:color="auto"/>
            <w:bottom w:val="none" w:sz="0" w:space="0" w:color="auto"/>
            <w:right w:val="none" w:sz="0" w:space="0" w:color="auto"/>
          </w:divBdr>
        </w:div>
        <w:div w:id="1523546119">
          <w:marLeft w:val="480"/>
          <w:marRight w:val="0"/>
          <w:marTop w:val="0"/>
          <w:marBottom w:val="0"/>
          <w:divBdr>
            <w:top w:val="none" w:sz="0" w:space="0" w:color="auto"/>
            <w:left w:val="none" w:sz="0" w:space="0" w:color="auto"/>
            <w:bottom w:val="none" w:sz="0" w:space="0" w:color="auto"/>
            <w:right w:val="none" w:sz="0" w:space="0" w:color="auto"/>
          </w:divBdr>
        </w:div>
        <w:div w:id="1079668449">
          <w:marLeft w:val="480"/>
          <w:marRight w:val="0"/>
          <w:marTop w:val="0"/>
          <w:marBottom w:val="0"/>
          <w:divBdr>
            <w:top w:val="none" w:sz="0" w:space="0" w:color="auto"/>
            <w:left w:val="none" w:sz="0" w:space="0" w:color="auto"/>
            <w:bottom w:val="none" w:sz="0" w:space="0" w:color="auto"/>
            <w:right w:val="none" w:sz="0" w:space="0" w:color="auto"/>
          </w:divBdr>
        </w:div>
        <w:div w:id="1207836358">
          <w:marLeft w:val="480"/>
          <w:marRight w:val="0"/>
          <w:marTop w:val="0"/>
          <w:marBottom w:val="0"/>
          <w:divBdr>
            <w:top w:val="none" w:sz="0" w:space="0" w:color="auto"/>
            <w:left w:val="none" w:sz="0" w:space="0" w:color="auto"/>
            <w:bottom w:val="none" w:sz="0" w:space="0" w:color="auto"/>
            <w:right w:val="none" w:sz="0" w:space="0" w:color="auto"/>
          </w:divBdr>
        </w:div>
        <w:div w:id="285549135">
          <w:marLeft w:val="480"/>
          <w:marRight w:val="0"/>
          <w:marTop w:val="0"/>
          <w:marBottom w:val="0"/>
          <w:divBdr>
            <w:top w:val="none" w:sz="0" w:space="0" w:color="auto"/>
            <w:left w:val="none" w:sz="0" w:space="0" w:color="auto"/>
            <w:bottom w:val="none" w:sz="0" w:space="0" w:color="auto"/>
            <w:right w:val="none" w:sz="0" w:space="0" w:color="auto"/>
          </w:divBdr>
        </w:div>
        <w:div w:id="1414161559">
          <w:marLeft w:val="480"/>
          <w:marRight w:val="0"/>
          <w:marTop w:val="0"/>
          <w:marBottom w:val="0"/>
          <w:divBdr>
            <w:top w:val="none" w:sz="0" w:space="0" w:color="auto"/>
            <w:left w:val="none" w:sz="0" w:space="0" w:color="auto"/>
            <w:bottom w:val="none" w:sz="0" w:space="0" w:color="auto"/>
            <w:right w:val="none" w:sz="0" w:space="0" w:color="auto"/>
          </w:divBdr>
        </w:div>
        <w:div w:id="500433884">
          <w:marLeft w:val="480"/>
          <w:marRight w:val="0"/>
          <w:marTop w:val="0"/>
          <w:marBottom w:val="0"/>
          <w:divBdr>
            <w:top w:val="none" w:sz="0" w:space="0" w:color="auto"/>
            <w:left w:val="none" w:sz="0" w:space="0" w:color="auto"/>
            <w:bottom w:val="none" w:sz="0" w:space="0" w:color="auto"/>
            <w:right w:val="none" w:sz="0" w:space="0" w:color="auto"/>
          </w:divBdr>
        </w:div>
        <w:div w:id="437214924">
          <w:marLeft w:val="480"/>
          <w:marRight w:val="0"/>
          <w:marTop w:val="0"/>
          <w:marBottom w:val="0"/>
          <w:divBdr>
            <w:top w:val="none" w:sz="0" w:space="0" w:color="auto"/>
            <w:left w:val="none" w:sz="0" w:space="0" w:color="auto"/>
            <w:bottom w:val="none" w:sz="0" w:space="0" w:color="auto"/>
            <w:right w:val="none" w:sz="0" w:space="0" w:color="auto"/>
          </w:divBdr>
        </w:div>
        <w:div w:id="1311247705">
          <w:marLeft w:val="480"/>
          <w:marRight w:val="0"/>
          <w:marTop w:val="0"/>
          <w:marBottom w:val="0"/>
          <w:divBdr>
            <w:top w:val="none" w:sz="0" w:space="0" w:color="auto"/>
            <w:left w:val="none" w:sz="0" w:space="0" w:color="auto"/>
            <w:bottom w:val="none" w:sz="0" w:space="0" w:color="auto"/>
            <w:right w:val="none" w:sz="0" w:space="0" w:color="auto"/>
          </w:divBdr>
        </w:div>
        <w:div w:id="324093130">
          <w:marLeft w:val="480"/>
          <w:marRight w:val="0"/>
          <w:marTop w:val="0"/>
          <w:marBottom w:val="0"/>
          <w:divBdr>
            <w:top w:val="none" w:sz="0" w:space="0" w:color="auto"/>
            <w:left w:val="none" w:sz="0" w:space="0" w:color="auto"/>
            <w:bottom w:val="none" w:sz="0" w:space="0" w:color="auto"/>
            <w:right w:val="none" w:sz="0" w:space="0" w:color="auto"/>
          </w:divBdr>
        </w:div>
        <w:div w:id="395206637">
          <w:marLeft w:val="480"/>
          <w:marRight w:val="0"/>
          <w:marTop w:val="0"/>
          <w:marBottom w:val="0"/>
          <w:divBdr>
            <w:top w:val="none" w:sz="0" w:space="0" w:color="auto"/>
            <w:left w:val="none" w:sz="0" w:space="0" w:color="auto"/>
            <w:bottom w:val="none" w:sz="0" w:space="0" w:color="auto"/>
            <w:right w:val="none" w:sz="0" w:space="0" w:color="auto"/>
          </w:divBdr>
        </w:div>
        <w:div w:id="975060745">
          <w:marLeft w:val="480"/>
          <w:marRight w:val="0"/>
          <w:marTop w:val="0"/>
          <w:marBottom w:val="0"/>
          <w:divBdr>
            <w:top w:val="none" w:sz="0" w:space="0" w:color="auto"/>
            <w:left w:val="none" w:sz="0" w:space="0" w:color="auto"/>
            <w:bottom w:val="none" w:sz="0" w:space="0" w:color="auto"/>
            <w:right w:val="none" w:sz="0" w:space="0" w:color="auto"/>
          </w:divBdr>
        </w:div>
        <w:div w:id="1736466815">
          <w:marLeft w:val="480"/>
          <w:marRight w:val="0"/>
          <w:marTop w:val="0"/>
          <w:marBottom w:val="0"/>
          <w:divBdr>
            <w:top w:val="none" w:sz="0" w:space="0" w:color="auto"/>
            <w:left w:val="none" w:sz="0" w:space="0" w:color="auto"/>
            <w:bottom w:val="none" w:sz="0" w:space="0" w:color="auto"/>
            <w:right w:val="none" w:sz="0" w:space="0" w:color="auto"/>
          </w:divBdr>
        </w:div>
        <w:div w:id="2027558376">
          <w:marLeft w:val="480"/>
          <w:marRight w:val="0"/>
          <w:marTop w:val="0"/>
          <w:marBottom w:val="0"/>
          <w:divBdr>
            <w:top w:val="none" w:sz="0" w:space="0" w:color="auto"/>
            <w:left w:val="none" w:sz="0" w:space="0" w:color="auto"/>
            <w:bottom w:val="none" w:sz="0" w:space="0" w:color="auto"/>
            <w:right w:val="none" w:sz="0" w:space="0" w:color="auto"/>
          </w:divBdr>
        </w:div>
        <w:div w:id="37247203">
          <w:marLeft w:val="480"/>
          <w:marRight w:val="0"/>
          <w:marTop w:val="0"/>
          <w:marBottom w:val="0"/>
          <w:divBdr>
            <w:top w:val="none" w:sz="0" w:space="0" w:color="auto"/>
            <w:left w:val="none" w:sz="0" w:space="0" w:color="auto"/>
            <w:bottom w:val="none" w:sz="0" w:space="0" w:color="auto"/>
            <w:right w:val="none" w:sz="0" w:space="0" w:color="auto"/>
          </w:divBdr>
        </w:div>
        <w:div w:id="420416033">
          <w:marLeft w:val="480"/>
          <w:marRight w:val="0"/>
          <w:marTop w:val="0"/>
          <w:marBottom w:val="0"/>
          <w:divBdr>
            <w:top w:val="none" w:sz="0" w:space="0" w:color="auto"/>
            <w:left w:val="none" w:sz="0" w:space="0" w:color="auto"/>
            <w:bottom w:val="none" w:sz="0" w:space="0" w:color="auto"/>
            <w:right w:val="none" w:sz="0" w:space="0" w:color="auto"/>
          </w:divBdr>
        </w:div>
        <w:div w:id="780494522">
          <w:marLeft w:val="480"/>
          <w:marRight w:val="0"/>
          <w:marTop w:val="0"/>
          <w:marBottom w:val="0"/>
          <w:divBdr>
            <w:top w:val="none" w:sz="0" w:space="0" w:color="auto"/>
            <w:left w:val="none" w:sz="0" w:space="0" w:color="auto"/>
            <w:bottom w:val="none" w:sz="0" w:space="0" w:color="auto"/>
            <w:right w:val="none" w:sz="0" w:space="0" w:color="auto"/>
          </w:divBdr>
        </w:div>
        <w:div w:id="482087719">
          <w:marLeft w:val="480"/>
          <w:marRight w:val="0"/>
          <w:marTop w:val="0"/>
          <w:marBottom w:val="0"/>
          <w:divBdr>
            <w:top w:val="none" w:sz="0" w:space="0" w:color="auto"/>
            <w:left w:val="none" w:sz="0" w:space="0" w:color="auto"/>
            <w:bottom w:val="none" w:sz="0" w:space="0" w:color="auto"/>
            <w:right w:val="none" w:sz="0" w:space="0" w:color="auto"/>
          </w:divBdr>
        </w:div>
        <w:div w:id="1453816656">
          <w:marLeft w:val="480"/>
          <w:marRight w:val="0"/>
          <w:marTop w:val="0"/>
          <w:marBottom w:val="0"/>
          <w:divBdr>
            <w:top w:val="none" w:sz="0" w:space="0" w:color="auto"/>
            <w:left w:val="none" w:sz="0" w:space="0" w:color="auto"/>
            <w:bottom w:val="none" w:sz="0" w:space="0" w:color="auto"/>
            <w:right w:val="none" w:sz="0" w:space="0" w:color="auto"/>
          </w:divBdr>
        </w:div>
        <w:div w:id="1727220953">
          <w:marLeft w:val="480"/>
          <w:marRight w:val="0"/>
          <w:marTop w:val="0"/>
          <w:marBottom w:val="0"/>
          <w:divBdr>
            <w:top w:val="none" w:sz="0" w:space="0" w:color="auto"/>
            <w:left w:val="none" w:sz="0" w:space="0" w:color="auto"/>
            <w:bottom w:val="none" w:sz="0" w:space="0" w:color="auto"/>
            <w:right w:val="none" w:sz="0" w:space="0" w:color="auto"/>
          </w:divBdr>
        </w:div>
        <w:div w:id="1350984288">
          <w:marLeft w:val="480"/>
          <w:marRight w:val="0"/>
          <w:marTop w:val="0"/>
          <w:marBottom w:val="0"/>
          <w:divBdr>
            <w:top w:val="none" w:sz="0" w:space="0" w:color="auto"/>
            <w:left w:val="none" w:sz="0" w:space="0" w:color="auto"/>
            <w:bottom w:val="none" w:sz="0" w:space="0" w:color="auto"/>
            <w:right w:val="none" w:sz="0" w:space="0" w:color="auto"/>
          </w:divBdr>
        </w:div>
        <w:div w:id="414210158">
          <w:marLeft w:val="480"/>
          <w:marRight w:val="0"/>
          <w:marTop w:val="0"/>
          <w:marBottom w:val="0"/>
          <w:divBdr>
            <w:top w:val="none" w:sz="0" w:space="0" w:color="auto"/>
            <w:left w:val="none" w:sz="0" w:space="0" w:color="auto"/>
            <w:bottom w:val="none" w:sz="0" w:space="0" w:color="auto"/>
            <w:right w:val="none" w:sz="0" w:space="0" w:color="auto"/>
          </w:divBdr>
        </w:div>
        <w:div w:id="402604425">
          <w:marLeft w:val="480"/>
          <w:marRight w:val="0"/>
          <w:marTop w:val="0"/>
          <w:marBottom w:val="0"/>
          <w:divBdr>
            <w:top w:val="none" w:sz="0" w:space="0" w:color="auto"/>
            <w:left w:val="none" w:sz="0" w:space="0" w:color="auto"/>
            <w:bottom w:val="none" w:sz="0" w:space="0" w:color="auto"/>
            <w:right w:val="none" w:sz="0" w:space="0" w:color="auto"/>
          </w:divBdr>
        </w:div>
        <w:div w:id="1399355451">
          <w:marLeft w:val="480"/>
          <w:marRight w:val="0"/>
          <w:marTop w:val="0"/>
          <w:marBottom w:val="0"/>
          <w:divBdr>
            <w:top w:val="none" w:sz="0" w:space="0" w:color="auto"/>
            <w:left w:val="none" w:sz="0" w:space="0" w:color="auto"/>
            <w:bottom w:val="none" w:sz="0" w:space="0" w:color="auto"/>
            <w:right w:val="none" w:sz="0" w:space="0" w:color="auto"/>
          </w:divBdr>
        </w:div>
        <w:div w:id="426660793">
          <w:marLeft w:val="480"/>
          <w:marRight w:val="0"/>
          <w:marTop w:val="0"/>
          <w:marBottom w:val="0"/>
          <w:divBdr>
            <w:top w:val="none" w:sz="0" w:space="0" w:color="auto"/>
            <w:left w:val="none" w:sz="0" w:space="0" w:color="auto"/>
            <w:bottom w:val="none" w:sz="0" w:space="0" w:color="auto"/>
            <w:right w:val="none" w:sz="0" w:space="0" w:color="auto"/>
          </w:divBdr>
        </w:div>
        <w:div w:id="109475376">
          <w:marLeft w:val="480"/>
          <w:marRight w:val="0"/>
          <w:marTop w:val="0"/>
          <w:marBottom w:val="0"/>
          <w:divBdr>
            <w:top w:val="none" w:sz="0" w:space="0" w:color="auto"/>
            <w:left w:val="none" w:sz="0" w:space="0" w:color="auto"/>
            <w:bottom w:val="none" w:sz="0" w:space="0" w:color="auto"/>
            <w:right w:val="none" w:sz="0" w:space="0" w:color="auto"/>
          </w:divBdr>
        </w:div>
        <w:div w:id="948975665">
          <w:marLeft w:val="480"/>
          <w:marRight w:val="0"/>
          <w:marTop w:val="0"/>
          <w:marBottom w:val="0"/>
          <w:divBdr>
            <w:top w:val="none" w:sz="0" w:space="0" w:color="auto"/>
            <w:left w:val="none" w:sz="0" w:space="0" w:color="auto"/>
            <w:bottom w:val="none" w:sz="0" w:space="0" w:color="auto"/>
            <w:right w:val="none" w:sz="0" w:space="0" w:color="auto"/>
          </w:divBdr>
        </w:div>
        <w:div w:id="1275018149">
          <w:marLeft w:val="480"/>
          <w:marRight w:val="0"/>
          <w:marTop w:val="0"/>
          <w:marBottom w:val="0"/>
          <w:divBdr>
            <w:top w:val="none" w:sz="0" w:space="0" w:color="auto"/>
            <w:left w:val="none" w:sz="0" w:space="0" w:color="auto"/>
            <w:bottom w:val="none" w:sz="0" w:space="0" w:color="auto"/>
            <w:right w:val="none" w:sz="0" w:space="0" w:color="auto"/>
          </w:divBdr>
        </w:div>
        <w:div w:id="1197694991">
          <w:marLeft w:val="480"/>
          <w:marRight w:val="0"/>
          <w:marTop w:val="0"/>
          <w:marBottom w:val="0"/>
          <w:divBdr>
            <w:top w:val="none" w:sz="0" w:space="0" w:color="auto"/>
            <w:left w:val="none" w:sz="0" w:space="0" w:color="auto"/>
            <w:bottom w:val="none" w:sz="0" w:space="0" w:color="auto"/>
            <w:right w:val="none" w:sz="0" w:space="0" w:color="auto"/>
          </w:divBdr>
        </w:div>
        <w:div w:id="966202173">
          <w:marLeft w:val="480"/>
          <w:marRight w:val="0"/>
          <w:marTop w:val="0"/>
          <w:marBottom w:val="0"/>
          <w:divBdr>
            <w:top w:val="none" w:sz="0" w:space="0" w:color="auto"/>
            <w:left w:val="none" w:sz="0" w:space="0" w:color="auto"/>
            <w:bottom w:val="none" w:sz="0" w:space="0" w:color="auto"/>
            <w:right w:val="none" w:sz="0" w:space="0" w:color="auto"/>
          </w:divBdr>
        </w:div>
        <w:div w:id="544606842">
          <w:marLeft w:val="480"/>
          <w:marRight w:val="0"/>
          <w:marTop w:val="0"/>
          <w:marBottom w:val="0"/>
          <w:divBdr>
            <w:top w:val="none" w:sz="0" w:space="0" w:color="auto"/>
            <w:left w:val="none" w:sz="0" w:space="0" w:color="auto"/>
            <w:bottom w:val="none" w:sz="0" w:space="0" w:color="auto"/>
            <w:right w:val="none" w:sz="0" w:space="0" w:color="auto"/>
          </w:divBdr>
        </w:div>
        <w:div w:id="1715080612">
          <w:marLeft w:val="480"/>
          <w:marRight w:val="0"/>
          <w:marTop w:val="0"/>
          <w:marBottom w:val="0"/>
          <w:divBdr>
            <w:top w:val="none" w:sz="0" w:space="0" w:color="auto"/>
            <w:left w:val="none" w:sz="0" w:space="0" w:color="auto"/>
            <w:bottom w:val="none" w:sz="0" w:space="0" w:color="auto"/>
            <w:right w:val="none" w:sz="0" w:space="0" w:color="auto"/>
          </w:divBdr>
        </w:div>
        <w:div w:id="1597398900">
          <w:marLeft w:val="480"/>
          <w:marRight w:val="0"/>
          <w:marTop w:val="0"/>
          <w:marBottom w:val="0"/>
          <w:divBdr>
            <w:top w:val="none" w:sz="0" w:space="0" w:color="auto"/>
            <w:left w:val="none" w:sz="0" w:space="0" w:color="auto"/>
            <w:bottom w:val="none" w:sz="0" w:space="0" w:color="auto"/>
            <w:right w:val="none" w:sz="0" w:space="0" w:color="auto"/>
          </w:divBdr>
        </w:div>
        <w:div w:id="85464294">
          <w:marLeft w:val="480"/>
          <w:marRight w:val="0"/>
          <w:marTop w:val="0"/>
          <w:marBottom w:val="0"/>
          <w:divBdr>
            <w:top w:val="none" w:sz="0" w:space="0" w:color="auto"/>
            <w:left w:val="none" w:sz="0" w:space="0" w:color="auto"/>
            <w:bottom w:val="none" w:sz="0" w:space="0" w:color="auto"/>
            <w:right w:val="none" w:sz="0" w:space="0" w:color="auto"/>
          </w:divBdr>
        </w:div>
        <w:div w:id="1059206268">
          <w:marLeft w:val="480"/>
          <w:marRight w:val="0"/>
          <w:marTop w:val="0"/>
          <w:marBottom w:val="0"/>
          <w:divBdr>
            <w:top w:val="none" w:sz="0" w:space="0" w:color="auto"/>
            <w:left w:val="none" w:sz="0" w:space="0" w:color="auto"/>
            <w:bottom w:val="none" w:sz="0" w:space="0" w:color="auto"/>
            <w:right w:val="none" w:sz="0" w:space="0" w:color="auto"/>
          </w:divBdr>
        </w:div>
        <w:div w:id="427433472">
          <w:marLeft w:val="480"/>
          <w:marRight w:val="0"/>
          <w:marTop w:val="0"/>
          <w:marBottom w:val="0"/>
          <w:divBdr>
            <w:top w:val="none" w:sz="0" w:space="0" w:color="auto"/>
            <w:left w:val="none" w:sz="0" w:space="0" w:color="auto"/>
            <w:bottom w:val="none" w:sz="0" w:space="0" w:color="auto"/>
            <w:right w:val="none" w:sz="0" w:space="0" w:color="auto"/>
          </w:divBdr>
        </w:div>
        <w:div w:id="1746341352">
          <w:marLeft w:val="480"/>
          <w:marRight w:val="0"/>
          <w:marTop w:val="0"/>
          <w:marBottom w:val="0"/>
          <w:divBdr>
            <w:top w:val="none" w:sz="0" w:space="0" w:color="auto"/>
            <w:left w:val="none" w:sz="0" w:space="0" w:color="auto"/>
            <w:bottom w:val="none" w:sz="0" w:space="0" w:color="auto"/>
            <w:right w:val="none" w:sz="0" w:space="0" w:color="auto"/>
          </w:divBdr>
        </w:div>
        <w:div w:id="444231934">
          <w:marLeft w:val="480"/>
          <w:marRight w:val="0"/>
          <w:marTop w:val="0"/>
          <w:marBottom w:val="0"/>
          <w:divBdr>
            <w:top w:val="none" w:sz="0" w:space="0" w:color="auto"/>
            <w:left w:val="none" w:sz="0" w:space="0" w:color="auto"/>
            <w:bottom w:val="none" w:sz="0" w:space="0" w:color="auto"/>
            <w:right w:val="none" w:sz="0" w:space="0" w:color="auto"/>
          </w:divBdr>
        </w:div>
        <w:div w:id="1804807263">
          <w:marLeft w:val="480"/>
          <w:marRight w:val="0"/>
          <w:marTop w:val="0"/>
          <w:marBottom w:val="0"/>
          <w:divBdr>
            <w:top w:val="none" w:sz="0" w:space="0" w:color="auto"/>
            <w:left w:val="none" w:sz="0" w:space="0" w:color="auto"/>
            <w:bottom w:val="none" w:sz="0" w:space="0" w:color="auto"/>
            <w:right w:val="none" w:sz="0" w:space="0" w:color="auto"/>
          </w:divBdr>
        </w:div>
        <w:div w:id="1348168386">
          <w:marLeft w:val="480"/>
          <w:marRight w:val="0"/>
          <w:marTop w:val="0"/>
          <w:marBottom w:val="0"/>
          <w:divBdr>
            <w:top w:val="none" w:sz="0" w:space="0" w:color="auto"/>
            <w:left w:val="none" w:sz="0" w:space="0" w:color="auto"/>
            <w:bottom w:val="none" w:sz="0" w:space="0" w:color="auto"/>
            <w:right w:val="none" w:sz="0" w:space="0" w:color="auto"/>
          </w:divBdr>
        </w:div>
        <w:div w:id="1032923927">
          <w:marLeft w:val="480"/>
          <w:marRight w:val="0"/>
          <w:marTop w:val="0"/>
          <w:marBottom w:val="0"/>
          <w:divBdr>
            <w:top w:val="none" w:sz="0" w:space="0" w:color="auto"/>
            <w:left w:val="none" w:sz="0" w:space="0" w:color="auto"/>
            <w:bottom w:val="none" w:sz="0" w:space="0" w:color="auto"/>
            <w:right w:val="none" w:sz="0" w:space="0" w:color="auto"/>
          </w:divBdr>
        </w:div>
        <w:div w:id="834952949">
          <w:marLeft w:val="480"/>
          <w:marRight w:val="0"/>
          <w:marTop w:val="0"/>
          <w:marBottom w:val="0"/>
          <w:divBdr>
            <w:top w:val="none" w:sz="0" w:space="0" w:color="auto"/>
            <w:left w:val="none" w:sz="0" w:space="0" w:color="auto"/>
            <w:bottom w:val="none" w:sz="0" w:space="0" w:color="auto"/>
            <w:right w:val="none" w:sz="0" w:space="0" w:color="auto"/>
          </w:divBdr>
        </w:div>
        <w:div w:id="2001809507">
          <w:marLeft w:val="480"/>
          <w:marRight w:val="0"/>
          <w:marTop w:val="0"/>
          <w:marBottom w:val="0"/>
          <w:divBdr>
            <w:top w:val="none" w:sz="0" w:space="0" w:color="auto"/>
            <w:left w:val="none" w:sz="0" w:space="0" w:color="auto"/>
            <w:bottom w:val="none" w:sz="0" w:space="0" w:color="auto"/>
            <w:right w:val="none" w:sz="0" w:space="0" w:color="auto"/>
          </w:divBdr>
        </w:div>
        <w:div w:id="1373767387">
          <w:marLeft w:val="480"/>
          <w:marRight w:val="0"/>
          <w:marTop w:val="0"/>
          <w:marBottom w:val="0"/>
          <w:divBdr>
            <w:top w:val="none" w:sz="0" w:space="0" w:color="auto"/>
            <w:left w:val="none" w:sz="0" w:space="0" w:color="auto"/>
            <w:bottom w:val="none" w:sz="0" w:space="0" w:color="auto"/>
            <w:right w:val="none" w:sz="0" w:space="0" w:color="auto"/>
          </w:divBdr>
        </w:div>
        <w:div w:id="219486436">
          <w:marLeft w:val="480"/>
          <w:marRight w:val="0"/>
          <w:marTop w:val="0"/>
          <w:marBottom w:val="0"/>
          <w:divBdr>
            <w:top w:val="none" w:sz="0" w:space="0" w:color="auto"/>
            <w:left w:val="none" w:sz="0" w:space="0" w:color="auto"/>
            <w:bottom w:val="none" w:sz="0" w:space="0" w:color="auto"/>
            <w:right w:val="none" w:sz="0" w:space="0" w:color="auto"/>
          </w:divBdr>
        </w:div>
        <w:div w:id="16196711">
          <w:marLeft w:val="480"/>
          <w:marRight w:val="0"/>
          <w:marTop w:val="0"/>
          <w:marBottom w:val="0"/>
          <w:divBdr>
            <w:top w:val="none" w:sz="0" w:space="0" w:color="auto"/>
            <w:left w:val="none" w:sz="0" w:space="0" w:color="auto"/>
            <w:bottom w:val="none" w:sz="0" w:space="0" w:color="auto"/>
            <w:right w:val="none" w:sz="0" w:space="0" w:color="auto"/>
          </w:divBdr>
        </w:div>
        <w:div w:id="75977134">
          <w:marLeft w:val="480"/>
          <w:marRight w:val="0"/>
          <w:marTop w:val="0"/>
          <w:marBottom w:val="0"/>
          <w:divBdr>
            <w:top w:val="none" w:sz="0" w:space="0" w:color="auto"/>
            <w:left w:val="none" w:sz="0" w:space="0" w:color="auto"/>
            <w:bottom w:val="none" w:sz="0" w:space="0" w:color="auto"/>
            <w:right w:val="none" w:sz="0" w:space="0" w:color="auto"/>
          </w:divBdr>
        </w:div>
        <w:div w:id="393898008">
          <w:marLeft w:val="480"/>
          <w:marRight w:val="0"/>
          <w:marTop w:val="0"/>
          <w:marBottom w:val="0"/>
          <w:divBdr>
            <w:top w:val="none" w:sz="0" w:space="0" w:color="auto"/>
            <w:left w:val="none" w:sz="0" w:space="0" w:color="auto"/>
            <w:bottom w:val="none" w:sz="0" w:space="0" w:color="auto"/>
            <w:right w:val="none" w:sz="0" w:space="0" w:color="auto"/>
          </w:divBdr>
        </w:div>
        <w:div w:id="114255518">
          <w:marLeft w:val="480"/>
          <w:marRight w:val="0"/>
          <w:marTop w:val="0"/>
          <w:marBottom w:val="0"/>
          <w:divBdr>
            <w:top w:val="none" w:sz="0" w:space="0" w:color="auto"/>
            <w:left w:val="none" w:sz="0" w:space="0" w:color="auto"/>
            <w:bottom w:val="none" w:sz="0" w:space="0" w:color="auto"/>
            <w:right w:val="none" w:sz="0" w:space="0" w:color="auto"/>
          </w:divBdr>
        </w:div>
        <w:div w:id="1356300086">
          <w:marLeft w:val="480"/>
          <w:marRight w:val="0"/>
          <w:marTop w:val="0"/>
          <w:marBottom w:val="0"/>
          <w:divBdr>
            <w:top w:val="none" w:sz="0" w:space="0" w:color="auto"/>
            <w:left w:val="none" w:sz="0" w:space="0" w:color="auto"/>
            <w:bottom w:val="none" w:sz="0" w:space="0" w:color="auto"/>
            <w:right w:val="none" w:sz="0" w:space="0" w:color="auto"/>
          </w:divBdr>
        </w:div>
        <w:div w:id="1842550746">
          <w:marLeft w:val="480"/>
          <w:marRight w:val="0"/>
          <w:marTop w:val="0"/>
          <w:marBottom w:val="0"/>
          <w:divBdr>
            <w:top w:val="none" w:sz="0" w:space="0" w:color="auto"/>
            <w:left w:val="none" w:sz="0" w:space="0" w:color="auto"/>
            <w:bottom w:val="none" w:sz="0" w:space="0" w:color="auto"/>
            <w:right w:val="none" w:sz="0" w:space="0" w:color="auto"/>
          </w:divBdr>
        </w:div>
        <w:div w:id="201946781">
          <w:marLeft w:val="480"/>
          <w:marRight w:val="0"/>
          <w:marTop w:val="0"/>
          <w:marBottom w:val="0"/>
          <w:divBdr>
            <w:top w:val="none" w:sz="0" w:space="0" w:color="auto"/>
            <w:left w:val="none" w:sz="0" w:space="0" w:color="auto"/>
            <w:bottom w:val="none" w:sz="0" w:space="0" w:color="auto"/>
            <w:right w:val="none" w:sz="0" w:space="0" w:color="auto"/>
          </w:divBdr>
        </w:div>
        <w:div w:id="351883450">
          <w:marLeft w:val="480"/>
          <w:marRight w:val="0"/>
          <w:marTop w:val="0"/>
          <w:marBottom w:val="0"/>
          <w:divBdr>
            <w:top w:val="none" w:sz="0" w:space="0" w:color="auto"/>
            <w:left w:val="none" w:sz="0" w:space="0" w:color="auto"/>
            <w:bottom w:val="none" w:sz="0" w:space="0" w:color="auto"/>
            <w:right w:val="none" w:sz="0" w:space="0" w:color="auto"/>
          </w:divBdr>
        </w:div>
        <w:div w:id="481699696">
          <w:marLeft w:val="480"/>
          <w:marRight w:val="0"/>
          <w:marTop w:val="0"/>
          <w:marBottom w:val="0"/>
          <w:divBdr>
            <w:top w:val="none" w:sz="0" w:space="0" w:color="auto"/>
            <w:left w:val="none" w:sz="0" w:space="0" w:color="auto"/>
            <w:bottom w:val="none" w:sz="0" w:space="0" w:color="auto"/>
            <w:right w:val="none" w:sz="0" w:space="0" w:color="auto"/>
          </w:divBdr>
        </w:div>
        <w:div w:id="68190054">
          <w:marLeft w:val="480"/>
          <w:marRight w:val="0"/>
          <w:marTop w:val="0"/>
          <w:marBottom w:val="0"/>
          <w:divBdr>
            <w:top w:val="none" w:sz="0" w:space="0" w:color="auto"/>
            <w:left w:val="none" w:sz="0" w:space="0" w:color="auto"/>
            <w:bottom w:val="none" w:sz="0" w:space="0" w:color="auto"/>
            <w:right w:val="none" w:sz="0" w:space="0" w:color="auto"/>
          </w:divBdr>
        </w:div>
        <w:div w:id="382415058">
          <w:marLeft w:val="480"/>
          <w:marRight w:val="0"/>
          <w:marTop w:val="0"/>
          <w:marBottom w:val="0"/>
          <w:divBdr>
            <w:top w:val="none" w:sz="0" w:space="0" w:color="auto"/>
            <w:left w:val="none" w:sz="0" w:space="0" w:color="auto"/>
            <w:bottom w:val="none" w:sz="0" w:space="0" w:color="auto"/>
            <w:right w:val="none" w:sz="0" w:space="0" w:color="auto"/>
          </w:divBdr>
        </w:div>
        <w:div w:id="2145542461">
          <w:marLeft w:val="480"/>
          <w:marRight w:val="0"/>
          <w:marTop w:val="0"/>
          <w:marBottom w:val="0"/>
          <w:divBdr>
            <w:top w:val="none" w:sz="0" w:space="0" w:color="auto"/>
            <w:left w:val="none" w:sz="0" w:space="0" w:color="auto"/>
            <w:bottom w:val="none" w:sz="0" w:space="0" w:color="auto"/>
            <w:right w:val="none" w:sz="0" w:space="0" w:color="auto"/>
          </w:divBdr>
        </w:div>
        <w:div w:id="345400720">
          <w:marLeft w:val="480"/>
          <w:marRight w:val="0"/>
          <w:marTop w:val="0"/>
          <w:marBottom w:val="0"/>
          <w:divBdr>
            <w:top w:val="none" w:sz="0" w:space="0" w:color="auto"/>
            <w:left w:val="none" w:sz="0" w:space="0" w:color="auto"/>
            <w:bottom w:val="none" w:sz="0" w:space="0" w:color="auto"/>
            <w:right w:val="none" w:sz="0" w:space="0" w:color="auto"/>
          </w:divBdr>
        </w:div>
        <w:div w:id="1688290703">
          <w:marLeft w:val="480"/>
          <w:marRight w:val="0"/>
          <w:marTop w:val="0"/>
          <w:marBottom w:val="0"/>
          <w:divBdr>
            <w:top w:val="none" w:sz="0" w:space="0" w:color="auto"/>
            <w:left w:val="none" w:sz="0" w:space="0" w:color="auto"/>
            <w:bottom w:val="none" w:sz="0" w:space="0" w:color="auto"/>
            <w:right w:val="none" w:sz="0" w:space="0" w:color="auto"/>
          </w:divBdr>
        </w:div>
        <w:div w:id="690763115">
          <w:marLeft w:val="480"/>
          <w:marRight w:val="0"/>
          <w:marTop w:val="0"/>
          <w:marBottom w:val="0"/>
          <w:divBdr>
            <w:top w:val="none" w:sz="0" w:space="0" w:color="auto"/>
            <w:left w:val="none" w:sz="0" w:space="0" w:color="auto"/>
            <w:bottom w:val="none" w:sz="0" w:space="0" w:color="auto"/>
            <w:right w:val="none" w:sz="0" w:space="0" w:color="auto"/>
          </w:divBdr>
        </w:div>
        <w:div w:id="1870145054">
          <w:marLeft w:val="480"/>
          <w:marRight w:val="0"/>
          <w:marTop w:val="0"/>
          <w:marBottom w:val="0"/>
          <w:divBdr>
            <w:top w:val="none" w:sz="0" w:space="0" w:color="auto"/>
            <w:left w:val="none" w:sz="0" w:space="0" w:color="auto"/>
            <w:bottom w:val="none" w:sz="0" w:space="0" w:color="auto"/>
            <w:right w:val="none" w:sz="0" w:space="0" w:color="auto"/>
          </w:divBdr>
        </w:div>
        <w:div w:id="1875728009">
          <w:marLeft w:val="480"/>
          <w:marRight w:val="0"/>
          <w:marTop w:val="0"/>
          <w:marBottom w:val="0"/>
          <w:divBdr>
            <w:top w:val="none" w:sz="0" w:space="0" w:color="auto"/>
            <w:left w:val="none" w:sz="0" w:space="0" w:color="auto"/>
            <w:bottom w:val="none" w:sz="0" w:space="0" w:color="auto"/>
            <w:right w:val="none" w:sz="0" w:space="0" w:color="auto"/>
          </w:divBdr>
        </w:div>
        <w:div w:id="1754399893">
          <w:marLeft w:val="480"/>
          <w:marRight w:val="0"/>
          <w:marTop w:val="0"/>
          <w:marBottom w:val="0"/>
          <w:divBdr>
            <w:top w:val="none" w:sz="0" w:space="0" w:color="auto"/>
            <w:left w:val="none" w:sz="0" w:space="0" w:color="auto"/>
            <w:bottom w:val="none" w:sz="0" w:space="0" w:color="auto"/>
            <w:right w:val="none" w:sz="0" w:space="0" w:color="auto"/>
          </w:divBdr>
        </w:div>
        <w:div w:id="1558778320">
          <w:marLeft w:val="480"/>
          <w:marRight w:val="0"/>
          <w:marTop w:val="0"/>
          <w:marBottom w:val="0"/>
          <w:divBdr>
            <w:top w:val="none" w:sz="0" w:space="0" w:color="auto"/>
            <w:left w:val="none" w:sz="0" w:space="0" w:color="auto"/>
            <w:bottom w:val="none" w:sz="0" w:space="0" w:color="auto"/>
            <w:right w:val="none" w:sz="0" w:space="0" w:color="auto"/>
          </w:divBdr>
        </w:div>
        <w:div w:id="1708213089">
          <w:marLeft w:val="480"/>
          <w:marRight w:val="0"/>
          <w:marTop w:val="0"/>
          <w:marBottom w:val="0"/>
          <w:divBdr>
            <w:top w:val="none" w:sz="0" w:space="0" w:color="auto"/>
            <w:left w:val="none" w:sz="0" w:space="0" w:color="auto"/>
            <w:bottom w:val="none" w:sz="0" w:space="0" w:color="auto"/>
            <w:right w:val="none" w:sz="0" w:space="0" w:color="auto"/>
          </w:divBdr>
        </w:div>
        <w:div w:id="14621791">
          <w:marLeft w:val="480"/>
          <w:marRight w:val="0"/>
          <w:marTop w:val="0"/>
          <w:marBottom w:val="0"/>
          <w:divBdr>
            <w:top w:val="none" w:sz="0" w:space="0" w:color="auto"/>
            <w:left w:val="none" w:sz="0" w:space="0" w:color="auto"/>
            <w:bottom w:val="none" w:sz="0" w:space="0" w:color="auto"/>
            <w:right w:val="none" w:sz="0" w:space="0" w:color="auto"/>
          </w:divBdr>
        </w:div>
        <w:div w:id="3024226">
          <w:marLeft w:val="480"/>
          <w:marRight w:val="0"/>
          <w:marTop w:val="0"/>
          <w:marBottom w:val="0"/>
          <w:divBdr>
            <w:top w:val="none" w:sz="0" w:space="0" w:color="auto"/>
            <w:left w:val="none" w:sz="0" w:space="0" w:color="auto"/>
            <w:bottom w:val="none" w:sz="0" w:space="0" w:color="auto"/>
            <w:right w:val="none" w:sz="0" w:space="0" w:color="auto"/>
          </w:divBdr>
        </w:div>
        <w:div w:id="1114784946">
          <w:marLeft w:val="480"/>
          <w:marRight w:val="0"/>
          <w:marTop w:val="0"/>
          <w:marBottom w:val="0"/>
          <w:divBdr>
            <w:top w:val="none" w:sz="0" w:space="0" w:color="auto"/>
            <w:left w:val="none" w:sz="0" w:space="0" w:color="auto"/>
            <w:bottom w:val="none" w:sz="0" w:space="0" w:color="auto"/>
            <w:right w:val="none" w:sz="0" w:space="0" w:color="auto"/>
          </w:divBdr>
        </w:div>
        <w:div w:id="118306007">
          <w:marLeft w:val="480"/>
          <w:marRight w:val="0"/>
          <w:marTop w:val="0"/>
          <w:marBottom w:val="0"/>
          <w:divBdr>
            <w:top w:val="none" w:sz="0" w:space="0" w:color="auto"/>
            <w:left w:val="none" w:sz="0" w:space="0" w:color="auto"/>
            <w:bottom w:val="none" w:sz="0" w:space="0" w:color="auto"/>
            <w:right w:val="none" w:sz="0" w:space="0" w:color="auto"/>
          </w:divBdr>
        </w:div>
        <w:div w:id="691540722">
          <w:marLeft w:val="480"/>
          <w:marRight w:val="0"/>
          <w:marTop w:val="0"/>
          <w:marBottom w:val="0"/>
          <w:divBdr>
            <w:top w:val="none" w:sz="0" w:space="0" w:color="auto"/>
            <w:left w:val="none" w:sz="0" w:space="0" w:color="auto"/>
            <w:bottom w:val="none" w:sz="0" w:space="0" w:color="auto"/>
            <w:right w:val="none" w:sz="0" w:space="0" w:color="auto"/>
          </w:divBdr>
        </w:div>
        <w:div w:id="1596746363">
          <w:marLeft w:val="480"/>
          <w:marRight w:val="0"/>
          <w:marTop w:val="0"/>
          <w:marBottom w:val="0"/>
          <w:divBdr>
            <w:top w:val="none" w:sz="0" w:space="0" w:color="auto"/>
            <w:left w:val="none" w:sz="0" w:space="0" w:color="auto"/>
            <w:bottom w:val="none" w:sz="0" w:space="0" w:color="auto"/>
            <w:right w:val="none" w:sz="0" w:space="0" w:color="auto"/>
          </w:divBdr>
        </w:div>
        <w:div w:id="163783178">
          <w:marLeft w:val="480"/>
          <w:marRight w:val="0"/>
          <w:marTop w:val="0"/>
          <w:marBottom w:val="0"/>
          <w:divBdr>
            <w:top w:val="none" w:sz="0" w:space="0" w:color="auto"/>
            <w:left w:val="none" w:sz="0" w:space="0" w:color="auto"/>
            <w:bottom w:val="none" w:sz="0" w:space="0" w:color="auto"/>
            <w:right w:val="none" w:sz="0" w:space="0" w:color="auto"/>
          </w:divBdr>
        </w:div>
        <w:div w:id="2088767060">
          <w:marLeft w:val="480"/>
          <w:marRight w:val="0"/>
          <w:marTop w:val="0"/>
          <w:marBottom w:val="0"/>
          <w:divBdr>
            <w:top w:val="none" w:sz="0" w:space="0" w:color="auto"/>
            <w:left w:val="none" w:sz="0" w:space="0" w:color="auto"/>
            <w:bottom w:val="none" w:sz="0" w:space="0" w:color="auto"/>
            <w:right w:val="none" w:sz="0" w:space="0" w:color="auto"/>
          </w:divBdr>
        </w:div>
        <w:div w:id="857541509">
          <w:marLeft w:val="480"/>
          <w:marRight w:val="0"/>
          <w:marTop w:val="0"/>
          <w:marBottom w:val="0"/>
          <w:divBdr>
            <w:top w:val="none" w:sz="0" w:space="0" w:color="auto"/>
            <w:left w:val="none" w:sz="0" w:space="0" w:color="auto"/>
            <w:bottom w:val="none" w:sz="0" w:space="0" w:color="auto"/>
            <w:right w:val="none" w:sz="0" w:space="0" w:color="auto"/>
          </w:divBdr>
        </w:div>
        <w:div w:id="84041009">
          <w:marLeft w:val="480"/>
          <w:marRight w:val="0"/>
          <w:marTop w:val="0"/>
          <w:marBottom w:val="0"/>
          <w:divBdr>
            <w:top w:val="none" w:sz="0" w:space="0" w:color="auto"/>
            <w:left w:val="none" w:sz="0" w:space="0" w:color="auto"/>
            <w:bottom w:val="none" w:sz="0" w:space="0" w:color="auto"/>
            <w:right w:val="none" w:sz="0" w:space="0" w:color="auto"/>
          </w:divBdr>
        </w:div>
        <w:div w:id="895050836">
          <w:marLeft w:val="480"/>
          <w:marRight w:val="0"/>
          <w:marTop w:val="0"/>
          <w:marBottom w:val="0"/>
          <w:divBdr>
            <w:top w:val="none" w:sz="0" w:space="0" w:color="auto"/>
            <w:left w:val="none" w:sz="0" w:space="0" w:color="auto"/>
            <w:bottom w:val="none" w:sz="0" w:space="0" w:color="auto"/>
            <w:right w:val="none" w:sz="0" w:space="0" w:color="auto"/>
          </w:divBdr>
        </w:div>
        <w:div w:id="349524751">
          <w:marLeft w:val="480"/>
          <w:marRight w:val="0"/>
          <w:marTop w:val="0"/>
          <w:marBottom w:val="0"/>
          <w:divBdr>
            <w:top w:val="none" w:sz="0" w:space="0" w:color="auto"/>
            <w:left w:val="none" w:sz="0" w:space="0" w:color="auto"/>
            <w:bottom w:val="none" w:sz="0" w:space="0" w:color="auto"/>
            <w:right w:val="none" w:sz="0" w:space="0" w:color="auto"/>
          </w:divBdr>
        </w:div>
        <w:div w:id="47652498">
          <w:marLeft w:val="480"/>
          <w:marRight w:val="0"/>
          <w:marTop w:val="0"/>
          <w:marBottom w:val="0"/>
          <w:divBdr>
            <w:top w:val="none" w:sz="0" w:space="0" w:color="auto"/>
            <w:left w:val="none" w:sz="0" w:space="0" w:color="auto"/>
            <w:bottom w:val="none" w:sz="0" w:space="0" w:color="auto"/>
            <w:right w:val="none" w:sz="0" w:space="0" w:color="auto"/>
          </w:divBdr>
        </w:div>
        <w:div w:id="1364404312">
          <w:marLeft w:val="480"/>
          <w:marRight w:val="0"/>
          <w:marTop w:val="0"/>
          <w:marBottom w:val="0"/>
          <w:divBdr>
            <w:top w:val="none" w:sz="0" w:space="0" w:color="auto"/>
            <w:left w:val="none" w:sz="0" w:space="0" w:color="auto"/>
            <w:bottom w:val="none" w:sz="0" w:space="0" w:color="auto"/>
            <w:right w:val="none" w:sz="0" w:space="0" w:color="auto"/>
          </w:divBdr>
        </w:div>
        <w:div w:id="1398434834">
          <w:marLeft w:val="480"/>
          <w:marRight w:val="0"/>
          <w:marTop w:val="0"/>
          <w:marBottom w:val="0"/>
          <w:divBdr>
            <w:top w:val="none" w:sz="0" w:space="0" w:color="auto"/>
            <w:left w:val="none" w:sz="0" w:space="0" w:color="auto"/>
            <w:bottom w:val="none" w:sz="0" w:space="0" w:color="auto"/>
            <w:right w:val="none" w:sz="0" w:space="0" w:color="auto"/>
          </w:divBdr>
        </w:div>
        <w:div w:id="314727678">
          <w:marLeft w:val="480"/>
          <w:marRight w:val="0"/>
          <w:marTop w:val="0"/>
          <w:marBottom w:val="0"/>
          <w:divBdr>
            <w:top w:val="none" w:sz="0" w:space="0" w:color="auto"/>
            <w:left w:val="none" w:sz="0" w:space="0" w:color="auto"/>
            <w:bottom w:val="none" w:sz="0" w:space="0" w:color="auto"/>
            <w:right w:val="none" w:sz="0" w:space="0" w:color="auto"/>
          </w:divBdr>
        </w:div>
        <w:div w:id="482620304">
          <w:marLeft w:val="480"/>
          <w:marRight w:val="0"/>
          <w:marTop w:val="0"/>
          <w:marBottom w:val="0"/>
          <w:divBdr>
            <w:top w:val="none" w:sz="0" w:space="0" w:color="auto"/>
            <w:left w:val="none" w:sz="0" w:space="0" w:color="auto"/>
            <w:bottom w:val="none" w:sz="0" w:space="0" w:color="auto"/>
            <w:right w:val="none" w:sz="0" w:space="0" w:color="auto"/>
          </w:divBdr>
        </w:div>
        <w:div w:id="1122847802">
          <w:marLeft w:val="480"/>
          <w:marRight w:val="0"/>
          <w:marTop w:val="0"/>
          <w:marBottom w:val="0"/>
          <w:divBdr>
            <w:top w:val="none" w:sz="0" w:space="0" w:color="auto"/>
            <w:left w:val="none" w:sz="0" w:space="0" w:color="auto"/>
            <w:bottom w:val="none" w:sz="0" w:space="0" w:color="auto"/>
            <w:right w:val="none" w:sz="0" w:space="0" w:color="auto"/>
          </w:divBdr>
        </w:div>
        <w:div w:id="1675301186">
          <w:marLeft w:val="480"/>
          <w:marRight w:val="0"/>
          <w:marTop w:val="0"/>
          <w:marBottom w:val="0"/>
          <w:divBdr>
            <w:top w:val="none" w:sz="0" w:space="0" w:color="auto"/>
            <w:left w:val="none" w:sz="0" w:space="0" w:color="auto"/>
            <w:bottom w:val="none" w:sz="0" w:space="0" w:color="auto"/>
            <w:right w:val="none" w:sz="0" w:space="0" w:color="auto"/>
          </w:divBdr>
        </w:div>
        <w:div w:id="398213332">
          <w:marLeft w:val="480"/>
          <w:marRight w:val="0"/>
          <w:marTop w:val="0"/>
          <w:marBottom w:val="0"/>
          <w:divBdr>
            <w:top w:val="none" w:sz="0" w:space="0" w:color="auto"/>
            <w:left w:val="none" w:sz="0" w:space="0" w:color="auto"/>
            <w:bottom w:val="none" w:sz="0" w:space="0" w:color="auto"/>
            <w:right w:val="none" w:sz="0" w:space="0" w:color="auto"/>
          </w:divBdr>
        </w:div>
      </w:divsChild>
    </w:div>
    <w:div w:id="321392977">
      <w:bodyDiv w:val="1"/>
      <w:marLeft w:val="0"/>
      <w:marRight w:val="0"/>
      <w:marTop w:val="0"/>
      <w:marBottom w:val="0"/>
      <w:divBdr>
        <w:top w:val="none" w:sz="0" w:space="0" w:color="auto"/>
        <w:left w:val="none" w:sz="0" w:space="0" w:color="auto"/>
        <w:bottom w:val="none" w:sz="0" w:space="0" w:color="auto"/>
        <w:right w:val="none" w:sz="0" w:space="0" w:color="auto"/>
      </w:divBdr>
    </w:div>
    <w:div w:id="325481361">
      <w:bodyDiv w:val="1"/>
      <w:marLeft w:val="0"/>
      <w:marRight w:val="0"/>
      <w:marTop w:val="0"/>
      <w:marBottom w:val="0"/>
      <w:divBdr>
        <w:top w:val="none" w:sz="0" w:space="0" w:color="auto"/>
        <w:left w:val="none" w:sz="0" w:space="0" w:color="auto"/>
        <w:bottom w:val="none" w:sz="0" w:space="0" w:color="auto"/>
        <w:right w:val="none" w:sz="0" w:space="0" w:color="auto"/>
      </w:divBdr>
    </w:div>
    <w:div w:id="328826346">
      <w:bodyDiv w:val="1"/>
      <w:marLeft w:val="0"/>
      <w:marRight w:val="0"/>
      <w:marTop w:val="0"/>
      <w:marBottom w:val="0"/>
      <w:divBdr>
        <w:top w:val="none" w:sz="0" w:space="0" w:color="auto"/>
        <w:left w:val="none" w:sz="0" w:space="0" w:color="auto"/>
        <w:bottom w:val="none" w:sz="0" w:space="0" w:color="auto"/>
        <w:right w:val="none" w:sz="0" w:space="0" w:color="auto"/>
      </w:divBdr>
    </w:div>
    <w:div w:id="329260233">
      <w:bodyDiv w:val="1"/>
      <w:marLeft w:val="0"/>
      <w:marRight w:val="0"/>
      <w:marTop w:val="0"/>
      <w:marBottom w:val="0"/>
      <w:divBdr>
        <w:top w:val="none" w:sz="0" w:space="0" w:color="auto"/>
        <w:left w:val="none" w:sz="0" w:space="0" w:color="auto"/>
        <w:bottom w:val="none" w:sz="0" w:space="0" w:color="auto"/>
        <w:right w:val="none" w:sz="0" w:space="0" w:color="auto"/>
      </w:divBdr>
    </w:div>
    <w:div w:id="330135604">
      <w:bodyDiv w:val="1"/>
      <w:marLeft w:val="0"/>
      <w:marRight w:val="0"/>
      <w:marTop w:val="0"/>
      <w:marBottom w:val="0"/>
      <w:divBdr>
        <w:top w:val="none" w:sz="0" w:space="0" w:color="auto"/>
        <w:left w:val="none" w:sz="0" w:space="0" w:color="auto"/>
        <w:bottom w:val="none" w:sz="0" w:space="0" w:color="auto"/>
        <w:right w:val="none" w:sz="0" w:space="0" w:color="auto"/>
      </w:divBdr>
    </w:div>
    <w:div w:id="331833218">
      <w:bodyDiv w:val="1"/>
      <w:marLeft w:val="0"/>
      <w:marRight w:val="0"/>
      <w:marTop w:val="0"/>
      <w:marBottom w:val="0"/>
      <w:divBdr>
        <w:top w:val="none" w:sz="0" w:space="0" w:color="auto"/>
        <w:left w:val="none" w:sz="0" w:space="0" w:color="auto"/>
        <w:bottom w:val="none" w:sz="0" w:space="0" w:color="auto"/>
        <w:right w:val="none" w:sz="0" w:space="0" w:color="auto"/>
      </w:divBdr>
    </w:div>
    <w:div w:id="333995759">
      <w:bodyDiv w:val="1"/>
      <w:marLeft w:val="0"/>
      <w:marRight w:val="0"/>
      <w:marTop w:val="0"/>
      <w:marBottom w:val="0"/>
      <w:divBdr>
        <w:top w:val="none" w:sz="0" w:space="0" w:color="auto"/>
        <w:left w:val="none" w:sz="0" w:space="0" w:color="auto"/>
        <w:bottom w:val="none" w:sz="0" w:space="0" w:color="auto"/>
        <w:right w:val="none" w:sz="0" w:space="0" w:color="auto"/>
      </w:divBdr>
    </w:div>
    <w:div w:id="335034178">
      <w:bodyDiv w:val="1"/>
      <w:marLeft w:val="0"/>
      <w:marRight w:val="0"/>
      <w:marTop w:val="0"/>
      <w:marBottom w:val="0"/>
      <w:divBdr>
        <w:top w:val="none" w:sz="0" w:space="0" w:color="auto"/>
        <w:left w:val="none" w:sz="0" w:space="0" w:color="auto"/>
        <w:bottom w:val="none" w:sz="0" w:space="0" w:color="auto"/>
        <w:right w:val="none" w:sz="0" w:space="0" w:color="auto"/>
      </w:divBdr>
    </w:div>
    <w:div w:id="337929253">
      <w:bodyDiv w:val="1"/>
      <w:marLeft w:val="0"/>
      <w:marRight w:val="0"/>
      <w:marTop w:val="0"/>
      <w:marBottom w:val="0"/>
      <w:divBdr>
        <w:top w:val="none" w:sz="0" w:space="0" w:color="auto"/>
        <w:left w:val="none" w:sz="0" w:space="0" w:color="auto"/>
        <w:bottom w:val="none" w:sz="0" w:space="0" w:color="auto"/>
        <w:right w:val="none" w:sz="0" w:space="0" w:color="auto"/>
      </w:divBdr>
    </w:div>
    <w:div w:id="339090685">
      <w:bodyDiv w:val="1"/>
      <w:marLeft w:val="0"/>
      <w:marRight w:val="0"/>
      <w:marTop w:val="0"/>
      <w:marBottom w:val="0"/>
      <w:divBdr>
        <w:top w:val="none" w:sz="0" w:space="0" w:color="auto"/>
        <w:left w:val="none" w:sz="0" w:space="0" w:color="auto"/>
        <w:bottom w:val="none" w:sz="0" w:space="0" w:color="auto"/>
        <w:right w:val="none" w:sz="0" w:space="0" w:color="auto"/>
      </w:divBdr>
    </w:div>
    <w:div w:id="340475813">
      <w:bodyDiv w:val="1"/>
      <w:marLeft w:val="0"/>
      <w:marRight w:val="0"/>
      <w:marTop w:val="0"/>
      <w:marBottom w:val="0"/>
      <w:divBdr>
        <w:top w:val="none" w:sz="0" w:space="0" w:color="auto"/>
        <w:left w:val="none" w:sz="0" w:space="0" w:color="auto"/>
        <w:bottom w:val="none" w:sz="0" w:space="0" w:color="auto"/>
        <w:right w:val="none" w:sz="0" w:space="0" w:color="auto"/>
      </w:divBdr>
    </w:div>
    <w:div w:id="344284077">
      <w:bodyDiv w:val="1"/>
      <w:marLeft w:val="0"/>
      <w:marRight w:val="0"/>
      <w:marTop w:val="0"/>
      <w:marBottom w:val="0"/>
      <w:divBdr>
        <w:top w:val="none" w:sz="0" w:space="0" w:color="auto"/>
        <w:left w:val="none" w:sz="0" w:space="0" w:color="auto"/>
        <w:bottom w:val="none" w:sz="0" w:space="0" w:color="auto"/>
        <w:right w:val="none" w:sz="0" w:space="0" w:color="auto"/>
      </w:divBdr>
    </w:div>
    <w:div w:id="344793008">
      <w:bodyDiv w:val="1"/>
      <w:marLeft w:val="0"/>
      <w:marRight w:val="0"/>
      <w:marTop w:val="0"/>
      <w:marBottom w:val="0"/>
      <w:divBdr>
        <w:top w:val="none" w:sz="0" w:space="0" w:color="auto"/>
        <w:left w:val="none" w:sz="0" w:space="0" w:color="auto"/>
        <w:bottom w:val="none" w:sz="0" w:space="0" w:color="auto"/>
        <w:right w:val="none" w:sz="0" w:space="0" w:color="auto"/>
      </w:divBdr>
    </w:div>
    <w:div w:id="347872776">
      <w:bodyDiv w:val="1"/>
      <w:marLeft w:val="0"/>
      <w:marRight w:val="0"/>
      <w:marTop w:val="0"/>
      <w:marBottom w:val="0"/>
      <w:divBdr>
        <w:top w:val="none" w:sz="0" w:space="0" w:color="auto"/>
        <w:left w:val="none" w:sz="0" w:space="0" w:color="auto"/>
        <w:bottom w:val="none" w:sz="0" w:space="0" w:color="auto"/>
        <w:right w:val="none" w:sz="0" w:space="0" w:color="auto"/>
      </w:divBdr>
    </w:div>
    <w:div w:id="349380803">
      <w:bodyDiv w:val="1"/>
      <w:marLeft w:val="0"/>
      <w:marRight w:val="0"/>
      <w:marTop w:val="0"/>
      <w:marBottom w:val="0"/>
      <w:divBdr>
        <w:top w:val="none" w:sz="0" w:space="0" w:color="auto"/>
        <w:left w:val="none" w:sz="0" w:space="0" w:color="auto"/>
        <w:bottom w:val="none" w:sz="0" w:space="0" w:color="auto"/>
        <w:right w:val="none" w:sz="0" w:space="0" w:color="auto"/>
      </w:divBdr>
    </w:div>
    <w:div w:id="352615509">
      <w:bodyDiv w:val="1"/>
      <w:marLeft w:val="0"/>
      <w:marRight w:val="0"/>
      <w:marTop w:val="0"/>
      <w:marBottom w:val="0"/>
      <w:divBdr>
        <w:top w:val="none" w:sz="0" w:space="0" w:color="auto"/>
        <w:left w:val="none" w:sz="0" w:space="0" w:color="auto"/>
        <w:bottom w:val="none" w:sz="0" w:space="0" w:color="auto"/>
        <w:right w:val="none" w:sz="0" w:space="0" w:color="auto"/>
      </w:divBdr>
    </w:div>
    <w:div w:id="353577968">
      <w:bodyDiv w:val="1"/>
      <w:marLeft w:val="0"/>
      <w:marRight w:val="0"/>
      <w:marTop w:val="0"/>
      <w:marBottom w:val="0"/>
      <w:divBdr>
        <w:top w:val="none" w:sz="0" w:space="0" w:color="auto"/>
        <w:left w:val="none" w:sz="0" w:space="0" w:color="auto"/>
        <w:bottom w:val="none" w:sz="0" w:space="0" w:color="auto"/>
        <w:right w:val="none" w:sz="0" w:space="0" w:color="auto"/>
      </w:divBdr>
    </w:div>
    <w:div w:id="355079641">
      <w:bodyDiv w:val="1"/>
      <w:marLeft w:val="0"/>
      <w:marRight w:val="0"/>
      <w:marTop w:val="0"/>
      <w:marBottom w:val="0"/>
      <w:divBdr>
        <w:top w:val="none" w:sz="0" w:space="0" w:color="auto"/>
        <w:left w:val="none" w:sz="0" w:space="0" w:color="auto"/>
        <w:bottom w:val="none" w:sz="0" w:space="0" w:color="auto"/>
        <w:right w:val="none" w:sz="0" w:space="0" w:color="auto"/>
      </w:divBdr>
    </w:div>
    <w:div w:id="356082202">
      <w:bodyDiv w:val="1"/>
      <w:marLeft w:val="0"/>
      <w:marRight w:val="0"/>
      <w:marTop w:val="0"/>
      <w:marBottom w:val="0"/>
      <w:divBdr>
        <w:top w:val="none" w:sz="0" w:space="0" w:color="auto"/>
        <w:left w:val="none" w:sz="0" w:space="0" w:color="auto"/>
        <w:bottom w:val="none" w:sz="0" w:space="0" w:color="auto"/>
        <w:right w:val="none" w:sz="0" w:space="0" w:color="auto"/>
      </w:divBdr>
    </w:div>
    <w:div w:id="357005669">
      <w:bodyDiv w:val="1"/>
      <w:marLeft w:val="0"/>
      <w:marRight w:val="0"/>
      <w:marTop w:val="0"/>
      <w:marBottom w:val="0"/>
      <w:divBdr>
        <w:top w:val="none" w:sz="0" w:space="0" w:color="auto"/>
        <w:left w:val="none" w:sz="0" w:space="0" w:color="auto"/>
        <w:bottom w:val="none" w:sz="0" w:space="0" w:color="auto"/>
        <w:right w:val="none" w:sz="0" w:space="0" w:color="auto"/>
      </w:divBdr>
    </w:div>
    <w:div w:id="357046221">
      <w:bodyDiv w:val="1"/>
      <w:marLeft w:val="0"/>
      <w:marRight w:val="0"/>
      <w:marTop w:val="0"/>
      <w:marBottom w:val="0"/>
      <w:divBdr>
        <w:top w:val="none" w:sz="0" w:space="0" w:color="auto"/>
        <w:left w:val="none" w:sz="0" w:space="0" w:color="auto"/>
        <w:bottom w:val="none" w:sz="0" w:space="0" w:color="auto"/>
        <w:right w:val="none" w:sz="0" w:space="0" w:color="auto"/>
      </w:divBdr>
    </w:div>
    <w:div w:id="358436069">
      <w:bodyDiv w:val="1"/>
      <w:marLeft w:val="0"/>
      <w:marRight w:val="0"/>
      <w:marTop w:val="0"/>
      <w:marBottom w:val="0"/>
      <w:divBdr>
        <w:top w:val="none" w:sz="0" w:space="0" w:color="auto"/>
        <w:left w:val="none" w:sz="0" w:space="0" w:color="auto"/>
        <w:bottom w:val="none" w:sz="0" w:space="0" w:color="auto"/>
        <w:right w:val="none" w:sz="0" w:space="0" w:color="auto"/>
      </w:divBdr>
    </w:div>
    <w:div w:id="360596659">
      <w:bodyDiv w:val="1"/>
      <w:marLeft w:val="0"/>
      <w:marRight w:val="0"/>
      <w:marTop w:val="0"/>
      <w:marBottom w:val="0"/>
      <w:divBdr>
        <w:top w:val="none" w:sz="0" w:space="0" w:color="auto"/>
        <w:left w:val="none" w:sz="0" w:space="0" w:color="auto"/>
        <w:bottom w:val="none" w:sz="0" w:space="0" w:color="auto"/>
        <w:right w:val="none" w:sz="0" w:space="0" w:color="auto"/>
      </w:divBdr>
    </w:div>
    <w:div w:id="361634237">
      <w:bodyDiv w:val="1"/>
      <w:marLeft w:val="0"/>
      <w:marRight w:val="0"/>
      <w:marTop w:val="0"/>
      <w:marBottom w:val="0"/>
      <w:divBdr>
        <w:top w:val="none" w:sz="0" w:space="0" w:color="auto"/>
        <w:left w:val="none" w:sz="0" w:space="0" w:color="auto"/>
        <w:bottom w:val="none" w:sz="0" w:space="0" w:color="auto"/>
        <w:right w:val="none" w:sz="0" w:space="0" w:color="auto"/>
      </w:divBdr>
    </w:div>
    <w:div w:id="364529535">
      <w:bodyDiv w:val="1"/>
      <w:marLeft w:val="0"/>
      <w:marRight w:val="0"/>
      <w:marTop w:val="0"/>
      <w:marBottom w:val="0"/>
      <w:divBdr>
        <w:top w:val="none" w:sz="0" w:space="0" w:color="auto"/>
        <w:left w:val="none" w:sz="0" w:space="0" w:color="auto"/>
        <w:bottom w:val="none" w:sz="0" w:space="0" w:color="auto"/>
        <w:right w:val="none" w:sz="0" w:space="0" w:color="auto"/>
      </w:divBdr>
    </w:div>
    <w:div w:id="364715541">
      <w:bodyDiv w:val="1"/>
      <w:marLeft w:val="0"/>
      <w:marRight w:val="0"/>
      <w:marTop w:val="0"/>
      <w:marBottom w:val="0"/>
      <w:divBdr>
        <w:top w:val="none" w:sz="0" w:space="0" w:color="auto"/>
        <w:left w:val="none" w:sz="0" w:space="0" w:color="auto"/>
        <w:bottom w:val="none" w:sz="0" w:space="0" w:color="auto"/>
        <w:right w:val="none" w:sz="0" w:space="0" w:color="auto"/>
      </w:divBdr>
      <w:divsChild>
        <w:div w:id="1673142885">
          <w:marLeft w:val="480"/>
          <w:marRight w:val="0"/>
          <w:marTop w:val="0"/>
          <w:marBottom w:val="0"/>
          <w:divBdr>
            <w:top w:val="none" w:sz="0" w:space="0" w:color="auto"/>
            <w:left w:val="none" w:sz="0" w:space="0" w:color="auto"/>
            <w:bottom w:val="none" w:sz="0" w:space="0" w:color="auto"/>
            <w:right w:val="none" w:sz="0" w:space="0" w:color="auto"/>
          </w:divBdr>
        </w:div>
        <w:div w:id="221912919">
          <w:marLeft w:val="480"/>
          <w:marRight w:val="0"/>
          <w:marTop w:val="0"/>
          <w:marBottom w:val="0"/>
          <w:divBdr>
            <w:top w:val="none" w:sz="0" w:space="0" w:color="auto"/>
            <w:left w:val="none" w:sz="0" w:space="0" w:color="auto"/>
            <w:bottom w:val="none" w:sz="0" w:space="0" w:color="auto"/>
            <w:right w:val="none" w:sz="0" w:space="0" w:color="auto"/>
          </w:divBdr>
        </w:div>
        <w:div w:id="1296716534">
          <w:marLeft w:val="480"/>
          <w:marRight w:val="0"/>
          <w:marTop w:val="0"/>
          <w:marBottom w:val="0"/>
          <w:divBdr>
            <w:top w:val="none" w:sz="0" w:space="0" w:color="auto"/>
            <w:left w:val="none" w:sz="0" w:space="0" w:color="auto"/>
            <w:bottom w:val="none" w:sz="0" w:space="0" w:color="auto"/>
            <w:right w:val="none" w:sz="0" w:space="0" w:color="auto"/>
          </w:divBdr>
        </w:div>
        <w:div w:id="1455562072">
          <w:marLeft w:val="480"/>
          <w:marRight w:val="0"/>
          <w:marTop w:val="0"/>
          <w:marBottom w:val="0"/>
          <w:divBdr>
            <w:top w:val="none" w:sz="0" w:space="0" w:color="auto"/>
            <w:left w:val="none" w:sz="0" w:space="0" w:color="auto"/>
            <w:bottom w:val="none" w:sz="0" w:space="0" w:color="auto"/>
            <w:right w:val="none" w:sz="0" w:space="0" w:color="auto"/>
          </w:divBdr>
        </w:div>
        <w:div w:id="1482891162">
          <w:marLeft w:val="480"/>
          <w:marRight w:val="0"/>
          <w:marTop w:val="0"/>
          <w:marBottom w:val="0"/>
          <w:divBdr>
            <w:top w:val="none" w:sz="0" w:space="0" w:color="auto"/>
            <w:left w:val="none" w:sz="0" w:space="0" w:color="auto"/>
            <w:bottom w:val="none" w:sz="0" w:space="0" w:color="auto"/>
            <w:right w:val="none" w:sz="0" w:space="0" w:color="auto"/>
          </w:divBdr>
        </w:div>
        <w:div w:id="2069646673">
          <w:marLeft w:val="480"/>
          <w:marRight w:val="0"/>
          <w:marTop w:val="0"/>
          <w:marBottom w:val="0"/>
          <w:divBdr>
            <w:top w:val="none" w:sz="0" w:space="0" w:color="auto"/>
            <w:left w:val="none" w:sz="0" w:space="0" w:color="auto"/>
            <w:bottom w:val="none" w:sz="0" w:space="0" w:color="auto"/>
            <w:right w:val="none" w:sz="0" w:space="0" w:color="auto"/>
          </w:divBdr>
        </w:div>
        <w:div w:id="1123572053">
          <w:marLeft w:val="480"/>
          <w:marRight w:val="0"/>
          <w:marTop w:val="0"/>
          <w:marBottom w:val="0"/>
          <w:divBdr>
            <w:top w:val="none" w:sz="0" w:space="0" w:color="auto"/>
            <w:left w:val="none" w:sz="0" w:space="0" w:color="auto"/>
            <w:bottom w:val="none" w:sz="0" w:space="0" w:color="auto"/>
            <w:right w:val="none" w:sz="0" w:space="0" w:color="auto"/>
          </w:divBdr>
        </w:div>
        <w:div w:id="1111824984">
          <w:marLeft w:val="480"/>
          <w:marRight w:val="0"/>
          <w:marTop w:val="0"/>
          <w:marBottom w:val="0"/>
          <w:divBdr>
            <w:top w:val="none" w:sz="0" w:space="0" w:color="auto"/>
            <w:left w:val="none" w:sz="0" w:space="0" w:color="auto"/>
            <w:bottom w:val="none" w:sz="0" w:space="0" w:color="auto"/>
            <w:right w:val="none" w:sz="0" w:space="0" w:color="auto"/>
          </w:divBdr>
        </w:div>
        <w:div w:id="1133524706">
          <w:marLeft w:val="480"/>
          <w:marRight w:val="0"/>
          <w:marTop w:val="0"/>
          <w:marBottom w:val="0"/>
          <w:divBdr>
            <w:top w:val="none" w:sz="0" w:space="0" w:color="auto"/>
            <w:left w:val="none" w:sz="0" w:space="0" w:color="auto"/>
            <w:bottom w:val="none" w:sz="0" w:space="0" w:color="auto"/>
            <w:right w:val="none" w:sz="0" w:space="0" w:color="auto"/>
          </w:divBdr>
        </w:div>
        <w:div w:id="316225297">
          <w:marLeft w:val="480"/>
          <w:marRight w:val="0"/>
          <w:marTop w:val="0"/>
          <w:marBottom w:val="0"/>
          <w:divBdr>
            <w:top w:val="none" w:sz="0" w:space="0" w:color="auto"/>
            <w:left w:val="none" w:sz="0" w:space="0" w:color="auto"/>
            <w:bottom w:val="none" w:sz="0" w:space="0" w:color="auto"/>
            <w:right w:val="none" w:sz="0" w:space="0" w:color="auto"/>
          </w:divBdr>
        </w:div>
        <w:div w:id="777912918">
          <w:marLeft w:val="480"/>
          <w:marRight w:val="0"/>
          <w:marTop w:val="0"/>
          <w:marBottom w:val="0"/>
          <w:divBdr>
            <w:top w:val="none" w:sz="0" w:space="0" w:color="auto"/>
            <w:left w:val="none" w:sz="0" w:space="0" w:color="auto"/>
            <w:bottom w:val="none" w:sz="0" w:space="0" w:color="auto"/>
            <w:right w:val="none" w:sz="0" w:space="0" w:color="auto"/>
          </w:divBdr>
        </w:div>
        <w:div w:id="943459752">
          <w:marLeft w:val="480"/>
          <w:marRight w:val="0"/>
          <w:marTop w:val="0"/>
          <w:marBottom w:val="0"/>
          <w:divBdr>
            <w:top w:val="none" w:sz="0" w:space="0" w:color="auto"/>
            <w:left w:val="none" w:sz="0" w:space="0" w:color="auto"/>
            <w:bottom w:val="none" w:sz="0" w:space="0" w:color="auto"/>
            <w:right w:val="none" w:sz="0" w:space="0" w:color="auto"/>
          </w:divBdr>
        </w:div>
        <w:div w:id="2137680606">
          <w:marLeft w:val="480"/>
          <w:marRight w:val="0"/>
          <w:marTop w:val="0"/>
          <w:marBottom w:val="0"/>
          <w:divBdr>
            <w:top w:val="none" w:sz="0" w:space="0" w:color="auto"/>
            <w:left w:val="none" w:sz="0" w:space="0" w:color="auto"/>
            <w:bottom w:val="none" w:sz="0" w:space="0" w:color="auto"/>
            <w:right w:val="none" w:sz="0" w:space="0" w:color="auto"/>
          </w:divBdr>
        </w:div>
        <w:div w:id="1893036744">
          <w:marLeft w:val="480"/>
          <w:marRight w:val="0"/>
          <w:marTop w:val="0"/>
          <w:marBottom w:val="0"/>
          <w:divBdr>
            <w:top w:val="none" w:sz="0" w:space="0" w:color="auto"/>
            <w:left w:val="none" w:sz="0" w:space="0" w:color="auto"/>
            <w:bottom w:val="none" w:sz="0" w:space="0" w:color="auto"/>
            <w:right w:val="none" w:sz="0" w:space="0" w:color="auto"/>
          </w:divBdr>
        </w:div>
        <w:div w:id="52899895">
          <w:marLeft w:val="480"/>
          <w:marRight w:val="0"/>
          <w:marTop w:val="0"/>
          <w:marBottom w:val="0"/>
          <w:divBdr>
            <w:top w:val="none" w:sz="0" w:space="0" w:color="auto"/>
            <w:left w:val="none" w:sz="0" w:space="0" w:color="auto"/>
            <w:bottom w:val="none" w:sz="0" w:space="0" w:color="auto"/>
            <w:right w:val="none" w:sz="0" w:space="0" w:color="auto"/>
          </w:divBdr>
        </w:div>
        <w:div w:id="978264382">
          <w:marLeft w:val="480"/>
          <w:marRight w:val="0"/>
          <w:marTop w:val="0"/>
          <w:marBottom w:val="0"/>
          <w:divBdr>
            <w:top w:val="none" w:sz="0" w:space="0" w:color="auto"/>
            <w:left w:val="none" w:sz="0" w:space="0" w:color="auto"/>
            <w:bottom w:val="none" w:sz="0" w:space="0" w:color="auto"/>
            <w:right w:val="none" w:sz="0" w:space="0" w:color="auto"/>
          </w:divBdr>
        </w:div>
        <w:div w:id="1349521923">
          <w:marLeft w:val="480"/>
          <w:marRight w:val="0"/>
          <w:marTop w:val="0"/>
          <w:marBottom w:val="0"/>
          <w:divBdr>
            <w:top w:val="none" w:sz="0" w:space="0" w:color="auto"/>
            <w:left w:val="none" w:sz="0" w:space="0" w:color="auto"/>
            <w:bottom w:val="none" w:sz="0" w:space="0" w:color="auto"/>
            <w:right w:val="none" w:sz="0" w:space="0" w:color="auto"/>
          </w:divBdr>
        </w:div>
        <w:div w:id="274411431">
          <w:marLeft w:val="480"/>
          <w:marRight w:val="0"/>
          <w:marTop w:val="0"/>
          <w:marBottom w:val="0"/>
          <w:divBdr>
            <w:top w:val="none" w:sz="0" w:space="0" w:color="auto"/>
            <w:left w:val="none" w:sz="0" w:space="0" w:color="auto"/>
            <w:bottom w:val="none" w:sz="0" w:space="0" w:color="auto"/>
            <w:right w:val="none" w:sz="0" w:space="0" w:color="auto"/>
          </w:divBdr>
        </w:div>
        <w:div w:id="570695694">
          <w:marLeft w:val="480"/>
          <w:marRight w:val="0"/>
          <w:marTop w:val="0"/>
          <w:marBottom w:val="0"/>
          <w:divBdr>
            <w:top w:val="none" w:sz="0" w:space="0" w:color="auto"/>
            <w:left w:val="none" w:sz="0" w:space="0" w:color="auto"/>
            <w:bottom w:val="none" w:sz="0" w:space="0" w:color="auto"/>
            <w:right w:val="none" w:sz="0" w:space="0" w:color="auto"/>
          </w:divBdr>
        </w:div>
        <w:div w:id="1500851302">
          <w:marLeft w:val="480"/>
          <w:marRight w:val="0"/>
          <w:marTop w:val="0"/>
          <w:marBottom w:val="0"/>
          <w:divBdr>
            <w:top w:val="none" w:sz="0" w:space="0" w:color="auto"/>
            <w:left w:val="none" w:sz="0" w:space="0" w:color="auto"/>
            <w:bottom w:val="none" w:sz="0" w:space="0" w:color="auto"/>
            <w:right w:val="none" w:sz="0" w:space="0" w:color="auto"/>
          </w:divBdr>
        </w:div>
        <w:div w:id="1274359099">
          <w:marLeft w:val="480"/>
          <w:marRight w:val="0"/>
          <w:marTop w:val="0"/>
          <w:marBottom w:val="0"/>
          <w:divBdr>
            <w:top w:val="none" w:sz="0" w:space="0" w:color="auto"/>
            <w:left w:val="none" w:sz="0" w:space="0" w:color="auto"/>
            <w:bottom w:val="none" w:sz="0" w:space="0" w:color="auto"/>
            <w:right w:val="none" w:sz="0" w:space="0" w:color="auto"/>
          </w:divBdr>
        </w:div>
        <w:div w:id="1124228127">
          <w:marLeft w:val="480"/>
          <w:marRight w:val="0"/>
          <w:marTop w:val="0"/>
          <w:marBottom w:val="0"/>
          <w:divBdr>
            <w:top w:val="none" w:sz="0" w:space="0" w:color="auto"/>
            <w:left w:val="none" w:sz="0" w:space="0" w:color="auto"/>
            <w:bottom w:val="none" w:sz="0" w:space="0" w:color="auto"/>
            <w:right w:val="none" w:sz="0" w:space="0" w:color="auto"/>
          </w:divBdr>
        </w:div>
        <w:div w:id="873732510">
          <w:marLeft w:val="480"/>
          <w:marRight w:val="0"/>
          <w:marTop w:val="0"/>
          <w:marBottom w:val="0"/>
          <w:divBdr>
            <w:top w:val="none" w:sz="0" w:space="0" w:color="auto"/>
            <w:left w:val="none" w:sz="0" w:space="0" w:color="auto"/>
            <w:bottom w:val="none" w:sz="0" w:space="0" w:color="auto"/>
            <w:right w:val="none" w:sz="0" w:space="0" w:color="auto"/>
          </w:divBdr>
        </w:div>
        <w:div w:id="1153327049">
          <w:marLeft w:val="480"/>
          <w:marRight w:val="0"/>
          <w:marTop w:val="0"/>
          <w:marBottom w:val="0"/>
          <w:divBdr>
            <w:top w:val="none" w:sz="0" w:space="0" w:color="auto"/>
            <w:left w:val="none" w:sz="0" w:space="0" w:color="auto"/>
            <w:bottom w:val="none" w:sz="0" w:space="0" w:color="auto"/>
            <w:right w:val="none" w:sz="0" w:space="0" w:color="auto"/>
          </w:divBdr>
        </w:div>
        <w:div w:id="1324771077">
          <w:marLeft w:val="480"/>
          <w:marRight w:val="0"/>
          <w:marTop w:val="0"/>
          <w:marBottom w:val="0"/>
          <w:divBdr>
            <w:top w:val="none" w:sz="0" w:space="0" w:color="auto"/>
            <w:left w:val="none" w:sz="0" w:space="0" w:color="auto"/>
            <w:bottom w:val="none" w:sz="0" w:space="0" w:color="auto"/>
            <w:right w:val="none" w:sz="0" w:space="0" w:color="auto"/>
          </w:divBdr>
        </w:div>
        <w:div w:id="1299189685">
          <w:marLeft w:val="480"/>
          <w:marRight w:val="0"/>
          <w:marTop w:val="0"/>
          <w:marBottom w:val="0"/>
          <w:divBdr>
            <w:top w:val="none" w:sz="0" w:space="0" w:color="auto"/>
            <w:left w:val="none" w:sz="0" w:space="0" w:color="auto"/>
            <w:bottom w:val="none" w:sz="0" w:space="0" w:color="auto"/>
            <w:right w:val="none" w:sz="0" w:space="0" w:color="auto"/>
          </w:divBdr>
        </w:div>
        <w:div w:id="665985468">
          <w:marLeft w:val="480"/>
          <w:marRight w:val="0"/>
          <w:marTop w:val="0"/>
          <w:marBottom w:val="0"/>
          <w:divBdr>
            <w:top w:val="none" w:sz="0" w:space="0" w:color="auto"/>
            <w:left w:val="none" w:sz="0" w:space="0" w:color="auto"/>
            <w:bottom w:val="none" w:sz="0" w:space="0" w:color="auto"/>
            <w:right w:val="none" w:sz="0" w:space="0" w:color="auto"/>
          </w:divBdr>
        </w:div>
        <w:div w:id="1277952528">
          <w:marLeft w:val="480"/>
          <w:marRight w:val="0"/>
          <w:marTop w:val="0"/>
          <w:marBottom w:val="0"/>
          <w:divBdr>
            <w:top w:val="none" w:sz="0" w:space="0" w:color="auto"/>
            <w:left w:val="none" w:sz="0" w:space="0" w:color="auto"/>
            <w:bottom w:val="none" w:sz="0" w:space="0" w:color="auto"/>
            <w:right w:val="none" w:sz="0" w:space="0" w:color="auto"/>
          </w:divBdr>
        </w:div>
        <w:div w:id="439572764">
          <w:marLeft w:val="480"/>
          <w:marRight w:val="0"/>
          <w:marTop w:val="0"/>
          <w:marBottom w:val="0"/>
          <w:divBdr>
            <w:top w:val="none" w:sz="0" w:space="0" w:color="auto"/>
            <w:left w:val="none" w:sz="0" w:space="0" w:color="auto"/>
            <w:bottom w:val="none" w:sz="0" w:space="0" w:color="auto"/>
            <w:right w:val="none" w:sz="0" w:space="0" w:color="auto"/>
          </w:divBdr>
        </w:div>
        <w:div w:id="804002483">
          <w:marLeft w:val="480"/>
          <w:marRight w:val="0"/>
          <w:marTop w:val="0"/>
          <w:marBottom w:val="0"/>
          <w:divBdr>
            <w:top w:val="none" w:sz="0" w:space="0" w:color="auto"/>
            <w:left w:val="none" w:sz="0" w:space="0" w:color="auto"/>
            <w:bottom w:val="none" w:sz="0" w:space="0" w:color="auto"/>
            <w:right w:val="none" w:sz="0" w:space="0" w:color="auto"/>
          </w:divBdr>
        </w:div>
        <w:div w:id="1612737905">
          <w:marLeft w:val="480"/>
          <w:marRight w:val="0"/>
          <w:marTop w:val="0"/>
          <w:marBottom w:val="0"/>
          <w:divBdr>
            <w:top w:val="none" w:sz="0" w:space="0" w:color="auto"/>
            <w:left w:val="none" w:sz="0" w:space="0" w:color="auto"/>
            <w:bottom w:val="none" w:sz="0" w:space="0" w:color="auto"/>
            <w:right w:val="none" w:sz="0" w:space="0" w:color="auto"/>
          </w:divBdr>
        </w:div>
        <w:div w:id="609359560">
          <w:marLeft w:val="480"/>
          <w:marRight w:val="0"/>
          <w:marTop w:val="0"/>
          <w:marBottom w:val="0"/>
          <w:divBdr>
            <w:top w:val="none" w:sz="0" w:space="0" w:color="auto"/>
            <w:left w:val="none" w:sz="0" w:space="0" w:color="auto"/>
            <w:bottom w:val="none" w:sz="0" w:space="0" w:color="auto"/>
            <w:right w:val="none" w:sz="0" w:space="0" w:color="auto"/>
          </w:divBdr>
        </w:div>
        <w:div w:id="2046056306">
          <w:marLeft w:val="480"/>
          <w:marRight w:val="0"/>
          <w:marTop w:val="0"/>
          <w:marBottom w:val="0"/>
          <w:divBdr>
            <w:top w:val="none" w:sz="0" w:space="0" w:color="auto"/>
            <w:left w:val="none" w:sz="0" w:space="0" w:color="auto"/>
            <w:bottom w:val="none" w:sz="0" w:space="0" w:color="auto"/>
            <w:right w:val="none" w:sz="0" w:space="0" w:color="auto"/>
          </w:divBdr>
        </w:div>
        <w:div w:id="1299460000">
          <w:marLeft w:val="480"/>
          <w:marRight w:val="0"/>
          <w:marTop w:val="0"/>
          <w:marBottom w:val="0"/>
          <w:divBdr>
            <w:top w:val="none" w:sz="0" w:space="0" w:color="auto"/>
            <w:left w:val="none" w:sz="0" w:space="0" w:color="auto"/>
            <w:bottom w:val="none" w:sz="0" w:space="0" w:color="auto"/>
            <w:right w:val="none" w:sz="0" w:space="0" w:color="auto"/>
          </w:divBdr>
        </w:div>
        <w:div w:id="833111325">
          <w:marLeft w:val="480"/>
          <w:marRight w:val="0"/>
          <w:marTop w:val="0"/>
          <w:marBottom w:val="0"/>
          <w:divBdr>
            <w:top w:val="none" w:sz="0" w:space="0" w:color="auto"/>
            <w:left w:val="none" w:sz="0" w:space="0" w:color="auto"/>
            <w:bottom w:val="none" w:sz="0" w:space="0" w:color="auto"/>
            <w:right w:val="none" w:sz="0" w:space="0" w:color="auto"/>
          </w:divBdr>
        </w:div>
        <w:div w:id="51975732">
          <w:marLeft w:val="480"/>
          <w:marRight w:val="0"/>
          <w:marTop w:val="0"/>
          <w:marBottom w:val="0"/>
          <w:divBdr>
            <w:top w:val="none" w:sz="0" w:space="0" w:color="auto"/>
            <w:left w:val="none" w:sz="0" w:space="0" w:color="auto"/>
            <w:bottom w:val="none" w:sz="0" w:space="0" w:color="auto"/>
            <w:right w:val="none" w:sz="0" w:space="0" w:color="auto"/>
          </w:divBdr>
        </w:div>
        <w:div w:id="1547523813">
          <w:marLeft w:val="480"/>
          <w:marRight w:val="0"/>
          <w:marTop w:val="0"/>
          <w:marBottom w:val="0"/>
          <w:divBdr>
            <w:top w:val="none" w:sz="0" w:space="0" w:color="auto"/>
            <w:left w:val="none" w:sz="0" w:space="0" w:color="auto"/>
            <w:bottom w:val="none" w:sz="0" w:space="0" w:color="auto"/>
            <w:right w:val="none" w:sz="0" w:space="0" w:color="auto"/>
          </w:divBdr>
        </w:div>
        <w:div w:id="966164217">
          <w:marLeft w:val="480"/>
          <w:marRight w:val="0"/>
          <w:marTop w:val="0"/>
          <w:marBottom w:val="0"/>
          <w:divBdr>
            <w:top w:val="none" w:sz="0" w:space="0" w:color="auto"/>
            <w:left w:val="none" w:sz="0" w:space="0" w:color="auto"/>
            <w:bottom w:val="none" w:sz="0" w:space="0" w:color="auto"/>
            <w:right w:val="none" w:sz="0" w:space="0" w:color="auto"/>
          </w:divBdr>
        </w:div>
        <w:div w:id="1100486021">
          <w:marLeft w:val="480"/>
          <w:marRight w:val="0"/>
          <w:marTop w:val="0"/>
          <w:marBottom w:val="0"/>
          <w:divBdr>
            <w:top w:val="none" w:sz="0" w:space="0" w:color="auto"/>
            <w:left w:val="none" w:sz="0" w:space="0" w:color="auto"/>
            <w:bottom w:val="none" w:sz="0" w:space="0" w:color="auto"/>
            <w:right w:val="none" w:sz="0" w:space="0" w:color="auto"/>
          </w:divBdr>
        </w:div>
        <w:div w:id="446120738">
          <w:marLeft w:val="480"/>
          <w:marRight w:val="0"/>
          <w:marTop w:val="0"/>
          <w:marBottom w:val="0"/>
          <w:divBdr>
            <w:top w:val="none" w:sz="0" w:space="0" w:color="auto"/>
            <w:left w:val="none" w:sz="0" w:space="0" w:color="auto"/>
            <w:bottom w:val="none" w:sz="0" w:space="0" w:color="auto"/>
            <w:right w:val="none" w:sz="0" w:space="0" w:color="auto"/>
          </w:divBdr>
        </w:div>
        <w:div w:id="224684563">
          <w:marLeft w:val="480"/>
          <w:marRight w:val="0"/>
          <w:marTop w:val="0"/>
          <w:marBottom w:val="0"/>
          <w:divBdr>
            <w:top w:val="none" w:sz="0" w:space="0" w:color="auto"/>
            <w:left w:val="none" w:sz="0" w:space="0" w:color="auto"/>
            <w:bottom w:val="none" w:sz="0" w:space="0" w:color="auto"/>
            <w:right w:val="none" w:sz="0" w:space="0" w:color="auto"/>
          </w:divBdr>
        </w:div>
        <w:div w:id="1943756336">
          <w:marLeft w:val="480"/>
          <w:marRight w:val="0"/>
          <w:marTop w:val="0"/>
          <w:marBottom w:val="0"/>
          <w:divBdr>
            <w:top w:val="none" w:sz="0" w:space="0" w:color="auto"/>
            <w:left w:val="none" w:sz="0" w:space="0" w:color="auto"/>
            <w:bottom w:val="none" w:sz="0" w:space="0" w:color="auto"/>
            <w:right w:val="none" w:sz="0" w:space="0" w:color="auto"/>
          </w:divBdr>
        </w:div>
        <w:div w:id="2037658479">
          <w:marLeft w:val="480"/>
          <w:marRight w:val="0"/>
          <w:marTop w:val="0"/>
          <w:marBottom w:val="0"/>
          <w:divBdr>
            <w:top w:val="none" w:sz="0" w:space="0" w:color="auto"/>
            <w:left w:val="none" w:sz="0" w:space="0" w:color="auto"/>
            <w:bottom w:val="none" w:sz="0" w:space="0" w:color="auto"/>
            <w:right w:val="none" w:sz="0" w:space="0" w:color="auto"/>
          </w:divBdr>
        </w:div>
        <w:div w:id="811139239">
          <w:marLeft w:val="480"/>
          <w:marRight w:val="0"/>
          <w:marTop w:val="0"/>
          <w:marBottom w:val="0"/>
          <w:divBdr>
            <w:top w:val="none" w:sz="0" w:space="0" w:color="auto"/>
            <w:left w:val="none" w:sz="0" w:space="0" w:color="auto"/>
            <w:bottom w:val="none" w:sz="0" w:space="0" w:color="auto"/>
            <w:right w:val="none" w:sz="0" w:space="0" w:color="auto"/>
          </w:divBdr>
        </w:div>
        <w:div w:id="169298581">
          <w:marLeft w:val="480"/>
          <w:marRight w:val="0"/>
          <w:marTop w:val="0"/>
          <w:marBottom w:val="0"/>
          <w:divBdr>
            <w:top w:val="none" w:sz="0" w:space="0" w:color="auto"/>
            <w:left w:val="none" w:sz="0" w:space="0" w:color="auto"/>
            <w:bottom w:val="none" w:sz="0" w:space="0" w:color="auto"/>
            <w:right w:val="none" w:sz="0" w:space="0" w:color="auto"/>
          </w:divBdr>
        </w:div>
        <w:div w:id="1159806389">
          <w:marLeft w:val="480"/>
          <w:marRight w:val="0"/>
          <w:marTop w:val="0"/>
          <w:marBottom w:val="0"/>
          <w:divBdr>
            <w:top w:val="none" w:sz="0" w:space="0" w:color="auto"/>
            <w:left w:val="none" w:sz="0" w:space="0" w:color="auto"/>
            <w:bottom w:val="none" w:sz="0" w:space="0" w:color="auto"/>
            <w:right w:val="none" w:sz="0" w:space="0" w:color="auto"/>
          </w:divBdr>
        </w:div>
        <w:div w:id="1478956571">
          <w:marLeft w:val="480"/>
          <w:marRight w:val="0"/>
          <w:marTop w:val="0"/>
          <w:marBottom w:val="0"/>
          <w:divBdr>
            <w:top w:val="none" w:sz="0" w:space="0" w:color="auto"/>
            <w:left w:val="none" w:sz="0" w:space="0" w:color="auto"/>
            <w:bottom w:val="none" w:sz="0" w:space="0" w:color="auto"/>
            <w:right w:val="none" w:sz="0" w:space="0" w:color="auto"/>
          </w:divBdr>
        </w:div>
        <w:div w:id="668143843">
          <w:marLeft w:val="480"/>
          <w:marRight w:val="0"/>
          <w:marTop w:val="0"/>
          <w:marBottom w:val="0"/>
          <w:divBdr>
            <w:top w:val="none" w:sz="0" w:space="0" w:color="auto"/>
            <w:left w:val="none" w:sz="0" w:space="0" w:color="auto"/>
            <w:bottom w:val="none" w:sz="0" w:space="0" w:color="auto"/>
            <w:right w:val="none" w:sz="0" w:space="0" w:color="auto"/>
          </w:divBdr>
        </w:div>
        <w:div w:id="1931700074">
          <w:marLeft w:val="480"/>
          <w:marRight w:val="0"/>
          <w:marTop w:val="0"/>
          <w:marBottom w:val="0"/>
          <w:divBdr>
            <w:top w:val="none" w:sz="0" w:space="0" w:color="auto"/>
            <w:left w:val="none" w:sz="0" w:space="0" w:color="auto"/>
            <w:bottom w:val="none" w:sz="0" w:space="0" w:color="auto"/>
            <w:right w:val="none" w:sz="0" w:space="0" w:color="auto"/>
          </w:divBdr>
        </w:div>
        <w:div w:id="48581311">
          <w:marLeft w:val="480"/>
          <w:marRight w:val="0"/>
          <w:marTop w:val="0"/>
          <w:marBottom w:val="0"/>
          <w:divBdr>
            <w:top w:val="none" w:sz="0" w:space="0" w:color="auto"/>
            <w:left w:val="none" w:sz="0" w:space="0" w:color="auto"/>
            <w:bottom w:val="none" w:sz="0" w:space="0" w:color="auto"/>
            <w:right w:val="none" w:sz="0" w:space="0" w:color="auto"/>
          </w:divBdr>
        </w:div>
        <w:div w:id="676620937">
          <w:marLeft w:val="480"/>
          <w:marRight w:val="0"/>
          <w:marTop w:val="0"/>
          <w:marBottom w:val="0"/>
          <w:divBdr>
            <w:top w:val="none" w:sz="0" w:space="0" w:color="auto"/>
            <w:left w:val="none" w:sz="0" w:space="0" w:color="auto"/>
            <w:bottom w:val="none" w:sz="0" w:space="0" w:color="auto"/>
            <w:right w:val="none" w:sz="0" w:space="0" w:color="auto"/>
          </w:divBdr>
        </w:div>
        <w:div w:id="823548359">
          <w:marLeft w:val="480"/>
          <w:marRight w:val="0"/>
          <w:marTop w:val="0"/>
          <w:marBottom w:val="0"/>
          <w:divBdr>
            <w:top w:val="none" w:sz="0" w:space="0" w:color="auto"/>
            <w:left w:val="none" w:sz="0" w:space="0" w:color="auto"/>
            <w:bottom w:val="none" w:sz="0" w:space="0" w:color="auto"/>
            <w:right w:val="none" w:sz="0" w:space="0" w:color="auto"/>
          </w:divBdr>
        </w:div>
        <w:div w:id="1058212985">
          <w:marLeft w:val="480"/>
          <w:marRight w:val="0"/>
          <w:marTop w:val="0"/>
          <w:marBottom w:val="0"/>
          <w:divBdr>
            <w:top w:val="none" w:sz="0" w:space="0" w:color="auto"/>
            <w:left w:val="none" w:sz="0" w:space="0" w:color="auto"/>
            <w:bottom w:val="none" w:sz="0" w:space="0" w:color="auto"/>
            <w:right w:val="none" w:sz="0" w:space="0" w:color="auto"/>
          </w:divBdr>
        </w:div>
        <w:div w:id="2076661866">
          <w:marLeft w:val="480"/>
          <w:marRight w:val="0"/>
          <w:marTop w:val="0"/>
          <w:marBottom w:val="0"/>
          <w:divBdr>
            <w:top w:val="none" w:sz="0" w:space="0" w:color="auto"/>
            <w:left w:val="none" w:sz="0" w:space="0" w:color="auto"/>
            <w:bottom w:val="none" w:sz="0" w:space="0" w:color="auto"/>
            <w:right w:val="none" w:sz="0" w:space="0" w:color="auto"/>
          </w:divBdr>
        </w:div>
        <w:div w:id="248389154">
          <w:marLeft w:val="480"/>
          <w:marRight w:val="0"/>
          <w:marTop w:val="0"/>
          <w:marBottom w:val="0"/>
          <w:divBdr>
            <w:top w:val="none" w:sz="0" w:space="0" w:color="auto"/>
            <w:left w:val="none" w:sz="0" w:space="0" w:color="auto"/>
            <w:bottom w:val="none" w:sz="0" w:space="0" w:color="auto"/>
            <w:right w:val="none" w:sz="0" w:space="0" w:color="auto"/>
          </w:divBdr>
        </w:div>
        <w:div w:id="177894756">
          <w:marLeft w:val="480"/>
          <w:marRight w:val="0"/>
          <w:marTop w:val="0"/>
          <w:marBottom w:val="0"/>
          <w:divBdr>
            <w:top w:val="none" w:sz="0" w:space="0" w:color="auto"/>
            <w:left w:val="none" w:sz="0" w:space="0" w:color="auto"/>
            <w:bottom w:val="none" w:sz="0" w:space="0" w:color="auto"/>
            <w:right w:val="none" w:sz="0" w:space="0" w:color="auto"/>
          </w:divBdr>
        </w:div>
        <w:div w:id="583808018">
          <w:marLeft w:val="480"/>
          <w:marRight w:val="0"/>
          <w:marTop w:val="0"/>
          <w:marBottom w:val="0"/>
          <w:divBdr>
            <w:top w:val="none" w:sz="0" w:space="0" w:color="auto"/>
            <w:left w:val="none" w:sz="0" w:space="0" w:color="auto"/>
            <w:bottom w:val="none" w:sz="0" w:space="0" w:color="auto"/>
            <w:right w:val="none" w:sz="0" w:space="0" w:color="auto"/>
          </w:divBdr>
        </w:div>
        <w:div w:id="582960350">
          <w:marLeft w:val="480"/>
          <w:marRight w:val="0"/>
          <w:marTop w:val="0"/>
          <w:marBottom w:val="0"/>
          <w:divBdr>
            <w:top w:val="none" w:sz="0" w:space="0" w:color="auto"/>
            <w:left w:val="none" w:sz="0" w:space="0" w:color="auto"/>
            <w:bottom w:val="none" w:sz="0" w:space="0" w:color="auto"/>
            <w:right w:val="none" w:sz="0" w:space="0" w:color="auto"/>
          </w:divBdr>
        </w:div>
        <w:div w:id="67390495">
          <w:marLeft w:val="480"/>
          <w:marRight w:val="0"/>
          <w:marTop w:val="0"/>
          <w:marBottom w:val="0"/>
          <w:divBdr>
            <w:top w:val="none" w:sz="0" w:space="0" w:color="auto"/>
            <w:left w:val="none" w:sz="0" w:space="0" w:color="auto"/>
            <w:bottom w:val="none" w:sz="0" w:space="0" w:color="auto"/>
            <w:right w:val="none" w:sz="0" w:space="0" w:color="auto"/>
          </w:divBdr>
        </w:div>
        <w:div w:id="1552960103">
          <w:marLeft w:val="480"/>
          <w:marRight w:val="0"/>
          <w:marTop w:val="0"/>
          <w:marBottom w:val="0"/>
          <w:divBdr>
            <w:top w:val="none" w:sz="0" w:space="0" w:color="auto"/>
            <w:left w:val="none" w:sz="0" w:space="0" w:color="auto"/>
            <w:bottom w:val="none" w:sz="0" w:space="0" w:color="auto"/>
            <w:right w:val="none" w:sz="0" w:space="0" w:color="auto"/>
          </w:divBdr>
        </w:div>
        <w:div w:id="1760444615">
          <w:marLeft w:val="480"/>
          <w:marRight w:val="0"/>
          <w:marTop w:val="0"/>
          <w:marBottom w:val="0"/>
          <w:divBdr>
            <w:top w:val="none" w:sz="0" w:space="0" w:color="auto"/>
            <w:left w:val="none" w:sz="0" w:space="0" w:color="auto"/>
            <w:bottom w:val="none" w:sz="0" w:space="0" w:color="auto"/>
            <w:right w:val="none" w:sz="0" w:space="0" w:color="auto"/>
          </w:divBdr>
        </w:div>
        <w:div w:id="556821970">
          <w:marLeft w:val="480"/>
          <w:marRight w:val="0"/>
          <w:marTop w:val="0"/>
          <w:marBottom w:val="0"/>
          <w:divBdr>
            <w:top w:val="none" w:sz="0" w:space="0" w:color="auto"/>
            <w:left w:val="none" w:sz="0" w:space="0" w:color="auto"/>
            <w:bottom w:val="none" w:sz="0" w:space="0" w:color="auto"/>
            <w:right w:val="none" w:sz="0" w:space="0" w:color="auto"/>
          </w:divBdr>
        </w:div>
        <w:div w:id="1162552098">
          <w:marLeft w:val="480"/>
          <w:marRight w:val="0"/>
          <w:marTop w:val="0"/>
          <w:marBottom w:val="0"/>
          <w:divBdr>
            <w:top w:val="none" w:sz="0" w:space="0" w:color="auto"/>
            <w:left w:val="none" w:sz="0" w:space="0" w:color="auto"/>
            <w:bottom w:val="none" w:sz="0" w:space="0" w:color="auto"/>
            <w:right w:val="none" w:sz="0" w:space="0" w:color="auto"/>
          </w:divBdr>
        </w:div>
        <w:div w:id="1449354685">
          <w:marLeft w:val="480"/>
          <w:marRight w:val="0"/>
          <w:marTop w:val="0"/>
          <w:marBottom w:val="0"/>
          <w:divBdr>
            <w:top w:val="none" w:sz="0" w:space="0" w:color="auto"/>
            <w:left w:val="none" w:sz="0" w:space="0" w:color="auto"/>
            <w:bottom w:val="none" w:sz="0" w:space="0" w:color="auto"/>
            <w:right w:val="none" w:sz="0" w:space="0" w:color="auto"/>
          </w:divBdr>
        </w:div>
        <w:div w:id="1014527989">
          <w:marLeft w:val="480"/>
          <w:marRight w:val="0"/>
          <w:marTop w:val="0"/>
          <w:marBottom w:val="0"/>
          <w:divBdr>
            <w:top w:val="none" w:sz="0" w:space="0" w:color="auto"/>
            <w:left w:val="none" w:sz="0" w:space="0" w:color="auto"/>
            <w:bottom w:val="none" w:sz="0" w:space="0" w:color="auto"/>
            <w:right w:val="none" w:sz="0" w:space="0" w:color="auto"/>
          </w:divBdr>
        </w:div>
        <w:div w:id="474295649">
          <w:marLeft w:val="480"/>
          <w:marRight w:val="0"/>
          <w:marTop w:val="0"/>
          <w:marBottom w:val="0"/>
          <w:divBdr>
            <w:top w:val="none" w:sz="0" w:space="0" w:color="auto"/>
            <w:left w:val="none" w:sz="0" w:space="0" w:color="auto"/>
            <w:bottom w:val="none" w:sz="0" w:space="0" w:color="auto"/>
            <w:right w:val="none" w:sz="0" w:space="0" w:color="auto"/>
          </w:divBdr>
        </w:div>
        <w:div w:id="147598690">
          <w:marLeft w:val="480"/>
          <w:marRight w:val="0"/>
          <w:marTop w:val="0"/>
          <w:marBottom w:val="0"/>
          <w:divBdr>
            <w:top w:val="none" w:sz="0" w:space="0" w:color="auto"/>
            <w:left w:val="none" w:sz="0" w:space="0" w:color="auto"/>
            <w:bottom w:val="none" w:sz="0" w:space="0" w:color="auto"/>
            <w:right w:val="none" w:sz="0" w:space="0" w:color="auto"/>
          </w:divBdr>
        </w:div>
        <w:div w:id="190072335">
          <w:marLeft w:val="480"/>
          <w:marRight w:val="0"/>
          <w:marTop w:val="0"/>
          <w:marBottom w:val="0"/>
          <w:divBdr>
            <w:top w:val="none" w:sz="0" w:space="0" w:color="auto"/>
            <w:left w:val="none" w:sz="0" w:space="0" w:color="auto"/>
            <w:bottom w:val="none" w:sz="0" w:space="0" w:color="auto"/>
            <w:right w:val="none" w:sz="0" w:space="0" w:color="auto"/>
          </w:divBdr>
        </w:div>
        <w:div w:id="1083604361">
          <w:marLeft w:val="480"/>
          <w:marRight w:val="0"/>
          <w:marTop w:val="0"/>
          <w:marBottom w:val="0"/>
          <w:divBdr>
            <w:top w:val="none" w:sz="0" w:space="0" w:color="auto"/>
            <w:left w:val="none" w:sz="0" w:space="0" w:color="auto"/>
            <w:bottom w:val="none" w:sz="0" w:space="0" w:color="auto"/>
            <w:right w:val="none" w:sz="0" w:space="0" w:color="auto"/>
          </w:divBdr>
        </w:div>
        <w:div w:id="716393527">
          <w:marLeft w:val="480"/>
          <w:marRight w:val="0"/>
          <w:marTop w:val="0"/>
          <w:marBottom w:val="0"/>
          <w:divBdr>
            <w:top w:val="none" w:sz="0" w:space="0" w:color="auto"/>
            <w:left w:val="none" w:sz="0" w:space="0" w:color="auto"/>
            <w:bottom w:val="none" w:sz="0" w:space="0" w:color="auto"/>
            <w:right w:val="none" w:sz="0" w:space="0" w:color="auto"/>
          </w:divBdr>
        </w:div>
        <w:div w:id="2110738719">
          <w:marLeft w:val="480"/>
          <w:marRight w:val="0"/>
          <w:marTop w:val="0"/>
          <w:marBottom w:val="0"/>
          <w:divBdr>
            <w:top w:val="none" w:sz="0" w:space="0" w:color="auto"/>
            <w:left w:val="none" w:sz="0" w:space="0" w:color="auto"/>
            <w:bottom w:val="none" w:sz="0" w:space="0" w:color="auto"/>
            <w:right w:val="none" w:sz="0" w:space="0" w:color="auto"/>
          </w:divBdr>
        </w:div>
        <w:div w:id="562562348">
          <w:marLeft w:val="480"/>
          <w:marRight w:val="0"/>
          <w:marTop w:val="0"/>
          <w:marBottom w:val="0"/>
          <w:divBdr>
            <w:top w:val="none" w:sz="0" w:space="0" w:color="auto"/>
            <w:left w:val="none" w:sz="0" w:space="0" w:color="auto"/>
            <w:bottom w:val="none" w:sz="0" w:space="0" w:color="auto"/>
            <w:right w:val="none" w:sz="0" w:space="0" w:color="auto"/>
          </w:divBdr>
        </w:div>
        <w:div w:id="27606748">
          <w:marLeft w:val="480"/>
          <w:marRight w:val="0"/>
          <w:marTop w:val="0"/>
          <w:marBottom w:val="0"/>
          <w:divBdr>
            <w:top w:val="none" w:sz="0" w:space="0" w:color="auto"/>
            <w:left w:val="none" w:sz="0" w:space="0" w:color="auto"/>
            <w:bottom w:val="none" w:sz="0" w:space="0" w:color="auto"/>
            <w:right w:val="none" w:sz="0" w:space="0" w:color="auto"/>
          </w:divBdr>
        </w:div>
        <w:div w:id="639699389">
          <w:marLeft w:val="480"/>
          <w:marRight w:val="0"/>
          <w:marTop w:val="0"/>
          <w:marBottom w:val="0"/>
          <w:divBdr>
            <w:top w:val="none" w:sz="0" w:space="0" w:color="auto"/>
            <w:left w:val="none" w:sz="0" w:space="0" w:color="auto"/>
            <w:bottom w:val="none" w:sz="0" w:space="0" w:color="auto"/>
            <w:right w:val="none" w:sz="0" w:space="0" w:color="auto"/>
          </w:divBdr>
        </w:div>
        <w:div w:id="306596528">
          <w:marLeft w:val="480"/>
          <w:marRight w:val="0"/>
          <w:marTop w:val="0"/>
          <w:marBottom w:val="0"/>
          <w:divBdr>
            <w:top w:val="none" w:sz="0" w:space="0" w:color="auto"/>
            <w:left w:val="none" w:sz="0" w:space="0" w:color="auto"/>
            <w:bottom w:val="none" w:sz="0" w:space="0" w:color="auto"/>
            <w:right w:val="none" w:sz="0" w:space="0" w:color="auto"/>
          </w:divBdr>
        </w:div>
        <w:div w:id="1781413255">
          <w:marLeft w:val="480"/>
          <w:marRight w:val="0"/>
          <w:marTop w:val="0"/>
          <w:marBottom w:val="0"/>
          <w:divBdr>
            <w:top w:val="none" w:sz="0" w:space="0" w:color="auto"/>
            <w:left w:val="none" w:sz="0" w:space="0" w:color="auto"/>
            <w:bottom w:val="none" w:sz="0" w:space="0" w:color="auto"/>
            <w:right w:val="none" w:sz="0" w:space="0" w:color="auto"/>
          </w:divBdr>
        </w:div>
        <w:div w:id="530730666">
          <w:marLeft w:val="480"/>
          <w:marRight w:val="0"/>
          <w:marTop w:val="0"/>
          <w:marBottom w:val="0"/>
          <w:divBdr>
            <w:top w:val="none" w:sz="0" w:space="0" w:color="auto"/>
            <w:left w:val="none" w:sz="0" w:space="0" w:color="auto"/>
            <w:bottom w:val="none" w:sz="0" w:space="0" w:color="auto"/>
            <w:right w:val="none" w:sz="0" w:space="0" w:color="auto"/>
          </w:divBdr>
        </w:div>
        <w:div w:id="1845436059">
          <w:marLeft w:val="480"/>
          <w:marRight w:val="0"/>
          <w:marTop w:val="0"/>
          <w:marBottom w:val="0"/>
          <w:divBdr>
            <w:top w:val="none" w:sz="0" w:space="0" w:color="auto"/>
            <w:left w:val="none" w:sz="0" w:space="0" w:color="auto"/>
            <w:bottom w:val="none" w:sz="0" w:space="0" w:color="auto"/>
            <w:right w:val="none" w:sz="0" w:space="0" w:color="auto"/>
          </w:divBdr>
        </w:div>
        <w:div w:id="989360412">
          <w:marLeft w:val="480"/>
          <w:marRight w:val="0"/>
          <w:marTop w:val="0"/>
          <w:marBottom w:val="0"/>
          <w:divBdr>
            <w:top w:val="none" w:sz="0" w:space="0" w:color="auto"/>
            <w:left w:val="none" w:sz="0" w:space="0" w:color="auto"/>
            <w:bottom w:val="none" w:sz="0" w:space="0" w:color="auto"/>
            <w:right w:val="none" w:sz="0" w:space="0" w:color="auto"/>
          </w:divBdr>
        </w:div>
        <w:div w:id="2024673323">
          <w:marLeft w:val="480"/>
          <w:marRight w:val="0"/>
          <w:marTop w:val="0"/>
          <w:marBottom w:val="0"/>
          <w:divBdr>
            <w:top w:val="none" w:sz="0" w:space="0" w:color="auto"/>
            <w:left w:val="none" w:sz="0" w:space="0" w:color="auto"/>
            <w:bottom w:val="none" w:sz="0" w:space="0" w:color="auto"/>
            <w:right w:val="none" w:sz="0" w:space="0" w:color="auto"/>
          </w:divBdr>
        </w:div>
        <w:div w:id="1041593113">
          <w:marLeft w:val="480"/>
          <w:marRight w:val="0"/>
          <w:marTop w:val="0"/>
          <w:marBottom w:val="0"/>
          <w:divBdr>
            <w:top w:val="none" w:sz="0" w:space="0" w:color="auto"/>
            <w:left w:val="none" w:sz="0" w:space="0" w:color="auto"/>
            <w:bottom w:val="none" w:sz="0" w:space="0" w:color="auto"/>
            <w:right w:val="none" w:sz="0" w:space="0" w:color="auto"/>
          </w:divBdr>
        </w:div>
        <w:div w:id="802846535">
          <w:marLeft w:val="480"/>
          <w:marRight w:val="0"/>
          <w:marTop w:val="0"/>
          <w:marBottom w:val="0"/>
          <w:divBdr>
            <w:top w:val="none" w:sz="0" w:space="0" w:color="auto"/>
            <w:left w:val="none" w:sz="0" w:space="0" w:color="auto"/>
            <w:bottom w:val="none" w:sz="0" w:space="0" w:color="auto"/>
            <w:right w:val="none" w:sz="0" w:space="0" w:color="auto"/>
          </w:divBdr>
        </w:div>
        <w:div w:id="2019497227">
          <w:marLeft w:val="480"/>
          <w:marRight w:val="0"/>
          <w:marTop w:val="0"/>
          <w:marBottom w:val="0"/>
          <w:divBdr>
            <w:top w:val="none" w:sz="0" w:space="0" w:color="auto"/>
            <w:left w:val="none" w:sz="0" w:space="0" w:color="auto"/>
            <w:bottom w:val="none" w:sz="0" w:space="0" w:color="auto"/>
            <w:right w:val="none" w:sz="0" w:space="0" w:color="auto"/>
          </w:divBdr>
        </w:div>
        <w:div w:id="1646082827">
          <w:marLeft w:val="480"/>
          <w:marRight w:val="0"/>
          <w:marTop w:val="0"/>
          <w:marBottom w:val="0"/>
          <w:divBdr>
            <w:top w:val="none" w:sz="0" w:space="0" w:color="auto"/>
            <w:left w:val="none" w:sz="0" w:space="0" w:color="auto"/>
            <w:bottom w:val="none" w:sz="0" w:space="0" w:color="auto"/>
            <w:right w:val="none" w:sz="0" w:space="0" w:color="auto"/>
          </w:divBdr>
        </w:div>
        <w:div w:id="951329718">
          <w:marLeft w:val="480"/>
          <w:marRight w:val="0"/>
          <w:marTop w:val="0"/>
          <w:marBottom w:val="0"/>
          <w:divBdr>
            <w:top w:val="none" w:sz="0" w:space="0" w:color="auto"/>
            <w:left w:val="none" w:sz="0" w:space="0" w:color="auto"/>
            <w:bottom w:val="none" w:sz="0" w:space="0" w:color="auto"/>
            <w:right w:val="none" w:sz="0" w:space="0" w:color="auto"/>
          </w:divBdr>
        </w:div>
        <w:div w:id="450902916">
          <w:marLeft w:val="480"/>
          <w:marRight w:val="0"/>
          <w:marTop w:val="0"/>
          <w:marBottom w:val="0"/>
          <w:divBdr>
            <w:top w:val="none" w:sz="0" w:space="0" w:color="auto"/>
            <w:left w:val="none" w:sz="0" w:space="0" w:color="auto"/>
            <w:bottom w:val="none" w:sz="0" w:space="0" w:color="auto"/>
            <w:right w:val="none" w:sz="0" w:space="0" w:color="auto"/>
          </w:divBdr>
        </w:div>
        <w:div w:id="1175876410">
          <w:marLeft w:val="480"/>
          <w:marRight w:val="0"/>
          <w:marTop w:val="0"/>
          <w:marBottom w:val="0"/>
          <w:divBdr>
            <w:top w:val="none" w:sz="0" w:space="0" w:color="auto"/>
            <w:left w:val="none" w:sz="0" w:space="0" w:color="auto"/>
            <w:bottom w:val="none" w:sz="0" w:space="0" w:color="auto"/>
            <w:right w:val="none" w:sz="0" w:space="0" w:color="auto"/>
          </w:divBdr>
        </w:div>
        <w:div w:id="653220285">
          <w:marLeft w:val="480"/>
          <w:marRight w:val="0"/>
          <w:marTop w:val="0"/>
          <w:marBottom w:val="0"/>
          <w:divBdr>
            <w:top w:val="none" w:sz="0" w:space="0" w:color="auto"/>
            <w:left w:val="none" w:sz="0" w:space="0" w:color="auto"/>
            <w:bottom w:val="none" w:sz="0" w:space="0" w:color="auto"/>
            <w:right w:val="none" w:sz="0" w:space="0" w:color="auto"/>
          </w:divBdr>
        </w:div>
        <w:div w:id="1075012952">
          <w:marLeft w:val="480"/>
          <w:marRight w:val="0"/>
          <w:marTop w:val="0"/>
          <w:marBottom w:val="0"/>
          <w:divBdr>
            <w:top w:val="none" w:sz="0" w:space="0" w:color="auto"/>
            <w:left w:val="none" w:sz="0" w:space="0" w:color="auto"/>
            <w:bottom w:val="none" w:sz="0" w:space="0" w:color="auto"/>
            <w:right w:val="none" w:sz="0" w:space="0" w:color="auto"/>
          </w:divBdr>
        </w:div>
        <w:div w:id="295257409">
          <w:marLeft w:val="480"/>
          <w:marRight w:val="0"/>
          <w:marTop w:val="0"/>
          <w:marBottom w:val="0"/>
          <w:divBdr>
            <w:top w:val="none" w:sz="0" w:space="0" w:color="auto"/>
            <w:left w:val="none" w:sz="0" w:space="0" w:color="auto"/>
            <w:bottom w:val="none" w:sz="0" w:space="0" w:color="auto"/>
            <w:right w:val="none" w:sz="0" w:space="0" w:color="auto"/>
          </w:divBdr>
        </w:div>
        <w:div w:id="2021663329">
          <w:marLeft w:val="480"/>
          <w:marRight w:val="0"/>
          <w:marTop w:val="0"/>
          <w:marBottom w:val="0"/>
          <w:divBdr>
            <w:top w:val="none" w:sz="0" w:space="0" w:color="auto"/>
            <w:left w:val="none" w:sz="0" w:space="0" w:color="auto"/>
            <w:bottom w:val="none" w:sz="0" w:space="0" w:color="auto"/>
            <w:right w:val="none" w:sz="0" w:space="0" w:color="auto"/>
          </w:divBdr>
        </w:div>
        <w:div w:id="2112896710">
          <w:marLeft w:val="480"/>
          <w:marRight w:val="0"/>
          <w:marTop w:val="0"/>
          <w:marBottom w:val="0"/>
          <w:divBdr>
            <w:top w:val="none" w:sz="0" w:space="0" w:color="auto"/>
            <w:left w:val="none" w:sz="0" w:space="0" w:color="auto"/>
            <w:bottom w:val="none" w:sz="0" w:space="0" w:color="auto"/>
            <w:right w:val="none" w:sz="0" w:space="0" w:color="auto"/>
          </w:divBdr>
        </w:div>
        <w:div w:id="1396976440">
          <w:marLeft w:val="480"/>
          <w:marRight w:val="0"/>
          <w:marTop w:val="0"/>
          <w:marBottom w:val="0"/>
          <w:divBdr>
            <w:top w:val="none" w:sz="0" w:space="0" w:color="auto"/>
            <w:left w:val="none" w:sz="0" w:space="0" w:color="auto"/>
            <w:bottom w:val="none" w:sz="0" w:space="0" w:color="auto"/>
            <w:right w:val="none" w:sz="0" w:space="0" w:color="auto"/>
          </w:divBdr>
        </w:div>
        <w:div w:id="475150807">
          <w:marLeft w:val="480"/>
          <w:marRight w:val="0"/>
          <w:marTop w:val="0"/>
          <w:marBottom w:val="0"/>
          <w:divBdr>
            <w:top w:val="none" w:sz="0" w:space="0" w:color="auto"/>
            <w:left w:val="none" w:sz="0" w:space="0" w:color="auto"/>
            <w:bottom w:val="none" w:sz="0" w:space="0" w:color="auto"/>
            <w:right w:val="none" w:sz="0" w:space="0" w:color="auto"/>
          </w:divBdr>
        </w:div>
        <w:div w:id="150802335">
          <w:marLeft w:val="480"/>
          <w:marRight w:val="0"/>
          <w:marTop w:val="0"/>
          <w:marBottom w:val="0"/>
          <w:divBdr>
            <w:top w:val="none" w:sz="0" w:space="0" w:color="auto"/>
            <w:left w:val="none" w:sz="0" w:space="0" w:color="auto"/>
            <w:bottom w:val="none" w:sz="0" w:space="0" w:color="auto"/>
            <w:right w:val="none" w:sz="0" w:space="0" w:color="auto"/>
          </w:divBdr>
        </w:div>
        <w:div w:id="1587226250">
          <w:marLeft w:val="480"/>
          <w:marRight w:val="0"/>
          <w:marTop w:val="0"/>
          <w:marBottom w:val="0"/>
          <w:divBdr>
            <w:top w:val="none" w:sz="0" w:space="0" w:color="auto"/>
            <w:left w:val="none" w:sz="0" w:space="0" w:color="auto"/>
            <w:bottom w:val="none" w:sz="0" w:space="0" w:color="auto"/>
            <w:right w:val="none" w:sz="0" w:space="0" w:color="auto"/>
          </w:divBdr>
        </w:div>
      </w:divsChild>
    </w:div>
    <w:div w:id="369307862">
      <w:bodyDiv w:val="1"/>
      <w:marLeft w:val="0"/>
      <w:marRight w:val="0"/>
      <w:marTop w:val="0"/>
      <w:marBottom w:val="0"/>
      <w:divBdr>
        <w:top w:val="none" w:sz="0" w:space="0" w:color="auto"/>
        <w:left w:val="none" w:sz="0" w:space="0" w:color="auto"/>
        <w:bottom w:val="none" w:sz="0" w:space="0" w:color="auto"/>
        <w:right w:val="none" w:sz="0" w:space="0" w:color="auto"/>
      </w:divBdr>
    </w:div>
    <w:div w:id="369840808">
      <w:bodyDiv w:val="1"/>
      <w:marLeft w:val="0"/>
      <w:marRight w:val="0"/>
      <w:marTop w:val="0"/>
      <w:marBottom w:val="0"/>
      <w:divBdr>
        <w:top w:val="none" w:sz="0" w:space="0" w:color="auto"/>
        <w:left w:val="none" w:sz="0" w:space="0" w:color="auto"/>
        <w:bottom w:val="none" w:sz="0" w:space="0" w:color="auto"/>
        <w:right w:val="none" w:sz="0" w:space="0" w:color="auto"/>
      </w:divBdr>
    </w:div>
    <w:div w:id="370350387">
      <w:bodyDiv w:val="1"/>
      <w:marLeft w:val="0"/>
      <w:marRight w:val="0"/>
      <w:marTop w:val="0"/>
      <w:marBottom w:val="0"/>
      <w:divBdr>
        <w:top w:val="none" w:sz="0" w:space="0" w:color="auto"/>
        <w:left w:val="none" w:sz="0" w:space="0" w:color="auto"/>
        <w:bottom w:val="none" w:sz="0" w:space="0" w:color="auto"/>
        <w:right w:val="none" w:sz="0" w:space="0" w:color="auto"/>
      </w:divBdr>
    </w:div>
    <w:div w:id="371003168">
      <w:bodyDiv w:val="1"/>
      <w:marLeft w:val="0"/>
      <w:marRight w:val="0"/>
      <w:marTop w:val="0"/>
      <w:marBottom w:val="0"/>
      <w:divBdr>
        <w:top w:val="none" w:sz="0" w:space="0" w:color="auto"/>
        <w:left w:val="none" w:sz="0" w:space="0" w:color="auto"/>
        <w:bottom w:val="none" w:sz="0" w:space="0" w:color="auto"/>
        <w:right w:val="none" w:sz="0" w:space="0" w:color="auto"/>
      </w:divBdr>
    </w:div>
    <w:div w:id="372850181">
      <w:bodyDiv w:val="1"/>
      <w:marLeft w:val="0"/>
      <w:marRight w:val="0"/>
      <w:marTop w:val="0"/>
      <w:marBottom w:val="0"/>
      <w:divBdr>
        <w:top w:val="none" w:sz="0" w:space="0" w:color="auto"/>
        <w:left w:val="none" w:sz="0" w:space="0" w:color="auto"/>
        <w:bottom w:val="none" w:sz="0" w:space="0" w:color="auto"/>
        <w:right w:val="none" w:sz="0" w:space="0" w:color="auto"/>
      </w:divBdr>
    </w:div>
    <w:div w:id="376245878">
      <w:bodyDiv w:val="1"/>
      <w:marLeft w:val="0"/>
      <w:marRight w:val="0"/>
      <w:marTop w:val="0"/>
      <w:marBottom w:val="0"/>
      <w:divBdr>
        <w:top w:val="none" w:sz="0" w:space="0" w:color="auto"/>
        <w:left w:val="none" w:sz="0" w:space="0" w:color="auto"/>
        <w:bottom w:val="none" w:sz="0" w:space="0" w:color="auto"/>
        <w:right w:val="none" w:sz="0" w:space="0" w:color="auto"/>
      </w:divBdr>
    </w:div>
    <w:div w:id="376315999">
      <w:bodyDiv w:val="1"/>
      <w:marLeft w:val="0"/>
      <w:marRight w:val="0"/>
      <w:marTop w:val="0"/>
      <w:marBottom w:val="0"/>
      <w:divBdr>
        <w:top w:val="none" w:sz="0" w:space="0" w:color="auto"/>
        <w:left w:val="none" w:sz="0" w:space="0" w:color="auto"/>
        <w:bottom w:val="none" w:sz="0" w:space="0" w:color="auto"/>
        <w:right w:val="none" w:sz="0" w:space="0" w:color="auto"/>
      </w:divBdr>
    </w:div>
    <w:div w:id="378631288">
      <w:bodyDiv w:val="1"/>
      <w:marLeft w:val="0"/>
      <w:marRight w:val="0"/>
      <w:marTop w:val="0"/>
      <w:marBottom w:val="0"/>
      <w:divBdr>
        <w:top w:val="none" w:sz="0" w:space="0" w:color="auto"/>
        <w:left w:val="none" w:sz="0" w:space="0" w:color="auto"/>
        <w:bottom w:val="none" w:sz="0" w:space="0" w:color="auto"/>
        <w:right w:val="none" w:sz="0" w:space="0" w:color="auto"/>
      </w:divBdr>
    </w:div>
    <w:div w:id="379011739">
      <w:bodyDiv w:val="1"/>
      <w:marLeft w:val="0"/>
      <w:marRight w:val="0"/>
      <w:marTop w:val="0"/>
      <w:marBottom w:val="0"/>
      <w:divBdr>
        <w:top w:val="none" w:sz="0" w:space="0" w:color="auto"/>
        <w:left w:val="none" w:sz="0" w:space="0" w:color="auto"/>
        <w:bottom w:val="none" w:sz="0" w:space="0" w:color="auto"/>
        <w:right w:val="none" w:sz="0" w:space="0" w:color="auto"/>
      </w:divBdr>
    </w:div>
    <w:div w:id="380982129">
      <w:bodyDiv w:val="1"/>
      <w:marLeft w:val="0"/>
      <w:marRight w:val="0"/>
      <w:marTop w:val="0"/>
      <w:marBottom w:val="0"/>
      <w:divBdr>
        <w:top w:val="none" w:sz="0" w:space="0" w:color="auto"/>
        <w:left w:val="none" w:sz="0" w:space="0" w:color="auto"/>
        <w:bottom w:val="none" w:sz="0" w:space="0" w:color="auto"/>
        <w:right w:val="none" w:sz="0" w:space="0" w:color="auto"/>
      </w:divBdr>
    </w:div>
    <w:div w:id="381176906">
      <w:bodyDiv w:val="1"/>
      <w:marLeft w:val="0"/>
      <w:marRight w:val="0"/>
      <w:marTop w:val="0"/>
      <w:marBottom w:val="0"/>
      <w:divBdr>
        <w:top w:val="none" w:sz="0" w:space="0" w:color="auto"/>
        <w:left w:val="none" w:sz="0" w:space="0" w:color="auto"/>
        <w:bottom w:val="none" w:sz="0" w:space="0" w:color="auto"/>
        <w:right w:val="none" w:sz="0" w:space="0" w:color="auto"/>
      </w:divBdr>
    </w:div>
    <w:div w:id="381253858">
      <w:bodyDiv w:val="1"/>
      <w:marLeft w:val="0"/>
      <w:marRight w:val="0"/>
      <w:marTop w:val="0"/>
      <w:marBottom w:val="0"/>
      <w:divBdr>
        <w:top w:val="none" w:sz="0" w:space="0" w:color="auto"/>
        <w:left w:val="none" w:sz="0" w:space="0" w:color="auto"/>
        <w:bottom w:val="none" w:sz="0" w:space="0" w:color="auto"/>
        <w:right w:val="none" w:sz="0" w:space="0" w:color="auto"/>
      </w:divBdr>
    </w:div>
    <w:div w:id="382103239">
      <w:bodyDiv w:val="1"/>
      <w:marLeft w:val="0"/>
      <w:marRight w:val="0"/>
      <w:marTop w:val="0"/>
      <w:marBottom w:val="0"/>
      <w:divBdr>
        <w:top w:val="none" w:sz="0" w:space="0" w:color="auto"/>
        <w:left w:val="none" w:sz="0" w:space="0" w:color="auto"/>
        <w:bottom w:val="none" w:sz="0" w:space="0" w:color="auto"/>
        <w:right w:val="none" w:sz="0" w:space="0" w:color="auto"/>
      </w:divBdr>
    </w:div>
    <w:div w:id="384640398">
      <w:bodyDiv w:val="1"/>
      <w:marLeft w:val="0"/>
      <w:marRight w:val="0"/>
      <w:marTop w:val="0"/>
      <w:marBottom w:val="0"/>
      <w:divBdr>
        <w:top w:val="none" w:sz="0" w:space="0" w:color="auto"/>
        <w:left w:val="none" w:sz="0" w:space="0" w:color="auto"/>
        <w:bottom w:val="none" w:sz="0" w:space="0" w:color="auto"/>
        <w:right w:val="none" w:sz="0" w:space="0" w:color="auto"/>
      </w:divBdr>
    </w:div>
    <w:div w:id="384721909">
      <w:bodyDiv w:val="1"/>
      <w:marLeft w:val="0"/>
      <w:marRight w:val="0"/>
      <w:marTop w:val="0"/>
      <w:marBottom w:val="0"/>
      <w:divBdr>
        <w:top w:val="none" w:sz="0" w:space="0" w:color="auto"/>
        <w:left w:val="none" w:sz="0" w:space="0" w:color="auto"/>
        <w:bottom w:val="none" w:sz="0" w:space="0" w:color="auto"/>
        <w:right w:val="none" w:sz="0" w:space="0" w:color="auto"/>
      </w:divBdr>
    </w:div>
    <w:div w:id="385225192">
      <w:bodyDiv w:val="1"/>
      <w:marLeft w:val="0"/>
      <w:marRight w:val="0"/>
      <w:marTop w:val="0"/>
      <w:marBottom w:val="0"/>
      <w:divBdr>
        <w:top w:val="none" w:sz="0" w:space="0" w:color="auto"/>
        <w:left w:val="none" w:sz="0" w:space="0" w:color="auto"/>
        <w:bottom w:val="none" w:sz="0" w:space="0" w:color="auto"/>
        <w:right w:val="none" w:sz="0" w:space="0" w:color="auto"/>
      </w:divBdr>
    </w:div>
    <w:div w:id="386102227">
      <w:bodyDiv w:val="1"/>
      <w:marLeft w:val="0"/>
      <w:marRight w:val="0"/>
      <w:marTop w:val="0"/>
      <w:marBottom w:val="0"/>
      <w:divBdr>
        <w:top w:val="none" w:sz="0" w:space="0" w:color="auto"/>
        <w:left w:val="none" w:sz="0" w:space="0" w:color="auto"/>
        <w:bottom w:val="none" w:sz="0" w:space="0" w:color="auto"/>
        <w:right w:val="none" w:sz="0" w:space="0" w:color="auto"/>
      </w:divBdr>
    </w:div>
    <w:div w:id="388456523">
      <w:bodyDiv w:val="1"/>
      <w:marLeft w:val="0"/>
      <w:marRight w:val="0"/>
      <w:marTop w:val="0"/>
      <w:marBottom w:val="0"/>
      <w:divBdr>
        <w:top w:val="none" w:sz="0" w:space="0" w:color="auto"/>
        <w:left w:val="none" w:sz="0" w:space="0" w:color="auto"/>
        <w:bottom w:val="none" w:sz="0" w:space="0" w:color="auto"/>
        <w:right w:val="none" w:sz="0" w:space="0" w:color="auto"/>
      </w:divBdr>
    </w:div>
    <w:div w:id="390423977">
      <w:bodyDiv w:val="1"/>
      <w:marLeft w:val="0"/>
      <w:marRight w:val="0"/>
      <w:marTop w:val="0"/>
      <w:marBottom w:val="0"/>
      <w:divBdr>
        <w:top w:val="none" w:sz="0" w:space="0" w:color="auto"/>
        <w:left w:val="none" w:sz="0" w:space="0" w:color="auto"/>
        <w:bottom w:val="none" w:sz="0" w:space="0" w:color="auto"/>
        <w:right w:val="none" w:sz="0" w:space="0" w:color="auto"/>
      </w:divBdr>
    </w:div>
    <w:div w:id="391512322">
      <w:bodyDiv w:val="1"/>
      <w:marLeft w:val="0"/>
      <w:marRight w:val="0"/>
      <w:marTop w:val="0"/>
      <w:marBottom w:val="0"/>
      <w:divBdr>
        <w:top w:val="none" w:sz="0" w:space="0" w:color="auto"/>
        <w:left w:val="none" w:sz="0" w:space="0" w:color="auto"/>
        <w:bottom w:val="none" w:sz="0" w:space="0" w:color="auto"/>
        <w:right w:val="none" w:sz="0" w:space="0" w:color="auto"/>
      </w:divBdr>
    </w:div>
    <w:div w:id="392193760">
      <w:bodyDiv w:val="1"/>
      <w:marLeft w:val="0"/>
      <w:marRight w:val="0"/>
      <w:marTop w:val="0"/>
      <w:marBottom w:val="0"/>
      <w:divBdr>
        <w:top w:val="none" w:sz="0" w:space="0" w:color="auto"/>
        <w:left w:val="none" w:sz="0" w:space="0" w:color="auto"/>
        <w:bottom w:val="none" w:sz="0" w:space="0" w:color="auto"/>
        <w:right w:val="none" w:sz="0" w:space="0" w:color="auto"/>
      </w:divBdr>
      <w:divsChild>
        <w:div w:id="224680917">
          <w:marLeft w:val="480"/>
          <w:marRight w:val="0"/>
          <w:marTop w:val="0"/>
          <w:marBottom w:val="0"/>
          <w:divBdr>
            <w:top w:val="none" w:sz="0" w:space="0" w:color="auto"/>
            <w:left w:val="none" w:sz="0" w:space="0" w:color="auto"/>
            <w:bottom w:val="none" w:sz="0" w:space="0" w:color="auto"/>
            <w:right w:val="none" w:sz="0" w:space="0" w:color="auto"/>
          </w:divBdr>
        </w:div>
        <w:div w:id="442111034">
          <w:marLeft w:val="480"/>
          <w:marRight w:val="0"/>
          <w:marTop w:val="0"/>
          <w:marBottom w:val="0"/>
          <w:divBdr>
            <w:top w:val="none" w:sz="0" w:space="0" w:color="auto"/>
            <w:left w:val="none" w:sz="0" w:space="0" w:color="auto"/>
            <w:bottom w:val="none" w:sz="0" w:space="0" w:color="auto"/>
            <w:right w:val="none" w:sz="0" w:space="0" w:color="auto"/>
          </w:divBdr>
        </w:div>
        <w:div w:id="2103992615">
          <w:marLeft w:val="480"/>
          <w:marRight w:val="0"/>
          <w:marTop w:val="0"/>
          <w:marBottom w:val="0"/>
          <w:divBdr>
            <w:top w:val="none" w:sz="0" w:space="0" w:color="auto"/>
            <w:left w:val="none" w:sz="0" w:space="0" w:color="auto"/>
            <w:bottom w:val="none" w:sz="0" w:space="0" w:color="auto"/>
            <w:right w:val="none" w:sz="0" w:space="0" w:color="auto"/>
          </w:divBdr>
        </w:div>
        <w:div w:id="1145246337">
          <w:marLeft w:val="480"/>
          <w:marRight w:val="0"/>
          <w:marTop w:val="0"/>
          <w:marBottom w:val="0"/>
          <w:divBdr>
            <w:top w:val="none" w:sz="0" w:space="0" w:color="auto"/>
            <w:left w:val="none" w:sz="0" w:space="0" w:color="auto"/>
            <w:bottom w:val="none" w:sz="0" w:space="0" w:color="auto"/>
            <w:right w:val="none" w:sz="0" w:space="0" w:color="auto"/>
          </w:divBdr>
        </w:div>
        <w:div w:id="1698694513">
          <w:marLeft w:val="480"/>
          <w:marRight w:val="0"/>
          <w:marTop w:val="0"/>
          <w:marBottom w:val="0"/>
          <w:divBdr>
            <w:top w:val="none" w:sz="0" w:space="0" w:color="auto"/>
            <w:left w:val="none" w:sz="0" w:space="0" w:color="auto"/>
            <w:bottom w:val="none" w:sz="0" w:space="0" w:color="auto"/>
            <w:right w:val="none" w:sz="0" w:space="0" w:color="auto"/>
          </w:divBdr>
        </w:div>
        <w:div w:id="1426732949">
          <w:marLeft w:val="480"/>
          <w:marRight w:val="0"/>
          <w:marTop w:val="0"/>
          <w:marBottom w:val="0"/>
          <w:divBdr>
            <w:top w:val="none" w:sz="0" w:space="0" w:color="auto"/>
            <w:left w:val="none" w:sz="0" w:space="0" w:color="auto"/>
            <w:bottom w:val="none" w:sz="0" w:space="0" w:color="auto"/>
            <w:right w:val="none" w:sz="0" w:space="0" w:color="auto"/>
          </w:divBdr>
        </w:div>
        <w:div w:id="1564294711">
          <w:marLeft w:val="480"/>
          <w:marRight w:val="0"/>
          <w:marTop w:val="0"/>
          <w:marBottom w:val="0"/>
          <w:divBdr>
            <w:top w:val="none" w:sz="0" w:space="0" w:color="auto"/>
            <w:left w:val="none" w:sz="0" w:space="0" w:color="auto"/>
            <w:bottom w:val="none" w:sz="0" w:space="0" w:color="auto"/>
            <w:right w:val="none" w:sz="0" w:space="0" w:color="auto"/>
          </w:divBdr>
        </w:div>
        <w:div w:id="1694526475">
          <w:marLeft w:val="480"/>
          <w:marRight w:val="0"/>
          <w:marTop w:val="0"/>
          <w:marBottom w:val="0"/>
          <w:divBdr>
            <w:top w:val="none" w:sz="0" w:space="0" w:color="auto"/>
            <w:left w:val="none" w:sz="0" w:space="0" w:color="auto"/>
            <w:bottom w:val="none" w:sz="0" w:space="0" w:color="auto"/>
            <w:right w:val="none" w:sz="0" w:space="0" w:color="auto"/>
          </w:divBdr>
        </w:div>
        <w:div w:id="177425711">
          <w:marLeft w:val="480"/>
          <w:marRight w:val="0"/>
          <w:marTop w:val="0"/>
          <w:marBottom w:val="0"/>
          <w:divBdr>
            <w:top w:val="none" w:sz="0" w:space="0" w:color="auto"/>
            <w:left w:val="none" w:sz="0" w:space="0" w:color="auto"/>
            <w:bottom w:val="none" w:sz="0" w:space="0" w:color="auto"/>
            <w:right w:val="none" w:sz="0" w:space="0" w:color="auto"/>
          </w:divBdr>
        </w:div>
        <w:div w:id="746464613">
          <w:marLeft w:val="480"/>
          <w:marRight w:val="0"/>
          <w:marTop w:val="0"/>
          <w:marBottom w:val="0"/>
          <w:divBdr>
            <w:top w:val="none" w:sz="0" w:space="0" w:color="auto"/>
            <w:left w:val="none" w:sz="0" w:space="0" w:color="auto"/>
            <w:bottom w:val="none" w:sz="0" w:space="0" w:color="auto"/>
            <w:right w:val="none" w:sz="0" w:space="0" w:color="auto"/>
          </w:divBdr>
        </w:div>
        <w:div w:id="543911952">
          <w:marLeft w:val="480"/>
          <w:marRight w:val="0"/>
          <w:marTop w:val="0"/>
          <w:marBottom w:val="0"/>
          <w:divBdr>
            <w:top w:val="none" w:sz="0" w:space="0" w:color="auto"/>
            <w:left w:val="none" w:sz="0" w:space="0" w:color="auto"/>
            <w:bottom w:val="none" w:sz="0" w:space="0" w:color="auto"/>
            <w:right w:val="none" w:sz="0" w:space="0" w:color="auto"/>
          </w:divBdr>
        </w:div>
        <w:div w:id="804783229">
          <w:marLeft w:val="480"/>
          <w:marRight w:val="0"/>
          <w:marTop w:val="0"/>
          <w:marBottom w:val="0"/>
          <w:divBdr>
            <w:top w:val="none" w:sz="0" w:space="0" w:color="auto"/>
            <w:left w:val="none" w:sz="0" w:space="0" w:color="auto"/>
            <w:bottom w:val="none" w:sz="0" w:space="0" w:color="auto"/>
            <w:right w:val="none" w:sz="0" w:space="0" w:color="auto"/>
          </w:divBdr>
        </w:div>
        <w:div w:id="1085607939">
          <w:marLeft w:val="480"/>
          <w:marRight w:val="0"/>
          <w:marTop w:val="0"/>
          <w:marBottom w:val="0"/>
          <w:divBdr>
            <w:top w:val="none" w:sz="0" w:space="0" w:color="auto"/>
            <w:left w:val="none" w:sz="0" w:space="0" w:color="auto"/>
            <w:bottom w:val="none" w:sz="0" w:space="0" w:color="auto"/>
            <w:right w:val="none" w:sz="0" w:space="0" w:color="auto"/>
          </w:divBdr>
        </w:div>
        <w:div w:id="1639912718">
          <w:marLeft w:val="480"/>
          <w:marRight w:val="0"/>
          <w:marTop w:val="0"/>
          <w:marBottom w:val="0"/>
          <w:divBdr>
            <w:top w:val="none" w:sz="0" w:space="0" w:color="auto"/>
            <w:left w:val="none" w:sz="0" w:space="0" w:color="auto"/>
            <w:bottom w:val="none" w:sz="0" w:space="0" w:color="auto"/>
            <w:right w:val="none" w:sz="0" w:space="0" w:color="auto"/>
          </w:divBdr>
        </w:div>
        <w:div w:id="1146244481">
          <w:marLeft w:val="480"/>
          <w:marRight w:val="0"/>
          <w:marTop w:val="0"/>
          <w:marBottom w:val="0"/>
          <w:divBdr>
            <w:top w:val="none" w:sz="0" w:space="0" w:color="auto"/>
            <w:left w:val="none" w:sz="0" w:space="0" w:color="auto"/>
            <w:bottom w:val="none" w:sz="0" w:space="0" w:color="auto"/>
            <w:right w:val="none" w:sz="0" w:space="0" w:color="auto"/>
          </w:divBdr>
        </w:div>
        <w:div w:id="1617446308">
          <w:marLeft w:val="480"/>
          <w:marRight w:val="0"/>
          <w:marTop w:val="0"/>
          <w:marBottom w:val="0"/>
          <w:divBdr>
            <w:top w:val="none" w:sz="0" w:space="0" w:color="auto"/>
            <w:left w:val="none" w:sz="0" w:space="0" w:color="auto"/>
            <w:bottom w:val="none" w:sz="0" w:space="0" w:color="auto"/>
            <w:right w:val="none" w:sz="0" w:space="0" w:color="auto"/>
          </w:divBdr>
        </w:div>
        <w:div w:id="1279682267">
          <w:marLeft w:val="480"/>
          <w:marRight w:val="0"/>
          <w:marTop w:val="0"/>
          <w:marBottom w:val="0"/>
          <w:divBdr>
            <w:top w:val="none" w:sz="0" w:space="0" w:color="auto"/>
            <w:left w:val="none" w:sz="0" w:space="0" w:color="auto"/>
            <w:bottom w:val="none" w:sz="0" w:space="0" w:color="auto"/>
            <w:right w:val="none" w:sz="0" w:space="0" w:color="auto"/>
          </w:divBdr>
        </w:div>
        <w:div w:id="2008509208">
          <w:marLeft w:val="480"/>
          <w:marRight w:val="0"/>
          <w:marTop w:val="0"/>
          <w:marBottom w:val="0"/>
          <w:divBdr>
            <w:top w:val="none" w:sz="0" w:space="0" w:color="auto"/>
            <w:left w:val="none" w:sz="0" w:space="0" w:color="auto"/>
            <w:bottom w:val="none" w:sz="0" w:space="0" w:color="auto"/>
            <w:right w:val="none" w:sz="0" w:space="0" w:color="auto"/>
          </w:divBdr>
        </w:div>
        <w:div w:id="395595870">
          <w:marLeft w:val="480"/>
          <w:marRight w:val="0"/>
          <w:marTop w:val="0"/>
          <w:marBottom w:val="0"/>
          <w:divBdr>
            <w:top w:val="none" w:sz="0" w:space="0" w:color="auto"/>
            <w:left w:val="none" w:sz="0" w:space="0" w:color="auto"/>
            <w:bottom w:val="none" w:sz="0" w:space="0" w:color="auto"/>
            <w:right w:val="none" w:sz="0" w:space="0" w:color="auto"/>
          </w:divBdr>
        </w:div>
        <w:div w:id="1034966434">
          <w:marLeft w:val="480"/>
          <w:marRight w:val="0"/>
          <w:marTop w:val="0"/>
          <w:marBottom w:val="0"/>
          <w:divBdr>
            <w:top w:val="none" w:sz="0" w:space="0" w:color="auto"/>
            <w:left w:val="none" w:sz="0" w:space="0" w:color="auto"/>
            <w:bottom w:val="none" w:sz="0" w:space="0" w:color="auto"/>
            <w:right w:val="none" w:sz="0" w:space="0" w:color="auto"/>
          </w:divBdr>
        </w:div>
        <w:div w:id="1234464737">
          <w:marLeft w:val="480"/>
          <w:marRight w:val="0"/>
          <w:marTop w:val="0"/>
          <w:marBottom w:val="0"/>
          <w:divBdr>
            <w:top w:val="none" w:sz="0" w:space="0" w:color="auto"/>
            <w:left w:val="none" w:sz="0" w:space="0" w:color="auto"/>
            <w:bottom w:val="none" w:sz="0" w:space="0" w:color="auto"/>
            <w:right w:val="none" w:sz="0" w:space="0" w:color="auto"/>
          </w:divBdr>
        </w:div>
        <w:div w:id="781606957">
          <w:marLeft w:val="480"/>
          <w:marRight w:val="0"/>
          <w:marTop w:val="0"/>
          <w:marBottom w:val="0"/>
          <w:divBdr>
            <w:top w:val="none" w:sz="0" w:space="0" w:color="auto"/>
            <w:left w:val="none" w:sz="0" w:space="0" w:color="auto"/>
            <w:bottom w:val="none" w:sz="0" w:space="0" w:color="auto"/>
            <w:right w:val="none" w:sz="0" w:space="0" w:color="auto"/>
          </w:divBdr>
        </w:div>
        <w:div w:id="1200239026">
          <w:marLeft w:val="480"/>
          <w:marRight w:val="0"/>
          <w:marTop w:val="0"/>
          <w:marBottom w:val="0"/>
          <w:divBdr>
            <w:top w:val="none" w:sz="0" w:space="0" w:color="auto"/>
            <w:left w:val="none" w:sz="0" w:space="0" w:color="auto"/>
            <w:bottom w:val="none" w:sz="0" w:space="0" w:color="auto"/>
            <w:right w:val="none" w:sz="0" w:space="0" w:color="auto"/>
          </w:divBdr>
        </w:div>
        <w:div w:id="545140132">
          <w:marLeft w:val="480"/>
          <w:marRight w:val="0"/>
          <w:marTop w:val="0"/>
          <w:marBottom w:val="0"/>
          <w:divBdr>
            <w:top w:val="none" w:sz="0" w:space="0" w:color="auto"/>
            <w:left w:val="none" w:sz="0" w:space="0" w:color="auto"/>
            <w:bottom w:val="none" w:sz="0" w:space="0" w:color="auto"/>
            <w:right w:val="none" w:sz="0" w:space="0" w:color="auto"/>
          </w:divBdr>
        </w:div>
        <w:div w:id="34933771">
          <w:marLeft w:val="480"/>
          <w:marRight w:val="0"/>
          <w:marTop w:val="0"/>
          <w:marBottom w:val="0"/>
          <w:divBdr>
            <w:top w:val="none" w:sz="0" w:space="0" w:color="auto"/>
            <w:left w:val="none" w:sz="0" w:space="0" w:color="auto"/>
            <w:bottom w:val="none" w:sz="0" w:space="0" w:color="auto"/>
            <w:right w:val="none" w:sz="0" w:space="0" w:color="auto"/>
          </w:divBdr>
        </w:div>
        <w:div w:id="81951879">
          <w:marLeft w:val="480"/>
          <w:marRight w:val="0"/>
          <w:marTop w:val="0"/>
          <w:marBottom w:val="0"/>
          <w:divBdr>
            <w:top w:val="none" w:sz="0" w:space="0" w:color="auto"/>
            <w:left w:val="none" w:sz="0" w:space="0" w:color="auto"/>
            <w:bottom w:val="none" w:sz="0" w:space="0" w:color="auto"/>
            <w:right w:val="none" w:sz="0" w:space="0" w:color="auto"/>
          </w:divBdr>
        </w:div>
        <w:div w:id="1898586287">
          <w:marLeft w:val="480"/>
          <w:marRight w:val="0"/>
          <w:marTop w:val="0"/>
          <w:marBottom w:val="0"/>
          <w:divBdr>
            <w:top w:val="none" w:sz="0" w:space="0" w:color="auto"/>
            <w:left w:val="none" w:sz="0" w:space="0" w:color="auto"/>
            <w:bottom w:val="none" w:sz="0" w:space="0" w:color="auto"/>
            <w:right w:val="none" w:sz="0" w:space="0" w:color="auto"/>
          </w:divBdr>
        </w:div>
        <w:div w:id="1641035110">
          <w:marLeft w:val="480"/>
          <w:marRight w:val="0"/>
          <w:marTop w:val="0"/>
          <w:marBottom w:val="0"/>
          <w:divBdr>
            <w:top w:val="none" w:sz="0" w:space="0" w:color="auto"/>
            <w:left w:val="none" w:sz="0" w:space="0" w:color="auto"/>
            <w:bottom w:val="none" w:sz="0" w:space="0" w:color="auto"/>
            <w:right w:val="none" w:sz="0" w:space="0" w:color="auto"/>
          </w:divBdr>
        </w:div>
        <w:div w:id="793980966">
          <w:marLeft w:val="480"/>
          <w:marRight w:val="0"/>
          <w:marTop w:val="0"/>
          <w:marBottom w:val="0"/>
          <w:divBdr>
            <w:top w:val="none" w:sz="0" w:space="0" w:color="auto"/>
            <w:left w:val="none" w:sz="0" w:space="0" w:color="auto"/>
            <w:bottom w:val="none" w:sz="0" w:space="0" w:color="auto"/>
            <w:right w:val="none" w:sz="0" w:space="0" w:color="auto"/>
          </w:divBdr>
        </w:div>
        <w:div w:id="925572011">
          <w:marLeft w:val="480"/>
          <w:marRight w:val="0"/>
          <w:marTop w:val="0"/>
          <w:marBottom w:val="0"/>
          <w:divBdr>
            <w:top w:val="none" w:sz="0" w:space="0" w:color="auto"/>
            <w:left w:val="none" w:sz="0" w:space="0" w:color="auto"/>
            <w:bottom w:val="none" w:sz="0" w:space="0" w:color="auto"/>
            <w:right w:val="none" w:sz="0" w:space="0" w:color="auto"/>
          </w:divBdr>
        </w:div>
        <w:div w:id="17777193">
          <w:marLeft w:val="480"/>
          <w:marRight w:val="0"/>
          <w:marTop w:val="0"/>
          <w:marBottom w:val="0"/>
          <w:divBdr>
            <w:top w:val="none" w:sz="0" w:space="0" w:color="auto"/>
            <w:left w:val="none" w:sz="0" w:space="0" w:color="auto"/>
            <w:bottom w:val="none" w:sz="0" w:space="0" w:color="auto"/>
            <w:right w:val="none" w:sz="0" w:space="0" w:color="auto"/>
          </w:divBdr>
        </w:div>
        <w:div w:id="734275586">
          <w:marLeft w:val="480"/>
          <w:marRight w:val="0"/>
          <w:marTop w:val="0"/>
          <w:marBottom w:val="0"/>
          <w:divBdr>
            <w:top w:val="none" w:sz="0" w:space="0" w:color="auto"/>
            <w:left w:val="none" w:sz="0" w:space="0" w:color="auto"/>
            <w:bottom w:val="none" w:sz="0" w:space="0" w:color="auto"/>
            <w:right w:val="none" w:sz="0" w:space="0" w:color="auto"/>
          </w:divBdr>
        </w:div>
        <w:div w:id="1783114579">
          <w:marLeft w:val="480"/>
          <w:marRight w:val="0"/>
          <w:marTop w:val="0"/>
          <w:marBottom w:val="0"/>
          <w:divBdr>
            <w:top w:val="none" w:sz="0" w:space="0" w:color="auto"/>
            <w:left w:val="none" w:sz="0" w:space="0" w:color="auto"/>
            <w:bottom w:val="none" w:sz="0" w:space="0" w:color="auto"/>
            <w:right w:val="none" w:sz="0" w:space="0" w:color="auto"/>
          </w:divBdr>
        </w:div>
        <w:div w:id="481896713">
          <w:marLeft w:val="480"/>
          <w:marRight w:val="0"/>
          <w:marTop w:val="0"/>
          <w:marBottom w:val="0"/>
          <w:divBdr>
            <w:top w:val="none" w:sz="0" w:space="0" w:color="auto"/>
            <w:left w:val="none" w:sz="0" w:space="0" w:color="auto"/>
            <w:bottom w:val="none" w:sz="0" w:space="0" w:color="auto"/>
            <w:right w:val="none" w:sz="0" w:space="0" w:color="auto"/>
          </w:divBdr>
        </w:div>
        <w:div w:id="1217355546">
          <w:marLeft w:val="480"/>
          <w:marRight w:val="0"/>
          <w:marTop w:val="0"/>
          <w:marBottom w:val="0"/>
          <w:divBdr>
            <w:top w:val="none" w:sz="0" w:space="0" w:color="auto"/>
            <w:left w:val="none" w:sz="0" w:space="0" w:color="auto"/>
            <w:bottom w:val="none" w:sz="0" w:space="0" w:color="auto"/>
            <w:right w:val="none" w:sz="0" w:space="0" w:color="auto"/>
          </w:divBdr>
        </w:div>
        <w:div w:id="476962">
          <w:marLeft w:val="480"/>
          <w:marRight w:val="0"/>
          <w:marTop w:val="0"/>
          <w:marBottom w:val="0"/>
          <w:divBdr>
            <w:top w:val="none" w:sz="0" w:space="0" w:color="auto"/>
            <w:left w:val="none" w:sz="0" w:space="0" w:color="auto"/>
            <w:bottom w:val="none" w:sz="0" w:space="0" w:color="auto"/>
            <w:right w:val="none" w:sz="0" w:space="0" w:color="auto"/>
          </w:divBdr>
        </w:div>
        <w:div w:id="1961493499">
          <w:marLeft w:val="480"/>
          <w:marRight w:val="0"/>
          <w:marTop w:val="0"/>
          <w:marBottom w:val="0"/>
          <w:divBdr>
            <w:top w:val="none" w:sz="0" w:space="0" w:color="auto"/>
            <w:left w:val="none" w:sz="0" w:space="0" w:color="auto"/>
            <w:bottom w:val="none" w:sz="0" w:space="0" w:color="auto"/>
            <w:right w:val="none" w:sz="0" w:space="0" w:color="auto"/>
          </w:divBdr>
        </w:div>
        <w:div w:id="941762337">
          <w:marLeft w:val="480"/>
          <w:marRight w:val="0"/>
          <w:marTop w:val="0"/>
          <w:marBottom w:val="0"/>
          <w:divBdr>
            <w:top w:val="none" w:sz="0" w:space="0" w:color="auto"/>
            <w:left w:val="none" w:sz="0" w:space="0" w:color="auto"/>
            <w:bottom w:val="none" w:sz="0" w:space="0" w:color="auto"/>
            <w:right w:val="none" w:sz="0" w:space="0" w:color="auto"/>
          </w:divBdr>
        </w:div>
        <w:div w:id="555164558">
          <w:marLeft w:val="480"/>
          <w:marRight w:val="0"/>
          <w:marTop w:val="0"/>
          <w:marBottom w:val="0"/>
          <w:divBdr>
            <w:top w:val="none" w:sz="0" w:space="0" w:color="auto"/>
            <w:left w:val="none" w:sz="0" w:space="0" w:color="auto"/>
            <w:bottom w:val="none" w:sz="0" w:space="0" w:color="auto"/>
            <w:right w:val="none" w:sz="0" w:space="0" w:color="auto"/>
          </w:divBdr>
        </w:div>
        <w:div w:id="400445973">
          <w:marLeft w:val="480"/>
          <w:marRight w:val="0"/>
          <w:marTop w:val="0"/>
          <w:marBottom w:val="0"/>
          <w:divBdr>
            <w:top w:val="none" w:sz="0" w:space="0" w:color="auto"/>
            <w:left w:val="none" w:sz="0" w:space="0" w:color="auto"/>
            <w:bottom w:val="none" w:sz="0" w:space="0" w:color="auto"/>
            <w:right w:val="none" w:sz="0" w:space="0" w:color="auto"/>
          </w:divBdr>
        </w:div>
        <w:div w:id="460226548">
          <w:marLeft w:val="480"/>
          <w:marRight w:val="0"/>
          <w:marTop w:val="0"/>
          <w:marBottom w:val="0"/>
          <w:divBdr>
            <w:top w:val="none" w:sz="0" w:space="0" w:color="auto"/>
            <w:left w:val="none" w:sz="0" w:space="0" w:color="auto"/>
            <w:bottom w:val="none" w:sz="0" w:space="0" w:color="auto"/>
            <w:right w:val="none" w:sz="0" w:space="0" w:color="auto"/>
          </w:divBdr>
        </w:div>
        <w:div w:id="1402411484">
          <w:marLeft w:val="480"/>
          <w:marRight w:val="0"/>
          <w:marTop w:val="0"/>
          <w:marBottom w:val="0"/>
          <w:divBdr>
            <w:top w:val="none" w:sz="0" w:space="0" w:color="auto"/>
            <w:left w:val="none" w:sz="0" w:space="0" w:color="auto"/>
            <w:bottom w:val="none" w:sz="0" w:space="0" w:color="auto"/>
            <w:right w:val="none" w:sz="0" w:space="0" w:color="auto"/>
          </w:divBdr>
        </w:div>
        <w:div w:id="183251580">
          <w:marLeft w:val="480"/>
          <w:marRight w:val="0"/>
          <w:marTop w:val="0"/>
          <w:marBottom w:val="0"/>
          <w:divBdr>
            <w:top w:val="none" w:sz="0" w:space="0" w:color="auto"/>
            <w:left w:val="none" w:sz="0" w:space="0" w:color="auto"/>
            <w:bottom w:val="none" w:sz="0" w:space="0" w:color="auto"/>
            <w:right w:val="none" w:sz="0" w:space="0" w:color="auto"/>
          </w:divBdr>
        </w:div>
        <w:div w:id="1124690305">
          <w:marLeft w:val="480"/>
          <w:marRight w:val="0"/>
          <w:marTop w:val="0"/>
          <w:marBottom w:val="0"/>
          <w:divBdr>
            <w:top w:val="none" w:sz="0" w:space="0" w:color="auto"/>
            <w:left w:val="none" w:sz="0" w:space="0" w:color="auto"/>
            <w:bottom w:val="none" w:sz="0" w:space="0" w:color="auto"/>
            <w:right w:val="none" w:sz="0" w:space="0" w:color="auto"/>
          </w:divBdr>
        </w:div>
        <w:div w:id="290553599">
          <w:marLeft w:val="480"/>
          <w:marRight w:val="0"/>
          <w:marTop w:val="0"/>
          <w:marBottom w:val="0"/>
          <w:divBdr>
            <w:top w:val="none" w:sz="0" w:space="0" w:color="auto"/>
            <w:left w:val="none" w:sz="0" w:space="0" w:color="auto"/>
            <w:bottom w:val="none" w:sz="0" w:space="0" w:color="auto"/>
            <w:right w:val="none" w:sz="0" w:space="0" w:color="auto"/>
          </w:divBdr>
        </w:div>
        <w:div w:id="719985679">
          <w:marLeft w:val="480"/>
          <w:marRight w:val="0"/>
          <w:marTop w:val="0"/>
          <w:marBottom w:val="0"/>
          <w:divBdr>
            <w:top w:val="none" w:sz="0" w:space="0" w:color="auto"/>
            <w:left w:val="none" w:sz="0" w:space="0" w:color="auto"/>
            <w:bottom w:val="none" w:sz="0" w:space="0" w:color="auto"/>
            <w:right w:val="none" w:sz="0" w:space="0" w:color="auto"/>
          </w:divBdr>
        </w:div>
        <w:div w:id="153684879">
          <w:marLeft w:val="480"/>
          <w:marRight w:val="0"/>
          <w:marTop w:val="0"/>
          <w:marBottom w:val="0"/>
          <w:divBdr>
            <w:top w:val="none" w:sz="0" w:space="0" w:color="auto"/>
            <w:left w:val="none" w:sz="0" w:space="0" w:color="auto"/>
            <w:bottom w:val="none" w:sz="0" w:space="0" w:color="auto"/>
            <w:right w:val="none" w:sz="0" w:space="0" w:color="auto"/>
          </w:divBdr>
        </w:div>
        <w:div w:id="1984038232">
          <w:marLeft w:val="480"/>
          <w:marRight w:val="0"/>
          <w:marTop w:val="0"/>
          <w:marBottom w:val="0"/>
          <w:divBdr>
            <w:top w:val="none" w:sz="0" w:space="0" w:color="auto"/>
            <w:left w:val="none" w:sz="0" w:space="0" w:color="auto"/>
            <w:bottom w:val="none" w:sz="0" w:space="0" w:color="auto"/>
            <w:right w:val="none" w:sz="0" w:space="0" w:color="auto"/>
          </w:divBdr>
        </w:div>
        <w:div w:id="241453396">
          <w:marLeft w:val="480"/>
          <w:marRight w:val="0"/>
          <w:marTop w:val="0"/>
          <w:marBottom w:val="0"/>
          <w:divBdr>
            <w:top w:val="none" w:sz="0" w:space="0" w:color="auto"/>
            <w:left w:val="none" w:sz="0" w:space="0" w:color="auto"/>
            <w:bottom w:val="none" w:sz="0" w:space="0" w:color="auto"/>
            <w:right w:val="none" w:sz="0" w:space="0" w:color="auto"/>
          </w:divBdr>
        </w:div>
        <w:div w:id="1142621771">
          <w:marLeft w:val="480"/>
          <w:marRight w:val="0"/>
          <w:marTop w:val="0"/>
          <w:marBottom w:val="0"/>
          <w:divBdr>
            <w:top w:val="none" w:sz="0" w:space="0" w:color="auto"/>
            <w:left w:val="none" w:sz="0" w:space="0" w:color="auto"/>
            <w:bottom w:val="none" w:sz="0" w:space="0" w:color="auto"/>
            <w:right w:val="none" w:sz="0" w:space="0" w:color="auto"/>
          </w:divBdr>
        </w:div>
        <w:div w:id="1679694683">
          <w:marLeft w:val="480"/>
          <w:marRight w:val="0"/>
          <w:marTop w:val="0"/>
          <w:marBottom w:val="0"/>
          <w:divBdr>
            <w:top w:val="none" w:sz="0" w:space="0" w:color="auto"/>
            <w:left w:val="none" w:sz="0" w:space="0" w:color="auto"/>
            <w:bottom w:val="none" w:sz="0" w:space="0" w:color="auto"/>
            <w:right w:val="none" w:sz="0" w:space="0" w:color="auto"/>
          </w:divBdr>
        </w:div>
        <w:div w:id="2064254551">
          <w:marLeft w:val="480"/>
          <w:marRight w:val="0"/>
          <w:marTop w:val="0"/>
          <w:marBottom w:val="0"/>
          <w:divBdr>
            <w:top w:val="none" w:sz="0" w:space="0" w:color="auto"/>
            <w:left w:val="none" w:sz="0" w:space="0" w:color="auto"/>
            <w:bottom w:val="none" w:sz="0" w:space="0" w:color="auto"/>
            <w:right w:val="none" w:sz="0" w:space="0" w:color="auto"/>
          </w:divBdr>
        </w:div>
        <w:div w:id="1121726760">
          <w:marLeft w:val="480"/>
          <w:marRight w:val="0"/>
          <w:marTop w:val="0"/>
          <w:marBottom w:val="0"/>
          <w:divBdr>
            <w:top w:val="none" w:sz="0" w:space="0" w:color="auto"/>
            <w:left w:val="none" w:sz="0" w:space="0" w:color="auto"/>
            <w:bottom w:val="none" w:sz="0" w:space="0" w:color="auto"/>
            <w:right w:val="none" w:sz="0" w:space="0" w:color="auto"/>
          </w:divBdr>
        </w:div>
        <w:div w:id="1663047467">
          <w:marLeft w:val="480"/>
          <w:marRight w:val="0"/>
          <w:marTop w:val="0"/>
          <w:marBottom w:val="0"/>
          <w:divBdr>
            <w:top w:val="none" w:sz="0" w:space="0" w:color="auto"/>
            <w:left w:val="none" w:sz="0" w:space="0" w:color="auto"/>
            <w:bottom w:val="none" w:sz="0" w:space="0" w:color="auto"/>
            <w:right w:val="none" w:sz="0" w:space="0" w:color="auto"/>
          </w:divBdr>
        </w:div>
        <w:div w:id="1277327059">
          <w:marLeft w:val="480"/>
          <w:marRight w:val="0"/>
          <w:marTop w:val="0"/>
          <w:marBottom w:val="0"/>
          <w:divBdr>
            <w:top w:val="none" w:sz="0" w:space="0" w:color="auto"/>
            <w:left w:val="none" w:sz="0" w:space="0" w:color="auto"/>
            <w:bottom w:val="none" w:sz="0" w:space="0" w:color="auto"/>
            <w:right w:val="none" w:sz="0" w:space="0" w:color="auto"/>
          </w:divBdr>
        </w:div>
        <w:div w:id="787744262">
          <w:marLeft w:val="480"/>
          <w:marRight w:val="0"/>
          <w:marTop w:val="0"/>
          <w:marBottom w:val="0"/>
          <w:divBdr>
            <w:top w:val="none" w:sz="0" w:space="0" w:color="auto"/>
            <w:left w:val="none" w:sz="0" w:space="0" w:color="auto"/>
            <w:bottom w:val="none" w:sz="0" w:space="0" w:color="auto"/>
            <w:right w:val="none" w:sz="0" w:space="0" w:color="auto"/>
          </w:divBdr>
        </w:div>
        <w:div w:id="216088353">
          <w:marLeft w:val="480"/>
          <w:marRight w:val="0"/>
          <w:marTop w:val="0"/>
          <w:marBottom w:val="0"/>
          <w:divBdr>
            <w:top w:val="none" w:sz="0" w:space="0" w:color="auto"/>
            <w:left w:val="none" w:sz="0" w:space="0" w:color="auto"/>
            <w:bottom w:val="none" w:sz="0" w:space="0" w:color="auto"/>
            <w:right w:val="none" w:sz="0" w:space="0" w:color="auto"/>
          </w:divBdr>
        </w:div>
        <w:div w:id="1658025225">
          <w:marLeft w:val="480"/>
          <w:marRight w:val="0"/>
          <w:marTop w:val="0"/>
          <w:marBottom w:val="0"/>
          <w:divBdr>
            <w:top w:val="none" w:sz="0" w:space="0" w:color="auto"/>
            <w:left w:val="none" w:sz="0" w:space="0" w:color="auto"/>
            <w:bottom w:val="none" w:sz="0" w:space="0" w:color="auto"/>
            <w:right w:val="none" w:sz="0" w:space="0" w:color="auto"/>
          </w:divBdr>
        </w:div>
        <w:div w:id="1246627">
          <w:marLeft w:val="480"/>
          <w:marRight w:val="0"/>
          <w:marTop w:val="0"/>
          <w:marBottom w:val="0"/>
          <w:divBdr>
            <w:top w:val="none" w:sz="0" w:space="0" w:color="auto"/>
            <w:left w:val="none" w:sz="0" w:space="0" w:color="auto"/>
            <w:bottom w:val="none" w:sz="0" w:space="0" w:color="auto"/>
            <w:right w:val="none" w:sz="0" w:space="0" w:color="auto"/>
          </w:divBdr>
        </w:div>
        <w:div w:id="1515070255">
          <w:marLeft w:val="480"/>
          <w:marRight w:val="0"/>
          <w:marTop w:val="0"/>
          <w:marBottom w:val="0"/>
          <w:divBdr>
            <w:top w:val="none" w:sz="0" w:space="0" w:color="auto"/>
            <w:left w:val="none" w:sz="0" w:space="0" w:color="auto"/>
            <w:bottom w:val="none" w:sz="0" w:space="0" w:color="auto"/>
            <w:right w:val="none" w:sz="0" w:space="0" w:color="auto"/>
          </w:divBdr>
        </w:div>
        <w:div w:id="1225071005">
          <w:marLeft w:val="480"/>
          <w:marRight w:val="0"/>
          <w:marTop w:val="0"/>
          <w:marBottom w:val="0"/>
          <w:divBdr>
            <w:top w:val="none" w:sz="0" w:space="0" w:color="auto"/>
            <w:left w:val="none" w:sz="0" w:space="0" w:color="auto"/>
            <w:bottom w:val="none" w:sz="0" w:space="0" w:color="auto"/>
            <w:right w:val="none" w:sz="0" w:space="0" w:color="auto"/>
          </w:divBdr>
        </w:div>
        <w:div w:id="578441615">
          <w:marLeft w:val="480"/>
          <w:marRight w:val="0"/>
          <w:marTop w:val="0"/>
          <w:marBottom w:val="0"/>
          <w:divBdr>
            <w:top w:val="none" w:sz="0" w:space="0" w:color="auto"/>
            <w:left w:val="none" w:sz="0" w:space="0" w:color="auto"/>
            <w:bottom w:val="none" w:sz="0" w:space="0" w:color="auto"/>
            <w:right w:val="none" w:sz="0" w:space="0" w:color="auto"/>
          </w:divBdr>
        </w:div>
        <w:div w:id="189924317">
          <w:marLeft w:val="480"/>
          <w:marRight w:val="0"/>
          <w:marTop w:val="0"/>
          <w:marBottom w:val="0"/>
          <w:divBdr>
            <w:top w:val="none" w:sz="0" w:space="0" w:color="auto"/>
            <w:left w:val="none" w:sz="0" w:space="0" w:color="auto"/>
            <w:bottom w:val="none" w:sz="0" w:space="0" w:color="auto"/>
            <w:right w:val="none" w:sz="0" w:space="0" w:color="auto"/>
          </w:divBdr>
        </w:div>
        <w:div w:id="1308971703">
          <w:marLeft w:val="480"/>
          <w:marRight w:val="0"/>
          <w:marTop w:val="0"/>
          <w:marBottom w:val="0"/>
          <w:divBdr>
            <w:top w:val="none" w:sz="0" w:space="0" w:color="auto"/>
            <w:left w:val="none" w:sz="0" w:space="0" w:color="auto"/>
            <w:bottom w:val="none" w:sz="0" w:space="0" w:color="auto"/>
            <w:right w:val="none" w:sz="0" w:space="0" w:color="auto"/>
          </w:divBdr>
        </w:div>
        <w:div w:id="1757287288">
          <w:marLeft w:val="480"/>
          <w:marRight w:val="0"/>
          <w:marTop w:val="0"/>
          <w:marBottom w:val="0"/>
          <w:divBdr>
            <w:top w:val="none" w:sz="0" w:space="0" w:color="auto"/>
            <w:left w:val="none" w:sz="0" w:space="0" w:color="auto"/>
            <w:bottom w:val="none" w:sz="0" w:space="0" w:color="auto"/>
            <w:right w:val="none" w:sz="0" w:space="0" w:color="auto"/>
          </w:divBdr>
        </w:div>
        <w:div w:id="2112046930">
          <w:marLeft w:val="480"/>
          <w:marRight w:val="0"/>
          <w:marTop w:val="0"/>
          <w:marBottom w:val="0"/>
          <w:divBdr>
            <w:top w:val="none" w:sz="0" w:space="0" w:color="auto"/>
            <w:left w:val="none" w:sz="0" w:space="0" w:color="auto"/>
            <w:bottom w:val="none" w:sz="0" w:space="0" w:color="auto"/>
            <w:right w:val="none" w:sz="0" w:space="0" w:color="auto"/>
          </w:divBdr>
        </w:div>
        <w:div w:id="979918356">
          <w:marLeft w:val="480"/>
          <w:marRight w:val="0"/>
          <w:marTop w:val="0"/>
          <w:marBottom w:val="0"/>
          <w:divBdr>
            <w:top w:val="none" w:sz="0" w:space="0" w:color="auto"/>
            <w:left w:val="none" w:sz="0" w:space="0" w:color="auto"/>
            <w:bottom w:val="none" w:sz="0" w:space="0" w:color="auto"/>
            <w:right w:val="none" w:sz="0" w:space="0" w:color="auto"/>
          </w:divBdr>
        </w:div>
        <w:div w:id="1445616499">
          <w:marLeft w:val="480"/>
          <w:marRight w:val="0"/>
          <w:marTop w:val="0"/>
          <w:marBottom w:val="0"/>
          <w:divBdr>
            <w:top w:val="none" w:sz="0" w:space="0" w:color="auto"/>
            <w:left w:val="none" w:sz="0" w:space="0" w:color="auto"/>
            <w:bottom w:val="none" w:sz="0" w:space="0" w:color="auto"/>
            <w:right w:val="none" w:sz="0" w:space="0" w:color="auto"/>
          </w:divBdr>
        </w:div>
        <w:div w:id="1959483257">
          <w:marLeft w:val="480"/>
          <w:marRight w:val="0"/>
          <w:marTop w:val="0"/>
          <w:marBottom w:val="0"/>
          <w:divBdr>
            <w:top w:val="none" w:sz="0" w:space="0" w:color="auto"/>
            <w:left w:val="none" w:sz="0" w:space="0" w:color="auto"/>
            <w:bottom w:val="none" w:sz="0" w:space="0" w:color="auto"/>
            <w:right w:val="none" w:sz="0" w:space="0" w:color="auto"/>
          </w:divBdr>
        </w:div>
        <w:div w:id="1357343119">
          <w:marLeft w:val="480"/>
          <w:marRight w:val="0"/>
          <w:marTop w:val="0"/>
          <w:marBottom w:val="0"/>
          <w:divBdr>
            <w:top w:val="none" w:sz="0" w:space="0" w:color="auto"/>
            <w:left w:val="none" w:sz="0" w:space="0" w:color="auto"/>
            <w:bottom w:val="none" w:sz="0" w:space="0" w:color="auto"/>
            <w:right w:val="none" w:sz="0" w:space="0" w:color="auto"/>
          </w:divBdr>
        </w:div>
        <w:div w:id="1242833538">
          <w:marLeft w:val="480"/>
          <w:marRight w:val="0"/>
          <w:marTop w:val="0"/>
          <w:marBottom w:val="0"/>
          <w:divBdr>
            <w:top w:val="none" w:sz="0" w:space="0" w:color="auto"/>
            <w:left w:val="none" w:sz="0" w:space="0" w:color="auto"/>
            <w:bottom w:val="none" w:sz="0" w:space="0" w:color="auto"/>
            <w:right w:val="none" w:sz="0" w:space="0" w:color="auto"/>
          </w:divBdr>
        </w:div>
        <w:div w:id="2006086809">
          <w:marLeft w:val="480"/>
          <w:marRight w:val="0"/>
          <w:marTop w:val="0"/>
          <w:marBottom w:val="0"/>
          <w:divBdr>
            <w:top w:val="none" w:sz="0" w:space="0" w:color="auto"/>
            <w:left w:val="none" w:sz="0" w:space="0" w:color="auto"/>
            <w:bottom w:val="none" w:sz="0" w:space="0" w:color="auto"/>
            <w:right w:val="none" w:sz="0" w:space="0" w:color="auto"/>
          </w:divBdr>
        </w:div>
        <w:div w:id="692413751">
          <w:marLeft w:val="480"/>
          <w:marRight w:val="0"/>
          <w:marTop w:val="0"/>
          <w:marBottom w:val="0"/>
          <w:divBdr>
            <w:top w:val="none" w:sz="0" w:space="0" w:color="auto"/>
            <w:left w:val="none" w:sz="0" w:space="0" w:color="auto"/>
            <w:bottom w:val="none" w:sz="0" w:space="0" w:color="auto"/>
            <w:right w:val="none" w:sz="0" w:space="0" w:color="auto"/>
          </w:divBdr>
        </w:div>
        <w:div w:id="207423746">
          <w:marLeft w:val="480"/>
          <w:marRight w:val="0"/>
          <w:marTop w:val="0"/>
          <w:marBottom w:val="0"/>
          <w:divBdr>
            <w:top w:val="none" w:sz="0" w:space="0" w:color="auto"/>
            <w:left w:val="none" w:sz="0" w:space="0" w:color="auto"/>
            <w:bottom w:val="none" w:sz="0" w:space="0" w:color="auto"/>
            <w:right w:val="none" w:sz="0" w:space="0" w:color="auto"/>
          </w:divBdr>
        </w:div>
        <w:div w:id="610405880">
          <w:marLeft w:val="480"/>
          <w:marRight w:val="0"/>
          <w:marTop w:val="0"/>
          <w:marBottom w:val="0"/>
          <w:divBdr>
            <w:top w:val="none" w:sz="0" w:space="0" w:color="auto"/>
            <w:left w:val="none" w:sz="0" w:space="0" w:color="auto"/>
            <w:bottom w:val="none" w:sz="0" w:space="0" w:color="auto"/>
            <w:right w:val="none" w:sz="0" w:space="0" w:color="auto"/>
          </w:divBdr>
        </w:div>
        <w:div w:id="1809322068">
          <w:marLeft w:val="480"/>
          <w:marRight w:val="0"/>
          <w:marTop w:val="0"/>
          <w:marBottom w:val="0"/>
          <w:divBdr>
            <w:top w:val="none" w:sz="0" w:space="0" w:color="auto"/>
            <w:left w:val="none" w:sz="0" w:space="0" w:color="auto"/>
            <w:bottom w:val="none" w:sz="0" w:space="0" w:color="auto"/>
            <w:right w:val="none" w:sz="0" w:space="0" w:color="auto"/>
          </w:divBdr>
        </w:div>
        <w:div w:id="36004379">
          <w:marLeft w:val="480"/>
          <w:marRight w:val="0"/>
          <w:marTop w:val="0"/>
          <w:marBottom w:val="0"/>
          <w:divBdr>
            <w:top w:val="none" w:sz="0" w:space="0" w:color="auto"/>
            <w:left w:val="none" w:sz="0" w:space="0" w:color="auto"/>
            <w:bottom w:val="none" w:sz="0" w:space="0" w:color="auto"/>
            <w:right w:val="none" w:sz="0" w:space="0" w:color="auto"/>
          </w:divBdr>
        </w:div>
        <w:div w:id="1308822734">
          <w:marLeft w:val="480"/>
          <w:marRight w:val="0"/>
          <w:marTop w:val="0"/>
          <w:marBottom w:val="0"/>
          <w:divBdr>
            <w:top w:val="none" w:sz="0" w:space="0" w:color="auto"/>
            <w:left w:val="none" w:sz="0" w:space="0" w:color="auto"/>
            <w:bottom w:val="none" w:sz="0" w:space="0" w:color="auto"/>
            <w:right w:val="none" w:sz="0" w:space="0" w:color="auto"/>
          </w:divBdr>
        </w:div>
        <w:div w:id="1085034444">
          <w:marLeft w:val="480"/>
          <w:marRight w:val="0"/>
          <w:marTop w:val="0"/>
          <w:marBottom w:val="0"/>
          <w:divBdr>
            <w:top w:val="none" w:sz="0" w:space="0" w:color="auto"/>
            <w:left w:val="none" w:sz="0" w:space="0" w:color="auto"/>
            <w:bottom w:val="none" w:sz="0" w:space="0" w:color="auto"/>
            <w:right w:val="none" w:sz="0" w:space="0" w:color="auto"/>
          </w:divBdr>
        </w:div>
        <w:div w:id="1797986299">
          <w:marLeft w:val="480"/>
          <w:marRight w:val="0"/>
          <w:marTop w:val="0"/>
          <w:marBottom w:val="0"/>
          <w:divBdr>
            <w:top w:val="none" w:sz="0" w:space="0" w:color="auto"/>
            <w:left w:val="none" w:sz="0" w:space="0" w:color="auto"/>
            <w:bottom w:val="none" w:sz="0" w:space="0" w:color="auto"/>
            <w:right w:val="none" w:sz="0" w:space="0" w:color="auto"/>
          </w:divBdr>
        </w:div>
        <w:div w:id="2077316011">
          <w:marLeft w:val="480"/>
          <w:marRight w:val="0"/>
          <w:marTop w:val="0"/>
          <w:marBottom w:val="0"/>
          <w:divBdr>
            <w:top w:val="none" w:sz="0" w:space="0" w:color="auto"/>
            <w:left w:val="none" w:sz="0" w:space="0" w:color="auto"/>
            <w:bottom w:val="none" w:sz="0" w:space="0" w:color="auto"/>
            <w:right w:val="none" w:sz="0" w:space="0" w:color="auto"/>
          </w:divBdr>
        </w:div>
        <w:div w:id="1453404868">
          <w:marLeft w:val="480"/>
          <w:marRight w:val="0"/>
          <w:marTop w:val="0"/>
          <w:marBottom w:val="0"/>
          <w:divBdr>
            <w:top w:val="none" w:sz="0" w:space="0" w:color="auto"/>
            <w:left w:val="none" w:sz="0" w:space="0" w:color="auto"/>
            <w:bottom w:val="none" w:sz="0" w:space="0" w:color="auto"/>
            <w:right w:val="none" w:sz="0" w:space="0" w:color="auto"/>
          </w:divBdr>
        </w:div>
        <w:div w:id="836265220">
          <w:marLeft w:val="480"/>
          <w:marRight w:val="0"/>
          <w:marTop w:val="0"/>
          <w:marBottom w:val="0"/>
          <w:divBdr>
            <w:top w:val="none" w:sz="0" w:space="0" w:color="auto"/>
            <w:left w:val="none" w:sz="0" w:space="0" w:color="auto"/>
            <w:bottom w:val="none" w:sz="0" w:space="0" w:color="auto"/>
            <w:right w:val="none" w:sz="0" w:space="0" w:color="auto"/>
          </w:divBdr>
        </w:div>
        <w:div w:id="1865752765">
          <w:marLeft w:val="480"/>
          <w:marRight w:val="0"/>
          <w:marTop w:val="0"/>
          <w:marBottom w:val="0"/>
          <w:divBdr>
            <w:top w:val="none" w:sz="0" w:space="0" w:color="auto"/>
            <w:left w:val="none" w:sz="0" w:space="0" w:color="auto"/>
            <w:bottom w:val="none" w:sz="0" w:space="0" w:color="auto"/>
            <w:right w:val="none" w:sz="0" w:space="0" w:color="auto"/>
          </w:divBdr>
        </w:div>
        <w:div w:id="99112055">
          <w:marLeft w:val="480"/>
          <w:marRight w:val="0"/>
          <w:marTop w:val="0"/>
          <w:marBottom w:val="0"/>
          <w:divBdr>
            <w:top w:val="none" w:sz="0" w:space="0" w:color="auto"/>
            <w:left w:val="none" w:sz="0" w:space="0" w:color="auto"/>
            <w:bottom w:val="none" w:sz="0" w:space="0" w:color="auto"/>
            <w:right w:val="none" w:sz="0" w:space="0" w:color="auto"/>
          </w:divBdr>
        </w:div>
        <w:div w:id="141779032">
          <w:marLeft w:val="480"/>
          <w:marRight w:val="0"/>
          <w:marTop w:val="0"/>
          <w:marBottom w:val="0"/>
          <w:divBdr>
            <w:top w:val="none" w:sz="0" w:space="0" w:color="auto"/>
            <w:left w:val="none" w:sz="0" w:space="0" w:color="auto"/>
            <w:bottom w:val="none" w:sz="0" w:space="0" w:color="auto"/>
            <w:right w:val="none" w:sz="0" w:space="0" w:color="auto"/>
          </w:divBdr>
        </w:div>
        <w:div w:id="1069961443">
          <w:marLeft w:val="480"/>
          <w:marRight w:val="0"/>
          <w:marTop w:val="0"/>
          <w:marBottom w:val="0"/>
          <w:divBdr>
            <w:top w:val="none" w:sz="0" w:space="0" w:color="auto"/>
            <w:left w:val="none" w:sz="0" w:space="0" w:color="auto"/>
            <w:bottom w:val="none" w:sz="0" w:space="0" w:color="auto"/>
            <w:right w:val="none" w:sz="0" w:space="0" w:color="auto"/>
          </w:divBdr>
        </w:div>
        <w:div w:id="893271122">
          <w:marLeft w:val="480"/>
          <w:marRight w:val="0"/>
          <w:marTop w:val="0"/>
          <w:marBottom w:val="0"/>
          <w:divBdr>
            <w:top w:val="none" w:sz="0" w:space="0" w:color="auto"/>
            <w:left w:val="none" w:sz="0" w:space="0" w:color="auto"/>
            <w:bottom w:val="none" w:sz="0" w:space="0" w:color="auto"/>
            <w:right w:val="none" w:sz="0" w:space="0" w:color="auto"/>
          </w:divBdr>
        </w:div>
        <w:div w:id="546141049">
          <w:marLeft w:val="480"/>
          <w:marRight w:val="0"/>
          <w:marTop w:val="0"/>
          <w:marBottom w:val="0"/>
          <w:divBdr>
            <w:top w:val="none" w:sz="0" w:space="0" w:color="auto"/>
            <w:left w:val="none" w:sz="0" w:space="0" w:color="auto"/>
            <w:bottom w:val="none" w:sz="0" w:space="0" w:color="auto"/>
            <w:right w:val="none" w:sz="0" w:space="0" w:color="auto"/>
          </w:divBdr>
        </w:div>
        <w:div w:id="47653974">
          <w:marLeft w:val="480"/>
          <w:marRight w:val="0"/>
          <w:marTop w:val="0"/>
          <w:marBottom w:val="0"/>
          <w:divBdr>
            <w:top w:val="none" w:sz="0" w:space="0" w:color="auto"/>
            <w:left w:val="none" w:sz="0" w:space="0" w:color="auto"/>
            <w:bottom w:val="none" w:sz="0" w:space="0" w:color="auto"/>
            <w:right w:val="none" w:sz="0" w:space="0" w:color="auto"/>
          </w:divBdr>
        </w:div>
        <w:div w:id="2063601969">
          <w:marLeft w:val="480"/>
          <w:marRight w:val="0"/>
          <w:marTop w:val="0"/>
          <w:marBottom w:val="0"/>
          <w:divBdr>
            <w:top w:val="none" w:sz="0" w:space="0" w:color="auto"/>
            <w:left w:val="none" w:sz="0" w:space="0" w:color="auto"/>
            <w:bottom w:val="none" w:sz="0" w:space="0" w:color="auto"/>
            <w:right w:val="none" w:sz="0" w:space="0" w:color="auto"/>
          </w:divBdr>
        </w:div>
        <w:div w:id="204367653">
          <w:marLeft w:val="480"/>
          <w:marRight w:val="0"/>
          <w:marTop w:val="0"/>
          <w:marBottom w:val="0"/>
          <w:divBdr>
            <w:top w:val="none" w:sz="0" w:space="0" w:color="auto"/>
            <w:left w:val="none" w:sz="0" w:space="0" w:color="auto"/>
            <w:bottom w:val="none" w:sz="0" w:space="0" w:color="auto"/>
            <w:right w:val="none" w:sz="0" w:space="0" w:color="auto"/>
          </w:divBdr>
        </w:div>
        <w:div w:id="752359994">
          <w:marLeft w:val="480"/>
          <w:marRight w:val="0"/>
          <w:marTop w:val="0"/>
          <w:marBottom w:val="0"/>
          <w:divBdr>
            <w:top w:val="none" w:sz="0" w:space="0" w:color="auto"/>
            <w:left w:val="none" w:sz="0" w:space="0" w:color="auto"/>
            <w:bottom w:val="none" w:sz="0" w:space="0" w:color="auto"/>
            <w:right w:val="none" w:sz="0" w:space="0" w:color="auto"/>
          </w:divBdr>
        </w:div>
        <w:div w:id="908461185">
          <w:marLeft w:val="480"/>
          <w:marRight w:val="0"/>
          <w:marTop w:val="0"/>
          <w:marBottom w:val="0"/>
          <w:divBdr>
            <w:top w:val="none" w:sz="0" w:space="0" w:color="auto"/>
            <w:left w:val="none" w:sz="0" w:space="0" w:color="auto"/>
            <w:bottom w:val="none" w:sz="0" w:space="0" w:color="auto"/>
            <w:right w:val="none" w:sz="0" w:space="0" w:color="auto"/>
          </w:divBdr>
        </w:div>
        <w:div w:id="1171331350">
          <w:marLeft w:val="480"/>
          <w:marRight w:val="0"/>
          <w:marTop w:val="0"/>
          <w:marBottom w:val="0"/>
          <w:divBdr>
            <w:top w:val="none" w:sz="0" w:space="0" w:color="auto"/>
            <w:left w:val="none" w:sz="0" w:space="0" w:color="auto"/>
            <w:bottom w:val="none" w:sz="0" w:space="0" w:color="auto"/>
            <w:right w:val="none" w:sz="0" w:space="0" w:color="auto"/>
          </w:divBdr>
        </w:div>
        <w:div w:id="2040548088">
          <w:marLeft w:val="480"/>
          <w:marRight w:val="0"/>
          <w:marTop w:val="0"/>
          <w:marBottom w:val="0"/>
          <w:divBdr>
            <w:top w:val="none" w:sz="0" w:space="0" w:color="auto"/>
            <w:left w:val="none" w:sz="0" w:space="0" w:color="auto"/>
            <w:bottom w:val="none" w:sz="0" w:space="0" w:color="auto"/>
            <w:right w:val="none" w:sz="0" w:space="0" w:color="auto"/>
          </w:divBdr>
        </w:div>
      </w:divsChild>
    </w:div>
    <w:div w:id="395325535">
      <w:bodyDiv w:val="1"/>
      <w:marLeft w:val="0"/>
      <w:marRight w:val="0"/>
      <w:marTop w:val="0"/>
      <w:marBottom w:val="0"/>
      <w:divBdr>
        <w:top w:val="none" w:sz="0" w:space="0" w:color="auto"/>
        <w:left w:val="none" w:sz="0" w:space="0" w:color="auto"/>
        <w:bottom w:val="none" w:sz="0" w:space="0" w:color="auto"/>
        <w:right w:val="none" w:sz="0" w:space="0" w:color="auto"/>
      </w:divBdr>
    </w:div>
    <w:div w:id="395595163">
      <w:bodyDiv w:val="1"/>
      <w:marLeft w:val="0"/>
      <w:marRight w:val="0"/>
      <w:marTop w:val="0"/>
      <w:marBottom w:val="0"/>
      <w:divBdr>
        <w:top w:val="none" w:sz="0" w:space="0" w:color="auto"/>
        <w:left w:val="none" w:sz="0" w:space="0" w:color="auto"/>
        <w:bottom w:val="none" w:sz="0" w:space="0" w:color="auto"/>
        <w:right w:val="none" w:sz="0" w:space="0" w:color="auto"/>
      </w:divBdr>
    </w:div>
    <w:div w:id="396519165">
      <w:bodyDiv w:val="1"/>
      <w:marLeft w:val="0"/>
      <w:marRight w:val="0"/>
      <w:marTop w:val="0"/>
      <w:marBottom w:val="0"/>
      <w:divBdr>
        <w:top w:val="none" w:sz="0" w:space="0" w:color="auto"/>
        <w:left w:val="none" w:sz="0" w:space="0" w:color="auto"/>
        <w:bottom w:val="none" w:sz="0" w:space="0" w:color="auto"/>
        <w:right w:val="none" w:sz="0" w:space="0" w:color="auto"/>
      </w:divBdr>
      <w:divsChild>
        <w:div w:id="1019114877">
          <w:marLeft w:val="480"/>
          <w:marRight w:val="0"/>
          <w:marTop w:val="0"/>
          <w:marBottom w:val="0"/>
          <w:divBdr>
            <w:top w:val="none" w:sz="0" w:space="0" w:color="auto"/>
            <w:left w:val="none" w:sz="0" w:space="0" w:color="auto"/>
            <w:bottom w:val="none" w:sz="0" w:space="0" w:color="auto"/>
            <w:right w:val="none" w:sz="0" w:space="0" w:color="auto"/>
          </w:divBdr>
        </w:div>
        <w:div w:id="1708523943">
          <w:marLeft w:val="480"/>
          <w:marRight w:val="0"/>
          <w:marTop w:val="0"/>
          <w:marBottom w:val="0"/>
          <w:divBdr>
            <w:top w:val="none" w:sz="0" w:space="0" w:color="auto"/>
            <w:left w:val="none" w:sz="0" w:space="0" w:color="auto"/>
            <w:bottom w:val="none" w:sz="0" w:space="0" w:color="auto"/>
            <w:right w:val="none" w:sz="0" w:space="0" w:color="auto"/>
          </w:divBdr>
        </w:div>
        <w:div w:id="1699314358">
          <w:marLeft w:val="480"/>
          <w:marRight w:val="0"/>
          <w:marTop w:val="0"/>
          <w:marBottom w:val="0"/>
          <w:divBdr>
            <w:top w:val="none" w:sz="0" w:space="0" w:color="auto"/>
            <w:left w:val="none" w:sz="0" w:space="0" w:color="auto"/>
            <w:bottom w:val="none" w:sz="0" w:space="0" w:color="auto"/>
            <w:right w:val="none" w:sz="0" w:space="0" w:color="auto"/>
          </w:divBdr>
        </w:div>
        <w:div w:id="1436054085">
          <w:marLeft w:val="480"/>
          <w:marRight w:val="0"/>
          <w:marTop w:val="0"/>
          <w:marBottom w:val="0"/>
          <w:divBdr>
            <w:top w:val="none" w:sz="0" w:space="0" w:color="auto"/>
            <w:left w:val="none" w:sz="0" w:space="0" w:color="auto"/>
            <w:bottom w:val="none" w:sz="0" w:space="0" w:color="auto"/>
            <w:right w:val="none" w:sz="0" w:space="0" w:color="auto"/>
          </w:divBdr>
        </w:div>
        <w:div w:id="1578787786">
          <w:marLeft w:val="480"/>
          <w:marRight w:val="0"/>
          <w:marTop w:val="0"/>
          <w:marBottom w:val="0"/>
          <w:divBdr>
            <w:top w:val="none" w:sz="0" w:space="0" w:color="auto"/>
            <w:left w:val="none" w:sz="0" w:space="0" w:color="auto"/>
            <w:bottom w:val="none" w:sz="0" w:space="0" w:color="auto"/>
            <w:right w:val="none" w:sz="0" w:space="0" w:color="auto"/>
          </w:divBdr>
        </w:div>
        <w:div w:id="1418361169">
          <w:marLeft w:val="480"/>
          <w:marRight w:val="0"/>
          <w:marTop w:val="0"/>
          <w:marBottom w:val="0"/>
          <w:divBdr>
            <w:top w:val="none" w:sz="0" w:space="0" w:color="auto"/>
            <w:left w:val="none" w:sz="0" w:space="0" w:color="auto"/>
            <w:bottom w:val="none" w:sz="0" w:space="0" w:color="auto"/>
            <w:right w:val="none" w:sz="0" w:space="0" w:color="auto"/>
          </w:divBdr>
        </w:div>
        <w:div w:id="1001853254">
          <w:marLeft w:val="480"/>
          <w:marRight w:val="0"/>
          <w:marTop w:val="0"/>
          <w:marBottom w:val="0"/>
          <w:divBdr>
            <w:top w:val="none" w:sz="0" w:space="0" w:color="auto"/>
            <w:left w:val="none" w:sz="0" w:space="0" w:color="auto"/>
            <w:bottom w:val="none" w:sz="0" w:space="0" w:color="auto"/>
            <w:right w:val="none" w:sz="0" w:space="0" w:color="auto"/>
          </w:divBdr>
        </w:div>
        <w:div w:id="947271278">
          <w:marLeft w:val="480"/>
          <w:marRight w:val="0"/>
          <w:marTop w:val="0"/>
          <w:marBottom w:val="0"/>
          <w:divBdr>
            <w:top w:val="none" w:sz="0" w:space="0" w:color="auto"/>
            <w:left w:val="none" w:sz="0" w:space="0" w:color="auto"/>
            <w:bottom w:val="none" w:sz="0" w:space="0" w:color="auto"/>
            <w:right w:val="none" w:sz="0" w:space="0" w:color="auto"/>
          </w:divBdr>
        </w:div>
        <w:div w:id="604575906">
          <w:marLeft w:val="480"/>
          <w:marRight w:val="0"/>
          <w:marTop w:val="0"/>
          <w:marBottom w:val="0"/>
          <w:divBdr>
            <w:top w:val="none" w:sz="0" w:space="0" w:color="auto"/>
            <w:left w:val="none" w:sz="0" w:space="0" w:color="auto"/>
            <w:bottom w:val="none" w:sz="0" w:space="0" w:color="auto"/>
            <w:right w:val="none" w:sz="0" w:space="0" w:color="auto"/>
          </w:divBdr>
        </w:div>
        <w:div w:id="389234712">
          <w:marLeft w:val="480"/>
          <w:marRight w:val="0"/>
          <w:marTop w:val="0"/>
          <w:marBottom w:val="0"/>
          <w:divBdr>
            <w:top w:val="none" w:sz="0" w:space="0" w:color="auto"/>
            <w:left w:val="none" w:sz="0" w:space="0" w:color="auto"/>
            <w:bottom w:val="none" w:sz="0" w:space="0" w:color="auto"/>
            <w:right w:val="none" w:sz="0" w:space="0" w:color="auto"/>
          </w:divBdr>
        </w:div>
        <w:div w:id="1902860198">
          <w:marLeft w:val="480"/>
          <w:marRight w:val="0"/>
          <w:marTop w:val="0"/>
          <w:marBottom w:val="0"/>
          <w:divBdr>
            <w:top w:val="none" w:sz="0" w:space="0" w:color="auto"/>
            <w:left w:val="none" w:sz="0" w:space="0" w:color="auto"/>
            <w:bottom w:val="none" w:sz="0" w:space="0" w:color="auto"/>
            <w:right w:val="none" w:sz="0" w:space="0" w:color="auto"/>
          </w:divBdr>
        </w:div>
        <w:div w:id="564686536">
          <w:marLeft w:val="480"/>
          <w:marRight w:val="0"/>
          <w:marTop w:val="0"/>
          <w:marBottom w:val="0"/>
          <w:divBdr>
            <w:top w:val="none" w:sz="0" w:space="0" w:color="auto"/>
            <w:left w:val="none" w:sz="0" w:space="0" w:color="auto"/>
            <w:bottom w:val="none" w:sz="0" w:space="0" w:color="auto"/>
            <w:right w:val="none" w:sz="0" w:space="0" w:color="auto"/>
          </w:divBdr>
        </w:div>
        <w:div w:id="441071309">
          <w:marLeft w:val="480"/>
          <w:marRight w:val="0"/>
          <w:marTop w:val="0"/>
          <w:marBottom w:val="0"/>
          <w:divBdr>
            <w:top w:val="none" w:sz="0" w:space="0" w:color="auto"/>
            <w:left w:val="none" w:sz="0" w:space="0" w:color="auto"/>
            <w:bottom w:val="none" w:sz="0" w:space="0" w:color="auto"/>
            <w:right w:val="none" w:sz="0" w:space="0" w:color="auto"/>
          </w:divBdr>
        </w:div>
        <w:div w:id="1688478869">
          <w:marLeft w:val="480"/>
          <w:marRight w:val="0"/>
          <w:marTop w:val="0"/>
          <w:marBottom w:val="0"/>
          <w:divBdr>
            <w:top w:val="none" w:sz="0" w:space="0" w:color="auto"/>
            <w:left w:val="none" w:sz="0" w:space="0" w:color="auto"/>
            <w:bottom w:val="none" w:sz="0" w:space="0" w:color="auto"/>
            <w:right w:val="none" w:sz="0" w:space="0" w:color="auto"/>
          </w:divBdr>
        </w:div>
        <w:div w:id="1745686176">
          <w:marLeft w:val="480"/>
          <w:marRight w:val="0"/>
          <w:marTop w:val="0"/>
          <w:marBottom w:val="0"/>
          <w:divBdr>
            <w:top w:val="none" w:sz="0" w:space="0" w:color="auto"/>
            <w:left w:val="none" w:sz="0" w:space="0" w:color="auto"/>
            <w:bottom w:val="none" w:sz="0" w:space="0" w:color="auto"/>
            <w:right w:val="none" w:sz="0" w:space="0" w:color="auto"/>
          </w:divBdr>
        </w:div>
        <w:div w:id="542597136">
          <w:marLeft w:val="480"/>
          <w:marRight w:val="0"/>
          <w:marTop w:val="0"/>
          <w:marBottom w:val="0"/>
          <w:divBdr>
            <w:top w:val="none" w:sz="0" w:space="0" w:color="auto"/>
            <w:left w:val="none" w:sz="0" w:space="0" w:color="auto"/>
            <w:bottom w:val="none" w:sz="0" w:space="0" w:color="auto"/>
            <w:right w:val="none" w:sz="0" w:space="0" w:color="auto"/>
          </w:divBdr>
        </w:div>
        <w:div w:id="2053532434">
          <w:marLeft w:val="480"/>
          <w:marRight w:val="0"/>
          <w:marTop w:val="0"/>
          <w:marBottom w:val="0"/>
          <w:divBdr>
            <w:top w:val="none" w:sz="0" w:space="0" w:color="auto"/>
            <w:left w:val="none" w:sz="0" w:space="0" w:color="auto"/>
            <w:bottom w:val="none" w:sz="0" w:space="0" w:color="auto"/>
            <w:right w:val="none" w:sz="0" w:space="0" w:color="auto"/>
          </w:divBdr>
        </w:div>
        <w:div w:id="1084958923">
          <w:marLeft w:val="480"/>
          <w:marRight w:val="0"/>
          <w:marTop w:val="0"/>
          <w:marBottom w:val="0"/>
          <w:divBdr>
            <w:top w:val="none" w:sz="0" w:space="0" w:color="auto"/>
            <w:left w:val="none" w:sz="0" w:space="0" w:color="auto"/>
            <w:bottom w:val="none" w:sz="0" w:space="0" w:color="auto"/>
            <w:right w:val="none" w:sz="0" w:space="0" w:color="auto"/>
          </w:divBdr>
        </w:div>
        <w:div w:id="51777756">
          <w:marLeft w:val="480"/>
          <w:marRight w:val="0"/>
          <w:marTop w:val="0"/>
          <w:marBottom w:val="0"/>
          <w:divBdr>
            <w:top w:val="none" w:sz="0" w:space="0" w:color="auto"/>
            <w:left w:val="none" w:sz="0" w:space="0" w:color="auto"/>
            <w:bottom w:val="none" w:sz="0" w:space="0" w:color="auto"/>
            <w:right w:val="none" w:sz="0" w:space="0" w:color="auto"/>
          </w:divBdr>
        </w:div>
        <w:div w:id="1129740405">
          <w:marLeft w:val="480"/>
          <w:marRight w:val="0"/>
          <w:marTop w:val="0"/>
          <w:marBottom w:val="0"/>
          <w:divBdr>
            <w:top w:val="none" w:sz="0" w:space="0" w:color="auto"/>
            <w:left w:val="none" w:sz="0" w:space="0" w:color="auto"/>
            <w:bottom w:val="none" w:sz="0" w:space="0" w:color="auto"/>
            <w:right w:val="none" w:sz="0" w:space="0" w:color="auto"/>
          </w:divBdr>
        </w:div>
        <w:div w:id="1373463225">
          <w:marLeft w:val="480"/>
          <w:marRight w:val="0"/>
          <w:marTop w:val="0"/>
          <w:marBottom w:val="0"/>
          <w:divBdr>
            <w:top w:val="none" w:sz="0" w:space="0" w:color="auto"/>
            <w:left w:val="none" w:sz="0" w:space="0" w:color="auto"/>
            <w:bottom w:val="none" w:sz="0" w:space="0" w:color="auto"/>
            <w:right w:val="none" w:sz="0" w:space="0" w:color="auto"/>
          </w:divBdr>
        </w:div>
        <w:div w:id="2002343005">
          <w:marLeft w:val="480"/>
          <w:marRight w:val="0"/>
          <w:marTop w:val="0"/>
          <w:marBottom w:val="0"/>
          <w:divBdr>
            <w:top w:val="none" w:sz="0" w:space="0" w:color="auto"/>
            <w:left w:val="none" w:sz="0" w:space="0" w:color="auto"/>
            <w:bottom w:val="none" w:sz="0" w:space="0" w:color="auto"/>
            <w:right w:val="none" w:sz="0" w:space="0" w:color="auto"/>
          </w:divBdr>
        </w:div>
        <w:div w:id="279802739">
          <w:marLeft w:val="480"/>
          <w:marRight w:val="0"/>
          <w:marTop w:val="0"/>
          <w:marBottom w:val="0"/>
          <w:divBdr>
            <w:top w:val="none" w:sz="0" w:space="0" w:color="auto"/>
            <w:left w:val="none" w:sz="0" w:space="0" w:color="auto"/>
            <w:bottom w:val="none" w:sz="0" w:space="0" w:color="auto"/>
            <w:right w:val="none" w:sz="0" w:space="0" w:color="auto"/>
          </w:divBdr>
        </w:div>
        <w:div w:id="937714243">
          <w:marLeft w:val="480"/>
          <w:marRight w:val="0"/>
          <w:marTop w:val="0"/>
          <w:marBottom w:val="0"/>
          <w:divBdr>
            <w:top w:val="none" w:sz="0" w:space="0" w:color="auto"/>
            <w:left w:val="none" w:sz="0" w:space="0" w:color="auto"/>
            <w:bottom w:val="none" w:sz="0" w:space="0" w:color="auto"/>
            <w:right w:val="none" w:sz="0" w:space="0" w:color="auto"/>
          </w:divBdr>
        </w:div>
        <w:div w:id="1237518946">
          <w:marLeft w:val="480"/>
          <w:marRight w:val="0"/>
          <w:marTop w:val="0"/>
          <w:marBottom w:val="0"/>
          <w:divBdr>
            <w:top w:val="none" w:sz="0" w:space="0" w:color="auto"/>
            <w:left w:val="none" w:sz="0" w:space="0" w:color="auto"/>
            <w:bottom w:val="none" w:sz="0" w:space="0" w:color="auto"/>
            <w:right w:val="none" w:sz="0" w:space="0" w:color="auto"/>
          </w:divBdr>
        </w:div>
        <w:div w:id="1818689670">
          <w:marLeft w:val="480"/>
          <w:marRight w:val="0"/>
          <w:marTop w:val="0"/>
          <w:marBottom w:val="0"/>
          <w:divBdr>
            <w:top w:val="none" w:sz="0" w:space="0" w:color="auto"/>
            <w:left w:val="none" w:sz="0" w:space="0" w:color="auto"/>
            <w:bottom w:val="none" w:sz="0" w:space="0" w:color="auto"/>
            <w:right w:val="none" w:sz="0" w:space="0" w:color="auto"/>
          </w:divBdr>
        </w:div>
        <w:div w:id="375785694">
          <w:marLeft w:val="480"/>
          <w:marRight w:val="0"/>
          <w:marTop w:val="0"/>
          <w:marBottom w:val="0"/>
          <w:divBdr>
            <w:top w:val="none" w:sz="0" w:space="0" w:color="auto"/>
            <w:left w:val="none" w:sz="0" w:space="0" w:color="auto"/>
            <w:bottom w:val="none" w:sz="0" w:space="0" w:color="auto"/>
            <w:right w:val="none" w:sz="0" w:space="0" w:color="auto"/>
          </w:divBdr>
        </w:div>
        <w:div w:id="848058907">
          <w:marLeft w:val="480"/>
          <w:marRight w:val="0"/>
          <w:marTop w:val="0"/>
          <w:marBottom w:val="0"/>
          <w:divBdr>
            <w:top w:val="none" w:sz="0" w:space="0" w:color="auto"/>
            <w:left w:val="none" w:sz="0" w:space="0" w:color="auto"/>
            <w:bottom w:val="none" w:sz="0" w:space="0" w:color="auto"/>
            <w:right w:val="none" w:sz="0" w:space="0" w:color="auto"/>
          </w:divBdr>
        </w:div>
        <w:div w:id="1658998671">
          <w:marLeft w:val="480"/>
          <w:marRight w:val="0"/>
          <w:marTop w:val="0"/>
          <w:marBottom w:val="0"/>
          <w:divBdr>
            <w:top w:val="none" w:sz="0" w:space="0" w:color="auto"/>
            <w:left w:val="none" w:sz="0" w:space="0" w:color="auto"/>
            <w:bottom w:val="none" w:sz="0" w:space="0" w:color="auto"/>
            <w:right w:val="none" w:sz="0" w:space="0" w:color="auto"/>
          </w:divBdr>
        </w:div>
        <w:div w:id="880361246">
          <w:marLeft w:val="480"/>
          <w:marRight w:val="0"/>
          <w:marTop w:val="0"/>
          <w:marBottom w:val="0"/>
          <w:divBdr>
            <w:top w:val="none" w:sz="0" w:space="0" w:color="auto"/>
            <w:left w:val="none" w:sz="0" w:space="0" w:color="auto"/>
            <w:bottom w:val="none" w:sz="0" w:space="0" w:color="auto"/>
            <w:right w:val="none" w:sz="0" w:space="0" w:color="auto"/>
          </w:divBdr>
        </w:div>
        <w:div w:id="2097045048">
          <w:marLeft w:val="480"/>
          <w:marRight w:val="0"/>
          <w:marTop w:val="0"/>
          <w:marBottom w:val="0"/>
          <w:divBdr>
            <w:top w:val="none" w:sz="0" w:space="0" w:color="auto"/>
            <w:left w:val="none" w:sz="0" w:space="0" w:color="auto"/>
            <w:bottom w:val="none" w:sz="0" w:space="0" w:color="auto"/>
            <w:right w:val="none" w:sz="0" w:space="0" w:color="auto"/>
          </w:divBdr>
        </w:div>
        <w:div w:id="869925154">
          <w:marLeft w:val="480"/>
          <w:marRight w:val="0"/>
          <w:marTop w:val="0"/>
          <w:marBottom w:val="0"/>
          <w:divBdr>
            <w:top w:val="none" w:sz="0" w:space="0" w:color="auto"/>
            <w:left w:val="none" w:sz="0" w:space="0" w:color="auto"/>
            <w:bottom w:val="none" w:sz="0" w:space="0" w:color="auto"/>
            <w:right w:val="none" w:sz="0" w:space="0" w:color="auto"/>
          </w:divBdr>
        </w:div>
        <w:div w:id="2017003465">
          <w:marLeft w:val="480"/>
          <w:marRight w:val="0"/>
          <w:marTop w:val="0"/>
          <w:marBottom w:val="0"/>
          <w:divBdr>
            <w:top w:val="none" w:sz="0" w:space="0" w:color="auto"/>
            <w:left w:val="none" w:sz="0" w:space="0" w:color="auto"/>
            <w:bottom w:val="none" w:sz="0" w:space="0" w:color="auto"/>
            <w:right w:val="none" w:sz="0" w:space="0" w:color="auto"/>
          </w:divBdr>
        </w:div>
        <w:div w:id="1122305199">
          <w:marLeft w:val="480"/>
          <w:marRight w:val="0"/>
          <w:marTop w:val="0"/>
          <w:marBottom w:val="0"/>
          <w:divBdr>
            <w:top w:val="none" w:sz="0" w:space="0" w:color="auto"/>
            <w:left w:val="none" w:sz="0" w:space="0" w:color="auto"/>
            <w:bottom w:val="none" w:sz="0" w:space="0" w:color="auto"/>
            <w:right w:val="none" w:sz="0" w:space="0" w:color="auto"/>
          </w:divBdr>
        </w:div>
        <w:div w:id="1136487443">
          <w:marLeft w:val="480"/>
          <w:marRight w:val="0"/>
          <w:marTop w:val="0"/>
          <w:marBottom w:val="0"/>
          <w:divBdr>
            <w:top w:val="none" w:sz="0" w:space="0" w:color="auto"/>
            <w:left w:val="none" w:sz="0" w:space="0" w:color="auto"/>
            <w:bottom w:val="none" w:sz="0" w:space="0" w:color="auto"/>
            <w:right w:val="none" w:sz="0" w:space="0" w:color="auto"/>
          </w:divBdr>
        </w:div>
        <w:div w:id="844369029">
          <w:marLeft w:val="480"/>
          <w:marRight w:val="0"/>
          <w:marTop w:val="0"/>
          <w:marBottom w:val="0"/>
          <w:divBdr>
            <w:top w:val="none" w:sz="0" w:space="0" w:color="auto"/>
            <w:left w:val="none" w:sz="0" w:space="0" w:color="auto"/>
            <w:bottom w:val="none" w:sz="0" w:space="0" w:color="auto"/>
            <w:right w:val="none" w:sz="0" w:space="0" w:color="auto"/>
          </w:divBdr>
        </w:div>
        <w:div w:id="1543323289">
          <w:marLeft w:val="480"/>
          <w:marRight w:val="0"/>
          <w:marTop w:val="0"/>
          <w:marBottom w:val="0"/>
          <w:divBdr>
            <w:top w:val="none" w:sz="0" w:space="0" w:color="auto"/>
            <w:left w:val="none" w:sz="0" w:space="0" w:color="auto"/>
            <w:bottom w:val="none" w:sz="0" w:space="0" w:color="auto"/>
            <w:right w:val="none" w:sz="0" w:space="0" w:color="auto"/>
          </w:divBdr>
        </w:div>
        <w:div w:id="42339578">
          <w:marLeft w:val="480"/>
          <w:marRight w:val="0"/>
          <w:marTop w:val="0"/>
          <w:marBottom w:val="0"/>
          <w:divBdr>
            <w:top w:val="none" w:sz="0" w:space="0" w:color="auto"/>
            <w:left w:val="none" w:sz="0" w:space="0" w:color="auto"/>
            <w:bottom w:val="none" w:sz="0" w:space="0" w:color="auto"/>
            <w:right w:val="none" w:sz="0" w:space="0" w:color="auto"/>
          </w:divBdr>
        </w:div>
        <w:div w:id="1352682602">
          <w:marLeft w:val="480"/>
          <w:marRight w:val="0"/>
          <w:marTop w:val="0"/>
          <w:marBottom w:val="0"/>
          <w:divBdr>
            <w:top w:val="none" w:sz="0" w:space="0" w:color="auto"/>
            <w:left w:val="none" w:sz="0" w:space="0" w:color="auto"/>
            <w:bottom w:val="none" w:sz="0" w:space="0" w:color="auto"/>
            <w:right w:val="none" w:sz="0" w:space="0" w:color="auto"/>
          </w:divBdr>
        </w:div>
        <w:div w:id="325330432">
          <w:marLeft w:val="480"/>
          <w:marRight w:val="0"/>
          <w:marTop w:val="0"/>
          <w:marBottom w:val="0"/>
          <w:divBdr>
            <w:top w:val="none" w:sz="0" w:space="0" w:color="auto"/>
            <w:left w:val="none" w:sz="0" w:space="0" w:color="auto"/>
            <w:bottom w:val="none" w:sz="0" w:space="0" w:color="auto"/>
            <w:right w:val="none" w:sz="0" w:space="0" w:color="auto"/>
          </w:divBdr>
        </w:div>
        <w:div w:id="1715349278">
          <w:marLeft w:val="480"/>
          <w:marRight w:val="0"/>
          <w:marTop w:val="0"/>
          <w:marBottom w:val="0"/>
          <w:divBdr>
            <w:top w:val="none" w:sz="0" w:space="0" w:color="auto"/>
            <w:left w:val="none" w:sz="0" w:space="0" w:color="auto"/>
            <w:bottom w:val="none" w:sz="0" w:space="0" w:color="auto"/>
            <w:right w:val="none" w:sz="0" w:space="0" w:color="auto"/>
          </w:divBdr>
        </w:div>
        <w:div w:id="1018116019">
          <w:marLeft w:val="480"/>
          <w:marRight w:val="0"/>
          <w:marTop w:val="0"/>
          <w:marBottom w:val="0"/>
          <w:divBdr>
            <w:top w:val="none" w:sz="0" w:space="0" w:color="auto"/>
            <w:left w:val="none" w:sz="0" w:space="0" w:color="auto"/>
            <w:bottom w:val="none" w:sz="0" w:space="0" w:color="auto"/>
            <w:right w:val="none" w:sz="0" w:space="0" w:color="auto"/>
          </w:divBdr>
        </w:div>
        <w:div w:id="1782720163">
          <w:marLeft w:val="480"/>
          <w:marRight w:val="0"/>
          <w:marTop w:val="0"/>
          <w:marBottom w:val="0"/>
          <w:divBdr>
            <w:top w:val="none" w:sz="0" w:space="0" w:color="auto"/>
            <w:left w:val="none" w:sz="0" w:space="0" w:color="auto"/>
            <w:bottom w:val="none" w:sz="0" w:space="0" w:color="auto"/>
            <w:right w:val="none" w:sz="0" w:space="0" w:color="auto"/>
          </w:divBdr>
        </w:div>
        <w:div w:id="1235045001">
          <w:marLeft w:val="480"/>
          <w:marRight w:val="0"/>
          <w:marTop w:val="0"/>
          <w:marBottom w:val="0"/>
          <w:divBdr>
            <w:top w:val="none" w:sz="0" w:space="0" w:color="auto"/>
            <w:left w:val="none" w:sz="0" w:space="0" w:color="auto"/>
            <w:bottom w:val="none" w:sz="0" w:space="0" w:color="auto"/>
            <w:right w:val="none" w:sz="0" w:space="0" w:color="auto"/>
          </w:divBdr>
        </w:div>
        <w:div w:id="252586941">
          <w:marLeft w:val="480"/>
          <w:marRight w:val="0"/>
          <w:marTop w:val="0"/>
          <w:marBottom w:val="0"/>
          <w:divBdr>
            <w:top w:val="none" w:sz="0" w:space="0" w:color="auto"/>
            <w:left w:val="none" w:sz="0" w:space="0" w:color="auto"/>
            <w:bottom w:val="none" w:sz="0" w:space="0" w:color="auto"/>
            <w:right w:val="none" w:sz="0" w:space="0" w:color="auto"/>
          </w:divBdr>
        </w:div>
        <w:div w:id="83309547">
          <w:marLeft w:val="480"/>
          <w:marRight w:val="0"/>
          <w:marTop w:val="0"/>
          <w:marBottom w:val="0"/>
          <w:divBdr>
            <w:top w:val="none" w:sz="0" w:space="0" w:color="auto"/>
            <w:left w:val="none" w:sz="0" w:space="0" w:color="auto"/>
            <w:bottom w:val="none" w:sz="0" w:space="0" w:color="auto"/>
            <w:right w:val="none" w:sz="0" w:space="0" w:color="auto"/>
          </w:divBdr>
        </w:div>
        <w:div w:id="1513564933">
          <w:marLeft w:val="480"/>
          <w:marRight w:val="0"/>
          <w:marTop w:val="0"/>
          <w:marBottom w:val="0"/>
          <w:divBdr>
            <w:top w:val="none" w:sz="0" w:space="0" w:color="auto"/>
            <w:left w:val="none" w:sz="0" w:space="0" w:color="auto"/>
            <w:bottom w:val="none" w:sz="0" w:space="0" w:color="auto"/>
            <w:right w:val="none" w:sz="0" w:space="0" w:color="auto"/>
          </w:divBdr>
        </w:div>
        <w:div w:id="1913659668">
          <w:marLeft w:val="480"/>
          <w:marRight w:val="0"/>
          <w:marTop w:val="0"/>
          <w:marBottom w:val="0"/>
          <w:divBdr>
            <w:top w:val="none" w:sz="0" w:space="0" w:color="auto"/>
            <w:left w:val="none" w:sz="0" w:space="0" w:color="auto"/>
            <w:bottom w:val="none" w:sz="0" w:space="0" w:color="auto"/>
            <w:right w:val="none" w:sz="0" w:space="0" w:color="auto"/>
          </w:divBdr>
        </w:div>
        <w:div w:id="45185808">
          <w:marLeft w:val="480"/>
          <w:marRight w:val="0"/>
          <w:marTop w:val="0"/>
          <w:marBottom w:val="0"/>
          <w:divBdr>
            <w:top w:val="none" w:sz="0" w:space="0" w:color="auto"/>
            <w:left w:val="none" w:sz="0" w:space="0" w:color="auto"/>
            <w:bottom w:val="none" w:sz="0" w:space="0" w:color="auto"/>
            <w:right w:val="none" w:sz="0" w:space="0" w:color="auto"/>
          </w:divBdr>
        </w:div>
        <w:div w:id="1408771340">
          <w:marLeft w:val="480"/>
          <w:marRight w:val="0"/>
          <w:marTop w:val="0"/>
          <w:marBottom w:val="0"/>
          <w:divBdr>
            <w:top w:val="none" w:sz="0" w:space="0" w:color="auto"/>
            <w:left w:val="none" w:sz="0" w:space="0" w:color="auto"/>
            <w:bottom w:val="none" w:sz="0" w:space="0" w:color="auto"/>
            <w:right w:val="none" w:sz="0" w:space="0" w:color="auto"/>
          </w:divBdr>
        </w:div>
        <w:div w:id="1494762144">
          <w:marLeft w:val="480"/>
          <w:marRight w:val="0"/>
          <w:marTop w:val="0"/>
          <w:marBottom w:val="0"/>
          <w:divBdr>
            <w:top w:val="none" w:sz="0" w:space="0" w:color="auto"/>
            <w:left w:val="none" w:sz="0" w:space="0" w:color="auto"/>
            <w:bottom w:val="none" w:sz="0" w:space="0" w:color="auto"/>
            <w:right w:val="none" w:sz="0" w:space="0" w:color="auto"/>
          </w:divBdr>
        </w:div>
        <w:div w:id="309754423">
          <w:marLeft w:val="480"/>
          <w:marRight w:val="0"/>
          <w:marTop w:val="0"/>
          <w:marBottom w:val="0"/>
          <w:divBdr>
            <w:top w:val="none" w:sz="0" w:space="0" w:color="auto"/>
            <w:left w:val="none" w:sz="0" w:space="0" w:color="auto"/>
            <w:bottom w:val="none" w:sz="0" w:space="0" w:color="auto"/>
            <w:right w:val="none" w:sz="0" w:space="0" w:color="auto"/>
          </w:divBdr>
        </w:div>
        <w:div w:id="852451699">
          <w:marLeft w:val="480"/>
          <w:marRight w:val="0"/>
          <w:marTop w:val="0"/>
          <w:marBottom w:val="0"/>
          <w:divBdr>
            <w:top w:val="none" w:sz="0" w:space="0" w:color="auto"/>
            <w:left w:val="none" w:sz="0" w:space="0" w:color="auto"/>
            <w:bottom w:val="none" w:sz="0" w:space="0" w:color="auto"/>
            <w:right w:val="none" w:sz="0" w:space="0" w:color="auto"/>
          </w:divBdr>
        </w:div>
        <w:div w:id="807554979">
          <w:marLeft w:val="480"/>
          <w:marRight w:val="0"/>
          <w:marTop w:val="0"/>
          <w:marBottom w:val="0"/>
          <w:divBdr>
            <w:top w:val="none" w:sz="0" w:space="0" w:color="auto"/>
            <w:left w:val="none" w:sz="0" w:space="0" w:color="auto"/>
            <w:bottom w:val="none" w:sz="0" w:space="0" w:color="auto"/>
            <w:right w:val="none" w:sz="0" w:space="0" w:color="auto"/>
          </w:divBdr>
        </w:div>
        <w:div w:id="1113749828">
          <w:marLeft w:val="480"/>
          <w:marRight w:val="0"/>
          <w:marTop w:val="0"/>
          <w:marBottom w:val="0"/>
          <w:divBdr>
            <w:top w:val="none" w:sz="0" w:space="0" w:color="auto"/>
            <w:left w:val="none" w:sz="0" w:space="0" w:color="auto"/>
            <w:bottom w:val="none" w:sz="0" w:space="0" w:color="auto"/>
            <w:right w:val="none" w:sz="0" w:space="0" w:color="auto"/>
          </w:divBdr>
        </w:div>
        <w:div w:id="1316228927">
          <w:marLeft w:val="480"/>
          <w:marRight w:val="0"/>
          <w:marTop w:val="0"/>
          <w:marBottom w:val="0"/>
          <w:divBdr>
            <w:top w:val="none" w:sz="0" w:space="0" w:color="auto"/>
            <w:left w:val="none" w:sz="0" w:space="0" w:color="auto"/>
            <w:bottom w:val="none" w:sz="0" w:space="0" w:color="auto"/>
            <w:right w:val="none" w:sz="0" w:space="0" w:color="auto"/>
          </w:divBdr>
        </w:div>
        <w:div w:id="1789160705">
          <w:marLeft w:val="480"/>
          <w:marRight w:val="0"/>
          <w:marTop w:val="0"/>
          <w:marBottom w:val="0"/>
          <w:divBdr>
            <w:top w:val="none" w:sz="0" w:space="0" w:color="auto"/>
            <w:left w:val="none" w:sz="0" w:space="0" w:color="auto"/>
            <w:bottom w:val="none" w:sz="0" w:space="0" w:color="auto"/>
            <w:right w:val="none" w:sz="0" w:space="0" w:color="auto"/>
          </w:divBdr>
        </w:div>
        <w:div w:id="1705520580">
          <w:marLeft w:val="480"/>
          <w:marRight w:val="0"/>
          <w:marTop w:val="0"/>
          <w:marBottom w:val="0"/>
          <w:divBdr>
            <w:top w:val="none" w:sz="0" w:space="0" w:color="auto"/>
            <w:left w:val="none" w:sz="0" w:space="0" w:color="auto"/>
            <w:bottom w:val="none" w:sz="0" w:space="0" w:color="auto"/>
            <w:right w:val="none" w:sz="0" w:space="0" w:color="auto"/>
          </w:divBdr>
        </w:div>
        <w:div w:id="1205673054">
          <w:marLeft w:val="480"/>
          <w:marRight w:val="0"/>
          <w:marTop w:val="0"/>
          <w:marBottom w:val="0"/>
          <w:divBdr>
            <w:top w:val="none" w:sz="0" w:space="0" w:color="auto"/>
            <w:left w:val="none" w:sz="0" w:space="0" w:color="auto"/>
            <w:bottom w:val="none" w:sz="0" w:space="0" w:color="auto"/>
            <w:right w:val="none" w:sz="0" w:space="0" w:color="auto"/>
          </w:divBdr>
        </w:div>
        <w:div w:id="1665864453">
          <w:marLeft w:val="480"/>
          <w:marRight w:val="0"/>
          <w:marTop w:val="0"/>
          <w:marBottom w:val="0"/>
          <w:divBdr>
            <w:top w:val="none" w:sz="0" w:space="0" w:color="auto"/>
            <w:left w:val="none" w:sz="0" w:space="0" w:color="auto"/>
            <w:bottom w:val="none" w:sz="0" w:space="0" w:color="auto"/>
            <w:right w:val="none" w:sz="0" w:space="0" w:color="auto"/>
          </w:divBdr>
        </w:div>
        <w:div w:id="711418628">
          <w:marLeft w:val="480"/>
          <w:marRight w:val="0"/>
          <w:marTop w:val="0"/>
          <w:marBottom w:val="0"/>
          <w:divBdr>
            <w:top w:val="none" w:sz="0" w:space="0" w:color="auto"/>
            <w:left w:val="none" w:sz="0" w:space="0" w:color="auto"/>
            <w:bottom w:val="none" w:sz="0" w:space="0" w:color="auto"/>
            <w:right w:val="none" w:sz="0" w:space="0" w:color="auto"/>
          </w:divBdr>
        </w:div>
        <w:div w:id="586576176">
          <w:marLeft w:val="480"/>
          <w:marRight w:val="0"/>
          <w:marTop w:val="0"/>
          <w:marBottom w:val="0"/>
          <w:divBdr>
            <w:top w:val="none" w:sz="0" w:space="0" w:color="auto"/>
            <w:left w:val="none" w:sz="0" w:space="0" w:color="auto"/>
            <w:bottom w:val="none" w:sz="0" w:space="0" w:color="auto"/>
            <w:right w:val="none" w:sz="0" w:space="0" w:color="auto"/>
          </w:divBdr>
        </w:div>
        <w:div w:id="2051685478">
          <w:marLeft w:val="480"/>
          <w:marRight w:val="0"/>
          <w:marTop w:val="0"/>
          <w:marBottom w:val="0"/>
          <w:divBdr>
            <w:top w:val="none" w:sz="0" w:space="0" w:color="auto"/>
            <w:left w:val="none" w:sz="0" w:space="0" w:color="auto"/>
            <w:bottom w:val="none" w:sz="0" w:space="0" w:color="auto"/>
            <w:right w:val="none" w:sz="0" w:space="0" w:color="auto"/>
          </w:divBdr>
        </w:div>
        <w:div w:id="495191646">
          <w:marLeft w:val="480"/>
          <w:marRight w:val="0"/>
          <w:marTop w:val="0"/>
          <w:marBottom w:val="0"/>
          <w:divBdr>
            <w:top w:val="none" w:sz="0" w:space="0" w:color="auto"/>
            <w:left w:val="none" w:sz="0" w:space="0" w:color="auto"/>
            <w:bottom w:val="none" w:sz="0" w:space="0" w:color="auto"/>
            <w:right w:val="none" w:sz="0" w:space="0" w:color="auto"/>
          </w:divBdr>
        </w:div>
        <w:div w:id="1235748164">
          <w:marLeft w:val="480"/>
          <w:marRight w:val="0"/>
          <w:marTop w:val="0"/>
          <w:marBottom w:val="0"/>
          <w:divBdr>
            <w:top w:val="none" w:sz="0" w:space="0" w:color="auto"/>
            <w:left w:val="none" w:sz="0" w:space="0" w:color="auto"/>
            <w:bottom w:val="none" w:sz="0" w:space="0" w:color="auto"/>
            <w:right w:val="none" w:sz="0" w:space="0" w:color="auto"/>
          </w:divBdr>
        </w:div>
        <w:div w:id="288899122">
          <w:marLeft w:val="480"/>
          <w:marRight w:val="0"/>
          <w:marTop w:val="0"/>
          <w:marBottom w:val="0"/>
          <w:divBdr>
            <w:top w:val="none" w:sz="0" w:space="0" w:color="auto"/>
            <w:left w:val="none" w:sz="0" w:space="0" w:color="auto"/>
            <w:bottom w:val="none" w:sz="0" w:space="0" w:color="auto"/>
            <w:right w:val="none" w:sz="0" w:space="0" w:color="auto"/>
          </w:divBdr>
        </w:div>
        <w:div w:id="1552156998">
          <w:marLeft w:val="480"/>
          <w:marRight w:val="0"/>
          <w:marTop w:val="0"/>
          <w:marBottom w:val="0"/>
          <w:divBdr>
            <w:top w:val="none" w:sz="0" w:space="0" w:color="auto"/>
            <w:left w:val="none" w:sz="0" w:space="0" w:color="auto"/>
            <w:bottom w:val="none" w:sz="0" w:space="0" w:color="auto"/>
            <w:right w:val="none" w:sz="0" w:space="0" w:color="auto"/>
          </w:divBdr>
        </w:div>
        <w:div w:id="1423646409">
          <w:marLeft w:val="480"/>
          <w:marRight w:val="0"/>
          <w:marTop w:val="0"/>
          <w:marBottom w:val="0"/>
          <w:divBdr>
            <w:top w:val="none" w:sz="0" w:space="0" w:color="auto"/>
            <w:left w:val="none" w:sz="0" w:space="0" w:color="auto"/>
            <w:bottom w:val="none" w:sz="0" w:space="0" w:color="auto"/>
            <w:right w:val="none" w:sz="0" w:space="0" w:color="auto"/>
          </w:divBdr>
        </w:div>
        <w:div w:id="237524987">
          <w:marLeft w:val="480"/>
          <w:marRight w:val="0"/>
          <w:marTop w:val="0"/>
          <w:marBottom w:val="0"/>
          <w:divBdr>
            <w:top w:val="none" w:sz="0" w:space="0" w:color="auto"/>
            <w:left w:val="none" w:sz="0" w:space="0" w:color="auto"/>
            <w:bottom w:val="none" w:sz="0" w:space="0" w:color="auto"/>
            <w:right w:val="none" w:sz="0" w:space="0" w:color="auto"/>
          </w:divBdr>
        </w:div>
        <w:div w:id="1370566033">
          <w:marLeft w:val="480"/>
          <w:marRight w:val="0"/>
          <w:marTop w:val="0"/>
          <w:marBottom w:val="0"/>
          <w:divBdr>
            <w:top w:val="none" w:sz="0" w:space="0" w:color="auto"/>
            <w:left w:val="none" w:sz="0" w:space="0" w:color="auto"/>
            <w:bottom w:val="none" w:sz="0" w:space="0" w:color="auto"/>
            <w:right w:val="none" w:sz="0" w:space="0" w:color="auto"/>
          </w:divBdr>
        </w:div>
        <w:div w:id="447159263">
          <w:marLeft w:val="480"/>
          <w:marRight w:val="0"/>
          <w:marTop w:val="0"/>
          <w:marBottom w:val="0"/>
          <w:divBdr>
            <w:top w:val="none" w:sz="0" w:space="0" w:color="auto"/>
            <w:left w:val="none" w:sz="0" w:space="0" w:color="auto"/>
            <w:bottom w:val="none" w:sz="0" w:space="0" w:color="auto"/>
            <w:right w:val="none" w:sz="0" w:space="0" w:color="auto"/>
          </w:divBdr>
        </w:div>
        <w:div w:id="1031959757">
          <w:marLeft w:val="480"/>
          <w:marRight w:val="0"/>
          <w:marTop w:val="0"/>
          <w:marBottom w:val="0"/>
          <w:divBdr>
            <w:top w:val="none" w:sz="0" w:space="0" w:color="auto"/>
            <w:left w:val="none" w:sz="0" w:space="0" w:color="auto"/>
            <w:bottom w:val="none" w:sz="0" w:space="0" w:color="auto"/>
            <w:right w:val="none" w:sz="0" w:space="0" w:color="auto"/>
          </w:divBdr>
        </w:div>
        <w:div w:id="1977223533">
          <w:marLeft w:val="480"/>
          <w:marRight w:val="0"/>
          <w:marTop w:val="0"/>
          <w:marBottom w:val="0"/>
          <w:divBdr>
            <w:top w:val="none" w:sz="0" w:space="0" w:color="auto"/>
            <w:left w:val="none" w:sz="0" w:space="0" w:color="auto"/>
            <w:bottom w:val="none" w:sz="0" w:space="0" w:color="auto"/>
            <w:right w:val="none" w:sz="0" w:space="0" w:color="auto"/>
          </w:divBdr>
        </w:div>
        <w:div w:id="328409046">
          <w:marLeft w:val="480"/>
          <w:marRight w:val="0"/>
          <w:marTop w:val="0"/>
          <w:marBottom w:val="0"/>
          <w:divBdr>
            <w:top w:val="none" w:sz="0" w:space="0" w:color="auto"/>
            <w:left w:val="none" w:sz="0" w:space="0" w:color="auto"/>
            <w:bottom w:val="none" w:sz="0" w:space="0" w:color="auto"/>
            <w:right w:val="none" w:sz="0" w:space="0" w:color="auto"/>
          </w:divBdr>
        </w:div>
        <w:div w:id="2012564739">
          <w:marLeft w:val="480"/>
          <w:marRight w:val="0"/>
          <w:marTop w:val="0"/>
          <w:marBottom w:val="0"/>
          <w:divBdr>
            <w:top w:val="none" w:sz="0" w:space="0" w:color="auto"/>
            <w:left w:val="none" w:sz="0" w:space="0" w:color="auto"/>
            <w:bottom w:val="none" w:sz="0" w:space="0" w:color="auto"/>
            <w:right w:val="none" w:sz="0" w:space="0" w:color="auto"/>
          </w:divBdr>
        </w:div>
        <w:div w:id="58789338">
          <w:marLeft w:val="480"/>
          <w:marRight w:val="0"/>
          <w:marTop w:val="0"/>
          <w:marBottom w:val="0"/>
          <w:divBdr>
            <w:top w:val="none" w:sz="0" w:space="0" w:color="auto"/>
            <w:left w:val="none" w:sz="0" w:space="0" w:color="auto"/>
            <w:bottom w:val="none" w:sz="0" w:space="0" w:color="auto"/>
            <w:right w:val="none" w:sz="0" w:space="0" w:color="auto"/>
          </w:divBdr>
        </w:div>
        <w:div w:id="1621494574">
          <w:marLeft w:val="480"/>
          <w:marRight w:val="0"/>
          <w:marTop w:val="0"/>
          <w:marBottom w:val="0"/>
          <w:divBdr>
            <w:top w:val="none" w:sz="0" w:space="0" w:color="auto"/>
            <w:left w:val="none" w:sz="0" w:space="0" w:color="auto"/>
            <w:bottom w:val="none" w:sz="0" w:space="0" w:color="auto"/>
            <w:right w:val="none" w:sz="0" w:space="0" w:color="auto"/>
          </w:divBdr>
        </w:div>
        <w:div w:id="2083216272">
          <w:marLeft w:val="480"/>
          <w:marRight w:val="0"/>
          <w:marTop w:val="0"/>
          <w:marBottom w:val="0"/>
          <w:divBdr>
            <w:top w:val="none" w:sz="0" w:space="0" w:color="auto"/>
            <w:left w:val="none" w:sz="0" w:space="0" w:color="auto"/>
            <w:bottom w:val="none" w:sz="0" w:space="0" w:color="auto"/>
            <w:right w:val="none" w:sz="0" w:space="0" w:color="auto"/>
          </w:divBdr>
        </w:div>
        <w:div w:id="1151949930">
          <w:marLeft w:val="480"/>
          <w:marRight w:val="0"/>
          <w:marTop w:val="0"/>
          <w:marBottom w:val="0"/>
          <w:divBdr>
            <w:top w:val="none" w:sz="0" w:space="0" w:color="auto"/>
            <w:left w:val="none" w:sz="0" w:space="0" w:color="auto"/>
            <w:bottom w:val="none" w:sz="0" w:space="0" w:color="auto"/>
            <w:right w:val="none" w:sz="0" w:space="0" w:color="auto"/>
          </w:divBdr>
        </w:div>
        <w:div w:id="74205238">
          <w:marLeft w:val="480"/>
          <w:marRight w:val="0"/>
          <w:marTop w:val="0"/>
          <w:marBottom w:val="0"/>
          <w:divBdr>
            <w:top w:val="none" w:sz="0" w:space="0" w:color="auto"/>
            <w:left w:val="none" w:sz="0" w:space="0" w:color="auto"/>
            <w:bottom w:val="none" w:sz="0" w:space="0" w:color="auto"/>
            <w:right w:val="none" w:sz="0" w:space="0" w:color="auto"/>
          </w:divBdr>
        </w:div>
        <w:div w:id="1679766355">
          <w:marLeft w:val="480"/>
          <w:marRight w:val="0"/>
          <w:marTop w:val="0"/>
          <w:marBottom w:val="0"/>
          <w:divBdr>
            <w:top w:val="none" w:sz="0" w:space="0" w:color="auto"/>
            <w:left w:val="none" w:sz="0" w:space="0" w:color="auto"/>
            <w:bottom w:val="none" w:sz="0" w:space="0" w:color="auto"/>
            <w:right w:val="none" w:sz="0" w:space="0" w:color="auto"/>
          </w:divBdr>
        </w:div>
        <w:div w:id="182476138">
          <w:marLeft w:val="480"/>
          <w:marRight w:val="0"/>
          <w:marTop w:val="0"/>
          <w:marBottom w:val="0"/>
          <w:divBdr>
            <w:top w:val="none" w:sz="0" w:space="0" w:color="auto"/>
            <w:left w:val="none" w:sz="0" w:space="0" w:color="auto"/>
            <w:bottom w:val="none" w:sz="0" w:space="0" w:color="auto"/>
            <w:right w:val="none" w:sz="0" w:space="0" w:color="auto"/>
          </w:divBdr>
        </w:div>
        <w:div w:id="1283927685">
          <w:marLeft w:val="480"/>
          <w:marRight w:val="0"/>
          <w:marTop w:val="0"/>
          <w:marBottom w:val="0"/>
          <w:divBdr>
            <w:top w:val="none" w:sz="0" w:space="0" w:color="auto"/>
            <w:left w:val="none" w:sz="0" w:space="0" w:color="auto"/>
            <w:bottom w:val="none" w:sz="0" w:space="0" w:color="auto"/>
            <w:right w:val="none" w:sz="0" w:space="0" w:color="auto"/>
          </w:divBdr>
        </w:div>
        <w:div w:id="788621723">
          <w:marLeft w:val="480"/>
          <w:marRight w:val="0"/>
          <w:marTop w:val="0"/>
          <w:marBottom w:val="0"/>
          <w:divBdr>
            <w:top w:val="none" w:sz="0" w:space="0" w:color="auto"/>
            <w:left w:val="none" w:sz="0" w:space="0" w:color="auto"/>
            <w:bottom w:val="none" w:sz="0" w:space="0" w:color="auto"/>
            <w:right w:val="none" w:sz="0" w:space="0" w:color="auto"/>
          </w:divBdr>
        </w:div>
        <w:div w:id="293947015">
          <w:marLeft w:val="480"/>
          <w:marRight w:val="0"/>
          <w:marTop w:val="0"/>
          <w:marBottom w:val="0"/>
          <w:divBdr>
            <w:top w:val="none" w:sz="0" w:space="0" w:color="auto"/>
            <w:left w:val="none" w:sz="0" w:space="0" w:color="auto"/>
            <w:bottom w:val="none" w:sz="0" w:space="0" w:color="auto"/>
            <w:right w:val="none" w:sz="0" w:space="0" w:color="auto"/>
          </w:divBdr>
        </w:div>
        <w:div w:id="1116370828">
          <w:marLeft w:val="480"/>
          <w:marRight w:val="0"/>
          <w:marTop w:val="0"/>
          <w:marBottom w:val="0"/>
          <w:divBdr>
            <w:top w:val="none" w:sz="0" w:space="0" w:color="auto"/>
            <w:left w:val="none" w:sz="0" w:space="0" w:color="auto"/>
            <w:bottom w:val="none" w:sz="0" w:space="0" w:color="auto"/>
            <w:right w:val="none" w:sz="0" w:space="0" w:color="auto"/>
          </w:divBdr>
        </w:div>
        <w:div w:id="1648977989">
          <w:marLeft w:val="480"/>
          <w:marRight w:val="0"/>
          <w:marTop w:val="0"/>
          <w:marBottom w:val="0"/>
          <w:divBdr>
            <w:top w:val="none" w:sz="0" w:space="0" w:color="auto"/>
            <w:left w:val="none" w:sz="0" w:space="0" w:color="auto"/>
            <w:bottom w:val="none" w:sz="0" w:space="0" w:color="auto"/>
            <w:right w:val="none" w:sz="0" w:space="0" w:color="auto"/>
          </w:divBdr>
        </w:div>
        <w:div w:id="1222865121">
          <w:marLeft w:val="480"/>
          <w:marRight w:val="0"/>
          <w:marTop w:val="0"/>
          <w:marBottom w:val="0"/>
          <w:divBdr>
            <w:top w:val="none" w:sz="0" w:space="0" w:color="auto"/>
            <w:left w:val="none" w:sz="0" w:space="0" w:color="auto"/>
            <w:bottom w:val="none" w:sz="0" w:space="0" w:color="auto"/>
            <w:right w:val="none" w:sz="0" w:space="0" w:color="auto"/>
          </w:divBdr>
        </w:div>
        <w:div w:id="2122529748">
          <w:marLeft w:val="480"/>
          <w:marRight w:val="0"/>
          <w:marTop w:val="0"/>
          <w:marBottom w:val="0"/>
          <w:divBdr>
            <w:top w:val="none" w:sz="0" w:space="0" w:color="auto"/>
            <w:left w:val="none" w:sz="0" w:space="0" w:color="auto"/>
            <w:bottom w:val="none" w:sz="0" w:space="0" w:color="auto"/>
            <w:right w:val="none" w:sz="0" w:space="0" w:color="auto"/>
          </w:divBdr>
        </w:div>
        <w:div w:id="1249120029">
          <w:marLeft w:val="480"/>
          <w:marRight w:val="0"/>
          <w:marTop w:val="0"/>
          <w:marBottom w:val="0"/>
          <w:divBdr>
            <w:top w:val="none" w:sz="0" w:space="0" w:color="auto"/>
            <w:left w:val="none" w:sz="0" w:space="0" w:color="auto"/>
            <w:bottom w:val="none" w:sz="0" w:space="0" w:color="auto"/>
            <w:right w:val="none" w:sz="0" w:space="0" w:color="auto"/>
          </w:divBdr>
        </w:div>
        <w:div w:id="1307472328">
          <w:marLeft w:val="480"/>
          <w:marRight w:val="0"/>
          <w:marTop w:val="0"/>
          <w:marBottom w:val="0"/>
          <w:divBdr>
            <w:top w:val="none" w:sz="0" w:space="0" w:color="auto"/>
            <w:left w:val="none" w:sz="0" w:space="0" w:color="auto"/>
            <w:bottom w:val="none" w:sz="0" w:space="0" w:color="auto"/>
            <w:right w:val="none" w:sz="0" w:space="0" w:color="auto"/>
          </w:divBdr>
        </w:div>
        <w:div w:id="573588120">
          <w:marLeft w:val="480"/>
          <w:marRight w:val="0"/>
          <w:marTop w:val="0"/>
          <w:marBottom w:val="0"/>
          <w:divBdr>
            <w:top w:val="none" w:sz="0" w:space="0" w:color="auto"/>
            <w:left w:val="none" w:sz="0" w:space="0" w:color="auto"/>
            <w:bottom w:val="none" w:sz="0" w:space="0" w:color="auto"/>
            <w:right w:val="none" w:sz="0" w:space="0" w:color="auto"/>
          </w:divBdr>
        </w:div>
        <w:div w:id="1674410495">
          <w:marLeft w:val="480"/>
          <w:marRight w:val="0"/>
          <w:marTop w:val="0"/>
          <w:marBottom w:val="0"/>
          <w:divBdr>
            <w:top w:val="none" w:sz="0" w:space="0" w:color="auto"/>
            <w:left w:val="none" w:sz="0" w:space="0" w:color="auto"/>
            <w:bottom w:val="none" w:sz="0" w:space="0" w:color="auto"/>
            <w:right w:val="none" w:sz="0" w:space="0" w:color="auto"/>
          </w:divBdr>
        </w:div>
        <w:div w:id="1754160434">
          <w:marLeft w:val="480"/>
          <w:marRight w:val="0"/>
          <w:marTop w:val="0"/>
          <w:marBottom w:val="0"/>
          <w:divBdr>
            <w:top w:val="none" w:sz="0" w:space="0" w:color="auto"/>
            <w:left w:val="none" w:sz="0" w:space="0" w:color="auto"/>
            <w:bottom w:val="none" w:sz="0" w:space="0" w:color="auto"/>
            <w:right w:val="none" w:sz="0" w:space="0" w:color="auto"/>
          </w:divBdr>
        </w:div>
        <w:div w:id="1540779849">
          <w:marLeft w:val="480"/>
          <w:marRight w:val="0"/>
          <w:marTop w:val="0"/>
          <w:marBottom w:val="0"/>
          <w:divBdr>
            <w:top w:val="none" w:sz="0" w:space="0" w:color="auto"/>
            <w:left w:val="none" w:sz="0" w:space="0" w:color="auto"/>
            <w:bottom w:val="none" w:sz="0" w:space="0" w:color="auto"/>
            <w:right w:val="none" w:sz="0" w:space="0" w:color="auto"/>
          </w:divBdr>
        </w:div>
        <w:div w:id="1889995380">
          <w:marLeft w:val="480"/>
          <w:marRight w:val="0"/>
          <w:marTop w:val="0"/>
          <w:marBottom w:val="0"/>
          <w:divBdr>
            <w:top w:val="none" w:sz="0" w:space="0" w:color="auto"/>
            <w:left w:val="none" w:sz="0" w:space="0" w:color="auto"/>
            <w:bottom w:val="none" w:sz="0" w:space="0" w:color="auto"/>
            <w:right w:val="none" w:sz="0" w:space="0" w:color="auto"/>
          </w:divBdr>
        </w:div>
      </w:divsChild>
    </w:div>
    <w:div w:id="396898054">
      <w:bodyDiv w:val="1"/>
      <w:marLeft w:val="0"/>
      <w:marRight w:val="0"/>
      <w:marTop w:val="0"/>
      <w:marBottom w:val="0"/>
      <w:divBdr>
        <w:top w:val="none" w:sz="0" w:space="0" w:color="auto"/>
        <w:left w:val="none" w:sz="0" w:space="0" w:color="auto"/>
        <w:bottom w:val="none" w:sz="0" w:space="0" w:color="auto"/>
        <w:right w:val="none" w:sz="0" w:space="0" w:color="auto"/>
      </w:divBdr>
    </w:div>
    <w:div w:id="399521920">
      <w:bodyDiv w:val="1"/>
      <w:marLeft w:val="0"/>
      <w:marRight w:val="0"/>
      <w:marTop w:val="0"/>
      <w:marBottom w:val="0"/>
      <w:divBdr>
        <w:top w:val="none" w:sz="0" w:space="0" w:color="auto"/>
        <w:left w:val="none" w:sz="0" w:space="0" w:color="auto"/>
        <w:bottom w:val="none" w:sz="0" w:space="0" w:color="auto"/>
        <w:right w:val="none" w:sz="0" w:space="0" w:color="auto"/>
      </w:divBdr>
    </w:div>
    <w:div w:id="399865125">
      <w:bodyDiv w:val="1"/>
      <w:marLeft w:val="0"/>
      <w:marRight w:val="0"/>
      <w:marTop w:val="0"/>
      <w:marBottom w:val="0"/>
      <w:divBdr>
        <w:top w:val="none" w:sz="0" w:space="0" w:color="auto"/>
        <w:left w:val="none" w:sz="0" w:space="0" w:color="auto"/>
        <w:bottom w:val="none" w:sz="0" w:space="0" w:color="auto"/>
        <w:right w:val="none" w:sz="0" w:space="0" w:color="auto"/>
      </w:divBdr>
    </w:div>
    <w:div w:id="400450655">
      <w:bodyDiv w:val="1"/>
      <w:marLeft w:val="0"/>
      <w:marRight w:val="0"/>
      <w:marTop w:val="0"/>
      <w:marBottom w:val="0"/>
      <w:divBdr>
        <w:top w:val="none" w:sz="0" w:space="0" w:color="auto"/>
        <w:left w:val="none" w:sz="0" w:space="0" w:color="auto"/>
        <w:bottom w:val="none" w:sz="0" w:space="0" w:color="auto"/>
        <w:right w:val="none" w:sz="0" w:space="0" w:color="auto"/>
      </w:divBdr>
    </w:div>
    <w:div w:id="402223505">
      <w:bodyDiv w:val="1"/>
      <w:marLeft w:val="0"/>
      <w:marRight w:val="0"/>
      <w:marTop w:val="0"/>
      <w:marBottom w:val="0"/>
      <w:divBdr>
        <w:top w:val="none" w:sz="0" w:space="0" w:color="auto"/>
        <w:left w:val="none" w:sz="0" w:space="0" w:color="auto"/>
        <w:bottom w:val="none" w:sz="0" w:space="0" w:color="auto"/>
        <w:right w:val="none" w:sz="0" w:space="0" w:color="auto"/>
      </w:divBdr>
    </w:div>
    <w:div w:id="406656424">
      <w:bodyDiv w:val="1"/>
      <w:marLeft w:val="0"/>
      <w:marRight w:val="0"/>
      <w:marTop w:val="0"/>
      <w:marBottom w:val="0"/>
      <w:divBdr>
        <w:top w:val="none" w:sz="0" w:space="0" w:color="auto"/>
        <w:left w:val="none" w:sz="0" w:space="0" w:color="auto"/>
        <w:bottom w:val="none" w:sz="0" w:space="0" w:color="auto"/>
        <w:right w:val="none" w:sz="0" w:space="0" w:color="auto"/>
      </w:divBdr>
    </w:div>
    <w:div w:id="406849801">
      <w:bodyDiv w:val="1"/>
      <w:marLeft w:val="0"/>
      <w:marRight w:val="0"/>
      <w:marTop w:val="0"/>
      <w:marBottom w:val="0"/>
      <w:divBdr>
        <w:top w:val="none" w:sz="0" w:space="0" w:color="auto"/>
        <w:left w:val="none" w:sz="0" w:space="0" w:color="auto"/>
        <w:bottom w:val="none" w:sz="0" w:space="0" w:color="auto"/>
        <w:right w:val="none" w:sz="0" w:space="0" w:color="auto"/>
      </w:divBdr>
    </w:div>
    <w:div w:id="408575707">
      <w:bodyDiv w:val="1"/>
      <w:marLeft w:val="0"/>
      <w:marRight w:val="0"/>
      <w:marTop w:val="0"/>
      <w:marBottom w:val="0"/>
      <w:divBdr>
        <w:top w:val="none" w:sz="0" w:space="0" w:color="auto"/>
        <w:left w:val="none" w:sz="0" w:space="0" w:color="auto"/>
        <w:bottom w:val="none" w:sz="0" w:space="0" w:color="auto"/>
        <w:right w:val="none" w:sz="0" w:space="0" w:color="auto"/>
      </w:divBdr>
    </w:div>
    <w:div w:id="408885656">
      <w:bodyDiv w:val="1"/>
      <w:marLeft w:val="0"/>
      <w:marRight w:val="0"/>
      <w:marTop w:val="0"/>
      <w:marBottom w:val="0"/>
      <w:divBdr>
        <w:top w:val="none" w:sz="0" w:space="0" w:color="auto"/>
        <w:left w:val="none" w:sz="0" w:space="0" w:color="auto"/>
        <w:bottom w:val="none" w:sz="0" w:space="0" w:color="auto"/>
        <w:right w:val="none" w:sz="0" w:space="0" w:color="auto"/>
      </w:divBdr>
    </w:div>
    <w:div w:id="408888719">
      <w:bodyDiv w:val="1"/>
      <w:marLeft w:val="0"/>
      <w:marRight w:val="0"/>
      <w:marTop w:val="0"/>
      <w:marBottom w:val="0"/>
      <w:divBdr>
        <w:top w:val="none" w:sz="0" w:space="0" w:color="auto"/>
        <w:left w:val="none" w:sz="0" w:space="0" w:color="auto"/>
        <w:bottom w:val="none" w:sz="0" w:space="0" w:color="auto"/>
        <w:right w:val="none" w:sz="0" w:space="0" w:color="auto"/>
      </w:divBdr>
    </w:div>
    <w:div w:id="408961956">
      <w:bodyDiv w:val="1"/>
      <w:marLeft w:val="0"/>
      <w:marRight w:val="0"/>
      <w:marTop w:val="0"/>
      <w:marBottom w:val="0"/>
      <w:divBdr>
        <w:top w:val="none" w:sz="0" w:space="0" w:color="auto"/>
        <w:left w:val="none" w:sz="0" w:space="0" w:color="auto"/>
        <w:bottom w:val="none" w:sz="0" w:space="0" w:color="auto"/>
        <w:right w:val="none" w:sz="0" w:space="0" w:color="auto"/>
      </w:divBdr>
    </w:div>
    <w:div w:id="409350321">
      <w:bodyDiv w:val="1"/>
      <w:marLeft w:val="0"/>
      <w:marRight w:val="0"/>
      <w:marTop w:val="0"/>
      <w:marBottom w:val="0"/>
      <w:divBdr>
        <w:top w:val="none" w:sz="0" w:space="0" w:color="auto"/>
        <w:left w:val="none" w:sz="0" w:space="0" w:color="auto"/>
        <w:bottom w:val="none" w:sz="0" w:space="0" w:color="auto"/>
        <w:right w:val="none" w:sz="0" w:space="0" w:color="auto"/>
      </w:divBdr>
    </w:div>
    <w:div w:id="410278452">
      <w:bodyDiv w:val="1"/>
      <w:marLeft w:val="0"/>
      <w:marRight w:val="0"/>
      <w:marTop w:val="0"/>
      <w:marBottom w:val="0"/>
      <w:divBdr>
        <w:top w:val="none" w:sz="0" w:space="0" w:color="auto"/>
        <w:left w:val="none" w:sz="0" w:space="0" w:color="auto"/>
        <w:bottom w:val="none" w:sz="0" w:space="0" w:color="auto"/>
        <w:right w:val="none" w:sz="0" w:space="0" w:color="auto"/>
      </w:divBdr>
    </w:div>
    <w:div w:id="411320060">
      <w:bodyDiv w:val="1"/>
      <w:marLeft w:val="0"/>
      <w:marRight w:val="0"/>
      <w:marTop w:val="0"/>
      <w:marBottom w:val="0"/>
      <w:divBdr>
        <w:top w:val="none" w:sz="0" w:space="0" w:color="auto"/>
        <w:left w:val="none" w:sz="0" w:space="0" w:color="auto"/>
        <w:bottom w:val="none" w:sz="0" w:space="0" w:color="auto"/>
        <w:right w:val="none" w:sz="0" w:space="0" w:color="auto"/>
      </w:divBdr>
    </w:div>
    <w:div w:id="411895617">
      <w:bodyDiv w:val="1"/>
      <w:marLeft w:val="0"/>
      <w:marRight w:val="0"/>
      <w:marTop w:val="0"/>
      <w:marBottom w:val="0"/>
      <w:divBdr>
        <w:top w:val="none" w:sz="0" w:space="0" w:color="auto"/>
        <w:left w:val="none" w:sz="0" w:space="0" w:color="auto"/>
        <w:bottom w:val="none" w:sz="0" w:space="0" w:color="auto"/>
        <w:right w:val="none" w:sz="0" w:space="0" w:color="auto"/>
      </w:divBdr>
    </w:div>
    <w:div w:id="412557057">
      <w:bodyDiv w:val="1"/>
      <w:marLeft w:val="0"/>
      <w:marRight w:val="0"/>
      <w:marTop w:val="0"/>
      <w:marBottom w:val="0"/>
      <w:divBdr>
        <w:top w:val="none" w:sz="0" w:space="0" w:color="auto"/>
        <w:left w:val="none" w:sz="0" w:space="0" w:color="auto"/>
        <w:bottom w:val="none" w:sz="0" w:space="0" w:color="auto"/>
        <w:right w:val="none" w:sz="0" w:space="0" w:color="auto"/>
      </w:divBdr>
    </w:div>
    <w:div w:id="414014464">
      <w:bodyDiv w:val="1"/>
      <w:marLeft w:val="0"/>
      <w:marRight w:val="0"/>
      <w:marTop w:val="0"/>
      <w:marBottom w:val="0"/>
      <w:divBdr>
        <w:top w:val="none" w:sz="0" w:space="0" w:color="auto"/>
        <w:left w:val="none" w:sz="0" w:space="0" w:color="auto"/>
        <w:bottom w:val="none" w:sz="0" w:space="0" w:color="auto"/>
        <w:right w:val="none" w:sz="0" w:space="0" w:color="auto"/>
      </w:divBdr>
    </w:div>
    <w:div w:id="415858195">
      <w:bodyDiv w:val="1"/>
      <w:marLeft w:val="0"/>
      <w:marRight w:val="0"/>
      <w:marTop w:val="0"/>
      <w:marBottom w:val="0"/>
      <w:divBdr>
        <w:top w:val="none" w:sz="0" w:space="0" w:color="auto"/>
        <w:left w:val="none" w:sz="0" w:space="0" w:color="auto"/>
        <w:bottom w:val="none" w:sz="0" w:space="0" w:color="auto"/>
        <w:right w:val="none" w:sz="0" w:space="0" w:color="auto"/>
      </w:divBdr>
    </w:div>
    <w:div w:id="415901797">
      <w:bodyDiv w:val="1"/>
      <w:marLeft w:val="0"/>
      <w:marRight w:val="0"/>
      <w:marTop w:val="0"/>
      <w:marBottom w:val="0"/>
      <w:divBdr>
        <w:top w:val="none" w:sz="0" w:space="0" w:color="auto"/>
        <w:left w:val="none" w:sz="0" w:space="0" w:color="auto"/>
        <w:bottom w:val="none" w:sz="0" w:space="0" w:color="auto"/>
        <w:right w:val="none" w:sz="0" w:space="0" w:color="auto"/>
      </w:divBdr>
    </w:div>
    <w:div w:id="416632791">
      <w:bodyDiv w:val="1"/>
      <w:marLeft w:val="0"/>
      <w:marRight w:val="0"/>
      <w:marTop w:val="0"/>
      <w:marBottom w:val="0"/>
      <w:divBdr>
        <w:top w:val="none" w:sz="0" w:space="0" w:color="auto"/>
        <w:left w:val="none" w:sz="0" w:space="0" w:color="auto"/>
        <w:bottom w:val="none" w:sz="0" w:space="0" w:color="auto"/>
        <w:right w:val="none" w:sz="0" w:space="0" w:color="auto"/>
      </w:divBdr>
    </w:div>
    <w:div w:id="417213923">
      <w:bodyDiv w:val="1"/>
      <w:marLeft w:val="0"/>
      <w:marRight w:val="0"/>
      <w:marTop w:val="0"/>
      <w:marBottom w:val="0"/>
      <w:divBdr>
        <w:top w:val="none" w:sz="0" w:space="0" w:color="auto"/>
        <w:left w:val="none" w:sz="0" w:space="0" w:color="auto"/>
        <w:bottom w:val="none" w:sz="0" w:space="0" w:color="auto"/>
        <w:right w:val="none" w:sz="0" w:space="0" w:color="auto"/>
      </w:divBdr>
    </w:div>
    <w:div w:id="418215940">
      <w:bodyDiv w:val="1"/>
      <w:marLeft w:val="0"/>
      <w:marRight w:val="0"/>
      <w:marTop w:val="0"/>
      <w:marBottom w:val="0"/>
      <w:divBdr>
        <w:top w:val="none" w:sz="0" w:space="0" w:color="auto"/>
        <w:left w:val="none" w:sz="0" w:space="0" w:color="auto"/>
        <w:bottom w:val="none" w:sz="0" w:space="0" w:color="auto"/>
        <w:right w:val="none" w:sz="0" w:space="0" w:color="auto"/>
      </w:divBdr>
    </w:div>
    <w:div w:id="418865573">
      <w:bodyDiv w:val="1"/>
      <w:marLeft w:val="0"/>
      <w:marRight w:val="0"/>
      <w:marTop w:val="0"/>
      <w:marBottom w:val="0"/>
      <w:divBdr>
        <w:top w:val="none" w:sz="0" w:space="0" w:color="auto"/>
        <w:left w:val="none" w:sz="0" w:space="0" w:color="auto"/>
        <w:bottom w:val="none" w:sz="0" w:space="0" w:color="auto"/>
        <w:right w:val="none" w:sz="0" w:space="0" w:color="auto"/>
      </w:divBdr>
    </w:div>
    <w:div w:id="419060861">
      <w:bodyDiv w:val="1"/>
      <w:marLeft w:val="0"/>
      <w:marRight w:val="0"/>
      <w:marTop w:val="0"/>
      <w:marBottom w:val="0"/>
      <w:divBdr>
        <w:top w:val="none" w:sz="0" w:space="0" w:color="auto"/>
        <w:left w:val="none" w:sz="0" w:space="0" w:color="auto"/>
        <w:bottom w:val="none" w:sz="0" w:space="0" w:color="auto"/>
        <w:right w:val="none" w:sz="0" w:space="0" w:color="auto"/>
      </w:divBdr>
    </w:div>
    <w:div w:id="419642169">
      <w:bodyDiv w:val="1"/>
      <w:marLeft w:val="0"/>
      <w:marRight w:val="0"/>
      <w:marTop w:val="0"/>
      <w:marBottom w:val="0"/>
      <w:divBdr>
        <w:top w:val="none" w:sz="0" w:space="0" w:color="auto"/>
        <w:left w:val="none" w:sz="0" w:space="0" w:color="auto"/>
        <w:bottom w:val="none" w:sz="0" w:space="0" w:color="auto"/>
        <w:right w:val="none" w:sz="0" w:space="0" w:color="auto"/>
      </w:divBdr>
    </w:div>
    <w:div w:id="419722216">
      <w:bodyDiv w:val="1"/>
      <w:marLeft w:val="0"/>
      <w:marRight w:val="0"/>
      <w:marTop w:val="0"/>
      <w:marBottom w:val="0"/>
      <w:divBdr>
        <w:top w:val="none" w:sz="0" w:space="0" w:color="auto"/>
        <w:left w:val="none" w:sz="0" w:space="0" w:color="auto"/>
        <w:bottom w:val="none" w:sz="0" w:space="0" w:color="auto"/>
        <w:right w:val="none" w:sz="0" w:space="0" w:color="auto"/>
      </w:divBdr>
    </w:div>
    <w:div w:id="420495103">
      <w:bodyDiv w:val="1"/>
      <w:marLeft w:val="0"/>
      <w:marRight w:val="0"/>
      <w:marTop w:val="0"/>
      <w:marBottom w:val="0"/>
      <w:divBdr>
        <w:top w:val="none" w:sz="0" w:space="0" w:color="auto"/>
        <w:left w:val="none" w:sz="0" w:space="0" w:color="auto"/>
        <w:bottom w:val="none" w:sz="0" w:space="0" w:color="auto"/>
        <w:right w:val="none" w:sz="0" w:space="0" w:color="auto"/>
      </w:divBdr>
    </w:div>
    <w:div w:id="421536689">
      <w:bodyDiv w:val="1"/>
      <w:marLeft w:val="0"/>
      <w:marRight w:val="0"/>
      <w:marTop w:val="0"/>
      <w:marBottom w:val="0"/>
      <w:divBdr>
        <w:top w:val="none" w:sz="0" w:space="0" w:color="auto"/>
        <w:left w:val="none" w:sz="0" w:space="0" w:color="auto"/>
        <w:bottom w:val="none" w:sz="0" w:space="0" w:color="auto"/>
        <w:right w:val="none" w:sz="0" w:space="0" w:color="auto"/>
      </w:divBdr>
    </w:div>
    <w:div w:id="423766695">
      <w:bodyDiv w:val="1"/>
      <w:marLeft w:val="0"/>
      <w:marRight w:val="0"/>
      <w:marTop w:val="0"/>
      <w:marBottom w:val="0"/>
      <w:divBdr>
        <w:top w:val="none" w:sz="0" w:space="0" w:color="auto"/>
        <w:left w:val="none" w:sz="0" w:space="0" w:color="auto"/>
        <w:bottom w:val="none" w:sz="0" w:space="0" w:color="auto"/>
        <w:right w:val="none" w:sz="0" w:space="0" w:color="auto"/>
      </w:divBdr>
    </w:div>
    <w:div w:id="425734315">
      <w:bodyDiv w:val="1"/>
      <w:marLeft w:val="0"/>
      <w:marRight w:val="0"/>
      <w:marTop w:val="0"/>
      <w:marBottom w:val="0"/>
      <w:divBdr>
        <w:top w:val="none" w:sz="0" w:space="0" w:color="auto"/>
        <w:left w:val="none" w:sz="0" w:space="0" w:color="auto"/>
        <w:bottom w:val="none" w:sz="0" w:space="0" w:color="auto"/>
        <w:right w:val="none" w:sz="0" w:space="0" w:color="auto"/>
      </w:divBdr>
    </w:div>
    <w:div w:id="426771280">
      <w:bodyDiv w:val="1"/>
      <w:marLeft w:val="0"/>
      <w:marRight w:val="0"/>
      <w:marTop w:val="0"/>
      <w:marBottom w:val="0"/>
      <w:divBdr>
        <w:top w:val="none" w:sz="0" w:space="0" w:color="auto"/>
        <w:left w:val="none" w:sz="0" w:space="0" w:color="auto"/>
        <w:bottom w:val="none" w:sz="0" w:space="0" w:color="auto"/>
        <w:right w:val="none" w:sz="0" w:space="0" w:color="auto"/>
      </w:divBdr>
      <w:divsChild>
        <w:div w:id="2023510854">
          <w:marLeft w:val="480"/>
          <w:marRight w:val="0"/>
          <w:marTop w:val="0"/>
          <w:marBottom w:val="0"/>
          <w:divBdr>
            <w:top w:val="none" w:sz="0" w:space="0" w:color="auto"/>
            <w:left w:val="none" w:sz="0" w:space="0" w:color="auto"/>
            <w:bottom w:val="none" w:sz="0" w:space="0" w:color="auto"/>
            <w:right w:val="none" w:sz="0" w:space="0" w:color="auto"/>
          </w:divBdr>
        </w:div>
        <w:div w:id="856385502">
          <w:marLeft w:val="480"/>
          <w:marRight w:val="0"/>
          <w:marTop w:val="0"/>
          <w:marBottom w:val="0"/>
          <w:divBdr>
            <w:top w:val="none" w:sz="0" w:space="0" w:color="auto"/>
            <w:left w:val="none" w:sz="0" w:space="0" w:color="auto"/>
            <w:bottom w:val="none" w:sz="0" w:space="0" w:color="auto"/>
            <w:right w:val="none" w:sz="0" w:space="0" w:color="auto"/>
          </w:divBdr>
        </w:div>
        <w:div w:id="1736078378">
          <w:marLeft w:val="480"/>
          <w:marRight w:val="0"/>
          <w:marTop w:val="0"/>
          <w:marBottom w:val="0"/>
          <w:divBdr>
            <w:top w:val="none" w:sz="0" w:space="0" w:color="auto"/>
            <w:left w:val="none" w:sz="0" w:space="0" w:color="auto"/>
            <w:bottom w:val="none" w:sz="0" w:space="0" w:color="auto"/>
            <w:right w:val="none" w:sz="0" w:space="0" w:color="auto"/>
          </w:divBdr>
        </w:div>
        <w:div w:id="337077821">
          <w:marLeft w:val="480"/>
          <w:marRight w:val="0"/>
          <w:marTop w:val="0"/>
          <w:marBottom w:val="0"/>
          <w:divBdr>
            <w:top w:val="none" w:sz="0" w:space="0" w:color="auto"/>
            <w:left w:val="none" w:sz="0" w:space="0" w:color="auto"/>
            <w:bottom w:val="none" w:sz="0" w:space="0" w:color="auto"/>
            <w:right w:val="none" w:sz="0" w:space="0" w:color="auto"/>
          </w:divBdr>
        </w:div>
        <w:div w:id="1477842018">
          <w:marLeft w:val="480"/>
          <w:marRight w:val="0"/>
          <w:marTop w:val="0"/>
          <w:marBottom w:val="0"/>
          <w:divBdr>
            <w:top w:val="none" w:sz="0" w:space="0" w:color="auto"/>
            <w:left w:val="none" w:sz="0" w:space="0" w:color="auto"/>
            <w:bottom w:val="none" w:sz="0" w:space="0" w:color="auto"/>
            <w:right w:val="none" w:sz="0" w:space="0" w:color="auto"/>
          </w:divBdr>
        </w:div>
        <w:div w:id="31615035">
          <w:marLeft w:val="480"/>
          <w:marRight w:val="0"/>
          <w:marTop w:val="0"/>
          <w:marBottom w:val="0"/>
          <w:divBdr>
            <w:top w:val="none" w:sz="0" w:space="0" w:color="auto"/>
            <w:left w:val="none" w:sz="0" w:space="0" w:color="auto"/>
            <w:bottom w:val="none" w:sz="0" w:space="0" w:color="auto"/>
            <w:right w:val="none" w:sz="0" w:space="0" w:color="auto"/>
          </w:divBdr>
        </w:div>
        <w:div w:id="1272786684">
          <w:marLeft w:val="480"/>
          <w:marRight w:val="0"/>
          <w:marTop w:val="0"/>
          <w:marBottom w:val="0"/>
          <w:divBdr>
            <w:top w:val="none" w:sz="0" w:space="0" w:color="auto"/>
            <w:left w:val="none" w:sz="0" w:space="0" w:color="auto"/>
            <w:bottom w:val="none" w:sz="0" w:space="0" w:color="auto"/>
            <w:right w:val="none" w:sz="0" w:space="0" w:color="auto"/>
          </w:divBdr>
        </w:div>
        <w:div w:id="2117097564">
          <w:marLeft w:val="480"/>
          <w:marRight w:val="0"/>
          <w:marTop w:val="0"/>
          <w:marBottom w:val="0"/>
          <w:divBdr>
            <w:top w:val="none" w:sz="0" w:space="0" w:color="auto"/>
            <w:left w:val="none" w:sz="0" w:space="0" w:color="auto"/>
            <w:bottom w:val="none" w:sz="0" w:space="0" w:color="auto"/>
            <w:right w:val="none" w:sz="0" w:space="0" w:color="auto"/>
          </w:divBdr>
        </w:div>
        <w:div w:id="1875999008">
          <w:marLeft w:val="480"/>
          <w:marRight w:val="0"/>
          <w:marTop w:val="0"/>
          <w:marBottom w:val="0"/>
          <w:divBdr>
            <w:top w:val="none" w:sz="0" w:space="0" w:color="auto"/>
            <w:left w:val="none" w:sz="0" w:space="0" w:color="auto"/>
            <w:bottom w:val="none" w:sz="0" w:space="0" w:color="auto"/>
            <w:right w:val="none" w:sz="0" w:space="0" w:color="auto"/>
          </w:divBdr>
        </w:div>
        <w:div w:id="1803695884">
          <w:marLeft w:val="480"/>
          <w:marRight w:val="0"/>
          <w:marTop w:val="0"/>
          <w:marBottom w:val="0"/>
          <w:divBdr>
            <w:top w:val="none" w:sz="0" w:space="0" w:color="auto"/>
            <w:left w:val="none" w:sz="0" w:space="0" w:color="auto"/>
            <w:bottom w:val="none" w:sz="0" w:space="0" w:color="auto"/>
            <w:right w:val="none" w:sz="0" w:space="0" w:color="auto"/>
          </w:divBdr>
        </w:div>
        <w:div w:id="1776556201">
          <w:marLeft w:val="480"/>
          <w:marRight w:val="0"/>
          <w:marTop w:val="0"/>
          <w:marBottom w:val="0"/>
          <w:divBdr>
            <w:top w:val="none" w:sz="0" w:space="0" w:color="auto"/>
            <w:left w:val="none" w:sz="0" w:space="0" w:color="auto"/>
            <w:bottom w:val="none" w:sz="0" w:space="0" w:color="auto"/>
            <w:right w:val="none" w:sz="0" w:space="0" w:color="auto"/>
          </w:divBdr>
        </w:div>
        <w:div w:id="176583047">
          <w:marLeft w:val="480"/>
          <w:marRight w:val="0"/>
          <w:marTop w:val="0"/>
          <w:marBottom w:val="0"/>
          <w:divBdr>
            <w:top w:val="none" w:sz="0" w:space="0" w:color="auto"/>
            <w:left w:val="none" w:sz="0" w:space="0" w:color="auto"/>
            <w:bottom w:val="none" w:sz="0" w:space="0" w:color="auto"/>
            <w:right w:val="none" w:sz="0" w:space="0" w:color="auto"/>
          </w:divBdr>
        </w:div>
        <w:div w:id="1885604852">
          <w:marLeft w:val="480"/>
          <w:marRight w:val="0"/>
          <w:marTop w:val="0"/>
          <w:marBottom w:val="0"/>
          <w:divBdr>
            <w:top w:val="none" w:sz="0" w:space="0" w:color="auto"/>
            <w:left w:val="none" w:sz="0" w:space="0" w:color="auto"/>
            <w:bottom w:val="none" w:sz="0" w:space="0" w:color="auto"/>
            <w:right w:val="none" w:sz="0" w:space="0" w:color="auto"/>
          </w:divBdr>
        </w:div>
        <w:div w:id="548810688">
          <w:marLeft w:val="480"/>
          <w:marRight w:val="0"/>
          <w:marTop w:val="0"/>
          <w:marBottom w:val="0"/>
          <w:divBdr>
            <w:top w:val="none" w:sz="0" w:space="0" w:color="auto"/>
            <w:left w:val="none" w:sz="0" w:space="0" w:color="auto"/>
            <w:bottom w:val="none" w:sz="0" w:space="0" w:color="auto"/>
            <w:right w:val="none" w:sz="0" w:space="0" w:color="auto"/>
          </w:divBdr>
        </w:div>
        <w:div w:id="1901015746">
          <w:marLeft w:val="480"/>
          <w:marRight w:val="0"/>
          <w:marTop w:val="0"/>
          <w:marBottom w:val="0"/>
          <w:divBdr>
            <w:top w:val="none" w:sz="0" w:space="0" w:color="auto"/>
            <w:left w:val="none" w:sz="0" w:space="0" w:color="auto"/>
            <w:bottom w:val="none" w:sz="0" w:space="0" w:color="auto"/>
            <w:right w:val="none" w:sz="0" w:space="0" w:color="auto"/>
          </w:divBdr>
        </w:div>
        <w:div w:id="1280528646">
          <w:marLeft w:val="480"/>
          <w:marRight w:val="0"/>
          <w:marTop w:val="0"/>
          <w:marBottom w:val="0"/>
          <w:divBdr>
            <w:top w:val="none" w:sz="0" w:space="0" w:color="auto"/>
            <w:left w:val="none" w:sz="0" w:space="0" w:color="auto"/>
            <w:bottom w:val="none" w:sz="0" w:space="0" w:color="auto"/>
            <w:right w:val="none" w:sz="0" w:space="0" w:color="auto"/>
          </w:divBdr>
        </w:div>
        <w:div w:id="1775898338">
          <w:marLeft w:val="480"/>
          <w:marRight w:val="0"/>
          <w:marTop w:val="0"/>
          <w:marBottom w:val="0"/>
          <w:divBdr>
            <w:top w:val="none" w:sz="0" w:space="0" w:color="auto"/>
            <w:left w:val="none" w:sz="0" w:space="0" w:color="auto"/>
            <w:bottom w:val="none" w:sz="0" w:space="0" w:color="auto"/>
            <w:right w:val="none" w:sz="0" w:space="0" w:color="auto"/>
          </w:divBdr>
        </w:div>
        <w:div w:id="2144421515">
          <w:marLeft w:val="480"/>
          <w:marRight w:val="0"/>
          <w:marTop w:val="0"/>
          <w:marBottom w:val="0"/>
          <w:divBdr>
            <w:top w:val="none" w:sz="0" w:space="0" w:color="auto"/>
            <w:left w:val="none" w:sz="0" w:space="0" w:color="auto"/>
            <w:bottom w:val="none" w:sz="0" w:space="0" w:color="auto"/>
            <w:right w:val="none" w:sz="0" w:space="0" w:color="auto"/>
          </w:divBdr>
        </w:div>
        <w:div w:id="1514999519">
          <w:marLeft w:val="480"/>
          <w:marRight w:val="0"/>
          <w:marTop w:val="0"/>
          <w:marBottom w:val="0"/>
          <w:divBdr>
            <w:top w:val="none" w:sz="0" w:space="0" w:color="auto"/>
            <w:left w:val="none" w:sz="0" w:space="0" w:color="auto"/>
            <w:bottom w:val="none" w:sz="0" w:space="0" w:color="auto"/>
            <w:right w:val="none" w:sz="0" w:space="0" w:color="auto"/>
          </w:divBdr>
        </w:div>
        <w:div w:id="86197802">
          <w:marLeft w:val="480"/>
          <w:marRight w:val="0"/>
          <w:marTop w:val="0"/>
          <w:marBottom w:val="0"/>
          <w:divBdr>
            <w:top w:val="none" w:sz="0" w:space="0" w:color="auto"/>
            <w:left w:val="none" w:sz="0" w:space="0" w:color="auto"/>
            <w:bottom w:val="none" w:sz="0" w:space="0" w:color="auto"/>
            <w:right w:val="none" w:sz="0" w:space="0" w:color="auto"/>
          </w:divBdr>
        </w:div>
        <w:div w:id="1412310233">
          <w:marLeft w:val="480"/>
          <w:marRight w:val="0"/>
          <w:marTop w:val="0"/>
          <w:marBottom w:val="0"/>
          <w:divBdr>
            <w:top w:val="none" w:sz="0" w:space="0" w:color="auto"/>
            <w:left w:val="none" w:sz="0" w:space="0" w:color="auto"/>
            <w:bottom w:val="none" w:sz="0" w:space="0" w:color="auto"/>
            <w:right w:val="none" w:sz="0" w:space="0" w:color="auto"/>
          </w:divBdr>
        </w:div>
        <w:div w:id="601501260">
          <w:marLeft w:val="480"/>
          <w:marRight w:val="0"/>
          <w:marTop w:val="0"/>
          <w:marBottom w:val="0"/>
          <w:divBdr>
            <w:top w:val="none" w:sz="0" w:space="0" w:color="auto"/>
            <w:left w:val="none" w:sz="0" w:space="0" w:color="auto"/>
            <w:bottom w:val="none" w:sz="0" w:space="0" w:color="auto"/>
            <w:right w:val="none" w:sz="0" w:space="0" w:color="auto"/>
          </w:divBdr>
        </w:div>
        <w:div w:id="974065628">
          <w:marLeft w:val="480"/>
          <w:marRight w:val="0"/>
          <w:marTop w:val="0"/>
          <w:marBottom w:val="0"/>
          <w:divBdr>
            <w:top w:val="none" w:sz="0" w:space="0" w:color="auto"/>
            <w:left w:val="none" w:sz="0" w:space="0" w:color="auto"/>
            <w:bottom w:val="none" w:sz="0" w:space="0" w:color="auto"/>
            <w:right w:val="none" w:sz="0" w:space="0" w:color="auto"/>
          </w:divBdr>
        </w:div>
        <w:div w:id="2052336621">
          <w:marLeft w:val="480"/>
          <w:marRight w:val="0"/>
          <w:marTop w:val="0"/>
          <w:marBottom w:val="0"/>
          <w:divBdr>
            <w:top w:val="none" w:sz="0" w:space="0" w:color="auto"/>
            <w:left w:val="none" w:sz="0" w:space="0" w:color="auto"/>
            <w:bottom w:val="none" w:sz="0" w:space="0" w:color="auto"/>
            <w:right w:val="none" w:sz="0" w:space="0" w:color="auto"/>
          </w:divBdr>
        </w:div>
        <w:div w:id="874804624">
          <w:marLeft w:val="480"/>
          <w:marRight w:val="0"/>
          <w:marTop w:val="0"/>
          <w:marBottom w:val="0"/>
          <w:divBdr>
            <w:top w:val="none" w:sz="0" w:space="0" w:color="auto"/>
            <w:left w:val="none" w:sz="0" w:space="0" w:color="auto"/>
            <w:bottom w:val="none" w:sz="0" w:space="0" w:color="auto"/>
            <w:right w:val="none" w:sz="0" w:space="0" w:color="auto"/>
          </w:divBdr>
        </w:div>
        <w:div w:id="1022782680">
          <w:marLeft w:val="480"/>
          <w:marRight w:val="0"/>
          <w:marTop w:val="0"/>
          <w:marBottom w:val="0"/>
          <w:divBdr>
            <w:top w:val="none" w:sz="0" w:space="0" w:color="auto"/>
            <w:left w:val="none" w:sz="0" w:space="0" w:color="auto"/>
            <w:bottom w:val="none" w:sz="0" w:space="0" w:color="auto"/>
            <w:right w:val="none" w:sz="0" w:space="0" w:color="auto"/>
          </w:divBdr>
        </w:div>
        <w:div w:id="1354453036">
          <w:marLeft w:val="480"/>
          <w:marRight w:val="0"/>
          <w:marTop w:val="0"/>
          <w:marBottom w:val="0"/>
          <w:divBdr>
            <w:top w:val="none" w:sz="0" w:space="0" w:color="auto"/>
            <w:left w:val="none" w:sz="0" w:space="0" w:color="auto"/>
            <w:bottom w:val="none" w:sz="0" w:space="0" w:color="auto"/>
            <w:right w:val="none" w:sz="0" w:space="0" w:color="auto"/>
          </w:divBdr>
        </w:div>
        <w:div w:id="1318535607">
          <w:marLeft w:val="480"/>
          <w:marRight w:val="0"/>
          <w:marTop w:val="0"/>
          <w:marBottom w:val="0"/>
          <w:divBdr>
            <w:top w:val="none" w:sz="0" w:space="0" w:color="auto"/>
            <w:left w:val="none" w:sz="0" w:space="0" w:color="auto"/>
            <w:bottom w:val="none" w:sz="0" w:space="0" w:color="auto"/>
            <w:right w:val="none" w:sz="0" w:space="0" w:color="auto"/>
          </w:divBdr>
        </w:div>
        <w:div w:id="672538329">
          <w:marLeft w:val="480"/>
          <w:marRight w:val="0"/>
          <w:marTop w:val="0"/>
          <w:marBottom w:val="0"/>
          <w:divBdr>
            <w:top w:val="none" w:sz="0" w:space="0" w:color="auto"/>
            <w:left w:val="none" w:sz="0" w:space="0" w:color="auto"/>
            <w:bottom w:val="none" w:sz="0" w:space="0" w:color="auto"/>
            <w:right w:val="none" w:sz="0" w:space="0" w:color="auto"/>
          </w:divBdr>
        </w:div>
        <w:div w:id="2041082885">
          <w:marLeft w:val="480"/>
          <w:marRight w:val="0"/>
          <w:marTop w:val="0"/>
          <w:marBottom w:val="0"/>
          <w:divBdr>
            <w:top w:val="none" w:sz="0" w:space="0" w:color="auto"/>
            <w:left w:val="none" w:sz="0" w:space="0" w:color="auto"/>
            <w:bottom w:val="none" w:sz="0" w:space="0" w:color="auto"/>
            <w:right w:val="none" w:sz="0" w:space="0" w:color="auto"/>
          </w:divBdr>
        </w:div>
        <w:div w:id="65616130">
          <w:marLeft w:val="480"/>
          <w:marRight w:val="0"/>
          <w:marTop w:val="0"/>
          <w:marBottom w:val="0"/>
          <w:divBdr>
            <w:top w:val="none" w:sz="0" w:space="0" w:color="auto"/>
            <w:left w:val="none" w:sz="0" w:space="0" w:color="auto"/>
            <w:bottom w:val="none" w:sz="0" w:space="0" w:color="auto"/>
            <w:right w:val="none" w:sz="0" w:space="0" w:color="auto"/>
          </w:divBdr>
        </w:div>
        <w:div w:id="694770210">
          <w:marLeft w:val="480"/>
          <w:marRight w:val="0"/>
          <w:marTop w:val="0"/>
          <w:marBottom w:val="0"/>
          <w:divBdr>
            <w:top w:val="none" w:sz="0" w:space="0" w:color="auto"/>
            <w:left w:val="none" w:sz="0" w:space="0" w:color="auto"/>
            <w:bottom w:val="none" w:sz="0" w:space="0" w:color="auto"/>
            <w:right w:val="none" w:sz="0" w:space="0" w:color="auto"/>
          </w:divBdr>
        </w:div>
        <w:div w:id="1554541768">
          <w:marLeft w:val="480"/>
          <w:marRight w:val="0"/>
          <w:marTop w:val="0"/>
          <w:marBottom w:val="0"/>
          <w:divBdr>
            <w:top w:val="none" w:sz="0" w:space="0" w:color="auto"/>
            <w:left w:val="none" w:sz="0" w:space="0" w:color="auto"/>
            <w:bottom w:val="none" w:sz="0" w:space="0" w:color="auto"/>
            <w:right w:val="none" w:sz="0" w:space="0" w:color="auto"/>
          </w:divBdr>
        </w:div>
        <w:div w:id="1781559058">
          <w:marLeft w:val="480"/>
          <w:marRight w:val="0"/>
          <w:marTop w:val="0"/>
          <w:marBottom w:val="0"/>
          <w:divBdr>
            <w:top w:val="none" w:sz="0" w:space="0" w:color="auto"/>
            <w:left w:val="none" w:sz="0" w:space="0" w:color="auto"/>
            <w:bottom w:val="none" w:sz="0" w:space="0" w:color="auto"/>
            <w:right w:val="none" w:sz="0" w:space="0" w:color="auto"/>
          </w:divBdr>
        </w:div>
        <w:div w:id="868302106">
          <w:marLeft w:val="480"/>
          <w:marRight w:val="0"/>
          <w:marTop w:val="0"/>
          <w:marBottom w:val="0"/>
          <w:divBdr>
            <w:top w:val="none" w:sz="0" w:space="0" w:color="auto"/>
            <w:left w:val="none" w:sz="0" w:space="0" w:color="auto"/>
            <w:bottom w:val="none" w:sz="0" w:space="0" w:color="auto"/>
            <w:right w:val="none" w:sz="0" w:space="0" w:color="auto"/>
          </w:divBdr>
        </w:div>
        <w:div w:id="949509066">
          <w:marLeft w:val="480"/>
          <w:marRight w:val="0"/>
          <w:marTop w:val="0"/>
          <w:marBottom w:val="0"/>
          <w:divBdr>
            <w:top w:val="none" w:sz="0" w:space="0" w:color="auto"/>
            <w:left w:val="none" w:sz="0" w:space="0" w:color="auto"/>
            <w:bottom w:val="none" w:sz="0" w:space="0" w:color="auto"/>
            <w:right w:val="none" w:sz="0" w:space="0" w:color="auto"/>
          </w:divBdr>
        </w:div>
        <w:div w:id="2035423543">
          <w:marLeft w:val="480"/>
          <w:marRight w:val="0"/>
          <w:marTop w:val="0"/>
          <w:marBottom w:val="0"/>
          <w:divBdr>
            <w:top w:val="none" w:sz="0" w:space="0" w:color="auto"/>
            <w:left w:val="none" w:sz="0" w:space="0" w:color="auto"/>
            <w:bottom w:val="none" w:sz="0" w:space="0" w:color="auto"/>
            <w:right w:val="none" w:sz="0" w:space="0" w:color="auto"/>
          </w:divBdr>
        </w:div>
        <w:div w:id="1937597249">
          <w:marLeft w:val="480"/>
          <w:marRight w:val="0"/>
          <w:marTop w:val="0"/>
          <w:marBottom w:val="0"/>
          <w:divBdr>
            <w:top w:val="none" w:sz="0" w:space="0" w:color="auto"/>
            <w:left w:val="none" w:sz="0" w:space="0" w:color="auto"/>
            <w:bottom w:val="none" w:sz="0" w:space="0" w:color="auto"/>
            <w:right w:val="none" w:sz="0" w:space="0" w:color="auto"/>
          </w:divBdr>
        </w:div>
        <w:div w:id="1823884886">
          <w:marLeft w:val="480"/>
          <w:marRight w:val="0"/>
          <w:marTop w:val="0"/>
          <w:marBottom w:val="0"/>
          <w:divBdr>
            <w:top w:val="none" w:sz="0" w:space="0" w:color="auto"/>
            <w:left w:val="none" w:sz="0" w:space="0" w:color="auto"/>
            <w:bottom w:val="none" w:sz="0" w:space="0" w:color="auto"/>
            <w:right w:val="none" w:sz="0" w:space="0" w:color="auto"/>
          </w:divBdr>
        </w:div>
        <w:div w:id="1983807005">
          <w:marLeft w:val="480"/>
          <w:marRight w:val="0"/>
          <w:marTop w:val="0"/>
          <w:marBottom w:val="0"/>
          <w:divBdr>
            <w:top w:val="none" w:sz="0" w:space="0" w:color="auto"/>
            <w:left w:val="none" w:sz="0" w:space="0" w:color="auto"/>
            <w:bottom w:val="none" w:sz="0" w:space="0" w:color="auto"/>
            <w:right w:val="none" w:sz="0" w:space="0" w:color="auto"/>
          </w:divBdr>
        </w:div>
        <w:div w:id="1203596276">
          <w:marLeft w:val="480"/>
          <w:marRight w:val="0"/>
          <w:marTop w:val="0"/>
          <w:marBottom w:val="0"/>
          <w:divBdr>
            <w:top w:val="none" w:sz="0" w:space="0" w:color="auto"/>
            <w:left w:val="none" w:sz="0" w:space="0" w:color="auto"/>
            <w:bottom w:val="none" w:sz="0" w:space="0" w:color="auto"/>
            <w:right w:val="none" w:sz="0" w:space="0" w:color="auto"/>
          </w:divBdr>
        </w:div>
        <w:div w:id="196548656">
          <w:marLeft w:val="480"/>
          <w:marRight w:val="0"/>
          <w:marTop w:val="0"/>
          <w:marBottom w:val="0"/>
          <w:divBdr>
            <w:top w:val="none" w:sz="0" w:space="0" w:color="auto"/>
            <w:left w:val="none" w:sz="0" w:space="0" w:color="auto"/>
            <w:bottom w:val="none" w:sz="0" w:space="0" w:color="auto"/>
            <w:right w:val="none" w:sz="0" w:space="0" w:color="auto"/>
          </w:divBdr>
        </w:div>
        <w:div w:id="2051106574">
          <w:marLeft w:val="480"/>
          <w:marRight w:val="0"/>
          <w:marTop w:val="0"/>
          <w:marBottom w:val="0"/>
          <w:divBdr>
            <w:top w:val="none" w:sz="0" w:space="0" w:color="auto"/>
            <w:left w:val="none" w:sz="0" w:space="0" w:color="auto"/>
            <w:bottom w:val="none" w:sz="0" w:space="0" w:color="auto"/>
            <w:right w:val="none" w:sz="0" w:space="0" w:color="auto"/>
          </w:divBdr>
        </w:div>
        <w:div w:id="926815727">
          <w:marLeft w:val="480"/>
          <w:marRight w:val="0"/>
          <w:marTop w:val="0"/>
          <w:marBottom w:val="0"/>
          <w:divBdr>
            <w:top w:val="none" w:sz="0" w:space="0" w:color="auto"/>
            <w:left w:val="none" w:sz="0" w:space="0" w:color="auto"/>
            <w:bottom w:val="none" w:sz="0" w:space="0" w:color="auto"/>
            <w:right w:val="none" w:sz="0" w:space="0" w:color="auto"/>
          </w:divBdr>
        </w:div>
        <w:div w:id="1941987888">
          <w:marLeft w:val="480"/>
          <w:marRight w:val="0"/>
          <w:marTop w:val="0"/>
          <w:marBottom w:val="0"/>
          <w:divBdr>
            <w:top w:val="none" w:sz="0" w:space="0" w:color="auto"/>
            <w:left w:val="none" w:sz="0" w:space="0" w:color="auto"/>
            <w:bottom w:val="none" w:sz="0" w:space="0" w:color="auto"/>
            <w:right w:val="none" w:sz="0" w:space="0" w:color="auto"/>
          </w:divBdr>
        </w:div>
        <w:div w:id="2097707759">
          <w:marLeft w:val="480"/>
          <w:marRight w:val="0"/>
          <w:marTop w:val="0"/>
          <w:marBottom w:val="0"/>
          <w:divBdr>
            <w:top w:val="none" w:sz="0" w:space="0" w:color="auto"/>
            <w:left w:val="none" w:sz="0" w:space="0" w:color="auto"/>
            <w:bottom w:val="none" w:sz="0" w:space="0" w:color="auto"/>
            <w:right w:val="none" w:sz="0" w:space="0" w:color="auto"/>
          </w:divBdr>
        </w:div>
        <w:div w:id="1253976923">
          <w:marLeft w:val="480"/>
          <w:marRight w:val="0"/>
          <w:marTop w:val="0"/>
          <w:marBottom w:val="0"/>
          <w:divBdr>
            <w:top w:val="none" w:sz="0" w:space="0" w:color="auto"/>
            <w:left w:val="none" w:sz="0" w:space="0" w:color="auto"/>
            <w:bottom w:val="none" w:sz="0" w:space="0" w:color="auto"/>
            <w:right w:val="none" w:sz="0" w:space="0" w:color="auto"/>
          </w:divBdr>
        </w:div>
        <w:div w:id="1425298011">
          <w:marLeft w:val="480"/>
          <w:marRight w:val="0"/>
          <w:marTop w:val="0"/>
          <w:marBottom w:val="0"/>
          <w:divBdr>
            <w:top w:val="none" w:sz="0" w:space="0" w:color="auto"/>
            <w:left w:val="none" w:sz="0" w:space="0" w:color="auto"/>
            <w:bottom w:val="none" w:sz="0" w:space="0" w:color="auto"/>
            <w:right w:val="none" w:sz="0" w:space="0" w:color="auto"/>
          </w:divBdr>
        </w:div>
        <w:div w:id="172452786">
          <w:marLeft w:val="480"/>
          <w:marRight w:val="0"/>
          <w:marTop w:val="0"/>
          <w:marBottom w:val="0"/>
          <w:divBdr>
            <w:top w:val="none" w:sz="0" w:space="0" w:color="auto"/>
            <w:left w:val="none" w:sz="0" w:space="0" w:color="auto"/>
            <w:bottom w:val="none" w:sz="0" w:space="0" w:color="auto"/>
            <w:right w:val="none" w:sz="0" w:space="0" w:color="auto"/>
          </w:divBdr>
        </w:div>
        <w:div w:id="696004332">
          <w:marLeft w:val="480"/>
          <w:marRight w:val="0"/>
          <w:marTop w:val="0"/>
          <w:marBottom w:val="0"/>
          <w:divBdr>
            <w:top w:val="none" w:sz="0" w:space="0" w:color="auto"/>
            <w:left w:val="none" w:sz="0" w:space="0" w:color="auto"/>
            <w:bottom w:val="none" w:sz="0" w:space="0" w:color="auto"/>
            <w:right w:val="none" w:sz="0" w:space="0" w:color="auto"/>
          </w:divBdr>
        </w:div>
        <w:div w:id="1007517346">
          <w:marLeft w:val="480"/>
          <w:marRight w:val="0"/>
          <w:marTop w:val="0"/>
          <w:marBottom w:val="0"/>
          <w:divBdr>
            <w:top w:val="none" w:sz="0" w:space="0" w:color="auto"/>
            <w:left w:val="none" w:sz="0" w:space="0" w:color="auto"/>
            <w:bottom w:val="none" w:sz="0" w:space="0" w:color="auto"/>
            <w:right w:val="none" w:sz="0" w:space="0" w:color="auto"/>
          </w:divBdr>
        </w:div>
        <w:div w:id="1055162151">
          <w:marLeft w:val="480"/>
          <w:marRight w:val="0"/>
          <w:marTop w:val="0"/>
          <w:marBottom w:val="0"/>
          <w:divBdr>
            <w:top w:val="none" w:sz="0" w:space="0" w:color="auto"/>
            <w:left w:val="none" w:sz="0" w:space="0" w:color="auto"/>
            <w:bottom w:val="none" w:sz="0" w:space="0" w:color="auto"/>
            <w:right w:val="none" w:sz="0" w:space="0" w:color="auto"/>
          </w:divBdr>
        </w:div>
        <w:div w:id="822280506">
          <w:marLeft w:val="480"/>
          <w:marRight w:val="0"/>
          <w:marTop w:val="0"/>
          <w:marBottom w:val="0"/>
          <w:divBdr>
            <w:top w:val="none" w:sz="0" w:space="0" w:color="auto"/>
            <w:left w:val="none" w:sz="0" w:space="0" w:color="auto"/>
            <w:bottom w:val="none" w:sz="0" w:space="0" w:color="auto"/>
            <w:right w:val="none" w:sz="0" w:space="0" w:color="auto"/>
          </w:divBdr>
        </w:div>
        <w:div w:id="640383239">
          <w:marLeft w:val="480"/>
          <w:marRight w:val="0"/>
          <w:marTop w:val="0"/>
          <w:marBottom w:val="0"/>
          <w:divBdr>
            <w:top w:val="none" w:sz="0" w:space="0" w:color="auto"/>
            <w:left w:val="none" w:sz="0" w:space="0" w:color="auto"/>
            <w:bottom w:val="none" w:sz="0" w:space="0" w:color="auto"/>
            <w:right w:val="none" w:sz="0" w:space="0" w:color="auto"/>
          </w:divBdr>
        </w:div>
        <w:div w:id="624237671">
          <w:marLeft w:val="480"/>
          <w:marRight w:val="0"/>
          <w:marTop w:val="0"/>
          <w:marBottom w:val="0"/>
          <w:divBdr>
            <w:top w:val="none" w:sz="0" w:space="0" w:color="auto"/>
            <w:left w:val="none" w:sz="0" w:space="0" w:color="auto"/>
            <w:bottom w:val="none" w:sz="0" w:space="0" w:color="auto"/>
            <w:right w:val="none" w:sz="0" w:space="0" w:color="auto"/>
          </w:divBdr>
        </w:div>
        <w:div w:id="644629960">
          <w:marLeft w:val="480"/>
          <w:marRight w:val="0"/>
          <w:marTop w:val="0"/>
          <w:marBottom w:val="0"/>
          <w:divBdr>
            <w:top w:val="none" w:sz="0" w:space="0" w:color="auto"/>
            <w:left w:val="none" w:sz="0" w:space="0" w:color="auto"/>
            <w:bottom w:val="none" w:sz="0" w:space="0" w:color="auto"/>
            <w:right w:val="none" w:sz="0" w:space="0" w:color="auto"/>
          </w:divBdr>
        </w:div>
        <w:div w:id="667101049">
          <w:marLeft w:val="480"/>
          <w:marRight w:val="0"/>
          <w:marTop w:val="0"/>
          <w:marBottom w:val="0"/>
          <w:divBdr>
            <w:top w:val="none" w:sz="0" w:space="0" w:color="auto"/>
            <w:left w:val="none" w:sz="0" w:space="0" w:color="auto"/>
            <w:bottom w:val="none" w:sz="0" w:space="0" w:color="auto"/>
            <w:right w:val="none" w:sz="0" w:space="0" w:color="auto"/>
          </w:divBdr>
        </w:div>
        <w:div w:id="1702244138">
          <w:marLeft w:val="480"/>
          <w:marRight w:val="0"/>
          <w:marTop w:val="0"/>
          <w:marBottom w:val="0"/>
          <w:divBdr>
            <w:top w:val="none" w:sz="0" w:space="0" w:color="auto"/>
            <w:left w:val="none" w:sz="0" w:space="0" w:color="auto"/>
            <w:bottom w:val="none" w:sz="0" w:space="0" w:color="auto"/>
            <w:right w:val="none" w:sz="0" w:space="0" w:color="auto"/>
          </w:divBdr>
        </w:div>
        <w:div w:id="39717033">
          <w:marLeft w:val="480"/>
          <w:marRight w:val="0"/>
          <w:marTop w:val="0"/>
          <w:marBottom w:val="0"/>
          <w:divBdr>
            <w:top w:val="none" w:sz="0" w:space="0" w:color="auto"/>
            <w:left w:val="none" w:sz="0" w:space="0" w:color="auto"/>
            <w:bottom w:val="none" w:sz="0" w:space="0" w:color="auto"/>
            <w:right w:val="none" w:sz="0" w:space="0" w:color="auto"/>
          </w:divBdr>
        </w:div>
        <w:div w:id="857742705">
          <w:marLeft w:val="480"/>
          <w:marRight w:val="0"/>
          <w:marTop w:val="0"/>
          <w:marBottom w:val="0"/>
          <w:divBdr>
            <w:top w:val="none" w:sz="0" w:space="0" w:color="auto"/>
            <w:left w:val="none" w:sz="0" w:space="0" w:color="auto"/>
            <w:bottom w:val="none" w:sz="0" w:space="0" w:color="auto"/>
            <w:right w:val="none" w:sz="0" w:space="0" w:color="auto"/>
          </w:divBdr>
        </w:div>
        <w:div w:id="403065336">
          <w:marLeft w:val="480"/>
          <w:marRight w:val="0"/>
          <w:marTop w:val="0"/>
          <w:marBottom w:val="0"/>
          <w:divBdr>
            <w:top w:val="none" w:sz="0" w:space="0" w:color="auto"/>
            <w:left w:val="none" w:sz="0" w:space="0" w:color="auto"/>
            <w:bottom w:val="none" w:sz="0" w:space="0" w:color="auto"/>
            <w:right w:val="none" w:sz="0" w:space="0" w:color="auto"/>
          </w:divBdr>
        </w:div>
        <w:div w:id="1271669812">
          <w:marLeft w:val="480"/>
          <w:marRight w:val="0"/>
          <w:marTop w:val="0"/>
          <w:marBottom w:val="0"/>
          <w:divBdr>
            <w:top w:val="none" w:sz="0" w:space="0" w:color="auto"/>
            <w:left w:val="none" w:sz="0" w:space="0" w:color="auto"/>
            <w:bottom w:val="none" w:sz="0" w:space="0" w:color="auto"/>
            <w:right w:val="none" w:sz="0" w:space="0" w:color="auto"/>
          </w:divBdr>
        </w:div>
        <w:div w:id="16002633">
          <w:marLeft w:val="480"/>
          <w:marRight w:val="0"/>
          <w:marTop w:val="0"/>
          <w:marBottom w:val="0"/>
          <w:divBdr>
            <w:top w:val="none" w:sz="0" w:space="0" w:color="auto"/>
            <w:left w:val="none" w:sz="0" w:space="0" w:color="auto"/>
            <w:bottom w:val="none" w:sz="0" w:space="0" w:color="auto"/>
            <w:right w:val="none" w:sz="0" w:space="0" w:color="auto"/>
          </w:divBdr>
        </w:div>
        <w:div w:id="1154488468">
          <w:marLeft w:val="480"/>
          <w:marRight w:val="0"/>
          <w:marTop w:val="0"/>
          <w:marBottom w:val="0"/>
          <w:divBdr>
            <w:top w:val="none" w:sz="0" w:space="0" w:color="auto"/>
            <w:left w:val="none" w:sz="0" w:space="0" w:color="auto"/>
            <w:bottom w:val="none" w:sz="0" w:space="0" w:color="auto"/>
            <w:right w:val="none" w:sz="0" w:space="0" w:color="auto"/>
          </w:divBdr>
        </w:div>
        <w:div w:id="1667900673">
          <w:marLeft w:val="480"/>
          <w:marRight w:val="0"/>
          <w:marTop w:val="0"/>
          <w:marBottom w:val="0"/>
          <w:divBdr>
            <w:top w:val="none" w:sz="0" w:space="0" w:color="auto"/>
            <w:left w:val="none" w:sz="0" w:space="0" w:color="auto"/>
            <w:bottom w:val="none" w:sz="0" w:space="0" w:color="auto"/>
            <w:right w:val="none" w:sz="0" w:space="0" w:color="auto"/>
          </w:divBdr>
        </w:div>
        <w:div w:id="765348132">
          <w:marLeft w:val="480"/>
          <w:marRight w:val="0"/>
          <w:marTop w:val="0"/>
          <w:marBottom w:val="0"/>
          <w:divBdr>
            <w:top w:val="none" w:sz="0" w:space="0" w:color="auto"/>
            <w:left w:val="none" w:sz="0" w:space="0" w:color="auto"/>
            <w:bottom w:val="none" w:sz="0" w:space="0" w:color="auto"/>
            <w:right w:val="none" w:sz="0" w:space="0" w:color="auto"/>
          </w:divBdr>
        </w:div>
        <w:div w:id="69546063">
          <w:marLeft w:val="480"/>
          <w:marRight w:val="0"/>
          <w:marTop w:val="0"/>
          <w:marBottom w:val="0"/>
          <w:divBdr>
            <w:top w:val="none" w:sz="0" w:space="0" w:color="auto"/>
            <w:left w:val="none" w:sz="0" w:space="0" w:color="auto"/>
            <w:bottom w:val="none" w:sz="0" w:space="0" w:color="auto"/>
            <w:right w:val="none" w:sz="0" w:space="0" w:color="auto"/>
          </w:divBdr>
        </w:div>
        <w:div w:id="1612323368">
          <w:marLeft w:val="480"/>
          <w:marRight w:val="0"/>
          <w:marTop w:val="0"/>
          <w:marBottom w:val="0"/>
          <w:divBdr>
            <w:top w:val="none" w:sz="0" w:space="0" w:color="auto"/>
            <w:left w:val="none" w:sz="0" w:space="0" w:color="auto"/>
            <w:bottom w:val="none" w:sz="0" w:space="0" w:color="auto"/>
            <w:right w:val="none" w:sz="0" w:space="0" w:color="auto"/>
          </w:divBdr>
        </w:div>
        <w:div w:id="2028824691">
          <w:marLeft w:val="480"/>
          <w:marRight w:val="0"/>
          <w:marTop w:val="0"/>
          <w:marBottom w:val="0"/>
          <w:divBdr>
            <w:top w:val="none" w:sz="0" w:space="0" w:color="auto"/>
            <w:left w:val="none" w:sz="0" w:space="0" w:color="auto"/>
            <w:bottom w:val="none" w:sz="0" w:space="0" w:color="auto"/>
            <w:right w:val="none" w:sz="0" w:space="0" w:color="auto"/>
          </w:divBdr>
        </w:div>
        <w:div w:id="918366336">
          <w:marLeft w:val="480"/>
          <w:marRight w:val="0"/>
          <w:marTop w:val="0"/>
          <w:marBottom w:val="0"/>
          <w:divBdr>
            <w:top w:val="none" w:sz="0" w:space="0" w:color="auto"/>
            <w:left w:val="none" w:sz="0" w:space="0" w:color="auto"/>
            <w:bottom w:val="none" w:sz="0" w:space="0" w:color="auto"/>
            <w:right w:val="none" w:sz="0" w:space="0" w:color="auto"/>
          </w:divBdr>
        </w:div>
        <w:div w:id="1368334897">
          <w:marLeft w:val="480"/>
          <w:marRight w:val="0"/>
          <w:marTop w:val="0"/>
          <w:marBottom w:val="0"/>
          <w:divBdr>
            <w:top w:val="none" w:sz="0" w:space="0" w:color="auto"/>
            <w:left w:val="none" w:sz="0" w:space="0" w:color="auto"/>
            <w:bottom w:val="none" w:sz="0" w:space="0" w:color="auto"/>
            <w:right w:val="none" w:sz="0" w:space="0" w:color="auto"/>
          </w:divBdr>
        </w:div>
        <w:div w:id="917791815">
          <w:marLeft w:val="480"/>
          <w:marRight w:val="0"/>
          <w:marTop w:val="0"/>
          <w:marBottom w:val="0"/>
          <w:divBdr>
            <w:top w:val="none" w:sz="0" w:space="0" w:color="auto"/>
            <w:left w:val="none" w:sz="0" w:space="0" w:color="auto"/>
            <w:bottom w:val="none" w:sz="0" w:space="0" w:color="auto"/>
            <w:right w:val="none" w:sz="0" w:space="0" w:color="auto"/>
          </w:divBdr>
        </w:div>
        <w:div w:id="807894261">
          <w:marLeft w:val="480"/>
          <w:marRight w:val="0"/>
          <w:marTop w:val="0"/>
          <w:marBottom w:val="0"/>
          <w:divBdr>
            <w:top w:val="none" w:sz="0" w:space="0" w:color="auto"/>
            <w:left w:val="none" w:sz="0" w:space="0" w:color="auto"/>
            <w:bottom w:val="none" w:sz="0" w:space="0" w:color="auto"/>
            <w:right w:val="none" w:sz="0" w:space="0" w:color="auto"/>
          </w:divBdr>
        </w:div>
        <w:div w:id="1617832140">
          <w:marLeft w:val="480"/>
          <w:marRight w:val="0"/>
          <w:marTop w:val="0"/>
          <w:marBottom w:val="0"/>
          <w:divBdr>
            <w:top w:val="none" w:sz="0" w:space="0" w:color="auto"/>
            <w:left w:val="none" w:sz="0" w:space="0" w:color="auto"/>
            <w:bottom w:val="none" w:sz="0" w:space="0" w:color="auto"/>
            <w:right w:val="none" w:sz="0" w:space="0" w:color="auto"/>
          </w:divBdr>
        </w:div>
        <w:div w:id="549611818">
          <w:marLeft w:val="480"/>
          <w:marRight w:val="0"/>
          <w:marTop w:val="0"/>
          <w:marBottom w:val="0"/>
          <w:divBdr>
            <w:top w:val="none" w:sz="0" w:space="0" w:color="auto"/>
            <w:left w:val="none" w:sz="0" w:space="0" w:color="auto"/>
            <w:bottom w:val="none" w:sz="0" w:space="0" w:color="auto"/>
            <w:right w:val="none" w:sz="0" w:space="0" w:color="auto"/>
          </w:divBdr>
        </w:div>
        <w:div w:id="104808603">
          <w:marLeft w:val="480"/>
          <w:marRight w:val="0"/>
          <w:marTop w:val="0"/>
          <w:marBottom w:val="0"/>
          <w:divBdr>
            <w:top w:val="none" w:sz="0" w:space="0" w:color="auto"/>
            <w:left w:val="none" w:sz="0" w:space="0" w:color="auto"/>
            <w:bottom w:val="none" w:sz="0" w:space="0" w:color="auto"/>
            <w:right w:val="none" w:sz="0" w:space="0" w:color="auto"/>
          </w:divBdr>
        </w:div>
        <w:div w:id="86658324">
          <w:marLeft w:val="480"/>
          <w:marRight w:val="0"/>
          <w:marTop w:val="0"/>
          <w:marBottom w:val="0"/>
          <w:divBdr>
            <w:top w:val="none" w:sz="0" w:space="0" w:color="auto"/>
            <w:left w:val="none" w:sz="0" w:space="0" w:color="auto"/>
            <w:bottom w:val="none" w:sz="0" w:space="0" w:color="auto"/>
            <w:right w:val="none" w:sz="0" w:space="0" w:color="auto"/>
          </w:divBdr>
        </w:div>
        <w:div w:id="153568660">
          <w:marLeft w:val="480"/>
          <w:marRight w:val="0"/>
          <w:marTop w:val="0"/>
          <w:marBottom w:val="0"/>
          <w:divBdr>
            <w:top w:val="none" w:sz="0" w:space="0" w:color="auto"/>
            <w:left w:val="none" w:sz="0" w:space="0" w:color="auto"/>
            <w:bottom w:val="none" w:sz="0" w:space="0" w:color="auto"/>
            <w:right w:val="none" w:sz="0" w:space="0" w:color="auto"/>
          </w:divBdr>
        </w:div>
        <w:div w:id="1459639834">
          <w:marLeft w:val="480"/>
          <w:marRight w:val="0"/>
          <w:marTop w:val="0"/>
          <w:marBottom w:val="0"/>
          <w:divBdr>
            <w:top w:val="none" w:sz="0" w:space="0" w:color="auto"/>
            <w:left w:val="none" w:sz="0" w:space="0" w:color="auto"/>
            <w:bottom w:val="none" w:sz="0" w:space="0" w:color="auto"/>
            <w:right w:val="none" w:sz="0" w:space="0" w:color="auto"/>
          </w:divBdr>
        </w:div>
        <w:div w:id="1201939999">
          <w:marLeft w:val="480"/>
          <w:marRight w:val="0"/>
          <w:marTop w:val="0"/>
          <w:marBottom w:val="0"/>
          <w:divBdr>
            <w:top w:val="none" w:sz="0" w:space="0" w:color="auto"/>
            <w:left w:val="none" w:sz="0" w:space="0" w:color="auto"/>
            <w:bottom w:val="none" w:sz="0" w:space="0" w:color="auto"/>
            <w:right w:val="none" w:sz="0" w:space="0" w:color="auto"/>
          </w:divBdr>
        </w:div>
        <w:div w:id="2021463329">
          <w:marLeft w:val="480"/>
          <w:marRight w:val="0"/>
          <w:marTop w:val="0"/>
          <w:marBottom w:val="0"/>
          <w:divBdr>
            <w:top w:val="none" w:sz="0" w:space="0" w:color="auto"/>
            <w:left w:val="none" w:sz="0" w:space="0" w:color="auto"/>
            <w:bottom w:val="none" w:sz="0" w:space="0" w:color="auto"/>
            <w:right w:val="none" w:sz="0" w:space="0" w:color="auto"/>
          </w:divBdr>
        </w:div>
        <w:div w:id="858588909">
          <w:marLeft w:val="480"/>
          <w:marRight w:val="0"/>
          <w:marTop w:val="0"/>
          <w:marBottom w:val="0"/>
          <w:divBdr>
            <w:top w:val="none" w:sz="0" w:space="0" w:color="auto"/>
            <w:left w:val="none" w:sz="0" w:space="0" w:color="auto"/>
            <w:bottom w:val="none" w:sz="0" w:space="0" w:color="auto"/>
            <w:right w:val="none" w:sz="0" w:space="0" w:color="auto"/>
          </w:divBdr>
        </w:div>
        <w:div w:id="1259361918">
          <w:marLeft w:val="480"/>
          <w:marRight w:val="0"/>
          <w:marTop w:val="0"/>
          <w:marBottom w:val="0"/>
          <w:divBdr>
            <w:top w:val="none" w:sz="0" w:space="0" w:color="auto"/>
            <w:left w:val="none" w:sz="0" w:space="0" w:color="auto"/>
            <w:bottom w:val="none" w:sz="0" w:space="0" w:color="auto"/>
            <w:right w:val="none" w:sz="0" w:space="0" w:color="auto"/>
          </w:divBdr>
        </w:div>
        <w:div w:id="842932272">
          <w:marLeft w:val="480"/>
          <w:marRight w:val="0"/>
          <w:marTop w:val="0"/>
          <w:marBottom w:val="0"/>
          <w:divBdr>
            <w:top w:val="none" w:sz="0" w:space="0" w:color="auto"/>
            <w:left w:val="none" w:sz="0" w:space="0" w:color="auto"/>
            <w:bottom w:val="none" w:sz="0" w:space="0" w:color="auto"/>
            <w:right w:val="none" w:sz="0" w:space="0" w:color="auto"/>
          </w:divBdr>
        </w:div>
        <w:div w:id="1901866817">
          <w:marLeft w:val="480"/>
          <w:marRight w:val="0"/>
          <w:marTop w:val="0"/>
          <w:marBottom w:val="0"/>
          <w:divBdr>
            <w:top w:val="none" w:sz="0" w:space="0" w:color="auto"/>
            <w:left w:val="none" w:sz="0" w:space="0" w:color="auto"/>
            <w:bottom w:val="none" w:sz="0" w:space="0" w:color="auto"/>
            <w:right w:val="none" w:sz="0" w:space="0" w:color="auto"/>
          </w:divBdr>
        </w:div>
        <w:div w:id="1495560480">
          <w:marLeft w:val="480"/>
          <w:marRight w:val="0"/>
          <w:marTop w:val="0"/>
          <w:marBottom w:val="0"/>
          <w:divBdr>
            <w:top w:val="none" w:sz="0" w:space="0" w:color="auto"/>
            <w:left w:val="none" w:sz="0" w:space="0" w:color="auto"/>
            <w:bottom w:val="none" w:sz="0" w:space="0" w:color="auto"/>
            <w:right w:val="none" w:sz="0" w:space="0" w:color="auto"/>
          </w:divBdr>
        </w:div>
        <w:div w:id="129831105">
          <w:marLeft w:val="480"/>
          <w:marRight w:val="0"/>
          <w:marTop w:val="0"/>
          <w:marBottom w:val="0"/>
          <w:divBdr>
            <w:top w:val="none" w:sz="0" w:space="0" w:color="auto"/>
            <w:left w:val="none" w:sz="0" w:space="0" w:color="auto"/>
            <w:bottom w:val="none" w:sz="0" w:space="0" w:color="auto"/>
            <w:right w:val="none" w:sz="0" w:space="0" w:color="auto"/>
          </w:divBdr>
        </w:div>
        <w:div w:id="1507086725">
          <w:marLeft w:val="480"/>
          <w:marRight w:val="0"/>
          <w:marTop w:val="0"/>
          <w:marBottom w:val="0"/>
          <w:divBdr>
            <w:top w:val="none" w:sz="0" w:space="0" w:color="auto"/>
            <w:left w:val="none" w:sz="0" w:space="0" w:color="auto"/>
            <w:bottom w:val="none" w:sz="0" w:space="0" w:color="auto"/>
            <w:right w:val="none" w:sz="0" w:space="0" w:color="auto"/>
          </w:divBdr>
        </w:div>
        <w:div w:id="210926865">
          <w:marLeft w:val="480"/>
          <w:marRight w:val="0"/>
          <w:marTop w:val="0"/>
          <w:marBottom w:val="0"/>
          <w:divBdr>
            <w:top w:val="none" w:sz="0" w:space="0" w:color="auto"/>
            <w:left w:val="none" w:sz="0" w:space="0" w:color="auto"/>
            <w:bottom w:val="none" w:sz="0" w:space="0" w:color="auto"/>
            <w:right w:val="none" w:sz="0" w:space="0" w:color="auto"/>
          </w:divBdr>
        </w:div>
        <w:div w:id="604847257">
          <w:marLeft w:val="480"/>
          <w:marRight w:val="0"/>
          <w:marTop w:val="0"/>
          <w:marBottom w:val="0"/>
          <w:divBdr>
            <w:top w:val="none" w:sz="0" w:space="0" w:color="auto"/>
            <w:left w:val="none" w:sz="0" w:space="0" w:color="auto"/>
            <w:bottom w:val="none" w:sz="0" w:space="0" w:color="auto"/>
            <w:right w:val="none" w:sz="0" w:space="0" w:color="auto"/>
          </w:divBdr>
        </w:div>
        <w:div w:id="1326400836">
          <w:marLeft w:val="480"/>
          <w:marRight w:val="0"/>
          <w:marTop w:val="0"/>
          <w:marBottom w:val="0"/>
          <w:divBdr>
            <w:top w:val="none" w:sz="0" w:space="0" w:color="auto"/>
            <w:left w:val="none" w:sz="0" w:space="0" w:color="auto"/>
            <w:bottom w:val="none" w:sz="0" w:space="0" w:color="auto"/>
            <w:right w:val="none" w:sz="0" w:space="0" w:color="auto"/>
          </w:divBdr>
        </w:div>
        <w:div w:id="1378629559">
          <w:marLeft w:val="480"/>
          <w:marRight w:val="0"/>
          <w:marTop w:val="0"/>
          <w:marBottom w:val="0"/>
          <w:divBdr>
            <w:top w:val="none" w:sz="0" w:space="0" w:color="auto"/>
            <w:left w:val="none" w:sz="0" w:space="0" w:color="auto"/>
            <w:bottom w:val="none" w:sz="0" w:space="0" w:color="auto"/>
            <w:right w:val="none" w:sz="0" w:space="0" w:color="auto"/>
          </w:divBdr>
        </w:div>
        <w:div w:id="86997670">
          <w:marLeft w:val="480"/>
          <w:marRight w:val="0"/>
          <w:marTop w:val="0"/>
          <w:marBottom w:val="0"/>
          <w:divBdr>
            <w:top w:val="none" w:sz="0" w:space="0" w:color="auto"/>
            <w:left w:val="none" w:sz="0" w:space="0" w:color="auto"/>
            <w:bottom w:val="none" w:sz="0" w:space="0" w:color="auto"/>
            <w:right w:val="none" w:sz="0" w:space="0" w:color="auto"/>
          </w:divBdr>
        </w:div>
        <w:div w:id="1702239901">
          <w:marLeft w:val="480"/>
          <w:marRight w:val="0"/>
          <w:marTop w:val="0"/>
          <w:marBottom w:val="0"/>
          <w:divBdr>
            <w:top w:val="none" w:sz="0" w:space="0" w:color="auto"/>
            <w:left w:val="none" w:sz="0" w:space="0" w:color="auto"/>
            <w:bottom w:val="none" w:sz="0" w:space="0" w:color="auto"/>
            <w:right w:val="none" w:sz="0" w:space="0" w:color="auto"/>
          </w:divBdr>
        </w:div>
        <w:div w:id="2131707232">
          <w:marLeft w:val="480"/>
          <w:marRight w:val="0"/>
          <w:marTop w:val="0"/>
          <w:marBottom w:val="0"/>
          <w:divBdr>
            <w:top w:val="none" w:sz="0" w:space="0" w:color="auto"/>
            <w:left w:val="none" w:sz="0" w:space="0" w:color="auto"/>
            <w:bottom w:val="none" w:sz="0" w:space="0" w:color="auto"/>
            <w:right w:val="none" w:sz="0" w:space="0" w:color="auto"/>
          </w:divBdr>
        </w:div>
        <w:div w:id="108398700">
          <w:marLeft w:val="480"/>
          <w:marRight w:val="0"/>
          <w:marTop w:val="0"/>
          <w:marBottom w:val="0"/>
          <w:divBdr>
            <w:top w:val="none" w:sz="0" w:space="0" w:color="auto"/>
            <w:left w:val="none" w:sz="0" w:space="0" w:color="auto"/>
            <w:bottom w:val="none" w:sz="0" w:space="0" w:color="auto"/>
            <w:right w:val="none" w:sz="0" w:space="0" w:color="auto"/>
          </w:divBdr>
        </w:div>
      </w:divsChild>
    </w:div>
    <w:div w:id="427849813">
      <w:bodyDiv w:val="1"/>
      <w:marLeft w:val="0"/>
      <w:marRight w:val="0"/>
      <w:marTop w:val="0"/>
      <w:marBottom w:val="0"/>
      <w:divBdr>
        <w:top w:val="none" w:sz="0" w:space="0" w:color="auto"/>
        <w:left w:val="none" w:sz="0" w:space="0" w:color="auto"/>
        <w:bottom w:val="none" w:sz="0" w:space="0" w:color="auto"/>
        <w:right w:val="none" w:sz="0" w:space="0" w:color="auto"/>
      </w:divBdr>
    </w:div>
    <w:div w:id="428165751">
      <w:bodyDiv w:val="1"/>
      <w:marLeft w:val="0"/>
      <w:marRight w:val="0"/>
      <w:marTop w:val="0"/>
      <w:marBottom w:val="0"/>
      <w:divBdr>
        <w:top w:val="none" w:sz="0" w:space="0" w:color="auto"/>
        <w:left w:val="none" w:sz="0" w:space="0" w:color="auto"/>
        <w:bottom w:val="none" w:sz="0" w:space="0" w:color="auto"/>
        <w:right w:val="none" w:sz="0" w:space="0" w:color="auto"/>
      </w:divBdr>
    </w:div>
    <w:div w:id="429619357">
      <w:bodyDiv w:val="1"/>
      <w:marLeft w:val="0"/>
      <w:marRight w:val="0"/>
      <w:marTop w:val="0"/>
      <w:marBottom w:val="0"/>
      <w:divBdr>
        <w:top w:val="none" w:sz="0" w:space="0" w:color="auto"/>
        <w:left w:val="none" w:sz="0" w:space="0" w:color="auto"/>
        <w:bottom w:val="none" w:sz="0" w:space="0" w:color="auto"/>
        <w:right w:val="none" w:sz="0" w:space="0" w:color="auto"/>
      </w:divBdr>
    </w:div>
    <w:div w:id="432172299">
      <w:bodyDiv w:val="1"/>
      <w:marLeft w:val="0"/>
      <w:marRight w:val="0"/>
      <w:marTop w:val="0"/>
      <w:marBottom w:val="0"/>
      <w:divBdr>
        <w:top w:val="none" w:sz="0" w:space="0" w:color="auto"/>
        <w:left w:val="none" w:sz="0" w:space="0" w:color="auto"/>
        <w:bottom w:val="none" w:sz="0" w:space="0" w:color="auto"/>
        <w:right w:val="none" w:sz="0" w:space="0" w:color="auto"/>
      </w:divBdr>
    </w:div>
    <w:div w:id="438985382">
      <w:bodyDiv w:val="1"/>
      <w:marLeft w:val="0"/>
      <w:marRight w:val="0"/>
      <w:marTop w:val="0"/>
      <w:marBottom w:val="0"/>
      <w:divBdr>
        <w:top w:val="none" w:sz="0" w:space="0" w:color="auto"/>
        <w:left w:val="none" w:sz="0" w:space="0" w:color="auto"/>
        <w:bottom w:val="none" w:sz="0" w:space="0" w:color="auto"/>
        <w:right w:val="none" w:sz="0" w:space="0" w:color="auto"/>
      </w:divBdr>
    </w:div>
    <w:div w:id="440606562">
      <w:bodyDiv w:val="1"/>
      <w:marLeft w:val="0"/>
      <w:marRight w:val="0"/>
      <w:marTop w:val="0"/>
      <w:marBottom w:val="0"/>
      <w:divBdr>
        <w:top w:val="none" w:sz="0" w:space="0" w:color="auto"/>
        <w:left w:val="none" w:sz="0" w:space="0" w:color="auto"/>
        <w:bottom w:val="none" w:sz="0" w:space="0" w:color="auto"/>
        <w:right w:val="none" w:sz="0" w:space="0" w:color="auto"/>
      </w:divBdr>
    </w:div>
    <w:div w:id="442070265">
      <w:bodyDiv w:val="1"/>
      <w:marLeft w:val="0"/>
      <w:marRight w:val="0"/>
      <w:marTop w:val="0"/>
      <w:marBottom w:val="0"/>
      <w:divBdr>
        <w:top w:val="none" w:sz="0" w:space="0" w:color="auto"/>
        <w:left w:val="none" w:sz="0" w:space="0" w:color="auto"/>
        <w:bottom w:val="none" w:sz="0" w:space="0" w:color="auto"/>
        <w:right w:val="none" w:sz="0" w:space="0" w:color="auto"/>
      </w:divBdr>
    </w:div>
    <w:div w:id="443501516">
      <w:bodyDiv w:val="1"/>
      <w:marLeft w:val="0"/>
      <w:marRight w:val="0"/>
      <w:marTop w:val="0"/>
      <w:marBottom w:val="0"/>
      <w:divBdr>
        <w:top w:val="none" w:sz="0" w:space="0" w:color="auto"/>
        <w:left w:val="none" w:sz="0" w:space="0" w:color="auto"/>
        <w:bottom w:val="none" w:sz="0" w:space="0" w:color="auto"/>
        <w:right w:val="none" w:sz="0" w:space="0" w:color="auto"/>
      </w:divBdr>
    </w:div>
    <w:div w:id="445658883">
      <w:bodyDiv w:val="1"/>
      <w:marLeft w:val="0"/>
      <w:marRight w:val="0"/>
      <w:marTop w:val="0"/>
      <w:marBottom w:val="0"/>
      <w:divBdr>
        <w:top w:val="none" w:sz="0" w:space="0" w:color="auto"/>
        <w:left w:val="none" w:sz="0" w:space="0" w:color="auto"/>
        <w:bottom w:val="none" w:sz="0" w:space="0" w:color="auto"/>
        <w:right w:val="none" w:sz="0" w:space="0" w:color="auto"/>
      </w:divBdr>
    </w:div>
    <w:div w:id="450973480">
      <w:bodyDiv w:val="1"/>
      <w:marLeft w:val="0"/>
      <w:marRight w:val="0"/>
      <w:marTop w:val="0"/>
      <w:marBottom w:val="0"/>
      <w:divBdr>
        <w:top w:val="none" w:sz="0" w:space="0" w:color="auto"/>
        <w:left w:val="none" w:sz="0" w:space="0" w:color="auto"/>
        <w:bottom w:val="none" w:sz="0" w:space="0" w:color="auto"/>
        <w:right w:val="none" w:sz="0" w:space="0" w:color="auto"/>
      </w:divBdr>
    </w:div>
    <w:div w:id="452090402">
      <w:bodyDiv w:val="1"/>
      <w:marLeft w:val="0"/>
      <w:marRight w:val="0"/>
      <w:marTop w:val="0"/>
      <w:marBottom w:val="0"/>
      <w:divBdr>
        <w:top w:val="none" w:sz="0" w:space="0" w:color="auto"/>
        <w:left w:val="none" w:sz="0" w:space="0" w:color="auto"/>
        <w:bottom w:val="none" w:sz="0" w:space="0" w:color="auto"/>
        <w:right w:val="none" w:sz="0" w:space="0" w:color="auto"/>
      </w:divBdr>
    </w:div>
    <w:div w:id="453256262">
      <w:bodyDiv w:val="1"/>
      <w:marLeft w:val="0"/>
      <w:marRight w:val="0"/>
      <w:marTop w:val="0"/>
      <w:marBottom w:val="0"/>
      <w:divBdr>
        <w:top w:val="none" w:sz="0" w:space="0" w:color="auto"/>
        <w:left w:val="none" w:sz="0" w:space="0" w:color="auto"/>
        <w:bottom w:val="none" w:sz="0" w:space="0" w:color="auto"/>
        <w:right w:val="none" w:sz="0" w:space="0" w:color="auto"/>
      </w:divBdr>
    </w:div>
    <w:div w:id="457841524">
      <w:bodyDiv w:val="1"/>
      <w:marLeft w:val="0"/>
      <w:marRight w:val="0"/>
      <w:marTop w:val="0"/>
      <w:marBottom w:val="0"/>
      <w:divBdr>
        <w:top w:val="none" w:sz="0" w:space="0" w:color="auto"/>
        <w:left w:val="none" w:sz="0" w:space="0" w:color="auto"/>
        <w:bottom w:val="none" w:sz="0" w:space="0" w:color="auto"/>
        <w:right w:val="none" w:sz="0" w:space="0" w:color="auto"/>
      </w:divBdr>
    </w:div>
    <w:div w:id="460615157">
      <w:bodyDiv w:val="1"/>
      <w:marLeft w:val="0"/>
      <w:marRight w:val="0"/>
      <w:marTop w:val="0"/>
      <w:marBottom w:val="0"/>
      <w:divBdr>
        <w:top w:val="none" w:sz="0" w:space="0" w:color="auto"/>
        <w:left w:val="none" w:sz="0" w:space="0" w:color="auto"/>
        <w:bottom w:val="none" w:sz="0" w:space="0" w:color="auto"/>
        <w:right w:val="none" w:sz="0" w:space="0" w:color="auto"/>
      </w:divBdr>
    </w:div>
    <w:div w:id="461076848">
      <w:bodyDiv w:val="1"/>
      <w:marLeft w:val="0"/>
      <w:marRight w:val="0"/>
      <w:marTop w:val="0"/>
      <w:marBottom w:val="0"/>
      <w:divBdr>
        <w:top w:val="none" w:sz="0" w:space="0" w:color="auto"/>
        <w:left w:val="none" w:sz="0" w:space="0" w:color="auto"/>
        <w:bottom w:val="none" w:sz="0" w:space="0" w:color="auto"/>
        <w:right w:val="none" w:sz="0" w:space="0" w:color="auto"/>
      </w:divBdr>
      <w:divsChild>
        <w:div w:id="1622878173">
          <w:marLeft w:val="480"/>
          <w:marRight w:val="0"/>
          <w:marTop w:val="0"/>
          <w:marBottom w:val="0"/>
          <w:divBdr>
            <w:top w:val="none" w:sz="0" w:space="0" w:color="auto"/>
            <w:left w:val="none" w:sz="0" w:space="0" w:color="auto"/>
            <w:bottom w:val="none" w:sz="0" w:space="0" w:color="auto"/>
            <w:right w:val="none" w:sz="0" w:space="0" w:color="auto"/>
          </w:divBdr>
        </w:div>
        <w:div w:id="1608003746">
          <w:marLeft w:val="480"/>
          <w:marRight w:val="0"/>
          <w:marTop w:val="0"/>
          <w:marBottom w:val="0"/>
          <w:divBdr>
            <w:top w:val="none" w:sz="0" w:space="0" w:color="auto"/>
            <w:left w:val="none" w:sz="0" w:space="0" w:color="auto"/>
            <w:bottom w:val="none" w:sz="0" w:space="0" w:color="auto"/>
            <w:right w:val="none" w:sz="0" w:space="0" w:color="auto"/>
          </w:divBdr>
        </w:div>
        <w:div w:id="1157109877">
          <w:marLeft w:val="480"/>
          <w:marRight w:val="0"/>
          <w:marTop w:val="0"/>
          <w:marBottom w:val="0"/>
          <w:divBdr>
            <w:top w:val="none" w:sz="0" w:space="0" w:color="auto"/>
            <w:left w:val="none" w:sz="0" w:space="0" w:color="auto"/>
            <w:bottom w:val="none" w:sz="0" w:space="0" w:color="auto"/>
            <w:right w:val="none" w:sz="0" w:space="0" w:color="auto"/>
          </w:divBdr>
        </w:div>
        <w:div w:id="1037007131">
          <w:marLeft w:val="480"/>
          <w:marRight w:val="0"/>
          <w:marTop w:val="0"/>
          <w:marBottom w:val="0"/>
          <w:divBdr>
            <w:top w:val="none" w:sz="0" w:space="0" w:color="auto"/>
            <w:left w:val="none" w:sz="0" w:space="0" w:color="auto"/>
            <w:bottom w:val="none" w:sz="0" w:space="0" w:color="auto"/>
            <w:right w:val="none" w:sz="0" w:space="0" w:color="auto"/>
          </w:divBdr>
        </w:div>
        <w:div w:id="1055658406">
          <w:marLeft w:val="480"/>
          <w:marRight w:val="0"/>
          <w:marTop w:val="0"/>
          <w:marBottom w:val="0"/>
          <w:divBdr>
            <w:top w:val="none" w:sz="0" w:space="0" w:color="auto"/>
            <w:left w:val="none" w:sz="0" w:space="0" w:color="auto"/>
            <w:bottom w:val="none" w:sz="0" w:space="0" w:color="auto"/>
            <w:right w:val="none" w:sz="0" w:space="0" w:color="auto"/>
          </w:divBdr>
        </w:div>
        <w:div w:id="664480056">
          <w:marLeft w:val="480"/>
          <w:marRight w:val="0"/>
          <w:marTop w:val="0"/>
          <w:marBottom w:val="0"/>
          <w:divBdr>
            <w:top w:val="none" w:sz="0" w:space="0" w:color="auto"/>
            <w:left w:val="none" w:sz="0" w:space="0" w:color="auto"/>
            <w:bottom w:val="none" w:sz="0" w:space="0" w:color="auto"/>
            <w:right w:val="none" w:sz="0" w:space="0" w:color="auto"/>
          </w:divBdr>
        </w:div>
        <w:div w:id="1710453996">
          <w:marLeft w:val="480"/>
          <w:marRight w:val="0"/>
          <w:marTop w:val="0"/>
          <w:marBottom w:val="0"/>
          <w:divBdr>
            <w:top w:val="none" w:sz="0" w:space="0" w:color="auto"/>
            <w:left w:val="none" w:sz="0" w:space="0" w:color="auto"/>
            <w:bottom w:val="none" w:sz="0" w:space="0" w:color="auto"/>
            <w:right w:val="none" w:sz="0" w:space="0" w:color="auto"/>
          </w:divBdr>
        </w:div>
        <w:div w:id="788939265">
          <w:marLeft w:val="480"/>
          <w:marRight w:val="0"/>
          <w:marTop w:val="0"/>
          <w:marBottom w:val="0"/>
          <w:divBdr>
            <w:top w:val="none" w:sz="0" w:space="0" w:color="auto"/>
            <w:left w:val="none" w:sz="0" w:space="0" w:color="auto"/>
            <w:bottom w:val="none" w:sz="0" w:space="0" w:color="auto"/>
            <w:right w:val="none" w:sz="0" w:space="0" w:color="auto"/>
          </w:divBdr>
        </w:div>
        <w:div w:id="1161703036">
          <w:marLeft w:val="480"/>
          <w:marRight w:val="0"/>
          <w:marTop w:val="0"/>
          <w:marBottom w:val="0"/>
          <w:divBdr>
            <w:top w:val="none" w:sz="0" w:space="0" w:color="auto"/>
            <w:left w:val="none" w:sz="0" w:space="0" w:color="auto"/>
            <w:bottom w:val="none" w:sz="0" w:space="0" w:color="auto"/>
            <w:right w:val="none" w:sz="0" w:space="0" w:color="auto"/>
          </w:divBdr>
        </w:div>
        <w:div w:id="1467164070">
          <w:marLeft w:val="480"/>
          <w:marRight w:val="0"/>
          <w:marTop w:val="0"/>
          <w:marBottom w:val="0"/>
          <w:divBdr>
            <w:top w:val="none" w:sz="0" w:space="0" w:color="auto"/>
            <w:left w:val="none" w:sz="0" w:space="0" w:color="auto"/>
            <w:bottom w:val="none" w:sz="0" w:space="0" w:color="auto"/>
            <w:right w:val="none" w:sz="0" w:space="0" w:color="auto"/>
          </w:divBdr>
        </w:div>
        <w:div w:id="1585454312">
          <w:marLeft w:val="480"/>
          <w:marRight w:val="0"/>
          <w:marTop w:val="0"/>
          <w:marBottom w:val="0"/>
          <w:divBdr>
            <w:top w:val="none" w:sz="0" w:space="0" w:color="auto"/>
            <w:left w:val="none" w:sz="0" w:space="0" w:color="auto"/>
            <w:bottom w:val="none" w:sz="0" w:space="0" w:color="auto"/>
            <w:right w:val="none" w:sz="0" w:space="0" w:color="auto"/>
          </w:divBdr>
        </w:div>
        <w:div w:id="1888831199">
          <w:marLeft w:val="480"/>
          <w:marRight w:val="0"/>
          <w:marTop w:val="0"/>
          <w:marBottom w:val="0"/>
          <w:divBdr>
            <w:top w:val="none" w:sz="0" w:space="0" w:color="auto"/>
            <w:left w:val="none" w:sz="0" w:space="0" w:color="auto"/>
            <w:bottom w:val="none" w:sz="0" w:space="0" w:color="auto"/>
            <w:right w:val="none" w:sz="0" w:space="0" w:color="auto"/>
          </w:divBdr>
        </w:div>
        <w:div w:id="1830056004">
          <w:marLeft w:val="480"/>
          <w:marRight w:val="0"/>
          <w:marTop w:val="0"/>
          <w:marBottom w:val="0"/>
          <w:divBdr>
            <w:top w:val="none" w:sz="0" w:space="0" w:color="auto"/>
            <w:left w:val="none" w:sz="0" w:space="0" w:color="auto"/>
            <w:bottom w:val="none" w:sz="0" w:space="0" w:color="auto"/>
            <w:right w:val="none" w:sz="0" w:space="0" w:color="auto"/>
          </w:divBdr>
        </w:div>
        <w:div w:id="2044210339">
          <w:marLeft w:val="480"/>
          <w:marRight w:val="0"/>
          <w:marTop w:val="0"/>
          <w:marBottom w:val="0"/>
          <w:divBdr>
            <w:top w:val="none" w:sz="0" w:space="0" w:color="auto"/>
            <w:left w:val="none" w:sz="0" w:space="0" w:color="auto"/>
            <w:bottom w:val="none" w:sz="0" w:space="0" w:color="auto"/>
            <w:right w:val="none" w:sz="0" w:space="0" w:color="auto"/>
          </w:divBdr>
        </w:div>
        <w:div w:id="284041142">
          <w:marLeft w:val="480"/>
          <w:marRight w:val="0"/>
          <w:marTop w:val="0"/>
          <w:marBottom w:val="0"/>
          <w:divBdr>
            <w:top w:val="none" w:sz="0" w:space="0" w:color="auto"/>
            <w:left w:val="none" w:sz="0" w:space="0" w:color="auto"/>
            <w:bottom w:val="none" w:sz="0" w:space="0" w:color="auto"/>
            <w:right w:val="none" w:sz="0" w:space="0" w:color="auto"/>
          </w:divBdr>
        </w:div>
        <w:div w:id="592058138">
          <w:marLeft w:val="480"/>
          <w:marRight w:val="0"/>
          <w:marTop w:val="0"/>
          <w:marBottom w:val="0"/>
          <w:divBdr>
            <w:top w:val="none" w:sz="0" w:space="0" w:color="auto"/>
            <w:left w:val="none" w:sz="0" w:space="0" w:color="auto"/>
            <w:bottom w:val="none" w:sz="0" w:space="0" w:color="auto"/>
            <w:right w:val="none" w:sz="0" w:space="0" w:color="auto"/>
          </w:divBdr>
        </w:div>
        <w:div w:id="1621649905">
          <w:marLeft w:val="480"/>
          <w:marRight w:val="0"/>
          <w:marTop w:val="0"/>
          <w:marBottom w:val="0"/>
          <w:divBdr>
            <w:top w:val="none" w:sz="0" w:space="0" w:color="auto"/>
            <w:left w:val="none" w:sz="0" w:space="0" w:color="auto"/>
            <w:bottom w:val="none" w:sz="0" w:space="0" w:color="auto"/>
            <w:right w:val="none" w:sz="0" w:space="0" w:color="auto"/>
          </w:divBdr>
        </w:div>
        <w:div w:id="1962809440">
          <w:marLeft w:val="480"/>
          <w:marRight w:val="0"/>
          <w:marTop w:val="0"/>
          <w:marBottom w:val="0"/>
          <w:divBdr>
            <w:top w:val="none" w:sz="0" w:space="0" w:color="auto"/>
            <w:left w:val="none" w:sz="0" w:space="0" w:color="auto"/>
            <w:bottom w:val="none" w:sz="0" w:space="0" w:color="auto"/>
            <w:right w:val="none" w:sz="0" w:space="0" w:color="auto"/>
          </w:divBdr>
        </w:div>
        <w:div w:id="786504367">
          <w:marLeft w:val="480"/>
          <w:marRight w:val="0"/>
          <w:marTop w:val="0"/>
          <w:marBottom w:val="0"/>
          <w:divBdr>
            <w:top w:val="none" w:sz="0" w:space="0" w:color="auto"/>
            <w:left w:val="none" w:sz="0" w:space="0" w:color="auto"/>
            <w:bottom w:val="none" w:sz="0" w:space="0" w:color="auto"/>
            <w:right w:val="none" w:sz="0" w:space="0" w:color="auto"/>
          </w:divBdr>
        </w:div>
        <w:div w:id="1187017511">
          <w:marLeft w:val="480"/>
          <w:marRight w:val="0"/>
          <w:marTop w:val="0"/>
          <w:marBottom w:val="0"/>
          <w:divBdr>
            <w:top w:val="none" w:sz="0" w:space="0" w:color="auto"/>
            <w:left w:val="none" w:sz="0" w:space="0" w:color="auto"/>
            <w:bottom w:val="none" w:sz="0" w:space="0" w:color="auto"/>
            <w:right w:val="none" w:sz="0" w:space="0" w:color="auto"/>
          </w:divBdr>
        </w:div>
        <w:div w:id="973801500">
          <w:marLeft w:val="480"/>
          <w:marRight w:val="0"/>
          <w:marTop w:val="0"/>
          <w:marBottom w:val="0"/>
          <w:divBdr>
            <w:top w:val="none" w:sz="0" w:space="0" w:color="auto"/>
            <w:left w:val="none" w:sz="0" w:space="0" w:color="auto"/>
            <w:bottom w:val="none" w:sz="0" w:space="0" w:color="auto"/>
            <w:right w:val="none" w:sz="0" w:space="0" w:color="auto"/>
          </w:divBdr>
        </w:div>
        <w:div w:id="825711280">
          <w:marLeft w:val="480"/>
          <w:marRight w:val="0"/>
          <w:marTop w:val="0"/>
          <w:marBottom w:val="0"/>
          <w:divBdr>
            <w:top w:val="none" w:sz="0" w:space="0" w:color="auto"/>
            <w:left w:val="none" w:sz="0" w:space="0" w:color="auto"/>
            <w:bottom w:val="none" w:sz="0" w:space="0" w:color="auto"/>
            <w:right w:val="none" w:sz="0" w:space="0" w:color="auto"/>
          </w:divBdr>
        </w:div>
        <w:div w:id="909195375">
          <w:marLeft w:val="480"/>
          <w:marRight w:val="0"/>
          <w:marTop w:val="0"/>
          <w:marBottom w:val="0"/>
          <w:divBdr>
            <w:top w:val="none" w:sz="0" w:space="0" w:color="auto"/>
            <w:left w:val="none" w:sz="0" w:space="0" w:color="auto"/>
            <w:bottom w:val="none" w:sz="0" w:space="0" w:color="auto"/>
            <w:right w:val="none" w:sz="0" w:space="0" w:color="auto"/>
          </w:divBdr>
        </w:div>
        <w:div w:id="527256726">
          <w:marLeft w:val="480"/>
          <w:marRight w:val="0"/>
          <w:marTop w:val="0"/>
          <w:marBottom w:val="0"/>
          <w:divBdr>
            <w:top w:val="none" w:sz="0" w:space="0" w:color="auto"/>
            <w:left w:val="none" w:sz="0" w:space="0" w:color="auto"/>
            <w:bottom w:val="none" w:sz="0" w:space="0" w:color="auto"/>
            <w:right w:val="none" w:sz="0" w:space="0" w:color="auto"/>
          </w:divBdr>
        </w:div>
        <w:div w:id="914752216">
          <w:marLeft w:val="480"/>
          <w:marRight w:val="0"/>
          <w:marTop w:val="0"/>
          <w:marBottom w:val="0"/>
          <w:divBdr>
            <w:top w:val="none" w:sz="0" w:space="0" w:color="auto"/>
            <w:left w:val="none" w:sz="0" w:space="0" w:color="auto"/>
            <w:bottom w:val="none" w:sz="0" w:space="0" w:color="auto"/>
            <w:right w:val="none" w:sz="0" w:space="0" w:color="auto"/>
          </w:divBdr>
        </w:div>
        <w:div w:id="834879710">
          <w:marLeft w:val="480"/>
          <w:marRight w:val="0"/>
          <w:marTop w:val="0"/>
          <w:marBottom w:val="0"/>
          <w:divBdr>
            <w:top w:val="none" w:sz="0" w:space="0" w:color="auto"/>
            <w:left w:val="none" w:sz="0" w:space="0" w:color="auto"/>
            <w:bottom w:val="none" w:sz="0" w:space="0" w:color="auto"/>
            <w:right w:val="none" w:sz="0" w:space="0" w:color="auto"/>
          </w:divBdr>
        </w:div>
        <w:div w:id="529956191">
          <w:marLeft w:val="480"/>
          <w:marRight w:val="0"/>
          <w:marTop w:val="0"/>
          <w:marBottom w:val="0"/>
          <w:divBdr>
            <w:top w:val="none" w:sz="0" w:space="0" w:color="auto"/>
            <w:left w:val="none" w:sz="0" w:space="0" w:color="auto"/>
            <w:bottom w:val="none" w:sz="0" w:space="0" w:color="auto"/>
            <w:right w:val="none" w:sz="0" w:space="0" w:color="auto"/>
          </w:divBdr>
        </w:div>
        <w:div w:id="1411196066">
          <w:marLeft w:val="480"/>
          <w:marRight w:val="0"/>
          <w:marTop w:val="0"/>
          <w:marBottom w:val="0"/>
          <w:divBdr>
            <w:top w:val="none" w:sz="0" w:space="0" w:color="auto"/>
            <w:left w:val="none" w:sz="0" w:space="0" w:color="auto"/>
            <w:bottom w:val="none" w:sz="0" w:space="0" w:color="auto"/>
            <w:right w:val="none" w:sz="0" w:space="0" w:color="auto"/>
          </w:divBdr>
        </w:div>
        <w:div w:id="2125926945">
          <w:marLeft w:val="480"/>
          <w:marRight w:val="0"/>
          <w:marTop w:val="0"/>
          <w:marBottom w:val="0"/>
          <w:divBdr>
            <w:top w:val="none" w:sz="0" w:space="0" w:color="auto"/>
            <w:left w:val="none" w:sz="0" w:space="0" w:color="auto"/>
            <w:bottom w:val="none" w:sz="0" w:space="0" w:color="auto"/>
            <w:right w:val="none" w:sz="0" w:space="0" w:color="auto"/>
          </w:divBdr>
        </w:div>
        <w:div w:id="422651653">
          <w:marLeft w:val="480"/>
          <w:marRight w:val="0"/>
          <w:marTop w:val="0"/>
          <w:marBottom w:val="0"/>
          <w:divBdr>
            <w:top w:val="none" w:sz="0" w:space="0" w:color="auto"/>
            <w:left w:val="none" w:sz="0" w:space="0" w:color="auto"/>
            <w:bottom w:val="none" w:sz="0" w:space="0" w:color="auto"/>
            <w:right w:val="none" w:sz="0" w:space="0" w:color="auto"/>
          </w:divBdr>
        </w:div>
        <w:div w:id="218900484">
          <w:marLeft w:val="480"/>
          <w:marRight w:val="0"/>
          <w:marTop w:val="0"/>
          <w:marBottom w:val="0"/>
          <w:divBdr>
            <w:top w:val="none" w:sz="0" w:space="0" w:color="auto"/>
            <w:left w:val="none" w:sz="0" w:space="0" w:color="auto"/>
            <w:bottom w:val="none" w:sz="0" w:space="0" w:color="auto"/>
            <w:right w:val="none" w:sz="0" w:space="0" w:color="auto"/>
          </w:divBdr>
        </w:div>
        <w:div w:id="784233482">
          <w:marLeft w:val="480"/>
          <w:marRight w:val="0"/>
          <w:marTop w:val="0"/>
          <w:marBottom w:val="0"/>
          <w:divBdr>
            <w:top w:val="none" w:sz="0" w:space="0" w:color="auto"/>
            <w:left w:val="none" w:sz="0" w:space="0" w:color="auto"/>
            <w:bottom w:val="none" w:sz="0" w:space="0" w:color="auto"/>
            <w:right w:val="none" w:sz="0" w:space="0" w:color="auto"/>
          </w:divBdr>
        </w:div>
        <w:div w:id="1634864228">
          <w:marLeft w:val="480"/>
          <w:marRight w:val="0"/>
          <w:marTop w:val="0"/>
          <w:marBottom w:val="0"/>
          <w:divBdr>
            <w:top w:val="none" w:sz="0" w:space="0" w:color="auto"/>
            <w:left w:val="none" w:sz="0" w:space="0" w:color="auto"/>
            <w:bottom w:val="none" w:sz="0" w:space="0" w:color="auto"/>
            <w:right w:val="none" w:sz="0" w:space="0" w:color="auto"/>
          </w:divBdr>
        </w:div>
        <w:div w:id="1832401987">
          <w:marLeft w:val="480"/>
          <w:marRight w:val="0"/>
          <w:marTop w:val="0"/>
          <w:marBottom w:val="0"/>
          <w:divBdr>
            <w:top w:val="none" w:sz="0" w:space="0" w:color="auto"/>
            <w:left w:val="none" w:sz="0" w:space="0" w:color="auto"/>
            <w:bottom w:val="none" w:sz="0" w:space="0" w:color="auto"/>
            <w:right w:val="none" w:sz="0" w:space="0" w:color="auto"/>
          </w:divBdr>
        </w:div>
        <w:div w:id="2075275923">
          <w:marLeft w:val="480"/>
          <w:marRight w:val="0"/>
          <w:marTop w:val="0"/>
          <w:marBottom w:val="0"/>
          <w:divBdr>
            <w:top w:val="none" w:sz="0" w:space="0" w:color="auto"/>
            <w:left w:val="none" w:sz="0" w:space="0" w:color="auto"/>
            <w:bottom w:val="none" w:sz="0" w:space="0" w:color="auto"/>
            <w:right w:val="none" w:sz="0" w:space="0" w:color="auto"/>
          </w:divBdr>
        </w:div>
        <w:div w:id="1117984388">
          <w:marLeft w:val="480"/>
          <w:marRight w:val="0"/>
          <w:marTop w:val="0"/>
          <w:marBottom w:val="0"/>
          <w:divBdr>
            <w:top w:val="none" w:sz="0" w:space="0" w:color="auto"/>
            <w:left w:val="none" w:sz="0" w:space="0" w:color="auto"/>
            <w:bottom w:val="none" w:sz="0" w:space="0" w:color="auto"/>
            <w:right w:val="none" w:sz="0" w:space="0" w:color="auto"/>
          </w:divBdr>
        </w:div>
        <w:div w:id="1388064975">
          <w:marLeft w:val="480"/>
          <w:marRight w:val="0"/>
          <w:marTop w:val="0"/>
          <w:marBottom w:val="0"/>
          <w:divBdr>
            <w:top w:val="none" w:sz="0" w:space="0" w:color="auto"/>
            <w:left w:val="none" w:sz="0" w:space="0" w:color="auto"/>
            <w:bottom w:val="none" w:sz="0" w:space="0" w:color="auto"/>
            <w:right w:val="none" w:sz="0" w:space="0" w:color="auto"/>
          </w:divBdr>
        </w:div>
        <w:div w:id="2103641832">
          <w:marLeft w:val="480"/>
          <w:marRight w:val="0"/>
          <w:marTop w:val="0"/>
          <w:marBottom w:val="0"/>
          <w:divBdr>
            <w:top w:val="none" w:sz="0" w:space="0" w:color="auto"/>
            <w:left w:val="none" w:sz="0" w:space="0" w:color="auto"/>
            <w:bottom w:val="none" w:sz="0" w:space="0" w:color="auto"/>
            <w:right w:val="none" w:sz="0" w:space="0" w:color="auto"/>
          </w:divBdr>
        </w:div>
        <w:div w:id="2000839672">
          <w:marLeft w:val="480"/>
          <w:marRight w:val="0"/>
          <w:marTop w:val="0"/>
          <w:marBottom w:val="0"/>
          <w:divBdr>
            <w:top w:val="none" w:sz="0" w:space="0" w:color="auto"/>
            <w:left w:val="none" w:sz="0" w:space="0" w:color="auto"/>
            <w:bottom w:val="none" w:sz="0" w:space="0" w:color="auto"/>
            <w:right w:val="none" w:sz="0" w:space="0" w:color="auto"/>
          </w:divBdr>
        </w:div>
        <w:div w:id="896669927">
          <w:marLeft w:val="480"/>
          <w:marRight w:val="0"/>
          <w:marTop w:val="0"/>
          <w:marBottom w:val="0"/>
          <w:divBdr>
            <w:top w:val="none" w:sz="0" w:space="0" w:color="auto"/>
            <w:left w:val="none" w:sz="0" w:space="0" w:color="auto"/>
            <w:bottom w:val="none" w:sz="0" w:space="0" w:color="auto"/>
            <w:right w:val="none" w:sz="0" w:space="0" w:color="auto"/>
          </w:divBdr>
        </w:div>
        <w:div w:id="1844053834">
          <w:marLeft w:val="480"/>
          <w:marRight w:val="0"/>
          <w:marTop w:val="0"/>
          <w:marBottom w:val="0"/>
          <w:divBdr>
            <w:top w:val="none" w:sz="0" w:space="0" w:color="auto"/>
            <w:left w:val="none" w:sz="0" w:space="0" w:color="auto"/>
            <w:bottom w:val="none" w:sz="0" w:space="0" w:color="auto"/>
            <w:right w:val="none" w:sz="0" w:space="0" w:color="auto"/>
          </w:divBdr>
        </w:div>
        <w:div w:id="450511521">
          <w:marLeft w:val="480"/>
          <w:marRight w:val="0"/>
          <w:marTop w:val="0"/>
          <w:marBottom w:val="0"/>
          <w:divBdr>
            <w:top w:val="none" w:sz="0" w:space="0" w:color="auto"/>
            <w:left w:val="none" w:sz="0" w:space="0" w:color="auto"/>
            <w:bottom w:val="none" w:sz="0" w:space="0" w:color="auto"/>
            <w:right w:val="none" w:sz="0" w:space="0" w:color="auto"/>
          </w:divBdr>
        </w:div>
        <w:div w:id="869149660">
          <w:marLeft w:val="480"/>
          <w:marRight w:val="0"/>
          <w:marTop w:val="0"/>
          <w:marBottom w:val="0"/>
          <w:divBdr>
            <w:top w:val="none" w:sz="0" w:space="0" w:color="auto"/>
            <w:left w:val="none" w:sz="0" w:space="0" w:color="auto"/>
            <w:bottom w:val="none" w:sz="0" w:space="0" w:color="auto"/>
            <w:right w:val="none" w:sz="0" w:space="0" w:color="auto"/>
          </w:divBdr>
        </w:div>
        <w:div w:id="1012999139">
          <w:marLeft w:val="480"/>
          <w:marRight w:val="0"/>
          <w:marTop w:val="0"/>
          <w:marBottom w:val="0"/>
          <w:divBdr>
            <w:top w:val="none" w:sz="0" w:space="0" w:color="auto"/>
            <w:left w:val="none" w:sz="0" w:space="0" w:color="auto"/>
            <w:bottom w:val="none" w:sz="0" w:space="0" w:color="auto"/>
            <w:right w:val="none" w:sz="0" w:space="0" w:color="auto"/>
          </w:divBdr>
        </w:div>
        <w:div w:id="1605842615">
          <w:marLeft w:val="480"/>
          <w:marRight w:val="0"/>
          <w:marTop w:val="0"/>
          <w:marBottom w:val="0"/>
          <w:divBdr>
            <w:top w:val="none" w:sz="0" w:space="0" w:color="auto"/>
            <w:left w:val="none" w:sz="0" w:space="0" w:color="auto"/>
            <w:bottom w:val="none" w:sz="0" w:space="0" w:color="auto"/>
            <w:right w:val="none" w:sz="0" w:space="0" w:color="auto"/>
          </w:divBdr>
        </w:div>
        <w:div w:id="408311511">
          <w:marLeft w:val="480"/>
          <w:marRight w:val="0"/>
          <w:marTop w:val="0"/>
          <w:marBottom w:val="0"/>
          <w:divBdr>
            <w:top w:val="none" w:sz="0" w:space="0" w:color="auto"/>
            <w:left w:val="none" w:sz="0" w:space="0" w:color="auto"/>
            <w:bottom w:val="none" w:sz="0" w:space="0" w:color="auto"/>
            <w:right w:val="none" w:sz="0" w:space="0" w:color="auto"/>
          </w:divBdr>
        </w:div>
        <w:div w:id="326905767">
          <w:marLeft w:val="480"/>
          <w:marRight w:val="0"/>
          <w:marTop w:val="0"/>
          <w:marBottom w:val="0"/>
          <w:divBdr>
            <w:top w:val="none" w:sz="0" w:space="0" w:color="auto"/>
            <w:left w:val="none" w:sz="0" w:space="0" w:color="auto"/>
            <w:bottom w:val="none" w:sz="0" w:space="0" w:color="auto"/>
            <w:right w:val="none" w:sz="0" w:space="0" w:color="auto"/>
          </w:divBdr>
        </w:div>
        <w:div w:id="926229713">
          <w:marLeft w:val="480"/>
          <w:marRight w:val="0"/>
          <w:marTop w:val="0"/>
          <w:marBottom w:val="0"/>
          <w:divBdr>
            <w:top w:val="none" w:sz="0" w:space="0" w:color="auto"/>
            <w:left w:val="none" w:sz="0" w:space="0" w:color="auto"/>
            <w:bottom w:val="none" w:sz="0" w:space="0" w:color="auto"/>
            <w:right w:val="none" w:sz="0" w:space="0" w:color="auto"/>
          </w:divBdr>
        </w:div>
        <w:div w:id="2051880465">
          <w:marLeft w:val="480"/>
          <w:marRight w:val="0"/>
          <w:marTop w:val="0"/>
          <w:marBottom w:val="0"/>
          <w:divBdr>
            <w:top w:val="none" w:sz="0" w:space="0" w:color="auto"/>
            <w:left w:val="none" w:sz="0" w:space="0" w:color="auto"/>
            <w:bottom w:val="none" w:sz="0" w:space="0" w:color="auto"/>
            <w:right w:val="none" w:sz="0" w:space="0" w:color="auto"/>
          </w:divBdr>
        </w:div>
        <w:div w:id="1323923219">
          <w:marLeft w:val="480"/>
          <w:marRight w:val="0"/>
          <w:marTop w:val="0"/>
          <w:marBottom w:val="0"/>
          <w:divBdr>
            <w:top w:val="none" w:sz="0" w:space="0" w:color="auto"/>
            <w:left w:val="none" w:sz="0" w:space="0" w:color="auto"/>
            <w:bottom w:val="none" w:sz="0" w:space="0" w:color="auto"/>
            <w:right w:val="none" w:sz="0" w:space="0" w:color="auto"/>
          </w:divBdr>
        </w:div>
        <w:div w:id="876969057">
          <w:marLeft w:val="480"/>
          <w:marRight w:val="0"/>
          <w:marTop w:val="0"/>
          <w:marBottom w:val="0"/>
          <w:divBdr>
            <w:top w:val="none" w:sz="0" w:space="0" w:color="auto"/>
            <w:left w:val="none" w:sz="0" w:space="0" w:color="auto"/>
            <w:bottom w:val="none" w:sz="0" w:space="0" w:color="auto"/>
            <w:right w:val="none" w:sz="0" w:space="0" w:color="auto"/>
          </w:divBdr>
        </w:div>
        <w:div w:id="850071701">
          <w:marLeft w:val="480"/>
          <w:marRight w:val="0"/>
          <w:marTop w:val="0"/>
          <w:marBottom w:val="0"/>
          <w:divBdr>
            <w:top w:val="none" w:sz="0" w:space="0" w:color="auto"/>
            <w:left w:val="none" w:sz="0" w:space="0" w:color="auto"/>
            <w:bottom w:val="none" w:sz="0" w:space="0" w:color="auto"/>
            <w:right w:val="none" w:sz="0" w:space="0" w:color="auto"/>
          </w:divBdr>
        </w:div>
        <w:div w:id="997927512">
          <w:marLeft w:val="480"/>
          <w:marRight w:val="0"/>
          <w:marTop w:val="0"/>
          <w:marBottom w:val="0"/>
          <w:divBdr>
            <w:top w:val="none" w:sz="0" w:space="0" w:color="auto"/>
            <w:left w:val="none" w:sz="0" w:space="0" w:color="auto"/>
            <w:bottom w:val="none" w:sz="0" w:space="0" w:color="auto"/>
            <w:right w:val="none" w:sz="0" w:space="0" w:color="auto"/>
          </w:divBdr>
        </w:div>
        <w:div w:id="233514389">
          <w:marLeft w:val="480"/>
          <w:marRight w:val="0"/>
          <w:marTop w:val="0"/>
          <w:marBottom w:val="0"/>
          <w:divBdr>
            <w:top w:val="none" w:sz="0" w:space="0" w:color="auto"/>
            <w:left w:val="none" w:sz="0" w:space="0" w:color="auto"/>
            <w:bottom w:val="none" w:sz="0" w:space="0" w:color="auto"/>
            <w:right w:val="none" w:sz="0" w:space="0" w:color="auto"/>
          </w:divBdr>
        </w:div>
        <w:div w:id="1183739486">
          <w:marLeft w:val="480"/>
          <w:marRight w:val="0"/>
          <w:marTop w:val="0"/>
          <w:marBottom w:val="0"/>
          <w:divBdr>
            <w:top w:val="none" w:sz="0" w:space="0" w:color="auto"/>
            <w:left w:val="none" w:sz="0" w:space="0" w:color="auto"/>
            <w:bottom w:val="none" w:sz="0" w:space="0" w:color="auto"/>
            <w:right w:val="none" w:sz="0" w:space="0" w:color="auto"/>
          </w:divBdr>
        </w:div>
        <w:div w:id="934020514">
          <w:marLeft w:val="480"/>
          <w:marRight w:val="0"/>
          <w:marTop w:val="0"/>
          <w:marBottom w:val="0"/>
          <w:divBdr>
            <w:top w:val="none" w:sz="0" w:space="0" w:color="auto"/>
            <w:left w:val="none" w:sz="0" w:space="0" w:color="auto"/>
            <w:bottom w:val="none" w:sz="0" w:space="0" w:color="auto"/>
            <w:right w:val="none" w:sz="0" w:space="0" w:color="auto"/>
          </w:divBdr>
        </w:div>
        <w:div w:id="607273825">
          <w:marLeft w:val="480"/>
          <w:marRight w:val="0"/>
          <w:marTop w:val="0"/>
          <w:marBottom w:val="0"/>
          <w:divBdr>
            <w:top w:val="none" w:sz="0" w:space="0" w:color="auto"/>
            <w:left w:val="none" w:sz="0" w:space="0" w:color="auto"/>
            <w:bottom w:val="none" w:sz="0" w:space="0" w:color="auto"/>
            <w:right w:val="none" w:sz="0" w:space="0" w:color="auto"/>
          </w:divBdr>
        </w:div>
        <w:div w:id="2141144674">
          <w:marLeft w:val="480"/>
          <w:marRight w:val="0"/>
          <w:marTop w:val="0"/>
          <w:marBottom w:val="0"/>
          <w:divBdr>
            <w:top w:val="none" w:sz="0" w:space="0" w:color="auto"/>
            <w:left w:val="none" w:sz="0" w:space="0" w:color="auto"/>
            <w:bottom w:val="none" w:sz="0" w:space="0" w:color="auto"/>
            <w:right w:val="none" w:sz="0" w:space="0" w:color="auto"/>
          </w:divBdr>
        </w:div>
        <w:div w:id="946471624">
          <w:marLeft w:val="480"/>
          <w:marRight w:val="0"/>
          <w:marTop w:val="0"/>
          <w:marBottom w:val="0"/>
          <w:divBdr>
            <w:top w:val="none" w:sz="0" w:space="0" w:color="auto"/>
            <w:left w:val="none" w:sz="0" w:space="0" w:color="auto"/>
            <w:bottom w:val="none" w:sz="0" w:space="0" w:color="auto"/>
            <w:right w:val="none" w:sz="0" w:space="0" w:color="auto"/>
          </w:divBdr>
        </w:div>
        <w:div w:id="894392484">
          <w:marLeft w:val="480"/>
          <w:marRight w:val="0"/>
          <w:marTop w:val="0"/>
          <w:marBottom w:val="0"/>
          <w:divBdr>
            <w:top w:val="none" w:sz="0" w:space="0" w:color="auto"/>
            <w:left w:val="none" w:sz="0" w:space="0" w:color="auto"/>
            <w:bottom w:val="none" w:sz="0" w:space="0" w:color="auto"/>
            <w:right w:val="none" w:sz="0" w:space="0" w:color="auto"/>
          </w:divBdr>
        </w:div>
        <w:div w:id="471024230">
          <w:marLeft w:val="480"/>
          <w:marRight w:val="0"/>
          <w:marTop w:val="0"/>
          <w:marBottom w:val="0"/>
          <w:divBdr>
            <w:top w:val="none" w:sz="0" w:space="0" w:color="auto"/>
            <w:left w:val="none" w:sz="0" w:space="0" w:color="auto"/>
            <w:bottom w:val="none" w:sz="0" w:space="0" w:color="auto"/>
            <w:right w:val="none" w:sz="0" w:space="0" w:color="auto"/>
          </w:divBdr>
        </w:div>
        <w:div w:id="1789541391">
          <w:marLeft w:val="480"/>
          <w:marRight w:val="0"/>
          <w:marTop w:val="0"/>
          <w:marBottom w:val="0"/>
          <w:divBdr>
            <w:top w:val="none" w:sz="0" w:space="0" w:color="auto"/>
            <w:left w:val="none" w:sz="0" w:space="0" w:color="auto"/>
            <w:bottom w:val="none" w:sz="0" w:space="0" w:color="auto"/>
            <w:right w:val="none" w:sz="0" w:space="0" w:color="auto"/>
          </w:divBdr>
        </w:div>
        <w:div w:id="798451303">
          <w:marLeft w:val="480"/>
          <w:marRight w:val="0"/>
          <w:marTop w:val="0"/>
          <w:marBottom w:val="0"/>
          <w:divBdr>
            <w:top w:val="none" w:sz="0" w:space="0" w:color="auto"/>
            <w:left w:val="none" w:sz="0" w:space="0" w:color="auto"/>
            <w:bottom w:val="none" w:sz="0" w:space="0" w:color="auto"/>
            <w:right w:val="none" w:sz="0" w:space="0" w:color="auto"/>
          </w:divBdr>
        </w:div>
        <w:div w:id="596906763">
          <w:marLeft w:val="480"/>
          <w:marRight w:val="0"/>
          <w:marTop w:val="0"/>
          <w:marBottom w:val="0"/>
          <w:divBdr>
            <w:top w:val="none" w:sz="0" w:space="0" w:color="auto"/>
            <w:left w:val="none" w:sz="0" w:space="0" w:color="auto"/>
            <w:bottom w:val="none" w:sz="0" w:space="0" w:color="auto"/>
            <w:right w:val="none" w:sz="0" w:space="0" w:color="auto"/>
          </w:divBdr>
        </w:div>
        <w:div w:id="602492405">
          <w:marLeft w:val="480"/>
          <w:marRight w:val="0"/>
          <w:marTop w:val="0"/>
          <w:marBottom w:val="0"/>
          <w:divBdr>
            <w:top w:val="none" w:sz="0" w:space="0" w:color="auto"/>
            <w:left w:val="none" w:sz="0" w:space="0" w:color="auto"/>
            <w:bottom w:val="none" w:sz="0" w:space="0" w:color="auto"/>
            <w:right w:val="none" w:sz="0" w:space="0" w:color="auto"/>
          </w:divBdr>
        </w:div>
        <w:div w:id="1445995752">
          <w:marLeft w:val="480"/>
          <w:marRight w:val="0"/>
          <w:marTop w:val="0"/>
          <w:marBottom w:val="0"/>
          <w:divBdr>
            <w:top w:val="none" w:sz="0" w:space="0" w:color="auto"/>
            <w:left w:val="none" w:sz="0" w:space="0" w:color="auto"/>
            <w:bottom w:val="none" w:sz="0" w:space="0" w:color="auto"/>
            <w:right w:val="none" w:sz="0" w:space="0" w:color="auto"/>
          </w:divBdr>
        </w:div>
        <w:div w:id="1749963954">
          <w:marLeft w:val="480"/>
          <w:marRight w:val="0"/>
          <w:marTop w:val="0"/>
          <w:marBottom w:val="0"/>
          <w:divBdr>
            <w:top w:val="none" w:sz="0" w:space="0" w:color="auto"/>
            <w:left w:val="none" w:sz="0" w:space="0" w:color="auto"/>
            <w:bottom w:val="none" w:sz="0" w:space="0" w:color="auto"/>
            <w:right w:val="none" w:sz="0" w:space="0" w:color="auto"/>
          </w:divBdr>
        </w:div>
        <w:div w:id="1453211219">
          <w:marLeft w:val="480"/>
          <w:marRight w:val="0"/>
          <w:marTop w:val="0"/>
          <w:marBottom w:val="0"/>
          <w:divBdr>
            <w:top w:val="none" w:sz="0" w:space="0" w:color="auto"/>
            <w:left w:val="none" w:sz="0" w:space="0" w:color="auto"/>
            <w:bottom w:val="none" w:sz="0" w:space="0" w:color="auto"/>
            <w:right w:val="none" w:sz="0" w:space="0" w:color="auto"/>
          </w:divBdr>
        </w:div>
        <w:div w:id="109129588">
          <w:marLeft w:val="480"/>
          <w:marRight w:val="0"/>
          <w:marTop w:val="0"/>
          <w:marBottom w:val="0"/>
          <w:divBdr>
            <w:top w:val="none" w:sz="0" w:space="0" w:color="auto"/>
            <w:left w:val="none" w:sz="0" w:space="0" w:color="auto"/>
            <w:bottom w:val="none" w:sz="0" w:space="0" w:color="auto"/>
            <w:right w:val="none" w:sz="0" w:space="0" w:color="auto"/>
          </w:divBdr>
        </w:div>
        <w:div w:id="239412258">
          <w:marLeft w:val="480"/>
          <w:marRight w:val="0"/>
          <w:marTop w:val="0"/>
          <w:marBottom w:val="0"/>
          <w:divBdr>
            <w:top w:val="none" w:sz="0" w:space="0" w:color="auto"/>
            <w:left w:val="none" w:sz="0" w:space="0" w:color="auto"/>
            <w:bottom w:val="none" w:sz="0" w:space="0" w:color="auto"/>
            <w:right w:val="none" w:sz="0" w:space="0" w:color="auto"/>
          </w:divBdr>
        </w:div>
        <w:div w:id="1144547782">
          <w:marLeft w:val="480"/>
          <w:marRight w:val="0"/>
          <w:marTop w:val="0"/>
          <w:marBottom w:val="0"/>
          <w:divBdr>
            <w:top w:val="none" w:sz="0" w:space="0" w:color="auto"/>
            <w:left w:val="none" w:sz="0" w:space="0" w:color="auto"/>
            <w:bottom w:val="none" w:sz="0" w:space="0" w:color="auto"/>
            <w:right w:val="none" w:sz="0" w:space="0" w:color="auto"/>
          </w:divBdr>
        </w:div>
        <w:div w:id="1797064003">
          <w:marLeft w:val="480"/>
          <w:marRight w:val="0"/>
          <w:marTop w:val="0"/>
          <w:marBottom w:val="0"/>
          <w:divBdr>
            <w:top w:val="none" w:sz="0" w:space="0" w:color="auto"/>
            <w:left w:val="none" w:sz="0" w:space="0" w:color="auto"/>
            <w:bottom w:val="none" w:sz="0" w:space="0" w:color="auto"/>
            <w:right w:val="none" w:sz="0" w:space="0" w:color="auto"/>
          </w:divBdr>
        </w:div>
        <w:div w:id="1586497810">
          <w:marLeft w:val="480"/>
          <w:marRight w:val="0"/>
          <w:marTop w:val="0"/>
          <w:marBottom w:val="0"/>
          <w:divBdr>
            <w:top w:val="none" w:sz="0" w:space="0" w:color="auto"/>
            <w:left w:val="none" w:sz="0" w:space="0" w:color="auto"/>
            <w:bottom w:val="none" w:sz="0" w:space="0" w:color="auto"/>
            <w:right w:val="none" w:sz="0" w:space="0" w:color="auto"/>
          </w:divBdr>
        </w:div>
        <w:div w:id="2046103006">
          <w:marLeft w:val="480"/>
          <w:marRight w:val="0"/>
          <w:marTop w:val="0"/>
          <w:marBottom w:val="0"/>
          <w:divBdr>
            <w:top w:val="none" w:sz="0" w:space="0" w:color="auto"/>
            <w:left w:val="none" w:sz="0" w:space="0" w:color="auto"/>
            <w:bottom w:val="none" w:sz="0" w:space="0" w:color="auto"/>
            <w:right w:val="none" w:sz="0" w:space="0" w:color="auto"/>
          </w:divBdr>
        </w:div>
        <w:div w:id="287861844">
          <w:marLeft w:val="480"/>
          <w:marRight w:val="0"/>
          <w:marTop w:val="0"/>
          <w:marBottom w:val="0"/>
          <w:divBdr>
            <w:top w:val="none" w:sz="0" w:space="0" w:color="auto"/>
            <w:left w:val="none" w:sz="0" w:space="0" w:color="auto"/>
            <w:bottom w:val="none" w:sz="0" w:space="0" w:color="auto"/>
            <w:right w:val="none" w:sz="0" w:space="0" w:color="auto"/>
          </w:divBdr>
        </w:div>
        <w:div w:id="213006491">
          <w:marLeft w:val="480"/>
          <w:marRight w:val="0"/>
          <w:marTop w:val="0"/>
          <w:marBottom w:val="0"/>
          <w:divBdr>
            <w:top w:val="none" w:sz="0" w:space="0" w:color="auto"/>
            <w:left w:val="none" w:sz="0" w:space="0" w:color="auto"/>
            <w:bottom w:val="none" w:sz="0" w:space="0" w:color="auto"/>
            <w:right w:val="none" w:sz="0" w:space="0" w:color="auto"/>
          </w:divBdr>
        </w:div>
        <w:div w:id="739451323">
          <w:marLeft w:val="480"/>
          <w:marRight w:val="0"/>
          <w:marTop w:val="0"/>
          <w:marBottom w:val="0"/>
          <w:divBdr>
            <w:top w:val="none" w:sz="0" w:space="0" w:color="auto"/>
            <w:left w:val="none" w:sz="0" w:space="0" w:color="auto"/>
            <w:bottom w:val="none" w:sz="0" w:space="0" w:color="auto"/>
            <w:right w:val="none" w:sz="0" w:space="0" w:color="auto"/>
          </w:divBdr>
        </w:div>
        <w:div w:id="567887446">
          <w:marLeft w:val="480"/>
          <w:marRight w:val="0"/>
          <w:marTop w:val="0"/>
          <w:marBottom w:val="0"/>
          <w:divBdr>
            <w:top w:val="none" w:sz="0" w:space="0" w:color="auto"/>
            <w:left w:val="none" w:sz="0" w:space="0" w:color="auto"/>
            <w:bottom w:val="none" w:sz="0" w:space="0" w:color="auto"/>
            <w:right w:val="none" w:sz="0" w:space="0" w:color="auto"/>
          </w:divBdr>
        </w:div>
        <w:div w:id="2050718977">
          <w:marLeft w:val="480"/>
          <w:marRight w:val="0"/>
          <w:marTop w:val="0"/>
          <w:marBottom w:val="0"/>
          <w:divBdr>
            <w:top w:val="none" w:sz="0" w:space="0" w:color="auto"/>
            <w:left w:val="none" w:sz="0" w:space="0" w:color="auto"/>
            <w:bottom w:val="none" w:sz="0" w:space="0" w:color="auto"/>
            <w:right w:val="none" w:sz="0" w:space="0" w:color="auto"/>
          </w:divBdr>
        </w:div>
        <w:div w:id="771895789">
          <w:marLeft w:val="480"/>
          <w:marRight w:val="0"/>
          <w:marTop w:val="0"/>
          <w:marBottom w:val="0"/>
          <w:divBdr>
            <w:top w:val="none" w:sz="0" w:space="0" w:color="auto"/>
            <w:left w:val="none" w:sz="0" w:space="0" w:color="auto"/>
            <w:bottom w:val="none" w:sz="0" w:space="0" w:color="auto"/>
            <w:right w:val="none" w:sz="0" w:space="0" w:color="auto"/>
          </w:divBdr>
        </w:div>
        <w:div w:id="1679916885">
          <w:marLeft w:val="480"/>
          <w:marRight w:val="0"/>
          <w:marTop w:val="0"/>
          <w:marBottom w:val="0"/>
          <w:divBdr>
            <w:top w:val="none" w:sz="0" w:space="0" w:color="auto"/>
            <w:left w:val="none" w:sz="0" w:space="0" w:color="auto"/>
            <w:bottom w:val="none" w:sz="0" w:space="0" w:color="auto"/>
            <w:right w:val="none" w:sz="0" w:space="0" w:color="auto"/>
          </w:divBdr>
        </w:div>
        <w:div w:id="457644514">
          <w:marLeft w:val="480"/>
          <w:marRight w:val="0"/>
          <w:marTop w:val="0"/>
          <w:marBottom w:val="0"/>
          <w:divBdr>
            <w:top w:val="none" w:sz="0" w:space="0" w:color="auto"/>
            <w:left w:val="none" w:sz="0" w:space="0" w:color="auto"/>
            <w:bottom w:val="none" w:sz="0" w:space="0" w:color="auto"/>
            <w:right w:val="none" w:sz="0" w:space="0" w:color="auto"/>
          </w:divBdr>
        </w:div>
        <w:div w:id="223948654">
          <w:marLeft w:val="480"/>
          <w:marRight w:val="0"/>
          <w:marTop w:val="0"/>
          <w:marBottom w:val="0"/>
          <w:divBdr>
            <w:top w:val="none" w:sz="0" w:space="0" w:color="auto"/>
            <w:left w:val="none" w:sz="0" w:space="0" w:color="auto"/>
            <w:bottom w:val="none" w:sz="0" w:space="0" w:color="auto"/>
            <w:right w:val="none" w:sz="0" w:space="0" w:color="auto"/>
          </w:divBdr>
        </w:div>
        <w:div w:id="425426511">
          <w:marLeft w:val="480"/>
          <w:marRight w:val="0"/>
          <w:marTop w:val="0"/>
          <w:marBottom w:val="0"/>
          <w:divBdr>
            <w:top w:val="none" w:sz="0" w:space="0" w:color="auto"/>
            <w:left w:val="none" w:sz="0" w:space="0" w:color="auto"/>
            <w:bottom w:val="none" w:sz="0" w:space="0" w:color="auto"/>
            <w:right w:val="none" w:sz="0" w:space="0" w:color="auto"/>
          </w:divBdr>
        </w:div>
        <w:div w:id="1378239154">
          <w:marLeft w:val="480"/>
          <w:marRight w:val="0"/>
          <w:marTop w:val="0"/>
          <w:marBottom w:val="0"/>
          <w:divBdr>
            <w:top w:val="none" w:sz="0" w:space="0" w:color="auto"/>
            <w:left w:val="none" w:sz="0" w:space="0" w:color="auto"/>
            <w:bottom w:val="none" w:sz="0" w:space="0" w:color="auto"/>
            <w:right w:val="none" w:sz="0" w:space="0" w:color="auto"/>
          </w:divBdr>
        </w:div>
        <w:div w:id="1417628306">
          <w:marLeft w:val="480"/>
          <w:marRight w:val="0"/>
          <w:marTop w:val="0"/>
          <w:marBottom w:val="0"/>
          <w:divBdr>
            <w:top w:val="none" w:sz="0" w:space="0" w:color="auto"/>
            <w:left w:val="none" w:sz="0" w:space="0" w:color="auto"/>
            <w:bottom w:val="none" w:sz="0" w:space="0" w:color="auto"/>
            <w:right w:val="none" w:sz="0" w:space="0" w:color="auto"/>
          </w:divBdr>
        </w:div>
        <w:div w:id="1617444504">
          <w:marLeft w:val="480"/>
          <w:marRight w:val="0"/>
          <w:marTop w:val="0"/>
          <w:marBottom w:val="0"/>
          <w:divBdr>
            <w:top w:val="none" w:sz="0" w:space="0" w:color="auto"/>
            <w:left w:val="none" w:sz="0" w:space="0" w:color="auto"/>
            <w:bottom w:val="none" w:sz="0" w:space="0" w:color="auto"/>
            <w:right w:val="none" w:sz="0" w:space="0" w:color="auto"/>
          </w:divBdr>
        </w:div>
        <w:div w:id="2015569429">
          <w:marLeft w:val="480"/>
          <w:marRight w:val="0"/>
          <w:marTop w:val="0"/>
          <w:marBottom w:val="0"/>
          <w:divBdr>
            <w:top w:val="none" w:sz="0" w:space="0" w:color="auto"/>
            <w:left w:val="none" w:sz="0" w:space="0" w:color="auto"/>
            <w:bottom w:val="none" w:sz="0" w:space="0" w:color="auto"/>
            <w:right w:val="none" w:sz="0" w:space="0" w:color="auto"/>
          </w:divBdr>
        </w:div>
        <w:div w:id="2001887096">
          <w:marLeft w:val="480"/>
          <w:marRight w:val="0"/>
          <w:marTop w:val="0"/>
          <w:marBottom w:val="0"/>
          <w:divBdr>
            <w:top w:val="none" w:sz="0" w:space="0" w:color="auto"/>
            <w:left w:val="none" w:sz="0" w:space="0" w:color="auto"/>
            <w:bottom w:val="none" w:sz="0" w:space="0" w:color="auto"/>
            <w:right w:val="none" w:sz="0" w:space="0" w:color="auto"/>
          </w:divBdr>
        </w:div>
        <w:div w:id="399443972">
          <w:marLeft w:val="480"/>
          <w:marRight w:val="0"/>
          <w:marTop w:val="0"/>
          <w:marBottom w:val="0"/>
          <w:divBdr>
            <w:top w:val="none" w:sz="0" w:space="0" w:color="auto"/>
            <w:left w:val="none" w:sz="0" w:space="0" w:color="auto"/>
            <w:bottom w:val="none" w:sz="0" w:space="0" w:color="auto"/>
            <w:right w:val="none" w:sz="0" w:space="0" w:color="auto"/>
          </w:divBdr>
        </w:div>
        <w:div w:id="321394641">
          <w:marLeft w:val="480"/>
          <w:marRight w:val="0"/>
          <w:marTop w:val="0"/>
          <w:marBottom w:val="0"/>
          <w:divBdr>
            <w:top w:val="none" w:sz="0" w:space="0" w:color="auto"/>
            <w:left w:val="none" w:sz="0" w:space="0" w:color="auto"/>
            <w:bottom w:val="none" w:sz="0" w:space="0" w:color="auto"/>
            <w:right w:val="none" w:sz="0" w:space="0" w:color="auto"/>
          </w:divBdr>
        </w:div>
        <w:div w:id="1287542906">
          <w:marLeft w:val="480"/>
          <w:marRight w:val="0"/>
          <w:marTop w:val="0"/>
          <w:marBottom w:val="0"/>
          <w:divBdr>
            <w:top w:val="none" w:sz="0" w:space="0" w:color="auto"/>
            <w:left w:val="none" w:sz="0" w:space="0" w:color="auto"/>
            <w:bottom w:val="none" w:sz="0" w:space="0" w:color="auto"/>
            <w:right w:val="none" w:sz="0" w:space="0" w:color="auto"/>
          </w:divBdr>
        </w:div>
        <w:div w:id="1584949234">
          <w:marLeft w:val="480"/>
          <w:marRight w:val="0"/>
          <w:marTop w:val="0"/>
          <w:marBottom w:val="0"/>
          <w:divBdr>
            <w:top w:val="none" w:sz="0" w:space="0" w:color="auto"/>
            <w:left w:val="none" w:sz="0" w:space="0" w:color="auto"/>
            <w:bottom w:val="none" w:sz="0" w:space="0" w:color="auto"/>
            <w:right w:val="none" w:sz="0" w:space="0" w:color="auto"/>
          </w:divBdr>
        </w:div>
        <w:div w:id="1691639570">
          <w:marLeft w:val="480"/>
          <w:marRight w:val="0"/>
          <w:marTop w:val="0"/>
          <w:marBottom w:val="0"/>
          <w:divBdr>
            <w:top w:val="none" w:sz="0" w:space="0" w:color="auto"/>
            <w:left w:val="none" w:sz="0" w:space="0" w:color="auto"/>
            <w:bottom w:val="none" w:sz="0" w:space="0" w:color="auto"/>
            <w:right w:val="none" w:sz="0" w:space="0" w:color="auto"/>
          </w:divBdr>
        </w:div>
        <w:div w:id="1679116686">
          <w:marLeft w:val="480"/>
          <w:marRight w:val="0"/>
          <w:marTop w:val="0"/>
          <w:marBottom w:val="0"/>
          <w:divBdr>
            <w:top w:val="none" w:sz="0" w:space="0" w:color="auto"/>
            <w:left w:val="none" w:sz="0" w:space="0" w:color="auto"/>
            <w:bottom w:val="none" w:sz="0" w:space="0" w:color="auto"/>
            <w:right w:val="none" w:sz="0" w:space="0" w:color="auto"/>
          </w:divBdr>
        </w:div>
        <w:div w:id="1588995712">
          <w:marLeft w:val="480"/>
          <w:marRight w:val="0"/>
          <w:marTop w:val="0"/>
          <w:marBottom w:val="0"/>
          <w:divBdr>
            <w:top w:val="none" w:sz="0" w:space="0" w:color="auto"/>
            <w:left w:val="none" w:sz="0" w:space="0" w:color="auto"/>
            <w:bottom w:val="none" w:sz="0" w:space="0" w:color="auto"/>
            <w:right w:val="none" w:sz="0" w:space="0" w:color="auto"/>
          </w:divBdr>
        </w:div>
      </w:divsChild>
    </w:div>
    <w:div w:id="462046387">
      <w:bodyDiv w:val="1"/>
      <w:marLeft w:val="0"/>
      <w:marRight w:val="0"/>
      <w:marTop w:val="0"/>
      <w:marBottom w:val="0"/>
      <w:divBdr>
        <w:top w:val="none" w:sz="0" w:space="0" w:color="auto"/>
        <w:left w:val="none" w:sz="0" w:space="0" w:color="auto"/>
        <w:bottom w:val="none" w:sz="0" w:space="0" w:color="auto"/>
        <w:right w:val="none" w:sz="0" w:space="0" w:color="auto"/>
      </w:divBdr>
    </w:div>
    <w:div w:id="464080035">
      <w:bodyDiv w:val="1"/>
      <w:marLeft w:val="0"/>
      <w:marRight w:val="0"/>
      <w:marTop w:val="0"/>
      <w:marBottom w:val="0"/>
      <w:divBdr>
        <w:top w:val="none" w:sz="0" w:space="0" w:color="auto"/>
        <w:left w:val="none" w:sz="0" w:space="0" w:color="auto"/>
        <w:bottom w:val="none" w:sz="0" w:space="0" w:color="auto"/>
        <w:right w:val="none" w:sz="0" w:space="0" w:color="auto"/>
      </w:divBdr>
    </w:div>
    <w:div w:id="465395468">
      <w:bodyDiv w:val="1"/>
      <w:marLeft w:val="0"/>
      <w:marRight w:val="0"/>
      <w:marTop w:val="0"/>
      <w:marBottom w:val="0"/>
      <w:divBdr>
        <w:top w:val="none" w:sz="0" w:space="0" w:color="auto"/>
        <w:left w:val="none" w:sz="0" w:space="0" w:color="auto"/>
        <w:bottom w:val="none" w:sz="0" w:space="0" w:color="auto"/>
        <w:right w:val="none" w:sz="0" w:space="0" w:color="auto"/>
      </w:divBdr>
    </w:div>
    <w:div w:id="467893831">
      <w:bodyDiv w:val="1"/>
      <w:marLeft w:val="0"/>
      <w:marRight w:val="0"/>
      <w:marTop w:val="0"/>
      <w:marBottom w:val="0"/>
      <w:divBdr>
        <w:top w:val="none" w:sz="0" w:space="0" w:color="auto"/>
        <w:left w:val="none" w:sz="0" w:space="0" w:color="auto"/>
        <w:bottom w:val="none" w:sz="0" w:space="0" w:color="auto"/>
        <w:right w:val="none" w:sz="0" w:space="0" w:color="auto"/>
      </w:divBdr>
    </w:div>
    <w:div w:id="468019359">
      <w:bodyDiv w:val="1"/>
      <w:marLeft w:val="0"/>
      <w:marRight w:val="0"/>
      <w:marTop w:val="0"/>
      <w:marBottom w:val="0"/>
      <w:divBdr>
        <w:top w:val="none" w:sz="0" w:space="0" w:color="auto"/>
        <w:left w:val="none" w:sz="0" w:space="0" w:color="auto"/>
        <w:bottom w:val="none" w:sz="0" w:space="0" w:color="auto"/>
        <w:right w:val="none" w:sz="0" w:space="0" w:color="auto"/>
      </w:divBdr>
    </w:div>
    <w:div w:id="468210839">
      <w:bodyDiv w:val="1"/>
      <w:marLeft w:val="0"/>
      <w:marRight w:val="0"/>
      <w:marTop w:val="0"/>
      <w:marBottom w:val="0"/>
      <w:divBdr>
        <w:top w:val="none" w:sz="0" w:space="0" w:color="auto"/>
        <w:left w:val="none" w:sz="0" w:space="0" w:color="auto"/>
        <w:bottom w:val="none" w:sz="0" w:space="0" w:color="auto"/>
        <w:right w:val="none" w:sz="0" w:space="0" w:color="auto"/>
      </w:divBdr>
    </w:div>
    <w:div w:id="468668359">
      <w:bodyDiv w:val="1"/>
      <w:marLeft w:val="0"/>
      <w:marRight w:val="0"/>
      <w:marTop w:val="0"/>
      <w:marBottom w:val="0"/>
      <w:divBdr>
        <w:top w:val="none" w:sz="0" w:space="0" w:color="auto"/>
        <w:left w:val="none" w:sz="0" w:space="0" w:color="auto"/>
        <w:bottom w:val="none" w:sz="0" w:space="0" w:color="auto"/>
        <w:right w:val="none" w:sz="0" w:space="0" w:color="auto"/>
      </w:divBdr>
    </w:div>
    <w:div w:id="470830956">
      <w:bodyDiv w:val="1"/>
      <w:marLeft w:val="0"/>
      <w:marRight w:val="0"/>
      <w:marTop w:val="0"/>
      <w:marBottom w:val="0"/>
      <w:divBdr>
        <w:top w:val="none" w:sz="0" w:space="0" w:color="auto"/>
        <w:left w:val="none" w:sz="0" w:space="0" w:color="auto"/>
        <w:bottom w:val="none" w:sz="0" w:space="0" w:color="auto"/>
        <w:right w:val="none" w:sz="0" w:space="0" w:color="auto"/>
      </w:divBdr>
    </w:div>
    <w:div w:id="472450731">
      <w:bodyDiv w:val="1"/>
      <w:marLeft w:val="0"/>
      <w:marRight w:val="0"/>
      <w:marTop w:val="0"/>
      <w:marBottom w:val="0"/>
      <w:divBdr>
        <w:top w:val="none" w:sz="0" w:space="0" w:color="auto"/>
        <w:left w:val="none" w:sz="0" w:space="0" w:color="auto"/>
        <w:bottom w:val="none" w:sz="0" w:space="0" w:color="auto"/>
        <w:right w:val="none" w:sz="0" w:space="0" w:color="auto"/>
      </w:divBdr>
    </w:div>
    <w:div w:id="472912884">
      <w:bodyDiv w:val="1"/>
      <w:marLeft w:val="0"/>
      <w:marRight w:val="0"/>
      <w:marTop w:val="0"/>
      <w:marBottom w:val="0"/>
      <w:divBdr>
        <w:top w:val="none" w:sz="0" w:space="0" w:color="auto"/>
        <w:left w:val="none" w:sz="0" w:space="0" w:color="auto"/>
        <w:bottom w:val="none" w:sz="0" w:space="0" w:color="auto"/>
        <w:right w:val="none" w:sz="0" w:space="0" w:color="auto"/>
      </w:divBdr>
    </w:div>
    <w:div w:id="472987919">
      <w:bodyDiv w:val="1"/>
      <w:marLeft w:val="0"/>
      <w:marRight w:val="0"/>
      <w:marTop w:val="0"/>
      <w:marBottom w:val="0"/>
      <w:divBdr>
        <w:top w:val="none" w:sz="0" w:space="0" w:color="auto"/>
        <w:left w:val="none" w:sz="0" w:space="0" w:color="auto"/>
        <w:bottom w:val="none" w:sz="0" w:space="0" w:color="auto"/>
        <w:right w:val="none" w:sz="0" w:space="0" w:color="auto"/>
      </w:divBdr>
    </w:div>
    <w:div w:id="475997644">
      <w:bodyDiv w:val="1"/>
      <w:marLeft w:val="0"/>
      <w:marRight w:val="0"/>
      <w:marTop w:val="0"/>
      <w:marBottom w:val="0"/>
      <w:divBdr>
        <w:top w:val="none" w:sz="0" w:space="0" w:color="auto"/>
        <w:left w:val="none" w:sz="0" w:space="0" w:color="auto"/>
        <w:bottom w:val="none" w:sz="0" w:space="0" w:color="auto"/>
        <w:right w:val="none" w:sz="0" w:space="0" w:color="auto"/>
      </w:divBdr>
    </w:div>
    <w:div w:id="476410840">
      <w:bodyDiv w:val="1"/>
      <w:marLeft w:val="0"/>
      <w:marRight w:val="0"/>
      <w:marTop w:val="0"/>
      <w:marBottom w:val="0"/>
      <w:divBdr>
        <w:top w:val="none" w:sz="0" w:space="0" w:color="auto"/>
        <w:left w:val="none" w:sz="0" w:space="0" w:color="auto"/>
        <w:bottom w:val="none" w:sz="0" w:space="0" w:color="auto"/>
        <w:right w:val="none" w:sz="0" w:space="0" w:color="auto"/>
      </w:divBdr>
    </w:div>
    <w:div w:id="476801064">
      <w:bodyDiv w:val="1"/>
      <w:marLeft w:val="0"/>
      <w:marRight w:val="0"/>
      <w:marTop w:val="0"/>
      <w:marBottom w:val="0"/>
      <w:divBdr>
        <w:top w:val="none" w:sz="0" w:space="0" w:color="auto"/>
        <w:left w:val="none" w:sz="0" w:space="0" w:color="auto"/>
        <w:bottom w:val="none" w:sz="0" w:space="0" w:color="auto"/>
        <w:right w:val="none" w:sz="0" w:space="0" w:color="auto"/>
      </w:divBdr>
    </w:div>
    <w:div w:id="479884961">
      <w:bodyDiv w:val="1"/>
      <w:marLeft w:val="0"/>
      <w:marRight w:val="0"/>
      <w:marTop w:val="0"/>
      <w:marBottom w:val="0"/>
      <w:divBdr>
        <w:top w:val="none" w:sz="0" w:space="0" w:color="auto"/>
        <w:left w:val="none" w:sz="0" w:space="0" w:color="auto"/>
        <w:bottom w:val="none" w:sz="0" w:space="0" w:color="auto"/>
        <w:right w:val="none" w:sz="0" w:space="0" w:color="auto"/>
      </w:divBdr>
    </w:div>
    <w:div w:id="479886481">
      <w:bodyDiv w:val="1"/>
      <w:marLeft w:val="0"/>
      <w:marRight w:val="0"/>
      <w:marTop w:val="0"/>
      <w:marBottom w:val="0"/>
      <w:divBdr>
        <w:top w:val="none" w:sz="0" w:space="0" w:color="auto"/>
        <w:left w:val="none" w:sz="0" w:space="0" w:color="auto"/>
        <w:bottom w:val="none" w:sz="0" w:space="0" w:color="auto"/>
        <w:right w:val="none" w:sz="0" w:space="0" w:color="auto"/>
      </w:divBdr>
    </w:div>
    <w:div w:id="479930506">
      <w:bodyDiv w:val="1"/>
      <w:marLeft w:val="0"/>
      <w:marRight w:val="0"/>
      <w:marTop w:val="0"/>
      <w:marBottom w:val="0"/>
      <w:divBdr>
        <w:top w:val="none" w:sz="0" w:space="0" w:color="auto"/>
        <w:left w:val="none" w:sz="0" w:space="0" w:color="auto"/>
        <w:bottom w:val="none" w:sz="0" w:space="0" w:color="auto"/>
        <w:right w:val="none" w:sz="0" w:space="0" w:color="auto"/>
      </w:divBdr>
    </w:div>
    <w:div w:id="480268789">
      <w:bodyDiv w:val="1"/>
      <w:marLeft w:val="0"/>
      <w:marRight w:val="0"/>
      <w:marTop w:val="0"/>
      <w:marBottom w:val="0"/>
      <w:divBdr>
        <w:top w:val="none" w:sz="0" w:space="0" w:color="auto"/>
        <w:left w:val="none" w:sz="0" w:space="0" w:color="auto"/>
        <w:bottom w:val="none" w:sz="0" w:space="0" w:color="auto"/>
        <w:right w:val="none" w:sz="0" w:space="0" w:color="auto"/>
      </w:divBdr>
    </w:div>
    <w:div w:id="483200307">
      <w:bodyDiv w:val="1"/>
      <w:marLeft w:val="0"/>
      <w:marRight w:val="0"/>
      <w:marTop w:val="0"/>
      <w:marBottom w:val="0"/>
      <w:divBdr>
        <w:top w:val="none" w:sz="0" w:space="0" w:color="auto"/>
        <w:left w:val="none" w:sz="0" w:space="0" w:color="auto"/>
        <w:bottom w:val="none" w:sz="0" w:space="0" w:color="auto"/>
        <w:right w:val="none" w:sz="0" w:space="0" w:color="auto"/>
      </w:divBdr>
    </w:div>
    <w:div w:id="485584785">
      <w:bodyDiv w:val="1"/>
      <w:marLeft w:val="0"/>
      <w:marRight w:val="0"/>
      <w:marTop w:val="0"/>
      <w:marBottom w:val="0"/>
      <w:divBdr>
        <w:top w:val="none" w:sz="0" w:space="0" w:color="auto"/>
        <w:left w:val="none" w:sz="0" w:space="0" w:color="auto"/>
        <w:bottom w:val="none" w:sz="0" w:space="0" w:color="auto"/>
        <w:right w:val="none" w:sz="0" w:space="0" w:color="auto"/>
      </w:divBdr>
      <w:divsChild>
        <w:div w:id="554855371">
          <w:marLeft w:val="480"/>
          <w:marRight w:val="0"/>
          <w:marTop w:val="0"/>
          <w:marBottom w:val="0"/>
          <w:divBdr>
            <w:top w:val="none" w:sz="0" w:space="0" w:color="auto"/>
            <w:left w:val="none" w:sz="0" w:space="0" w:color="auto"/>
            <w:bottom w:val="none" w:sz="0" w:space="0" w:color="auto"/>
            <w:right w:val="none" w:sz="0" w:space="0" w:color="auto"/>
          </w:divBdr>
        </w:div>
        <w:div w:id="50660256">
          <w:marLeft w:val="480"/>
          <w:marRight w:val="0"/>
          <w:marTop w:val="0"/>
          <w:marBottom w:val="0"/>
          <w:divBdr>
            <w:top w:val="none" w:sz="0" w:space="0" w:color="auto"/>
            <w:left w:val="none" w:sz="0" w:space="0" w:color="auto"/>
            <w:bottom w:val="none" w:sz="0" w:space="0" w:color="auto"/>
            <w:right w:val="none" w:sz="0" w:space="0" w:color="auto"/>
          </w:divBdr>
        </w:div>
        <w:div w:id="672419659">
          <w:marLeft w:val="480"/>
          <w:marRight w:val="0"/>
          <w:marTop w:val="0"/>
          <w:marBottom w:val="0"/>
          <w:divBdr>
            <w:top w:val="none" w:sz="0" w:space="0" w:color="auto"/>
            <w:left w:val="none" w:sz="0" w:space="0" w:color="auto"/>
            <w:bottom w:val="none" w:sz="0" w:space="0" w:color="auto"/>
            <w:right w:val="none" w:sz="0" w:space="0" w:color="auto"/>
          </w:divBdr>
        </w:div>
        <w:div w:id="2094475459">
          <w:marLeft w:val="480"/>
          <w:marRight w:val="0"/>
          <w:marTop w:val="0"/>
          <w:marBottom w:val="0"/>
          <w:divBdr>
            <w:top w:val="none" w:sz="0" w:space="0" w:color="auto"/>
            <w:left w:val="none" w:sz="0" w:space="0" w:color="auto"/>
            <w:bottom w:val="none" w:sz="0" w:space="0" w:color="auto"/>
            <w:right w:val="none" w:sz="0" w:space="0" w:color="auto"/>
          </w:divBdr>
        </w:div>
        <w:div w:id="1153763420">
          <w:marLeft w:val="480"/>
          <w:marRight w:val="0"/>
          <w:marTop w:val="0"/>
          <w:marBottom w:val="0"/>
          <w:divBdr>
            <w:top w:val="none" w:sz="0" w:space="0" w:color="auto"/>
            <w:left w:val="none" w:sz="0" w:space="0" w:color="auto"/>
            <w:bottom w:val="none" w:sz="0" w:space="0" w:color="auto"/>
            <w:right w:val="none" w:sz="0" w:space="0" w:color="auto"/>
          </w:divBdr>
        </w:div>
        <w:div w:id="1251548172">
          <w:marLeft w:val="480"/>
          <w:marRight w:val="0"/>
          <w:marTop w:val="0"/>
          <w:marBottom w:val="0"/>
          <w:divBdr>
            <w:top w:val="none" w:sz="0" w:space="0" w:color="auto"/>
            <w:left w:val="none" w:sz="0" w:space="0" w:color="auto"/>
            <w:bottom w:val="none" w:sz="0" w:space="0" w:color="auto"/>
            <w:right w:val="none" w:sz="0" w:space="0" w:color="auto"/>
          </w:divBdr>
        </w:div>
        <w:div w:id="401217564">
          <w:marLeft w:val="480"/>
          <w:marRight w:val="0"/>
          <w:marTop w:val="0"/>
          <w:marBottom w:val="0"/>
          <w:divBdr>
            <w:top w:val="none" w:sz="0" w:space="0" w:color="auto"/>
            <w:left w:val="none" w:sz="0" w:space="0" w:color="auto"/>
            <w:bottom w:val="none" w:sz="0" w:space="0" w:color="auto"/>
            <w:right w:val="none" w:sz="0" w:space="0" w:color="auto"/>
          </w:divBdr>
        </w:div>
        <w:div w:id="2089037486">
          <w:marLeft w:val="480"/>
          <w:marRight w:val="0"/>
          <w:marTop w:val="0"/>
          <w:marBottom w:val="0"/>
          <w:divBdr>
            <w:top w:val="none" w:sz="0" w:space="0" w:color="auto"/>
            <w:left w:val="none" w:sz="0" w:space="0" w:color="auto"/>
            <w:bottom w:val="none" w:sz="0" w:space="0" w:color="auto"/>
            <w:right w:val="none" w:sz="0" w:space="0" w:color="auto"/>
          </w:divBdr>
        </w:div>
        <w:div w:id="1515800867">
          <w:marLeft w:val="480"/>
          <w:marRight w:val="0"/>
          <w:marTop w:val="0"/>
          <w:marBottom w:val="0"/>
          <w:divBdr>
            <w:top w:val="none" w:sz="0" w:space="0" w:color="auto"/>
            <w:left w:val="none" w:sz="0" w:space="0" w:color="auto"/>
            <w:bottom w:val="none" w:sz="0" w:space="0" w:color="auto"/>
            <w:right w:val="none" w:sz="0" w:space="0" w:color="auto"/>
          </w:divBdr>
        </w:div>
        <w:div w:id="1583680123">
          <w:marLeft w:val="480"/>
          <w:marRight w:val="0"/>
          <w:marTop w:val="0"/>
          <w:marBottom w:val="0"/>
          <w:divBdr>
            <w:top w:val="none" w:sz="0" w:space="0" w:color="auto"/>
            <w:left w:val="none" w:sz="0" w:space="0" w:color="auto"/>
            <w:bottom w:val="none" w:sz="0" w:space="0" w:color="auto"/>
            <w:right w:val="none" w:sz="0" w:space="0" w:color="auto"/>
          </w:divBdr>
        </w:div>
        <w:div w:id="147864718">
          <w:marLeft w:val="480"/>
          <w:marRight w:val="0"/>
          <w:marTop w:val="0"/>
          <w:marBottom w:val="0"/>
          <w:divBdr>
            <w:top w:val="none" w:sz="0" w:space="0" w:color="auto"/>
            <w:left w:val="none" w:sz="0" w:space="0" w:color="auto"/>
            <w:bottom w:val="none" w:sz="0" w:space="0" w:color="auto"/>
            <w:right w:val="none" w:sz="0" w:space="0" w:color="auto"/>
          </w:divBdr>
        </w:div>
        <w:div w:id="1029405241">
          <w:marLeft w:val="480"/>
          <w:marRight w:val="0"/>
          <w:marTop w:val="0"/>
          <w:marBottom w:val="0"/>
          <w:divBdr>
            <w:top w:val="none" w:sz="0" w:space="0" w:color="auto"/>
            <w:left w:val="none" w:sz="0" w:space="0" w:color="auto"/>
            <w:bottom w:val="none" w:sz="0" w:space="0" w:color="auto"/>
            <w:right w:val="none" w:sz="0" w:space="0" w:color="auto"/>
          </w:divBdr>
        </w:div>
        <w:div w:id="474688649">
          <w:marLeft w:val="480"/>
          <w:marRight w:val="0"/>
          <w:marTop w:val="0"/>
          <w:marBottom w:val="0"/>
          <w:divBdr>
            <w:top w:val="none" w:sz="0" w:space="0" w:color="auto"/>
            <w:left w:val="none" w:sz="0" w:space="0" w:color="auto"/>
            <w:bottom w:val="none" w:sz="0" w:space="0" w:color="auto"/>
            <w:right w:val="none" w:sz="0" w:space="0" w:color="auto"/>
          </w:divBdr>
        </w:div>
        <w:div w:id="561216212">
          <w:marLeft w:val="480"/>
          <w:marRight w:val="0"/>
          <w:marTop w:val="0"/>
          <w:marBottom w:val="0"/>
          <w:divBdr>
            <w:top w:val="none" w:sz="0" w:space="0" w:color="auto"/>
            <w:left w:val="none" w:sz="0" w:space="0" w:color="auto"/>
            <w:bottom w:val="none" w:sz="0" w:space="0" w:color="auto"/>
            <w:right w:val="none" w:sz="0" w:space="0" w:color="auto"/>
          </w:divBdr>
        </w:div>
        <w:div w:id="1411585799">
          <w:marLeft w:val="480"/>
          <w:marRight w:val="0"/>
          <w:marTop w:val="0"/>
          <w:marBottom w:val="0"/>
          <w:divBdr>
            <w:top w:val="none" w:sz="0" w:space="0" w:color="auto"/>
            <w:left w:val="none" w:sz="0" w:space="0" w:color="auto"/>
            <w:bottom w:val="none" w:sz="0" w:space="0" w:color="auto"/>
            <w:right w:val="none" w:sz="0" w:space="0" w:color="auto"/>
          </w:divBdr>
        </w:div>
        <w:div w:id="1727946566">
          <w:marLeft w:val="480"/>
          <w:marRight w:val="0"/>
          <w:marTop w:val="0"/>
          <w:marBottom w:val="0"/>
          <w:divBdr>
            <w:top w:val="none" w:sz="0" w:space="0" w:color="auto"/>
            <w:left w:val="none" w:sz="0" w:space="0" w:color="auto"/>
            <w:bottom w:val="none" w:sz="0" w:space="0" w:color="auto"/>
            <w:right w:val="none" w:sz="0" w:space="0" w:color="auto"/>
          </w:divBdr>
        </w:div>
        <w:div w:id="405305013">
          <w:marLeft w:val="480"/>
          <w:marRight w:val="0"/>
          <w:marTop w:val="0"/>
          <w:marBottom w:val="0"/>
          <w:divBdr>
            <w:top w:val="none" w:sz="0" w:space="0" w:color="auto"/>
            <w:left w:val="none" w:sz="0" w:space="0" w:color="auto"/>
            <w:bottom w:val="none" w:sz="0" w:space="0" w:color="auto"/>
            <w:right w:val="none" w:sz="0" w:space="0" w:color="auto"/>
          </w:divBdr>
        </w:div>
        <w:div w:id="827745335">
          <w:marLeft w:val="480"/>
          <w:marRight w:val="0"/>
          <w:marTop w:val="0"/>
          <w:marBottom w:val="0"/>
          <w:divBdr>
            <w:top w:val="none" w:sz="0" w:space="0" w:color="auto"/>
            <w:left w:val="none" w:sz="0" w:space="0" w:color="auto"/>
            <w:bottom w:val="none" w:sz="0" w:space="0" w:color="auto"/>
            <w:right w:val="none" w:sz="0" w:space="0" w:color="auto"/>
          </w:divBdr>
        </w:div>
        <w:div w:id="669673976">
          <w:marLeft w:val="480"/>
          <w:marRight w:val="0"/>
          <w:marTop w:val="0"/>
          <w:marBottom w:val="0"/>
          <w:divBdr>
            <w:top w:val="none" w:sz="0" w:space="0" w:color="auto"/>
            <w:left w:val="none" w:sz="0" w:space="0" w:color="auto"/>
            <w:bottom w:val="none" w:sz="0" w:space="0" w:color="auto"/>
            <w:right w:val="none" w:sz="0" w:space="0" w:color="auto"/>
          </w:divBdr>
        </w:div>
        <w:div w:id="1742753269">
          <w:marLeft w:val="480"/>
          <w:marRight w:val="0"/>
          <w:marTop w:val="0"/>
          <w:marBottom w:val="0"/>
          <w:divBdr>
            <w:top w:val="none" w:sz="0" w:space="0" w:color="auto"/>
            <w:left w:val="none" w:sz="0" w:space="0" w:color="auto"/>
            <w:bottom w:val="none" w:sz="0" w:space="0" w:color="auto"/>
            <w:right w:val="none" w:sz="0" w:space="0" w:color="auto"/>
          </w:divBdr>
        </w:div>
        <w:div w:id="1154759261">
          <w:marLeft w:val="480"/>
          <w:marRight w:val="0"/>
          <w:marTop w:val="0"/>
          <w:marBottom w:val="0"/>
          <w:divBdr>
            <w:top w:val="none" w:sz="0" w:space="0" w:color="auto"/>
            <w:left w:val="none" w:sz="0" w:space="0" w:color="auto"/>
            <w:bottom w:val="none" w:sz="0" w:space="0" w:color="auto"/>
            <w:right w:val="none" w:sz="0" w:space="0" w:color="auto"/>
          </w:divBdr>
        </w:div>
        <w:div w:id="323752232">
          <w:marLeft w:val="480"/>
          <w:marRight w:val="0"/>
          <w:marTop w:val="0"/>
          <w:marBottom w:val="0"/>
          <w:divBdr>
            <w:top w:val="none" w:sz="0" w:space="0" w:color="auto"/>
            <w:left w:val="none" w:sz="0" w:space="0" w:color="auto"/>
            <w:bottom w:val="none" w:sz="0" w:space="0" w:color="auto"/>
            <w:right w:val="none" w:sz="0" w:space="0" w:color="auto"/>
          </w:divBdr>
        </w:div>
        <w:div w:id="1127165771">
          <w:marLeft w:val="480"/>
          <w:marRight w:val="0"/>
          <w:marTop w:val="0"/>
          <w:marBottom w:val="0"/>
          <w:divBdr>
            <w:top w:val="none" w:sz="0" w:space="0" w:color="auto"/>
            <w:left w:val="none" w:sz="0" w:space="0" w:color="auto"/>
            <w:bottom w:val="none" w:sz="0" w:space="0" w:color="auto"/>
            <w:right w:val="none" w:sz="0" w:space="0" w:color="auto"/>
          </w:divBdr>
        </w:div>
        <w:div w:id="1862283451">
          <w:marLeft w:val="480"/>
          <w:marRight w:val="0"/>
          <w:marTop w:val="0"/>
          <w:marBottom w:val="0"/>
          <w:divBdr>
            <w:top w:val="none" w:sz="0" w:space="0" w:color="auto"/>
            <w:left w:val="none" w:sz="0" w:space="0" w:color="auto"/>
            <w:bottom w:val="none" w:sz="0" w:space="0" w:color="auto"/>
            <w:right w:val="none" w:sz="0" w:space="0" w:color="auto"/>
          </w:divBdr>
        </w:div>
        <w:div w:id="442188142">
          <w:marLeft w:val="480"/>
          <w:marRight w:val="0"/>
          <w:marTop w:val="0"/>
          <w:marBottom w:val="0"/>
          <w:divBdr>
            <w:top w:val="none" w:sz="0" w:space="0" w:color="auto"/>
            <w:left w:val="none" w:sz="0" w:space="0" w:color="auto"/>
            <w:bottom w:val="none" w:sz="0" w:space="0" w:color="auto"/>
            <w:right w:val="none" w:sz="0" w:space="0" w:color="auto"/>
          </w:divBdr>
        </w:div>
        <w:div w:id="660743507">
          <w:marLeft w:val="480"/>
          <w:marRight w:val="0"/>
          <w:marTop w:val="0"/>
          <w:marBottom w:val="0"/>
          <w:divBdr>
            <w:top w:val="none" w:sz="0" w:space="0" w:color="auto"/>
            <w:left w:val="none" w:sz="0" w:space="0" w:color="auto"/>
            <w:bottom w:val="none" w:sz="0" w:space="0" w:color="auto"/>
            <w:right w:val="none" w:sz="0" w:space="0" w:color="auto"/>
          </w:divBdr>
        </w:div>
        <w:div w:id="1994217427">
          <w:marLeft w:val="480"/>
          <w:marRight w:val="0"/>
          <w:marTop w:val="0"/>
          <w:marBottom w:val="0"/>
          <w:divBdr>
            <w:top w:val="none" w:sz="0" w:space="0" w:color="auto"/>
            <w:left w:val="none" w:sz="0" w:space="0" w:color="auto"/>
            <w:bottom w:val="none" w:sz="0" w:space="0" w:color="auto"/>
            <w:right w:val="none" w:sz="0" w:space="0" w:color="auto"/>
          </w:divBdr>
        </w:div>
        <w:div w:id="1515655494">
          <w:marLeft w:val="480"/>
          <w:marRight w:val="0"/>
          <w:marTop w:val="0"/>
          <w:marBottom w:val="0"/>
          <w:divBdr>
            <w:top w:val="none" w:sz="0" w:space="0" w:color="auto"/>
            <w:left w:val="none" w:sz="0" w:space="0" w:color="auto"/>
            <w:bottom w:val="none" w:sz="0" w:space="0" w:color="auto"/>
            <w:right w:val="none" w:sz="0" w:space="0" w:color="auto"/>
          </w:divBdr>
        </w:div>
        <w:div w:id="1078401323">
          <w:marLeft w:val="480"/>
          <w:marRight w:val="0"/>
          <w:marTop w:val="0"/>
          <w:marBottom w:val="0"/>
          <w:divBdr>
            <w:top w:val="none" w:sz="0" w:space="0" w:color="auto"/>
            <w:left w:val="none" w:sz="0" w:space="0" w:color="auto"/>
            <w:bottom w:val="none" w:sz="0" w:space="0" w:color="auto"/>
            <w:right w:val="none" w:sz="0" w:space="0" w:color="auto"/>
          </w:divBdr>
        </w:div>
        <w:div w:id="374621018">
          <w:marLeft w:val="480"/>
          <w:marRight w:val="0"/>
          <w:marTop w:val="0"/>
          <w:marBottom w:val="0"/>
          <w:divBdr>
            <w:top w:val="none" w:sz="0" w:space="0" w:color="auto"/>
            <w:left w:val="none" w:sz="0" w:space="0" w:color="auto"/>
            <w:bottom w:val="none" w:sz="0" w:space="0" w:color="auto"/>
            <w:right w:val="none" w:sz="0" w:space="0" w:color="auto"/>
          </w:divBdr>
        </w:div>
        <w:div w:id="1866401582">
          <w:marLeft w:val="480"/>
          <w:marRight w:val="0"/>
          <w:marTop w:val="0"/>
          <w:marBottom w:val="0"/>
          <w:divBdr>
            <w:top w:val="none" w:sz="0" w:space="0" w:color="auto"/>
            <w:left w:val="none" w:sz="0" w:space="0" w:color="auto"/>
            <w:bottom w:val="none" w:sz="0" w:space="0" w:color="auto"/>
            <w:right w:val="none" w:sz="0" w:space="0" w:color="auto"/>
          </w:divBdr>
        </w:div>
        <w:div w:id="2086607482">
          <w:marLeft w:val="480"/>
          <w:marRight w:val="0"/>
          <w:marTop w:val="0"/>
          <w:marBottom w:val="0"/>
          <w:divBdr>
            <w:top w:val="none" w:sz="0" w:space="0" w:color="auto"/>
            <w:left w:val="none" w:sz="0" w:space="0" w:color="auto"/>
            <w:bottom w:val="none" w:sz="0" w:space="0" w:color="auto"/>
            <w:right w:val="none" w:sz="0" w:space="0" w:color="auto"/>
          </w:divBdr>
        </w:div>
        <w:div w:id="923224911">
          <w:marLeft w:val="480"/>
          <w:marRight w:val="0"/>
          <w:marTop w:val="0"/>
          <w:marBottom w:val="0"/>
          <w:divBdr>
            <w:top w:val="none" w:sz="0" w:space="0" w:color="auto"/>
            <w:left w:val="none" w:sz="0" w:space="0" w:color="auto"/>
            <w:bottom w:val="none" w:sz="0" w:space="0" w:color="auto"/>
            <w:right w:val="none" w:sz="0" w:space="0" w:color="auto"/>
          </w:divBdr>
        </w:div>
        <w:div w:id="1019115769">
          <w:marLeft w:val="480"/>
          <w:marRight w:val="0"/>
          <w:marTop w:val="0"/>
          <w:marBottom w:val="0"/>
          <w:divBdr>
            <w:top w:val="none" w:sz="0" w:space="0" w:color="auto"/>
            <w:left w:val="none" w:sz="0" w:space="0" w:color="auto"/>
            <w:bottom w:val="none" w:sz="0" w:space="0" w:color="auto"/>
            <w:right w:val="none" w:sz="0" w:space="0" w:color="auto"/>
          </w:divBdr>
        </w:div>
        <w:div w:id="340087420">
          <w:marLeft w:val="480"/>
          <w:marRight w:val="0"/>
          <w:marTop w:val="0"/>
          <w:marBottom w:val="0"/>
          <w:divBdr>
            <w:top w:val="none" w:sz="0" w:space="0" w:color="auto"/>
            <w:left w:val="none" w:sz="0" w:space="0" w:color="auto"/>
            <w:bottom w:val="none" w:sz="0" w:space="0" w:color="auto"/>
            <w:right w:val="none" w:sz="0" w:space="0" w:color="auto"/>
          </w:divBdr>
        </w:div>
        <w:div w:id="281303596">
          <w:marLeft w:val="480"/>
          <w:marRight w:val="0"/>
          <w:marTop w:val="0"/>
          <w:marBottom w:val="0"/>
          <w:divBdr>
            <w:top w:val="none" w:sz="0" w:space="0" w:color="auto"/>
            <w:left w:val="none" w:sz="0" w:space="0" w:color="auto"/>
            <w:bottom w:val="none" w:sz="0" w:space="0" w:color="auto"/>
            <w:right w:val="none" w:sz="0" w:space="0" w:color="auto"/>
          </w:divBdr>
        </w:div>
        <w:div w:id="2062367701">
          <w:marLeft w:val="480"/>
          <w:marRight w:val="0"/>
          <w:marTop w:val="0"/>
          <w:marBottom w:val="0"/>
          <w:divBdr>
            <w:top w:val="none" w:sz="0" w:space="0" w:color="auto"/>
            <w:left w:val="none" w:sz="0" w:space="0" w:color="auto"/>
            <w:bottom w:val="none" w:sz="0" w:space="0" w:color="auto"/>
            <w:right w:val="none" w:sz="0" w:space="0" w:color="auto"/>
          </w:divBdr>
        </w:div>
        <w:div w:id="2066639415">
          <w:marLeft w:val="480"/>
          <w:marRight w:val="0"/>
          <w:marTop w:val="0"/>
          <w:marBottom w:val="0"/>
          <w:divBdr>
            <w:top w:val="none" w:sz="0" w:space="0" w:color="auto"/>
            <w:left w:val="none" w:sz="0" w:space="0" w:color="auto"/>
            <w:bottom w:val="none" w:sz="0" w:space="0" w:color="auto"/>
            <w:right w:val="none" w:sz="0" w:space="0" w:color="auto"/>
          </w:divBdr>
        </w:div>
        <w:div w:id="1702854427">
          <w:marLeft w:val="480"/>
          <w:marRight w:val="0"/>
          <w:marTop w:val="0"/>
          <w:marBottom w:val="0"/>
          <w:divBdr>
            <w:top w:val="none" w:sz="0" w:space="0" w:color="auto"/>
            <w:left w:val="none" w:sz="0" w:space="0" w:color="auto"/>
            <w:bottom w:val="none" w:sz="0" w:space="0" w:color="auto"/>
            <w:right w:val="none" w:sz="0" w:space="0" w:color="auto"/>
          </w:divBdr>
        </w:div>
        <w:div w:id="1393886936">
          <w:marLeft w:val="480"/>
          <w:marRight w:val="0"/>
          <w:marTop w:val="0"/>
          <w:marBottom w:val="0"/>
          <w:divBdr>
            <w:top w:val="none" w:sz="0" w:space="0" w:color="auto"/>
            <w:left w:val="none" w:sz="0" w:space="0" w:color="auto"/>
            <w:bottom w:val="none" w:sz="0" w:space="0" w:color="auto"/>
            <w:right w:val="none" w:sz="0" w:space="0" w:color="auto"/>
          </w:divBdr>
        </w:div>
        <w:div w:id="268005136">
          <w:marLeft w:val="480"/>
          <w:marRight w:val="0"/>
          <w:marTop w:val="0"/>
          <w:marBottom w:val="0"/>
          <w:divBdr>
            <w:top w:val="none" w:sz="0" w:space="0" w:color="auto"/>
            <w:left w:val="none" w:sz="0" w:space="0" w:color="auto"/>
            <w:bottom w:val="none" w:sz="0" w:space="0" w:color="auto"/>
            <w:right w:val="none" w:sz="0" w:space="0" w:color="auto"/>
          </w:divBdr>
        </w:div>
        <w:div w:id="1756245063">
          <w:marLeft w:val="480"/>
          <w:marRight w:val="0"/>
          <w:marTop w:val="0"/>
          <w:marBottom w:val="0"/>
          <w:divBdr>
            <w:top w:val="none" w:sz="0" w:space="0" w:color="auto"/>
            <w:left w:val="none" w:sz="0" w:space="0" w:color="auto"/>
            <w:bottom w:val="none" w:sz="0" w:space="0" w:color="auto"/>
            <w:right w:val="none" w:sz="0" w:space="0" w:color="auto"/>
          </w:divBdr>
        </w:div>
        <w:div w:id="652099302">
          <w:marLeft w:val="480"/>
          <w:marRight w:val="0"/>
          <w:marTop w:val="0"/>
          <w:marBottom w:val="0"/>
          <w:divBdr>
            <w:top w:val="none" w:sz="0" w:space="0" w:color="auto"/>
            <w:left w:val="none" w:sz="0" w:space="0" w:color="auto"/>
            <w:bottom w:val="none" w:sz="0" w:space="0" w:color="auto"/>
            <w:right w:val="none" w:sz="0" w:space="0" w:color="auto"/>
          </w:divBdr>
        </w:div>
        <w:div w:id="544173763">
          <w:marLeft w:val="480"/>
          <w:marRight w:val="0"/>
          <w:marTop w:val="0"/>
          <w:marBottom w:val="0"/>
          <w:divBdr>
            <w:top w:val="none" w:sz="0" w:space="0" w:color="auto"/>
            <w:left w:val="none" w:sz="0" w:space="0" w:color="auto"/>
            <w:bottom w:val="none" w:sz="0" w:space="0" w:color="auto"/>
            <w:right w:val="none" w:sz="0" w:space="0" w:color="auto"/>
          </w:divBdr>
        </w:div>
        <w:div w:id="1439791846">
          <w:marLeft w:val="480"/>
          <w:marRight w:val="0"/>
          <w:marTop w:val="0"/>
          <w:marBottom w:val="0"/>
          <w:divBdr>
            <w:top w:val="none" w:sz="0" w:space="0" w:color="auto"/>
            <w:left w:val="none" w:sz="0" w:space="0" w:color="auto"/>
            <w:bottom w:val="none" w:sz="0" w:space="0" w:color="auto"/>
            <w:right w:val="none" w:sz="0" w:space="0" w:color="auto"/>
          </w:divBdr>
        </w:div>
        <w:div w:id="1851096339">
          <w:marLeft w:val="480"/>
          <w:marRight w:val="0"/>
          <w:marTop w:val="0"/>
          <w:marBottom w:val="0"/>
          <w:divBdr>
            <w:top w:val="none" w:sz="0" w:space="0" w:color="auto"/>
            <w:left w:val="none" w:sz="0" w:space="0" w:color="auto"/>
            <w:bottom w:val="none" w:sz="0" w:space="0" w:color="auto"/>
            <w:right w:val="none" w:sz="0" w:space="0" w:color="auto"/>
          </w:divBdr>
        </w:div>
        <w:div w:id="1809783536">
          <w:marLeft w:val="480"/>
          <w:marRight w:val="0"/>
          <w:marTop w:val="0"/>
          <w:marBottom w:val="0"/>
          <w:divBdr>
            <w:top w:val="none" w:sz="0" w:space="0" w:color="auto"/>
            <w:left w:val="none" w:sz="0" w:space="0" w:color="auto"/>
            <w:bottom w:val="none" w:sz="0" w:space="0" w:color="auto"/>
            <w:right w:val="none" w:sz="0" w:space="0" w:color="auto"/>
          </w:divBdr>
        </w:div>
        <w:div w:id="1969554904">
          <w:marLeft w:val="480"/>
          <w:marRight w:val="0"/>
          <w:marTop w:val="0"/>
          <w:marBottom w:val="0"/>
          <w:divBdr>
            <w:top w:val="none" w:sz="0" w:space="0" w:color="auto"/>
            <w:left w:val="none" w:sz="0" w:space="0" w:color="auto"/>
            <w:bottom w:val="none" w:sz="0" w:space="0" w:color="auto"/>
            <w:right w:val="none" w:sz="0" w:space="0" w:color="auto"/>
          </w:divBdr>
        </w:div>
        <w:div w:id="732896320">
          <w:marLeft w:val="480"/>
          <w:marRight w:val="0"/>
          <w:marTop w:val="0"/>
          <w:marBottom w:val="0"/>
          <w:divBdr>
            <w:top w:val="none" w:sz="0" w:space="0" w:color="auto"/>
            <w:left w:val="none" w:sz="0" w:space="0" w:color="auto"/>
            <w:bottom w:val="none" w:sz="0" w:space="0" w:color="auto"/>
            <w:right w:val="none" w:sz="0" w:space="0" w:color="auto"/>
          </w:divBdr>
        </w:div>
        <w:div w:id="1126578991">
          <w:marLeft w:val="480"/>
          <w:marRight w:val="0"/>
          <w:marTop w:val="0"/>
          <w:marBottom w:val="0"/>
          <w:divBdr>
            <w:top w:val="none" w:sz="0" w:space="0" w:color="auto"/>
            <w:left w:val="none" w:sz="0" w:space="0" w:color="auto"/>
            <w:bottom w:val="none" w:sz="0" w:space="0" w:color="auto"/>
            <w:right w:val="none" w:sz="0" w:space="0" w:color="auto"/>
          </w:divBdr>
        </w:div>
        <w:div w:id="487477202">
          <w:marLeft w:val="480"/>
          <w:marRight w:val="0"/>
          <w:marTop w:val="0"/>
          <w:marBottom w:val="0"/>
          <w:divBdr>
            <w:top w:val="none" w:sz="0" w:space="0" w:color="auto"/>
            <w:left w:val="none" w:sz="0" w:space="0" w:color="auto"/>
            <w:bottom w:val="none" w:sz="0" w:space="0" w:color="auto"/>
            <w:right w:val="none" w:sz="0" w:space="0" w:color="auto"/>
          </w:divBdr>
        </w:div>
        <w:div w:id="1181236606">
          <w:marLeft w:val="480"/>
          <w:marRight w:val="0"/>
          <w:marTop w:val="0"/>
          <w:marBottom w:val="0"/>
          <w:divBdr>
            <w:top w:val="none" w:sz="0" w:space="0" w:color="auto"/>
            <w:left w:val="none" w:sz="0" w:space="0" w:color="auto"/>
            <w:bottom w:val="none" w:sz="0" w:space="0" w:color="auto"/>
            <w:right w:val="none" w:sz="0" w:space="0" w:color="auto"/>
          </w:divBdr>
        </w:div>
        <w:div w:id="403912264">
          <w:marLeft w:val="480"/>
          <w:marRight w:val="0"/>
          <w:marTop w:val="0"/>
          <w:marBottom w:val="0"/>
          <w:divBdr>
            <w:top w:val="none" w:sz="0" w:space="0" w:color="auto"/>
            <w:left w:val="none" w:sz="0" w:space="0" w:color="auto"/>
            <w:bottom w:val="none" w:sz="0" w:space="0" w:color="auto"/>
            <w:right w:val="none" w:sz="0" w:space="0" w:color="auto"/>
          </w:divBdr>
        </w:div>
        <w:div w:id="151415414">
          <w:marLeft w:val="480"/>
          <w:marRight w:val="0"/>
          <w:marTop w:val="0"/>
          <w:marBottom w:val="0"/>
          <w:divBdr>
            <w:top w:val="none" w:sz="0" w:space="0" w:color="auto"/>
            <w:left w:val="none" w:sz="0" w:space="0" w:color="auto"/>
            <w:bottom w:val="none" w:sz="0" w:space="0" w:color="auto"/>
            <w:right w:val="none" w:sz="0" w:space="0" w:color="auto"/>
          </w:divBdr>
        </w:div>
        <w:div w:id="1418944429">
          <w:marLeft w:val="480"/>
          <w:marRight w:val="0"/>
          <w:marTop w:val="0"/>
          <w:marBottom w:val="0"/>
          <w:divBdr>
            <w:top w:val="none" w:sz="0" w:space="0" w:color="auto"/>
            <w:left w:val="none" w:sz="0" w:space="0" w:color="auto"/>
            <w:bottom w:val="none" w:sz="0" w:space="0" w:color="auto"/>
            <w:right w:val="none" w:sz="0" w:space="0" w:color="auto"/>
          </w:divBdr>
        </w:div>
        <w:div w:id="332610749">
          <w:marLeft w:val="480"/>
          <w:marRight w:val="0"/>
          <w:marTop w:val="0"/>
          <w:marBottom w:val="0"/>
          <w:divBdr>
            <w:top w:val="none" w:sz="0" w:space="0" w:color="auto"/>
            <w:left w:val="none" w:sz="0" w:space="0" w:color="auto"/>
            <w:bottom w:val="none" w:sz="0" w:space="0" w:color="auto"/>
            <w:right w:val="none" w:sz="0" w:space="0" w:color="auto"/>
          </w:divBdr>
        </w:div>
        <w:div w:id="1098332719">
          <w:marLeft w:val="480"/>
          <w:marRight w:val="0"/>
          <w:marTop w:val="0"/>
          <w:marBottom w:val="0"/>
          <w:divBdr>
            <w:top w:val="none" w:sz="0" w:space="0" w:color="auto"/>
            <w:left w:val="none" w:sz="0" w:space="0" w:color="auto"/>
            <w:bottom w:val="none" w:sz="0" w:space="0" w:color="auto"/>
            <w:right w:val="none" w:sz="0" w:space="0" w:color="auto"/>
          </w:divBdr>
        </w:div>
        <w:div w:id="936409263">
          <w:marLeft w:val="480"/>
          <w:marRight w:val="0"/>
          <w:marTop w:val="0"/>
          <w:marBottom w:val="0"/>
          <w:divBdr>
            <w:top w:val="none" w:sz="0" w:space="0" w:color="auto"/>
            <w:left w:val="none" w:sz="0" w:space="0" w:color="auto"/>
            <w:bottom w:val="none" w:sz="0" w:space="0" w:color="auto"/>
            <w:right w:val="none" w:sz="0" w:space="0" w:color="auto"/>
          </w:divBdr>
        </w:div>
        <w:div w:id="2121488986">
          <w:marLeft w:val="480"/>
          <w:marRight w:val="0"/>
          <w:marTop w:val="0"/>
          <w:marBottom w:val="0"/>
          <w:divBdr>
            <w:top w:val="none" w:sz="0" w:space="0" w:color="auto"/>
            <w:left w:val="none" w:sz="0" w:space="0" w:color="auto"/>
            <w:bottom w:val="none" w:sz="0" w:space="0" w:color="auto"/>
            <w:right w:val="none" w:sz="0" w:space="0" w:color="auto"/>
          </w:divBdr>
        </w:div>
        <w:div w:id="1319923645">
          <w:marLeft w:val="480"/>
          <w:marRight w:val="0"/>
          <w:marTop w:val="0"/>
          <w:marBottom w:val="0"/>
          <w:divBdr>
            <w:top w:val="none" w:sz="0" w:space="0" w:color="auto"/>
            <w:left w:val="none" w:sz="0" w:space="0" w:color="auto"/>
            <w:bottom w:val="none" w:sz="0" w:space="0" w:color="auto"/>
            <w:right w:val="none" w:sz="0" w:space="0" w:color="auto"/>
          </w:divBdr>
        </w:div>
        <w:div w:id="1474374195">
          <w:marLeft w:val="480"/>
          <w:marRight w:val="0"/>
          <w:marTop w:val="0"/>
          <w:marBottom w:val="0"/>
          <w:divBdr>
            <w:top w:val="none" w:sz="0" w:space="0" w:color="auto"/>
            <w:left w:val="none" w:sz="0" w:space="0" w:color="auto"/>
            <w:bottom w:val="none" w:sz="0" w:space="0" w:color="auto"/>
            <w:right w:val="none" w:sz="0" w:space="0" w:color="auto"/>
          </w:divBdr>
        </w:div>
        <w:div w:id="2023973708">
          <w:marLeft w:val="480"/>
          <w:marRight w:val="0"/>
          <w:marTop w:val="0"/>
          <w:marBottom w:val="0"/>
          <w:divBdr>
            <w:top w:val="none" w:sz="0" w:space="0" w:color="auto"/>
            <w:left w:val="none" w:sz="0" w:space="0" w:color="auto"/>
            <w:bottom w:val="none" w:sz="0" w:space="0" w:color="auto"/>
            <w:right w:val="none" w:sz="0" w:space="0" w:color="auto"/>
          </w:divBdr>
        </w:div>
        <w:div w:id="3745791">
          <w:marLeft w:val="480"/>
          <w:marRight w:val="0"/>
          <w:marTop w:val="0"/>
          <w:marBottom w:val="0"/>
          <w:divBdr>
            <w:top w:val="none" w:sz="0" w:space="0" w:color="auto"/>
            <w:left w:val="none" w:sz="0" w:space="0" w:color="auto"/>
            <w:bottom w:val="none" w:sz="0" w:space="0" w:color="auto"/>
            <w:right w:val="none" w:sz="0" w:space="0" w:color="auto"/>
          </w:divBdr>
        </w:div>
        <w:div w:id="2040861206">
          <w:marLeft w:val="480"/>
          <w:marRight w:val="0"/>
          <w:marTop w:val="0"/>
          <w:marBottom w:val="0"/>
          <w:divBdr>
            <w:top w:val="none" w:sz="0" w:space="0" w:color="auto"/>
            <w:left w:val="none" w:sz="0" w:space="0" w:color="auto"/>
            <w:bottom w:val="none" w:sz="0" w:space="0" w:color="auto"/>
            <w:right w:val="none" w:sz="0" w:space="0" w:color="auto"/>
          </w:divBdr>
        </w:div>
        <w:div w:id="1398356263">
          <w:marLeft w:val="480"/>
          <w:marRight w:val="0"/>
          <w:marTop w:val="0"/>
          <w:marBottom w:val="0"/>
          <w:divBdr>
            <w:top w:val="none" w:sz="0" w:space="0" w:color="auto"/>
            <w:left w:val="none" w:sz="0" w:space="0" w:color="auto"/>
            <w:bottom w:val="none" w:sz="0" w:space="0" w:color="auto"/>
            <w:right w:val="none" w:sz="0" w:space="0" w:color="auto"/>
          </w:divBdr>
        </w:div>
        <w:div w:id="774442189">
          <w:marLeft w:val="480"/>
          <w:marRight w:val="0"/>
          <w:marTop w:val="0"/>
          <w:marBottom w:val="0"/>
          <w:divBdr>
            <w:top w:val="none" w:sz="0" w:space="0" w:color="auto"/>
            <w:left w:val="none" w:sz="0" w:space="0" w:color="auto"/>
            <w:bottom w:val="none" w:sz="0" w:space="0" w:color="auto"/>
            <w:right w:val="none" w:sz="0" w:space="0" w:color="auto"/>
          </w:divBdr>
        </w:div>
        <w:div w:id="858857764">
          <w:marLeft w:val="480"/>
          <w:marRight w:val="0"/>
          <w:marTop w:val="0"/>
          <w:marBottom w:val="0"/>
          <w:divBdr>
            <w:top w:val="none" w:sz="0" w:space="0" w:color="auto"/>
            <w:left w:val="none" w:sz="0" w:space="0" w:color="auto"/>
            <w:bottom w:val="none" w:sz="0" w:space="0" w:color="auto"/>
            <w:right w:val="none" w:sz="0" w:space="0" w:color="auto"/>
          </w:divBdr>
        </w:div>
        <w:div w:id="1864782323">
          <w:marLeft w:val="480"/>
          <w:marRight w:val="0"/>
          <w:marTop w:val="0"/>
          <w:marBottom w:val="0"/>
          <w:divBdr>
            <w:top w:val="none" w:sz="0" w:space="0" w:color="auto"/>
            <w:left w:val="none" w:sz="0" w:space="0" w:color="auto"/>
            <w:bottom w:val="none" w:sz="0" w:space="0" w:color="auto"/>
            <w:right w:val="none" w:sz="0" w:space="0" w:color="auto"/>
          </w:divBdr>
        </w:div>
        <w:div w:id="1883517465">
          <w:marLeft w:val="480"/>
          <w:marRight w:val="0"/>
          <w:marTop w:val="0"/>
          <w:marBottom w:val="0"/>
          <w:divBdr>
            <w:top w:val="none" w:sz="0" w:space="0" w:color="auto"/>
            <w:left w:val="none" w:sz="0" w:space="0" w:color="auto"/>
            <w:bottom w:val="none" w:sz="0" w:space="0" w:color="auto"/>
            <w:right w:val="none" w:sz="0" w:space="0" w:color="auto"/>
          </w:divBdr>
        </w:div>
        <w:div w:id="1890797303">
          <w:marLeft w:val="480"/>
          <w:marRight w:val="0"/>
          <w:marTop w:val="0"/>
          <w:marBottom w:val="0"/>
          <w:divBdr>
            <w:top w:val="none" w:sz="0" w:space="0" w:color="auto"/>
            <w:left w:val="none" w:sz="0" w:space="0" w:color="auto"/>
            <w:bottom w:val="none" w:sz="0" w:space="0" w:color="auto"/>
            <w:right w:val="none" w:sz="0" w:space="0" w:color="auto"/>
          </w:divBdr>
        </w:div>
        <w:div w:id="278802029">
          <w:marLeft w:val="480"/>
          <w:marRight w:val="0"/>
          <w:marTop w:val="0"/>
          <w:marBottom w:val="0"/>
          <w:divBdr>
            <w:top w:val="none" w:sz="0" w:space="0" w:color="auto"/>
            <w:left w:val="none" w:sz="0" w:space="0" w:color="auto"/>
            <w:bottom w:val="none" w:sz="0" w:space="0" w:color="auto"/>
            <w:right w:val="none" w:sz="0" w:space="0" w:color="auto"/>
          </w:divBdr>
        </w:div>
        <w:div w:id="453250933">
          <w:marLeft w:val="480"/>
          <w:marRight w:val="0"/>
          <w:marTop w:val="0"/>
          <w:marBottom w:val="0"/>
          <w:divBdr>
            <w:top w:val="none" w:sz="0" w:space="0" w:color="auto"/>
            <w:left w:val="none" w:sz="0" w:space="0" w:color="auto"/>
            <w:bottom w:val="none" w:sz="0" w:space="0" w:color="auto"/>
            <w:right w:val="none" w:sz="0" w:space="0" w:color="auto"/>
          </w:divBdr>
        </w:div>
        <w:div w:id="274871876">
          <w:marLeft w:val="480"/>
          <w:marRight w:val="0"/>
          <w:marTop w:val="0"/>
          <w:marBottom w:val="0"/>
          <w:divBdr>
            <w:top w:val="none" w:sz="0" w:space="0" w:color="auto"/>
            <w:left w:val="none" w:sz="0" w:space="0" w:color="auto"/>
            <w:bottom w:val="none" w:sz="0" w:space="0" w:color="auto"/>
            <w:right w:val="none" w:sz="0" w:space="0" w:color="auto"/>
          </w:divBdr>
        </w:div>
        <w:div w:id="1737557204">
          <w:marLeft w:val="480"/>
          <w:marRight w:val="0"/>
          <w:marTop w:val="0"/>
          <w:marBottom w:val="0"/>
          <w:divBdr>
            <w:top w:val="none" w:sz="0" w:space="0" w:color="auto"/>
            <w:left w:val="none" w:sz="0" w:space="0" w:color="auto"/>
            <w:bottom w:val="none" w:sz="0" w:space="0" w:color="auto"/>
            <w:right w:val="none" w:sz="0" w:space="0" w:color="auto"/>
          </w:divBdr>
        </w:div>
        <w:div w:id="996148174">
          <w:marLeft w:val="480"/>
          <w:marRight w:val="0"/>
          <w:marTop w:val="0"/>
          <w:marBottom w:val="0"/>
          <w:divBdr>
            <w:top w:val="none" w:sz="0" w:space="0" w:color="auto"/>
            <w:left w:val="none" w:sz="0" w:space="0" w:color="auto"/>
            <w:bottom w:val="none" w:sz="0" w:space="0" w:color="auto"/>
            <w:right w:val="none" w:sz="0" w:space="0" w:color="auto"/>
          </w:divBdr>
        </w:div>
        <w:div w:id="25838557">
          <w:marLeft w:val="480"/>
          <w:marRight w:val="0"/>
          <w:marTop w:val="0"/>
          <w:marBottom w:val="0"/>
          <w:divBdr>
            <w:top w:val="none" w:sz="0" w:space="0" w:color="auto"/>
            <w:left w:val="none" w:sz="0" w:space="0" w:color="auto"/>
            <w:bottom w:val="none" w:sz="0" w:space="0" w:color="auto"/>
            <w:right w:val="none" w:sz="0" w:space="0" w:color="auto"/>
          </w:divBdr>
        </w:div>
        <w:div w:id="572087659">
          <w:marLeft w:val="480"/>
          <w:marRight w:val="0"/>
          <w:marTop w:val="0"/>
          <w:marBottom w:val="0"/>
          <w:divBdr>
            <w:top w:val="none" w:sz="0" w:space="0" w:color="auto"/>
            <w:left w:val="none" w:sz="0" w:space="0" w:color="auto"/>
            <w:bottom w:val="none" w:sz="0" w:space="0" w:color="auto"/>
            <w:right w:val="none" w:sz="0" w:space="0" w:color="auto"/>
          </w:divBdr>
        </w:div>
        <w:div w:id="1955745549">
          <w:marLeft w:val="480"/>
          <w:marRight w:val="0"/>
          <w:marTop w:val="0"/>
          <w:marBottom w:val="0"/>
          <w:divBdr>
            <w:top w:val="none" w:sz="0" w:space="0" w:color="auto"/>
            <w:left w:val="none" w:sz="0" w:space="0" w:color="auto"/>
            <w:bottom w:val="none" w:sz="0" w:space="0" w:color="auto"/>
            <w:right w:val="none" w:sz="0" w:space="0" w:color="auto"/>
          </w:divBdr>
        </w:div>
        <w:div w:id="846139721">
          <w:marLeft w:val="480"/>
          <w:marRight w:val="0"/>
          <w:marTop w:val="0"/>
          <w:marBottom w:val="0"/>
          <w:divBdr>
            <w:top w:val="none" w:sz="0" w:space="0" w:color="auto"/>
            <w:left w:val="none" w:sz="0" w:space="0" w:color="auto"/>
            <w:bottom w:val="none" w:sz="0" w:space="0" w:color="auto"/>
            <w:right w:val="none" w:sz="0" w:space="0" w:color="auto"/>
          </w:divBdr>
        </w:div>
        <w:div w:id="1017347712">
          <w:marLeft w:val="480"/>
          <w:marRight w:val="0"/>
          <w:marTop w:val="0"/>
          <w:marBottom w:val="0"/>
          <w:divBdr>
            <w:top w:val="none" w:sz="0" w:space="0" w:color="auto"/>
            <w:left w:val="none" w:sz="0" w:space="0" w:color="auto"/>
            <w:bottom w:val="none" w:sz="0" w:space="0" w:color="auto"/>
            <w:right w:val="none" w:sz="0" w:space="0" w:color="auto"/>
          </w:divBdr>
        </w:div>
        <w:div w:id="873232109">
          <w:marLeft w:val="480"/>
          <w:marRight w:val="0"/>
          <w:marTop w:val="0"/>
          <w:marBottom w:val="0"/>
          <w:divBdr>
            <w:top w:val="none" w:sz="0" w:space="0" w:color="auto"/>
            <w:left w:val="none" w:sz="0" w:space="0" w:color="auto"/>
            <w:bottom w:val="none" w:sz="0" w:space="0" w:color="auto"/>
            <w:right w:val="none" w:sz="0" w:space="0" w:color="auto"/>
          </w:divBdr>
        </w:div>
        <w:div w:id="229581312">
          <w:marLeft w:val="480"/>
          <w:marRight w:val="0"/>
          <w:marTop w:val="0"/>
          <w:marBottom w:val="0"/>
          <w:divBdr>
            <w:top w:val="none" w:sz="0" w:space="0" w:color="auto"/>
            <w:left w:val="none" w:sz="0" w:space="0" w:color="auto"/>
            <w:bottom w:val="none" w:sz="0" w:space="0" w:color="auto"/>
            <w:right w:val="none" w:sz="0" w:space="0" w:color="auto"/>
          </w:divBdr>
        </w:div>
        <w:div w:id="1598899892">
          <w:marLeft w:val="480"/>
          <w:marRight w:val="0"/>
          <w:marTop w:val="0"/>
          <w:marBottom w:val="0"/>
          <w:divBdr>
            <w:top w:val="none" w:sz="0" w:space="0" w:color="auto"/>
            <w:left w:val="none" w:sz="0" w:space="0" w:color="auto"/>
            <w:bottom w:val="none" w:sz="0" w:space="0" w:color="auto"/>
            <w:right w:val="none" w:sz="0" w:space="0" w:color="auto"/>
          </w:divBdr>
        </w:div>
        <w:div w:id="169301949">
          <w:marLeft w:val="480"/>
          <w:marRight w:val="0"/>
          <w:marTop w:val="0"/>
          <w:marBottom w:val="0"/>
          <w:divBdr>
            <w:top w:val="none" w:sz="0" w:space="0" w:color="auto"/>
            <w:left w:val="none" w:sz="0" w:space="0" w:color="auto"/>
            <w:bottom w:val="none" w:sz="0" w:space="0" w:color="auto"/>
            <w:right w:val="none" w:sz="0" w:space="0" w:color="auto"/>
          </w:divBdr>
        </w:div>
        <w:div w:id="580143870">
          <w:marLeft w:val="480"/>
          <w:marRight w:val="0"/>
          <w:marTop w:val="0"/>
          <w:marBottom w:val="0"/>
          <w:divBdr>
            <w:top w:val="none" w:sz="0" w:space="0" w:color="auto"/>
            <w:left w:val="none" w:sz="0" w:space="0" w:color="auto"/>
            <w:bottom w:val="none" w:sz="0" w:space="0" w:color="auto"/>
            <w:right w:val="none" w:sz="0" w:space="0" w:color="auto"/>
          </w:divBdr>
        </w:div>
        <w:div w:id="474101672">
          <w:marLeft w:val="480"/>
          <w:marRight w:val="0"/>
          <w:marTop w:val="0"/>
          <w:marBottom w:val="0"/>
          <w:divBdr>
            <w:top w:val="none" w:sz="0" w:space="0" w:color="auto"/>
            <w:left w:val="none" w:sz="0" w:space="0" w:color="auto"/>
            <w:bottom w:val="none" w:sz="0" w:space="0" w:color="auto"/>
            <w:right w:val="none" w:sz="0" w:space="0" w:color="auto"/>
          </w:divBdr>
        </w:div>
        <w:div w:id="764837711">
          <w:marLeft w:val="480"/>
          <w:marRight w:val="0"/>
          <w:marTop w:val="0"/>
          <w:marBottom w:val="0"/>
          <w:divBdr>
            <w:top w:val="none" w:sz="0" w:space="0" w:color="auto"/>
            <w:left w:val="none" w:sz="0" w:space="0" w:color="auto"/>
            <w:bottom w:val="none" w:sz="0" w:space="0" w:color="auto"/>
            <w:right w:val="none" w:sz="0" w:space="0" w:color="auto"/>
          </w:divBdr>
        </w:div>
        <w:div w:id="757218825">
          <w:marLeft w:val="480"/>
          <w:marRight w:val="0"/>
          <w:marTop w:val="0"/>
          <w:marBottom w:val="0"/>
          <w:divBdr>
            <w:top w:val="none" w:sz="0" w:space="0" w:color="auto"/>
            <w:left w:val="none" w:sz="0" w:space="0" w:color="auto"/>
            <w:bottom w:val="none" w:sz="0" w:space="0" w:color="auto"/>
            <w:right w:val="none" w:sz="0" w:space="0" w:color="auto"/>
          </w:divBdr>
        </w:div>
        <w:div w:id="2111389900">
          <w:marLeft w:val="480"/>
          <w:marRight w:val="0"/>
          <w:marTop w:val="0"/>
          <w:marBottom w:val="0"/>
          <w:divBdr>
            <w:top w:val="none" w:sz="0" w:space="0" w:color="auto"/>
            <w:left w:val="none" w:sz="0" w:space="0" w:color="auto"/>
            <w:bottom w:val="none" w:sz="0" w:space="0" w:color="auto"/>
            <w:right w:val="none" w:sz="0" w:space="0" w:color="auto"/>
          </w:divBdr>
        </w:div>
        <w:div w:id="1605116128">
          <w:marLeft w:val="480"/>
          <w:marRight w:val="0"/>
          <w:marTop w:val="0"/>
          <w:marBottom w:val="0"/>
          <w:divBdr>
            <w:top w:val="none" w:sz="0" w:space="0" w:color="auto"/>
            <w:left w:val="none" w:sz="0" w:space="0" w:color="auto"/>
            <w:bottom w:val="none" w:sz="0" w:space="0" w:color="auto"/>
            <w:right w:val="none" w:sz="0" w:space="0" w:color="auto"/>
          </w:divBdr>
        </w:div>
        <w:div w:id="966819651">
          <w:marLeft w:val="480"/>
          <w:marRight w:val="0"/>
          <w:marTop w:val="0"/>
          <w:marBottom w:val="0"/>
          <w:divBdr>
            <w:top w:val="none" w:sz="0" w:space="0" w:color="auto"/>
            <w:left w:val="none" w:sz="0" w:space="0" w:color="auto"/>
            <w:bottom w:val="none" w:sz="0" w:space="0" w:color="auto"/>
            <w:right w:val="none" w:sz="0" w:space="0" w:color="auto"/>
          </w:divBdr>
        </w:div>
        <w:div w:id="1819305550">
          <w:marLeft w:val="480"/>
          <w:marRight w:val="0"/>
          <w:marTop w:val="0"/>
          <w:marBottom w:val="0"/>
          <w:divBdr>
            <w:top w:val="none" w:sz="0" w:space="0" w:color="auto"/>
            <w:left w:val="none" w:sz="0" w:space="0" w:color="auto"/>
            <w:bottom w:val="none" w:sz="0" w:space="0" w:color="auto"/>
            <w:right w:val="none" w:sz="0" w:space="0" w:color="auto"/>
          </w:divBdr>
        </w:div>
        <w:div w:id="1630622369">
          <w:marLeft w:val="480"/>
          <w:marRight w:val="0"/>
          <w:marTop w:val="0"/>
          <w:marBottom w:val="0"/>
          <w:divBdr>
            <w:top w:val="none" w:sz="0" w:space="0" w:color="auto"/>
            <w:left w:val="none" w:sz="0" w:space="0" w:color="auto"/>
            <w:bottom w:val="none" w:sz="0" w:space="0" w:color="auto"/>
            <w:right w:val="none" w:sz="0" w:space="0" w:color="auto"/>
          </w:divBdr>
        </w:div>
        <w:div w:id="2085640329">
          <w:marLeft w:val="480"/>
          <w:marRight w:val="0"/>
          <w:marTop w:val="0"/>
          <w:marBottom w:val="0"/>
          <w:divBdr>
            <w:top w:val="none" w:sz="0" w:space="0" w:color="auto"/>
            <w:left w:val="none" w:sz="0" w:space="0" w:color="auto"/>
            <w:bottom w:val="none" w:sz="0" w:space="0" w:color="auto"/>
            <w:right w:val="none" w:sz="0" w:space="0" w:color="auto"/>
          </w:divBdr>
        </w:div>
      </w:divsChild>
    </w:div>
    <w:div w:id="486363661">
      <w:bodyDiv w:val="1"/>
      <w:marLeft w:val="0"/>
      <w:marRight w:val="0"/>
      <w:marTop w:val="0"/>
      <w:marBottom w:val="0"/>
      <w:divBdr>
        <w:top w:val="none" w:sz="0" w:space="0" w:color="auto"/>
        <w:left w:val="none" w:sz="0" w:space="0" w:color="auto"/>
        <w:bottom w:val="none" w:sz="0" w:space="0" w:color="auto"/>
        <w:right w:val="none" w:sz="0" w:space="0" w:color="auto"/>
      </w:divBdr>
    </w:div>
    <w:div w:id="487016725">
      <w:bodyDiv w:val="1"/>
      <w:marLeft w:val="0"/>
      <w:marRight w:val="0"/>
      <w:marTop w:val="0"/>
      <w:marBottom w:val="0"/>
      <w:divBdr>
        <w:top w:val="none" w:sz="0" w:space="0" w:color="auto"/>
        <w:left w:val="none" w:sz="0" w:space="0" w:color="auto"/>
        <w:bottom w:val="none" w:sz="0" w:space="0" w:color="auto"/>
        <w:right w:val="none" w:sz="0" w:space="0" w:color="auto"/>
      </w:divBdr>
    </w:div>
    <w:div w:id="490367760">
      <w:bodyDiv w:val="1"/>
      <w:marLeft w:val="0"/>
      <w:marRight w:val="0"/>
      <w:marTop w:val="0"/>
      <w:marBottom w:val="0"/>
      <w:divBdr>
        <w:top w:val="none" w:sz="0" w:space="0" w:color="auto"/>
        <w:left w:val="none" w:sz="0" w:space="0" w:color="auto"/>
        <w:bottom w:val="none" w:sz="0" w:space="0" w:color="auto"/>
        <w:right w:val="none" w:sz="0" w:space="0" w:color="auto"/>
      </w:divBdr>
    </w:div>
    <w:div w:id="492797512">
      <w:bodyDiv w:val="1"/>
      <w:marLeft w:val="0"/>
      <w:marRight w:val="0"/>
      <w:marTop w:val="0"/>
      <w:marBottom w:val="0"/>
      <w:divBdr>
        <w:top w:val="none" w:sz="0" w:space="0" w:color="auto"/>
        <w:left w:val="none" w:sz="0" w:space="0" w:color="auto"/>
        <w:bottom w:val="none" w:sz="0" w:space="0" w:color="auto"/>
        <w:right w:val="none" w:sz="0" w:space="0" w:color="auto"/>
      </w:divBdr>
    </w:div>
    <w:div w:id="492841934">
      <w:bodyDiv w:val="1"/>
      <w:marLeft w:val="0"/>
      <w:marRight w:val="0"/>
      <w:marTop w:val="0"/>
      <w:marBottom w:val="0"/>
      <w:divBdr>
        <w:top w:val="none" w:sz="0" w:space="0" w:color="auto"/>
        <w:left w:val="none" w:sz="0" w:space="0" w:color="auto"/>
        <w:bottom w:val="none" w:sz="0" w:space="0" w:color="auto"/>
        <w:right w:val="none" w:sz="0" w:space="0" w:color="auto"/>
      </w:divBdr>
    </w:div>
    <w:div w:id="498350016">
      <w:bodyDiv w:val="1"/>
      <w:marLeft w:val="0"/>
      <w:marRight w:val="0"/>
      <w:marTop w:val="0"/>
      <w:marBottom w:val="0"/>
      <w:divBdr>
        <w:top w:val="none" w:sz="0" w:space="0" w:color="auto"/>
        <w:left w:val="none" w:sz="0" w:space="0" w:color="auto"/>
        <w:bottom w:val="none" w:sz="0" w:space="0" w:color="auto"/>
        <w:right w:val="none" w:sz="0" w:space="0" w:color="auto"/>
      </w:divBdr>
    </w:div>
    <w:div w:id="500436622">
      <w:bodyDiv w:val="1"/>
      <w:marLeft w:val="0"/>
      <w:marRight w:val="0"/>
      <w:marTop w:val="0"/>
      <w:marBottom w:val="0"/>
      <w:divBdr>
        <w:top w:val="none" w:sz="0" w:space="0" w:color="auto"/>
        <w:left w:val="none" w:sz="0" w:space="0" w:color="auto"/>
        <w:bottom w:val="none" w:sz="0" w:space="0" w:color="auto"/>
        <w:right w:val="none" w:sz="0" w:space="0" w:color="auto"/>
      </w:divBdr>
    </w:div>
    <w:div w:id="505942862">
      <w:bodyDiv w:val="1"/>
      <w:marLeft w:val="0"/>
      <w:marRight w:val="0"/>
      <w:marTop w:val="0"/>
      <w:marBottom w:val="0"/>
      <w:divBdr>
        <w:top w:val="none" w:sz="0" w:space="0" w:color="auto"/>
        <w:left w:val="none" w:sz="0" w:space="0" w:color="auto"/>
        <w:bottom w:val="none" w:sz="0" w:space="0" w:color="auto"/>
        <w:right w:val="none" w:sz="0" w:space="0" w:color="auto"/>
      </w:divBdr>
    </w:div>
    <w:div w:id="505949843">
      <w:bodyDiv w:val="1"/>
      <w:marLeft w:val="0"/>
      <w:marRight w:val="0"/>
      <w:marTop w:val="0"/>
      <w:marBottom w:val="0"/>
      <w:divBdr>
        <w:top w:val="none" w:sz="0" w:space="0" w:color="auto"/>
        <w:left w:val="none" w:sz="0" w:space="0" w:color="auto"/>
        <w:bottom w:val="none" w:sz="0" w:space="0" w:color="auto"/>
        <w:right w:val="none" w:sz="0" w:space="0" w:color="auto"/>
      </w:divBdr>
    </w:div>
    <w:div w:id="508061521">
      <w:bodyDiv w:val="1"/>
      <w:marLeft w:val="0"/>
      <w:marRight w:val="0"/>
      <w:marTop w:val="0"/>
      <w:marBottom w:val="0"/>
      <w:divBdr>
        <w:top w:val="none" w:sz="0" w:space="0" w:color="auto"/>
        <w:left w:val="none" w:sz="0" w:space="0" w:color="auto"/>
        <w:bottom w:val="none" w:sz="0" w:space="0" w:color="auto"/>
        <w:right w:val="none" w:sz="0" w:space="0" w:color="auto"/>
      </w:divBdr>
    </w:div>
    <w:div w:id="509948636">
      <w:bodyDiv w:val="1"/>
      <w:marLeft w:val="0"/>
      <w:marRight w:val="0"/>
      <w:marTop w:val="0"/>
      <w:marBottom w:val="0"/>
      <w:divBdr>
        <w:top w:val="none" w:sz="0" w:space="0" w:color="auto"/>
        <w:left w:val="none" w:sz="0" w:space="0" w:color="auto"/>
        <w:bottom w:val="none" w:sz="0" w:space="0" w:color="auto"/>
        <w:right w:val="none" w:sz="0" w:space="0" w:color="auto"/>
      </w:divBdr>
    </w:div>
    <w:div w:id="510224776">
      <w:bodyDiv w:val="1"/>
      <w:marLeft w:val="0"/>
      <w:marRight w:val="0"/>
      <w:marTop w:val="0"/>
      <w:marBottom w:val="0"/>
      <w:divBdr>
        <w:top w:val="none" w:sz="0" w:space="0" w:color="auto"/>
        <w:left w:val="none" w:sz="0" w:space="0" w:color="auto"/>
        <w:bottom w:val="none" w:sz="0" w:space="0" w:color="auto"/>
        <w:right w:val="none" w:sz="0" w:space="0" w:color="auto"/>
      </w:divBdr>
    </w:div>
    <w:div w:id="512501437">
      <w:bodyDiv w:val="1"/>
      <w:marLeft w:val="0"/>
      <w:marRight w:val="0"/>
      <w:marTop w:val="0"/>
      <w:marBottom w:val="0"/>
      <w:divBdr>
        <w:top w:val="none" w:sz="0" w:space="0" w:color="auto"/>
        <w:left w:val="none" w:sz="0" w:space="0" w:color="auto"/>
        <w:bottom w:val="none" w:sz="0" w:space="0" w:color="auto"/>
        <w:right w:val="none" w:sz="0" w:space="0" w:color="auto"/>
      </w:divBdr>
    </w:div>
    <w:div w:id="512719090">
      <w:bodyDiv w:val="1"/>
      <w:marLeft w:val="0"/>
      <w:marRight w:val="0"/>
      <w:marTop w:val="0"/>
      <w:marBottom w:val="0"/>
      <w:divBdr>
        <w:top w:val="none" w:sz="0" w:space="0" w:color="auto"/>
        <w:left w:val="none" w:sz="0" w:space="0" w:color="auto"/>
        <w:bottom w:val="none" w:sz="0" w:space="0" w:color="auto"/>
        <w:right w:val="none" w:sz="0" w:space="0" w:color="auto"/>
      </w:divBdr>
    </w:div>
    <w:div w:id="514661537">
      <w:bodyDiv w:val="1"/>
      <w:marLeft w:val="0"/>
      <w:marRight w:val="0"/>
      <w:marTop w:val="0"/>
      <w:marBottom w:val="0"/>
      <w:divBdr>
        <w:top w:val="none" w:sz="0" w:space="0" w:color="auto"/>
        <w:left w:val="none" w:sz="0" w:space="0" w:color="auto"/>
        <w:bottom w:val="none" w:sz="0" w:space="0" w:color="auto"/>
        <w:right w:val="none" w:sz="0" w:space="0" w:color="auto"/>
      </w:divBdr>
    </w:div>
    <w:div w:id="515773475">
      <w:bodyDiv w:val="1"/>
      <w:marLeft w:val="0"/>
      <w:marRight w:val="0"/>
      <w:marTop w:val="0"/>
      <w:marBottom w:val="0"/>
      <w:divBdr>
        <w:top w:val="none" w:sz="0" w:space="0" w:color="auto"/>
        <w:left w:val="none" w:sz="0" w:space="0" w:color="auto"/>
        <w:bottom w:val="none" w:sz="0" w:space="0" w:color="auto"/>
        <w:right w:val="none" w:sz="0" w:space="0" w:color="auto"/>
      </w:divBdr>
    </w:div>
    <w:div w:id="516699785">
      <w:bodyDiv w:val="1"/>
      <w:marLeft w:val="0"/>
      <w:marRight w:val="0"/>
      <w:marTop w:val="0"/>
      <w:marBottom w:val="0"/>
      <w:divBdr>
        <w:top w:val="none" w:sz="0" w:space="0" w:color="auto"/>
        <w:left w:val="none" w:sz="0" w:space="0" w:color="auto"/>
        <w:bottom w:val="none" w:sz="0" w:space="0" w:color="auto"/>
        <w:right w:val="none" w:sz="0" w:space="0" w:color="auto"/>
      </w:divBdr>
    </w:div>
    <w:div w:id="517427088">
      <w:bodyDiv w:val="1"/>
      <w:marLeft w:val="0"/>
      <w:marRight w:val="0"/>
      <w:marTop w:val="0"/>
      <w:marBottom w:val="0"/>
      <w:divBdr>
        <w:top w:val="none" w:sz="0" w:space="0" w:color="auto"/>
        <w:left w:val="none" w:sz="0" w:space="0" w:color="auto"/>
        <w:bottom w:val="none" w:sz="0" w:space="0" w:color="auto"/>
        <w:right w:val="none" w:sz="0" w:space="0" w:color="auto"/>
      </w:divBdr>
    </w:div>
    <w:div w:id="519203617">
      <w:bodyDiv w:val="1"/>
      <w:marLeft w:val="0"/>
      <w:marRight w:val="0"/>
      <w:marTop w:val="0"/>
      <w:marBottom w:val="0"/>
      <w:divBdr>
        <w:top w:val="none" w:sz="0" w:space="0" w:color="auto"/>
        <w:left w:val="none" w:sz="0" w:space="0" w:color="auto"/>
        <w:bottom w:val="none" w:sz="0" w:space="0" w:color="auto"/>
        <w:right w:val="none" w:sz="0" w:space="0" w:color="auto"/>
      </w:divBdr>
    </w:div>
    <w:div w:id="520170782">
      <w:bodyDiv w:val="1"/>
      <w:marLeft w:val="0"/>
      <w:marRight w:val="0"/>
      <w:marTop w:val="0"/>
      <w:marBottom w:val="0"/>
      <w:divBdr>
        <w:top w:val="none" w:sz="0" w:space="0" w:color="auto"/>
        <w:left w:val="none" w:sz="0" w:space="0" w:color="auto"/>
        <w:bottom w:val="none" w:sz="0" w:space="0" w:color="auto"/>
        <w:right w:val="none" w:sz="0" w:space="0" w:color="auto"/>
      </w:divBdr>
    </w:div>
    <w:div w:id="520899048">
      <w:bodyDiv w:val="1"/>
      <w:marLeft w:val="0"/>
      <w:marRight w:val="0"/>
      <w:marTop w:val="0"/>
      <w:marBottom w:val="0"/>
      <w:divBdr>
        <w:top w:val="none" w:sz="0" w:space="0" w:color="auto"/>
        <w:left w:val="none" w:sz="0" w:space="0" w:color="auto"/>
        <w:bottom w:val="none" w:sz="0" w:space="0" w:color="auto"/>
        <w:right w:val="none" w:sz="0" w:space="0" w:color="auto"/>
      </w:divBdr>
    </w:div>
    <w:div w:id="524825838">
      <w:bodyDiv w:val="1"/>
      <w:marLeft w:val="0"/>
      <w:marRight w:val="0"/>
      <w:marTop w:val="0"/>
      <w:marBottom w:val="0"/>
      <w:divBdr>
        <w:top w:val="none" w:sz="0" w:space="0" w:color="auto"/>
        <w:left w:val="none" w:sz="0" w:space="0" w:color="auto"/>
        <w:bottom w:val="none" w:sz="0" w:space="0" w:color="auto"/>
        <w:right w:val="none" w:sz="0" w:space="0" w:color="auto"/>
      </w:divBdr>
    </w:div>
    <w:div w:id="525561268">
      <w:bodyDiv w:val="1"/>
      <w:marLeft w:val="0"/>
      <w:marRight w:val="0"/>
      <w:marTop w:val="0"/>
      <w:marBottom w:val="0"/>
      <w:divBdr>
        <w:top w:val="none" w:sz="0" w:space="0" w:color="auto"/>
        <w:left w:val="none" w:sz="0" w:space="0" w:color="auto"/>
        <w:bottom w:val="none" w:sz="0" w:space="0" w:color="auto"/>
        <w:right w:val="none" w:sz="0" w:space="0" w:color="auto"/>
      </w:divBdr>
    </w:div>
    <w:div w:id="526672903">
      <w:bodyDiv w:val="1"/>
      <w:marLeft w:val="0"/>
      <w:marRight w:val="0"/>
      <w:marTop w:val="0"/>
      <w:marBottom w:val="0"/>
      <w:divBdr>
        <w:top w:val="none" w:sz="0" w:space="0" w:color="auto"/>
        <w:left w:val="none" w:sz="0" w:space="0" w:color="auto"/>
        <w:bottom w:val="none" w:sz="0" w:space="0" w:color="auto"/>
        <w:right w:val="none" w:sz="0" w:space="0" w:color="auto"/>
      </w:divBdr>
    </w:div>
    <w:div w:id="526721590">
      <w:bodyDiv w:val="1"/>
      <w:marLeft w:val="0"/>
      <w:marRight w:val="0"/>
      <w:marTop w:val="0"/>
      <w:marBottom w:val="0"/>
      <w:divBdr>
        <w:top w:val="none" w:sz="0" w:space="0" w:color="auto"/>
        <w:left w:val="none" w:sz="0" w:space="0" w:color="auto"/>
        <w:bottom w:val="none" w:sz="0" w:space="0" w:color="auto"/>
        <w:right w:val="none" w:sz="0" w:space="0" w:color="auto"/>
      </w:divBdr>
    </w:div>
    <w:div w:id="526796321">
      <w:bodyDiv w:val="1"/>
      <w:marLeft w:val="0"/>
      <w:marRight w:val="0"/>
      <w:marTop w:val="0"/>
      <w:marBottom w:val="0"/>
      <w:divBdr>
        <w:top w:val="none" w:sz="0" w:space="0" w:color="auto"/>
        <w:left w:val="none" w:sz="0" w:space="0" w:color="auto"/>
        <w:bottom w:val="none" w:sz="0" w:space="0" w:color="auto"/>
        <w:right w:val="none" w:sz="0" w:space="0" w:color="auto"/>
      </w:divBdr>
    </w:div>
    <w:div w:id="532497525">
      <w:bodyDiv w:val="1"/>
      <w:marLeft w:val="0"/>
      <w:marRight w:val="0"/>
      <w:marTop w:val="0"/>
      <w:marBottom w:val="0"/>
      <w:divBdr>
        <w:top w:val="none" w:sz="0" w:space="0" w:color="auto"/>
        <w:left w:val="none" w:sz="0" w:space="0" w:color="auto"/>
        <w:bottom w:val="none" w:sz="0" w:space="0" w:color="auto"/>
        <w:right w:val="none" w:sz="0" w:space="0" w:color="auto"/>
      </w:divBdr>
    </w:div>
    <w:div w:id="536704132">
      <w:bodyDiv w:val="1"/>
      <w:marLeft w:val="0"/>
      <w:marRight w:val="0"/>
      <w:marTop w:val="0"/>
      <w:marBottom w:val="0"/>
      <w:divBdr>
        <w:top w:val="none" w:sz="0" w:space="0" w:color="auto"/>
        <w:left w:val="none" w:sz="0" w:space="0" w:color="auto"/>
        <w:bottom w:val="none" w:sz="0" w:space="0" w:color="auto"/>
        <w:right w:val="none" w:sz="0" w:space="0" w:color="auto"/>
      </w:divBdr>
    </w:div>
    <w:div w:id="538519963">
      <w:bodyDiv w:val="1"/>
      <w:marLeft w:val="0"/>
      <w:marRight w:val="0"/>
      <w:marTop w:val="0"/>
      <w:marBottom w:val="0"/>
      <w:divBdr>
        <w:top w:val="none" w:sz="0" w:space="0" w:color="auto"/>
        <w:left w:val="none" w:sz="0" w:space="0" w:color="auto"/>
        <w:bottom w:val="none" w:sz="0" w:space="0" w:color="auto"/>
        <w:right w:val="none" w:sz="0" w:space="0" w:color="auto"/>
      </w:divBdr>
    </w:div>
    <w:div w:id="540703673">
      <w:bodyDiv w:val="1"/>
      <w:marLeft w:val="0"/>
      <w:marRight w:val="0"/>
      <w:marTop w:val="0"/>
      <w:marBottom w:val="0"/>
      <w:divBdr>
        <w:top w:val="none" w:sz="0" w:space="0" w:color="auto"/>
        <w:left w:val="none" w:sz="0" w:space="0" w:color="auto"/>
        <w:bottom w:val="none" w:sz="0" w:space="0" w:color="auto"/>
        <w:right w:val="none" w:sz="0" w:space="0" w:color="auto"/>
      </w:divBdr>
    </w:div>
    <w:div w:id="541090622">
      <w:bodyDiv w:val="1"/>
      <w:marLeft w:val="0"/>
      <w:marRight w:val="0"/>
      <w:marTop w:val="0"/>
      <w:marBottom w:val="0"/>
      <w:divBdr>
        <w:top w:val="none" w:sz="0" w:space="0" w:color="auto"/>
        <w:left w:val="none" w:sz="0" w:space="0" w:color="auto"/>
        <w:bottom w:val="none" w:sz="0" w:space="0" w:color="auto"/>
        <w:right w:val="none" w:sz="0" w:space="0" w:color="auto"/>
      </w:divBdr>
    </w:div>
    <w:div w:id="541555797">
      <w:bodyDiv w:val="1"/>
      <w:marLeft w:val="0"/>
      <w:marRight w:val="0"/>
      <w:marTop w:val="0"/>
      <w:marBottom w:val="0"/>
      <w:divBdr>
        <w:top w:val="none" w:sz="0" w:space="0" w:color="auto"/>
        <w:left w:val="none" w:sz="0" w:space="0" w:color="auto"/>
        <w:bottom w:val="none" w:sz="0" w:space="0" w:color="auto"/>
        <w:right w:val="none" w:sz="0" w:space="0" w:color="auto"/>
      </w:divBdr>
    </w:div>
    <w:div w:id="542061267">
      <w:bodyDiv w:val="1"/>
      <w:marLeft w:val="0"/>
      <w:marRight w:val="0"/>
      <w:marTop w:val="0"/>
      <w:marBottom w:val="0"/>
      <w:divBdr>
        <w:top w:val="none" w:sz="0" w:space="0" w:color="auto"/>
        <w:left w:val="none" w:sz="0" w:space="0" w:color="auto"/>
        <w:bottom w:val="none" w:sz="0" w:space="0" w:color="auto"/>
        <w:right w:val="none" w:sz="0" w:space="0" w:color="auto"/>
      </w:divBdr>
    </w:div>
    <w:div w:id="542715649">
      <w:bodyDiv w:val="1"/>
      <w:marLeft w:val="0"/>
      <w:marRight w:val="0"/>
      <w:marTop w:val="0"/>
      <w:marBottom w:val="0"/>
      <w:divBdr>
        <w:top w:val="none" w:sz="0" w:space="0" w:color="auto"/>
        <w:left w:val="none" w:sz="0" w:space="0" w:color="auto"/>
        <w:bottom w:val="none" w:sz="0" w:space="0" w:color="auto"/>
        <w:right w:val="none" w:sz="0" w:space="0" w:color="auto"/>
      </w:divBdr>
    </w:div>
    <w:div w:id="543059756">
      <w:bodyDiv w:val="1"/>
      <w:marLeft w:val="0"/>
      <w:marRight w:val="0"/>
      <w:marTop w:val="0"/>
      <w:marBottom w:val="0"/>
      <w:divBdr>
        <w:top w:val="none" w:sz="0" w:space="0" w:color="auto"/>
        <w:left w:val="none" w:sz="0" w:space="0" w:color="auto"/>
        <w:bottom w:val="none" w:sz="0" w:space="0" w:color="auto"/>
        <w:right w:val="none" w:sz="0" w:space="0" w:color="auto"/>
      </w:divBdr>
    </w:div>
    <w:div w:id="543247912">
      <w:bodyDiv w:val="1"/>
      <w:marLeft w:val="0"/>
      <w:marRight w:val="0"/>
      <w:marTop w:val="0"/>
      <w:marBottom w:val="0"/>
      <w:divBdr>
        <w:top w:val="none" w:sz="0" w:space="0" w:color="auto"/>
        <w:left w:val="none" w:sz="0" w:space="0" w:color="auto"/>
        <w:bottom w:val="none" w:sz="0" w:space="0" w:color="auto"/>
        <w:right w:val="none" w:sz="0" w:space="0" w:color="auto"/>
      </w:divBdr>
    </w:div>
    <w:div w:id="543643961">
      <w:bodyDiv w:val="1"/>
      <w:marLeft w:val="0"/>
      <w:marRight w:val="0"/>
      <w:marTop w:val="0"/>
      <w:marBottom w:val="0"/>
      <w:divBdr>
        <w:top w:val="none" w:sz="0" w:space="0" w:color="auto"/>
        <w:left w:val="none" w:sz="0" w:space="0" w:color="auto"/>
        <w:bottom w:val="none" w:sz="0" w:space="0" w:color="auto"/>
        <w:right w:val="none" w:sz="0" w:space="0" w:color="auto"/>
      </w:divBdr>
    </w:div>
    <w:div w:id="544217188">
      <w:bodyDiv w:val="1"/>
      <w:marLeft w:val="0"/>
      <w:marRight w:val="0"/>
      <w:marTop w:val="0"/>
      <w:marBottom w:val="0"/>
      <w:divBdr>
        <w:top w:val="none" w:sz="0" w:space="0" w:color="auto"/>
        <w:left w:val="none" w:sz="0" w:space="0" w:color="auto"/>
        <w:bottom w:val="none" w:sz="0" w:space="0" w:color="auto"/>
        <w:right w:val="none" w:sz="0" w:space="0" w:color="auto"/>
      </w:divBdr>
    </w:div>
    <w:div w:id="544606372">
      <w:bodyDiv w:val="1"/>
      <w:marLeft w:val="0"/>
      <w:marRight w:val="0"/>
      <w:marTop w:val="0"/>
      <w:marBottom w:val="0"/>
      <w:divBdr>
        <w:top w:val="none" w:sz="0" w:space="0" w:color="auto"/>
        <w:left w:val="none" w:sz="0" w:space="0" w:color="auto"/>
        <w:bottom w:val="none" w:sz="0" w:space="0" w:color="auto"/>
        <w:right w:val="none" w:sz="0" w:space="0" w:color="auto"/>
      </w:divBdr>
    </w:div>
    <w:div w:id="544610659">
      <w:bodyDiv w:val="1"/>
      <w:marLeft w:val="0"/>
      <w:marRight w:val="0"/>
      <w:marTop w:val="0"/>
      <w:marBottom w:val="0"/>
      <w:divBdr>
        <w:top w:val="none" w:sz="0" w:space="0" w:color="auto"/>
        <w:left w:val="none" w:sz="0" w:space="0" w:color="auto"/>
        <w:bottom w:val="none" w:sz="0" w:space="0" w:color="auto"/>
        <w:right w:val="none" w:sz="0" w:space="0" w:color="auto"/>
      </w:divBdr>
    </w:div>
    <w:div w:id="546064274">
      <w:bodyDiv w:val="1"/>
      <w:marLeft w:val="0"/>
      <w:marRight w:val="0"/>
      <w:marTop w:val="0"/>
      <w:marBottom w:val="0"/>
      <w:divBdr>
        <w:top w:val="none" w:sz="0" w:space="0" w:color="auto"/>
        <w:left w:val="none" w:sz="0" w:space="0" w:color="auto"/>
        <w:bottom w:val="none" w:sz="0" w:space="0" w:color="auto"/>
        <w:right w:val="none" w:sz="0" w:space="0" w:color="auto"/>
      </w:divBdr>
    </w:div>
    <w:div w:id="546140756">
      <w:bodyDiv w:val="1"/>
      <w:marLeft w:val="0"/>
      <w:marRight w:val="0"/>
      <w:marTop w:val="0"/>
      <w:marBottom w:val="0"/>
      <w:divBdr>
        <w:top w:val="none" w:sz="0" w:space="0" w:color="auto"/>
        <w:left w:val="none" w:sz="0" w:space="0" w:color="auto"/>
        <w:bottom w:val="none" w:sz="0" w:space="0" w:color="auto"/>
        <w:right w:val="none" w:sz="0" w:space="0" w:color="auto"/>
      </w:divBdr>
    </w:div>
    <w:div w:id="546264552">
      <w:bodyDiv w:val="1"/>
      <w:marLeft w:val="0"/>
      <w:marRight w:val="0"/>
      <w:marTop w:val="0"/>
      <w:marBottom w:val="0"/>
      <w:divBdr>
        <w:top w:val="none" w:sz="0" w:space="0" w:color="auto"/>
        <w:left w:val="none" w:sz="0" w:space="0" w:color="auto"/>
        <w:bottom w:val="none" w:sz="0" w:space="0" w:color="auto"/>
        <w:right w:val="none" w:sz="0" w:space="0" w:color="auto"/>
      </w:divBdr>
    </w:div>
    <w:div w:id="546918364">
      <w:bodyDiv w:val="1"/>
      <w:marLeft w:val="0"/>
      <w:marRight w:val="0"/>
      <w:marTop w:val="0"/>
      <w:marBottom w:val="0"/>
      <w:divBdr>
        <w:top w:val="none" w:sz="0" w:space="0" w:color="auto"/>
        <w:left w:val="none" w:sz="0" w:space="0" w:color="auto"/>
        <w:bottom w:val="none" w:sz="0" w:space="0" w:color="auto"/>
        <w:right w:val="none" w:sz="0" w:space="0" w:color="auto"/>
      </w:divBdr>
    </w:div>
    <w:div w:id="547767310">
      <w:bodyDiv w:val="1"/>
      <w:marLeft w:val="0"/>
      <w:marRight w:val="0"/>
      <w:marTop w:val="0"/>
      <w:marBottom w:val="0"/>
      <w:divBdr>
        <w:top w:val="none" w:sz="0" w:space="0" w:color="auto"/>
        <w:left w:val="none" w:sz="0" w:space="0" w:color="auto"/>
        <w:bottom w:val="none" w:sz="0" w:space="0" w:color="auto"/>
        <w:right w:val="none" w:sz="0" w:space="0" w:color="auto"/>
      </w:divBdr>
    </w:div>
    <w:div w:id="550502604">
      <w:bodyDiv w:val="1"/>
      <w:marLeft w:val="0"/>
      <w:marRight w:val="0"/>
      <w:marTop w:val="0"/>
      <w:marBottom w:val="0"/>
      <w:divBdr>
        <w:top w:val="none" w:sz="0" w:space="0" w:color="auto"/>
        <w:left w:val="none" w:sz="0" w:space="0" w:color="auto"/>
        <w:bottom w:val="none" w:sz="0" w:space="0" w:color="auto"/>
        <w:right w:val="none" w:sz="0" w:space="0" w:color="auto"/>
      </w:divBdr>
    </w:div>
    <w:div w:id="550843070">
      <w:bodyDiv w:val="1"/>
      <w:marLeft w:val="0"/>
      <w:marRight w:val="0"/>
      <w:marTop w:val="0"/>
      <w:marBottom w:val="0"/>
      <w:divBdr>
        <w:top w:val="none" w:sz="0" w:space="0" w:color="auto"/>
        <w:left w:val="none" w:sz="0" w:space="0" w:color="auto"/>
        <w:bottom w:val="none" w:sz="0" w:space="0" w:color="auto"/>
        <w:right w:val="none" w:sz="0" w:space="0" w:color="auto"/>
      </w:divBdr>
    </w:div>
    <w:div w:id="551119929">
      <w:bodyDiv w:val="1"/>
      <w:marLeft w:val="0"/>
      <w:marRight w:val="0"/>
      <w:marTop w:val="0"/>
      <w:marBottom w:val="0"/>
      <w:divBdr>
        <w:top w:val="none" w:sz="0" w:space="0" w:color="auto"/>
        <w:left w:val="none" w:sz="0" w:space="0" w:color="auto"/>
        <w:bottom w:val="none" w:sz="0" w:space="0" w:color="auto"/>
        <w:right w:val="none" w:sz="0" w:space="0" w:color="auto"/>
      </w:divBdr>
    </w:div>
    <w:div w:id="551498992">
      <w:bodyDiv w:val="1"/>
      <w:marLeft w:val="0"/>
      <w:marRight w:val="0"/>
      <w:marTop w:val="0"/>
      <w:marBottom w:val="0"/>
      <w:divBdr>
        <w:top w:val="none" w:sz="0" w:space="0" w:color="auto"/>
        <w:left w:val="none" w:sz="0" w:space="0" w:color="auto"/>
        <w:bottom w:val="none" w:sz="0" w:space="0" w:color="auto"/>
        <w:right w:val="none" w:sz="0" w:space="0" w:color="auto"/>
      </w:divBdr>
    </w:div>
    <w:div w:id="553203099">
      <w:bodyDiv w:val="1"/>
      <w:marLeft w:val="0"/>
      <w:marRight w:val="0"/>
      <w:marTop w:val="0"/>
      <w:marBottom w:val="0"/>
      <w:divBdr>
        <w:top w:val="none" w:sz="0" w:space="0" w:color="auto"/>
        <w:left w:val="none" w:sz="0" w:space="0" w:color="auto"/>
        <w:bottom w:val="none" w:sz="0" w:space="0" w:color="auto"/>
        <w:right w:val="none" w:sz="0" w:space="0" w:color="auto"/>
      </w:divBdr>
    </w:div>
    <w:div w:id="553854255">
      <w:bodyDiv w:val="1"/>
      <w:marLeft w:val="0"/>
      <w:marRight w:val="0"/>
      <w:marTop w:val="0"/>
      <w:marBottom w:val="0"/>
      <w:divBdr>
        <w:top w:val="none" w:sz="0" w:space="0" w:color="auto"/>
        <w:left w:val="none" w:sz="0" w:space="0" w:color="auto"/>
        <w:bottom w:val="none" w:sz="0" w:space="0" w:color="auto"/>
        <w:right w:val="none" w:sz="0" w:space="0" w:color="auto"/>
      </w:divBdr>
    </w:div>
    <w:div w:id="554783375">
      <w:bodyDiv w:val="1"/>
      <w:marLeft w:val="0"/>
      <w:marRight w:val="0"/>
      <w:marTop w:val="0"/>
      <w:marBottom w:val="0"/>
      <w:divBdr>
        <w:top w:val="none" w:sz="0" w:space="0" w:color="auto"/>
        <w:left w:val="none" w:sz="0" w:space="0" w:color="auto"/>
        <w:bottom w:val="none" w:sz="0" w:space="0" w:color="auto"/>
        <w:right w:val="none" w:sz="0" w:space="0" w:color="auto"/>
      </w:divBdr>
    </w:div>
    <w:div w:id="554856877">
      <w:bodyDiv w:val="1"/>
      <w:marLeft w:val="0"/>
      <w:marRight w:val="0"/>
      <w:marTop w:val="0"/>
      <w:marBottom w:val="0"/>
      <w:divBdr>
        <w:top w:val="none" w:sz="0" w:space="0" w:color="auto"/>
        <w:left w:val="none" w:sz="0" w:space="0" w:color="auto"/>
        <w:bottom w:val="none" w:sz="0" w:space="0" w:color="auto"/>
        <w:right w:val="none" w:sz="0" w:space="0" w:color="auto"/>
      </w:divBdr>
    </w:div>
    <w:div w:id="561870253">
      <w:bodyDiv w:val="1"/>
      <w:marLeft w:val="0"/>
      <w:marRight w:val="0"/>
      <w:marTop w:val="0"/>
      <w:marBottom w:val="0"/>
      <w:divBdr>
        <w:top w:val="none" w:sz="0" w:space="0" w:color="auto"/>
        <w:left w:val="none" w:sz="0" w:space="0" w:color="auto"/>
        <w:bottom w:val="none" w:sz="0" w:space="0" w:color="auto"/>
        <w:right w:val="none" w:sz="0" w:space="0" w:color="auto"/>
      </w:divBdr>
    </w:div>
    <w:div w:id="563763256">
      <w:bodyDiv w:val="1"/>
      <w:marLeft w:val="0"/>
      <w:marRight w:val="0"/>
      <w:marTop w:val="0"/>
      <w:marBottom w:val="0"/>
      <w:divBdr>
        <w:top w:val="none" w:sz="0" w:space="0" w:color="auto"/>
        <w:left w:val="none" w:sz="0" w:space="0" w:color="auto"/>
        <w:bottom w:val="none" w:sz="0" w:space="0" w:color="auto"/>
        <w:right w:val="none" w:sz="0" w:space="0" w:color="auto"/>
      </w:divBdr>
    </w:div>
    <w:div w:id="564072269">
      <w:bodyDiv w:val="1"/>
      <w:marLeft w:val="0"/>
      <w:marRight w:val="0"/>
      <w:marTop w:val="0"/>
      <w:marBottom w:val="0"/>
      <w:divBdr>
        <w:top w:val="none" w:sz="0" w:space="0" w:color="auto"/>
        <w:left w:val="none" w:sz="0" w:space="0" w:color="auto"/>
        <w:bottom w:val="none" w:sz="0" w:space="0" w:color="auto"/>
        <w:right w:val="none" w:sz="0" w:space="0" w:color="auto"/>
      </w:divBdr>
    </w:div>
    <w:div w:id="564226009">
      <w:bodyDiv w:val="1"/>
      <w:marLeft w:val="0"/>
      <w:marRight w:val="0"/>
      <w:marTop w:val="0"/>
      <w:marBottom w:val="0"/>
      <w:divBdr>
        <w:top w:val="none" w:sz="0" w:space="0" w:color="auto"/>
        <w:left w:val="none" w:sz="0" w:space="0" w:color="auto"/>
        <w:bottom w:val="none" w:sz="0" w:space="0" w:color="auto"/>
        <w:right w:val="none" w:sz="0" w:space="0" w:color="auto"/>
      </w:divBdr>
    </w:div>
    <w:div w:id="567308186">
      <w:bodyDiv w:val="1"/>
      <w:marLeft w:val="0"/>
      <w:marRight w:val="0"/>
      <w:marTop w:val="0"/>
      <w:marBottom w:val="0"/>
      <w:divBdr>
        <w:top w:val="none" w:sz="0" w:space="0" w:color="auto"/>
        <w:left w:val="none" w:sz="0" w:space="0" w:color="auto"/>
        <w:bottom w:val="none" w:sz="0" w:space="0" w:color="auto"/>
        <w:right w:val="none" w:sz="0" w:space="0" w:color="auto"/>
      </w:divBdr>
    </w:div>
    <w:div w:id="571240589">
      <w:bodyDiv w:val="1"/>
      <w:marLeft w:val="0"/>
      <w:marRight w:val="0"/>
      <w:marTop w:val="0"/>
      <w:marBottom w:val="0"/>
      <w:divBdr>
        <w:top w:val="none" w:sz="0" w:space="0" w:color="auto"/>
        <w:left w:val="none" w:sz="0" w:space="0" w:color="auto"/>
        <w:bottom w:val="none" w:sz="0" w:space="0" w:color="auto"/>
        <w:right w:val="none" w:sz="0" w:space="0" w:color="auto"/>
      </w:divBdr>
    </w:div>
    <w:div w:id="572012288">
      <w:bodyDiv w:val="1"/>
      <w:marLeft w:val="0"/>
      <w:marRight w:val="0"/>
      <w:marTop w:val="0"/>
      <w:marBottom w:val="0"/>
      <w:divBdr>
        <w:top w:val="none" w:sz="0" w:space="0" w:color="auto"/>
        <w:left w:val="none" w:sz="0" w:space="0" w:color="auto"/>
        <w:bottom w:val="none" w:sz="0" w:space="0" w:color="auto"/>
        <w:right w:val="none" w:sz="0" w:space="0" w:color="auto"/>
      </w:divBdr>
    </w:div>
    <w:div w:id="572397996">
      <w:bodyDiv w:val="1"/>
      <w:marLeft w:val="0"/>
      <w:marRight w:val="0"/>
      <w:marTop w:val="0"/>
      <w:marBottom w:val="0"/>
      <w:divBdr>
        <w:top w:val="none" w:sz="0" w:space="0" w:color="auto"/>
        <w:left w:val="none" w:sz="0" w:space="0" w:color="auto"/>
        <w:bottom w:val="none" w:sz="0" w:space="0" w:color="auto"/>
        <w:right w:val="none" w:sz="0" w:space="0" w:color="auto"/>
      </w:divBdr>
    </w:div>
    <w:div w:id="573128617">
      <w:bodyDiv w:val="1"/>
      <w:marLeft w:val="0"/>
      <w:marRight w:val="0"/>
      <w:marTop w:val="0"/>
      <w:marBottom w:val="0"/>
      <w:divBdr>
        <w:top w:val="none" w:sz="0" w:space="0" w:color="auto"/>
        <w:left w:val="none" w:sz="0" w:space="0" w:color="auto"/>
        <w:bottom w:val="none" w:sz="0" w:space="0" w:color="auto"/>
        <w:right w:val="none" w:sz="0" w:space="0" w:color="auto"/>
      </w:divBdr>
    </w:div>
    <w:div w:id="574240218">
      <w:bodyDiv w:val="1"/>
      <w:marLeft w:val="0"/>
      <w:marRight w:val="0"/>
      <w:marTop w:val="0"/>
      <w:marBottom w:val="0"/>
      <w:divBdr>
        <w:top w:val="none" w:sz="0" w:space="0" w:color="auto"/>
        <w:left w:val="none" w:sz="0" w:space="0" w:color="auto"/>
        <w:bottom w:val="none" w:sz="0" w:space="0" w:color="auto"/>
        <w:right w:val="none" w:sz="0" w:space="0" w:color="auto"/>
      </w:divBdr>
    </w:div>
    <w:div w:id="577325573">
      <w:bodyDiv w:val="1"/>
      <w:marLeft w:val="0"/>
      <w:marRight w:val="0"/>
      <w:marTop w:val="0"/>
      <w:marBottom w:val="0"/>
      <w:divBdr>
        <w:top w:val="none" w:sz="0" w:space="0" w:color="auto"/>
        <w:left w:val="none" w:sz="0" w:space="0" w:color="auto"/>
        <w:bottom w:val="none" w:sz="0" w:space="0" w:color="auto"/>
        <w:right w:val="none" w:sz="0" w:space="0" w:color="auto"/>
      </w:divBdr>
    </w:div>
    <w:div w:id="577519971">
      <w:bodyDiv w:val="1"/>
      <w:marLeft w:val="0"/>
      <w:marRight w:val="0"/>
      <w:marTop w:val="0"/>
      <w:marBottom w:val="0"/>
      <w:divBdr>
        <w:top w:val="none" w:sz="0" w:space="0" w:color="auto"/>
        <w:left w:val="none" w:sz="0" w:space="0" w:color="auto"/>
        <w:bottom w:val="none" w:sz="0" w:space="0" w:color="auto"/>
        <w:right w:val="none" w:sz="0" w:space="0" w:color="auto"/>
      </w:divBdr>
    </w:div>
    <w:div w:id="578441263">
      <w:bodyDiv w:val="1"/>
      <w:marLeft w:val="0"/>
      <w:marRight w:val="0"/>
      <w:marTop w:val="0"/>
      <w:marBottom w:val="0"/>
      <w:divBdr>
        <w:top w:val="none" w:sz="0" w:space="0" w:color="auto"/>
        <w:left w:val="none" w:sz="0" w:space="0" w:color="auto"/>
        <w:bottom w:val="none" w:sz="0" w:space="0" w:color="auto"/>
        <w:right w:val="none" w:sz="0" w:space="0" w:color="auto"/>
      </w:divBdr>
    </w:div>
    <w:div w:id="580918885">
      <w:bodyDiv w:val="1"/>
      <w:marLeft w:val="0"/>
      <w:marRight w:val="0"/>
      <w:marTop w:val="0"/>
      <w:marBottom w:val="0"/>
      <w:divBdr>
        <w:top w:val="none" w:sz="0" w:space="0" w:color="auto"/>
        <w:left w:val="none" w:sz="0" w:space="0" w:color="auto"/>
        <w:bottom w:val="none" w:sz="0" w:space="0" w:color="auto"/>
        <w:right w:val="none" w:sz="0" w:space="0" w:color="auto"/>
      </w:divBdr>
    </w:div>
    <w:div w:id="590283940">
      <w:bodyDiv w:val="1"/>
      <w:marLeft w:val="0"/>
      <w:marRight w:val="0"/>
      <w:marTop w:val="0"/>
      <w:marBottom w:val="0"/>
      <w:divBdr>
        <w:top w:val="none" w:sz="0" w:space="0" w:color="auto"/>
        <w:left w:val="none" w:sz="0" w:space="0" w:color="auto"/>
        <w:bottom w:val="none" w:sz="0" w:space="0" w:color="auto"/>
        <w:right w:val="none" w:sz="0" w:space="0" w:color="auto"/>
      </w:divBdr>
    </w:div>
    <w:div w:id="590311462">
      <w:bodyDiv w:val="1"/>
      <w:marLeft w:val="0"/>
      <w:marRight w:val="0"/>
      <w:marTop w:val="0"/>
      <w:marBottom w:val="0"/>
      <w:divBdr>
        <w:top w:val="none" w:sz="0" w:space="0" w:color="auto"/>
        <w:left w:val="none" w:sz="0" w:space="0" w:color="auto"/>
        <w:bottom w:val="none" w:sz="0" w:space="0" w:color="auto"/>
        <w:right w:val="none" w:sz="0" w:space="0" w:color="auto"/>
      </w:divBdr>
    </w:div>
    <w:div w:id="592399071">
      <w:bodyDiv w:val="1"/>
      <w:marLeft w:val="0"/>
      <w:marRight w:val="0"/>
      <w:marTop w:val="0"/>
      <w:marBottom w:val="0"/>
      <w:divBdr>
        <w:top w:val="none" w:sz="0" w:space="0" w:color="auto"/>
        <w:left w:val="none" w:sz="0" w:space="0" w:color="auto"/>
        <w:bottom w:val="none" w:sz="0" w:space="0" w:color="auto"/>
        <w:right w:val="none" w:sz="0" w:space="0" w:color="auto"/>
      </w:divBdr>
    </w:div>
    <w:div w:id="596594116">
      <w:bodyDiv w:val="1"/>
      <w:marLeft w:val="0"/>
      <w:marRight w:val="0"/>
      <w:marTop w:val="0"/>
      <w:marBottom w:val="0"/>
      <w:divBdr>
        <w:top w:val="none" w:sz="0" w:space="0" w:color="auto"/>
        <w:left w:val="none" w:sz="0" w:space="0" w:color="auto"/>
        <w:bottom w:val="none" w:sz="0" w:space="0" w:color="auto"/>
        <w:right w:val="none" w:sz="0" w:space="0" w:color="auto"/>
      </w:divBdr>
    </w:div>
    <w:div w:id="600727747">
      <w:bodyDiv w:val="1"/>
      <w:marLeft w:val="0"/>
      <w:marRight w:val="0"/>
      <w:marTop w:val="0"/>
      <w:marBottom w:val="0"/>
      <w:divBdr>
        <w:top w:val="none" w:sz="0" w:space="0" w:color="auto"/>
        <w:left w:val="none" w:sz="0" w:space="0" w:color="auto"/>
        <w:bottom w:val="none" w:sz="0" w:space="0" w:color="auto"/>
        <w:right w:val="none" w:sz="0" w:space="0" w:color="auto"/>
      </w:divBdr>
    </w:div>
    <w:div w:id="601455284">
      <w:bodyDiv w:val="1"/>
      <w:marLeft w:val="0"/>
      <w:marRight w:val="0"/>
      <w:marTop w:val="0"/>
      <w:marBottom w:val="0"/>
      <w:divBdr>
        <w:top w:val="none" w:sz="0" w:space="0" w:color="auto"/>
        <w:left w:val="none" w:sz="0" w:space="0" w:color="auto"/>
        <w:bottom w:val="none" w:sz="0" w:space="0" w:color="auto"/>
        <w:right w:val="none" w:sz="0" w:space="0" w:color="auto"/>
      </w:divBdr>
      <w:divsChild>
        <w:div w:id="265381791">
          <w:marLeft w:val="480"/>
          <w:marRight w:val="0"/>
          <w:marTop w:val="0"/>
          <w:marBottom w:val="0"/>
          <w:divBdr>
            <w:top w:val="none" w:sz="0" w:space="0" w:color="auto"/>
            <w:left w:val="none" w:sz="0" w:space="0" w:color="auto"/>
            <w:bottom w:val="none" w:sz="0" w:space="0" w:color="auto"/>
            <w:right w:val="none" w:sz="0" w:space="0" w:color="auto"/>
          </w:divBdr>
        </w:div>
        <w:div w:id="1940941388">
          <w:marLeft w:val="480"/>
          <w:marRight w:val="0"/>
          <w:marTop w:val="0"/>
          <w:marBottom w:val="0"/>
          <w:divBdr>
            <w:top w:val="none" w:sz="0" w:space="0" w:color="auto"/>
            <w:left w:val="none" w:sz="0" w:space="0" w:color="auto"/>
            <w:bottom w:val="none" w:sz="0" w:space="0" w:color="auto"/>
            <w:right w:val="none" w:sz="0" w:space="0" w:color="auto"/>
          </w:divBdr>
        </w:div>
        <w:div w:id="208227500">
          <w:marLeft w:val="480"/>
          <w:marRight w:val="0"/>
          <w:marTop w:val="0"/>
          <w:marBottom w:val="0"/>
          <w:divBdr>
            <w:top w:val="none" w:sz="0" w:space="0" w:color="auto"/>
            <w:left w:val="none" w:sz="0" w:space="0" w:color="auto"/>
            <w:bottom w:val="none" w:sz="0" w:space="0" w:color="auto"/>
            <w:right w:val="none" w:sz="0" w:space="0" w:color="auto"/>
          </w:divBdr>
        </w:div>
        <w:div w:id="1895434566">
          <w:marLeft w:val="480"/>
          <w:marRight w:val="0"/>
          <w:marTop w:val="0"/>
          <w:marBottom w:val="0"/>
          <w:divBdr>
            <w:top w:val="none" w:sz="0" w:space="0" w:color="auto"/>
            <w:left w:val="none" w:sz="0" w:space="0" w:color="auto"/>
            <w:bottom w:val="none" w:sz="0" w:space="0" w:color="auto"/>
            <w:right w:val="none" w:sz="0" w:space="0" w:color="auto"/>
          </w:divBdr>
        </w:div>
        <w:div w:id="1069841946">
          <w:marLeft w:val="480"/>
          <w:marRight w:val="0"/>
          <w:marTop w:val="0"/>
          <w:marBottom w:val="0"/>
          <w:divBdr>
            <w:top w:val="none" w:sz="0" w:space="0" w:color="auto"/>
            <w:left w:val="none" w:sz="0" w:space="0" w:color="auto"/>
            <w:bottom w:val="none" w:sz="0" w:space="0" w:color="auto"/>
            <w:right w:val="none" w:sz="0" w:space="0" w:color="auto"/>
          </w:divBdr>
        </w:div>
        <w:div w:id="1363750055">
          <w:marLeft w:val="480"/>
          <w:marRight w:val="0"/>
          <w:marTop w:val="0"/>
          <w:marBottom w:val="0"/>
          <w:divBdr>
            <w:top w:val="none" w:sz="0" w:space="0" w:color="auto"/>
            <w:left w:val="none" w:sz="0" w:space="0" w:color="auto"/>
            <w:bottom w:val="none" w:sz="0" w:space="0" w:color="auto"/>
            <w:right w:val="none" w:sz="0" w:space="0" w:color="auto"/>
          </w:divBdr>
        </w:div>
        <w:div w:id="705064435">
          <w:marLeft w:val="480"/>
          <w:marRight w:val="0"/>
          <w:marTop w:val="0"/>
          <w:marBottom w:val="0"/>
          <w:divBdr>
            <w:top w:val="none" w:sz="0" w:space="0" w:color="auto"/>
            <w:left w:val="none" w:sz="0" w:space="0" w:color="auto"/>
            <w:bottom w:val="none" w:sz="0" w:space="0" w:color="auto"/>
            <w:right w:val="none" w:sz="0" w:space="0" w:color="auto"/>
          </w:divBdr>
        </w:div>
        <w:div w:id="625114153">
          <w:marLeft w:val="480"/>
          <w:marRight w:val="0"/>
          <w:marTop w:val="0"/>
          <w:marBottom w:val="0"/>
          <w:divBdr>
            <w:top w:val="none" w:sz="0" w:space="0" w:color="auto"/>
            <w:left w:val="none" w:sz="0" w:space="0" w:color="auto"/>
            <w:bottom w:val="none" w:sz="0" w:space="0" w:color="auto"/>
            <w:right w:val="none" w:sz="0" w:space="0" w:color="auto"/>
          </w:divBdr>
        </w:div>
        <w:div w:id="1452284711">
          <w:marLeft w:val="480"/>
          <w:marRight w:val="0"/>
          <w:marTop w:val="0"/>
          <w:marBottom w:val="0"/>
          <w:divBdr>
            <w:top w:val="none" w:sz="0" w:space="0" w:color="auto"/>
            <w:left w:val="none" w:sz="0" w:space="0" w:color="auto"/>
            <w:bottom w:val="none" w:sz="0" w:space="0" w:color="auto"/>
            <w:right w:val="none" w:sz="0" w:space="0" w:color="auto"/>
          </w:divBdr>
        </w:div>
        <w:div w:id="1061444107">
          <w:marLeft w:val="480"/>
          <w:marRight w:val="0"/>
          <w:marTop w:val="0"/>
          <w:marBottom w:val="0"/>
          <w:divBdr>
            <w:top w:val="none" w:sz="0" w:space="0" w:color="auto"/>
            <w:left w:val="none" w:sz="0" w:space="0" w:color="auto"/>
            <w:bottom w:val="none" w:sz="0" w:space="0" w:color="auto"/>
            <w:right w:val="none" w:sz="0" w:space="0" w:color="auto"/>
          </w:divBdr>
        </w:div>
        <w:div w:id="196310931">
          <w:marLeft w:val="480"/>
          <w:marRight w:val="0"/>
          <w:marTop w:val="0"/>
          <w:marBottom w:val="0"/>
          <w:divBdr>
            <w:top w:val="none" w:sz="0" w:space="0" w:color="auto"/>
            <w:left w:val="none" w:sz="0" w:space="0" w:color="auto"/>
            <w:bottom w:val="none" w:sz="0" w:space="0" w:color="auto"/>
            <w:right w:val="none" w:sz="0" w:space="0" w:color="auto"/>
          </w:divBdr>
        </w:div>
        <w:div w:id="1734621365">
          <w:marLeft w:val="480"/>
          <w:marRight w:val="0"/>
          <w:marTop w:val="0"/>
          <w:marBottom w:val="0"/>
          <w:divBdr>
            <w:top w:val="none" w:sz="0" w:space="0" w:color="auto"/>
            <w:left w:val="none" w:sz="0" w:space="0" w:color="auto"/>
            <w:bottom w:val="none" w:sz="0" w:space="0" w:color="auto"/>
            <w:right w:val="none" w:sz="0" w:space="0" w:color="auto"/>
          </w:divBdr>
        </w:div>
        <w:div w:id="226763772">
          <w:marLeft w:val="480"/>
          <w:marRight w:val="0"/>
          <w:marTop w:val="0"/>
          <w:marBottom w:val="0"/>
          <w:divBdr>
            <w:top w:val="none" w:sz="0" w:space="0" w:color="auto"/>
            <w:left w:val="none" w:sz="0" w:space="0" w:color="auto"/>
            <w:bottom w:val="none" w:sz="0" w:space="0" w:color="auto"/>
            <w:right w:val="none" w:sz="0" w:space="0" w:color="auto"/>
          </w:divBdr>
        </w:div>
        <w:div w:id="2108502857">
          <w:marLeft w:val="480"/>
          <w:marRight w:val="0"/>
          <w:marTop w:val="0"/>
          <w:marBottom w:val="0"/>
          <w:divBdr>
            <w:top w:val="none" w:sz="0" w:space="0" w:color="auto"/>
            <w:left w:val="none" w:sz="0" w:space="0" w:color="auto"/>
            <w:bottom w:val="none" w:sz="0" w:space="0" w:color="auto"/>
            <w:right w:val="none" w:sz="0" w:space="0" w:color="auto"/>
          </w:divBdr>
        </w:div>
        <w:div w:id="2134901510">
          <w:marLeft w:val="480"/>
          <w:marRight w:val="0"/>
          <w:marTop w:val="0"/>
          <w:marBottom w:val="0"/>
          <w:divBdr>
            <w:top w:val="none" w:sz="0" w:space="0" w:color="auto"/>
            <w:left w:val="none" w:sz="0" w:space="0" w:color="auto"/>
            <w:bottom w:val="none" w:sz="0" w:space="0" w:color="auto"/>
            <w:right w:val="none" w:sz="0" w:space="0" w:color="auto"/>
          </w:divBdr>
        </w:div>
        <w:div w:id="296255237">
          <w:marLeft w:val="480"/>
          <w:marRight w:val="0"/>
          <w:marTop w:val="0"/>
          <w:marBottom w:val="0"/>
          <w:divBdr>
            <w:top w:val="none" w:sz="0" w:space="0" w:color="auto"/>
            <w:left w:val="none" w:sz="0" w:space="0" w:color="auto"/>
            <w:bottom w:val="none" w:sz="0" w:space="0" w:color="auto"/>
            <w:right w:val="none" w:sz="0" w:space="0" w:color="auto"/>
          </w:divBdr>
        </w:div>
        <w:div w:id="2121873279">
          <w:marLeft w:val="480"/>
          <w:marRight w:val="0"/>
          <w:marTop w:val="0"/>
          <w:marBottom w:val="0"/>
          <w:divBdr>
            <w:top w:val="none" w:sz="0" w:space="0" w:color="auto"/>
            <w:left w:val="none" w:sz="0" w:space="0" w:color="auto"/>
            <w:bottom w:val="none" w:sz="0" w:space="0" w:color="auto"/>
            <w:right w:val="none" w:sz="0" w:space="0" w:color="auto"/>
          </w:divBdr>
        </w:div>
        <w:div w:id="568926038">
          <w:marLeft w:val="480"/>
          <w:marRight w:val="0"/>
          <w:marTop w:val="0"/>
          <w:marBottom w:val="0"/>
          <w:divBdr>
            <w:top w:val="none" w:sz="0" w:space="0" w:color="auto"/>
            <w:left w:val="none" w:sz="0" w:space="0" w:color="auto"/>
            <w:bottom w:val="none" w:sz="0" w:space="0" w:color="auto"/>
            <w:right w:val="none" w:sz="0" w:space="0" w:color="auto"/>
          </w:divBdr>
        </w:div>
        <w:div w:id="741953365">
          <w:marLeft w:val="480"/>
          <w:marRight w:val="0"/>
          <w:marTop w:val="0"/>
          <w:marBottom w:val="0"/>
          <w:divBdr>
            <w:top w:val="none" w:sz="0" w:space="0" w:color="auto"/>
            <w:left w:val="none" w:sz="0" w:space="0" w:color="auto"/>
            <w:bottom w:val="none" w:sz="0" w:space="0" w:color="auto"/>
            <w:right w:val="none" w:sz="0" w:space="0" w:color="auto"/>
          </w:divBdr>
        </w:div>
        <w:div w:id="396510640">
          <w:marLeft w:val="480"/>
          <w:marRight w:val="0"/>
          <w:marTop w:val="0"/>
          <w:marBottom w:val="0"/>
          <w:divBdr>
            <w:top w:val="none" w:sz="0" w:space="0" w:color="auto"/>
            <w:left w:val="none" w:sz="0" w:space="0" w:color="auto"/>
            <w:bottom w:val="none" w:sz="0" w:space="0" w:color="auto"/>
            <w:right w:val="none" w:sz="0" w:space="0" w:color="auto"/>
          </w:divBdr>
        </w:div>
        <w:div w:id="60101557">
          <w:marLeft w:val="480"/>
          <w:marRight w:val="0"/>
          <w:marTop w:val="0"/>
          <w:marBottom w:val="0"/>
          <w:divBdr>
            <w:top w:val="none" w:sz="0" w:space="0" w:color="auto"/>
            <w:left w:val="none" w:sz="0" w:space="0" w:color="auto"/>
            <w:bottom w:val="none" w:sz="0" w:space="0" w:color="auto"/>
            <w:right w:val="none" w:sz="0" w:space="0" w:color="auto"/>
          </w:divBdr>
        </w:div>
        <w:div w:id="307251940">
          <w:marLeft w:val="480"/>
          <w:marRight w:val="0"/>
          <w:marTop w:val="0"/>
          <w:marBottom w:val="0"/>
          <w:divBdr>
            <w:top w:val="none" w:sz="0" w:space="0" w:color="auto"/>
            <w:left w:val="none" w:sz="0" w:space="0" w:color="auto"/>
            <w:bottom w:val="none" w:sz="0" w:space="0" w:color="auto"/>
            <w:right w:val="none" w:sz="0" w:space="0" w:color="auto"/>
          </w:divBdr>
        </w:div>
        <w:div w:id="717776555">
          <w:marLeft w:val="480"/>
          <w:marRight w:val="0"/>
          <w:marTop w:val="0"/>
          <w:marBottom w:val="0"/>
          <w:divBdr>
            <w:top w:val="none" w:sz="0" w:space="0" w:color="auto"/>
            <w:left w:val="none" w:sz="0" w:space="0" w:color="auto"/>
            <w:bottom w:val="none" w:sz="0" w:space="0" w:color="auto"/>
            <w:right w:val="none" w:sz="0" w:space="0" w:color="auto"/>
          </w:divBdr>
        </w:div>
        <w:div w:id="1346788878">
          <w:marLeft w:val="480"/>
          <w:marRight w:val="0"/>
          <w:marTop w:val="0"/>
          <w:marBottom w:val="0"/>
          <w:divBdr>
            <w:top w:val="none" w:sz="0" w:space="0" w:color="auto"/>
            <w:left w:val="none" w:sz="0" w:space="0" w:color="auto"/>
            <w:bottom w:val="none" w:sz="0" w:space="0" w:color="auto"/>
            <w:right w:val="none" w:sz="0" w:space="0" w:color="auto"/>
          </w:divBdr>
        </w:div>
        <w:div w:id="1411194188">
          <w:marLeft w:val="480"/>
          <w:marRight w:val="0"/>
          <w:marTop w:val="0"/>
          <w:marBottom w:val="0"/>
          <w:divBdr>
            <w:top w:val="none" w:sz="0" w:space="0" w:color="auto"/>
            <w:left w:val="none" w:sz="0" w:space="0" w:color="auto"/>
            <w:bottom w:val="none" w:sz="0" w:space="0" w:color="auto"/>
            <w:right w:val="none" w:sz="0" w:space="0" w:color="auto"/>
          </w:divBdr>
        </w:div>
        <w:div w:id="2051372849">
          <w:marLeft w:val="480"/>
          <w:marRight w:val="0"/>
          <w:marTop w:val="0"/>
          <w:marBottom w:val="0"/>
          <w:divBdr>
            <w:top w:val="none" w:sz="0" w:space="0" w:color="auto"/>
            <w:left w:val="none" w:sz="0" w:space="0" w:color="auto"/>
            <w:bottom w:val="none" w:sz="0" w:space="0" w:color="auto"/>
            <w:right w:val="none" w:sz="0" w:space="0" w:color="auto"/>
          </w:divBdr>
        </w:div>
        <w:div w:id="786583031">
          <w:marLeft w:val="480"/>
          <w:marRight w:val="0"/>
          <w:marTop w:val="0"/>
          <w:marBottom w:val="0"/>
          <w:divBdr>
            <w:top w:val="none" w:sz="0" w:space="0" w:color="auto"/>
            <w:left w:val="none" w:sz="0" w:space="0" w:color="auto"/>
            <w:bottom w:val="none" w:sz="0" w:space="0" w:color="auto"/>
            <w:right w:val="none" w:sz="0" w:space="0" w:color="auto"/>
          </w:divBdr>
        </w:div>
        <w:div w:id="440226269">
          <w:marLeft w:val="480"/>
          <w:marRight w:val="0"/>
          <w:marTop w:val="0"/>
          <w:marBottom w:val="0"/>
          <w:divBdr>
            <w:top w:val="none" w:sz="0" w:space="0" w:color="auto"/>
            <w:left w:val="none" w:sz="0" w:space="0" w:color="auto"/>
            <w:bottom w:val="none" w:sz="0" w:space="0" w:color="auto"/>
            <w:right w:val="none" w:sz="0" w:space="0" w:color="auto"/>
          </w:divBdr>
        </w:div>
        <w:div w:id="718937578">
          <w:marLeft w:val="480"/>
          <w:marRight w:val="0"/>
          <w:marTop w:val="0"/>
          <w:marBottom w:val="0"/>
          <w:divBdr>
            <w:top w:val="none" w:sz="0" w:space="0" w:color="auto"/>
            <w:left w:val="none" w:sz="0" w:space="0" w:color="auto"/>
            <w:bottom w:val="none" w:sz="0" w:space="0" w:color="auto"/>
            <w:right w:val="none" w:sz="0" w:space="0" w:color="auto"/>
          </w:divBdr>
        </w:div>
        <w:div w:id="737283671">
          <w:marLeft w:val="480"/>
          <w:marRight w:val="0"/>
          <w:marTop w:val="0"/>
          <w:marBottom w:val="0"/>
          <w:divBdr>
            <w:top w:val="none" w:sz="0" w:space="0" w:color="auto"/>
            <w:left w:val="none" w:sz="0" w:space="0" w:color="auto"/>
            <w:bottom w:val="none" w:sz="0" w:space="0" w:color="auto"/>
            <w:right w:val="none" w:sz="0" w:space="0" w:color="auto"/>
          </w:divBdr>
        </w:div>
        <w:div w:id="822043948">
          <w:marLeft w:val="480"/>
          <w:marRight w:val="0"/>
          <w:marTop w:val="0"/>
          <w:marBottom w:val="0"/>
          <w:divBdr>
            <w:top w:val="none" w:sz="0" w:space="0" w:color="auto"/>
            <w:left w:val="none" w:sz="0" w:space="0" w:color="auto"/>
            <w:bottom w:val="none" w:sz="0" w:space="0" w:color="auto"/>
            <w:right w:val="none" w:sz="0" w:space="0" w:color="auto"/>
          </w:divBdr>
        </w:div>
        <w:div w:id="1857035960">
          <w:marLeft w:val="480"/>
          <w:marRight w:val="0"/>
          <w:marTop w:val="0"/>
          <w:marBottom w:val="0"/>
          <w:divBdr>
            <w:top w:val="none" w:sz="0" w:space="0" w:color="auto"/>
            <w:left w:val="none" w:sz="0" w:space="0" w:color="auto"/>
            <w:bottom w:val="none" w:sz="0" w:space="0" w:color="auto"/>
            <w:right w:val="none" w:sz="0" w:space="0" w:color="auto"/>
          </w:divBdr>
        </w:div>
        <w:div w:id="2089419445">
          <w:marLeft w:val="480"/>
          <w:marRight w:val="0"/>
          <w:marTop w:val="0"/>
          <w:marBottom w:val="0"/>
          <w:divBdr>
            <w:top w:val="none" w:sz="0" w:space="0" w:color="auto"/>
            <w:left w:val="none" w:sz="0" w:space="0" w:color="auto"/>
            <w:bottom w:val="none" w:sz="0" w:space="0" w:color="auto"/>
            <w:right w:val="none" w:sz="0" w:space="0" w:color="auto"/>
          </w:divBdr>
        </w:div>
        <w:div w:id="1664047068">
          <w:marLeft w:val="480"/>
          <w:marRight w:val="0"/>
          <w:marTop w:val="0"/>
          <w:marBottom w:val="0"/>
          <w:divBdr>
            <w:top w:val="none" w:sz="0" w:space="0" w:color="auto"/>
            <w:left w:val="none" w:sz="0" w:space="0" w:color="auto"/>
            <w:bottom w:val="none" w:sz="0" w:space="0" w:color="auto"/>
            <w:right w:val="none" w:sz="0" w:space="0" w:color="auto"/>
          </w:divBdr>
        </w:div>
        <w:div w:id="729613263">
          <w:marLeft w:val="480"/>
          <w:marRight w:val="0"/>
          <w:marTop w:val="0"/>
          <w:marBottom w:val="0"/>
          <w:divBdr>
            <w:top w:val="none" w:sz="0" w:space="0" w:color="auto"/>
            <w:left w:val="none" w:sz="0" w:space="0" w:color="auto"/>
            <w:bottom w:val="none" w:sz="0" w:space="0" w:color="auto"/>
            <w:right w:val="none" w:sz="0" w:space="0" w:color="auto"/>
          </w:divBdr>
        </w:div>
        <w:div w:id="331884024">
          <w:marLeft w:val="480"/>
          <w:marRight w:val="0"/>
          <w:marTop w:val="0"/>
          <w:marBottom w:val="0"/>
          <w:divBdr>
            <w:top w:val="none" w:sz="0" w:space="0" w:color="auto"/>
            <w:left w:val="none" w:sz="0" w:space="0" w:color="auto"/>
            <w:bottom w:val="none" w:sz="0" w:space="0" w:color="auto"/>
            <w:right w:val="none" w:sz="0" w:space="0" w:color="auto"/>
          </w:divBdr>
        </w:div>
        <w:div w:id="798302037">
          <w:marLeft w:val="480"/>
          <w:marRight w:val="0"/>
          <w:marTop w:val="0"/>
          <w:marBottom w:val="0"/>
          <w:divBdr>
            <w:top w:val="none" w:sz="0" w:space="0" w:color="auto"/>
            <w:left w:val="none" w:sz="0" w:space="0" w:color="auto"/>
            <w:bottom w:val="none" w:sz="0" w:space="0" w:color="auto"/>
            <w:right w:val="none" w:sz="0" w:space="0" w:color="auto"/>
          </w:divBdr>
        </w:div>
        <w:div w:id="354234926">
          <w:marLeft w:val="480"/>
          <w:marRight w:val="0"/>
          <w:marTop w:val="0"/>
          <w:marBottom w:val="0"/>
          <w:divBdr>
            <w:top w:val="none" w:sz="0" w:space="0" w:color="auto"/>
            <w:left w:val="none" w:sz="0" w:space="0" w:color="auto"/>
            <w:bottom w:val="none" w:sz="0" w:space="0" w:color="auto"/>
            <w:right w:val="none" w:sz="0" w:space="0" w:color="auto"/>
          </w:divBdr>
        </w:div>
        <w:div w:id="644965980">
          <w:marLeft w:val="480"/>
          <w:marRight w:val="0"/>
          <w:marTop w:val="0"/>
          <w:marBottom w:val="0"/>
          <w:divBdr>
            <w:top w:val="none" w:sz="0" w:space="0" w:color="auto"/>
            <w:left w:val="none" w:sz="0" w:space="0" w:color="auto"/>
            <w:bottom w:val="none" w:sz="0" w:space="0" w:color="auto"/>
            <w:right w:val="none" w:sz="0" w:space="0" w:color="auto"/>
          </w:divBdr>
        </w:div>
        <w:div w:id="57750271">
          <w:marLeft w:val="480"/>
          <w:marRight w:val="0"/>
          <w:marTop w:val="0"/>
          <w:marBottom w:val="0"/>
          <w:divBdr>
            <w:top w:val="none" w:sz="0" w:space="0" w:color="auto"/>
            <w:left w:val="none" w:sz="0" w:space="0" w:color="auto"/>
            <w:bottom w:val="none" w:sz="0" w:space="0" w:color="auto"/>
            <w:right w:val="none" w:sz="0" w:space="0" w:color="auto"/>
          </w:divBdr>
        </w:div>
        <w:div w:id="62221651">
          <w:marLeft w:val="480"/>
          <w:marRight w:val="0"/>
          <w:marTop w:val="0"/>
          <w:marBottom w:val="0"/>
          <w:divBdr>
            <w:top w:val="none" w:sz="0" w:space="0" w:color="auto"/>
            <w:left w:val="none" w:sz="0" w:space="0" w:color="auto"/>
            <w:bottom w:val="none" w:sz="0" w:space="0" w:color="auto"/>
            <w:right w:val="none" w:sz="0" w:space="0" w:color="auto"/>
          </w:divBdr>
        </w:div>
        <w:div w:id="1110197531">
          <w:marLeft w:val="480"/>
          <w:marRight w:val="0"/>
          <w:marTop w:val="0"/>
          <w:marBottom w:val="0"/>
          <w:divBdr>
            <w:top w:val="none" w:sz="0" w:space="0" w:color="auto"/>
            <w:left w:val="none" w:sz="0" w:space="0" w:color="auto"/>
            <w:bottom w:val="none" w:sz="0" w:space="0" w:color="auto"/>
            <w:right w:val="none" w:sz="0" w:space="0" w:color="auto"/>
          </w:divBdr>
        </w:div>
        <w:div w:id="1142695619">
          <w:marLeft w:val="480"/>
          <w:marRight w:val="0"/>
          <w:marTop w:val="0"/>
          <w:marBottom w:val="0"/>
          <w:divBdr>
            <w:top w:val="none" w:sz="0" w:space="0" w:color="auto"/>
            <w:left w:val="none" w:sz="0" w:space="0" w:color="auto"/>
            <w:bottom w:val="none" w:sz="0" w:space="0" w:color="auto"/>
            <w:right w:val="none" w:sz="0" w:space="0" w:color="auto"/>
          </w:divBdr>
        </w:div>
        <w:div w:id="135950459">
          <w:marLeft w:val="480"/>
          <w:marRight w:val="0"/>
          <w:marTop w:val="0"/>
          <w:marBottom w:val="0"/>
          <w:divBdr>
            <w:top w:val="none" w:sz="0" w:space="0" w:color="auto"/>
            <w:left w:val="none" w:sz="0" w:space="0" w:color="auto"/>
            <w:bottom w:val="none" w:sz="0" w:space="0" w:color="auto"/>
            <w:right w:val="none" w:sz="0" w:space="0" w:color="auto"/>
          </w:divBdr>
        </w:div>
        <w:div w:id="1064916604">
          <w:marLeft w:val="480"/>
          <w:marRight w:val="0"/>
          <w:marTop w:val="0"/>
          <w:marBottom w:val="0"/>
          <w:divBdr>
            <w:top w:val="none" w:sz="0" w:space="0" w:color="auto"/>
            <w:left w:val="none" w:sz="0" w:space="0" w:color="auto"/>
            <w:bottom w:val="none" w:sz="0" w:space="0" w:color="auto"/>
            <w:right w:val="none" w:sz="0" w:space="0" w:color="auto"/>
          </w:divBdr>
        </w:div>
        <w:div w:id="2040356502">
          <w:marLeft w:val="480"/>
          <w:marRight w:val="0"/>
          <w:marTop w:val="0"/>
          <w:marBottom w:val="0"/>
          <w:divBdr>
            <w:top w:val="none" w:sz="0" w:space="0" w:color="auto"/>
            <w:left w:val="none" w:sz="0" w:space="0" w:color="auto"/>
            <w:bottom w:val="none" w:sz="0" w:space="0" w:color="auto"/>
            <w:right w:val="none" w:sz="0" w:space="0" w:color="auto"/>
          </w:divBdr>
        </w:div>
        <w:div w:id="1183545936">
          <w:marLeft w:val="480"/>
          <w:marRight w:val="0"/>
          <w:marTop w:val="0"/>
          <w:marBottom w:val="0"/>
          <w:divBdr>
            <w:top w:val="none" w:sz="0" w:space="0" w:color="auto"/>
            <w:left w:val="none" w:sz="0" w:space="0" w:color="auto"/>
            <w:bottom w:val="none" w:sz="0" w:space="0" w:color="auto"/>
            <w:right w:val="none" w:sz="0" w:space="0" w:color="auto"/>
          </w:divBdr>
        </w:div>
        <w:div w:id="61296663">
          <w:marLeft w:val="480"/>
          <w:marRight w:val="0"/>
          <w:marTop w:val="0"/>
          <w:marBottom w:val="0"/>
          <w:divBdr>
            <w:top w:val="none" w:sz="0" w:space="0" w:color="auto"/>
            <w:left w:val="none" w:sz="0" w:space="0" w:color="auto"/>
            <w:bottom w:val="none" w:sz="0" w:space="0" w:color="auto"/>
            <w:right w:val="none" w:sz="0" w:space="0" w:color="auto"/>
          </w:divBdr>
        </w:div>
        <w:div w:id="817845535">
          <w:marLeft w:val="480"/>
          <w:marRight w:val="0"/>
          <w:marTop w:val="0"/>
          <w:marBottom w:val="0"/>
          <w:divBdr>
            <w:top w:val="none" w:sz="0" w:space="0" w:color="auto"/>
            <w:left w:val="none" w:sz="0" w:space="0" w:color="auto"/>
            <w:bottom w:val="none" w:sz="0" w:space="0" w:color="auto"/>
            <w:right w:val="none" w:sz="0" w:space="0" w:color="auto"/>
          </w:divBdr>
        </w:div>
        <w:div w:id="503977508">
          <w:marLeft w:val="480"/>
          <w:marRight w:val="0"/>
          <w:marTop w:val="0"/>
          <w:marBottom w:val="0"/>
          <w:divBdr>
            <w:top w:val="none" w:sz="0" w:space="0" w:color="auto"/>
            <w:left w:val="none" w:sz="0" w:space="0" w:color="auto"/>
            <w:bottom w:val="none" w:sz="0" w:space="0" w:color="auto"/>
            <w:right w:val="none" w:sz="0" w:space="0" w:color="auto"/>
          </w:divBdr>
        </w:div>
        <w:div w:id="1734157718">
          <w:marLeft w:val="480"/>
          <w:marRight w:val="0"/>
          <w:marTop w:val="0"/>
          <w:marBottom w:val="0"/>
          <w:divBdr>
            <w:top w:val="none" w:sz="0" w:space="0" w:color="auto"/>
            <w:left w:val="none" w:sz="0" w:space="0" w:color="auto"/>
            <w:bottom w:val="none" w:sz="0" w:space="0" w:color="auto"/>
            <w:right w:val="none" w:sz="0" w:space="0" w:color="auto"/>
          </w:divBdr>
        </w:div>
        <w:div w:id="2057855055">
          <w:marLeft w:val="480"/>
          <w:marRight w:val="0"/>
          <w:marTop w:val="0"/>
          <w:marBottom w:val="0"/>
          <w:divBdr>
            <w:top w:val="none" w:sz="0" w:space="0" w:color="auto"/>
            <w:left w:val="none" w:sz="0" w:space="0" w:color="auto"/>
            <w:bottom w:val="none" w:sz="0" w:space="0" w:color="auto"/>
            <w:right w:val="none" w:sz="0" w:space="0" w:color="auto"/>
          </w:divBdr>
        </w:div>
        <w:div w:id="1713849446">
          <w:marLeft w:val="480"/>
          <w:marRight w:val="0"/>
          <w:marTop w:val="0"/>
          <w:marBottom w:val="0"/>
          <w:divBdr>
            <w:top w:val="none" w:sz="0" w:space="0" w:color="auto"/>
            <w:left w:val="none" w:sz="0" w:space="0" w:color="auto"/>
            <w:bottom w:val="none" w:sz="0" w:space="0" w:color="auto"/>
            <w:right w:val="none" w:sz="0" w:space="0" w:color="auto"/>
          </w:divBdr>
        </w:div>
        <w:div w:id="543950078">
          <w:marLeft w:val="480"/>
          <w:marRight w:val="0"/>
          <w:marTop w:val="0"/>
          <w:marBottom w:val="0"/>
          <w:divBdr>
            <w:top w:val="none" w:sz="0" w:space="0" w:color="auto"/>
            <w:left w:val="none" w:sz="0" w:space="0" w:color="auto"/>
            <w:bottom w:val="none" w:sz="0" w:space="0" w:color="auto"/>
            <w:right w:val="none" w:sz="0" w:space="0" w:color="auto"/>
          </w:divBdr>
        </w:div>
        <w:div w:id="536625501">
          <w:marLeft w:val="480"/>
          <w:marRight w:val="0"/>
          <w:marTop w:val="0"/>
          <w:marBottom w:val="0"/>
          <w:divBdr>
            <w:top w:val="none" w:sz="0" w:space="0" w:color="auto"/>
            <w:left w:val="none" w:sz="0" w:space="0" w:color="auto"/>
            <w:bottom w:val="none" w:sz="0" w:space="0" w:color="auto"/>
            <w:right w:val="none" w:sz="0" w:space="0" w:color="auto"/>
          </w:divBdr>
        </w:div>
        <w:div w:id="983966791">
          <w:marLeft w:val="480"/>
          <w:marRight w:val="0"/>
          <w:marTop w:val="0"/>
          <w:marBottom w:val="0"/>
          <w:divBdr>
            <w:top w:val="none" w:sz="0" w:space="0" w:color="auto"/>
            <w:left w:val="none" w:sz="0" w:space="0" w:color="auto"/>
            <w:bottom w:val="none" w:sz="0" w:space="0" w:color="auto"/>
            <w:right w:val="none" w:sz="0" w:space="0" w:color="auto"/>
          </w:divBdr>
        </w:div>
        <w:div w:id="1350060863">
          <w:marLeft w:val="480"/>
          <w:marRight w:val="0"/>
          <w:marTop w:val="0"/>
          <w:marBottom w:val="0"/>
          <w:divBdr>
            <w:top w:val="none" w:sz="0" w:space="0" w:color="auto"/>
            <w:left w:val="none" w:sz="0" w:space="0" w:color="auto"/>
            <w:bottom w:val="none" w:sz="0" w:space="0" w:color="auto"/>
            <w:right w:val="none" w:sz="0" w:space="0" w:color="auto"/>
          </w:divBdr>
        </w:div>
        <w:div w:id="1174345671">
          <w:marLeft w:val="480"/>
          <w:marRight w:val="0"/>
          <w:marTop w:val="0"/>
          <w:marBottom w:val="0"/>
          <w:divBdr>
            <w:top w:val="none" w:sz="0" w:space="0" w:color="auto"/>
            <w:left w:val="none" w:sz="0" w:space="0" w:color="auto"/>
            <w:bottom w:val="none" w:sz="0" w:space="0" w:color="auto"/>
            <w:right w:val="none" w:sz="0" w:space="0" w:color="auto"/>
          </w:divBdr>
        </w:div>
        <w:div w:id="1122573234">
          <w:marLeft w:val="480"/>
          <w:marRight w:val="0"/>
          <w:marTop w:val="0"/>
          <w:marBottom w:val="0"/>
          <w:divBdr>
            <w:top w:val="none" w:sz="0" w:space="0" w:color="auto"/>
            <w:left w:val="none" w:sz="0" w:space="0" w:color="auto"/>
            <w:bottom w:val="none" w:sz="0" w:space="0" w:color="auto"/>
            <w:right w:val="none" w:sz="0" w:space="0" w:color="auto"/>
          </w:divBdr>
        </w:div>
        <w:div w:id="517892512">
          <w:marLeft w:val="480"/>
          <w:marRight w:val="0"/>
          <w:marTop w:val="0"/>
          <w:marBottom w:val="0"/>
          <w:divBdr>
            <w:top w:val="none" w:sz="0" w:space="0" w:color="auto"/>
            <w:left w:val="none" w:sz="0" w:space="0" w:color="auto"/>
            <w:bottom w:val="none" w:sz="0" w:space="0" w:color="auto"/>
            <w:right w:val="none" w:sz="0" w:space="0" w:color="auto"/>
          </w:divBdr>
        </w:div>
        <w:div w:id="1358461662">
          <w:marLeft w:val="480"/>
          <w:marRight w:val="0"/>
          <w:marTop w:val="0"/>
          <w:marBottom w:val="0"/>
          <w:divBdr>
            <w:top w:val="none" w:sz="0" w:space="0" w:color="auto"/>
            <w:left w:val="none" w:sz="0" w:space="0" w:color="auto"/>
            <w:bottom w:val="none" w:sz="0" w:space="0" w:color="auto"/>
            <w:right w:val="none" w:sz="0" w:space="0" w:color="auto"/>
          </w:divBdr>
        </w:div>
        <w:div w:id="983706002">
          <w:marLeft w:val="480"/>
          <w:marRight w:val="0"/>
          <w:marTop w:val="0"/>
          <w:marBottom w:val="0"/>
          <w:divBdr>
            <w:top w:val="none" w:sz="0" w:space="0" w:color="auto"/>
            <w:left w:val="none" w:sz="0" w:space="0" w:color="auto"/>
            <w:bottom w:val="none" w:sz="0" w:space="0" w:color="auto"/>
            <w:right w:val="none" w:sz="0" w:space="0" w:color="auto"/>
          </w:divBdr>
        </w:div>
        <w:div w:id="1691419631">
          <w:marLeft w:val="480"/>
          <w:marRight w:val="0"/>
          <w:marTop w:val="0"/>
          <w:marBottom w:val="0"/>
          <w:divBdr>
            <w:top w:val="none" w:sz="0" w:space="0" w:color="auto"/>
            <w:left w:val="none" w:sz="0" w:space="0" w:color="auto"/>
            <w:bottom w:val="none" w:sz="0" w:space="0" w:color="auto"/>
            <w:right w:val="none" w:sz="0" w:space="0" w:color="auto"/>
          </w:divBdr>
        </w:div>
        <w:div w:id="1794052240">
          <w:marLeft w:val="480"/>
          <w:marRight w:val="0"/>
          <w:marTop w:val="0"/>
          <w:marBottom w:val="0"/>
          <w:divBdr>
            <w:top w:val="none" w:sz="0" w:space="0" w:color="auto"/>
            <w:left w:val="none" w:sz="0" w:space="0" w:color="auto"/>
            <w:bottom w:val="none" w:sz="0" w:space="0" w:color="auto"/>
            <w:right w:val="none" w:sz="0" w:space="0" w:color="auto"/>
          </w:divBdr>
        </w:div>
        <w:div w:id="2009672053">
          <w:marLeft w:val="480"/>
          <w:marRight w:val="0"/>
          <w:marTop w:val="0"/>
          <w:marBottom w:val="0"/>
          <w:divBdr>
            <w:top w:val="none" w:sz="0" w:space="0" w:color="auto"/>
            <w:left w:val="none" w:sz="0" w:space="0" w:color="auto"/>
            <w:bottom w:val="none" w:sz="0" w:space="0" w:color="auto"/>
            <w:right w:val="none" w:sz="0" w:space="0" w:color="auto"/>
          </w:divBdr>
        </w:div>
        <w:div w:id="1928539676">
          <w:marLeft w:val="480"/>
          <w:marRight w:val="0"/>
          <w:marTop w:val="0"/>
          <w:marBottom w:val="0"/>
          <w:divBdr>
            <w:top w:val="none" w:sz="0" w:space="0" w:color="auto"/>
            <w:left w:val="none" w:sz="0" w:space="0" w:color="auto"/>
            <w:bottom w:val="none" w:sz="0" w:space="0" w:color="auto"/>
            <w:right w:val="none" w:sz="0" w:space="0" w:color="auto"/>
          </w:divBdr>
        </w:div>
        <w:div w:id="2052420712">
          <w:marLeft w:val="480"/>
          <w:marRight w:val="0"/>
          <w:marTop w:val="0"/>
          <w:marBottom w:val="0"/>
          <w:divBdr>
            <w:top w:val="none" w:sz="0" w:space="0" w:color="auto"/>
            <w:left w:val="none" w:sz="0" w:space="0" w:color="auto"/>
            <w:bottom w:val="none" w:sz="0" w:space="0" w:color="auto"/>
            <w:right w:val="none" w:sz="0" w:space="0" w:color="auto"/>
          </w:divBdr>
        </w:div>
        <w:div w:id="1826970425">
          <w:marLeft w:val="480"/>
          <w:marRight w:val="0"/>
          <w:marTop w:val="0"/>
          <w:marBottom w:val="0"/>
          <w:divBdr>
            <w:top w:val="none" w:sz="0" w:space="0" w:color="auto"/>
            <w:left w:val="none" w:sz="0" w:space="0" w:color="auto"/>
            <w:bottom w:val="none" w:sz="0" w:space="0" w:color="auto"/>
            <w:right w:val="none" w:sz="0" w:space="0" w:color="auto"/>
          </w:divBdr>
        </w:div>
        <w:div w:id="1328022684">
          <w:marLeft w:val="480"/>
          <w:marRight w:val="0"/>
          <w:marTop w:val="0"/>
          <w:marBottom w:val="0"/>
          <w:divBdr>
            <w:top w:val="none" w:sz="0" w:space="0" w:color="auto"/>
            <w:left w:val="none" w:sz="0" w:space="0" w:color="auto"/>
            <w:bottom w:val="none" w:sz="0" w:space="0" w:color="auto"/>
            <w:right w:val="none" w:sz="0" w:space="0" w:color="auto"/>
          </w:divBdr>
        </w:div>
        <w:div w:id="1434085759">
          <w:marLeft w:val="480"/>
          <w:marRight w:val="0"/>
          <w:marTop w:val="0"/>
          <w:marBottom w:val="0"/>
          <w:divBdr>
            <w:top w:val="none" w:sz="0" w:space="0" w:color="auto"/>
            <w:left w:val="none" w:sz="0" w:space="0" w:color="auto"/>
            <w:bottom w:val="none" w:sz="0" w:space="0" w:color="auto"/>
            <w:right w:val="none" w:sz="0" w:space="0" w:color="auto"/>
          </w:divBdr>
        </w:div>
        <w:div w:id="1310866842">
          <w:marLeft w:val="480"/>
          <w:marRight w:val="0"/>
          <w:marTop w:val="0"/>
          <w:marBottom w:val="0"/>
          <w:divBdr>
            <w:top w:val="none" w:sz="0" w:space="0" w:color="auto"/>
            <w:left w:val="none" w:sz="0" w:space="0" w:color="auto"/>
            <w:bottom w:val="none" w:sz="0" w:space="0" w:color="auto"/>
            <w:right w:val="none" w:sz="0" w:space="0" w:color="auto"/>
          </w:divBdr>
        </w:div>
        <w:div w:id="1669017733">
          <w:marLeft w:val="480"/>
          <w:marRight w:val="0"/>
          <w:marTop w:val="0"/>
          <w:marBottom w:val="0"/>
          <w:divBdr>
            <w:top w:val="none" w:sz="0" w:space="0" w:color="auto"/>
            <w:left w:val="none" w:sz="0" w:space="0" w:color="auto"/>
            <w:bottom w:val="none" w:sz="0" w:space="0" w:color="auto"/>
            <w:right w:val="none" w:sz="0" w:space="0" w:color="auto"/>
          </w:divBdr>
        </w:div>
        <w:div w:id="1898931015">
          <w:marLeft w:val="480"/>
          <w:marRight w:val="0"/>
          <w:marTop w:val="0"/>
          <w:marBottom w:val="0"/>
          <w:divBdr>
            <w:top w:val="none" w:sz="0" w:space="0" w:color="auto"/>
            <w:left w:val="none" w:sz="0" w:space="0" w:color="auto"/>
            <w:bottom w:val="none" w:sz="0" w:space="0" w:color="auto"/>
            <w:right w:val="none" w:sz="0" w:space="0" w:color="auto"/>
          </w:divBdr>
        </w:div>
        <w:div w:id="843277489">
          <w:marLeft w:val="480"/>
          <w:marRight w:val="0"/>
          <w:marTop w:val="0"/>
          <w:marBottom w:val="0"/>
          <w:divBdr>
            <w:top w:val="none" w:sz="0" w:space="0" w:color="auto"/>
            <w:left w:val="none" w:sz="0" w:space="0" w:color="auto"/>
            <w:bottom w:val="none" w:sz="0" w:space="0" w:color="auto"/>
            <w:right w:val="none" w:sz="0" w:space="0" w:color="auto"/>
          </w:divBdr>
        </w:div>
        <w:div w:id="73747692">
          <w:marLeft w:val="480"/>
          <w:marRight w:val="0"/>
          <w:marTop w:val="0"/>
          <w:marBottom w:val="0"/>
          <w:divBdr>
            <w:top w:val="none" w:sz="0" w:space="0" w:color="auto"/>
            <w:left w:val="none" w:sz="0" w:space="0" w:color="auto"/>
            <w:bottom w:val="none" w:sz="0" w:space="0" w:color="auto"/>
            <w:right w:val="none" w:sz="0" w:space="0" w:color="auto"/>
          </w:divBdr>
        </w:div>
        <w:div w:id="562375272">
          <w:marLeft w:val="480"/>
          <w:marRight w:val="0"/>
          <w:marTop w:val="0"/>
          <w:marBottom w:val="0"/>
          <w:divBdr>
            <w:top w:val="none" w:sz="0" w:space="0" w:color="auto"/>
            <w:left w:val="none" w:sz="0" w:space="0" w:color="auto"/>
            <w:bottom w:val="none" w:sz="0" w:space="0" w:color="auto"/>
            <w:right w:val="none" w:sz="0" w:space="0" w:color="auto"/>
          </w:divBdr>
        </w:div>
        <w:div w:id="1763525735">
          <w:marLeft w:val="480"/>
          <w:marRight w:val="0"/>
          <w:marTop w:val="0"/>
          <w:marBottom w:val="0"/>
          <w:divBdr>
            <w:top w:val="none" w:sz="0" w:space="0" w:color="auto"/>
            <w:left w:val="none" w:sz="0" w:space="0" w:color="auto"/>
            <w:bottom w:val="none" w:sz="0" w:space="0" w:color="auto"/>
            <w:right w:val="none" w:sz="0" w:space="0" w:color="auto"/>
          </w:divBdr>
        </w:div>
        <w:div w:id="1156066949">
          <w:marLeft w:val="480"/>
          <w:marRight w:val="0"/>
          <w:marTop w:val="0"/>
          <w:marBottom w:val="0"/>
          <w:divBdr>
            <w:top w:val="none" w:sz="0" w:space="0" w:color="auto"/>
            <w:left w:val="none" w:sz="0" w:space="0" w:color="auto"/>
            <w:bottom w:val="none" w:sz="0" w:space="0" w:color="auto"/>
            <w:right w:val="none" w:sz="0" w:space="0" w:color="auto"/>
          </w:divBdr>
        </w:div>
        <w:div w:id="1030498537">
          <w:marLeft w:val="480"/>
          <w:marRight w:val="0"/>
          <w:marTop w:val="0"/>
          <w:marBottom w:val="0"/>
          <w:divBdr>
            <w:top w:val="none" w:sz="0" w:space="0" w:color="auto"/>
            <w:left w:val="none" w:sz="0" w:space="0" w:color="auto"/>
            <w:bottom w:val="none" w:sz="0" w:space="0" w:color="auto"/>
            <w:right w:val="none" w:sz="0" w:space="0" w:color="auto"/>
          </w:divBdr>
        </w:div>
        <w:div w:id="2052801943">
          <w:marLeft w:val="480"/>
          <w:marRight w:val="0"/>
          <w:marTop w:val="0"/>
          <w:marBottom w:val="0"/>
          <w:divBdr>
            <w:top w:val="none" w:sz="0" w:space="0" w:color="auto"/>
            <w:left w:val="none" w:sz="0" w:space="0" w:color="auto"/>
            <w:bottom w:val="none" w:sz="0" w:space="0" w:color="auto"/>
            <w:right w:val="none" w:sz="0" w:space="0" w:color="auto"/>
          </w:divBdr>
        </w:div>
        <w:div w:id="1360738358">
          <w:marLeft w:val="480"/>
          <w:marRight w:val="0"/>
          <w:marTop w:val="0"/>
          <w:marBottom w:val="0"/>
          <w:divBdr>
            <w:top w:val="none" w:sz="0" w:space="0" w:color="auto"/>
            <w:left w:val="none" w:sz="0" w:space="0" w:color="auto"/>
            <w:bottom w:val="none" w:sz="0" w:space="0" w:color="auto"/>
            <w:right w:val="none" w:sz="0" w:space="0" w:color="auto"/>
          </w:divBdr>
        </w:div>
        <w:div w:id="2025479360">
          <w:marLeft w:val="480"/>
          <w:marRight w:val="0"/>
          <w:marTop w:val="0"/>
          <w:marBottom w:val="0"/>
          <w:divBdr>
            <w:top w:val="none" w:sz="0" w:space="0" w:color="auto"/>
            <w:left w:val="none" w:sz="0" w:space="0" w:color="auto"/>
            <w:bottom w:val="none" w:sz="0" w:space="0" w:color="auto"/>
            <w:right w:val="none" w:sz="0" w:space="0" w:color="auto"/>
          </w:divBdr>
        </w:div>
        <w:div w:id="1625841846">
          <w:marLeft w:val="480"/>
          <w:marRight w:val="0"/>
          <w:marTop w:val="0"/>
          <w:marBottom w:val="0"/>
          <w:divBdr>
            <w:top w:val="none" w:sz="0" w:space="0" w:color="auto"/>
            <w:left w:val="none" w:sz="0" w:space="0" w:color="auto"/>
            <w:bottom w:val="none" w:sz="0" w:space="0" w:color="auto"/>
            <w:right w:val="none" w:sz="0" w:space="0" w:color="auto"/>
          </w:divBdr>
        </w:div>
        <w:div w:id="1037436426">
          <w:marLeft w:val="480"/>
          <w:marRight w:val="0"/>
          <w:marTop w:val="0"/>
          <w:marBottom w:val="0"/>
          <w:divBdr>
            <w:top w:val="none" w:sz="0" w:space="0" w:color="auto"/>
            <w:left w:val="none" w:sz="0" w:space="0" w:color="auto"/>
            <w:bottom w:val="none" w:sz="0" w:space="0" w:color="auto"/>
            <w:right w:val="none" w:sz="0" w:space="0" w:color="auto"/>
          </w:divBdr>
        </w:div>
        <w:div w:id="1197693404">
          <w:marLeft w:val="480"/>
          <w:marRight w:val="0"/>
          <w:marTop w:val="0"/>
          <w:marBottom w:val="0"/>
          <w:divBdr>
            <w:top w:val="none" w:sz="0" w:space="0" w:color="auto"/>
            <w:left w:val="none" w:sz="0" w:space="0" w:color="auto"/>
            <w:bottom w:val="none" w:sz="0" w:space="0" w:color="auto"/>
            <w:right w:val="none" w:sz="0" w:space="0" w:color="auto"/>
          </w:divBdr>
        </w:div>
        <w:div w:id="1937783634">
          <w:marLeft w:val="480"/>
          <w:marRight w:val="0"/>
          <w:marTop w:val="0"/>
          <w:marBottom w:val="0"/>
          <w:divBdr>
            <w:top w:val="none" w:sz="0" w:space="0" w:color="auto"/>
            <w:left w:val="none" w:sz="0" w:space="0" w:color="auto"/>
            <w:bottom w:val="none" w:sz="0" w:space="0" w:color="auto"/>
            <w:right w:val="none" w:sz="0" w:space="0" w:color="auto"/>
          </w:divBdr>
        </w:div>
        <w:div w:id="1423602011">
          <w:marLeft w:val="480"/>
          <w:marRight w:val="0"/>
          <w:marTop w:val="0"/>
          <w:marBottom w:val="0"/>
          <w:divBdr>
            <w:top w:val="none" w:sz="0" w:space="0" w:color="auto"/>
            <w:left w:val="none" w:sz="0" w:space="0" w:color="auto"/>
            <w:bottom w:val="none" w:sz="0" w:space="0" w:color="auto"/>
            <w:right w:val="none" w:sz="0" w:space="0" w:color="auto"/>
          </w:divBdr>
        </w:div>
        <w:div w:id="1466317159">
          <w:marLeft w:val="480"/>
          <w:marRight w:val="0"/>
          <w:marTop w:val="0"/>
          <w:marBottom w:val="0"/>
          <w:divBdr>
            <w:top w:val="none" w:sz="0" w:space="0" w:color="auto"/>
            <w:left w:val="none" w:sz="0" w:space="0" w:color="auto"/>
            <w:bottom w:val="none" w:sz="0" w:space="0" w:color="auto"/>
            <w:right w:val="none" w:sz="0" w:space="0" w:color="auto"/>
          </w:divBdr>
        </w:div>
        <w:div w:id="1231502345">
          <w:marLeft w:val="480"/>
          <w:marRight w:val="0"/>
          <w:marTop w:val="0"/>
          <w:marBottom w:val="0"/>
          <w:divBdr>
            <w:top w:val="none" w:sz="0" w:space="0" w:color="auto"/>
            <w:left w:val="none" w:sz="0" w:space="0" w:color="auto"/>
            <w:bottom w:val="none" w:sz="0" w:space="0" w:color="auto"/>
            <w:right w:val="none" w:sz="0" w:space="0" w:color="auto"/>
          </w:divBdr>
        </w:div>
        <w:div w:id="935401948">
          <w:marLeft w:val="480"/>
          <w:marRight w:val="0"/>
          <w:marTop w:val="0"/>
          <w:marBottom w:val="0"/>
          <w:divBdr>
            <w:top w:val="none" w:sz="0" w:space="0" w:color="auto"/>
            <w:left w:val="none" w:sz="0" w:space="0" w:color="auto"/>
            <w:bottom w:val="none" w:sz="0" w:space="0" w:color="auto"/>
            <w:right w:val="none" w:sz="0" w:space="0" w:color="auto"/>
          </w:divBdr>
        </w:div>
        <w:div w:id="528757671">
          <w:marLeft w:val="480"/>
          <w:marRight w:val="0"/>
          <w:marTop w:val="0"/>
          <w:marBottom w:val="0"/>
          <w:divBdr>
            <w:top w:val="none" w:sz="0" w:space="0" w:color="auto"/>
            <w:left w:val="none" w:sz="0" w:space="0" w:color="auto"/>
            <w:bottom w:val="none" w:sz="0" w:space="0" w:color="auto"/>
            <w:right w:val="none" w:sz="0" w:space="0" w:color="auto"/>
          </w:divBdr>
        </w:div>
        <w:div w:id="460268221">
          <w:marLeft w:val="480"/>
          <w:marRight w:val="0"/>
          <w:marTop w:val="0"/>
          <w:marBottom w:val="0"/>
          <w:divBdr>
            <w:top w:val="none" w:sz="0" w:space="0" w:color="auto"/>
            <w:left w:val="none" w:sz="0" w:space="0" w:color="auto"/>
            <w:bottom w:val="none" w:sz="0" w:space="0" w:color="auto"/>
            <w:right w:val="none" w:sz="0" w:space="0" w:color="auto"/>
          </w:divBdr>
        </w:div>
        <w:div w:id="779496708">
          <w:marLeft w:val="480"/>
          <w:marRight w:val="0"/>
          <w:marTop w:val="0"/>
          <w:marBottom w:val="0"/>
          <w:divBdr>
            <w:top w:val="none" w:sz="0" w:space="0" w:color="auto"/>
            <w:left w:val="none" w:sz="0" w:space="0" w:color="auto"/>
            <w:bottom w:val="none" w:sz="0" w:space="0" w:color="auto"/>
            <w:right w:val="none" w:sz="0" w:space="0" w:color="auto"/>
          </w:divBdr>
        </w:div>
        <w:div w:id="93063093">
          <w:marLeft w:val="480"/>
          <w:marRight w:val="0"/>
          <w:marTop w:val="0"/>
          <w:marBottom w:val="0"/>
          <w:divBdr>
            <w:top w:val="none" w:sz="0" w:space="0" w:color="auto"/>
            <w:left w:val="none" w:sz="0" w:space="0" w:color="auto"/>
            <w:bottom w:val="none" w:sz="0" w:space="0" w:color="auto"/>
            <w:right w:val="none" w:sz="0" w:space="0" w:color="auto"/>
          </w:divBdr>
        </w:div>
      </w:divsChild>
    </w:div>
    <w:div w:id="602495959">
      <w:bodyDiv w:val="1"/>
      <w:marLeft w:val="0"/>
      <w:marRight w:val="0"/>
      <w:marTop w:val="0"/>
      <w:marBottom w:val="0"/>
      <w:divBdr>
        <w:top w:val="none" w:sz="0" w:space="0" w:color="auto"/>
        <w:left w:val="none" w:sz="0" w:space="0" w:color="auto"/>
        <w:bottom w:val="none" w:sz="0" w:space="0" w:color="auto"/>
        <w:right w:val="none" w:sz="0" w:space="0" w:color="auto"/>
      </w:divBdr>
    </w:div>
    <w:div w:id="602610396">
      <w:bodyDiv w:val="1"/>
      <w:marLeft w:val="0"/>
      <w:marRight w:val="0"/>
      <w:marTop w:val="0"/>
      <w:marBottom w:val="0"/>
      <w:divBdr>
        <w:top w:val="none" w:sz="0" w:space="0" w:color="auto"/>
        <w:left w:val="none" w:sz="0" w:space="0" w:color="auto"/>
        <w:bottom w:val="none" w:sz="0" w:space="0" w:color="auto"/>
        <w:right w:val="none" w:sz="0" w:space="0" w:color="auto"/>
      </w:divBdr>
    </w:div>
    <w:div w:id="606739473">
      <w:bodyDiv w:val="1"/>
      <w:marLeft w:val="0"/>
      <w:marRight w:val="0"/>
      <w:marTop w:val="0"/>
      <w:marBottom w:val="0"/>
      <w:divBdr>
        <w:top w:val="none" w:sz="0" w:space="0" w:color="auto"/>
        <w:left w:val="none" w:sz="0" w:space="0" w:color="auto"/>
        <w:bottom w:val="none" w:sz="0" w:space="0" w:color="auto"/>
        <w:right w:val="none" w:sz="0" w:space="0" w:color="auto"/>
      </w:divBdr>
    </w:div>
    <w:div w:id="607128888">
      <w:bodyDiv w:val="1"/>
      <w:marLeft w:val="0"/>
      <w:marRight w:val="0"/>
      <w:marTop w:val="0"/>
      <w:marBottom w:val="0"/>
      <w:divBdr>
        <w:top w:val="none" w:sz="0" w:space="0" w:color="auto"/>
        <w:left w:val="none" w:sz="0" w:space="0" w:color="auto"/>
        <w:bottom w:val="none" w:sz="0" w:space="0" w:color="auto"/>
        <w:right w:val="none" w:sz="0" w:space="0" w:color="auto"/>
      </w:divBdr>
    </w:div>
    <w:div w:id="610866549">
      <w:bodyDiv w:val="1"/>
      <w:marLeft w:val="0"/>
      <w:marRight w:val="0"/>
      <w:marTop w:val="0"/>
      <w:marBottom w:val="0"/>
      <w:divBdr>
        <w:top w:val="none" w:sz="0" w:space="0" w:color="auto"/>
        <w:left w:val="none" w:sz="0" w:space="0" w:color="auto"/>
        <w:bottom w:val="none" w:sz="0" w:space="0" w:color="auto"/>
        <w:right w:val="none" w:sz="0" w:space="0" w:color="auto"/>
      </w:divBdr>
    </w:div>
    <w:div w:id="611286743">
      <w:bodyDiv w:val="1"/>
      <w:marLeft w:val="0"/>
      <w:marRight w:val="0"/>
      <w:marTop w:val="0"/>
      <w:marBottom w:val="0"/>
      <w:divBdr>
        <w:top w:val="none" w:sz="0" w:space="0" w:color="auto"/>
        <w:left w:val="none" w:sz="0" w:space="0" w:color="auto"/>
        <w:bottom w:val="none" w:sz="0" w:space="0" w:color="auto"/>
        <w:right w:val="none" w:sz="0" w:space="0" w:color="auto"/>
      </w:divBdr>
    </w:div>
    <w:div w:id="611479211">
      <w:bodyDiv w:val="1"/>
      <w:marLeft w:val="0"/>
      <w:marRight w:val="0"/>
      <w:marTop w:val="0"/>
      <w:marBottom w:val="0"/>
      <w:divBdr>
        <w:top w:val="none" w:sz="0" w:space="0" w:color="auto"/>
        <w:left w:val="none" w:sz="0" w:space="0" w:color="auto"/>
        <w:bottom w:val="none" w:sz="0" w:space="0" w:color="auto"/>
        <w:right w:val="none" w:sz="0" w:space="0" w:color="auto"/>
      </w:divBdr>
    </w:div>
    <w:div w:id="612173241">
      <w:bodyDiv w:val="1"/>
      <w:marLeft w:val="0"/>
      <w:marRight w:val="0"/>
      <w:marTop w:val="0"/>
      <w:marBottom w:val="0"/>
      <w:divBdr>
        <w:top w:val="none" w:sz="0" w:space="0" w:color="auto"/>
        <w:left w:val="none" w:sz="0" w:space="0" w:color="auto"/>
        <w:bottom w:val="none" w:sz="0" w:space="0" w:color="auto"/>
        <w:right w:val="none" w:sz="0" w:space="0" w:color="auto"/>
      </w:divBdr>
    </w:div>
    <w:div w:id="613367405">
      <w:bodyDiv w:val="1"/>
      <w:marLeft w:val="0"/>
      <w:marRight w:val="0"/>
      <w:marTop w:val="0"/>
      <w:marBottom w:val="0"/>
      <w:divBdr>
        <w:top w:val="none" w:sz="0" w:space="0" w:color="auto"/>
        <w:left w:val="none" w:sz="0" w:space="0" w:color="auto"/>
        <w:bottom w:val="none" w:sz="0" w:space="0" w:color="auto"/>
        <w:right w:val="none" w:sz="0" w:space="0" w:color="auto"/>
      </w:divBdr>
    </w:div>
    <w:div w:id="617643768">
      <w:bodyDiv w:val="1"/>
      <w:marLeft w:val="0"/>
      <w:marRight w:val="0"/>
      <w:marTop w:val="0"/>
      <w:marBottom w:val="0"/>
      <w:divBdr>
        <w:top w:val="none" w:sz="0" w:space="0" w:color="auto"/>
        <w:left w:val="none" w:sz="0" w:space="0" w:color="auto"/>
        <w:bottom w:val="none" w:sz="0" w:space="0" w:color="auto"/>
        <w:right w:val="none" w:sz="0" w:space="0" w:color="auto"/>
      </w:divBdr>
    </w:div>
    <w:div w:id="618730730">
      <w:bodyDiv w:val="1"/>
      <w:marLeft w:val="0"/>
      <w:marRight w:val="0"/>
      <w:marTop w:val="0"/>
      <w:marBottom w:val="0"/>
      <w:divBdr>
        <w:top w:val="none" w:sz="0" w:space="0" w:color="auto"/>
        <w:left w:val="none" w:sz="0" w:space="0" w:color="auto"/>
        <w:bottom w:val="none" w:sz="0" w:space="0" w:color="auto"/>
        <w:right w:val="none" w:sz="0" w:space="0" w:color="auto"/>
      </w:divBdr>
    </w:div>
    <w:div w:id="622347636">
      <w:bodyDiv w:val="1"/>
      <w:marLeft w:val="0"/>
      <w:marRight w:val="0"/>
      <w:marTop w:val="0"/>
      <w:marBottom w:val="0"/>
      <w:divBdr>
        <w:top w:val="none" w:sz="0" w:space="0" w:color="auto"/>
        <w:left w:val="none" w:sz="0" w:space="0" w:color="auto"/>
        <w:bottom w:val="none" w:sz="0" w:space="0" w:color="auto"/>
        <w:right w:val="none" w:sz="0" w:space="0" w:color="auto"/>
      </w:divBdr>
    </w:div>
    <w:div w:id="622537260">
      <w:bodyDiv w:val="1"/>
      <w:marLeft w:val="0"/>
      <w:marRight w:val="0"/>
      <w:marTop w:val="0"/>
      <w:marBottom w:val="0"/>
      <w:divBdr>
        <w:top w:val="none" w:sz="0" w:space="0" w:color="auto"/>
        <w:left w:val="none" w:sz="0" w:space="0" w:color="auto"/>
        <w:bottom w:val="none" w:sz="0" w:space="0" w:color="auto"/>
        <w:right w:val="none" w:sz="0" w:space="0" w:color="auto"/>
      </w:divBdr>
    </w:div>
    <w:div w:id="622999391">
      <w:bodyDiv w:val="1"/>
      <w:marLeft w:val="0"/>
      <w:marRight w:val="0"/>
      <w:marTop w:val="0"/>
      <w:marBottom w:val="0"/>
      <w:divBdr>
        <w:top w:val="none" w:sz="0" w:space="0" w:color="auto"/>
        <w:left w:val="none" w:sz="0" w:space="0" w:color="auto"/>
        <w:bottom w:val="none" w:sz="0" w:space="0" w:color="auto"/>
        <w:right w:val="none" w:sz="0" w:space="0" w:color="auto"/>
      </w:divBdr>
    </w:div>
    <w:div w:id="623736621">
      <w:bodyDiv w:val="1"/>
      <w:marLeft w:val="0"/>
      <w:marRight w:val="0"/>
      <w:marTop w:val="0"/>
      <w:marBottom w:val="0"/>
      <w:divBdr>
        <w:top w:val="none" w:sz="0" w:space="0" w:color="auto"/>
        <w:left w:val="none" w:sz="0" w:space="0" w:color="auto"/>
        <w:bottom w:val="none" w:sz="0" w:space="0" w:color="auto"/>
        <w:right w:val="none" w:sz="0" w:space="0" w:color="auto"/>
      </w:divBdr>
    </w:div>
    <w:div w:id="624695986">
      <w:bodyDiv w:val="1"/>
      <w:marLeft w:val="0"/>
      <w:marRight w:val="0"/>
      <w:marTop w:val="0"/>
      <w:marBottom w:val="0"/>
      <w:divBdr>
        <w:top w:val="none" w:sz="0" w:space="0" w:color="auto"/>
        <w:left w:val="none" w:sz="0" w:space="0" w:color="auto"/>
        <w:bottom w:val="none" w:sz="0" w:space="0" w:color="auto"/>
        <w:right w:val="none" w:sz="0" w:space="0" w:color="auto"/>
      </w:divBdr>
    </w:div>
    <w:div w:id="626815440">
      <w:bodyDiv w:val="1"/>
      <w:marLeft w:val="0"/>
      <w:marRight w:val="0"/>
      <w:marTop w:val="0"/>
      <w:marBottom w:val="0"/>
      <w:divBdr>
        <w:top w:val="none" w:sz="0" w:space="0" w:color="auto"/>
        <w:left w:val="none" w:sz="0" w:space="0" w:color="auto"/>
        <w:bottom w:val="none" w:sz="0" w:space="0" w:color="auto"/>
        <w:right w:val="none" w:sz="0" w:space="0" w:color="auto"/>
      </w:divBdr>
    </w:div>
    <w:div w:id="628710588">
      <w:bodyDiv w:val="1"/>
      <w:marLeft w:val="0"/>
      <w:marRight w:val="0"/>
      <w:marTop w:val="0"/>
      <w:marBottom w:val="0"/>
      <w:divBdr>
        <w:top w:val="none" w:sz="0" w:space="0" w:color="auto"/>
        <w:left w:val="none" w:sz="0" w:space="0" w:color="auto"/>
        <w:bottom w:val="none" w:sz="0" w:space="0" w:color="auto"/>
        <w:right w:val="none" w:sz="0" w:space="0" w:color="auto"/>
      </w:divBdr>
    </w:div>
    <w:div w:id="630742691">
      <w:bodyDiv w:val="1"/>
      <w:marLeft w:val="0"/>
      <w:marRight w:val="0"/>
      <w:marTop w:val="0"/>
      <w:marBottom w:val="0"/>
      <w:divBdr>
        <w:top w:val="none" w:sz="0" w:space="0" w:color="auto"/>
        <w:left w:val="none" w:sz="0" w:space="0" w:color="auto"/>
        <w:bottom w:val="none" w:sz="0" w:space="0" w:color="auto"/>
        <w:right w:val="none" w:sz="0" w:space="0" w:color="auto"/>
      </w:divBdr>
    </w:div>
    <w:div w:id="630749156">
      <w:bodyDiv w:val="1"/>
      <w:marLeft w:val="0"/>
      <w:marRight w:val="0"/>
      <w:marTop w:val="0"/>
      <w:marBottom w:val="0"/>
      <w:divBdr>
        <w:top w:val="none" w:sz="0" w:space="0" w:color="auto"/>
        <w:left w:val="none" w:sz="0" w:space="0" w:color="auto"/>
        <w:bottom w:val="none" w:sz="0" w:space="0" w:color="auto"/>
        <w:right w:val="none" w:sz="0" w:space="0" w:color="auto"/>
      </w:divBdr>
    </w:div>
    <w:div w:id="632250263">
      <w:bodyDiv w:val="1"/>
      <w:marLeft w:val="0"/>
      <w:marRight w:val="0"/>
      <w:marTop w:val="0"/>
      <w:marBottom w:val="0"/>
      <w:divBdr>
        <w:top w:val="none" w:sz="0" w:space="0" w:color="auto"/>
        <w:left w:val="none" w:sz="0" w:space="0" w:color="auto"/>
        <w:bottom w:val="none" w:sz="0" w:space="0" w:color="auto"/>
        <w:right w:val="none" w:sz="0" w:space="0" w:color="auto"/>
      </w:divBdr>
    </w:div>
    <w:div w:id="632948979">
      <w:bodyDiv w:val="1"/>
      <w:marLeft w:val="0"/>
      <w:marRight w:val="0"/>
      <w:marTop w:val="0"/>
      <w:marBottom w:val="0"/>
      <w:divBdr>
        <w:top w:val="none" w:sz="0" w:space="0" w:color="auto"/>
        <w:left w:val="none" w:sz="0" w:space="0" w:color="auto"/>
        <w:bottom w:val="none" w:sz="0" w:space="0" w:color="auto"/>
        <w:right w:val="none" w:sz="0" w:space="0" w:color="auto"/>
      </w:divBdr>
      <w:divsChild>
        <w:div w:id="1662807385">
          <w:marLeft w:val="480"/>
          <w:marRight w:val="0"/>
          <w:marTop w:val="0"/>
          <w:marBottom w:val="0"/>
          <w:divBdr>
            <w:top w:val="none" w:sz="0" w:space="0" w:color="auto"/>
            <w:left w:val="none" w:sz="0" w:space="0" w:color="auto"/>
            <w:bottom w:val="none" w:sz="0" w:space="0" w:color="auto"/>
            <w:right w:val="none" w:sz="0" w:space="0" w:color="auto"/>
          </w:divBdr>
        </w:div>
        <w:div w:id="233007328">
          <w:marLeft w:val="480"/>
          <w:marRight w:val="0"/>
          <w:marTop w:val="0"/>
          <w:marBottom w:val="0"/>
          <w:divBdr>
            <w:top w:val="none" w:sz="0" w:space="0" w:color="auto"/>
            <w:left w:val="none" w:sz="0" w:space="0" w:color="auto"/>
            <w:bottom w:val="none" w:sz="0" w:space="0" w:color="auto"/>
            <w:right w:val="none" w:sz="0" w:space="0" w:color="auto"/>
          </w:divBdr>
        </w:div>
        <w:div w:id="149517886">
          <w:marLeft w:val="480"/>
          <w:marRight w:val="0"/>
          <w:marTop w:val="0"/>
          <w:marBottom w:val="0"/>
          <w:divBdr>
            <w:top w:val="none" w:sz="0" w:space="0" w:color="auto"/>
            <w:left w:val="none" w:sz="0" w:space="0" w:color="auto"/>
            <w:bottom w:val="none" w:sz="0" w:space="0" w:color="auto"/>
            <w:right w:val="none" w:sz="0" w:space="0" w:color="auto"/>
          </w:divBdr>
        </w:div>
        <w:div w:id="1605922557">
          <w:marLeft w:val="480"/>
          <w:marRight w:val="0"/>
          <w:marTop w:val="0"/>
          <w:marBottom w:val="0"/>
          <w:divBdr>
            <w:top w:val="none" w:sz="0" w:space="0" w:color="auto"/>
            <w:left w:val="none" w:sz="0" w:space="0" w:color="auto"/>
            <w:bottom w:val="none" w:sz="0" w:space="0" w:color="auto"/>
            <w:right w:val="none" w:sz="0" w:space="0" w:color="auto"/>
          </w:divBdr>
        </w:div>
        <w:div w:id="171535947">
          <w:marLeft w:val="480"/>
          <w:marRight w:val="0"/>
          <w:marTop w:val="0"/>
          <w:marBottom w:val="0"/>
          <w:divBdr>
            <w:top w:val="none" w:sz="0" w:space="0" w:color="auto"/>
            <w:left w:val="none" w:sz="0" w:space="0" w:color="auto"/>
            <w:bottom w:val="none" w:sz="0" w:space="0" w:color="auto"/>
            <w:right w:val="none" w:sz="0" w:space="0" w:color="auto"/>
          </w:divBdr>
        </w:div>
        <w:div w:id="1661696671">
          <w:marLeft w:val="480"/>
          <w:marRight w:val="0"/>
          <w:marTop w:val="0"/>
          <w:marBottom w:val="0"/>
          <w:divBdr>
            <w:top w:val="none" w:sz="0" w:space="0" w:color="auto"/>
            <w:left w:val="none" w:sz="0" w:space="0" w:color="auto"/>
            <w:bottom w:val="none" w:sz="0" w:space="0" w:color="auto"/>
            <w:right w:val="none" w:sz="0" w:space="0" w:color="auto"/>
          </w:divBdr>
        </w:div>
        <w:div w:id="1397585884">
          <w:marLeft w:val="480"/>
          <w:marRight w:val="0"/>
          <w:marTop w:val="0"/>
          <w:marBottom w:val="0"/>
          <w:divBdr>
            <w:top w:val="none" w:sz="0" w:space="0" w:color="auto"/>
            <w:left w:val="none" w:sz="0" w:space="0" w:color="auto"/>
            <w:bottom w:val="none" w:sz="0" w:space="0" w:color="auto"/>
            <w:right w:val="none" w:sz="0" w:space="0" w:color="auto"/>
          </w:divBdr>
        </w:div>
        <w:div w:id="1713770695">
          <w:marLeft w:val="480"/>
          <w:marRight w:val="0"/>
          <w:marTop w:val="0"/>
          <w:marBottom w:val="0"/>
          <w:divBdr>
            <w:top w:val="none" w:sz="0" w:space="0" w:color="auto"/>
            <w:left w:val="none" w:sz="0" w:space="0" w:color="auto"/>
            <w:bottom w:val="none" w:sz="0" w:space="0" w:color="auto"/>
            <w:right w:val="none" w:sz="0" w:space="0" w:color="auto"/>
          </w:divBdr>
        </w:div>
        <w:div w:id="789400474">
          <w:marLeft w:val="480"/>
          <w:marRight w:val="0"/>
          <w:marTop w:val="0"/>
          <w:marBottom w:val="0"/>
          <w:divBdr>
            <w:top w:val="none" w:sz="0" w:space="0" w:color="auto"/>
            <w:left w:val="none" w:sz="0" w:space="0" w:color="auto"/>
            <w:bottom w:val="none" w:sz="0" w:space="0" w:color="auto"/>
            <w:right w:val="none" w:sz="0" w:space="0" w:color="auto"/>
          </w:divBdr>
        </w:div>
        <w:div w:id="1991982733">
          <w:marLeft w:val="480"/>
          <w:marRight w:val="0"/>
          <w:marTop w:val="0"/>
          <w:marBottom w:val="0"/>
          <w:divBdr>
            <w:top w:val="none" w:sz="0" w:space="0" w:color="auto"/>
            <w:left w:val="none" w:sz="0" w:space="0" w:color="auto"/>
            <w:bottom w:val="none" w:sz="0" w:space="0" w:color="auto"/>
            <w:right w:val="none" w:sz="0" w:space="0" w:color="auto"/>
          </w:divBdr>
        </w:div>
        <w:div w:id="1306469441">
          <w:marLeft w:val="480"/>
          <w:marRight w:val="0"/>
          <w:marTop w:val="0"/>
          <w:marBottom w:val="0"/>
          <w:divBdr>
            <w:top w:val="none" w:sz="0" w:space="0" w:color="auto"/>
            <w:left w:val="none" w:sz="0" w:space="0" w:color="auto"/>
            <w:bottom w:val="none" w:sz="0" w:space="0" w:color="auto"/>
            <w:right w:val="none" w:sz="0" w:space="0" w:color="auto"/>
          </w:divBdr>
        </w:div>
        <w:div w:id="1796948860">
          <w:marLeft w:val="480"/>
          <w:marRight w:val="0"/>
          <w:marTop w:val="0"/>
          <w:marBottom w:val="0"/>
          <w:divBdr>
            <w:top w:val="none" w:sz="0" w:space="0" w:color="auto"/>
            <w:left w:val="none" w:sz="0" w:space="0" w:color="auto"/>
            <w:bottom w:val="none" w:sz="0" w:space="0" w:color="auto"/>
            <w:right w:val="none" w:sz="0" w:space="0" w:color="auto"/>
          </w:divBdr>
        </w:div>
        <w:div w:id="2113625715">
          <w:marLeft w:val="480"/>
          <w:marRight w:val="0"/>
          <w:marTop w:val="0"/>
          <w:marBottom w:val="0"/>
          <w:divBdr>
            <w:top w:val="none" w:sz="0" w:space="0" w:color="auto"/>
            <w:left w:val="none" w:sz="0" w:space="0" w:color="auto"/>
            <w:bottom w:val="none" w:sz="0" w:space="0" w:color="auto"/>
            <w:right w:val="none" w:sz="0" w:space="0" w:color="auto"/>
          </w:divBdr>
        </w:div>
        <w:div w:id="160317029">
          <w:marLeft w:val="480"/>
          <w:marRight w:val="0"/>
          <w:marTop w:val="0"/>
          <w:marBottom w:val="0"/>
          <w:divBdr>
            <w:top w:val="none" w:sz="0" w:space="0" w:color="auto"/>
            <w:left w:val="none" w:sz="0" w:space="0" w:color="auto"/>
            <w:bottom w:val="none" w:sz="0" w:space="0" w:color="auto"/>
            <w:right w:val="none" w:sz="0" w:space="0" w:color="auto"/>
          </w:divBdr>
        </w:div>
        <w:div w:id="1005330191">
          <w:marLeft w:val="480"/>
          <w:marRight w:val="0"/>
          <w:marTop w:val="0"/>
          <w:marBottom w:val="0"/>
          <w:divBdr>
            <w:top w:val="none" w:sz="0" w:space="0" w:color="auto"/>
            <w:left w:val="none" w:sz="0" w:space="0" w:color="auto"/>
            <w:bottom w:val="none" w:sz="0" w:space="0" w:color="auto"/>
            <w:right w:val="none" w:sz="0" w:space="0" w:color="auto"/>
          </w:divBdr>
        </w:div>
        <w:div w:id="378213029">
          <w:marLeft w:val="480"/>
          <w:marRight w:val="0"/>
          <w:marTop w:val="0"/>
          <w:marBottom w:val="0"/>
          <w:divBdr>
            <w:top w:val="none" w:sz="0" w:space="0" w:color="auto"/>
            <w:left w:val="none" w:sz="0" w:space="0" w:color="auto"/>
            <w:bottom w:val="none" w:sz="0" w:space="0" w:color="auto"/>
            <w:right w:val="none" w:sz="0" w:space="0" w:color="auto"/>
          </w:divBdr>
        </w:div>
        <w:div w:id="1555971065">
          <w:marLeft w:val="480"/>
          <w:marRight w:val="0"/>
          <w:marTop w:val="0"/>
          <w:marBottom w:val="0"/>
          <w:divBdr>
            <w:top w:val="none" w:sz="0" w:space="0" w:color="auto"/>
            <w:left w:val="none" w:sz="0" w:space="0" w:color="auto"/>
            <w:bottom w:val="none" w:sz="0" w:space="0" w:color="auto"/>
            <w:right w:val="none" w:sz="0" w:space="0" w:color="auto"/>
          </w:divBdr>
        </w:div>
        <w:div w:id="1416317059">
          <w:marLeft w:val="480"/>
          <w:marRight w:val="0"/>
          <w:marTop w:val="0"/>
          <w:marBottom w:val="0"/>
          <w:divBdr>
            <w:top w:val="none" w:sz="0" w:space="0" w:color="auto"/>
            <w:left w:val="none" w:sz="0" w:space="0" w:color="auto"/>
            <w:bottom w:val="none" w:sz="0" w:space="0" w:color="auto"/>
            <w:right w:val="none" w:sz="0" w:space="0" w:color="auto"/>
          </w:divBdr>
        </w:div>
        <w:div w:id="1993017585">
          <w:marLeft w:val="480"/>
          <w:marRight w:val="0"/>
          <w:marTop w:val="0"/>
          <w:marBottom w:val="0"/>
          <w:divBdr>
            <w:top w:val="none" w:sz="0" w:space="0" w:color="auto"/>
            <w:left w:val="none" w:sz="0" w:space="0" w:color="auto"/>
            <w:bottom w:val="none" w:sz="0" w:space="0" w:color="auto"/>
            <w:right w:val="none" w:sz="0" w:space="0" w:color="auto"/>
          </w:divBdr>
        </w:div>
        <w:div w:id="248660581">
          <w:marLeft w:val="480"/>
          <w:marRight w:val="0"/>
          <w:marTop w:val="0"/>
          <w:marBottom w:val="0"/>
          <w:divBdr>
            <w:top w:val="none" w:sz="0" w:space="0" w:color="auto"/>
            <w:left w:val="none" w:sz="0" w:space="0" w:color="auto"/>
            <w:bottom w:val="none" w:sz="0" w:space="0" w:color="auto"/>
            <w:right w:val="none" w:sz="0" w:space="0" w:color="auto"/>
          </w:divBdr>
        </w:div>
        <w:div w:id="1074358109">
          <w:marLeft w:val="480"/>
          <w:marRight w:val="0"/>
          <w:marTop w:val="0"/>
          <w:marBottom w:val="0"/>
          <w:divBdr>
            <w:top w:val="none" w:sz="0" w:space="0" w:color="auto"/>
            <w:left w:val="none" w:sz="0" w:space="0" w:color="auto"/>
            <w:bottom w:val="none" w:sz="0" w:space="0" w:color="auto"/>
            <w:right w:val="none" w:sz="0" w:space="0" w:color="auto"/>
          </w:divBdr>
        </w:div>
        <w:div w:id="330304206">
          <w:marLeft w:val="480"/>
          <w:marRight w:val="0"/>
          <w:marTop w:val="0"/>
          <w:marBottom w:val="0"/>
          <w:divBdr>
            <w:top w:val="none" w:sz="0" w:space="0" w:color="auto"/>
            <w:left w:val="none" w:sz="0" w:space="0" w:color="auto"/>
            <w:bottom w:val="none" w:sz="0" w:space="0" w:color="auto"/>
            <w:right w:val="none" w:sz="0" w:space="0" w:color="auto"/>
          </w:divBdr>
        </w:div>
        <w:div w:id="2113546063">
          <w:marLeft w:val="480"/>
          <w:marRight w:val="0"/>
          <w:marTop w:val="0"/>
          <w:marBottom w:val="0"/>
          <w:divBdr>
            <w:top w:val="none" w:sz="0" w:space="0" w:color="auto"/>
            <w:left w:val="none" w:sz="0" w:space="0" w:color="auto"/>
            <w:bottom w:val="none" w:sz="0" w:space="0" w:color="auto"/>
            <w:right w:val="none" w:sz="0" w:space="0" w:color="auto"/>
          </w:divBdr>
        </w:div>
        <w:div w:id="359864859">
          <w:marLeft w:val="480"/>
          <w:marRight w:val="0"/>
          <w:marTop w:val="0"/>
          <w:marBottom w:val="0"/>
          <w:divBdr>
            <w:top w:val="none" w:sz="0" w:space="0" w:color="auto"/>
            <w:left w:val="none" w:sz="0" w:space="0" w:color="auto"/>
            <w:bottom w:val="none" w:sz="0" w:space="0" w:color="auto"/>
            <w:right w:val="none" w:sz="0" w:space="0" w:color="auto"/>
          </w:divBdr>
        </w:div>
        <w:div w:id="388694712">
          <w:marLeft w:val="480"/>
          <w:marRight w:val="0"/>
          <w:marTop w:val="0"/>
          <w:marBottom w:val="0"/>
          <w:divBdr>
            <w:top w:val="none" w:sz="0" w:space="0" w:color="auto"/>
            <w:left w:val="none" w:sz="0" w:space="0" w:color="auto"/>
            <w:bottom w:val="none" w:sz="0" w:space="0" w:color="auto"/>
            <w:right w:val="none" w:sz="0" w:space="0" w:color="auto"/>
          </w:divBdr>
        </w:div>
        <w:div w:id="1422527728">
          <w:marLeft w:val="480"/>
          <w:marRight w:val="0"/>
          <w:marTop w:val="0"/>
          <w:marBottom w:val="0"/>
          <w:divBdr>
            <w:top w:val="none" w:sz="0" w:space="0" w:color="auto"/>
            <w:left w:val="none" w:sz="0" w:space="0" w:color="auto"/>
            <w:bottom w:val="none" w:sz="0" w:space="0" w:color="auto"/>
            <w:right w:val="none" w:sz="0" w:space="0" w:color="auto"/>
          </w:divBdr>
        </w:div>
        <w:div w:id="1291940630">
          <w:marLeft w:val="480"/>
          <w:marRight w:val="0"/>
          <w:marTop w:val="0"/>
          <w:marBottom w:val="0"/>
          <w:divBdr>
            <w:top w:val="none" w:sz="0" w:space="0" w:color="auto"/>
            <w:left w:val="none" w:sz="0" w:space="0" w:color="auto"/>
            <w:bottom w:val="none" w:sz="0" w:space="0" w:color="auto"/>
            <w:right w:val="none" w:sz="0" w:space="0" w:color="auto"/>
          </w:divBdr>
        </w:div>
        <w:div w:id="1226985853">
          <w:marLeft w:val="480"/>
          <w:marRight w:val="0"/>
          <w:marTop w:val="0"/>
          <w:marBottom w:val="0"/>
          <w:divBdr>
            <w:top w:val="none" w:sz="0" w:space="0" w:color="auto"/>
            <w:left w:val="none" w:sz="0" w:space="0" w:color="auto"/>
            <w:bottom w:val="none" w:sz="0" w:space="0" w:color="auto"/>
            <w:right w:val="none" w:sz="0" w:space="0" w:color="auto"/>
          </w:divBdr>
        </w:div>
        <w:div w:id="1345594338">
          <w:marLeft w:val="480"/>
          <w:marRight w:val="0"/>
          <w:marTop w:val="0"/>
          <w:marBottom w:val="0"/>
          <w:divBdr>
            <w:top w:val="none" w:sz="0" w:space="0" w:color="auto"/>
            <w:left w:val="none" w:sz="0" w:space="0" w:color="auto"/>
            <w:bottom w:val="none" w:sz="0" w:space="0" w:color="auto"/>
            <w:right w:val="none" w:sz="0" w:space="0" w:color="auto"/>
          </w:divBdr>
        </w:div>
        <w:div w:id="469514909">
          <w:marLeft w:val="480"/>
          <w:marRight w:val="0"/>
          <w:marTop w:val="0"/>
          <w:marBottom w:val="0"/>
          <w:divBdr>
            <w:top w:val="none" w:sz="0" w:space="0" w:color="auto"/>
            <w:left w:val="none" w:sz="0" w:space="0" w:color="auto"/>
            <w:bottom w:val="none" w:sz="0" w:space="0" w:color="auto"/>
            <w:right w:val="none" w:sz="0" w:space="0" w:color="auto"/>
          </w:divBdr>
        </w:div>
        <w:div w:id="1012880000">
          <w:marLeft w:val="480"/>
          <w:marRight w:val="0"/>
          <w:marTop w:val="0"/>
          <w:marBottom w:val="0"/>
          <w:divBdr>
            <w:top w:val="none" w:sz="0" w:space="0" w:color="auto"/>
            <w:left w:val="none" w:sz="0" w:space="0" w:color="auto"/>
            <w:bottom w:val="none" w:sz="0" w:space="0" w:color="auto"/>
            <w:right w:val="none" w:sz="0" w:space="0" w:color="auto"/>
          </w:divBdr>
        </w:div>
        <w:div w:id="514685313">
          <w:marLeft w:val="480"/>
          <w:marRight w:val="0"/>
          <w:marTop w:val="0"/>
          <w:marBottom w:val="0"/>
          <w:divBdr>
            <w:top w:val="none" w:sz="0" w:space="0" w:color="auto"/>
            <w:left w:val="none" w:sz="0" w:space="0" w:color="auto"/>
            <w:bottom w:val="none" w:sz="0" w:space="0" w:color="auto"/>
            <w:right w:val="none" w:sz="0" w:space="0" w:color="auto"/>
          </w:divBdr>
        </w:div>
        <w:div w:id="80376083">
          <w:marLeft w:val="480"/>
          <w:marRight w:val="0"/>
          <w:marTop w:val="0"/>
          <w:marBottom w:val="0"/>
          <w:divBdr>
            <w:top w:val="none" w:sz="0" w:space="0" w:color="auto"/>
            <w:left w:val="none" w:sz="0" w:space="0" w:color="auto"/>
            <w:bottom w:val="none" w:sz="0" w:space="0" w:color="auto"/>
            <w:right w:val="none" w:sz="0" w:space="0" w:color="auto"/>
          </w:divBdr>
        </w:div>
        <w:div w:id="227083280">
          <w:marLeft w:val="480"/>
          <w:marRight w:val="0"/>
          <w:marTop w:val="0"/>
          <w:marBottom w:val="0"/>
          <w:divBdr>
            <w:top w:val="none" w:sz="0" w:space="0" w:color="auto"/>
            <w:left w:val="none" w:sz="0" w:space="0" w:color="auto"/>
            <w:bottom w:val="none" w:sz="0" w:space="0" w:color="auto"/>
            <w:right w:val="none" w:sz="0" w:space="0" w:color="auto"/>
          </w:divBdr>
        </w:div>
        <w:div w:id="1958674819">
          <w:marLeft w:val="480"/>
          <w:marRight w:val="0"/>
          <w:marTop w:val="0"/>
          <w:marBottom w:val="0"/>
          <w:divBdr>
            <w:top w:val="none" w:sz="0" w:space="0" w:color="auto"/>
            <w:left w:val="none" w:sz="0" w:space="0" w:color="auto"/>
            <w:bottom w:val="none" w:sz="0" w:space="0" w:color="auto"/>
            <w:right w:val="none" w:sz="0" w:space="0" w:color="auto"/>
          </w:divBdr>
        </w:div>
        <w:div w:id="391386716">
          <w:marLeft w:val="480"/>
          <w:marRight w:val="0"/>
          <w:marTop w:val="0"/>
          <w:marBottom w:val="0"/>
          <w:divBdr>
            <w:top w:val="none" w:sz="0" w:space="0" w:color="auto"/>
            <w:left w:val="none" w:sz="0" w:space="0" w:color="auto"/>
            <w:bottom w:val="none" w:sz="0" w:space="0" w:color="auto"/>
            <w:right w:val="none" w:sz="0" w:space="0" w:color="auto"/>
          </w:divBdr>
        </w:div>
        <w:div w:id="1466391934">
          <w:marLeft w:val="480"/>
          <w:marRight w:val="0"/>
          <w:marTop w:val="0"/>
          <w:marBottom w:val="0"/>
          <w:divBdr>
            <w:top w:val="none" w:sz="0" w:space="0" w:color="auto"/>
            <w:left w:val="none" w:sz="0" w:space="0" w:color="auto"/>
            <w:bottom w:val="none" w:sz="0" w:space="0" w:color="auto"/>
            <w:right w:val="none" w:sz="0" w:space="0" w:color="auto"/>
          </w:divBdr>
        </w:div>
        <w:div w:id="1413116849">
          <w:marLeft w:val="480"/>
          <w:marRight w:val="0"/>
          <w:marTop w:val="0"/>
          <w:marBottom w:val="0"/>
          <w:divBdr>
            <w:top w:val="none" w:sz="0" w:space="0" w:color="auto"/>
            <w:left w:val="none" w:sz="0" w:space="0" w:color="auto"/>
            <w:bottom w:val="none" w:sz="0" w:space="0" w:color="auto"/>
            <w:right w:val="none" w:sz="0" w:space="0" w:color="auto"/>
          </w:divBdr>
        </w:div>
        <w:div w:id="177743651">
          <w:marLeft w:val="480"/>
          <w:marRight w:val="0"/>
          <w:marTop w:val="0"/>
          <w:marBottom w:val="0"/>
          <w:divBdr>
            <w:top w:val="none" w:sz="0" w:space="0" w:color="auto"/>
            <w:left w:val="none" w:sz="0" w:space="0" w:color="auto"/>
            <w:bottom w:val="none" w:sz="0" w:space="0" w:color="auto"/>
            <w:right w:val="none" w:sz="0" w:space="0" w:color="auto"/>
          </w:divBdr>
        </w:div>
        <w:div w:id="1805386108">
          <w:marLeft w:val="480"/>
          <w:marRight w:val="0"/>
          <w:marTop w:val="0"/>
          <w:marBottom w:val="0"/>
          <w:divBdr>
            <w:top w:val="none" w:sz="0" w:space="0" w:color="auto"/>
            <w:left w:val="none" w:sz="0" w:space="0" w:color="auto"/>
            <w:bottom w:val="none" w:sz="0" w:space="0" w:color="auto"/>
            <w:right w:val="none" w:sz="0" w:space="0" w:color="auto"/>
          </w:divBdr>
        </w:div>
        <w:div w:id="1983466078">
          <w:marLeft w:val="480"/>
          <w:marRight w:val="0"/>
          <w:marTop w:val="0"/>
          <w:marBottom w:val="0"/>
          <w:divBdr>
            <w:top w:val="none" w:sz="0" w:space="0" w:color="auto"/>
            <w:left w:val="none" w:sz="0" w:space="0" w:color="auto"/>
            <w:bottom w:val="none" w:sz="0" w:space="0" w:color="auto"/>
            <w:right w:val="none" w:sz="0" w:space="0" w:color="auto"/>
          </w:divBdr>
        </w:div>
        <w:div w:id="74133297">
          <w:marLeft w:val="480"/>
          <w:marRight w:val="0"/>
          <w:marTop w:val="0"/>
          <w:marBottom w:val="0"/>
          <w:divBdr>
            <w:top w:val="none" w:sz="0" w:space="0" w:color="auto"/>
            <w:left w:val="none" w:sz="0" w:space="0" w:color="auto"/>
            <w:bottom w:val="none" w:sz="0" w:space="0" w:color="auto"/>
            <w:right w:val="none" w:sz="0" w:space="0" w:color="auto"/>
          </w:divBdr>
        </w:div>
        <w:div w:id="86735615">
          <w:marLeft w:val="480"/>
          <w:marRight w:val="0"/>
          <w:marTop w:val="0"/>
          <w:marBottom w:val="0"/>
          <w:divBdr>
            <w:top w:val="none" w:sz="0" w:space="0" w:color="auto"/>
            <w:left w:val="none" w:sz="0" w:space="0" w:color="auto"/>
            <w:bottom w:val="none" w:sz="0" w:space="0" w:color="auto"/>
            <w:right w:val="none" w:sz="0" w:space="0" w:color="auto"/>
          </w:divBdr>
        </w:div>
        <w:div w:id="819268975">
          <w:marLeft w:val="480"/>
          <w:marRight w:val="0"/>
          <w:marTop w:val="0"/>
          <w:marBottom w:val="0"/>
          <w:divBdr>
            <w:top w:val="none" w:sz="0" w:space="0" w:color="auto"/>
            <w:left w:val="none" w:sz="0" w:space="0" w:color="auto"/>
            <w:bottom w:val="none" w:sz="0" w:space="0" w:color="auto"/>
            <w:right w:val="none" w:sz="0" w:space="0" w:color="auto"/>
          </w:divBdr>
        </w:div>
        <w:div w:id="1570193908">
          <w:marLeft w:val="480"/>
          <w:marRight w:val="0"/>
          <w:marTop w:val="0"/>
          <w:marBottom w:val="0"/>
          <w:divBdr>
            <w:top w:val="none" w:sz="0" w:space="0" w:color="auto"/>
            <w:left w:val="none" w:sz="0" w:space="0" w:color="auto"/>
            <w:bottom w:val="none" w:sz="0" w:space="0" w:color="auto"/>
            <w:right w:val="none" w:sz="0" w:space="0" w:color="auto"/>
          </w:divBdr>
        </w:div>
        <w:div w:id="1336347684">
          <w:marLeft w:val="480"/>
          <w:marRight w:val="0"/>
          <w:marTop w:val="0"/>
          <w:marBottom w:val="0"/>
          <w:divBdr>
            <w:top w:val="none" w:sz="0" w:space="0" w:color="auto"/>
            <w:left w:val="none" w:sz="0" w:space="0" w:color="auto"/>
            <w:bottom w:val="none" w:sz="0" w:space="0" w:color="auto"/>
            <w:right w:val="none" w:sz="0" w:space="0" w:color="auto"/>
          </w:divBdr>
        </w:div>
        <w:div w:id="1558972294">
          <w:marLeft w:val="480"/>
          <w:marRight w:val="0"/>
          <w:marTop w:val="0"/>
          <w:marBottom w:val="0"/>
          <w:divBdr>
            <w:top w:val="none" w:sz="0" w:space="0" w:color="auto"/>
            <w:left w:val="none" w:sz="0" w:space="0" w:color="auto"/>
            <w:bottom w:val="none" w:sz="0" w:space="0" w:color="auto"/>
            <w:right w:val="none" w:sz="0" w:space="0" w:color="auto"/>
          </w:divBdr>
        </w:div>
        <w:div w:id="1016151717">
          <w:marLeft w:val="480"/>
          <w:marRight w:val="0"/>
          <w:marTop w:val="0"/>
          <w:marBottom w:val="0"/>
          <w:divBdr>
            <w:top w:val="none" w:sz="0" w:space="0" w:color="auto"/>
            <w:left w:val="none" w:sz="0" w:space="0" w:color="auto"/>
            <w:bottom w:val="none" w:sz="0" w:space="0" w:color="auto"/>
            <w:right w:val="none" w:sz="0" w:space="0" w:color="auto"/>
          </w:divBdr>
        </w:div>
        <w:div w:id="1667510912">
          <w:marLeft w:val="480"/>
          <w:marRight w:val="0"/>
          <w:marTop w:val="0"/>
          <w:marBottom w:val="0"/>
          <w:divBdr>
            <w:top w:val="none" w:sz="0" w:space="0" w:color="auto"/>
            <w:left w:val="none" w:sz="0" w:space="0" w:color="auto"/>
            <w:bottom w:val="none" w:sz="0" w:space="0" w:color="auto"/>
            <w:right w:val="none" w:sz="0" w:space="0" w:color="auto"/>
          </w:divBdr>
        </w:div>
        <w:div w:id="1921060582">
          <w:marLeft w:val="480"/>
          <w:marRight w:val="0"/>
          <w:marTop w:val="0"/>
          <w:marBottom w:val="0"/>
          <w:divBdr>
            <w:top w:val="none" w:sz="0" w:space="0" w:color="auto"/>
            <w:left w:val="none" w:sz="0" w:space="0" w:color="auto"/>
            <w:bottom w:val="none" w:sz="0" w:space="0" w:color="auto"/>
            <w:right w:val="none" w:sz="0" w:space="0" w:color="auto"/>
          </w:divBdr>
        </w:div>
        <w:div w:id="308486126">
          <w:marLeft w:val="480"/>
          <w:marRight w:val="0"/>
          <w:marTop w:val="0"/>
          <w:marBottom w:val="0"/>
          <w:divBdr>
            <w:top w:val="none" w:sz="0" w:space="0" w:color="auto"/>
            <w:left w:val="none" w:sz="0" w:space="0" w:color="auto"/>
            <w:bottom w:val="none" w:sz="0" w:space="0" w:color="auto"/>
            <w:right w:val="none" w:sz="0" w:space="0" w:color="auto"/>
          </w:divBdr>
        </w:div>
        <w:div w:id="2073652694">
          <w:marLeft w:val="480"/>
          <w:marRight w:val="0"/>
          <w:marTop w:val="0"/>
          <w:marBottom w:val="0"/>
          <w:divBdr>
            <w:top w:val="none" w:sz="0" w:space="0" w:color="auto"/>
            <w:left w:val="none" w:sz="0" w:space="0" w:color="auto"/>
            <w:bottom w:val="none" w:sz="0" w:space="0" w:color="auto"/>
            <w:right w:val="none" w:sz="0" w:space="0" w:color="auto"/>
          </w:divBdr>
        </w:div>
        <w:div w:id="1373455468">
          <w:marLeft w:val="480"/>
          <w:marRight w:val="0"/>
          <w:marTop w:val="0"/>
          <w:marBottom w:val="0"/>
          <w:divBdr>
            <w:top w:val="none" w:sz="0" w:space="0" w:color="auto"/>
            <w:left w:val="none" w:sz="0" w:space="0" w:color="auto"/>
            <w:bottom w:val="none" w:sz="0" w:space="0" w:color="auto"/>
            <w:right w:val="none" w:sz="0" w:space="0" w:color="auto"/>
          </w:divBdr>
        </w:div>
        <w:div w:id="250547043">
          <w:marLeft w:val="480"/>
          <w:marRight w:val="0"/>
          <w:marTop w:val="0"/>
          <w:marBottom w:val="0"/>
          <w:divBdr>
            <w:top w:val="none" w:sz="0" w:space="0" w:color="auto"/>
            <w:left w:val="none" w:sz="0" w:space="0" w:color="auto"/>
            <w:bottom w:val="none" w:sz="0" w:space="0" w:color="auto"/>
            <w:right w:val="none" w:sz="0" w:space="0" w:color="auto"/>
          </w:divBdr>
        </w:div>
        <w:div w:id="1633364494">
          <w:marLeft w:val="480"/>
          <w:marRight w:val="0"/>
          <w:marTop w:val="0"/>
          <w:marBottom w:val="0"/>
          <w:divBdr>
            <w:top w:val="none" w:sz="0" w:space="0" w:color="auto"/>
            <w:left w:val="none" w:sz="0" w:space="0" w:color="auto"/>
            <w:bottom w:val="none" w:sz="0" w:space="0" w:color="auto"/>
            <w:right w:val="none" w:sz="0" w:space="0" w:color="auto"/>
          </w:divBdr>
        </w:div>
        <w:div w:id="1683505563">
          <w:marLeft w:val="480"/>
          <w:marRight w:val="0"/>
          <w:marTop w:val="0"/>
          <w:marBottom w:val="0"/>
          <w:divBdr>
            <w:top w:val="none" w:sz="0" w:space="0" w:color="auto"/>
            <w:left w:val="none" w:sz="0" w:space="0" w:color="auto"/>
            <w:bottom w:val="none" w:sz="0" w:space="0" w:color="auto"/>
            <w:right w:val="none" w:sz="0" w:space="0" w:color="auto"/>
          </w:divBdr>
        </w:div>
        <w:div w:id="1976794525">
          <w:marLeft w:val="480"/>
          <w:marRight w:val="0"/>
          <w:marTop w:val="0"/>
          <w:marBottom w:val="0"/>
          <w:divBdr>
            <w:top w:val="none" w:sz="0" w:space="0" w:color="auto"/>
            <w:left w:val="none" w:sz="0" w:space="0" w:color="auto"/>
            <w:bottom w:val="none" w:sz="0" w:space="0" w:color="auto"/>
            <w:right w:val="none" w:sz="0" w:space="0" w:color="auto"/>
          </w:divBdr>
        </w:div>
        <w:div w:id="520364886">
          <w:marLeft w:val="480"/>
          <w:marRight w:val="0"/>
          <w:marTop w:val="0"/>
          <w:marBottom w:val="0"/>
          <w:divBdr>
            <w:top w:val="none" w:sz="0" w:space="0" w:color="auto"/>
            <w:left w:val="none" w:sz="0" w:space="0" w:color="auto"/>
            <w:bottom w:val="none" w:sz="0" w:space="0" w:color="auto"/>
            <w:right w:val="none" w:sz="0" w:space="0" w:color="auto"/>
          </w:divBdr>
        </w:div>
        <w:div w:id="966816121">
          <w:marLeft w:val="480"/>
          <w:marRight w:val="0"/>
          <w:marTop w:val="0"/>
          <w:marBottom w:val="0"/>
          <w:divBdr>
            <w:top w:val="none" w:sz="0" w:space="0" w:color="auto"/>
            <w:left w:val="none" w:sz="0" w:space="0" w:color="auto"/>
            <w:bottom w:val="none" w:sz="0" w:space="0" w:color="auto"/>
            <w:right w:val="none" w:sz="0" w:space="0" w:color="auto"/>
          </w:divBdr>
        </w:div>
        <w:div w:id="1461072495">
          <w:marLeft w:val="480"/>
          <w:marRight w:val="0"/>
          <w:marTop w:val="0"/>
          <w:marBottom w:val="0"/>
          <w:divBdr>
            <w:top w:val="none" w:sz="0" w:space="0" w:color="auto"/>
            <w:left w:val="none" w:sz="0" w:space="0" w:color="auto"/>
            <w:bottom w:val="none" w:sz="0" w:space="0" w:color="auto"/>
            <w:right w:val="none" w:sz="0" w:space="0" w:color="auto"/>
          </w:divBdr>
        </w:div>
        <w:div w:id="1849130011">
          <w:marLeft w:val="480"/>
          <w:marRight w:val="0"/>
          <w:marTop w:val="0"/>
          <w:marBottom w:val="0"/>
          <w:divBdr>
            <w:top w:val="none" w:sz="0" w:space="0" w:color="auto"/>
            <w:left w:val="none" w:sz="0" w:space="0" w:color="auto"/>
            <w:bottom w:val="none" w:sz="0" w:space="0" w:color="auto"/>
            <w:right w:val="none" w:sz="0" w:space="0" w:color="auto"/>
          </w:divBdr>
        </w:div>
        <w:div w:id="1169978693">
          <w:marLeft w:val="480"/>
          <w:marRight w:val="0"/>
          <w:marTop w:val="0"/>
          <w:marBottom w:val="0"/>
          <w:divBdr>
            <w:top w:val="none" w:sz="0" w:space="0" w:color="auto"/>
            <w:left w:val="none" w:sz="0" w:space="0" w:color="auto"/>
            <w:bottom w:val="none" w:sz="0" w:space="0" w:color="auto"/>
            <w:right w:val="none" w:sz="0" w:space="0" w:color="auto"/>
          </w:divBdr>
        </w:div>
        <w:div w:id="1965115313">
          <w:marLeft w:val="480"/>
          <w:marRight w:val="0"/>
          <w:marTop w:val="0"/>
          <w:marBottom w:val="0"/>
          <w:divBdr>
            <w:top w:val="none" w:sz="0" w:space="0" w:color="auto"/>
            <w:left w:val="none" w:sz="0" w:space="0" w:color="auto"/>
            <w:bottom w:val="none" w:sz="0" w:space="0" w:color="auto"/>
            <w:right w:val="none" w:sz="0" w:space="0" w:color="auto"/>
          </w:divBdr>
        </w:div>
        <w:div w:id="1821924627">
          <w:marLeft w:val="480"/>
          <w:marRight w:val="0"/>
          <w:marTop w:val="0"/>
          <w:marBottom w:val="0"/>
          <w:divBdr>
            <w:top w:val="none" w:sz="0" w:space="0" w:color="auto"/>
            <w:left w:val="none" w:sz="0" w:space="0" w:color="auto"/>
            <w:bottom w:val="none" w:sz="0" w:space="0" w:color="auto"/>
            <w:right w:val="none" w:sz="0" w:space="0" w:color="auto"/>
          </w:divBdr>
        </w:div>
        <w:div w:id="1199927197">
          <w:marLeft w:val="480"/>
          <w:marRight w:val="0"/>
          <w:marTop w:val="0"/>
          <w:marBottom w:val="0"/>
          <w:divBdr>
            <w:top w:val="none" w:sz="0" w:space="0" w:color="auto"/>
            <w:left w:val="none" w:sz="0" w:space="0" w:color="auto"/>
            <w:bottom w:val="none" w:sz="0" w:space="0" w:color="auto"/>
            <w:right w:val="none" w:sz="0" w:space="0" w:color="auto"/>
          </w:divBdr>
        </w:div>
        <w:div w:id="183518468">
          <w:marLeft w:val="480"/>
          <w:marRight w:val="0"/>
          <w:marTop w:val="0"/>
          <w:marBottom w:val="0"/>
          <w:divBdr>
            <w:top w:val="none" w:sz="0" w:space="0" w:color="auto"/>
            <w:left w:val="none" w:sz="0" w:space="0" w:color="auto"/>
            <w:bottom w:val="none" w:sz="0" w:space="0" w:color="auto"/>
            <w:right w:val="none" w:sz="0" w:space="0" w:color="auto"/>
          </w:divBdr>
        </w:div>
        <w:div w:id="1417360792">
          <w:marLeft w:val="480"/>
          <w:marRight w:val="0"/>
          <w:marTop w:val="0"/>
          <w:marBottom w:val="0"/>
          <w:divBdr>
            <w:top w:val="none" w:sz="0" w:space="0" w:color="auto"/>
            <w:left w:val="none" w:sz="0" w:space="0" w:color="auto"/>
            <w:bottom w:val="none" w:sz="0" w:space="0" w:color="auto"/>
            <w:right w:val="none" w:sz="0" w:space="0" w:color="auto"/>
          </w:divBdr>
        </w:div>
        <w:div w:id="738752139">
          <w:marLeft w:val="480"/>
          <w:marRight w:val="0"/>
          <w:marTop w:val="0"/>
          <w:marBottom w:val="0"/>
          <w:divBdr>
            <w:top w:val="none" w:sz="0" w:space="0" w:color="auto"/>
            <w:left w:val="none" w:sz="0" w:space="0" w:color="auto"/>
            <w:bottom w:val="none" w:sz="0" w:space="0" w:color="auto"/>
            <w:right w:val="none" w:sz="0" w:space="0" w:color="auto"/>
          </w:divBdr>
        </w:div>
        <w:div w:id="1831482919">
          <w:marLeft w:val="480"/>
          <w:marRight w:val="0"/>
          <w:marTop w:val="0"/>
          <w:marBottom w:val="0"/>
          <w:divBdr>
            <w:top w:val="none" w:sz="0" w:space="0" w:color="auto"/>
            <w:left w:val="none" w:sz="0" w:space="0" w:color="auto"/>
            <w:bottom w:val="none" w:sz="0" w:space="0" w:color="auto"/>
            <w:right w:val="none" w:sz="0" w:space="0" w:color="auto"/>
          </w:divBdr>
        </w:div>
        <w:div w:id="491141213">
          <w:marLeft w:val="480"/>
          <w:marRight w:val="0"/>
          <w:marTop w:val="0"/>
          <w:marBottom w:val="0"/>
          <w:divBdr>
            <w:top w:val="none" w:sz="0" w:space="0" w:color="auto"/>
            <w:left w:val="none" w:sz="0" w:space="0" w:color="auto"/>
            <w:bottom w:val="none" w:sz="0" w:space="0" w:color="auto"/>
            <w:right w:val="none" w:sz="0" w:space="0" w:color="auto"/>
          </w:divBdr>
        </w:div>
        <w:div w:id="1762289930">
          <w:marLeft w:val="480"/>
          <w:marRight w:val="0"/>
          <w:marTop w:val="0"/>
          <w:marBottom w:val="0"/>
          <w:divBdr>
            <w:top w:val="none" w:sz="0" w:space="0" w:color="auto"/>
            <w:left w:val="none" w:sz="0" w:space="0" w:color="auto"/>
            <w:bottom w:val="none" w:sz="0" w:space="0" w:color="auto"/>
            <w:right w:val="none" w:sz="0" w:space="0" w:color="auto"/>
          </w:divBdr>
        </w:div>
        <w:div w:id="1468469219">
          <w:marLeft w:val="480"/>
          <w:marRight w:val="0"/>
          <w:marTop w:val="0"/>
          <w:marBottom w:val="0"/>
          <w:divBdr>
            <w:top w:val="none" w:sz="0" w:space="0" w:color="auto"/>
            <w:left w:val="none" w:sz="0" w:space="0" w:color="auto"/>
            <w:bottom w:val="none" w:sz="0" w:space="0" w:color="auto"/>
            <w:right w:val="none" w:sz="0" w:space="0" w:color="auto"/>
          </w:divBdr>
        </w:div>
        <w:div w:id="1976787290">
          <w:marLeft w:val="480"/>
          <w:marRight w:val="0"/>
          <w:marTop w:val="0"/>
          <w:marBottom w:val="0"/>
          <w:divBdr>
            <w:top w:val="none" w:sz="0" w:space="0" w:color="auto"/>
            <w:left w:val="none" w:sz="0" w:space="0" w:color="auto"/>
            <w:bottom w:val="none" w:sz="0" w:space="0" w:color="auto"/>
            <w:right w:val="none" w:sz="0" w:space="0" w:color="auto"/>
          </w:divBdr>
        </w:div>
        <w:div w:id="1781876937">
          <w:marLeft w:val="480"/>
          <w:marRight w:val="0"/>
          <w:marTop w:val="0"/>
          <w:marBottom w:val="0"/>
          <w:divBdr>
            <w:top w:val="none" w:sz="0" w:space="0" w:color="auto"/>
            <w:left w:val="none" w:sz="0" w:space="0" w:color="auto"/>
            <w:bottom w:val="none" w:sz="0" w:space="0" w:color="auto"/>
            <w:right w:val="none" w:sz="0" w:space="0" w:color="auto"/>
          </w:divBdr>
        </w:div>
        <w:div w:id="1879202387">
          <w:marLeft w:val="480"/>
          <w:marRight w:val="0"/>
          <w:marTop w:val="0"/>
          <w:marBottom w:val="0"/>
          <w:divBdr>
            <w:top w:val="none" w:sz="0" w:space="0" w:color="auto"/>
            <w:left w:val="none" w:sz="0" w:space="0" w:color="auto"/>
            <w:bottom w:val="none" w:sz="0" w:space="0" w:color="auto"/>
            <w:right w:val="none" w:sz="0" w:space="0" w:color="auto"/>
          </w:divBdr>
        </w:div>
        <w:div w:id="1038120960">
          <w:marLeft w:val="480"/>
          <w:marRight w:val="0"/>
          <w:marTop w:val="0"/>
          <w:marBottom w:val="0"/>
          <w:divBdr>
            <w:top w:val="none" w:sz="0" w:space="0" w:color="auto"/>
            <w:left w:val="none" w:sz="0" w:space="0" w:color="auto"/>
            <w:bottom w:val="none" w:sz="0" w:space="0" w:color="auto"/>
            <w:right w:val="none" w:sz="0" w:space="0" w:color="auto"/>
          </w:divBdr>
        </w:div>
        <w:div w:id="1298024373">
          <w:marLeft w:val="480"/>
          <w:marRight w:val="0"/>
          <w:marTop w:val="0"/>
          <w:marBottom w:val="0"/>
          <w:divBdr>
            <w:top w:val="none" w:sz="0" w:space="0" w:color="auto"/>
            <w:left w:val="none" w:sz="0" w:space="0" w:color="auto"/>
            <w:bottom w:val="none" w:sz="0" w:space="0" w:color="auto"/>
            <w:right w:val="none" w:sz="0" w:space="0" w:color="auto"/>
          </w:divBdr>
        </w:div>
        <w:div w:id="422453539">
          <w:marLeft w:val="480"/>
          <w:marRight w:val="0"/>
          <w:marTop w:val="0"/>
          <w:marBottom w:val="0"/>
          <w:divBdr>
            <w:top w:val="none" w:sz="0" w:space="0" w:color="auto"/>
            <w:left w:val="none" w:sz="0" w:space="0" w:color="auto"/>
            <w:bottom w:val="none" w:sz="0" w:space="0" w:color="auto"/>
            <w:right w:val="none" w:sz="0" w:space="0" w:color="auto"/>
          </w:divBdr>
        </w:div>
        <w:div w:id="1130246093">
          <w:marLeft w:val="480"/>
          <w:marRight w:val="0"/>
          <w:marTop w:val="0"/>
          <w:marBottom w:val="0"/>
          <w:divBdr>
            <w:top w:val="none" w:sz="0" w:space="0" w:color="auto"/>
            <w:left w:val="none" w:sz="0" w:space="0" w:color="auto"/>
            <w:bottom w:val="none" w:sz="0" w:space="0" w:color="auto"/>
            <w:right w:val="none" w:sz="0" w:space="0" w:color="auto"/>
          </w:divBdr>
        </w:div>
        <w:div w:id="1880164563">
          <w:marLeft w:val="480"/>
          <w:marRight w:val="0"/>
          <w:marTop w:val="0"/>
          <w:marBottom w:val="0"/>
          <w:divBdr>
            <w:top w:val="none" w:sz="0" w:space="0" w:color="auto"/>
            <w:left w:val="none" w:sz="0" w:space="0" w:color="auto"/>
            <w:bottom w:val="none" w:sz="0" w:space="0" w:color="auto"/>
            <w:right w:val="none" w:sz="0" w:space="0" w:color="auto"/>
          </w:divBdr>
        </w:div>
        <w:div w:id="340158017">
          <w:marLeft w:val="480"/>
          <w:marRight w:val="0"/>
          <w:marTop w:val="0"/>
          <w:marBottom w:val="0"/>
          <w:divBdr>
            <w:top w:val="none" w:sz="0" w:space="0" w:color="auto"/>
            <w:left w:val="none" w:sz="0" w:space="0" w:color="auto"/>
            <w:bottom w:val="none" w:sz="0" w:space="0" w:color="auto"/>
            <w:right w:val="none" w:sz="0" w:space="0" w:color="auto"/>
          </w:divBdr>
        </w:div>
        <w:div w:id="2137479912">
          <w:marLeft w:val="480"/>
          <w:marRight w:val="0"/>
          <w:marTop w:val="0"/>
          <w:marBottom w:val="0"/>
          <w:divBdr>
            <w:top w:val="none" w:sz="0" w:space="0" w:color="auto"/>
            <w:left w:val="none" w:sz="0" w:space="0" w:color="auto"/>
            <w:bottom w:val="none" w:sz="0" w:space="0" w:color="auto"/>
            <w:right w:val="none" w:sz="0" w:space="0" w:color="auto"/>
          </w:divBdr>
        </w:div>
        <w:div w:id="348872722">
          <w:marLeft w:val="480"/>
          <w:marRight w:val="0"/>
          <w:marTop w:val="0"/>
          <w:marBottom w:val="0"/>
          <w:divBdr>
            <w:top w:val="none" w:sz="0" w:space="0" w:color="auto"/>
            <w:left w:val="none" w:sz="0" w:space="0" w:color="auto"/>
            <w:bottom w:val="none" w:sz="0" w:space="0" w:color="auto"/>
            <w:right w:val="none" w:sz="0" w:space="0" w:color="auto"/>
          </w:divBdr>
        </w:div>
        <w:div w:id="1037657372">
          <w:marLeft w:val="480"/>
          <w:marRight w:val="0"/>
          <w:marTop w:val="0"/>
          <w:marBottom w:val="0"/>
          <w:divBdr>
            <w:top w:val="none" w:sz="0" w:space="0" w:color="auto"/>
            <w:left w:val="none" w:sz="0" w:space="0" w:color="auto"/>
            <w:bottom w:val="none" w:sz="0" w:space="0" w:color="auto"/>
            <w:right w:val="none" w:sz="0" w:space="0" w:color="auto"/>
          </w:divBdr>
        </w:div>
        <w:div w:id="292181010">
          <w:marLeft w:val="480"/>
          <w:marRight w:val="0"/>
          <w:marTop w:val="0"/>
          <w:marBottom w:val="0"/>
          <w:divBdr>
            <w:top w:val="none" w:sz="0" w:space="0" w:color="auto"/>
            <w:left w:val="none" w:sz="0" w:space="0" w:color="auto"/>
            <w:bottom w:val="none" w:sz="0" w:space="0" w:color="auto"/>
            <w:right w:val="none" w:sz="0" w:space="0" w:color="auto"/>
          </w:divBdr>
        </w:div>
        <w:div w:id="1645692865">
          <w:marLeft w:val="480"/>
          <w:marRight w:val="0"/>
          <w:marTop w:val="0"/>
          <w:marBottom w:val="0"/>
          <w:divBdr>
            <w:top w:val="none" w:sz="0" w:space="0" w:color="auto"/>
            <w:left w:val="none" w:sz="0" w:space="0" w:color="auto"/>
            <w:bottom w:val="none" w:sz="0" w:space="0" w:color="auto"/>
            <w:right w:val="none" w:sz="0" w:space="0" w:color="auto"/>
          </w:divBdr>
        </w:div>
        <w:div w:id="1251887986">
          <w:marLeft w:val="480"/>
          <w:marRight w:val="0"/>
          <w:marTop w:val="0"/>
          <w:marBottom w:val="0"/>
          <w:divBdr>
            <w:top w:val="none" w:sz="0" w:space="0" w:color="auto"/>
            <w:left w:val="none" w:sz="0" w:space="0" w:color="auto"/>
            <w:bottom w:val="none" w:sz="0" w:space="0" w:color="auto"/>
            <w:right w:val="none" w:sz="0" w:space="0" w:color="auto"/>
          </w:divBdr>
        </w:div>
        <w:div w:id="1709987643">
          <w:marLeft w:val="480"/>
          <w:marRight w:val="0"/>
          <w:marTop w:val="0"/>
          <w:marBottom w:val="0"/>
          <w:divBdr>
            <w:top w:val="none" w:sz="0" w:space="0" w:color="auto"/>
            <w:left w:val="none" w:sz="0" w:space="0" w:color="auto"/>
            <w:bottom w:val="none" w:sz="0" w:space="0" w:color="auto"/>
            <w:right w:val="none" w:sz="0" w:space="0" w:color="auto"/>
          </w:divBdr>
        </w:div>
        <w:div w:id="177818804">
          <w:marLeft w:val="480"/>
          <w:marRight w:val="0"/>
          <w:marTop w:val="0"/>
          <w:marBottom w:val="0"/>
          <w:divBdr>
            <w:top w:val="none" w:sz="0" w:space="0" w:color="auto"/>
            <w:left w:val="none" w:sz="0" w:space="0" w:color="auto"/>
            <w:bottom w:val="none" w:sz="0" w:space="0" w:color="auto"/>
            <w:right w:val="none" w:sz="0" w:space="0" w:color="auto"/>
          </w:divBdr>
        </w:div>
        <w:div w:id="870990935">
          <w:marLeft w:val="480"/>
          <w:marRight w:val="0"/>
          <w:marTop w:val="0"/>
          <w:marBottom w:val="0"/>
          <w:divBdr>
            <w:top w:val="none" w:sz="0" w:space="0" w:color="auto"/>
            <w:left w:val="none" w:sz="0" w:space="0" w:color="auto"/>
            <w:bottom w:val="none" w:sz="0" w:space="0" w:color="auto"/>
            <w:right w:val="none" w:sz="0" w:space="0" w:color="auto"/>
          </w:divBdr>
        </w:div>
        <w:div w:id="1278564364">
          <w:marLeft w:val="480"/>
          <w:marRight w:val="0"/>
          <w:marTop w:val="0"/>
          <w:marBottom w:val="0"/>
          <w:divBdr>
            <w:top w:val="none" w:sz="0" w:space="0" w:color="auto"/>
            <w:left w:val="none" w:sz="0" w:space="0" w:color="auto"/>
            <w:bottom w:val="none" w:sz="0" w:space="0" w:color="auto"/>
            <w:right w:val="none" w:sz="0" w:space="0" w:color="auto"/>
          </w:divBdr>
        </w:div>
        <w:div w:id="1737052476">
          <w:marLeft w:val="480"/>
          <w:marRight w:val="0"/>
          <w:marTop w:val="0"/>
          <w:marBottom w:val="0"/>
          <w:divBdr>
            <w:top w:val="none" w:sz="0" w:space="0" w:color="auto"/>
            <w:left w:val="none" w:sz="0" w:space="0" w:color="auto"/>
            <w:bottom w:val="none" w:sz="0" w:space="0" w:color="auto"/>
            <w:right w:val="none" w:sz="0" w:space="0" w:color="auto"/>
          </w:divBdr>
        </w:div>
        <w:div w:id="265189602">
          <w:marLeft w:val="480"/>
          <w:marRight w:val="0"/>
          <w:marTop w:val="0"/>
          <w:marBottom w:val="0"/>
          <w:divBdr>
            <w:top w:val="none" w:sz="0" w:space="0" w:color="auto"/>
            <w:left w:val="none" w:sz="0" w:space="0" w:color="auto"/>
            <w:bottom w:val="none" w:sz="0" w:space="0" w:color="auto"/>
            <w:right w:val="none" w:sz="0" w:space="0" w:color="auto"/>
          </w:divBdr>
        </w:div>
        <w:div w:id="294943998">
          <w:marLeft w:val="480"/>
          <w:marRight w:val="0"/>
          <w:marTop w:val="0"/>
          <w:marBottom w:val="0"/>
          <w:divBdr>
            <w:top w:val="none" w:sz="0" w:space="0" w:color="auto"/>
            <w:left w:val="none" w:sz="0" w:space="0" w:color="auto"/>
            <w:bottom w:val="none" w:sz="0" w:space="0" w:color="auto"/>
            <w:right w:val="none" w:sz="0" w:space="0" w:color="auto"/>
          </w:divBdr>
        </w:div>
        <w:div w:id="1189950412">
          <w:marLeft w:val="480"/>
          <w:marRight w:val="0"/>
          <w:marTop w:val="0"/>
          <w:marBottom w:val="0"/>
          <w:divBdr>
            <w:top w:val="none" w:sz="0" w:space="0" w:color="auto"/>
            <w:left w:val="none" w:sz="0" w:space="0" w:color="auto"/>
            <w:bottom w:val="none" w:sz="0" w:space="0" w:color="auto"/>
            <w:right w:val="none" w:sz="0" w:space="0" w:color="auto"/>
          </w:divBdr>
        </w:div>
      </w:divsChild>
    </w:div>
    <w:div w:id="635375125">
      <w:bodyDiv w:val="1"/>
      <w:marLeft w:val="0"/>
      <w:marRight w:val="0"/>
      <w:marTop w:val="0"/>
      <w:marBottom w:val="0"/>
      <w:divBdr>
        <w:top w:val="none" w:sz="0" w:space="0" w:color="auto"/>
        <w:left w:val="none" w:sz="0" w:space="0" w:color="auto"/>
        <w:bottom w:val="none" w:sz="0" w:space="0" w:color="auto"/>
        <w:right w:val="none" w:sz="0" w:space="0" w:color="auto"/>
      </w:divBdr>
    </w:div>
    <w:div w:id="636185360">
      <w:bodyDiv w:val="1"/>
      <w:marLeft w:val="0"/>
      <w:marRight w:val="0"/>
      <w:marTop w:val="0"/>
      <w:marBottom w:val="0"/>
      <w:divBdr>
        <w:top w:val="none" w:sz="0" w:space="0" w:color="auto"/>
        <w:left w:val="none" w:sz="0" w:space="0" w:color="auto"/>
        <w:bottom w:val="none" w:sz="0" w:space="0" w:color="auto"/>
        <w:right w:val="none" w:sz="0" w:space="0" w:color="auto"/>
      </w:divBdr>
      <w:divsChild>
        <w:div w:id="1547990496">
          <w:marLeft w:val="480"/>
          <w:marRight w:val="0"/>
          <w:marTop w:val="0"/>
          <w:marBottom w:val="0"/>
          <w:divBdr>
            <w:top w:val="none" w:sz="0" w:space="0" w:color="auto"/>
            <w:left w:val="none" w:sz="0" w:space="0" w:color="auto"/>
            <w:bottom w:val="none" w:sz="0" w:space="0" w:color="auto"/>
            <w:right w:val="none" w:sz="0" w:space="0" w:color="auto"/>
          </w:divBdr>
        </w:div>
        <w:div w:id="962226051">
          <w:marLeft w:val="480"/>
          <w:marRight w:val="0"/>
          <w:marTop w:val="0"/>
          <w:marBottom w:val="0"/>
          <w:divBdr>
            <w:top w:val="none" w:sz="0" w:space="0" w:color="auto"/>
            <w:left w:val="none" w:sz="0" w:space="0" w:color="auto"/>
            <w:bottom w:val="none" w:sz="0" w:space="0" w:color="auto"/>
            <w:right w:val="none" w:sz="0" w:space="0" w:color="auto"/>
          </w:divBdr>
        </w:div>
        <w:div w:id="790705011">
          <w:marLeft w:val="480"/>
          <w:marRight w:val="0"/>
          <w:marTop w:val="0"/>
          <w:marBottom w:val="0"/>
          <w:divBdr>
            <w:top w:val="none" w:sz="0" w:space="0" w:color="auto"/>
            <w:left w:val="none" w:sz="0" w:space="0" w:color="auto"/>
            <w:bottom w:val="none" w:sz="0" w:space="0" w:color="auto"/>
            <w:right w:val="none" w:sz="0" w:space="0" w:color="auto"/>
          </w:divBdr>
        </w:div>
        <w:div w:id="1819683752">
          <w:marLeft w:val="480"/>
          <w:marRight w:val="0"/>
          <w:marTop w:val="0"/>
          <w:marBottom w:val="0"/>
          <w:divBdr>
            <w:top w:val="none" w:sz="0" w:space="0" w:color="auto"/>
            <w:left w:val="none" w:sz="0" w:space="0" w:color="auto"/>
            <w:bottom w:val="none" w:sz="0" w:space="0" w:color="auto"/>
            <w:right w:val="none" w:sz="0" w:space="0" w:color="auto"/>
          </w:divBdr>
        </w:div>
        <w:div w:id="1382899496">
          <w:marLeft w:val="480"/>
          <w:marRight w:val="0"/>
          <w:marTop w:val="0"/>
          <w:marBottom w:val="0"/>
          <w:divBdr>
            <w:top w:val="none" w:sz="0" w:space="0" w:color="auto"/>
            <w:left w:val="none" w:sz="0" w:space="0" w:color="auto"/>
            <w:bottom w:val="none" w:sz="0" w:space="0" w:color="auto"/>
            <w:right w:val="none" w:sz="0" w:space="0" w:color="auto"/>
          </w:divBdr>
        </w:div>
        <w:div w:id="340275515">
          <w:marLeft w:val="480"/>
          <w:marRight w:val="0"/>
          <w:marTop w:val="0"/>
          <w:marBottom w:val="0"/>
          <w:divBdr>
            <w:top w:val="none" w:sz="0" w:space="0" w:color="auto"/>
            <w:left w:val="none" w:sz="0" w:space="0" w:color="auto"/>
            <w:bottom w:val="none" w:sz="0" w:space="0" w:color="auto"/>
            <w:right w:val="none" w:sz="0" w:space="0" w:color="auto"/>
          </w:divBdr>
        </w:div>
        <w:div w:id="738132176">
          <w:marLeft w:val="480"/>
          <w:marRight w:val="0"/>
          <w:marTop w:val="0"/>
          <w:marBottom w:val="0"/>
          <w:divBdr>
            <w:top w:val="none" w:sz="0" w:space="0" w:color="auto"/>
            <w:left w:val="none" w:sz="0" w:space="0" w:color="auto"/>
            <w:bottom w:val="none" w:sz="0" w:space="0" w:color="auto"/>
            <w:right w:val="none" w:sz="0" w:space="0" w:color="auto"/>
          </w:divBdr>
        </w:div>
        <w:div w:id="623509733">
          <w:marLeft w:val="480"/>
          <w:marRight w:val="0"/>
          <w:marTop w:val="0"/>
          <w:marBottom w:val="0"/>
          <w:divBdr>
            <w:top w:val="none" w:sz="0" w:space="0" w:color="auto"/>
            <w:left w:val="none" w:sz="0" w:space="0" w:color="auto"/>
            <w:bottom w:val="none" w:sz="0" w:space="0" w:color="auto"/>
            <w:right w:val="none" w:sz="0" w:space="0" w:color="auto"/>
          </w:divBdr>
        </w:div>
        <w:div w:id="1455444174">
          <w:marLeft w:val="480"/>
          <w:marRight w:val="0"/>
          <w:marTop w:val="0"/>
          <w:marBottom w:val="0"/>
          <w:divBdr>
            <w:top w:val="none" w:sz="0" w:space="0" w:color="auto"/>
            <w:left w:val="none" w:sz="0" w:space="0" w:color="auto"/>
            <w:bottom w:val="none" w:sz="0" w:space="0" w:color="auto"/>
            <w:right w:val="none" w:sz="0" w:space="0" w:color="auto"/>
          </w:divBdr>
        </w:div>
        <w:div w:id="70548451">
          <w:marLeft w:val="480"/>
          <w:marRight w:val="0"/>
          <w:marTop w:val="0"/>
          <w:marBottom w:val="0"/>
          <w:divBdr>
            <w:top w:val="none" w:sz="0" w:space="0" w:color="auto"/>
            <w:left w:val="none" w:sz="0" w:space="0" w:color="auto"/>
            <w:bottom w:val="none" w:sz="0" w:space="0" w:color="auto"/>
            <w:right w:val="none" w:sz="0" w:space="0" w:color="auto"/>
          </w:divBdr>
        </w:div>
        <w:div w:id="1338968361">
          <w:marLeft w:val="480"/>
          <w:marRight w:val="0"/>
          <w:marTop w:val="0"/>
          <w:marBottom w:val="0"/>
          <w:divBdr>
            <w:top w:val="none" w:sz="0" w:space="0" w:color="auto"/>
            <w:left w:val="none" w:sz="0" w:space="0" w:color="auto"/>
            <w:bottom w:val="none" w:sz="0" w:space="0" w:color="auto"/>
            <w:right w:val="none" w:sz="0" w:space="0" w:color="auto"/>
          </w:divBdr>
        </w:div>
        <w:div w:id="1752921469">
          <w:marLeft w:val="480"/>
          <w:marRight w:val="0"/>
          <w:marTop w:val="0"/>
          <w:marBottom w:val="0"/>
          <w:divBdr>
            <w:top w:val="none" w:sz="0" w:space="0" w:color="auto"/>
            <w:left w:val="none" w:sz="0" w:space="0" w:color="auto"/>
            <w:bottom w:val="none" w:sz="0" w:space="0" w:color="auto"/>
            <w:right w:val="none" w:sz="0" w:space="0" w:color="auto"/>
          </w:divBdr>
        </w:div>
        <w:div w:id="1761483566">
          <w:marLeft w:val="480"/>
          <w:marRight w:val="0"/>
          <w:marTop w:val="0"/>
          <w:marBottom w:val="0"/>
          <w:divBdr>
            <w:top w:val="none" w:sz="0" w:space="0" w:color="auto"/>
            <w:left w:val="none" w:sz="0" w:space="0" w:color="auto"/>
            <w:bottom w:val="none" w:sz="0" w:space="0" w:color="auto"/>
            <w:right w:val="none" w:sz="0" w:space="0" w:color="auto"/>
          </w:divBdr>
        </w:div>
        <w:div w:id="953100538">
          <w:marLeft w:val="480"/>
          <w:marRight w:val="0"/>
          <w:marTop w:val="0"/>
          <w:marBottom w:val="0"/>
          <w:divBdr>
            <w:top w:val="none" w:sz="0" w:space="0" w:color="auto"/>
            <w:left w:val="none" w:sz="0" w:space="0" w:color="auto"/>
            <w:bottom w:val="none" w:sz="0" w:space="0" w:color="auto"/>
            <w:right w:val="none" w:sz="0" w:space="0" w:color="auto"/>
          </w:divBdr>
        </w:div>
        <w:div w:id="523640375">
          <w:marLeft w:val="480"/>
          <w:marRight w:val="0"/>
          <w:marTop w:val="0"/>
          <w:marBottom w:val="0"/>
          <w:divBdr>
            <w:top w:val="none" w:sz="0" w:space="0" w:color="auto"/>
            <w:left w:val="none" w:sz="0" w:space="0" w:color="auto"/>
            <w:bottom w:val="none" w:sz="0" w:space="0" w:color="auto"/>
            <w:right w:val="none" w:sz="0" w:space="0" w:color="auto"/>
          </w:divBdr>
        </w:div>
        <w:div w:id="882444656">
          <w:marLeft w:val="480"/>
          <w:marRight w:val="0"/>
          <w:marTop w:val="0"/>
          <w:marBottom w:val="0"/>
          <w:divBdr>
            <w:top w:val="none" w:sz="0" w:space="0" w:color="auto"/>
            <w:left w:val="none" w:sz="0" w:space="0" w:color="auto"/>
            <w:bottom w:val="none" w:sz="0" w:space="0" w:color="auto"/>
            <w:right w:val="none" w:sz="0" w:space="0" w:color="auto"/>
          </w:divBdr>
        </w:div>
        <w:div w:id="410204483">
          <w:marLeft w:val="480"/>
          <w:marRight w:val="0"/>
          <w:marTop w:val="0"/>
          <w:marBottom w:val="0"/>
          <w:divBdr>
            <w:top w:val="none" w:sz="0" w:space="0" w:color="auto"/>
            <w:left w:val="none" w:sz="0" w:space="0" w:color="auto"/>
            <w:bottom w:val="none" w:sz="0" w:space="0" w:color="auto"/>
            <w:right w:val="none" w:sz="0" w:space="0" w:color="auto"/>
          </w:divBdr>
        </w:div>
        <w:div w:id="1503083896">
          <w:marLeft w:val="480"/>
          <w:marRight w:val="0"/>
          <w:marTop w:val="0"/>
          <w:marBottom w:val="0"/>
          <w:divBdr>
            <w:top w:val="none" w:sz="0" w:space="0" w:color="auto"/>
            <w:left w:val="none" w:sz="0" w:space="0" w:color="auto"/>
            <w:bottom w:val="none" w:sz="0" w:space="0" w:color="auto"/>
            <w:right w:val="none" w:sz="0" w:space="0" w:color="auto"/>
          </w:divBdr>
        </w:div>
        <w:div w:id="1107656477">
          <w:marLeft w:val="480"/>
          <w:marRight w:val="0"/>
          <w:marTop w:val="0"/>
          <w:marBottom w:val="0"/>
          <w:divBdr>
            <w:top w:val="none" w:sz="0" w:space="0" w:color="auto"/>
            <w:left w:val="none" w:sz="0" w:space="0" w:color="auto"/>
            <w:bottom w:val="none" w:sz="0" w:space="0" w:color="auto"/>
            <w:right w:val="none" w:sz="0" w:space="0" w:color="auto"/>
          </w:divBdr>
        </w:div>
        <w:div w:id="817771984">
          <w:marLeft w:val="480"/>
          <w:marRight w:val="0"/>
          <w:marTop w:val="0"/>
          <w:marBottom w:val="0"/>
          <w:divBdr>
            <w:top w:val="none" w:sz="0" w:space="0" w:color="auto"/>
            <w:left w:val="none" w:sz="0" w:space="0" w:color="auto"/>
            <w:bottom w:val="none" w:sz="0" w:space="0" w:color="auto"/>
            <w:right w:val="none" w:sz="0" w:space="0" w:color="auto"/>
          </w:divBdr>
        </w:div>
        <w:div w:id="279580489">
          <w:marLeft w:val="480"/>
          <w:marRight w:val="0"/>
          <w:marTop w:val="0"/>
          <w:marBottom w:val="0"/>
          <w:divBdr>
            <w:top w:val="none" w:sz="0" w:space="0" w:color="auto"/>
            <w:left w:val="none" w:sz="0" w:space="0" w:color="auto"/>
            <w:bottom w:val="none" w:sz="0" w:space="0" w:color="auto"/>
            <w:right w:val="none" w:sz="0" w:space="0" w:color="auto"/>
          </w:divBdr>
        </w:div>
        <w:div w:id="1605843853">
          <w:marLeft w:val="480"/>
          <w:marRight w:val="0"/>
          <w:marTop w:val="0"/>
          <w:marBottom w:val="0"/>
          <w:divBdr>
            <w:top w:val="none" w:sz="0" w:space="0" w:color="auto"/>
            <w:left w:val="none" w:sz="0" w:space="0" w:color="auto"/>
            <w:bottom w:val="none" w:sz="0" w:space="0" w:color="auto"/>
            <w:right w:val="none" w:sz="0" w:space="0" w:color="auto"/>
          </w:divBdr>
        </w:div>
        <w:div w:id="995915006">
          <w:marLeft w:val="480"/>
          <w:marRight w:val="0"/>
          <w:marTop w:val="0"/>
          <w:marBottom w:val="0"/>
          <w:divBdr>
            <w:top w:val="none" w:sz="0" w:space="0" w:color="auto"/>
            <w:left w:val="none" w:sz="0" w:space="0" w:color="auto"/>
            <w:bottom w:val="none" w:sz="0" w:space="0" w:color="auto"/>
            <w:right w:val="none" w:sz="0" w:space="0" w:color="auto"/>
          </w:divBdr>
        </w:div>
        <w:div w:id="1704744628">
          <w:marLeft w:val="480"/>
          <w:marRight w:val="0"/>
          <w:marTop w:val="0"/>
          <w:marBottom w:val="0"/>
          <w:divBdr>
            <w:top w:val="none" w:sz="0" w:space="0" w:color="auto"/>
            <w:left w:val="none" w:sz="0" w:space="0" w:color="auto"/>
            <w:bottom w:val="none" w:sz="0" w:space="0" w:color="auto"/>
            <w:right w:val="none" w:sz="0" w:space="0" w:color="auto"/>
          </w:divBdr>
        </w:div>
        <w:div w:id="1251768403">
          <w:marLeft w:val="480"/>
          <w:marRight w:val="0"/>
          <w:marTop w:val="0"/>
          <w:marBottom w:val="0"/>
          <w:divBdr>
            <w:top w:val="none" w:sz="0" w:space="0" w:color="auto"/>
            <w:left w:val="none" w:sz="0" w:space="0" w:color="auto"/>
            <w:bottom w:val="none" w:sz="0" w:space="0" w:color="auto"/>
            <w:right w:val="none" w:sz="0" w:space="0" w:color="auto"/>
          </w:divBdr>
        </w:div>
        <w:div w:id="1016349333">
          <w:marLeft w:val="480"/>
          <w:marRight w:val="0"/>
          <w:marTop w:val="0"/>
          <w:marBottom w:val="0"/>
          <w:divBdr>
            <w:top w:val="none" w:sz="0" w:space="0" w:color="auto"/>
            <w:left w:val="none" w:sz="0" w:space="0" w:color="auto"/>
            <w:bottom w:val="none" w:sz="0" w:space="0" w:color="auto"/>
            <w:right w:val="none" w:sz="0" w:space="0" w:color="auto"/>
          </w:divBdr>
        </w:div>
        <w:div w:id="1676573035">
          <w:marLeft w:val="480"/>
          <w:marRight w:val="0"/>
          <w:marTop w:val="0"/>
          <w:marBottom w:val="0"/>
          <w:divBdr>
            <w:top w:val="none" w:sz="0" w:space="0" w:color="auto"/>
            <w:left w:val="none" w:sz="0" w:space="0" w:color="auto"/>
            <w:bottom w:val="none" w:sz="0" w:space="0" w:color="auto"/>
            <w:right w:val="none" w:sz="0" w:space="0" w:color="auto"/>
          </w:divBdr>
        </w:div>
        <w:div w:id="891308349">
          <w:marLeft w:val="480"/>
          <w:marRight w:val="0"/>
          <w:marTop w:val="0"/>
          <w:marBottom w:val="0"/>
          <w:divBdr>
            <w:top w:val="none" w:sz="0" w:space="0" w:color="auto"/>
            <w:left w:val="none" w:sz="0" w:space="0" w:color="auto"/>
            <w:bottom w:val="none" w:sz="0" w:space="0" w:color="auto"/>
            <w:right w:val="none" w:sz="0" w:space="0" w:color="auto"/>
          </w:divBdr>
        </w:div>
        <w:div w:id="1332028629">
          <w:marLeft w:val="480"/>
          <w:marRight w:val="0"/>
          <w:marTop w:val="0"/>
          <w:marBottom w:val="0"/>
          <w:divBdr>
            <w:top w:val="none" w:sz="0" w:space="0" w:color="auto"/>
            <w:left w:val="none" w:sz="0" w:space="0" w:color="auto"/>
            <w:bottom w:val="none" w:sz="0" w:space="0" w:color="auto"/>
            <w:right w:val="none" w:sz="0" w:space="0" w:color="auto"/>
          </w:divBdr>
        </w:div>
        <w:div w:id="37822026">
          <w:marLeft w:val="480"/>
          <w:marRight w:val="0"/>
          <w:marTop w:val="0"/>
          <w:marBottom w:val="0"/>
          <w:divBdr>
            <w:top w:val="none" w:sz="0" w:space="0" w:color="auto"/>
            <w:left w:val="none" w:sz="0" w:space="0" w:color="auto"/>
            <w:bottom w:val="none" w:sz="0" w:space="0" w:color="auto"/>
            <w:right w:val="none" w:sz="0" w:space="0" w:color="auto"/>
          </w:divBdr>
        </w:div>
        <w:div w:id="176232413">
          <w:marLeft w:val="480"/>
          <w:marRight w:val="0"/>
          <w:marTop w:val="0"/>
          <w:marBottom w:val="0"/>
          <w:divBdr>
            <w:top w:val="none" w:sz="0" w:space="0" w:color="auto"/>
            <w:left w:val="none" w:sz="0" w:space="0" w:color="auto"/>
            <w:bottom w:val="none" w:sz="0" w:space="0" w:color="auto"/>
            <w:right w:val="none" w:sz="0" w:space="0" w:color="auto"/>
          </w:divBdr>
        </w:div>
        <w:div w:id="39984090">
          <w:marLeft w:val="480"/>
          <w:marRight w:val="0"/>
          <w:marTop w:val="0"/>
          <w:marBottom w:val="0"/>
          <w:divBdr>
            <w:top w:val="none" w:sz="0" w:space="0" w:color="auto"/>
            <w:left w:val="none" w:sz="0" w:space="0" w:color="auto"/>
            <w:bottom w:val="none" w:sz="0" w:space="0" w:color="auto"/>
            <w:right w:val="none" w:sz="0" w:space="0" w:color="auto"/>
          </w:divBdr>
        </w:div>
        <w:div w:id="2017078109">
          <w:marLeft w:val="480"/>
          <w:marRight w:val="0"/>
          <w:marTop w:val="0"/>
          <w:marBottom w:val="0"/>
          <w:divBdr>
            <w:top w:val="none" w:sz="0" w:space="0" w:color="auto"/>
            <w:left w:val="none" w:sz="0" w:space="0" w:color="auto"/>
            <w:bottom w:val="none" w:sz="0" w:space="0" w:color="auto"/>
            <w:right w:val="none" w:sz="0" w:space="0" w:color="auto"/>
          </w:divBdr>
        </w:div>
        <w:div w:id="487401833">
          <w:marLeft w:val="480"/>
          <w:marRight w:val="0"/>
          <w:marTop w:val="0"/>
          <w:marBottom w:val="0"/>
          <w:divBdr>
            <w:top w:val="none" w:sz="0" w:space="0" w:color="auto"/>
            <w:left w:val="none" w:sz="0" w:space="0" w:color="auto"/>
            <w:bottom w:val="none" w:sz="0" w:space="0" w:color="auto"/>
            <w:right w:val="none" w:sz="0" w:space="0" w:color="auto"/>
          </w:divBdr>
        </w:div>
        <w:div w:id="660471985">
          <w:marLeft w:val="480"/>
          <w:marRight w:val="0"/>
          <w:marTop w:val="0"/>
          <w:marBottom w:val="0"/>
          <w:divBdr>
            <w:top w:val="none" w:sz="0" w:space="0" w:color="auto"/>
            <w:left w:val="none" w:sz="0" w:space="0" w:color="auto"/>
            <w:bottom w:val="none" w:sz="0" w:space="0" w:color="auto"/>
            <w:right w:val="none" w:sz="0" w:space="0" w:color="auto"/>
          </w:divBdr>
        </w:div>
        <w:div w:id="62800130">
          <w:marLeft w:val="480"/>
          <w:marRight w:val="0"/>
          <w:marTop w:val="0"/>
          <w:marBottom w:val="0"/>
          <w:divBdr>
            <w:top w:val="none" w:sz="0" w:space="0" w:color="auto"/>
            <w:left w:val="none" w:sz="0" w:space="0" w:color="auto"/>
            <w:bottom w:val="none" w:sz="0" w:space="0" w:color="auto"/>
            <w:right w:val="none" w:sz="0" w:space="0" w:color="auto"/>
          </w:divBdr>
        </w:div>
        <w:div w:id="2015569664">
          <w:marLeft w:val="480"/>
          <w:marRight w:val="0"/>
          <w:marTop w:val="0"/>
          <w:marBottom w:val="0"/>
          <w:divBdr>
            <w:top w:val="none" w:sz="0" w:space="0" w:color="auto"/>
            <w:left w:val="none" w:sz="0" w:space="0" w:color="auto"/>
            <w:bottom w:val="none" w:sz="0" w:space="0" w:color="auto"/>
            <w:right w:val="none" w:sz="0" w:space="0" w:color="auto"/>
          </w:divBdr>
        </w:div>
        <w:div w:id="802970272">
          <w:marLeft w:val="480"/>
          <w:marRight w:val="0"/>
          <w:marTop w:val="0"/>
          <w:marBottom w:val="0"/>
          <w:divBdr>
            <w:top w:val="none" w:sz="0" w:space="0" w:color="auto"/>
            <w:left w:val="none" w:sz="0" w:space="0" w:color="auto"/>
            <w:bottom w:val="none" w:sz="0" w:space="0" w:color="auto"/>
            <w:right w:val="none" w:sz="0" w:space="0" w:color="auto"/>
          </w:divBdr>
        </w:div>
        <w:div w:id="1273511508">
          <w:marLeft w:val="480"/>
          <w:marRight w:val="0"/>
          <w:marTop w:val="0"/>
          <w:marBottom w:val="0"/>
          <w:divBdr>
            <w:top w:val="none" w:sz="0" w:space="0" w:color="auto"/>
            <w:left w:val="none" w:sz="0" w:space="0" w:color="auto"/>
            <w:bottom w:val="none" w:sz="0" w:space="0" w:color="auto"/>
            <w:right w:val="none" w:sz="0" w:space="0" w:color="auto"/>
          </w:divBdr>
        </w:div>
        <w:div w:id="1088581741">
          <w:marLeft w:val="480"/>
          <w:marRight w:val="0"/>
          <w:marTop w:val="0"/>
          <w:marBottom w:val="0"/>
          <w:divBdr>
            <w:top w:val="none" w:sz="0" w:space="0" w:color="auto"/>
            <w:left w:val="none" w:sz="0" w:space="0" w:color="auto"/>
            <w:bottom w:val="none" w:sz="0" w:space="0" w:color="auto"/>
            <w:right w:val="none" w:sz="0" w:space="0" w:color="auto"/>
          </w:divBdr>
        </w:div>
        <w:div w:id="951328550">
          <w:marLeft w:val="480"/>
          <w:marRight w:val="0"/>
          <w:marTop w:val="0"/>
          <w:marBottom w:val="0"/>
          <w:divBdr>
            <w:top w:val="none" w:sz="0" w:space="0" w:color="auto"/>
            <w:left w:val="none" w:sz="0" w:space="0" w:color="auto"/>
            <w:bottom w:val="none" w:sz="0" w:space="0" w:color="auto"/>
            <w:right w:val="none" w:sz="0" w:space="0" w:color="auto"/>
          </w:divBdr>
        </w:div>
        <w:div w:id="2029022545">
          <w:marLeft w:val="480"/>
          <w:marRight w:val="0"/>
          <w:marTop w:val="0"/>
          <w:marBottom w:val="0"/>
          <w:divBdr>
            <w:top w:val="none" w:sz="0" w:space="0" w:color="auto"/>
            <w:left w:val="none" w:sz="0" w:space="0" w:color="auto"/>
            <w:bottom w:val="none" w:sz="0" w:space="0" w:color="auto"/>
            <w:right w:val="none" w:sz="0" w:space="0" w:color="auto"/>
          </w:divBdr>
        </w:div>
        <w:div w:id="1393233719">
          <w:marLeft w:val="480"/>
          <w:marRight w:val="0"/>
          <w:marTop w:val="0"/>
          <w:marBottom w:val="0"/>
          <w:divBdr>
            <w:top w:val="none" w:sz="0" w:space="0" w:color="auto"/>
            <w:left w:val="none" w:sz="0" w:space="0" w:color="auto"/>
            <w:bottom w:val="none" w:sz="0" w:space="0" w:color="auto"/>
            <w:right w:val="none" w:sz="0" w:space="0" w:color="auto"/>
          </w:divBdr>
        </w:div>
        <w:div w:id="860900349">
          <w:marLeft w:val="480"/>
          <w:marRight w:val="0"/>
          <w:marTop w:val="0"/>
          <w:marBottom w:val="0"/>
          <w:divBdr>
            <w:top w:val="none" w:sz="0" w:space="0" w:color="auto"/>
            <w:left w:val="none" w:sz="0" w:space="0" w:color="auto"/>
            <w:bottom w:val="none" w:sz="0" w:space="0" w:color="auto"/>
            <w:right w:val="none" w:sz="0" w:space="0" w:color="auto"/>
          </w:divBdr>
        </w:div>
        <w:div w:id="1344287574">
          <w:marLeft w:val="480"/>
          <w:marRight w:val="0"/>
          <w:marTop w:val="0"/>
          <w:marBottom w:val="0"/>
          <w:divBdr>
            <w:top w:val="none" w:sz="0" w:space="0" w:color="auto"/>
            <w:left w:val="none" w:sz="0" w:space="0" w:color="auto"/>
            <w:bottom w:val="none" w:sz="0" w:space="0" w:color="auto"/>
            <w:right w:val="none" w:sz="0" w:space="0" w:color="auto"/>
          </w:divBdr>
        </w:div>
        <w:div w:id="1920476718">
          <w:marLeft w:val="480"/>
          <w:marRight w:val="0"/>
          <w:marTop w:val="0"/>
          <w:marBottom w:val="0"/>
          <w:divBdr>
            <w:top w:val="none" w:sz="0" w:space="0" w:color="auto"/>
            <w:left w:val="none" w:sz="0" w:space="0" w:color="auto"/>
            <w:bottom w:val="none" w:sz="0" w:space="0" w:color="auto"/>
            <w:right w:val="none" w:sz="0" w:space="0" w:color="auto"/>
          </w:divBdr>
        </w:div>
        <w:div w:id="1060405186">
          <w:marLeft w:val="480"/>
          <w:marRight w:val="0"/>
          <w:marTop w:val="0"/>
          <w:marBottom w:val="0"/>
          <w:divBdr>
            <w:top w:val="none" w:sz="0" w:space="0" w:color="auto"/>
            <w:left w:val="none" w:sz="0" w:space="0" w:color="auto"/>
            <w:bottom w:val="none" w:sz="0" w:space="0" w:color="auto"/>
            <w:right w:val="none" w:sz="0" w:space="0" w:color="auto"/>
          </w:divBdr>
        </w:div>
        <w:div w:id="1789347588">
          <w:marLeft w:val="480"/>
          <w:marRight w:val="0"/>
          <w:marTop w:val="0"/>
          <w:marBottom w:val="0"/>
          <w:divBdr>
            <w:top w:val="none" w:sz="0" w:space="0" w:color="auto"/>
            <w:left w:val="none" w:sz="0" w:space="0" w:color="auto"/>
            <w:bottom w:val="none" w:sz="0" w:space="0" w:color="auto"/>
            <w:right w:val="none" w:sz="0" w:space="0" w:color="auto"/>
          </w:divBdr>
        </w:div>
        <w:div w:id="35739245">
          <w:marLeft w:val="480"/>
          <w:marRight w:val="0"/>
          <w:marTop w:val="0"/>
          <w:marBottom w:val="0"/>
          <w:divBdr>
            <w:top w:val="none" w:sz="0" w:space="0" w:color="auto"/>
            <w:left w:val="none" w:sz="0" w:space="0" w:color="auto"/>
            <w:bottom w:val="none" w:sz="0" w:space="0" w:color="auto"/>
            <w:right w:val="none" w:sz="0" w:space="0" w:color="auto"/>
          </w:divBdr>
        </w:div>
        <w:div w:id="574559472">
          <w:marLeft w:val="480"/>
          <w:marRight w:val="0"/>
          <w:marTop w:val="0"/>
          <w:marBottom w:val="0"/>
          <w:divBdr>
            <w:top w:val="none" w:sz="0" w:space="0" w:color="auto"/>
            <w:left w:val="none" w:sz="0" w:space="0" w:color="auto"/>
            <w:bottom w:val="none" w:sz="0" w:space="0" w:color="auto"/>
            <w:right w:val="none" w:sz="0" w:space="0" w:color="auto"/>
          </w:divBdr>
        </w:div>
        <w:div w:id="1445660344">
          <w:marLeft w:val="480"/>
          <w:marRight w:val="0"/>
          <w:marTop w:val="0"/>
          <w:marBottom w:val="0"/>
          <w:divBdr>
            <w:top w:val="none" w:sz="0" w:space="0" w:color="auto"/>
            <w:left w:val="none" w:sz="0" w:space="0" w:color="auto"/>
            <w:bottom w:val="none" w:sz="0" w:space="0" w:color="auto"/>
            <w:right w:val="none" w:sz="0" w:space="0" w:color="auto"/>
          </w:divBdr>
        </w:div>
        <w:div w:id="1045714674">
          <w:marLeft w:val="480"/>
          <w:marRight w:val="0"/>
          <w:marTop w:val="0"/>
          <w:marBottom w:val="0"/>
          <w:divBdr>
            <w:top w:val="none" w:sz="0" w:space="0" w:color="auto"/>
            <w:left w:val="none" w:sz="0" w:space="0" w:color="auto"/>
            <w:bottom w:val="none" w:sz="0" w:space="0" w:color="auto"/>
            <w:right w:val="none" w:sz="0" w:space="0" w:color="auto"/>
          </w:divBdr>
        </w:div>
        <w:div w:id="653027363">
          <w:marLeft w:val="480"/>
          <w:marRight w:val="0"/>
          <w:marTop w:val="0"/>
          <w:marBottom w:val="0"/>
          <w:divBdr>
            <w:top w:val="none" w:sz="0" w:space="0" w:color="auto"/>
            <w:left w:val="none" w:sz="0" w:space="0" w:color="auto"/>
            <w:bottom w:val="none" w:sz="0" w:space="0" w:color="auto"/>
            <w:right w:val="none" w:sz="0" w:space="0" w:color="auto"/>
          </w:divBdr>
        </w:div>
        <w:div w:id="759718288">
          <w:marLeft w:val="480"/>
          <w:marRight w:val="0"/>
          <w:marTop w:val="0"/>
          <w:marBottom w:val="0"/>
          <w:divBdr>
            <w:top w:val="none" w:sz="0" w:space="0" w:color="auto"/>
            <w:left w:val="none" w:sz="0" w:space="0" w:color="auto"/>
            <w:bottom w:val="none" w:sz="0" w:space="0" w:color="auto"/>
            <w:right w:val="none" w:sz="0" w:space="0" w:color="auto"/>
          </w:divBdr>
        </w:div>
        <w:div w:id="2003311633">
          <w:marLeft w:val="480"/>
          <w:marRight w:val="0"/>
          <w:marTop w:val="0"/>
          <w:marBottom w:val="0"/>
          <w:divBdr>
            <w:top w:val="none" w:sz="0" w:space="0" w:color="auto"/>
            <w:left w:val="none" w:sz="0" w:space="0" w:color="auto"/>
            <w:bottom w:val="none" w:sz="0" w:space="0" w:color="auto"/>
            <w:right w:val="none" w:sz="0" w:space="0" w:color="auto"/>
          </w:divBdr>
        </w:div>
        <w:div w:id="948394047">
          <w:marLeft w:val="480"/>
          <w:marRight w:val="0"/>
          <w:marTop w:val="0"/>
          <w:marBottom w:val="0"/>
          <w:divBdr>
            <w:top w:val="none" w:sz="0" w:space="0" w:color="auto"/>
            <w:left w:val="none" w:sz="0" w:space="0" w:color="auto"/>
            <w:bottom w:val="none" w:sz="0" w:space="0" w:color="auto"/>
            <w:right w:val="none" w:sz="0" w:space="0" w:color="auto"/>
          </w:divBdr>
        </w:div>
        <w:div w:id="2145536606">
          <w:marLeft w:val="480"/>
          <w:marRight w:val="0"/>
          <w:marTop w:val="0"/>
          <w:marBottom w:val="0"/>
          <w:divBdr>
            <w:top w:val="none" w:sz="0" w:space="0" w:color="auto"/>
            <w:left w:val="none" w:sz="0" w:space="0" w:color="auto"/>
            <w:bottom w:val="none" w:sz="0" w:space="0" w:color="auto"/>
            <w:right w:val="none" w:sz="0" w:space="0" w:color="auto"/>
          </w:divBdr>
        </w:div>
        <w:div w:id="236331558">
          <w:marLeft w:val="480"/>
          <w:marRight w:val="0"/>
          <w:marTop w:val="0"/>
          <w:marBottom w:val="0"/>
          <w:divBdr>
            <w:top w:val="none" w:sz="0" w:space="0" w:color="auto"/>
            <w:left w:val="none" w:sz="0" w:space="0" w:color="auto"/>
            <w:bottom w:val="none" w:sz="0" w:space="0" w:color="auto"/>
            <w:right w:val="none" w:sz="0" w:space="0" w:color="auto"/>
          </w:divBdr>
        </w:div>
        <w:div w:id="504711506">
          <w:marLeft w:val="480"/>
          <w:marRight w:val="0"/>
          <w:marTop w:val="0"/>
          <w:marBottom w:val="0"/>
          <w:divBdr>
            <w:top w:val="none" w:sz="0" w:space="0" w:color="auto"/>
            <w:left w:val="none" w:sz="0" w:space="0" w:color="auto"/>
            <w:bottom w:val="none" w:sz="0" w:space="0" w:color="auto"/>
            <w:right w:val="none" w:sz="0" w:space="0" w:color="auto"/>
          </w:divBdr>
        </w:div>
        <w:div w:id="1704749118">
          <w:marLeft w:val="480"/>
          <w:marRight w:val="0"/>
          <w:marTop w:val="0"/>
          <w:marBottom w:val="0"/>
          <w:divBdr>
            <w:top w:val="none" w:sz="0" w:space="0" w:color="auto"/>
            <w:left w:val="none" w:sz="0" w:space="0" w:color="auto"/>
            <w:bottom w:val="none" w:sz="0" w:space="0" w:color="auto"/>
            <w:right w:val="none" w:sz="0" w:space="0" w:color="auto"/>
          </w:divBdr>
        </w:div>
        <w:div w:id="885529373">
          <w:marLeft w:val="480"/>
          <w:marRight w:val="0"/>
          <w:marTop w:val="0"/>
          <w:marBottom w:val="0"/>
          <w:divBdr>
            <w:top w:val="none" w:sz="0" w:space="0" w:color="auto"/>
            <w:left w:val="none" w:sz="0" w:space="0" w:color="auto"/>
            <w:bottom w:val="none" w:sz="0" w:space="0" w:color="auto"/>
            <w:right w:val="none" w:sz="0" w:space="0" w:color="auto"/>
          </w:divBdr>
        </w:div>
        <w:div w:id="672146945">
          <w:marLeft w:val="480"/>
          <w:marRight w:val="0"/>
          <w:marTop w:val="0"/>
          <w:marBottom w:val="0"/>
          <w:divBdr>
            <w:top w:val="none" w:sz="0" w:space="0" w:color="auto"/>
            <w:left w:val="none" w:sz="0" w:space="0" w:color="auto"/>
            <w:bottom w:val="none" w:sz="0" w:space="0" w:color="auto"/>
            <w:right w:val="none" w:sz="0" w:space="0" w:color="auto"/>
          </w:divBdr>
        </w:div>
        <w:div w:id="1962027383">
          <w:marLeft w:val="480"/>
          <w:marRight w:val="0"/>
          <w:marTop w:val="0"/>
          <w:marBottom w:val="0"/>
          <w:divBdr>
            <w:top w:val="none" w:sz="0" w:space="0" w:color="auto"/>
            <w:left w:val="none" w:sz="0" w:space="0" w:color="auto"/>
            <w:bottom w:val="none" w:sz="0" w:space="0" w:color="auto"/>
            <w:right w:val="none" w:sz="0" w:space="0" w:color="auto"/>
          </w:divBdr>
        </w:div>
        <w:div w:id="1092895457">
          <w:marLeft w:val="480"/>
          <w:marRight w:val="0"/>
          <w:marTop w:val="0"/>
          <w:marBottom w:val="0"/>
          <w:divBdr>
            <w:top w:val="none" w:sz="0" w:space="0" w:color="auto"/>
            <w:left w:val="none" w:sz="0" w:space="0" w:color="auto"/>
            <w:bottom w:val="none" w:sz="0" w:space="0" w:color="auto"/>
            <w:right w:val="none" w:sz="0" w:space="0" w:color="auto"/>
          </w:divBdr>
        </w:div>
        <w:div w:id="1382437680">
          <w:marLeft w:val="480"/>
          <w:marRight w:val="0"/>
          <w:marTop w:val="0"/>
          <w:marBottom w:val="0"/>
          <w:divBdr>
            <w:top w:val="none" w:sz="0" w:space="0" w:color="auto"/>
            <w:left w:val="none" w:sz="0" w:space="0" w:color="auto"/>
            <w:bottom w:val="none" w:sz="0" w:space="0" w:color="auto"/>
            <w:right w:val="none" w:sz="0" w:space="0" w:color="auto"/>
          </w:divBdr>
        </w:div>
        <w:div w:id="2043825795">
          <w:marLeft w:val="480"/>
          <w:marRight w:val="0"/>
          <w:marTop w:val="0"/>
          <w:marBottom w:val="0"/>
          <w:divBdr>
            <w:top w:val="none" w:sz="0" w:space="0" w:color="auto"/>
            <w:left w:val="none" w:sz="0" w:space="0" w:color="auto"/>
            <w:bottom w:val="none" w:sz="0" w:space="0" w:color="auto"/>
            <w:right w:val="none" w:sz="0" w:space="0" w:color="auto"/>
          </w:divBdr>
        </w:div>
        <w:div w:id="388266018">
          <w:marLeft w:val="480"/>
          <w:marRight w:val="0"/>
          <w:marTop w:val="0"/>
          <w:marBottom w:val="0"/>
          <w:divBdr>
            <w:top w:val="none" w:sz="0" w:space="0" w:color="auto"/>
            <w:left w:val="none" w:sz="0" w:space="0" w:color="auto"/>
            <w:bottom w:val="none" w:sz="0" w:space="0" w:color="auto"/>
            <w:right w:val="none" w:sz="0" w:space="0" w:color="auto"/>
          </w:divBdr>
        </w:div>
        <w:div w:id="1240167859">
          <w:marLeft w:val="480"/>
          <w:marRight w:val="0"/>
          <w:marTop w:val="0"/>
          <w:marBottom w:val="0"/>
          <w:divBdr>
            <w:top w:val="none" w:sz="0" w:space="0" w:color="auto"/>
            <w:left w:val="none" w:sz="0" w:space="0" w:color="auto"/>
            <w:bottom w:val="none" w:sz="0" w:space="0" w:color="auto"/>
            <w:right w:val="none" w:sz="0" w:space="0" w:color="auto"/>
          </w:divBdr>
        </w:div>
        <w:div w:id="281880962">
          <w:marLeft w:val="480"/>
          <w:marRight w:val="0"/>
          <w:marTop w:val="0"/>
          <w:marBottom w:val="0"/>
          <w:divBdr>
            <w:top w:val="none" w:sz="0" w:space="0" w:color="auto"/>
            <w:left w:val="none" w:sz="0" w:space="0" w:color="auto"/>
            <w:bottom w:val="none" w:sz="0" w:space="0" w:color="auto"/>
            <w:right w:val="none" w:sz="0" w:space="0" w:color="auto"/>
          </w:divBdr>
        </w:div>
        <w:div w:id="1875842542">
          <w:marLeft w:val="480"/>
          <w:marRight w:val="0"/>
          <w:marTop w:val="0"/>
          <w:marBottom w:val="0"/>
          <w:divBdr>
            <w:top w:val="none" w:sz="0" w:space="0" w:color="auto"/>
            <w:left w:val="none" w:sz="0" w:space="0" w:color="auto"/>
            <w:bottom w:val="none" w:sz="0" w:space="0" w:color="auto"/>
            <w:right w:val="none" w:sz="0" w:space="0" w:color="auto"/>
          </w:divBdr>
        </w:div>
        <w:div w:id="1204907022">
          <w:marLeft w:val="480"/>
          <w:marRight w:val="0"/>
          <w:marTop w:val="0"/>
          <w:marBottom w:val="0"/>
          <w:divBdr>
            <w:top w:val="none" w:sz="0" w:space="0" w:color="auto"/>
            <w:left w:val="none" w:sz="0" w:space="0" w:color="auto"/>
            <w:bottom w:val="none" w:sz="0" w:space="0" w:color="auto"/>
            <w:right w:val="none" w:sz="0" w:space="0" w:color="auto"/>
          </w:divBdr>
        </w:div>
        <w:div w:id="2132899523">
          <w:marLeft w:val="480"/>
          <w:marRight w:val="0"/>
          <w:marTop w:val="0"/>
          <w:marBottom w:val="0"/>
          <w:divBdr>
            <w:top w:val="none" w:sz="0" w:space="0" w:color="auto"/>
            <w:left w:val="none" w:sz="0" w:space="0" w:color="auto"/>
            <w:bottom w:val="none" w:sz="0" w:space="0" w:color="auto"/>
            <w:right w:val="none" w:sz="0" w:space="0" w:color="auto"/>
          </w:divBdr>
        </w:div>
        <w:div w:id="876430410">
          <w:marLeft w:val="480"/>
          <w:marRight w:val="0"/>
          <w:marTop w:val="0"/>
          <w:marBottom w:val="0"/>
          <w:divBdr>
            <w:top w:val="none" w:sz="0" w:space="0" w:color="auto"/>
            <w:left w:val="none" w:sz="0" w:space="0" w:color="auto"/>
            <w:bottom w:val="none" w:sz="0" w:space="0" w:color="auto"/>
            <w:right w:val="none" w:sz="0" w:space="0" w:color="auto"/>
          </w:divBdr>
        </w:div>
        <w:div w:id="1582527345">
          <w:marLeft w:val="480"/>
          <w:marRight w:val="0"/>
          <w:marTop w:val="0"/>
          <w:marBottom w:val="0"/>
          <w:divBdr>
            <w:top w:val="none" w:sz="0" w:space="0" w:color="auto"/>
            <w:left w:val="none" w:sz="0" w:space="0" w:color="auto"/>
            <w:bottom w:val="none" w:sz="0" w:space="0" w:color="auto"/>
            <w:right w:val="none" w:sz="0" w:space="0" w:color="auto"/>
          </w:divBdr>
        </w:div>
        <w:div w:id="1358430690">
          <w:marLeft w:val="480"/>
          <w:marRight w:val="0"/>
          <w:marTop w:val="0"/>
          <w:marBottom w:val="0"/>
          <w:divBdr>
            <w:top w:val="none" w:sz="0" w:space="0" w:color="auto"/>
            <w:left w:val="none" w:sz="0" w:space="0" w:color="auto"/>
            <w:bottom w:val="none" w:sz="0" w:space="0" w:color="auto"/>
            <w:right w:val="none" w:sz="0" w:space="0" w:color="auto"/>
          </w:divBdr>
        </w:div>
        <w:div w:id="904073238">
          <w:marLeft w:val="480"/>
          <w:marRight w:val="0"/>
          <w:marTop w:val="0"/>
          <w:marBottom w:val="0"/>
          <w:divBdr>
            <w:top w:val="none" w:sz="0" w:space="0" w:color="auto"/>
            <w:left w:val="none" w:sz="0" w:space="0" w:color="auto"/>
            <w:bottom w:val="none" w:sz="0" w:space="0" w:color="auto"/>
            <w:right w:val="none" w:sz="0" w:space="0" w:color="auto"/>
          </w:divBdr>
        </w:div>
        <w:div w:id="806969581">
          <w:marLeft w:val="480"/>
          <w:marRight w:val="0"/>
          <w:marTop w:val="0"/>
          <w:marBottom w:val="0"/>
          <w:divBdr>
            <w:top w:val="none" w:sz="0" w:space="0" w:color="auto"/>
            <w:left w:val="none" w:sz="0" w:space="0" w:color="auto"/>
            <w:bottom w:val="none" w:sz="0" w:space="0" w:color="auto"/>
            <w:right w:val="none" w:sz="0" w:space="0" w:color="auto"/>
          </w:divBdr>
        </w:div>
        <w:div w:id="247691116">
          <w:marLeft w:val="480"/>
          <w:marRight w:val="0"/>
          <w:marTop w:val="0"/>
          <w:marBottom w:val="0"/>
          <w:divBdr>
            <w:top w:val="none" w:sz="0" w:space="0" w:color="auto"/>
            <w:left w:val="none" w:sz="0" w:space="0" w:color="auto"/>
            <w:bottom w:val="none" w:sz="0" w:space="0" w:color="auto"/>
            <w:right w:val="none" w:sz="0" w:space="0" w:color="auto"/>
          </w:divBdr>
        </w:div>
        <w:div w:id="57017277">
          <w:marLeft w:val="480"/>
          <w:marRight w:val="0"/>
          <w:marTop w:val="0"/>
          <w:marBottom w:val="0"/>
          <w:divBdr>
            <w:top w:val="none" w:sz="0" w:space="0" w:color="auto"/>
            <w:left w:val="none" w:sz="0" w:space="0" w:color="auto"/>
            <w:bottom w:val="none" w:sz="0" w:space="0" w:color="auto"/>
            <w:right w:val="none" w:sz="0" w:space="0" w:color="auto"/>
          </w:divBdr>
        </w:div>
        <w:div w:id="1827818045">
          <w:marLeft w:val="480"/>
          <w:marRight w:val="0"/>
          <w:marTop w:val="0"/>
          <w:marBottom w:val="0"/>
          <w:divBdr>
            <w:top w:val="none" w:sz="0" w:space="0" w:color="auto"/>
            <w:left w:val="none" w:sz="0" w:space="0" w:color="auto"/>
            <w:bottom w:val="none" w:sz="0" w:space="0" w:color="auto"/>
            <w:right w:val="none" w:sz="0" w:space="0" w:color="auto"/>
          </w:divBdr>
        </w:div>
        <w:div w:id="599921818">
          <w:marLeft w:val="480"/>
          <w:marRight w:val="0"/>
          <w:marTop w:val="0"/>
          <w:marBottom w:val="0"/>
          <w:divBdr>
            <w:top w:val="none" w:sz="0" w:space="0" w:color="auto"/>
            <w:left w:val="none" w:sz="0" w:space="0" w:color="auto"/>
            <w:bottom w:val="none" w:sz="0" w:space="0" w:color="auto"/>
            <w:right w:val="none" w:sz="0" w:space="0" w:color="auto"/>
          </w:divBdr>
        </w:div>
        <w:div w:id="1511673997">
          <w:marLeft w:val="480"/>
          <w:marRight w:val="0"/>
          <w:marTop w:val="0"/>
          <w:marBottom w:val="0"/>
          <w:divBdr>
            <w:top w:val="none" w:sz="0" w:space="0" w:color="auto"/>
            <w:left w:val="none" w:sz="0" w:space="0" w:color="auto"/>
            <w:bottom w:val="none" w:sz="0" w:space="0" w:color="auto"/>
            <w:right w:val="none" w:sz="0" w:space="0" w:color="auto"/>
          </w:divBdr>
        </w:div>
        <w:div w:id="1298148319">
          <w:marLeft w:val="480"/>
          <w:marRight w:val="0"/>
          <w:marTop w:val="0"/>
          <w:marBottom w:val="0"/>
          <w:divBdr>
            <w:top w:val="none" w:sz="0" w:space="0" w:color="auto"/>
            <w:left w:val="none" w:sz="0" w:space="0" w:color="auto"/>
            <w:bottom w:val="none" w:sz="0" w:space="0" w:color="auto"/>
            <w:right w:val="none" w:sz="0" w:space="0" w:color="auto"/>
          </w:divBdr>
        </w:div>
        <w:div w:id="782765576">
          <w:marLeft w:val="480"/>
          <w:marRight w:val="0"/>
          <w:marTop w:val="0"/>
          <w:marBottom w:val="0"/>
          <w:divBdr>
            <w:top w:val="none" w:sz="0" w:space="0" w:color="auto"/>
            <w:left w:val="none" w:sz="0" w:space="0" w:color="auto"/>
            <w:bottom w:val="none" w:sz="0" w:space="0" w:color="auto"/>
            <w:right w:val="none" w:sz="0" w:space="0" w:color="auto"/>
          </w:divBdr>
        </w:div>
        <w:div w:id="1259211493">
          <w:marLeft w:val="480"/>
          <w:marRight w:val="0"/>
          <w:marTop w:val="0"/>
          <w:marBottom w:val="0"/>
          <w:divBdr>
            <w:top w:val="none" w:sz="0" w:space="0" w:color="auto"/>
            <w:left w:val="none" w:sz="0" w:space="0" w:color="auto"/>
            <w:bottom w:val="none" w:sz="0" w:space="0" w:color="auto"/>
            <w:right w:val="none" w:sz="0" w:space="0" w:color="auto"/>
          </w:divBdr>
        </w:div>
        <w:div w:id="248008329">
          <w:marLeft w:val="480"/>
          <w:marRight w:val="0"/>
          <w:marTop w:val="0"/>
          <w:marBottom w:val="0"/>
          <w:divBdr>
            <w:top w:val="none" w:sz="0" w:space="0" w:color="auto"/>
            <w:left w:val="none" w:sz="0" w:space="0" w:color="auto"/>
            <w:bottom w:val="none" w:sz="0" w:space="0" w:color="auto"/>
            <w:right w:val="none" w:sz="0" w:space="0" w:color="auto"/>
          </w:divBdr>
        </w:div>
        <w:div w:id="1878077485">
          <w:marLeft w:val="480"/>
          <w:marRight w:val="0"/>
          <w:marTop w:val="0"/>
          <w:marBottom w:val="0"/>
          <w:divBdr>
            <w:top w:val="none" w:sz="0" w:space="0" w:color="auto"/>
            <w:left w:val="none" w:sz="0" w:space="0" w:color="auto"/>
            <w:bottom w:val="none" w:sz="0" w:space="0" w:color="auto"/>
            <w:right w:val="none" w:sz="0" w:space="0" w:color="auto"/>
          </w:divBdr>
        </w:div>
        <w:div w:id="1170095699">
          <w:marLeft w:val="480"/>
          <w:marRight w:val="0"/>
          <w:marTop w:val="0"/>
          <w:marBottom w:val="0"/>
          <w:divBdr>
            <w:top w:val="none" w:sz="0" w:space="0" w:color="auto"/>
            <w:left w:val="none" w:sz="0" w:space="0" w:color="auto"/>
            <w:bottom w:val="none" w:sz="0" w:space="0" w:color="auto"/>
            <w:right w:val="none" w:sz="0" w:space="0" w:color="auto"/>
          </w:divBdr>
        </w:div>
        <w:div w:id="2119717951">
          <w:marLeft w:val="480"/>
          <w:marRight w:val="0"/>
          <w:marTop w:val="0"/>
          <w:marBottom w:val="0"/>
          <w:divBdr>
            <w:top w:val="none" w:sz="0" w:space="0" w:color="auto"/>
            <w:left w:val="none" w:sz="0" w:space="0" w:color="auto"/>
            <w:bottom w:val="none" w:sz="0" w:space="0" w:color="auto"/>
            <w:right w:val="none" w:sz="0" w:space="0" w:color="auto"/>
          </w:divBdr>
        </w:div>
        <w:div w:id="231157308">
          <w:marLeft w:val="480"/>
          <w:marRight w:val="0"/>
          <w:marTop w:val="0"/>
          <w:marBottom w:val="0"/>
          <w:divBdr>
            <w:top w:val="none" w:sz="0" w:space="0" w:color="auto"/>
            <w:left w:val="none" w:sz="0" w:space="0" w:color="auto"/>
            <w:bottom w:val="none" w:sz="0" w:space="0" w:color="auto"/>
            <w:right w:val="none" w:sz="0" w:space="0" w:color="auto"/>
          </w:divBdr>
        </w:div>
        <w:div w:id="1151140774">
          <w:marLeft w:val="480"/>
          <w:marRight w:val="0"/>
          <w:marTop w:val="0"/>
          <w:marBottom w:val="0"/>
          <w:divBdr>
            <w:top w:val="none" w:sz="0" w:space="0" w:color="auto"/>
            <w:left w:val="none" w:sz="0" w:space="0" w:color="auto"/>
            <w:bottom w:val="none" w:sz="0" w:space="0" w:color="auto"/>
            <w:right w:val="none" w:sz="0" w:space="0" w:color="auto"/>
          </w:divBdr>
        </w:div>
        <w:div w:id="2082628845">
          <w:marLeft w:val="480"/>
          <w:marRight w:val="0"/>
          <w:marTop w:val="0"/>
          <w:marBottom w:val="0"/>
          <w:divBdr>
            <w:top w:val="none" w:sz="0" w:space="0" w:color="auto"/>
            <w:left w:val="none" w:sz="0" w:space="0" w:color="auto"/>
            <w:bottom w:val="none" w:sz="0" w:space="0" w:color="auto"/>
            <w:right w:val="none" w:sz="0" w:space="0" w:color="auto"/>
          </w:divBdr>
        </w:div>
        <w:div w:id="178204263">
          <w:marLeft w:val="480"/>
          <w:marRight w:val="0"/>
          <w:marTop w:val="0"/>
          <w:marBottom w:val="0"/>
          <w:divBdr>
            <w:top w:val="none" w:sz="0" w:space="0" w:color="auto"/>
            <w:left w:val="none" w:sz="0" w:space="0" w:color="auto"/>
            <w:bottom w:val="none" w:sz="0" w:space="0" w:color="auto"/>
            <w:right w:val="none" w:sz="0" w:space="0" w:color="auto"/>
          </w:divBdr>
        </w:div>
        <w:div w:id="937255620">
          <w:marLeft w:val="480"/>
          <w:marRight w:val="0"/>
          <w:marTop w:val="0"/>
          <w:marBottom w:val="0"/>
          <w:divBdr>
            <w:top w:val="none" w:sz="0" w:space="0" w:color="auto"/>
            <w:left w:val="none" w:sz="0" w:space="0" w:color="auto"/>
            <w:bottom w:val="none" w:sz="0" w:space="0" w:color="auto"/>
            <w:right w:val="none" w:sz="0" w:space="0" w:color="auto"/>
          </w:divBdr>
        </w:div>
        <w:div w:id="752701491">
          <w:marLeft w:val="480"/>
          <w:marRight w:val="0"/>
          <w:marTop w:val="0"/>
          <w:marBottom w:val="0"/>
          <w:divBdr>
            <w:top w:val="none" w:sz="0" w:space="0" w:color="auto"/>
            <w:left w:val="none" w:sz="0" w:space="0" w:color="auto"/>
            <w:bottom w:val="none" w:sz="0" w:space="0" w:color="auto"/>
            <w:right w:val="none" w:sz="0" w:space="0" w:color="auto"/>
          </w:divBdr>
        </w:div>
        <w:div w:id="1421172460">
          <w:marLeft w:val="480"/>
          <w:marRight w:val="0"/>
          <w:marTop w:val="0"/>
          <w:marBottom w:val="0"/>
          <w:divBdr>
            <w:top w:val="none" w:sz="0" w:space="0" w:color="auto"/>
            <w:left w:val="none" w:sz="0" w:space="0" w:color="auto"/>
            <w:bottom w:val="none" w:sz="0" w:space="0" w:color="auto"/>
            <w:right w:val="none" w:sz="0" w:space="0" w:color="auto"/>
          </w:divBdr>
        </w:div>
      </w:divsChild>
    </w:div>
    <w:div w:id="636228888">
      <w:bodyDiv w:val="1"/>
      <w:marLeft w:val="0"/>
      <w:marRight w:val="0"/>
      <w:marTop w:val="0"/>
      <w:marBottom w:val="0"/>
      <w:divBdr>
        <w:top w:val="none" w:sz="0" w:space="0" w:color="auto"/>
        <w:left w:val="none" w:sz="0" w:space="0" w:color="auto"/>
        <w:bottom w:val="none" w:sz="0" w:space="0" w:color="auto"/>
        <w:right w:val="none" w:sz="0" w:space="0" w:color="auto"/>
      </w:divBdr>
    </w:div>
    <w:div w:id="639573384">
      <w:bodyDiv w:val="1"/>
      <w:marLeft w:val="0"/>
      <w:marRight w:val="0"/>
      <w:marTop w:val="0"/>
      <w:marBottom w:val="0"/>
      <w:divBdr>
        <w:top w:val="none" w:sz="0" w:space="0" w:color="auto"/>
        <w:left w:val="none" w:sz="0" w:space="0" w:color="auto"/>
        <w:bottom w:val="none" w:sz="0" w:space="0" w:color="auto"/>
        <w:right w:val="none" w:sz="0" w:space="0" w:color="auto"/>
      </w:divBdr>
    </w:div>
    <w:div w:id="640498779">
      <w:bodyDiv w:val="1"/>
      <w:marLeft w:val="0"/>
      <w:marRight w:val="0"/>
      <w:marTop w:val="0"/>
      <w:marBottom w:val="0"/>
      <w:divBdr>
        <w:top w:val="none" w:sz="0" w:space="0" w:color="auto"/>
        <w:left w:val="none" w:sz="0" w:space="0" w:color="auto"/>
        <w:bottom w:val="none" w:sz="0" w:space="0" w:color="auto"/>
        <w:right w:val="none" w:sz="0" w:space="0" w:color="auto"/>
      </w:divBdr>
      <w:divsChild>
        <w:div w:id="1361276554">
          <w:marLeft w:val="480"/>
          <w:marRight w:val="0"/>
          <w:marTop w:val="0"/>
          <w:marBottom w:val="0"/>
          <w:divBdr>
            <w:top w:val="none" w:sz="0" w:space="0" w:color="auto"/>
            <w:left w:val="none" w:sz="0" w:space="0" w:color="auto"/>
            <w:bottom w:val="none" w:sz="0" w:space="0" w:color="auto"/>
            <w:right w:val="none" w:sz="0" w:space="0" w:color="auto"/>
          </w:divBdr>
        </w:div>
        <w:div w:id="1030030055">
          <w:marLeft w:val="480"/>
          <w:marRight w:val="0"/>
          <w:marTop w:val="0"/>
          <w:marBottom w:val="0"/>
          <w:divBdr>
            <w:top w:val="none" w:sz="0" w:space="0" w:color="auto"/>
            <w:left w:val="none" w:sz="0" w:space="0" w:color="auto"/>
            <w:bottom w:val="none" w:sz="0" w:space="0" w:color="auto"/>
            <w:right w:val="none" w:sz="0" w:space="0" w:color="auto"/>
          </w:divBdr>
        </w:div>
        <w:div w:id="1350987323">
          <w:marLeft w:val="480"/>
          <w:marRight w:val="0"/>
          <w:marTop w:val="0"/>
          <w:marBottom w:val="0"/>
          <w:divBdr>
            <w:top w:val="none" w:sz="0" w:space="0" w:color="auto"/>
            <w:left w:val="none" w:sz="0" w:space="0" w:color="auto"/>
            <w:bottom w:val="none" w:sz="0" w:space="0" w:color="auto"/>
            <w:right w:val="none" w:sz="0" w:space="0" w:color="auto"/>
          </w:divBdr>
        </w:div>
        <w:div w:id="70395997">
          <w:marLeft w:val="480"/>
          <w:marRight w:val="0"/>
          <w:marTop w:val="0"/>
          <w:marBottom w:val="0"/>
          <w:divBdr>
            <w:top w:val="none" w:sz="0" w:space="0" w:color="auto"/>
            <w:left w:val="none" w:sz="0" w:space="0" w:color="auto"/>
            <w:bottom w:val="none" w:sz="0" w:space="0" w:color="auto"/>
            <w:right w:val="none" w:sz="0" w:space="0" w:color="auto"/>
          </w:divBdr>
        </w:div>
        <w:div w:id="271591566">
          <w:marLeft w:val="480"/>
          <w:marRight w:val="0"/>
          <w:marTop w:val="0"/>
          <w:marBottom w:val="0"/>
          <w:divBdr>
            <w:top w:val="none" w:sz="0" w:space="0" w:color="auto"/>
            <w:left w:val="none" w:sz="0" w:space="0" w:color="auto"/>
            <w:bottom w:val="none" w:sz="0" w:space="0" w:color="auto"/>
            <w:right w:val="none" w:sz="0" w:space="0" w:color="auto"/>
          </w:divBdr>
        </w:div>
        <w:div w:id="1898280316">
          <w:marLeft w:val="480"/>
          <w:marRight w:val="0"/>
          <w:marTop w:val="0"/>
          <w:marBottom w:val="0"/>
          <w:divBdr>
            <w:top w:val="none" w:sz="0" w:space="0" w:color="auto"/>
            <w:left w:val="none" w:sz="0" w:space="0" w:color="auto"/>
            <w:bottom w:val="none" w:sz="0" w:space="0" w:color="auto"/>
            <w:right w:val="none" w:sz="0" w:space="0" w:color="auto"/>
          </w:divBdr>
        </w:div>
        <w:div w:id="1313173956">
          <w:marLeft w:val="480"/>
          <w:marRight w:val="0"/>
          <w:marTop w:val="0"/>
          <w:marBottom w:val="0"/>
          <w:divBdr>
            <w:top w:val="none" w:sz="0" w:space="0" w:color="auto"/>
            <w:left w:val="none" w:sz="0" w:space="0" w:color="auto"/>
            <w:bottom w:val="none" w:sz="0" w:space="0" w:color="auto"/>
            <w:right w:val="none" w:sz="0" w:space="0" w:color="auto"/>
          </w:divBdr>
        </w:div>
        <w:div w:id="286663115">
          <w:marLeft w:val="480"/>
          <w:marRight w:val="0"/>
          <w:marTop w:val="0"/>
          <w:marBottom w:val="0"/>
          <w:divBdr>
            <w:top w:val="none" w:sz="0" w:space="0" w:color="auto"/>
            <w:left w:val="none" w:sz="0" w:space="0" w:color="auto"/>
            <w:bottom w:val="none" w:sz="0" w:space="0" w:color="auto"/>
            <w:right w:val="none" w:sz="0" w:space="0" w:color="auto"/>
          </w:divBdr>
        </w:div>
        <w:div w:id="88817175">
          <w:marLeft w:val="480"/>
          <w:marRight w:val="0"/>
          <w:marTop w:val="0"/>
          <w:marBottom w:val="0"/>
          <w:divBdr>
            <w:top w:val="none" w:sz="0" w:space="0" w:color="auto"/>
            <w:left w:val="none" w:sz="0" w:space="0" w:color="auto"/>
            <w:bottom w:val="none" w:sz="0" w:space="0" w:color="auto"/>
            <w:right w:val="none" w:sz="0" w:space="0" w:color="auto"/>
          </w:divBdr>
        </w:div>
        <w:div w:id="162209774">
          <w:marLeft w:val="480"/>
          <w:marRight w:val="0"/>
          <w:marTop w:val="0"/>
          <w:marBottom w:val="0"/>
          <w:divBdr>
            <w:top w:val="none" w:sz="0" w:space="0" w:color="auto"/>
            <w:left w:val="none" w:sz="0" w:space="0" w:color="auto"/>
            <w:bottom w:val="none" w:sz="0" w:space="0" w:color="auto"/>
            <w:right w:val="none" w:sz="0" w:space="0" w:color="auto"/>
          </w:divBdr>
        </w:div>
        <w:div w:id="120536528">
          <w:marLeft w:val="480"/>
          <w:marRight w:val="0"/>
          <w:marTop w:val="0"/>
          <w:marBottom w:val="0"/>
          <w:divBdr>
            <w:top w:val="none" w:sz="0" w:space="0" w:color="auto"/>
            <w:left w:val="none" w:sz="0" w:space="0" w:color="auto"/>
            <w:bottom w:val="none" w:sz="0" w:space="0" w:color="auto"/>
            <w:right w:val="none" w:sz="0" w:space="0" w:color="auto"/>
          </w:divBdr>
        </w:div>
        <w:div w:id="1554270216">
          <w:marLeft w:val="480"/>
          <w:marRight w:val="0"/>
          <w:marTop w:val="0"/>
          <w:marBottom w:val="0"/>
          <w:divBdr>
            <w:top w:val="none" w:sz="0" w:space="0" w:color="auto"/>
            <w:left w:val="none" w:sz="0" w:space="0" w:color="auto"/>
            <w:bottom w:val="none" w:sz="0" w:space="0" w:color="auto"/>
            <w:right w:val="none" w:sz="0" w:space="0" w:color="auto"/>
          </w:divBdr>
        </w:div>
        <w:div w:id="2046101467">
          <w:marLeft w:val="480"/>
          <w:marRight w:val="0"/>
          <w:marTop w:val="0"/>
          <w:marBottom w:val="0"/>
          <w:divBdr>
            <w:top w:val="none" w:sz="0" w:space="0" w:color="auto"/>
            <w:left w:val="none" w:sz="0" w:space="0" w:color="auto"/>
            <w:bottom w:val="none" w:sz="0" w:space="0" w:color="auto"/>
            <w:right w:val="none" w:sz="0" w:space="0" w:color="auto"/>
          </w:divBdr>
        </w:div>
        <w:div w:id="1622612884">
          <w:marLeft w:val="480"/>
          <w:marRight w:val="0"/>
          <w:marTop w:val="0"/>
          <w:marBottom w:val="0"/>
          <w:divBdr>
            <w:top w:val="none" w:sz="0" w:space="0" w:color="auto"/>
            <w:left w:val="none" w:sz="0" w:space="0" w:color="auto"/>
            <w:bottom w:val="none" w:sz="0" w:space="0" w:color="auto"/>
            <w:right w:val="none" w:sz="0" w:space="0" w:color="auto"/>
          </w:divBdr>
        </w:div>
        <w:div w:id="450902232">
          <w:marLeft w:val="480"/>
          <w:marRight w:val="0"/>
          <w:marTop w:val="0"/>
          <w:marBottom w:val="0"/>
          <w:divBdr>
            <w:top w:val="none" w:sz="0" w:space="0" w:color="auto"/>
            <w:left w:val="none" w:sz="0" w:space="0" w:color="auto"/>
            <w:bottom w:val="none" w:sz="0" w:space="0" w:color="auto"/>
            <w:right w:val="none" w:sz="0" w:space="0" w:color="auto"/>
          </w:divBdr>
        </w:div>
        <w:div w:id="1026560542">
          <w:marLeft w:val="480"/>
          <w:marRight w:val="0"/>
          <w:marTop w:val="0"/>
          <w:marBottom w:val="0"/>
          <w:divBdr>
            <w:top w:val="none" w:sz="0" w:space="0" w:color="auto"/>
            <w:left w:val="none" w:sz="0" w:space="0" w:color="auto"/>
            <w:bottom w:val="none" w:sz="0" w:space="0" w:color="auto"/>
            <w:right w:val="none" w:sz="0" w:space="0" w:color="auto"/>
          </w:divBdr>
        </w:div>
        <w:div w:id="204414570">
          <w:marLeft w:val="480"/>
          <w:marRight w:val="0"/>
          <w:marTop w:val="0"/>
          <w:marBottom w:val="0"/>
          <w:divBdr>
            <w:top w:val="none" w:sz="0" w:space="0" w:color="auto"/>
            <w:left w:val="none" w:sz="0" w:space="0" w:color="auto"/>
            <w:bottom w:val="none" w:sz="0" w:space="0" w:color="auto"/>
            <w:right w:val="none" w:sz="0" w:space="0" w:color="auto"/>
          </w:divBdr>
        </w:div>
        <w:div w:id="1217007538">
          <w:marLeft w:val="480"/>
          <w:marRight w:val="0"/>
          <w:marTop w:val="0"/>
          <w:marBottom w:val="0"/>
          <w:divBdr>
            <w:top w:val="none" w:sz="0" w:space="0" w:color="auto"/>
            <w:left w:val="none" w:sz="0" w:space="0" w:color="auto"/>
            <w:bottom w:val="none" w:sz="0" w:space="0" w:color="auto"/>
            <w:right w:val="none" w:sz="0" w:space="0" w:color="auto"/>
          </w:divBdr>
        </w:div>
        <w:div w:id="791824702">
          <w:marLeft w:val="480"/>
          <w:marRight w:val="0"/>
          <w:marTop w:val="0"/>
          <w:marBottom w:val="0"/>
          <w:divBdr>
            <w:top w:val="none" w:sz="0" w:space="0" w:color="auto"/>
            <w:left w:val="none" w:sz="0" w:space="0" w:color="auto"/>
            <w:bottom w:val="none" w:sz="0" w:space="0" w:color="auto"/>
            <w:right w:val="none" w:sz="0" w:space="0" w:color="auto"/>
          </w:divBdr>
        </w:div>
        <w:div w:id="1638102510">
          <w:marLeft w:val="480"/>
          <w:marRight w:val="0"/>
          <w:marTop w:val="0"/>
          <w:marBottom w:val="0"/>
          <w:divBdr>
            <w:top w:val="none" w:sz="0" w:space="0" w:color="auto"/>
            <w:left w:val="none" w:sz="0" w:space="0" w:color="auto"/>
            <w:bottom w:val="none" w:sz="0" w:space="0" w:color="auto"/>
            <w:right w:val="none" w:sz="0" w:space="0" w:color="auto"/>
          </w:divBdr>
        </w:div>
        <w:div w:id="1666014945">
          <w:marLeft w:val="480"/>
          <w:marRight w:val="0"/>
          <w:marTop w:val="0"/>
          <w:marBottom w:val="0"/>
          <w:divBdr>
            <w:top w:val="none" w:sz="0" w:space="0" w:color="auto"/>
            <w:left w:val="none" w:sz="0" w:space="0" w:color="auto"/>
            <w:bottom w:val="none" w:sz="0" w:space="0" w:color="auto"/>
            <w:right w:val="none" w:sz="0" w:space="0" w:color="auto"/>
          </w:divBdr>
        </w:div>
        <w:div w:id="2039162002">
          <w:marLeft w:val="480"/>
          <w:marRight w:val="0"/>
          <w:marTop w:val="0"/>
          <w:marBottom w:val="0"/>
          <w:divBdr>
            <w:top w:val="none" w:sz="0" w:space="0" w:color="auto"/>
            <w:left w:val="none" w:sz="0" w:space="0" w:color="auto"/>
            <w:bottom w:val="none" w:sz="0" w:space="0" w:color="auto"/>
            <w:right w:val="none" w:sz="0" w:space="0" w:color="auto"/>
          </w:divBdr>
        </w:div>
        <w:div w:id="102843534">
          <w:marLeft w:val="480"/>
          <w:marRight w:val="0"/>
          <w:marTop w:val="0"/>
          <w:marBottom w:val="0"/>
          <w:divBdr>
            <w:top w:val="none" w:sz="0" w:space="0" w:color="auto"/>
            <w:left w:val="none" w:sz="0" w:space="0" w:color="auto"/>
            <w:bottom w:val="none" w:sz="0" w:space="0" w:color="auto"/>
            <w:right w:val="none" w:sz="0" w:space="0" w:color="auto"/>
          </w:divBdr>
        </w:div>
        <w:div w:id="523136037">
          <w:marLeft w:val="480"/>
          <w:marRight w:val="0"/>
          <w:marTop w:val="0"/>
          <w:marBottom w:val="0"/>
          <w:divBdr>
            <w:top w:val="none" w:sz="0" w:space="0" w:color="auto"/>
            <w:left w:val="none" w:sz="0" w:space="0" w:color="auto"/>
            <w:bottom w:val="none" w:sz="0" w:space="0" w:color="auto"/>
            <w:right w:val="none" w:sz="0" w:space="0" w:color="auto"/>
          </w:divBdr>
        </w:div>
        <w:div w:id="1973635530">
          <w:marLeft w:val="480"/>
          <w:marRight w:val="0"/>
          <w:marTop w:val="0"/>
          <w:marBottom w:val="0"/>
          <w:divBdr>
            <w:top w:val="none" w:sz="0" w:space="0" w:color="auto"/>
            <w:left w:val="none" w:sz="0" w:space="0" w:color="auto"/>
            <w:bottom w:val="none" w:sz="0" w:space="0" w:color="auto"/>
            <w:right w:val="none" w:sz="0" w:space="0" w:color="auto"/>
          </w:divBdr>
        </w:div>
        <w:div w:id="1609778800">
          <w:marLeft w:val="480"/>
          <w:marRight w:val="0"/>
          <w:marTop w:val="0"/>
          <w:marBottom w:val="0"/>
          <w:divBdr>
            <w:top w:val="none" w:sz="0" w:space="0" w:color="auto"/>
            <w:left w:val="none" w:sz="0" w:space="0" w:color="auto"/>
            <w:bottom w:val="none" w:sz="0" w:space="0" w:color="auto"/>
            <w:right w:val="none" w:sz="0" w:space="0" w:color="auto"/>
          </w:divBdr>
        </w:div>
        <w:div w:id="1606770264">
          <w:marLeft w:val="480"/>
          <w:marRight w:val="0"/>
          <w:marTop w:val="0"/>
          <w:marBottom w:val="0"/>
          <w:divBdr>
            <w:top w:val="none" w:sz="0" w:space="0" w:color="auto"/>
            <w:left w:val="none" w:sz="0" w:space="0" w:color="auto"/>
            <w:bottom w:val="none" w:sz="0" w:space="0" w:color="auto"/>
            <w:right w:val="none" w:sz="0" w:space="0" w:color="auto"/>
          </w:divBdr>
        </w:div>
        <w:div w:id="2021928031">
          <w:marLeft w:val="480"/>
          <w:marRight w:val="0"/>
          <w:marTop w:val="0"/>
          <w:marBottom w:val="0"/>
          <w:divBdr>
            <w:top w:val="none" w:sz="0" w:space="0" w:color="auto"/>
            <w:left w:val="none" w:sz="0" w:space="0" w:color="auto"/>
            <w:bottom w:val="none" w:sz="0" w:space="0" w:color="auto"/>
            <w:right w:val="none" w:sz="0" w:space="0" w:color="auto"/>
          </w:divBdr>
        </w:div>
        <w:div w:id="1374112201">
          <w:marLeft w:val="480"/>
          <w:marRight w:val="0"/>
          <w:marTop w:val="0"/>
          <w:marBottom w:val="0"/>
          <w:divBdr>
            <w:top w:val="none" w:sz="0" w:space="0" w:color="auto"/>
            <w:left w:val="none" w:sz="0" w:space="0" w:color="auto"/>
            <w:bottom w:val="none" w:sz="0" w:space="0" w:color="auto"/>
            <w:right w:val="none" w:sz="0" w:space="0" w:color="auto"/>
          </w:divBdr>
        </w:div>
        <w:div w:id="1089930547">
          <w:marLeft w:val="480"/>
          <w:marRight w:val="0"/>
          <w:marTop w:val="0"/>
          <w:marBottom w:val="0"/>
          <w:divBdr>
            <w:top w:val="none" w:sz="0" w:space="0" w:color="auto"/>
            <w:left w:val="none" w:sz="0" w:space="0" w:color="auto"/>
            <w:bottom w:val="none" w:sz="0" w:space="0" w:color="auto"/>
            <w:right w:val="none" w:sz="0" w:space="0" w:color="auto"/>
          </w:divBdr>
        </w:div>
        <w:div w:id="295331496">
          <w:marLeft w:val="480"/>
          <w:marRight w:val="0"/>
          <w:marTop w:val="0"/>
          <w:marBottom w:val="0"/>
          <w:divBdr>
            <w:top w:val="none" w:sz="0" w:space="0" w:color="auto"/>
            <w:left w:val="none" w:sz="0" w:space="0" w:color="auto"/>
            <w:bottom w:val="none" w:sz="0" w:space="0" w:color="auto"/>
            <w:right w:val="none" w:sz="0" w:space="0" w:color="auto"/>
          </w:divBdr>
        </w:div>
        <w:div w:id="1394309433">
          <w:marLeft w:val="480"/>
          <w:marRight w:val="0"/>
          <w:marTop w:val="0"/>
          <w:marBottom w:val="0"/>
          <w:divBdr>
            <w:top w:val="none" w:sz="0" w:space="0" w:color="auto"/>
            <w:left w:val="none" w:sz="0" w:space="0" w:color="auto"/>
            <w:bottom w:val="none" w:sz="0" w:space="0" w:color="auto"/>
            <w:right w:val="none" w:sz="0" w:space="0" w:color="auto"/>
          </w:divBdr>
        </w:div>
        <w:div w:id="848133875">
          <w:marLeft w:val="480"/>
          <w:marRight w:val="0"/>
          <w:marTop w:val="0"/>
          <w:marBottom w:val="0"/>
          <w:divBdr>
            <w:top w:val="none" w:sz="0" w:space="0" w:color="auto"/>
            <w:left w:val="none" w:sz="0" w:space="0" w:color="auto"/>
            <w:bottom w:val="none" w:sz="0" w:space="0" w:color="auto"/>
            <w:right w:val="none" w:sz="0" w:space="0" w:color="auto"/>
          </w:divBdr>
        </w:div>
        <w:div w:id="1885025402">
          <w:marLeft w:val="480"/>
          <w:marRight w:val="0"/>
          <w:marTop w:val="0"/>
          <w:marBottom w:val="0"/>
          <w:divBdr>
            <w:top w:val="none" w:sz="0" w:space="0" w:color="auto"/>
            <w:left w:val="none" w:sz="0" w:space="0" w:color="auto"/>
            <w:bottom w:val="none" w:sz="0" w:space="0" w:color="auto"/>
            <w:right w:val="none" w:sz="0" w:space="0" w:color="auto"/>
          </w:divBdr>
        </w:div>
        <w:div w:id="1430931690">
          <w:marLeft w:val="480"/>
          <w:marRight w:val="0"/>
          <w:marTop w:val="0"/>
          <w:marBottom w:val="0"/>
          <w:divBdr>
            <w:top w:val="none" w:sz="0" w:space="0" w:color="auto"/>
            <w:left w:val="none" w:sz="0" w:space="0" w:color="auto"/>
            <w:bottom w:val="none" w:sz="0" w:space="0" w:color="auto"/>
            <w:right w:val="none" w:sz="0" w:space="0" w:color="auto"/>
          </w:divBdr>
        </w:div>
        <w:div w:id="1708137091">
          <w:marLeft w:val="480"/>
          <w:marRight w:val="0"/>
          <w:marTop w:val="0"/>
          <w:marBottom w:val="0"/>
          <w:divBdr>
            <w:top w:val="none" w:sz="0" w:space="0" w:color="auto"/>
            <w:left w:val="none" w:sz="0" w:space="0" w:color="auto"/>
            <w:bottom w:val="none" w:sz="0" w:space="0" w:color="auto"/>
            <w:right w:val="none" w:sz="0" w:space="0" w:color="auto"/>
          </w:divBdr>
        </w:div>
        <w:div w:id="875193613">
          <w:marLeft w:val="480"/>
          <w:marRight w:val="0"/>
          <w:marTop w:val="0"/>
          <w:marBottom w:val="0"/>
          <w:divBdr>
            <w:top w:val="none" w:sz="0" w:space="0" w:color="auto"/>
            <w:left w:val="none" w:sz="0" w:space="0" w:color="auto"/>
            <w:bottom w:val="none" w:sz="0" w:space="0" w:color="auto"/>
            <w:right w:val="none" w:sz="0" w:space="0" w:color="auto"/>
          </w:divBdr>
        </w:div>
        <w:div w:id="1279872160">
          <w:marLeft w:val="480"/>
          <w:marRight w:val="0"/>
          <w:marTop w:val="0"/>
          <w:marBottom w:val="0"/>
          <w:divBdr>
            <w:top w:val="none" w:sz="0" w:space="0" w:color="auto"/>
            <w:left w:val="none" w:sz="0" w:space="0" w:color="auto"/>
            <w:bottom w:val="none" w:sz="0" w:space="0" w:color="auto"/>
            <w:right w:val="none" w:sz="0" w:space="0" w:color="auto"/>
          </w:divBdr>
        </w:div>
        <w:div w:id="810827197">
          <w:marLeft w:val="480"/>
          <w:marRight w:val="0"/>
          <w:marTop w:val="0"/>
          <w:marBottom w:val="0"/>
          <w:divBdr>
            <w:top w:val="none" w:sz="0" w:space="0" w:color="auto"/>
            <w:left w:val="none" w:sz="0" w:space="0" w:color="auto"/>
            <w:bottom w:val="none" w:sz="0" w:space="0" w:color="auto"/>
            <w:right w:val="none" w:sz="0" w:space="0" w:color="auto"/>
          </w:divBdr>
        </w:div>
        <w:div w:id="307902225">
          <w:marLeft w:val="480"/>
          <w:marRight w:val="0"/>
          <w:marTop w:val="0"/>
          <w:marBottom w:val="0"/>
          <w:divBdr>
            <w:top w:val="none" w:sz="0" w:space="0" w:color="auto"/>
            <w:left w:val="none" w:sz="0" w:space="0" w:color="auto"/>
            <w:bottom w:val="none" w:sz="0" w:space="0" w:color="auto"/>
            <w:right w:val="none" w:sz="0" w:space="0" w:color="auto"/>
          </w:divBdr>
        </w:div>
        <w:div w:id="326127946">
          <w:marLeft w:val="480"/>
          <w:marRight w:val="0"/>
          <w:marTop w:val="0"/>
          <w:marBottom w:val="0"/>
          <w:divBdr>
            <w:top w:val="none" w:sz="0" w:space="0" w:color="auto"/>
            <w:left w:val="none" w:sz="0" w:space="0" w:color="auto"/>
            <w:bottom w:val="none" w:sz="0" w:space="0" w:color="auto"/>
            <w:right w:val="none" w:sz="0" w:space="0" w:color="auto"/>
          </w:divBdr>
        </w:div>
        <w:div w:id="799803228">
          <w:marLeft w:val="480"/>
          <w:marRight w:val="0"/>
          <w:marTop w:val="0"/>
          <w:marBottom w:val="0"/>
          <w:divBdr>
            <w:top w:val="none" w:sz="0" w:space="0" w:color="auto"/>
            <w:left w:val="none" w:sz="0" w:space="0" w:color="auto"/>
            <w:bottom w:val="none" w:sz="0" w:space="0" w:color="auto"/>
            <w:right w:val="none" w:sz="0" w:space="0" w:color="auto"/>
          </w:divBdr>
        </w:div>
        <w:div w:id="1307709087">
          <w:marLeft w:val="480"/>
          <w:marRight w:val="0"/>
          <w:marTop w:val="0"/>
          <w:marBottom w:val="0"/>
          <w:divBdr>
            <w:top w:val="none" w:sz="0" w:space="0" w:color="auto"/>
            <w:left w:val="none" w:sz="0" w:space="0" w:color="auto"/>
            <w:bottom w:val="none" w:sz="0" w:space="0" w:color="auto"/>
            <w:right w:val="none" w:sz="0" w:space="0" w:color="auto"/>
          </w:divBdr>
        </w:div>
        <w:div w:id="1823810734">
          <w:marLeft w:val="480"/>
          <w:marRight w:val="0"/>
          <w:marTop w:val="0"/>
          <w:marBottom w:val="0"/>
          <w:divBdr>
            <w:top w:val="none" w:sz="0" w:space="0" w:color="auto"/>
            <w:left w:val="none" w:sz="0" w:space="0" w:color="auto"/>
            <w:bottom w:val="none" w:sz="0" w:space="0" w:color="auto"/>
            <w:right w:val="none" w:sz="0" w:space="0" w:color="auto"/>
          </w:divBdr>
        </w:div>
        <w:div w:id="735859905">
          <w:marLeft w:val="480"/>
          <w:marRight w:val="0"/>
          <w:marTop w:val="0"/>
          <w:marBottom w:val="0"/>
          <w:divBdr>
            <w:top w:val="none" w:sz="0" w:space="0" w:color="auto"/>
            <w:left w:val="none" w:sz="0" w:space="0" w:color="auto"/>
            <w:bottom w:val="none" w:sz="0" w:space="0" w:color="auto"/>
            <w:right w:val="none" w:sz="0" w:space="0" w:color="auto"/>
          </w:divBdr>
        </w:div>
        <w:div w:id="271741638">
          <w:marLeft w:val="480"/>
          <w:marRight w:val="0"/>
          <w:marTop w:val="0"/>
          <w:marBottom w:val="0"/>
          <w:divBdr>
            <w:top w:val="none" w:sz="0" w:space="0" w:color="auto"/>
            <w:left w:val="none" w:sz="0" w:space="0" w:color="auto"/>
            <w:bottom w:val="none" w:sz="0" w:space="0" w:color="auto"/>
            <w:right w:val="none" w:sz="0" w:space="0" w:color="auto"/>
          </w:divBdr>
        </w:div>
        <w:div w:id="1047492608">
          <w:marLeft w:val="480"/>
          <w:marRight w:val="0"/>
          <w:marTop w:val="0"/>
          <w:marBottom w:val="0"/>
          <w:divBdr>
            <w:top w:val="none" w:sz="0" w:space="0" w:color="auto"/>
            <w:left w:val="none" w:sz="0" w:space="0" w:color="auto"/>
            <w:bottom w:val="none" w:sz="0" w:space="0" w:color="auto"/>
            <w:right w:val="none" w:sz="0" w:space="0" w:color="auto"/>
          </w:divBdr>
        </w:div>
        <w:div w:id="1446997311">
          <w:marLeft w:val="480"/>
          <w:marRight w:val="0"/>
          <w:marTop w:val="0"/>
          <w:marBottom w:val="0"/>
          <w:divBdr>
            <w:top w:val="none" w:sz="0" w:space="0" w:color="auto"/>
            <w:left w:val="none" w:sz="0" w:space="0" w:color="auto"/>
            <w:bottom w:val="none" w:sz="0" w:space="0" w:color="auto"/>
            <w:right w:val="none" w:sz="0" w:space="0" w:color="auto"/>
          </w:divBdr>
        </w:div>
        <w:div w:id="576013188">
          <w:marLeft w:val="480"/>
          <w:marRight w:val="0"/>
          <w:marTop w:val="0"/>
          <w:marBottom w:val="0"/>
          <w:divBdr>
            <w:top w:val="none" w:sz="0" w:space="0" w:color="auto"/>
            <w:left w:val="none" w:sz="0" w:space="0" w:color="auto"/>
            <w:bottom w:val="none" w:sz="0" w:space="0" w:color="auto"/>
            <w:right w:val="none" w:sz="0" w:space="0" w:color="auto"/>
          </w:divBdr>
        </w:div>
        <w:div w:id="771096668">
          <w:marLeft w:val="480"/>
          <w:marRight w:val="0"/>
          <w:marTop w:val="0"/>
          <w:marBottom w:val="0"/>
          <w:divBdr>
            <w:top w:val="none" w:sz="0" w:space="0" w:color="auto"/>
            <w:left w:val="none" w:sz="0" w:space="0" w:color="auto"/>
            <w:bottom w:val="none" w:sz="0" w:space="0" w:color="auto"/>
            <w:right w:val="none" w:sz="0" w:space="0" w:color="auto"/>
          </w:divBdr>
        </w:div>
        <w:div w:id="1601638928">
          <w:marLeft w:val="480"/>
          <w:marRight w:val="0"/>
          <w:marTop w:val="0"/>
          <w:marBottom w:val="0"/>
          <w:divBdr>
            <w:top w:val="none" w:sz="0" w:space="0" w:color="auto"/>
            <w:left w:val="none" w:sz="0" w:space="0" w:color="auto"/>
            <w:bottom w:val="none" w:sz="0" w:space="0" w:color="auto"/>
            <w:right w:val="none" w:sz="0" w:space="0" w:color="auto"/>
          </w:divBdr>
        </w:div>
        <w:div w:id="72238088">
          <w:marLeft w:val="480"/>
          <w:marRight w:val="0"/>
          <w:marTop w:val="0"/>
          <w:marBottom w:val="0"/>
          <w:divBdr>
            <w:top w:val="none" w:sz="0" w:space="0" w:color="auto"/>
            <w:left w:val="none" w:sz="0" w:space="0" w:color="auto"/>
            <w:bottom w:val="none" w:sz="0" w:space="0" w:color="auto"/>
            <w:right w:val="none" w:sz="0" w:space="0" w:color="auto"/>
          </w:divBdr>
        </w:div>
        <w:div w:id="16809888">
          <w:marLeft w:val="480"/>
          <w:marRight w:val="0"/>
          <w:marTop w:val="0"/>
          <w:marBottom w:val="0"/>
          <w:divBdr>
            <w:top w:val="none" w:sz="0" w:space="0" w:color="auto"/>
            <w:left w:val="none" w:sz="0" w:space="0" w:color="auto"/>
            <w:bottom w:val="none" w:sz="0" w:space="0" w:color="auto"/>
            <w:right w:val="none" w:sz="0" w:space="0" w:color="auto"/>
          </w:divBdr>
        </w:div>
        <w:div w:id="1274442147">
          <w:marLeft w:val="480"/>
          <w:marRight w:val="0"/>
          <w:marTop w:val="0"/>
          <w:marBottom w:val="0"/>
          <w:divBdr>
            <w:top w:val="none" w:sz="0" w:space="0" w:color="auto"/>
            <w:left w:val="none" w:sz="0" w:space="0" w:color="auto"/>
            <w:bottom w:val="none" w:sz="0" w:space="0" w:color="auto"/>
            <w:right w:val="none" w:sz="0" w:space="0" w:color="auto"/>
          </w:divBdr>
        </w:div>
        <w:div w:id="355079683">
          <w:marLeft w:val="480"/>
          <w:marRight w:val="0"/>
          <w:marTop w:val="0"/>
          <w:marBottom w:val="0"/>
          <w:divBdr>
            <w:top w:val="none" w:sz="0" w:space="0" w:color="auto"/>
            <w:left w:val="none" w:sz="0" w:space="0" w:color="auto"/>
            <w:bottom w:val="none" w:sz="0" w:space="0" w:color="auto"/>
            <w:right w:val="none" w:sz="0" w:space="0" w:color="auto"/>
          </w:divBdr>
        </w:div>
        <w:div w:id="1998994938">
          <w:marLeft w:val="480"/>
          <w:marRight w:val="0"/>
          <w:marTop w:val="0"/>
          <w:marBottom w:val="0"/>
          <w:divBdr>
            <w:top w:val="none" w:sz="0" w:space="0" w:color="auto"/>
            <w:left w:val="none" w:sz="0" w:space="0" w:color="auto"/>
            <w:bottom w:val="none" w:sz="0" w:space="0" w:color="auto"/>
            <w:right w:val="none" w:sz="0" w:space="0" w:color="auto"/>
          </w:divBdr>
        </w:div>
        <w:div w:id="860120954">
          <w:marLeft w:val="480"/>
          <w:marRight w:val="0"/>
          <w:marTop w:val="0"/>
          <w:marBottom w:val="0"/>
          <w:divBdr>
            <w:top w:val="none" w:sz="0" w:space="0" w:color="auto"/>
            <w:left w:val="none" w:sz="0" w:space="0" w:color="auto"/>
            <w:bottom w:val="none" w:sz="0" w:space="0" w:color="auto"/>
            <w:right w:val="none" w:sz="0" w:space="0" w:color="auto"/>
          </w:divBdr>
        </w:div>
        <w:div w:id="1278440877">
          <w:marLeft w:val="480"/>
          <w:marRight w:val="0"/>
          <w:marTop w:val="0"/>
          <w:marBottom w:val="0"/>
          <w:divBdr>
            <w:top w:val="none" w:sz="0" w:space="0" w:color="auto"/>
            <w:left w:val="none" w:sz="0" w:space="0" w:color="auto"/>
            <w:bottom w:val="none" w:sz="0" w:space="0" w:color="auto"/>
            <w:right w:val="none" w:sz="0" w:space="0" w:color="auto"/>
          </w:divBdr>
        </w:div>
        <w:div w:id="530336721">
          <w:marLeft w:val="480"/>
          <w:marRight w:val="0"/>
          <w:marTop w:val="0"/>
          <w:marBottom w:val="0"/>
          <w:divBdr>
            <w:top w:val="none" w:sz="0" w:space="0" w:color="auto"/>
            <w:left w:val="none" w:sz="0" w:space="0" w:color="auto"/>
            <w:bottom w:val="none" w:sz="0" w:space="0" w:color="auto"/>
            <w:right w:val="none" w:sz="0" w:space="0" w:color="auto"/>
          </w:divBdr>
        </w:div>
        <w:div w:id="954797424">
          <w:marLeft w:val="480"/>
          <w:marRight w:val="0"/>
          <w:marTop w:val="0"/>
          <w:marBottom w:val="0"/>
          <w:divBdr>
            <w:top w:val="none" w:sz="0" w:space="0" w:color="auto"/>
            <w:left w:val="none" w:sz="0" w:space="0" w:color="auto"/>
            <w:bottom w:val="none" w:sz="0" w:space="0" w:color="auto"/>
            <w:right w:val="none" w:sz="0" w:space="0" w:color="auto"/>
          </w:divBdr>
        </w:div>
        <w:div w:id="526797005">
          <w:marLeft w:val="480"/>
          <w:marRight w:val="0"/>
          <w:marTop w:val="0"/>
          <w:marBottom w:val="0"/>
          <w:divBdr>
            <w:top w:val="none" w:sz="0" w:space="0" w:color="auto"/>
            <w:left w:val="none" w:sz="0" w:space="0" w:color="auto"/>
            <w:bottom w:val="none" w:sz="0" w:space="0" w:color="auto"/>
            <w:right w:val="none" w:sz="0" w:space="0" w:color="auto"/>
          </w:divBdr>
        </w:div>
        <w:div w:id="1955868556">
          <w:marLeft w:val="480"/>
          <w:marRight w:val="0"/>
          <w:marTop w:val="0"/>
          <w:marBottom w:val="0"/>
          <w:divBdr>
            <w:top w:val="none" w:sz="0" w:space="0" w:color="auto"/>
            <w:left w:val="none" w:sz="0" w:space="0" w:color="auto"/>
            <w:bottom w:val="none" w:sz="0" w:space="0" w:color="auto"/>
            <w:right w:val="none" w:sz="0" w:space="0" w:color="auto"/>
          </w:divBdr>
        </w:div>
        <w:div w:id="882790220">
          <w:marLeft w:val="480"/>
          <w:marRight w:val="0"/>
          <w:marTop w:val="0"/>
          <w:marBottom w:val="0"/>
          <w:divBdr>
            <w:top w:val="none" w:sz="0" w:space="0" w:color="auto"/>
            <w:left w:val="none" w:sz="0" w:space="0" w:color="auto"/>
            <w:bottom w:val="none" w:sz="0" w:space="0" w:color="auto"/>
            <w:right w:val="none" w:sz="0" w:space="0" w:color="auto"/>
          </w:divBdr>
        </w:div>
        <w:div w:id="663970812">
          <w:marLeft w:val="480"/>
          <w:marRight w:val="0"/>
          <w:marTop w:val="0"/>
          <w:marBottom w:val="0"/>
          <w:divBdr>
            <w:top w:val="none" w:sz="0" w:space="0" w:color="auto"/>
            <w:left w:val="none" w:sz="0" w:space="0" w:color="auto"/>
            <w:bottom w:val="none" w:sz="0" w:space="0" w:color="auto"/>
            <w:right w:val="none" w:sz="0" w:space="0" w:color="auto"/>
          </w:divBdr>
        </w:div>
        <w:div w:id="1673529870">
          <w:marLeft w:val="480"/>
          <w:marRight w:val="0"/>
          <w:marTop w:val="0"/>
          <w:marBottom w:val="0"/>
          <w:divBdr>
            <w:top w:val="none" w:sz="0" w:space="0" w:color="auto"/>
            <w:left w:val="none" w:sz="0" w:space="0" w:color="auto"/>
            <w:bottom w:val="none" w:sz="0" w:space="0" w:color="auto"/>
            <w:right w:val="none" w:sz="0" w:space="0" w:color="auto"/>
          </w:divBdr>
        </w:div>
        <w:div w:id="1490709436">
          <w:marLeft w:val="480"/>
          <w:marRight w:val="0"/>
          <w:marTop w:val="0"/>
          <w:marBottom w:val="0"/>
          <w:divBdr>
            <w:top w:val="none" w:sz="0" w:space="0" w:color="auto"/>
            <w:left w:val="none" w:sz="0" w:space="0" w:color="auto"/>
            <w:bottom w:val="none" w:sz="0" w:space="0" w:color="auto"/>
            <w:right w:val="none" w:sz="0" w:space="0" w:color="auto"/>
          </w:divBdr>
        </w:div>
        <w:div w:id="1125663617">
          <w:marLeft w:val="480"/>
          <w:marRight w:val="0"/>
          <w:marTop w:val="0"/>
          <w:marBottom w:val="0"/>
          <w:divBdr>
            <w:top w:val="none" w:sz="0" w:space="0" w:color="auto"/>
            <w:left w:val="none" w:sz="0" w:space="0" w:color="auto"/>
            <w:bottom w:val="none" w:sz="0" w:space="0" w:color="auto"/>
            <w:right w:val="none" w:sz="0" w:space="0" w:color="auto"/>
          </w:divBdr>
        </w:div>
        <w:div w:id="1164666807">
          <w:marLeft w:val="480"/>
          <w:marRight w:val="0"/>
          <w:marTop w:val="0"/>
          <w:marBottom w:val="0"/>
          <w:divBdr>
            <w:top w:val="none" w:sz="0" w:space="0" w:color="auto"/>
            <w:left w:val="none" w:sz="0" w:space="0" w:color="auto"/>
            <w:bottom w:val="none" w:sz="0" w:space="0" w:color="auto"/>
            <w:right w:val="none" w:sz="0" w:space="0" w:color="auto"/>
          </w:divBdr>
        </w:div>
        <w:div w:id="1927182567">
          <w:marLeft w:val="480"/>
          <w:marRight w:val="0"/>
          <w:marTop w:val="0"/>
          <w:marBottom w:val="0"/>
          <w:divBdr>
            <w:top w:val="none" w:sz="0" w:space="0" w:color="auto"/>
            <w:left w:val="none" w:sz="0" w:space="0" w:color="auto"/>
            <w:bottom w:val="none" w:sz="0" w:space="0" w:color="auto"/>
            <w:right w:val="none" w:sz="0" w:space="0" w:color="auto"/>
          </w:divBdr>
        </w:div>
        <w:div w:id="1634172658">
          <w:marLeft w:val="480"/>
          <w:marRight w:val="0"/>
          <w:marTop w:val="0"/>
          <w:marBottom w:val="0"/>
          <w:divBdr>
            <w:top w:val="none" w:sz="0" w:space="0" w:color="auto"/>
            <w:left w:val="none" w:sz="0" w:space="0" w:color="auto"/>
            <w:bottom w:val="none" w:sz="0" w:space="0" w:color="auto"/>
            <w:right w:val="none" w:sz="0" w:space="0" w:color="auto"/>
          </w:divBdr>
        </w:div>
        <w:div w:id="1170292870">
          <w:marLeft w:val="480"/>
          <w:marRight w:val="0"/>
          <w:marTop w:val="0"/>
          <w:marBottom w:val="0"/>
          <w:divBdr>
            <w:top w:val="none" w:sz="0" w:space="0" w:color="auto"/>
            <w:left w:val="none" w:sz="0" w:space="0" w:color="auto"/>
            <w:bottom w:val="none" w:sz="0" w:space="0" w:color="auto"/>
            <w:right w:val="none" w:sz="0" w:space="0" w:color="auto"/>
          </w:divBdr>
        </w:div>
        <w:div w:id="1821657280">
          <w:marLeft w:val="480"/>
          <w:marRight w:val="0"/>
          <w:marTop w:val="0"/>
          <w:marBottom w:val="0"/>
          <w:divBdr>
            <w:top w:val="none" w:sz="0" w:space="0" w:color="auto"/>
            <w:left w:val="none" w:sz="0" w:space="0" w:color="auto"/>
            <w:bottom w:val="none" w:sz="0" w:space="0" w:color="auto"/>
            <w:right w:val="none" w:sz="0" w:space="0" w:color="auto"/>
          </w:divBdr>
        </w:div>
        <w:div w:id="186064551">
          <w:marLeft w:val="480"/>
          <w:marRight w:val="0"/>
          <w:marTop w:val="0"/>
          <w:marBottom w:val="0"/>
          <w:divBdr>
            <w:top w:val="none" w:sz="0" w:space="0" w:color="auto"/>
            <w:left w:val="none" w:sz="0" w:space="0" w:color="auto"/>
            <w:bottom w:val="none" w:sz="0" w:space="0" w:color="auto"/>
            <w:right w:val="none" w:sz="0" w:space="0" w:color="auto"/>
          </w:divBdr>
        </w:div>
        <w:div w:id="2025159337">
          <w:marLeft w:val="480"/>
          <w:marRight w:val="0"/>
          <w:marTop w:val="0"/>
          <w:marBottom w:val="0"/>
          <w:divBdr>
            <w:top w:val="none" w:sz="0" w:space="0" w:color="auto"/>
            <w:left w:val="none" w:sz="0" w:space="0" w:color="auto"/>
            <w:bottom w:val="none" w:sz="0" w:space="0" w:color="auto"/>
            <w:right w:val="none" w:sz="0" w:space="0" w:color="auto"/>
          </w:divBdr>
        </w:div>
        <w:div w:id="1608660340">
          <w:marLeft w:val="480"/>
          <w:marRight w:val="0"/>
          <w:marTop w:val="0"/>
          <w:marBottom w:val="0"/>
          <w:divBdr>
            <w:top w:val="none" w:sz="0" w:space="0" w:color="auto"/>
            <w:left w:val="none" w:sz="0" w:space="0" w:color="auto"/>
            <w:bottom w:val="none" w:sz="0" w:space="0" w:color="auto"/>
            <w:right w:val="none" w:sz="0" w:space="0" w:color="auto"/>
          </w:divBdr>
        </w:div>
        <w:div w:id="866328833">
          <w:marLeft w:val="480"/>
          <w:marRight w:val="0"/>
          <w:marTop w:val="0"/>
          <w:marBottom w:val="0"/>
          <w:divBdr>
            <w:top w:val="none" w:sz="0" w:space="0" w:color="auto"/>
            <w:left w:val="none" w:sz="0" w:space="0" w:color="auto"/>
            <w:bottom w:val="none" w:sz="0" w:space="0" w:color="auto"/>
            <w:right w:val="none" w:sz="0" w:space="0" w:color="auto"/>
          </w:divBdr>
        </w:div>
        <w:div w:id="1097991758">
          <w:marLeft w:val="480"/>
          <w:marRight w:val="0"/>
          <w:marTop w:val="0"/>
          <w:marBottom w:val="0"/>
          <w:divBdr>
            <w:top w:val="none" w:sz="0" w:space="0" w:color="auto"/>
            <w:left w:val="none" w:sz="0" w:space="0" w:color="auto"/>
            <w:bottom w:val="none" w:sz="0" w:space="0" w:color="auto"/>
            <w:right w:val="none" w:sz="0" w:space="0" w:color="auto"/>
          </w:divBdr>
        </w:div>
        <w:div w:id="1430463571">
          <w:marLeft w:val="480"/>
          <w:marRight w:val="0"/>
          <w:marTop w:val="0"/>
          <w:marBottom w:val="0"/>
          <w:divBdr>
            <w:top w:val="none" w:sz="0" w:space="0" w:color="auto"/>
            <w:left w:val="none" w:sz="0" w:space="0" w:color="auto"/>
            <w:bottom w:val="none" w:sz="0" w:space="0" w:color="auto"/>
            <w:right w:val="none" w:sz="0" w:space="0" w:color="auto"/>
          </w:divBdr>
        </w:div>
        <w:div w:id="134686398">
          <w:marLeft w:val="480"/>
          <w:marRight w:val="0"/>
          <w:marTop w:val="0"/>
          <w:marBottom w:val="0"/>
          <w:divBdr>
            <w:top w:val="none" w:sz="0" w:space="0" w:color="auto"/>
            <w:left w:val="none" w:sz="0" w:space="0" w:color="auto"/>
            <w:bottom w:val="none" w:sz="0" w:space="0" w:color="auto"/>
            <w:right w:val="none" w:sz="0" w:space="0" w:color="auto"/>
          </w:divBdr>
        </w:div>
        <w:div w:id="1501651377">
          <w:marLeft w:val="480"/>
          <w:marRight w:val="0"/>
          <w:marTop w:val="0"/>
          <w:marBottom w:val="0"/>
          <w:divBdr>
            <w:top w:val="none" w:sz="0" w:space="0" w:color="auto"/>
            <w:left w:val="none" w:sz="0" w:space="0" w:color="auto"/>
            <w:bottom w:val="none" w:sz="0" w:space="0" w:color="auto"/>
            <w:right w:val="none" w:sz="0" w:space="0" w:color="auto"/>
          </w:divBdr>
        </w:div>
        <w:div w:id="1439331547">
          <w:marLeft w:val="480"/>
          <w:marRight w:val="0"/>
          <w:marTop w:val="0"/>
          <w:marBottom w:val="0"/>
          <w:divBdr>
            <w:top w:val="none" w:sz="0" w:space="0" w:color="auto"/>
            <w:left w:val="none" w:sz="0" w:space="0" w:color="auto"/>
            <w:bottom w:val="none" w:sz="0" w:space="0" w:color="auto"/>
            <w:right w:val="none" w:sz="0" w:space="0" w:color="auto"/>
          </w:divBdr>
        </w:div>
        <w:div w:id="314728042">
          <w:marLeft w:val="480"/>
          <w:marRight w:val="0"/>
          <w:marTop w:val="0"/>
          <w:marBottom w:val="0"/>
          <w:divBdr>
            <w:top w:val="none" w:sz="0" w:space="0" w:color="auto"/>
            <w:left w:val="none" w:sz="0" w:space="0" w:color="auto"/>
            <w:bottom w:val="none" w:sz="0" w:space="0" w:color="auto"/>
            <w:right w:val="none" w:sz="0" w:space="0" w:color="auto"/>
          </w:divBdr>
        </w:div>
        <w:div w:id="1041517543">
          <w:marLeft w:val="480"/>
          <w:marRight w:val="0"/>
          <w:marTop w:val="0"/>
          <w:marBottom w:val="0"/>
          <w:divBdr>
            <w:top w:val="none" w:sz="0" w:space="0" w:color="auto"/>
            <w:left w:val="none" w:sz="0" w:space="0" w:color="auto"/>
            <w:bottom w:val="none" w:sz="0" w:space="0" w:color="auto"/>
            <w:right w:val="none" w:sz="0" w:space="0" w:color="auto"/>
          </w:divBdr>
        </w:div>
        <w:div w:id="183597911">
          <w:marLeft w:val="480"/>
          <w:marRight w:val="0"/>
          <w:marTop w:val="0"/>
          <w:marBottom w:val="0"/>
          <w:divBdr>
            <w:top w:val="none" w:sz="0" w:space="0" w:color="auto"/>
            <w:left w:val="none" w:sz="0" w:space="0" w:color="auto"/>
            <w:bottom w:val="none" w:sz="0" w:space="0" w:color="auto"/>
            <w:right w:val="none" w:sz="0" w:space="0" w:color="auto"/>
          </w:divBdr>
        </w:div>
        <w:div w:id="1632395117">
          <w:marLeft w:val="480"/>
          <w:marRight w:val="0"/>
          <w:marTop w:val="0"/>
          <w:marBottom w:val="0"/>
          <w:divBdr>
            <w:top w:val="none" w:sz="0" w:space="0" w:color="auto"/>
            <w:left w:val="none" w:sz="0" w:space="0" w:color="auto"/>
            <w:bottom w:val="none" w:sz="0" w:space="0" w:color="auto"/>
            <w:right w:val="none" w:sz="0" w:space="0" w:color="auto"/>
          </w:divBdr>
        </w:div>
        <w:div w:id="1910383991">
          <w:marLeft w:val="480"/>
          <w:marRight w:val="0"/>
          <w:marTop w:val="0"/>
          <w:marBottom w:val="0"/>
          <w:divBdr>
            <w:top w:val="none" w:sz="0" w:space="0" w:color="auto"/>
            <w:left w:val="none" w:sz="0" w:space="0" w:color="auto"/>
            <w:bottom w:val="none" w:sz="0" w:space="0" w:color="auto"/>
            <w:right w:val="none" w:sz="0" w:space="0" w:color="auto"/>
          </w:divBdr>
        </w:div>
        <w:div w:id="1463310786">
          <w:marLeft w:val="480"/>
          <w:marRight w:val="0"/>
          <w:marTop w:val="0"/>
          <w:marBottom w:val="0"/>
          <w:divBdr>
            <w:top w:val="none" w:sz="0" w:space="0" w:color="auto"/>
            <w:left w:val="none" w:sz="0" w:space="0" w:color="auto"/>
            <w:bottom w:val="none" w:sz="0" w:space="0" w:color="auto"/>
            <w:right w:val="none" w:sz="0" w:space="0" w:color="auto"/>
          </w:divBdr>
        </w:div>
        <w:div w:id="155656979">
          <w:marLeft w:val="480"/>
          <w:marRight w:val="0"/>
          <w:marTop w:val="0"/>
          <w:marBottom w:val="0"/>
          <w:divBdr>
            <w:top w:val="none" w:sz="0" w:space="0" w:color="auto"/>
            <w:left w:val="none" w:sz="0" w:space="0" w:color="auto"/>
            <w:bottom w:val="none" w:sz="0" w:space="0" w:color="auto"/>
            <w:right w:val="none" w:sz="0" w:space="0" w:color="auto"/>
          </w:divBdr>
        </w:div>
        <w:div w:id="519778116">
          <w:marLeft w:val="480"/>
          <w:marRight w:val="0"/>
          <w:marTop w:val="0"/>
          <w:marBottom w:val="0"/>
          <w:divBdr>
            <w:top w:val="none" w:sz="0" w:space="0" w:color="auto"/>
            <w:left w:val="none" w:sz="0" w:space="0" w:color="auto"/>
            <w:bottom w:val="none" w:sz="0" w:space="0" w:color="auto"/>
            <w:right w:val="none" w:sz="0" w:space="0" w:color="auto"/>
          </w:divBdr>
        </w:div>
        <w:div w:id="1443109492">
          <w:marLeft w:val="480"/>
          <w:marRight w:val="0"/>
          <w:marTop w:val="0"/>
          <w:marBottom w:val="0"/>
          <w:divBdr>
            <w:top w:val="none" w:sz="0" w:space="0" w:color="auto"/>
            <w:left w:val="none" w:sz="0" w:space="0" w:color="auto"/>
            <w:bottom w:val="none" w:sz="0" w:space="0" w:color="auto"/>
            <w:right w:val="none" w:sz="0" w:space="0" w:color="auto"/>
          </w:divBdr>
        </w:div>
        <w:div w:id="1458138361">
          <w:marLeft w:val="480"/>
          <w:marRight w:val="0"/>
          <w:marTop w:val="0"/>
          <w:marBottom w:val="0"/>
          <w:divBdr>
            <w:top w:val="none" w:sz="0" w:space="0" w:color="auto"/>
            <w:left w:val="none" w:sz="0" w:space="0" w:color="auto"/>
            <w:bottom w:val="none" w:sz="0" w:space="0" w:color="auto"/>
            <w:right w:val="none" w:sz="0" w:space="0" w:color="auto"/>
          </w:divBdr>
        </w:div>
        <w:div w:id="1172843246">
          <w:marLeft w:val="480"/>
          <w:marRight w:val="0"/>
          <w:marTop w:val="0"/>
          <w:marBottom w:val="0"/>
          <w:divBdr>
            <w:top w:val="none" w:sz="0" w:space="0" w:color="auto"/>
            <w:left w:val="none" w:sz="0" w:space="0" w:color="auto"/>
            <w:bottom w:val="none" w:sz="0" w:space="0" w:color="auto"/>
            <w:right w:val="none" w:sz="0" w:space="0" w:color="auto"/>
          </w:divBdr>
        </w:div>
        <w:div w:id="306982385">
          <w:marLeft w:val="480"/>
          <w:marRight w:val="0"/>
          <w:marTop w:val="0"/>
          <w:marBottom w:val="0"/>
          <w:divBdr>
            <w:top w:val="none" w:sz="0" w:space="0" w:color="auto"/>
            <w:left w:val="none" w:sz="0" w:space="0" w:color="auto"/>
            <w:bottom w:val="none" w:sz="0" w:space="0" w:color="auto"/>
            <w:right w:val="none" w:sz="0" w:space="0" w:color="auto"/>
          </w:divBdr>
        </w:div>
        <w:div w:id="29844545">
          <w:marLeft w:val="480"/>
          <w:marRight w:val="0"/>
          <w:marTop w:val="0"/>
          <w:marBottom w:val="0"/>
          <w:divBdr>
            <w:top w:val="none" w:sz="0" w:space="0" w:color="auto"/>
            <w:left w:val="none" w:sz="0" w:space="0" w:color="auto"/>
            <w:bottom w:val="none" w:sz="0" w:space="0" w:color="auto"/>
            <w:right w:val="none" w:sz="0" w:space="0" w:color="auto"/>
          </w:divBdr>
        </w:div>
        <w:div w:id="961182413">
          <w:marLeft w:val="480"/>
          <w:marRight w:val="0"/>
          <w:marTop w:val="0"/>
          <w:marBottom w:val="0"/>
          <w:divBdr>
            <w:top w:val="none" w:sz="0" w:space="0" w:color="auto"/>
            <w:left w:val="none" w:sz="0" w:space="0" w:color="auto"/>
            <w:bottom w:val="none" w:sz="0" w:space="0" w:color="auto"/>
            <w:right w:val="none" w:sz="0" w:space="0" w:color="auto"/>
          </w:divBdr>
        </w:div>
      </w:divsChild>
    </w:div>
    <w:div w:id="640889210">
      <w:bodyDiv w:val="1"/>
      <w:marLeft w:val="0"/>
      <w:marRight w:val="0"/>
      <w:marTop w:val="0"/>
      <w:marBottom w:val="0"/>
      <w:divBdr>
        <w:top w:val="none" w:sz="0" w:space="0" w:color="auto"/>
        <w:left w:val="none" w:sz="0" w:space="0" w:color="auto"/>
        <w:bottom w:val="none" w:sz="0" w:space="0" w:color="auto"/>
        <w:right w:val="none" w:sz="0" w:space="0" w:color="auto"/>
      </w:divBdr>
    </w:div>
    <w:div w:id="641883254">
      <w:bodyDiv w:val="1"/>
      <w:marLeft w:val="0"/>
      <w:marRight w:val="0"/>
      <w:marTop w:val="0"/>
      <w:marBottom w:val="0"/>
      <w:divBdr>
        <w:top w:val="none" w:sz="0" w:space="0" w:color="auto"/>
        <w:left w:val="none" w:sz="0" w:space="0" w:color="auto"/>
        <w:bottom w:val="none" w:sz="0" w:space="0" w:color="auto"/>
        <w:right w:val="none" w:sz="0" w:space="0" w:color="auto"/>
      </w:divBdr>
    </w:div>
    <w:div w:id="641934514">
      <w:bodyDiv w:val="1"/>
      <w:marLeft w:val="0"/>
      <w:marRight w:val="0"/>
      <w:marTop w:val="0"/>
      <w:marBottom w:val="0"/>
      <w:divBdr>
        <w:top w:val="none" w:sz="0" w:space="0" w:color="auto"/>
        <w:left w:val="none" w:sz="0" w:space="0" w:color="auto"/>
        <w:bottom w:val="none" w:sz="0" w:space="0" w:color="auto"/>
        <w:right w:val="none" w:sz="0" w:space="0" w:color="auto"/>
      </w:divBdr>
    </w:div>
    <w:div w:id="648487305">
      <w:bodyDiv w:val="1"/>
      <w:marLeft w:val="0"/>
      <w:marRight w:val="0"/>
      <w:marTop w:val="0"/>
      <w:marBottom w:val="0"/>
      <w:divBdr>
        <w:top w:val="none" w:sz="0" w:space="0" w:color="auto"/>
        <w:left w:val="none" w:sz="0" w:space="0" w:color="auto"/>
        <w:bottom w:val="none" w:sz="0" w:space="0" w:color="auto"/>
        <w:right w:val="none" w:sz="0" w:space="0" w:color="auto"/>
      </w:divBdr>
    </w:div>
    <w:div w:id="650209416">
      <w:bodyDiv w:val="1"/>
      <w:marLeft w:val="0"/>
      <w:marRight w:val="0"/>
      <w:marTop w:val="0"/>
      <w:marBottom w:val="0"/>
      <w:divBdr>
        <w:top w:val="none" w:sz="0" w:space="0" w:color="auto"/>
        <w:left w:val="none" w:sz="0" w:space="0" w:color="auto"/>
        <w:bottom w:val="none" w:sz="0" w:space="0" w:color="auto"/>
        <w:right w:val="none" w:sz="0" w:space="0" w:color="auto"/>
      </w:divBdr>
    </w:div>
    <w:div w:id="656496404">
      <w:bodyDiv w:val="1"/>
      <w:marLeft w:val="0"/>
      <w:marRight w:val="0"/>
      <w:marTop w:val="0"/>
      <w:marBottom w:val="0"/>
      <w:divBdr>
        <w:top w:val="none" w:sz="0" w:space="0" w:color="auto"/>
        <w:left w:val="none" w:sz="0" w:space="0" w:color="auto"/>
        <w:bottom w:val="none" w:sz="0" w:space="0" w:color="auto"/>
        <w:right w:val="none" w:sz="0" w:space="0" w:color="auto"/>
      </w:divBdr>
    </w:div>
    <w:div w:id="656961033">
      <w:bodyDiv w:val="1"/>
      <w:marLeft w:val="0"/>
      <w:marRight w:val="0"/>
      <w:marTop w:val="0"/>
      <w:marBottom w:val="0"/>
      <w:divBdr>
        <w:top w:val="none" w:sz="0" w:space="0" w:color="auto"/>
        <w:left w:val="none" w:sz="0" w:space="0" w:color="auto"/>
        <w:bottom w:val="none" w:sz="0" w:space="0" w:color="auto"/>
        <w:right w:val="none" w:sz="0" w:space="0" w:color="auto"/>
      </w:divBdr>
    </w:div>
    <w:div w:id="658967333">
      <w:bodyDiv w:val="1"/>
      <w:marLeft w:val="0"/>
      <w:marRight w:val="0"/>
      <w:marTop w:val="0"/>
      <w:marBottom w:val="0"/>
      <w:divBdr>
        <w:top w:val="none" w:sz="0" w:space="0" w:color="auto"/>
        <w:left w:val="none" w:sz="0" w:space="0" w:color="auto"/>
        <w:bottom w:val="none" w:sz="0" w:space="0" w:color="auto"/>
        <w:right w:val="none" w:sz="0" w:space="0" w:color="auto"/>
      </w:divBdr>
    </w:div>
    <w:div w:id="660350489">
      <w:bodyDiv w:val="1"/>
      <w:marLeft w:val="0"/>
      <w:marRight w:val="0"/>
      <w:marTop w:val="0"/>
      <w:marBottom w:val="0"/>
      <w:divBdr>
        <w:top w:val="none" w:sz="0" w:space="0" w:color="auto"/>
        <w:left w:val="none" w:sz="0" w:space="0" w:color="auto"/>
        <w:bottom w:val="none" w:sz="0" w:space="0" w:color="auto"/>
        <w:right w:val="none" w:sz="0" w:space="0" w:color="auto"/>
      </w:divBdr>
    </w:div>
    <w:div w:id="663817667">
      <w:bodyDiv w:val="1"/>
      <w:marLeft w:val="0"/>
      <w:marRight w:val="0"/>
      <w:marTop w:val="0"/>
      <w:marBottom w:val="0"/>
      <w:divBdr>
        <w:top w:val="none" w:sz="0" w:space="0" w:color="auto"/>
        <w:left w:val="none" w:sz="0" w:space="0" w:color="auto"/>
        <w:bottom w:val="none" w:sz="0" w:space="0" w:color="auto"/>
        <w:right w:val="none" w:sz="0" w:space="0" w:color="auto"/>
      </w:divBdr>
    </w:div>
    <w:div w:id="664362898">
      <w:bodyDiv w:val="1"/>
      <w:marLeft w:val="0"/>
      <w:marRight w:val="0"/>
      <w:marTop w:val="0"/>
      <w:marBottom w:val="0"/>
      <w:divBdr>
        <w:top w:val="none" w:sz="0" w:space="0" w:color="auto"/>
        <w:left w:val="none" w:sz="0" w:space="0" w:color="auto"/>
        <w:bottom w:val="none" w:sz="0" w:space="0" w:color="auto"/>
        <w:right w:val="none" w:sz="0" w:space="0" w:color="auto"/>
      </w:divBdr>
    </w:div>
    <w:div w:id="664476360">
      <w:bodyDiv w:val="1"/>
      <w:marLeft w:val="0"/>
      <w:marRight w:val="0"/>
      <w:marTop w:val="0"/>
      <w:marBottom w:val="0"/>
      <w:divBdr>
        <w:top w:val="none" w:sz="0" w:space="0" w:color="auto"/>
        <w:left w:val="none" w:sz="0" w:space="0" w:color="auto"/>
        <w:bottom w:val="none" w:sz="0" w:space="0" w:color="auto"/>
        <w:right w:val="none" w:sz="0" w:space="0" w:color="auto"/>
      </w:divBdr>
    </w:div>
    <w:div w:id="666520219">
      <w:bodyDiv w:val="1"/>
      <w:marLeft w:val="0"/>
      <w:marRight w:val="0"/>
      <w:marTop w:val="0"/>
      <w:marBottom w:val="0"/>
      <w:divBdr>
        <w:top w:val="none" w:sz="0" w:space="0" w:color="auto"/>
        <w:left w:val="none" w:sz="0" w:space="0" w:color="auto"/>
        <w:bottom w:val="none" w:sz="0" w:space="0" w:color="auto"/>
        <w:right w:val="none" w:sz="0" w:space="0" w:color="auto"/>
      </w:divBdr>
    </w:div>
    <w:div w:id="667253057">
      <w:bodyDiv w:val="1"/>
      <w:marLeft w:val="0"/>
      <w:marRight w:val="0"/>
      <w:marTop w:val="0"/>
      <w:marBottom w:val="0"/>
      <w:divBdr>
        <w:top w:val="none" w:sz="0" w:space="0" w:color="auto"/>
        <w:left w:val="none" w:sz="0" w:space="0" w:color="auto"/>
        <w:bottom w:val="none" w:sz="0" w:space="0" w:color="auto"/>
        <w:right w:val="none" w:sz="0" w:space="0" w:color="auto"/>
      </w:divBdr>
    </w:div>
    <w:div w:id="667368862">
      <w:bodyDiv w:val="1"/>
      <w:marLeft w:val="0"/>
      <w:marRight w:val="0"/>
      <w:marTop w:val="0"/>
      <w:marBottom w:val="0"/>
      <w:divBdr>
        <w:top w:val="none" w:sz="0" w:space="0" w:color="auto"/>
        <w:left w:val="none" w:sz="0" w:space="0" w:color="auto"/>
        <w:bottom w:val="none" w:sz="0" w:space="0" w:color="auto"/>
        <w:right w:val="none" w:sz="0" w:space="0" w:color="auto"/>
      </w:divBdr>
    </w:div>
    <w:div w:id="668867010">
      <w:bodyDiv w:val="1"/>
      <w:marLeft w:val="0"/>
      <w:marRight w:val="0"/>
      <w:marTop w:val="0"/>
      <w:marBottom w:val="0"/>
      <w:divBdr>
        <w:top w:val="none" w:sz="0" w:space="0" w:color="auto"/>
        <w:left w:val="none" w:sz="0" w:space="0" w:color="auto"/>
        <w:bottom w:val="none" w:sz="0" w:space="0" w:color="auto"/>
        <w:right w:val="none" w:sz="0" w:space="0" w:color="auto"/>
      </w:divBdr>
    </w:div>
    <w:div w:id="669602027">
      <w:bodyDiv w:val="1"/>
      <w:marLeft w:val="0"/>
      <w:marRight w:val="0"/>
      <w:marTop w:val="0"/>
      <w:marBottom w:val="0"/>
      <w:divBdr>
        <w:top w:val="none" w:sz="0" w:space="0" w:color="auto"/>
        <w:left w:val="none" w:sz="0" w:space="0" w:color="auto"/>
        <w:bottom w:val="none" w:sz="0" w:space="0" w:color="auto"/>
        <w:right w:val="none" w:sz="0" w:space="0" w:color="auto"/>
      </w:divBdr>
    </w:div>
    <w:div w:id="671027894">
      <w:bodyDiv w:val="1"/>
      <w:marLeft w:val="0"/>
      <w:marRight w:val="0"/>
      <w:marTop w:val="0"/>
      <w:marBottom w:val="0"/>
      <w:divBdr>
        <w:top w:val="none" w:sz="0" w:space="0" w:color="auto"/>
        <w:left w:val="none" w:sz="0" w:space="0" w:color="auto"/>
        <w:bottom w:val="none" w:sz="0" w:space="0" w:color="auto"/>
        <w:right w:val="none" w:sz="0" w:space="0" w:color="auto"/>
      </w:divBdr>
    </w:div>
    <w:div w:id="673145259">
      <w:bodyDiv w:val="1"/>
      <w:marLeft w:val="0"/>
      <w:marRight w:val="0"/>
      <w:marTop w:val="0"/>
      <w:marBottom w:val="0"/>
      <w:divBdr>
        <w:top w:val="none" w:sz="0" w:space="0" w:color="auto"/>
        <w:left w:val="none" w:sz="0" w:space="0" w:color="auto"/>
        <w:bottom w:val="none" w:sz="0" w:space="0" w:color="auto"/>
        <w:right w:val="none" w:sz="0" w:space="0" w:color="auto"/>
      </w:divBdr>
    </w:div>
    <w:div w:id="673261930">
      <w:bodyDiv w:val="1"/>
      <w:marLeft w:val="0"/>
      <w:marRight w:val="0"/>
      <w:marTop w:val="0"/>
      <w:marBottom w:val="0"/>
      <w:divBdr>
        <w:top w:val="none" w:sz="0" w:space="0" w:color="auto"/>
        <w:left w:val="none" w:sz="0" w:space="0" w:color="auto"/>
        <w:bottom w:val="none" w:sz="0" w:space="0" w:color="auto"/>
        <w:right w:val="none" w:sz="0" w:space="0" w:color="auto"/>
      </w:divBdr>
    </w:div>
    <w:div w:id="674379269">
      <w:bodyDiv w:val="1"/>
      <w:marLeft w:val="0"/>
      <w:marRight w:val="0"/>
      <w:marTop w:val="0"/>
      <w:marBottom w:val="0"/>
      <w:divBdr>
        <w:top w:val="none" w:sz="0" w:space="0" w:color="auto"/>
        <w:left w:val="none" w:sz="0" w:space="0" w:color="auto"/>
        <w:bottom w:val="none" w:sz="0" w:space="0" w:color="auto"/>
        <w:right w:val="none" w:sz="0" w:space="0" w:color="auto"/>
      </w:divBdr>
    </w:div>
    <w:div w:id="676078974">
      <w:bodyDiv w:val="1"/>
      <w:marLeft w:val="0"/>
      <w:marRight w:val="0"/>
      <w:marTop w:val="0"/>
      <w:marBottom w:val="0"/>
      <w:divBdr>
        <w:top w:val="none" w:sz="0" w:space="0" w:color="auto"/>
        <w:left w:val="none" w:sz="0" w:space="0" w:color="auto"/>
        <w:bottom w:val="none" w:sz="0" w:space="0" w:color="auto"/>
        <w:right w:val="none" w:sz="0" w:space="0" w:color="auto"/>
      </w:divBdr>
      <w:divsChild>
        <w:div w:id="962271734">
          <w:marLeft w:val="480"/>
          <w:marRight w:val="0"/>
          <w:marTop w:val="0"/>
          <w:marBottom w:val="0"/>
          <w:divBdr>
            <w:top w:val="none" w:sz="0" w:space="0" w:color="auto"/>
            <w:left w:val="none" w:sz="0" w:space="0" w:color="auto"/>
            <w:bottom w:val="none" w:sz="0" w:space="0" w:color="auto"/>
            <w:right w:val="none" w:sz="0" w:space="0" w:color="auto"/>
          </w:divBdr>
        </w:div>
        <w:div w:id="1892841739">
          <w:marLeft w:val="480"/>
          <w:marRight w:val="0"/>
          <w:marTop w:val="0"/>
          <w:marBottom w:val="0"/>
          <w:divBdr>
            <w:top w:val="none" w:sz="0" w:space="0" w:color="auto"/>
            <w:left w:val="none" w:sz="0" w:space="0" w:color="auto"/>
            <w:bottom w:val="none" w:sz="0" w:space="0" w:color="auto"/>
            <w:right w:val="none" w:sz="0" w:space="0" w:color="auto"/>
          </w:divBdr>
        </w:div>
        <w:div w:id="960451473">
          <w:marLeft w:val="480"/>
          <w:marRight w:val="0"/>
          <w:marTop w:val="0"/>
          <w:marBottom w:val="0"/>
          <w:divBdr>
            <w:top w:val="none" w:sz="0" w:space="0" w:color="auto"/>
            <w:left w:val="none" w:sz="0" w:space="0" w:color="auto"/>
            <w:bottom w:val="none" w:sz="0" w:space="0" w:color="auto"/>
            <w:right w:val="none" w:sz="0" w:space="0" w:color="auto"/>
          </w:divBdr>
        </w:div>
        <w:div w:id="1889753655">
          <w:marLeft w:val="480"/>
          <w:marRight w:val="0"/>
          <w:marTop w:val="0"/>
          <w:marBottom w:val="0"/>
          <w:divBdr>
            <w:top w:val="none" w:sz="0" w:space="0" w:color="auto"/>
            <w:left w:val="none" w:sz="0" w:space="0" w:color="auto"/>
            <w:bottom w:val="none" w:sz="0" w:space="0" w:color="auto"/>
            <w:right w:val="none" w:sz="0" w:space="0" w:color="auto"/>
          </w:divBdr>
        </w:div>
        <w:div w:id="613633288">
          <w:marLeft w:val="480"/>
          <w:marRight w:val="0"/>
          <w:marTop w:val="0"/>
          <w:marBottom w:val="0"/>
          <w:divBdr>
            <w:top w:val="none" w:sz="0" w:space="0" w:color="auto"/>
            <w:left w:val="none" w:sz="0" w:space="0" w:color="auto"/>
            <w:bottom w:val="none" w:sz="0" w:space="0" w:color="auto"/>
            <w:right w:val="none" w:sz="0" w:space="0" w:color="auto"/>
          </w:divBdr>
        </w:div>
        <w:div w:id="1553153760">
          <w:marLeft w:val="480"/>
          <w:marRight w:val="0"/>
          <w:marTop w:val="0"/>
          <w:marBottom w:val="0"/>
          <w:divBdr>
            <w:top w:val="none" w:sz="0" w:space="0" w:color="auto"/>
            <w:left w:val="none" w:sz="0" w:space="0" w:color="auto"/>
            <w:bottom w:val="none" w:sz="0" w:space="0" w:color="auto"/>
            <w:right w:val="none" w:sz="0" w:space="0" w:color="auto"/>
          </w:divBdr>
        </w:div>
        <w:div w:id="701982120">
          <w:marLeft w:val="480"/>
          <w:marRight w:val="0"/>
          <w:marTop w:val="0"/>
          <w:marBottom w:val="0"/>
          <w:divBdr>
            <w:top w:val="none" w:sz="0" w:space="0" w:color="auto"/>
            <w:left w:val="none" w:sz="0" w:space="0" w:color="auto"/>
            <w:bottom w:val="none" w:sz="0" w:space="0" w:color="auto"/>
            <w:right w:val="none" w:sz="0" w:space="0" w:color="auto"/>
          </w:divBdr>
        </w:div>
        <w:div w:id="2065790378">
          <w:marLeft w:val="480"/>
          <w:marRight w:val="0"/>
          <w:marTop w:val="0"/>
          <w:marBottom w:val="0"/>
          <w:divBdr>
            <w:top w:val="none" w:sz="0" w:space="0" w:color="auto"/>
            <w:left w:val="none" w:sz="0" w:space="0" w:color="auto"/>
            <w:bottom w:val="none" w:sz="0" w:space="0" w:color="auto"/>
            <w:right w:val="none" w:sz="0" w:space="0" w:color="auto"/>
          </w:divBdr>
        </w:div>
        <w:div w:id="429396366">
          <w:marLeft w:val="480"/>
          <w:marRight w:val="0"/>
          <w:marTop w:val="0"/>
          <w:marBottom w:val="0"/>
          <w:divBdr>
            <w:top w:val="none" w:sz="0" w:space="0" w:color="auto"/>
            <w:left w:val="none" w:sz="0" w:space="0" w:color="auto"/>
            <w:bottom w:val="none" w:sz="0" w:space="0" w:color="auto"/>
            <w:right w:val="none" w:sz="0" w:space="0" w:color="auto"/>
          </w:divBdr>
        </w:div>
        <w:div w:id="224419067">
          <w:marLeft w:val="480"/>
          <w:marRight w:val="0"/>
          <w:marTop w:val="0"/>
          <w:marBottom w:val="0"/>
          <w:divBdr>
            <w:top w:val="none" w:sz="0" w:space="0" w:color="auto"/>
            <w:left w:val="none" w:sz="0" w:space="0" w:color="auto"/>
            <w:bottom w:val="none" w:sz="0" w:space="0" w:color="auto"/>
            <w:right w:val="none" w:sz="0" w:space="0" w:color="auto"/>
          </w:divBdr>
        </w:div>
        <w:div w:id="850528108">
          <w:marLeft w:val="480"/>
          <w:marRight w:val="0"/>
          <w:marTop w:val="0"/>
          <w:marBottom w:val="0"/>
          <w:divBdr>
            <w:top w:val="none" w:sz="0" w:space="0" w:color="auto"/>
            <w:left w:val="none" w:sz="0" w:space="0" w:color="auto"/>
            <w:bottom w:val="none" w:sz="0" w:space="0" w:color="auto"/>
            <w:right w:val="none" w:sz="0" w:space="0" w:color="auto"/>
          </w:divBdr>
        </w:div>
        <w:div w:id="1351376460">
          <w:marLeft w:val="480"/>
          <w:marRight w:val="0"/>
          <w:marTop w:val="0"/>
          <w:marBottom w:val="0"/>
          <w:divBdr>
            <w:top w:val="none" w:sz="0" w:space="0" w:color="auto"/>
            <w:left w:val="none" w:sz="0" w:space="0" w:color="auto"/>
            <w:bottom w:val="none" w:sz="0" w:space="0" w:color="auto"/>
            <w:right w:val="none" w:sz="0" w:space="0" w:color="auto"/>
          </w:divBdr>
        </w:div>
        <w:div w:id="829521715">
          <w:marLeft w:val="480"/>
          <w:marRight w:val="0"/>
          <w:marTop w:val="0"/>
          <w:marBottom w:val="0"/>
          <w:divBdr>
            <w:top w:val="none" w:sz="0" w:space="0" w:color="auto"/>
            <w:left w:val="none" w:sz="0" w:space="0" w:color="auto"/>
            <w:bottom w:val="none" w:sz="0" w:space="0" w:color="auto"/>
            <w:right w:val="none" w:sz="0" w:space="0" w:color="auto"/>
          </w:divBdr>
        </w:div>
        <w:div w:id="2121756785">
          <w:marLeft w:val="480"/>
          <w:marRight w:val="0"/>
          <w:marTop w:val="0"/>
          <w:marBottom w:val="0"/>
          <w:divBdr>
            <w:top w:val="none" w:sz="0" w:space="0" w:color="auto"/>
            <w:left w:val="none" w:sz="0" w:space="0" w:color="auto"/>
            <w:bottom w:val="none" w:sz="0" w:space="0" w:color="auto"/>
            <w:right w:val="none" w:sz="0" w:space="0" w:color="auto"/>
          </w:divBdr>
        </w:div>
        <w:div w:id="1129975669">
          <w:marLeft w:val="480"/>
          <w:marRight w:val="0"/>
          <w:marTop w:val="0"/>
          <w:marBottom w:val="0"/>
          <w:divBdr>
            <w:top w:val="none" w:sz="0" w:space="0" w:color="auto"/>
            <w:left w:val="none" w:sz="0" w:space="0" w:color="auto"/>
            <w:bottom w:val="none" w:sz="0" w:space="0" w:color="auto"/>
            <w:right w:val="none" w:sz="0" w:space="0" w:color="auto"/>
          </w:divBdr>
        </w:div>
        <w:div w:id="46691518">
          <w:marLeft w:val="480"/>
          <w:marRight w:val="0"/>
          <w:marTop w:val="0"/>
          <w:marBottom w:val="0"/>
          <w:divBdr>
            <w:top w:val="none" w:sz="0" w:space="0" w:color="auto"/>
            <w:left w:val="none" w:sz="0" w:space="0" w:color="auto"/>
            <w:bottom w:val="none" w:sz="0" w:space="0" w:color="auto"/>
            <w:right w:val="none" w:sz="0" w:space="0" w:color="auto"/>
          </w:divBdr>
        </w:div>
        <w:div w:id="1243174463">
          <w:marLeft w:val="480"/>
          <w:marRight w:val="0"/>
          <w:marTop w:val="0"/>
          <w:marBottom w:val="0"/>
          <w:divBdr>
            <w:top w:val="none" w:sz="0" w:space="0" w:color="auto"/>
            <w:left w:val="none" w:sz="0" w:space="0" w:color="auto"/>
            <w:bottom w:val="none" w:sz="0" w:space="0" w:color="auto"/>
            <w:right w:val="none" w:sz="0" w:space="0" w:color="auto"/>
          </w:divBdr>
        </w:div>
        <w:div w:id="1343895817">
          <w:marLeft w:val="480"/>
          <w:marRight w:val="0"/>
          <w:marTop w:val="0"/>
          <w:marBottom w:val="0"/>
          <w:divBdr>
            <w:top w:val="none" w:sz="0" w:space="0" w:color="auto"/>
            <w:left w:val="none" w:sz="0" w:space="0" w:color="auto"/>
            <w:bottom w:val="none" w:sz="0" w:space="0" w:color="auto"/>
            <w:right w:val="none" w:sz="0" w:space="0" w:color="auto"/>
          </w:divBdr>
        </w:div>
        <w:div w:id="560285641">
          <w:marLeft w:val="480"/>
          <w:marRight w:val="0"/>
          <w:marTop w:val="0"/>
          <w:marBottom w:val="0"/>
          <w:divBdr>
            <w:top w:val="none" w:sz="0" w:space="0" w:color="auto"/>
            <w:left w:val="none" w:sz="0" w:space="0" w:color="auto"/>
            <w:bottom w:val="none" w:sz="0" w:space="0" w:color="auto"/>
            <w:right w:val="none" w:sz="0" w:space="0" w:color="auto"/>
          </w:divBdr>
        </w:div>
        <w:div w:id="371803998">
          <w:marLeft w:val="480"/>
          <w:marRight w:val="0"/>
          <w:marTop w:val="0"/>
          <w:marBottom w:val="0"/>
          <w:divBdr>
            <w:top w:val="none" w:sz="0" w:space="0" w:color="auto"/>
            <w:left w:val="none" w:sz="0" w:space="0" w:color="auto"/>
            <w:bottom w:val="none" w:sz="0" w:space="0" w:color="auto"/>
            <w:right w:val="none" w:sz="0" w:space="0" w:color="auto"/>
          </w:divBdr>
        </w:div>
        <w:div w:id="2137988707">
          <w:marLeft w:val="480"/>
          <w:marRight w:val="0"/>
          <w:marTop w:val="0"/>
          <w:marBottom w:val="0"/>
          <w:divBdr>
            <w:top w:val="none" w:sz="0" w:space="0" w:color="auto"/>
            <w:left w:val="none" w:sz="0" w:space="0" w:color="auto"/>
            <w:bottom w:val="none" w:sz="0" w:space="0" w:color="auto"/>
            <w:right w:val="none" w:sz="0" w:space="0" w:color="auto"/>
          </w:divBdr>
        </w:div>
        <w:div w:id="1185558479">
          <w:marLeft w:val="480"/>
          <w:marRight w:val="0"/>
          <w:marTop w:val="0"/>
          <w:marBottom w:val="0"/>
          <w:divBdr>
            <w:top w:val="none" w:sz="0" w:space="0" w:color="auto"/>
            <w:left w:val="none" w:sz="0" w:space="0" w:color="auto"/>
            <w:bottom w:val="none" w:sz="0" w:space="0" w:color="auto"/>
            <w:right w:val="none" w:sz="0" w:space="0" w:color="auto"/>
          </w:divBdr>
        </w:div>
        <w:div w:id="927156800">
          <w:marLeft w:val="480"/>
          <w:marRight w:val="0"/>
          <w:marTop w:val="0"/>
          <w:marBottom w:val="0"/>
          <w:divBdr>
            <w:top w:val="none" w:sz="0" w:space="0" w:color="auto"/>
            <w:left w:val="none" w:sz="0" w:space="0" w:color="auto"/>
            <w:bottom w:val="none" w:sz="0" w:space="0" w:color="auto"/>
            <w:right w:val="none" w:sz="0" w:space="0" w:color="auto"/>
          </w:divBdr>
        </w:div>
        <w:div w:id="586621320">
          <w:marLeft w:val="480"/>
          <w:marRight w:val="0"/>
          <w:marTop w:val="0"/>
          <w:marBottom w:val="0"/>
          <w:divBdr>
            <w:top w:val="none" w:sz="0" w:space="0" w:color="auto"/>
            <w:left w:val="none" w:sz="0" w:space="0" w:color="auto"/>
            <w:bottom w:val="none" w:sz="0" w:space="0" w:color="auto"/>
            <w:right w:val="none" w:sz="0" w:space="0" w:color="auto"/>
          </w:divBdr>
        </w:div>
        <w:div w:id="1647054421">
          <w:marLeft w:val="480"/>
          <w:marRight w:val="0"/>
          <w:marTop w:val="0"/>
          <w:marBottom w:val="0"/>
          <w:divBdr>
            <w:top w:val="none" w:sz="0" w:space="0" w:color="auto"/>
            <w:left w:val="none" w:sz="0" w:space="0" w:color="auto"/>
            <w:bottom w:val="none" w:sz="0" w:space="0" w:color="auto"/>
            <w:right w:val="none" w:sz="0" w:space="0" w:color="auto"/>
          </w:divBdr>
        </w:div>
        <w:div w:id="1897812327">
          <w:marLeft w:val="480"/>
          <w:marRight w:val="0"/>
          <w:marTop w:val="0"/>
          <w:marBottom w:val="0"/>
          <w:divBdr>
            <w:top w:val="none" w:sz="0" w:space="0" w:color="auto"/>
            <w:left w:val="none" w:sz="0" w:space="0" w:color="auto"/>
            <w:bottom w:val="none" w:sz="0" w:space="0" w:color="auto"/>
            <w:right w:val="none" w:sz="0" w:space="0" w:color="auto"/>
          </w:divBdr>
        </w:div>
        <w:div w:id="1869634670">
          <w:marLeft w:val="480"/>
          <w:marRight w:val="0"/>
          <w:marTop w:val="0"/>
          <w:marBottom w:val="0"/>
          <w:divBdr>
            <w:top w:val="none" w:sz="0" w:space="0" w:color="auto"/>
            <w:left w:val="none" w:sz="0" w:space="0" w:color="auto"/>
            <w:bottom w:val="none" w:sz="0" w:space="0" w:color="auto"/>
            <w:right w:val="none" w:sz="0" w:space="0" w:color="auto"/>
          </w:divBdr>
        </w:div>
        <w:div w:id="413094513">
          <w:marLeft w:val="480"/>
          <w:marRight w:val="0"/>
          <w:marTop w:val="0"/>
          <w:marBottom w:val="0"/>
          <w:divBdr>
            <w:top w:val="none" w:sz="0" w:space="0" w:color="auto"/>
            <w:left w:val="none" w:sz="0" w:space="0" w:color="auto"/>
            <w:bottom w:val="none" w:sz="0" w:space="0" w:color="auto"/>
            <w:right w:val="none" w:sz="0" w:space="0" w:color="auto"/>
          </w:divBdr>
        </w:div>
        <w:div w:id="1374845371">
          <w:marLeft w:val="480"/>
          <w:marRight w:val="0"/>
          <w:marTop w:val="0"/>
          <w:marBottom w:val="0"/>
          <w:divBdr>
            <w:top w:val="none" w:sz="0" w:space="0" w:color="auto"/>
            <w:left w:val="none" w:sz="0" w:space="0" w:color="auto"/>
            <w:bottom w:val="none" w:sz="0" w:space="0" w:color="auto"/>
            <w:right w:val="none" w:sz="0" w:space="0" w:color="auto"/>
          </w:divBdr>
        </w:div>
        <w:div w:id="724837007">
          <w:marLeft w:val="480"/>
          <w:marRight w:val="0"/>
          <w:marTop w:val="0"/>
          <w:marBottom w:val="0"/>
          <w:divBdr>
            <w:top w:val="none" w:sz="0" w:space="0" w:color="auto"/>
            <w:left w:val="none" w:sz="0" w:space="0" w:color="auto"/>
            <w:bottom w:val="none" w:sz="0" w:space="0" w:color="auto"/>
            <w:right w:val="none" w:sz="0" w:space="0" w:color="auto"/>
          </w:divBdr>
        </w:div>
        <w:div w:id="1451167337">
          <w:marLeft w:val="480"/>
          <w:marRight w:val="0"/>
          <w:marTop w:val="0"/>
          <w:marBottom w:val="0"/>
          <w:divBdr>
            <w:top w:val="none" w:sz="0" w:space="0" w:color="auto"/>
            <w:left w:val="none" w:sz="0" w:space="0" w:color="auto"/>
            <w:bottom w:val="none" w:sz="0" w:space="0" w:color="auto"/>
            <w:right w:val="none" w:sz="0" w:space="0" w:color="auto"/>
          </w:divBdr>
        </w:div>
        <w:div w:id="1583686713">
          <w:marLeft w:val="480"/>
          <w:marRight w:val="0"/>
          <w:marTop w:val="0"/>
          <w:marBottom w:val="0"/>
          <w:divBdr>
            <w:top w:val="none" w:sz="0" w:space="0" w:color="auto"/>
            <w:left w:val="none" w:sz="0" w:space="0" w:color="auto"/>
            <w:bottom w:val="none" w:sz="0" w:space="0" w:color="auto"/>
            <w:right w:val="none" w:sz="0" w:space="0" w:color="auto"/>
          </w:divBdr>
        </w:div>
        <w:div w:id="572008340">
          <w:marLeft w:val="480"/>
          <w:marRight w:val="0"/>
          <w:marTop w:val="0"/>
          <w:marBottom w:val="0"/>
          <w:divBdr>
            <w:top w:val="none" w:sz="0" w:space="0" w:color="auto"/>
            <w:left w:val="none" w:sz="0" w:space="0" w:color="auto"/>
            <w:bottom w:val="none" w:sz="0" w:space="0" w:color="auto"/>
            <w:right w:val="none" w:sz="0" w:space="0" w:color="auto"/>
          </w:divBdr>
        </w:div>
        <w:div w:id="2043628690">
          <w:marLeft w:val="480"/>
          <w:marRight w:val="0"/>
          <w:marTop w:val="0"/>
          <w:marBottom w:val="0"/>
          <w:divBdr>
            <w:top w:val="none" w:sz="0" w:space="0" w:color="auto"/>
            <w:left w:val="none" w:sz="0" w:space="0" w:color="auto"/>
            <w:bottom w:val="none" w:sz="0" w:space="0" w:color="auto"/>
            <w:right w:val="none" w:sz="0" w:space="0" w:color="auto"/>
          </w:divBdr>
        </w:div>
        <w:div w:id="289675853">
          <w:marLeft w:val="480"/>
          <w:marRight w:val="0"/>
          <w:marTop w:val="0"/>
          <w:marBottom w:val="0"/>
          <w:divBdr>
            <w:top w:val="none" w:sz="0" w:space="0" w:color="auto"/>
            <w:left w:val="none" w:sz="0" w:space="0" w:color="auto"/>
            <w:bottom w:val="none" w:sz="0" w:space="0" w:color="auto"/>
            <w:right w:val="none" w:sz="0" w:space="0" w:color="auto"/>
          </w:divBdr>
        </w:div>
        <w:div w:id="11343634">
          <w:marLeft w:val="480"/>
          <w:marRight w:val="0"/>
          <w:marTop w:val="0"/>
          <w:marBottom w:val="0"/>
          <w:divBdr>
            <w:top w:val="none" w:sz="0" w:space="0" w:color="auto"/>
            <w:left w:val="none" w:sz="0" w:space="0" w:color="auto"/>
            <w:bottom w:val="none" w:sz="0" w:space="0" w:color="auto"/>
            <w:right w:val="none" w:sz="0" w:space="0" w:color="auto"/>
          </w:divBdr>
        </w:div>
        <w:div w:id="744959684">
          <w:marLeft w:val="480"/>
          <w:marRight w:val="0"/>
          <w:marTop w:val="0"/>
          <w:marBottom w:val="0"/>
          <w:divBdr>
            <w:top w:val="none" w:sz="0" w:space="0" w:color="auto"/>
            <w:left w:val="none" w:sz="0" w:space="0" w:color="auto"/>
            <w:bottom w:val="none" w:sz="0" w:space="0" w:color="auto"/>
            <w:right w:val="none" w:sz="0" w:space="0" w:color="auto"/>
          </w:divBdr>
        </w:div>
        <w:div w:id="663706929">
          <w:marLeft w:val="480"/>
          <w:marRight w:val="0"/>
          <w:marTop w:val="0"/>
          <w:marBottom w:val="0"/>
          <w:divBdr>
            <w:top w:val="none" w:sz="0" w:space="0" w:color="auto"/>
            <w:left w:val="none" w:sz="0" w:space="0" w:color="auto"/>
            <w:bottom w:val="none" w:sz="0" w:space="0" w:color="auto"/>
            <w:right w:val="none" w:sz="0" w:space="0" w:color="auto"/>
          </w:divBdr>
        </w:div>
        <w:div w:id="1092706653">
          <w:marLeft w:val="480"/>
          <w:marRight w:val="0"/>
          <w:marTop w:val="0"/>
          <w:marBottom w:val="0"/>
          <w:divBdr>
            <w:top w:val="none" w:sz="0" w:space="0" w:color="auto"/>
            <w:left w:val="none" w:sz="0" w:space="0" w:color="auto"/>
            <w:bottom w:val="none" w:sz="0" w:space="0" w:color="auto"/>
            <w:right w:val="none" w:sz="0" w:space="0" w:color="auto"/>
          </w:divBdr>
        </w:div>
        <w:div w:id="1119449741">
          <w:marLeft w:val="480"/>
          <w:marRight w:val="0"/>
          <w:marTop w:val="0"/>
          <w:marBottom w:val="0"/>
          <w:divBdr>
            <w:top w:val="none" w:sz="0" w:space="0" w:color="auto"/>
            <w:left w:val="none" w:sz="0" w:space="0" w:color="auto"/>
            <w:bottom w:val="none" w:sz="0" w:space="0" w:color="auto"/>
            <w:right w:val="none" w:sz="0" w:space="0" w:color="auto"/>
          </w:divBdr>
        </w:div>
        <w:div w:id="1161968394">
          <w:marLeft w:val="480"/>
          <w:marRight w:val="0"/>
          <w:marTop w:val="0"/>
          <w:marBottom w:val="0"/>
          <w:divBdr>
            <w:top w:val="none" w:sz="0" w:space="0" w:color="auto"/>
            <w:left w:val="none" w:sz="0" w:space="0" w:color="auto"/>
            <w:bottom w:val="none" w:sz="0" w:space="0" w:color="auto"/>
            <w:right w:val="none" w:sz="0" w:space="0" w:color="auto"/>
          </w:divBdr>
        </w:div>
        <w:div w:id="376858792">
          <w:marLeft w:val="480"/>
          <w:marRight w:val="0"/>
          <w:marTop w:val="0"/>
          <w:marBottom w:val="0"/>
          <w:divBdr>
            <w:top w:val="none" w:sz="0" w:space="0" w:color="auto"/>
            <w:left w:val="none" w:sz="0" w:space="0" w:color="auto"/>
            <w:bottom w:val="none" w:sz="0" w:space="0" w:color="auto"/>
            <w:right w:val="none" w:sz="0" w:space="0" w:color="auto"/>
          </w:divBdr>
        </w:div>
        <w:div w:id="774448052">
          <w:marLeft w:val="480"/>
          <w:marRight w:val="0"/>
          <w:marTop w:val="0"/>
          <w:marBottom w:val="0"/>
          <w:divBdr>
            <w:top w:val="none" w:sz="0" w:space="0" w:color="auto"/>
            <w:left w:val="none" w:sz="0" w:space="0" w:color="auto"/>
            <w:bottom w:val="none" w:sz="0" w:space="0" w:color="auto"/>
            <w:right w:val="none" w:sz="0" w:space="0" w:color="auto"/>
          </w:divBdr>
        </w:div>
        <w:div w:id="953681627">
          <w:marLeft w:val="480"/>
          <w:marRight w:val="0"/>
          <w:marTop w:val="0"/>
          <w:marBottom w:val="0"/>
          <w:divBdr>
            <w:top w:val="none" w:sz="0" w:space="0" w:color="auto"/>
            <w:left w:val="none" w:sz="0" w:space="0" w:color="auto"/>
            <w:bottom w:val="none" w:sz="0" w:space="0" w:color="auto"/>
            <w:right w:val="none" w:sz="0" w:space="0" w:color="auto"/>
          </w:divBdr>
        </w:div>
        <w:div w:id="158083090">
          <w:marLeft w:val="480"/>
          <w:marRight w:val="0"/>
          <w:marTop w:val="0"/>
          <w:marBottom w:val="0"/>
          <w:divBdr>
            <w:top w:val="none" w:sz="0" w:space="0" w:color="auto"/>
            <w:left w:val="none" w:sz="0" w:space="0" w:color="auto"/>
            <w:bottom w:val="none" w:sz="0" w:space="0" w:color="auto"/>
            <w:right w:val="none" w:sz="0" w:space="0" w:color="auto"/>
          </w:divBdr>
        </w:div>
        <w:div w:id="1115559120">
          <w:marLeft w:val="480"/>
          <w:marRight w:val="0"/>
          <w:marTop w:val="0"/>
          <w:marBottom w:val="0"/>
          <w:divBdr>
            <w:top w:val="none" w:sz="0" w:space="0" w:color="auto"/>
            <w:left w:val="none" w:sz="0" w:space="0" w:color="auto"/>
            <w:bottom w:val="none" w:sz="0" w:space="0" w:color="auto"/>
            <w:right w:val="none" w:sz="0" w:space="0" w:color="auto"/>
          </w:divBdr>
        </w:div>
        <w:div w:id="197205250">
          <w:marLeft w:val="480"/>
          <w:marRight w:val="0"/>
          <w:marTop w:val="0"/>
          <w:marBottom w:val="0"/>
          <w:divBdr>
            <w:top w:val="none" w:sz="0" w:space="0" w:color="auto"/>
            <w:left w:val="none" w:sz="0" w:space="0" w:color="auto"/>
            <w:bottom w:val="none" w:sz="0" w:space="0" w:color="auto"/>
            <w:right w:val="none" w:sz="0" w:space="0" w:color="auto"/>
          </w:divBdr>
        </w:div>
        <w:div w:id="1711496798">
          <w:marLeft w:val="480"/>
          <w:marRight w:val="0"/>
          <w:marTop w:val="0"/>
          <w:marBottom w:val="0"/>
          <w:divBdr>
            <w:top w:val="none" w:sz="0" w:space="0" w:color="auto"/>
            <w:left w:val="none" w:sz="0" w:space="0" w:color="auto"/>
            <w:bottom w:val="none" w:sz="0" w:space="0" w:color="auto"/>
            <w:right w:val="none" w:sz="0" w:space="0" w:color="auto"/>
          </w:divBdr>
        </w:div>
        <w:div w:id="1689022050">
          <w:marLeft w:val="480"/>
          <w:marRight w:val="0"/>
          <w:marTop w:val="0"/>
          <w:marBottom w:val="0"/>
          <w:divBdr>
            <w:top w:val="none" w:sz="0" w:space="0" w:color="auto"/>
            <w:left w:val="none" w:sz="0" w:space="0" w:color="auto"/>
            <w:bottom w:val="none" w:sz="0" w:space="0" w:color="auto"/>
            <w:right w:val="none" w:sz="0" w:space="0" w:color="auto"/>
          </w:divBdr>
        </w:div>
        <w:div w:id="1549495186">
          <w:marLeft w:val="480"/>
          <w:marRight w:val="0"/>
          <w:marTop w:val="0"/>
          <w:marBottom w:val="0"/>
          <w:divBdr>
            <w:top w:val="none" w:sz="0" w:space="0" w:color="auto"/>
            <w:left w:val="none" w:sz="0" w:space="0" w:color="auto"/>
            <w:bottom w:val="none" w:sz="0" w:space="0" w:color="auto"/>
            <w:right w:val="none" w:sz="0" w:space="0" w:color="auto"/>
          </w:divBdr>
        </w:div>
        <w:div w:id="1710913619">
          <w:marLeft w:val="480"/>
          <w:marRight w:val="0"/>
          <w:marTop w:val="0"/>
          <w:marBottom w:val="0"/>
          <w:divBdr>
            <w:top w:val="none" w:sz="0" w:space="0" w:color="auto"/>
            <w:left w:val="none" w:sz="0" w:space="0" w:color="auto"/>
            <w:bottom w:val="none" w:sz="0" w:space="0" w:color="auto"/>
            <w:right w:val="none" w:sz="0" w:space="0" w:color="auto"/>
          </w:divBdr>
        </w:div>
        <w:div w:id="580649132">
          <w:marLeft w:val="480"/>
          <w:marRight w:val="0"/>
          <w:marTop w:val="0"/>
          <w:marBottom w:val="0"/>
          <w:divBdr>
            <w:top w:val="none" w:sz="0" w:space="0" w:color="auto"/>
            <w:left w:val="none" w:sz="0" w:space="0" w:color="auto"/>
            <w:bottom w:val="none" w:sz="0" w:space="0" w:color="auto"/>
            <w:right w:val="none" w:sz="0" w:space="0" w:color="auto"/>
          </w:divBdr>
        </w:div>
        <w:div w:id="1415860360">
          <w:marLeft w:val="480"/>
          <w:marRight w:val="0"/>
          <w:marTop w:val="0"/>
          <w:marBottom w:val="0"/>
          <w:divBdr>
            <w:top w:val="none" w:sz="0" w:space="0" w:color="auto"/>
            <w:left w:val="none" w:sz="0" w:space="0" w:color="auto"/>
            <w:bottom w:val="none" w:sz="0" w:space="0" w:color="auto"/>
            <w:right w:val="none" w:sz="0" w:space="0" w:color="auto"/>
          </w:divBdr>
        </w:div>
        <w:div w:id="415367618">
          <w:marLeft w:val="480"/>
          <w:marRight w:val="0"/>
          <w:marTop w:val="0"/>
          <w:marBottom w:val="0"/>
          <w:divBdr>
            <w:top w:val="none" w:sz="0" w:space="0" w:color="auto"/>
            <w:left w:val="none" w:sz="0" w:space="0" w:color="auto"/>
            <w:bottom w:val="none" w:sz="0" w:space="0" w:color="auto"/>
            <w:right w:val="none" w:sz="0" w:space="0" w:color="auto"/>
          </w:divBdr>
        </w:div>
        <w:div w:id="133835188">
          <w:marLeft w:val="480"/>
          <w:marRight w:val="0"/>
          <w:marTop w:val="0"/>
          <w:marBottom w:val="0"/>
          <w:divBdr>
            <w:top w:val="none" w:sz="0" w:space="0" w:color="auto"/>
            <w:left w:val="none" w:sz="0" w:space="0" w:color="auto"/>
            <w:bottom w:val="none" w:sz="0" w:space="0" w:color="auto"/>
            <w:right w:val="none" w:sz="0" w:space="0" w:color="auto"/>
          </w:divBdr>
        </w:div>
        <w:div w:id="1786733253">
          <w:marLeft w:val="480"/>
          <w:marRight w:val="0"/>
          <w:marTop w:val="0"/>
          <w:marBottom w:val="0"/>
          <w:divBdr>
            <w:top w:val="none" w:sz="0" w:space="0" w:color="auto"/>
            <w:left w:val="none" w:sz="0" w:space="0" w:color="auto"/>
            <w:bottom w:val="none" w:sz="0" w:space="0" w:color="auto"/>
            <w:right w:val="none" w:sz="0" w:space="0" w:color="auto"/>
          </w:divBdr>
        </w:div>
        <w:div w:id="993683815">
          <w:marLeft w:val="480"/>
          <w:marRight w:val="0"/>
          <w:marTop w:val="0"/>
          <w:marBottom w:val="0"/>
          <w:divBdr>
            <w:top w:val="none" w:sz="0" w:space="0" w:color="auto"/>
            <w:left w:val="none" w:sz="0" w:space="0" w:color="auto"/>
            <w:bottom w:val="none" w:sz="0" w:space="0" w:color="auto"/>
            <w:right w:val="none" w:sz="0" w:space="0" w:color="auto"/>
          </w:divBdr>
        </w:div>
        <w:div w:id="1214854356">
          <w:marLeft w:val="480"/>
          <w:marRight w:val="0"/>
          <w:marTop w:val="0"/>
          <w:marBottom w:val="0"/>
          <w:divBdr>
            <w:top w:val="none" w:sz="0" w:space="0" w:color="auto"/>
            <w:left w:val="none" w:sz="0" w:space="0" w:color="auto"/>
            <w:bottom w:val="none" w:sz="0" w:space="0" w:color="auto"/>
            <w:right w:val="none" w:sz="0" w:space="0" w:color="auto"/>
          </w:divBdr>
        </w:div>
        <w:div w:id="1042022870">
          <w:marLeft w:val="480"/>
          <w:marRight w:val="0"/>
          <w:marTop w:val="0"/>
          <w:marBottom w:val="0"/>
          <w:divBdr>
            <w:top w:val="none" w:sz="0" w:space="0" w:color="auto"/>
            <w:left w:val="none" w:sz="0" w:space="0" w:color="auto"/>
            <w:bottom w:val="none" w:sz="0" w:space="0" w:color="auto"/>
            <w:right w:val="none" w:sz="0" w:space="0" w:color="auto"/>
          </w:divBdr>
        </w:div>
        <w:div w:id="2011592808">
          <w:marLeft w:val="480"/>
          <w:marRight w:val="0"/>
          <w:marTop w:val="0"/>
          <w:marBottom w:val="0"/>
          <w:divBdr>
            <w:top w:val="none" w:sz="0" w:space="0" w:color="auto"/>
            <w:left w:val="none" w:sz="0" w:space="0" w:color="auto"/>
            <w:bottom w:val="none" w:sz="0" w:space="0" w:color="auto"/>
            <w:right w:val="none" w:sz="0" w:space="0" w:color="auto"/>
          </w:divBdr>
        </w:div>
        <w:div w:id="1284120791">
          <w:marLeft w:val="480"/>
          <w:marRight w:val="0"/>
          <w:marTop w:val="0"/>
          <w:marBottom w:val="0"/>
          <w:divBdr>
            <w:top w:val="none" w:sz="0" w:space="0" w:color="auto"/>
            <w:left w:val="none" w:sz="0" w:space="0" w:color="auto"/>
            <w:bottom w:val="none" w:sz="0" w:space="0" w:color="auto"/>
            <w:right w:val="none" w:sz="0" w:space="0" w:color="auto"/>
          </w:divBdr>
        </w:div>
        <w:div w:id="1905918045">
          <w:marLeft w:val="480"/>
          <w:marRight w:val="0"/>
          <w:marTop w:val="0"/>
          <w:marBottom w:val="0"/>
          <w:divBdr>
            <w:top w:val="none" w:sz="0" w:space="0" w:color="auto"/>
            <w:left w:val="none" w:sz="0" w:space="0" w:color="auto"/>
            <w:bottom w:val="none" w:sz="0" w:space="0" w:color="auto"/>
            <w:right w:val="none" w:sz="0" w:space="0" w:color="auto"/>
          </w:divBdr>
        </w:div>
        <w:div w:id="2077044579">
          <w:marLeft w:val="480"/>
          <w:marRight w:val="0"/>
          <w:marTop w:val="0"/>
          <w:marBottom w:val="0"/>
          <w:divBdr>
            <w:top w:val="none" w:sz="0" w:space="0" w:color="auto"/>
            <w:left w:val="none" w:sz="0" w:space="0" w:color="auto"/>
            <w:bottom w:val="none" w:sz="0" w:space="0" w:color="auto"/>
            <w:right w:val="none" w:sz="0" w:space="0" w:color="auto"/>
          </w:divBdr>
        </w:div>
        <w:div w:id="2022005529">
          <w:marLeft w:val="480"/>
          <w:marRight w:val="0"/>
          <w:marTop w:val="0"/>
          <w:marBottom w:val="0"/>
          <w:divBdr>
            <w:top w:val="none" w:sz="0" w:space="0" w:color="auto"/>
            <w:left w:val="none" w:sz="0" w:space="0" w:color="auto"/>
            <w:bottom w:val="none" w:sz="0" w:space="0" w:color="auto"/>
            <w:right w:val="none" w:sz="0" w:space="0" w:color="auto"/>
          </w:divBdr>
        </w:div>
        <w:div w:id="1840846189">
          <w:marLeft w:val="480"/>
          <w:marRight w:val="0"/>
          <w:marTop w:val="0"/>
          <w:marBottom w:val="0"/>
          <w:divBdr>
            <w:top w:val="none" w:sz="0" w:space="0" w:color="auto"/>
            <w:left w:val="none" w:sz="0" w:space="0" w:color="auto"/>
            <w:bottom w:val="none" w:sz="0" w:space="0" w:color="auto"/>
            <w:right w:val="none" w:sz="0" w:space="0" w:color="auto"/>
          </w:divBdr>
        </w:div>
        <w:div w:id="142428082">
          <w:marLeft w:val="480"/>
          <w:marRight w:val="0"/>
          <w:marTop w:val="0"/>
          <w:marBottom w:val="0"/>
          <w:divBdr>
            <w:top w:val="none" w:sz="0" w:space="0" w:color="auto"/>
            <w:left w:val="none" w:sz="0" w:space="0" w:color="auto"/>
            <w:bottom w:val="none" w:sz="0" w:space="0" w:color="auto"/>
            <w:right w:val="none" w:sz="0" w:space="0" w:color="auto"/>
          </w:divBdr>
        </w:div>
        <w:div w:id="414664647">
          <w:marLeft w:val="480"/>
          <w:marRight w:val="0"/>
          <w:marTop w:val="0"/>
          <w:marBottom w:val="0"/>
          <w:divBdr>
            <w:top w:val="none" w:sz="0" w:space="0" w:color="auto"/>
            <w:left w:val="none" w:sz="0" w:space="0" w:color="auto"/>
            <w:bottom w:val="none" w:sz="0" w:space="0" w:color="auto"/>
            <w:right w:val="none" w:sz="0" w:space="0" w:color="auto"/>
          </w:divBdr>
        </w:div>
        <w:div w:id="1178888975">
          <w:marLeft w:val="480"/>
          <w:marRight w:val="0"/>
          <w:marTop w:val="0"/>
          <w:marBottom w:val="0"/>
          <w:divBdr>
            <w:top w:val="none" w:sz="0" w:space="0" w:color="auto"/>
            <w:left w:val="none" w:sz="0" w:space="0" w:color="auto"/>
            <w:bottom w:val="none" w:sz="0" w:space="0" w:color="auto"/>
            <w:right w:val="none" w:sz="0" w:space="0" w:color="auto"/>
          </w:divBdr>
        </w:div>
        <w:div w:id="930774444">
          <w:marLeft w:val="480"/>
          <w:marRight w:val="0"/>
          <w:marTop w:val="0"/>
          <w:marBottom w:val="0"/>
          <w:divBdr>
            <w:top w:val="none" w:sz="0" w:space="0" w:color="auto"/>
            <w:left w:val="none" w:sz="0" w:space="0" w:color="auto"/>
            <w:bottom w:val="none" w:sz="0" w:space="0" w:color="auto"/>
            <w:right w:val="none" w:sz="0" w:space="0" w:color="auto"/>
          </w:divBdr>
        </w:div>
        <w:div w:id="1263612985">
          <w:marLeft w:val="480"/>
          <w:marRight w:val="0"/>
          <w:marTop w:val="0"/>
          <w:marBottom w:val="0"/>
          <w:divBdr>
            <w:top w:val="none" w:sz="0" w:space="0" w:color="auto"/>
            <w:left w:val="none" w:sz="0" w:space="0" w:color="auto"/>
            <w:bottom w:val="none" w:sz="0" w:space="0" w:color="auto"/>
            <w:right w:val="none" w:sz="0" w:space="0" w:color="auto"/>
          </w:divBdr>
        </w:div>
        <w:div w:id="51580513">
          <w:marLeft w:val="480"/>
          <w:marRight w:val="0"/>
          <w:marTop w:val="0"/>
          <w:marBottom w:val="0"/>
          <w:divBdr>
            <w:top w:val="none" w:sz="0" w:space="0" w:color="auto"/>
            <w:left w:val="none" w:sz="0" w:space="0" w:color="auto"/>
            <w:bottom w:val="none" w:sz="0" w:space="0" w:color="auto"/>
            <w:right w:val="none" w:sz="0" w:space="0" w:color="auto"/>
          </w:divBdr>
        </w:div>
        <w:div w:id="502821419">
          <w:marLeft w:val="480"/>
          <w:marRight w:val="0"/>
          <w:marTop w:val="0"/>
          <w:marBottom w:val="0"/>
          <w:divBdr>
            <w:top w:val="none" w:sz="0" w:space="0" w:color="auto"/>
            <w:left w:val="none" w:sz="0" w:space="0" w:color="auto"/>
            <w:bottom w:val="none" w:sz="0" w:space="0" w:color="auto"/>
            <w:right w:val="none" w:sz="0" w:space="0" w:color="auto"/>
          </w:divBdr>
        </w:div>
        <w:div w:id="1941377371">
          <w:marLeft w:val="480"/>
          <w:marRight w:val="0"/>
          <w:marTop w:val="0"/>
          <w:marBottom w:val="0"/>
          <w:divBdr>
            <w:top w:val="none" w:sz="0" w:space="0" w:color="auto"/>
            <w:left w:val="none" w:sz="0" w:space="0" w:color="auto"/>
            <w:bottom w:val="none" w:sz="0" w:space="0" w:color="auto"/>
            <w:right w:val="none" w:sz="0" w:space="0" w:color="auto"/>
          </w:divBdr>
        </w:div>
        <w:div w:id="1433470807">
          <w:marLeft w:val="480"/>
          <w:marRight w:val="0"/>
          <w:marTop w:val="0"/>
          <w:marBottom w:val="0"/>
          <w:divBdr>
            <w:top w:val="none" w:sz="0" w:space="0" w:color="auto"/>
            <w:left w:val="none" w:sz="0" w:space="0" w:color="auto"/>
            <w:bottom w:val="none" w:sz="0" w:space="0" w:color="auto"/>
            <w:right w:val="none" w:sz="0" w:space="0" w:color="auto"/>
          </w:divBdr>
        </w:div>
        <w:div w:id="599026262">
          <w:marLeft w:val="480"/>
          <w:marRight w:val="0"/>
          <w:marTop w:val="0"/>
          <w:marBottom w:val="0"/>
          <w:divBdr>
            <w:top w:val="none" w:sz="0" w:space="0" w:color="auto"/>
            <w:left w:val="none" w:sz="0" w:space="0" w:color="auto"/>
            <w:bottom w:val="none" w:sz="0" w:space="0" w:color="auto"/>
            <w:right w:val="none" w:sz="0" w:space="0" w:color="auto"/>
          </w:divBdr>
        </w:div>
        <w:div w:id="499470474">
          <w:marLeft w:val="480"/>
          <w:marRight w:val="0"/>
          <w:marTop w:val="0"/>
          <w:marBottom w:val="0"/>
          <w:divBdr>
            <w:top w:val="none" w:sz="0" w:space="0" w:color="auto"/>
            <w:left w:val="none" w:sz="0" w:space="0" w:color="auto"/>
            <w:bottom w:val="none" w:sz="0" w:space="0" w:color="auto"/>
            <w:right w:val="none" w:sz="0" w:space="0" w:color="auto"/>
          </w:divBdr>
        </w:div>
        <w:div w:id="1657765093">
          <w:marLeft w:val="480"/>
          <w:marRight w:val="0"/>
          <w:marTop w:val="0"/>
          <w:marBottom w:val="0"/>
          <w:divBdr>
            <w:top w:val="none" w:sz="0" w:space="0" w:color="auto"/>
            <w:left w:val="none" w:sz="0" w:space="0" w:color="auto"/>
            <w:bottom w:val="none" w:sz="0" w:space="0" w:color="auto"/>
            <w:right w:val="none" w:sz="0" w:space="0" w:color="auto"/>
          </w:divBdr>
        </w:div>
        <w:div w:id="38475098">
          <w:marLeft w:val="480"/>
          <w:marRight w:val="0"/>
          <w:marTop w:val="0"/>
          <w:marBottom w:val="0"/>
          <w:divBdr>
            <w:top w:val="none" w:sz="0" w:space="0" w:color="auto"/>
            <w:left w:val="none" w:sz="0" w:space="0" w:color="auto"/>
            <w:bottom w:val="none" w:sz="0" w:space="0" w:color="auto"/>
            <w:right w:val="none" w:sz="0" w:space="0" w:color="auto"/>
          </w:divBdr>
        </w:div>
        <w:div w:id="784544630">
          <w:marLeft w:val="480"/>
          <w:marRight w:val="0"/>
          <w:marTop w:val="0"/>
          <w:marBottom w:val="0"/>
          <w:divBdr>
            <w:top w:val="none" w:sz="0" w:space="0" w:color="auto"/>
            <w:left w:val="none" w:sz="0" w:space="0" w:color="auto"/>
            <w:bottom w:val="none" w:sz="0" w:space="0" w:color="auto"/>
            <w:right w:val="none" w:sz="0" w:space="0" w:color="auto"/>
          </w:divBdr>
        </w:div>
        <w:div w:id="1261986538">
          <w:marLeft w:val="480"/>
          <w:marRight w:val="0"/>
          <w:marTop w:val="0"/>
          <w:marBottom w:val="0"/>
          <w:divBdr>
            <w:top w:val="none" w:sz="0" w:space="0" w:color="auto"/>
            <w:left w:val="none" w:sz="0" w:space="0" w:color="auto"/>
            <w:bottom w:val="none" w:sz="0" w:space="0" w:color="auto"/>
            <w:right w:val="none" w:sz="0" w:space="0" w:color="auto"/>
          </w:divBdr>
        </w:div>
        <w:div w:id="1462964163">
          <w:marLeft w:val="480"/>
          <w:marRight w:val="0"/>
          <w:marTop w:val="0"/>
          <w:marBottom w:val="0"/>
          <w:divBdr>
            <w:top w:val="none" w:sz="0" w:space="0" w:color="auto"/>
            <w:left w:val="none" w:sz="0" w:space="0" w:color="auto"/>
            <w:bottom w:val="none" w:sz="0" w:space="0" w:color="auto"/>
            <w:right w:val="none" w:sz="0" w:space="0" w:color="auto"/>
          </w:divBdr>
        </w:div>
        <w:div w:id="901478495">
          <w:marLeft w:val="480"/>
          <w:marRight w:val="0"/>
          <w:marTop w:val="0"/>
          <w:marBottom w:val="0"/>
          <w:divBdr>
            <w:top w:val="none" w:sz="0" w:space="0" w:color="auto"/>
            <w:left w:val="none" w:sz="0" w:space="0" w:color="auto"/>
            <w:bottom w:val="none" w:sz="0" w:space="0" w:color="auto"/>
            <w:right w:val="none" w:sz="0" w:space="0" w:color="auto"/>
          </w:divBdr>
        </w:div>
        <w:div w:id="144511246">
          <w:marLeft w:val="480"/>
          <w:marRight w:val="0"/>
          <w:marTop w:val="0"/>
          <w:marBottom w:val="0"/>
          <w:divBdr>
            <w:top w:val="none" w:sz="0" w:space="0" w:color="auto"/>
            <w:left w:val="none" w:sz="0" w:space="0" w:color="auto"/>
            <w:bottom w:val="none" w:sz="0" w:space="0" w:color="auto"/>
            <w:right w:val="none" w:sz="0" w:space="0" w:color="auto"/>
          </w:divBdr>
        </w:div>
        <w:div w:id="1624268365">
          <w:marLeft w:val="480"/>
          <w:marRight w:val="0"/>
          <w:marTop w:val="0"/>
          <w:marBottom w:val="0"/>
          <w:divBdr>
            <w:top w:val="none" w:sz="0" w:space="0" w:color="auto"/>
            <w:left w:val="none" w:sz="0" w:space="0" w:color="auto"/>
            <w:bottom w:val="none" w:sz="0" w:space="0" w:color="auto"/>
            <w:right w:val="none" w:sz="0" w:space="0" w:color="auto"/>
          </w:divBdr>
        </w:div>
        <w:div w:id="1252271947">
          <w:marLeft w:val="480"/>
          <w:marRight w:val="0"/>
          <w:marTop w:val="0"/>
          <w:marBottom w:val="0"/>
          <w:divBdr>
            <w:top w:val="none" w:sz="0" w:space="0" w:color="auto"/>
            <w:left w:val="none" w:sz="0" w:space="0" w:color="auto"/>
            <w:bottom w:val="none" w:sz="0" w:space="0" w:color="auto"/>
            <w:right w:val="none" w:sz="0" w:space="0" w:color="auto"/>
          </w:divBdr>
        </w:div>
        <w:div w:id="129789120">
          <w:marLeft w:val="480"/>
          <w:marRight w:val="0"/>
          <w:marTop w:val="0"/>
          <w:marBottom w:val="0"/>
          <w:divBdr>
            <w:top w:val="none" w:sz="0" w:space="0" w:color="auto"/>
            <w:left w:val="none" w:sz="0" w:space="0" w:color="auto"/>
            <w:bottom w:val="none" w:sz="0" w:space="0" w:color="auto"/>
            <w:right w:val="none" w:sz="0" w:space="0" w:color="auto"/>
          </w:divBdr>
        </w:div>
        <w:div w:id="1010379073">
          <w:marLeft w:val="480"/>
          <w:marRight w:val="0"/>
          <w:marTop w:val="0"/>
          <w:marBottom w:val="0"/>
          <w:divBdr>
            <w:top w:val="none" w:sz="0" w:space="0" w:color="auto"/>
            <w:left w:val="none" w:sz="0" w:space="0" w:color="auto"/>
            <w:bottom w:val="none" w:sz="0" w:space="0" w:color="auto"/>
            <w:right w:val="none" w:sz="0" w:space="0" w:color="auto"/>
          </w:divBdr>
        </w:div>
        <w:div w:id="1089041841">
          <w:marLeft w:val="480"/>
          <w:marRight w:val="0"/>
          <w:marTop w:val="0"/>
          <w:marBottom w:val="0"/>
          <w:divBdr>
            <w:top w:val="none" w:sz="0" w:space="0" w:color="auto"/>
            <w:left w:val="none" w:sz="0" w:space="0" w:color="auto"/>
            <w:bottom w:val="none" w:sz="0" w:space="0" w:color="auto"/>
            <w:right w:val="none" w:sz="0" w:space="0" w:color="auto"/>
          </w:divBdr>
        </w:div>
        <w:div w:id="1075931291">
          <w:marLeft w:val="480"/>
          <w:marRight w:val="0"/>
          <w:marTop w:val="0"/>
          <w:marBottom w:val="0"/>
          <w:divBdr>
            <w:top w:val="none" w:sz="0" w:space="0" w:color="auto"/>
            <w:left w:val="none" w:sz="0" w:space="0" w:color="auto"/>
            <w:bottom w:val="none" w:sz="0" w:space="0" w:color="auto"/>
            <w:right w:val="none" w:sz="0" w:space="0" w:color="auto"/>
          </w:divBdr>
        </w:div>
        <w:div w:id="804856332">
          <w:marLeft w:val="480"/>
          <w:marRight w:val="0"/>
          <w:marTop w:val="0"/>
          <w:marBottom w:val="0"/>
          <w:divBdr>
            <w:top w:val="none" w:sz="0" w:space="0" w:color="auto"/>
            <w:left w:val="none" w:sz="0" w:space="0" w:color="auto"/>
            <w:bottom w:val="none" w:sz="0" w:space="0" w:color="auto"/>
            <w:right w:val="none" w:sz="0" w:space="0" w:color="auto"/>
          </w:divBdr>
        </w:div>
        <w:div w:id="950167067">
          <w:marLeft w:val="480"/>
          <w:marRight w:val="0"/>
          <w:marTop w:val="0"/>
          <w:marBottom w:val="0"/>
          <w:divBdr>
            <w:top w:val="none" w:sz="0" w:space="0" w:color="auto"/>
            <w:left w:val="none" w:sz="0" w:space="0" w:color="auto"/>
            <w:bottom w:val="none" w:sz="0" w:space="0" w:color="auto"/>
            <w:right w:val="none" w:sz="0" w:space="0" w:color="auto"/>
          </w:divBdr>
        </w:div>
        <w:div w:id="764957028">
          <w:marLeft w:val="480"/>
          <w:marRight w:val="0"/>
          <w:marTop w:val="0"/>
          <w:marBottom w:val="0"/>
          <w:divBdr>
            <w:top w:val="none" w:sz="0" w:space="0" w:color="auto"/>
            <w:left w:val="none" w:sz="0" w:space="0" w:color="auto"/>
            <w:bottom w:val="none" w:sz="0" w:space="0" w:color="auto"/>
            <w:right w:val="none" w:sz="0" w:space="0" w:color="auto"/>
          </w:divBdr>
        </w:div>
        <w:div w:id="455610358">
          <w:marLeft w:val="480"/>
          <w:marRight w:val="0"/>
          <w:marTop w:val="0"/>
          <w:marBottom w:val="0"/>
          <w:divBdr>
            <w:top w:val="none" w:sz="0" w:space="0" w:color="auto"/>
            <w:left w:val="none" w:sz="0" w:space="0" w:color="auto"/>
            <w:bottom w:val="none" w:sz="0" w:space="0" w:color="auto"/>
            <w:right w:val="none" w:sz="0" w:space="0" w:color="auto"/>
          </w:divBdr>
        </w:div>
        <w:div w:id="1761874327">
          <w:marLeft w:val="480"/>
          <w:marRight w:val="0"/>
          <w:marTop w:val="0"/>
          <w:marBottom w:val="0"/>
          <w:divBdr>
            <w:top w:val="none" w:sz="0" w:space="0" w:color="auto"/>
            <w:left w:val="none" w:sz="0" w:space="0" w:color="auto"/>
            <w:bottom w:val="none" w:sz="0" w:space="0" w:color="auto"/>
            <w:right w:val="none" w:sz="0" w:space="0" w:color="auto"/>
          </w:divBdr>
        </w:div>
        <w:div w:id="1567958917">
          <w:marLeft w:val="480"/>
          <w:marRight w:val="0"/>
          <w:marTop w:val="0"/>
          <w:marBottom w:val="0"/>
          <w:divBdr>
            <w:top w:val="none" w:sz="0" w:space="0" w:color="auto"/>
            <w:left w:val="none" w:sz="0" w:space="0" w:color="auto"/>
            <w:bottom w:val="none" w:sz="0" w:space="0" w:color="auto"/>
            <w:right w:val="none" w:sz="0" w:space="0" w:color="auto"/>
          </w:divBdr>
        </w:div>
        <w:div w:id="703023974">
          <w:marLeft w:val="480"/>
          <w:marRight w:val="0"/>
          <w:marTop w:val="0"/>
          <w:marBottom w:val="0"/>
          <w:divBdr>
            <w:top w:val="none" w:sz="0" w:space="0" w:color="auto"/>
            <w:left w:val="none" w:sz="0" w:space="0" w:color="auto"/>
            <w:bottom w:val="none" w:sz="0" w:space="0" w:color="auto"/>
            <w:right w:val="none" w:sz="0" w:space="0" w:color="auto"/>
          </w:divBdr>
        </w:div>
      </w:divsChild>
    </w:div>
    <w:div w:id="676427347">
      <w:bodyDiv w:val="1"/>
      <w:marLeft w:val="0"/>
      <w:marRight w:val="0"/>
      <w:marTop w:val="0"/>
      <w:marBottom w:val="0"/>
      <w:divBdr>
        <w:top w:val="none" w:sz="0" w:space="0" w:color="auto"/>
        <w:left w:val="none" w:sz="0" w:space="0" w:color="auto"/>
        <w:bottom w:val="none" w:sz="0" w:space="0" w:color="auto"/>
        <w:right w:val="none" w:sz="0" w:space="0" w:color="auto"/>
      </w:divBdr>
    </w:div>
    <w:div w:id="676467800">
      <w:bodyDiv w:val="1"/>
      <w:marLeft w:val="0"/>
      <w:marRight w:val="0"/>
      <w:marTop w:val="0"/>
      <w:marBottom w:val="0"/>
      <w:divBdr>
        <w:top w:val="none" w:sz="0" w:space="0" w:color="auto"/>
        <w:left w:val="none" w:sz="0" w:space="0" w:color="auto"/>
        <w:bottom w:val="none" w:sz="0" w:space="0" w:color="auto"/>
        <w:right w:val="none" w:sz="0" w:space="0" w:color="auto"/>
      </w:divBdr>
    </w:div>
    <w:div w:id="676688735">
      <w:bodyDiv w:val="1"/>
      <w:marLeft w:val="0"/>
      <w:marRight w:val="0"/>
      <w:marTop w:val="0"/>
      <w:marBottom w:val="0"/>
      <w:divBdr>
        <w:top w:val="none" w:sz="0" w:space="0" w:color="auto"/>
        <w:left w:val="none" w:sz="0" w:space="0" w:color="auto"/>
        <w:bottom w:val="none" w:sz="0" w:space="0" w:color="auto"/>
        <w:right w:val="none" w:sz="0" w:space="0" w:color="auto"/>
      </w:divBdr>
    </w:div>
    <w:div w:id="678000931">
      <w:bodyDiv w:val="1"/>
      <w:marLeft w:val="0"/>
      <w:marRight w:val="0"/>
      <w:marTop w:val="0"/>
      <w:marBottom w:val="0"/>
      <w:divBdr>
        <w:top w:val="none" w:sz="0" w:space="0" w:color="auto"/>
        <w:left w:val="none" w:sz="0" w:space="0" w:color="auto"/>
        <w:bottom w:val="none" w:sz="0" w:space="0" w:color="auto"/>
        <w:right w:val="none" w:sz="0" w:space="0" w:color="auto"/>
      </w:divBdr>
    </w:div>
    <w:div w:id="678652851">
      <w:bodyDiv w:val="1"/>
      <w:marLeft w:val="0"/>
      <w:marRight w:val="0"/>
      <w:marTop w:val="0"/>
      <w:marBottom w:val="0"/>
      <w:divBdr>
        <w:top w:val="none" w:sz="0" w:space="0" w:color="auto"/>
        <w:left w:val="none" w:sz="0" w:space="0" w:color="auto"/>
        <w:bottom w:val="none" w:sz="0" w:space="0" w:color="auto"/>
        <w:right w:val="none" w:sz="0" w:space="0" w:color="auto"/>
      </w:divBdr>
    </w:div>
    <w:div w:id="679742736">
      <w:bodyDiv w:val="1"/>
      <w:marLeft w:val="0"/>
      <w:marRight w:val="0"/>
      <w:marTop w:val="0"/>
      <w:marBottom w:val="0"/>
      <w:divBdr>
        <w:top w:val="none" w:sz="0" w:space="0" w:color="auto"/>
        <w:left w:val="none" w:sz="0" w:space="0" w:color="auto"/>
        <w:bottom w:val="none" w:sz="0" w:space="0" w:color="auto"/>
        <w:right w:val="none" w:sz="0" w:space="0" w:color="auto"/>
      </w:divBdr>
    </w:div>
    <w:div w:id="680156897">
      <w:bodyDiv w:val="1"/>
      <w:marLeft w:val="0"/>
      <w:marRight w:val="0"/>
      <w:marTop w:val="0"/>
      <w:marBottom w:val="0"/>
      <w:divBdr>
        <w:top w:val="none" w:sz="0" w:space="0" w:color="auto"/>
        <w:left w:val="none" w:sz="0" w:space="0" w:color="auto"/>
        <w:bottom w:val="none" w:sz="0" w:space="0" w:color="auto"/>
        <w:right w:val="none" w:sz="0" w:space="0" w:color="auto"/>
      </w:divBdr>
    </w:div>
    <w:div w:id="680356073">
      <w:bodyDiv w:val="1"/>
      <w:marLeft w:val="0"/>
      <w:marRight w:val="0"/>
      <w:marTop w:val="0"/>
      <w:marBottom w:val="0"/>
      <w:divBdr>
        <w:top w:val="none" w:sz="0" w:space="0" w:color="auto"/>
        <w:left w:val="none" w:sz="0" w:space="0" w:color="auto"/>
        <w:bottom w:val="none" w:sz="0" w:space="0" w:color="auto"/>
        <w:right w:val="none" w:sz="0" w:space="0" w:color="auto"/>
      </w:divBdr>
    </w:div>
    <w:div w:id="680812983">
      <w:bodyDiv w:val="1"/>
      <w:marLeft w:val="0"/>
      <w:marRight w:val="0"/>
      <w:marTop w:val="0"/>
      <w:marBottom w:val="0"/>
      <w:divBdr>
        <w:top w:val="none" w:sz="0" w:space="0" w:color="auto"/>
        <w:left w:val="none" w:sz="0" w:space="0" w:color="auto"/>
        <w:bottom w:val="none" w:sz="0" w:space="0" w:color="auto"/>
        <w:right w:val="none" w:sz="0" w:space="0" w:color="auto"/>
      </w:divBdr>
    </w:div>
    <w:div w:id="684134741">
      <w:bodyDiv w:val="1"/>
      <w:marLeft w:val="0"/>
      <w:marRight w:val="0"/>
      <w:marTop w:val="0"/>
      <w:marBottom w:val="0"/>
      <w:divBdr>
        <w:top w:val="none" w:sz="0" w:space="0" w:color="auto"/>
        <w:left w:val="none" w:sz="0" w:space="0" w:color="auto"/>
        <w:bottom w:val="none" w:sz="0" w:space="0" w:color="auto"/>
        <w:right w:val="none" w:sz="0" w:space="0" w:color="auto"/>
      </w:divBdr>
    </w:div>
    <w:div w:id="685984235">
      <w:bodyDiv w:val="1"/>
      <w:marLeft w:val="0"/>
      <w:marRight w:val="0"/>
      <w:marTop w:val="0"/>
      <w:marBottom w:val="0"/>
      <w:divBdr>
        <w:top w:val="none" w:sz="0" w:space="0" w:color="auto"/>
        <w:left w:val="none" w:sz="0" w:space="0" w:color="auto"/>
        <w:bottom w:val="none" w:sz="0" w:space="0" w:color="auto"/>
        <w:right w:val="none" w:sz="0" w:space="0" w:color="auto"/>
      </w:divBdr>
    </w:div>
    <w:div w:id="686710556">
      <w:bodyDiv w:val="1"/>
      <w:marLeft w:val="0"/>
      <w:marRight w:val="0"/>
      <w:marTop w:val="0"/>
      <w:marBottom w:val="0"/>
      <w:divBdr>
        <w:top w:val="none" w:sz="0" w:space="0" w:color="auto"/>
        <w:left w:val="none" w:sz="0" w:space="0" w:color="auto"/>
        <w:bottom w:val="none" w:sz="0" w:space="0" w:color="auto"/>
        <w:right w:val="none" w:sz="0" w:space="0" w:color="auto"/>
      </w:divBdr>
    </w:div>
    <w:div w:id="687145613">
      <w:bodyDiv w:val="1"/>
      <w:marLeft w:val="0"/>
      <w:marRight w:val="0"/>
      <w:marTop w:val="0"/>
      <w:marBottom w:val="0"/>
      <w:divBdr>
        <w:top w:val="none" w:sz="0" w:space="0" w:color="auto"/>
        <w:left w:val="none" w:sz="0" w:space="0" w:color="auto"/>
        <w:bottom w:val="none" w:sz="0" w:space="0" w:color="auto"/>
        <w:right w:val="none" w:sz="0" w:space="0" w:color="auto"/>
      </w:divBdr>
    </w:div>
    <w:div w:id="687221346">
      <w:bodyDiv w:val="1"/>
      <w:marLeft w:val="0"/>
      <w:marRight w:val="0"/>
      <w:marTop w:val="0"/>
      <w:marBottom w:val="0"/>
      <w:divBdr>
        <w:top w:val="none" w:sz="0" w:space="0" w:color="auto"/>
        <w:left w:val="none" w:sz="0" w:space="0" w:color="auto"/>
        <w:bottom w:val="none" w:sz="0" w:space="0" w:color="auto"/>
        <w:right w:val="none" w:sz="0" w:space="0" w:color="auto"/>
      </w:divBdr>
    </w:div>
    <w:div w:id="687760705">
      <w:bodyDiv w:val="1"/>
      <w:marLeft w:val="0"/>
      <w:marRight w:val="0"/>
      <w:marTop w:val="0"/>
      <w:marBottom w:val="0"/>
      <w:divBdr>
        <w:top w:val="none" w:sz="0" w:space="0" w:color="auto"/>
        <w:left w:val="none" w:sz="0" w:space="0" w:color="auto"/>
        <w:bottom w:val="none" w:sz="0" w:space="0" w:color="auto"/>
        <w:right w:val="none" w:sz="0" w:space="0" w:color="auto"/>
      </w:divBdr>
    </w:div>
    <w:div w:id="689455353">
      <w:bodyDiv w:val="1"/>
      <w:marLeft w:val="0"/>
      <w:marRight w:val="0"/>
      <w:marTop w:val="0"/>
      <w:marBottom w:val="0"/>
      <w:divBdr>
        <w:top w:val="none" w:sz="0" w:space="0" w:color="auto"/>
        <w:left w:val="none" w:sz="0" w:space="0" w:color="auto"/>
        <w:bottom w:val="none" w:sz="0" w:space="0" w:color="auto"/>
        <w:right w:val="none" w:sz="0" w:space="0" w:color="auto"/>
      </w:divBdr>
    </w:div>
    <w:div w:id="689720331">
      <w:bodyDiv w:val="1"/>
      <w:marLeft w:val="0"/>
      <w:marRight w:val="0"/>
      <w:marTop w:val="0"/>
      <w:marBottom w:val="0"/>
      <w:divBdr>
        <w:top w:val="none" w:sz="0" w:space="0" w:color="auto"/>
        <w:left w:val="none" w:sz="0" w:space="0" w:color="auto"/>
        <w:bottom w:val="none" w:sz="0" w:space="0" w:color="auto"/>
        <w:right w:val="none" w:sz="0" w:space="0" w:color="auto"/>
      </w:divBdr>
    </w:div>
    <w:div w:id="690910970">
      <w:bodyDiv w:val="1"/>
      <w:marLeft w:val="0"/>
      <w:marRight w:val="0"/>
      <w:marTop w:val="0"/>
      <w:marBottom w:val="0"/>
      <w:divBdr>
        <w:top w:val="none" w:sz="0" w:space="0" w:color="auto"/>
        <w:left w:val="none" w:sz="0" w:space="0" w:color="auto"/>
        <w:bottom w:val="none" w:sz="0" w:space="0" w:color="auto"/>
        <w:right w:val="none" w:sz="0" w:space="0" w:color="auto"/>
      </w:divBdr>
    </w:div>
    <w:div w:id="692263342">
      <w:bodyDiv w:val="1"/>
      <w:marLeft w:val="0"/>
      <w:marRight w:val="0"/>
      <w:marTop w:val="0"/>
      <w:marBottom w:val="0"/>
      <w:divBdr>
        <w:top w:val="none" w:sz="0" w:space="0" w:color="auto"/>
        <w:left w:val="none" w:sz="0" w:space="0" w:color="auto"/>
        <w:bottom w:val="none" w:sz="0" w:space="0" w:color="auto"/>
        <w:right w:val="none" w:sz="0" w:space="0" w:color="auto"/>
      </w:divBdr>
      <w:divsChild>
        <w:div w:id="1668752563">
          <w:marLeft w:val="480"/>
          <w:marRight w:val="0"/>
          <w:marTop w:val="0"/>
          <w:marBottom w:val="0"/>
          <w:divBdr>
            <w:top w:val="none" w:sz="0" w:space="0" w:color="auto"/>
            <w:left w:val="none" w:sz="0" w:space="0" w:color="auto"/>
            <w:bottom w:val="none" w:sz="0" w:space="0" w:color="auto"/>
            <w:right w:val="none" w:sz="0" w:space="0" w:color="auto"/>
          </w:divBdr>
        </w:div>
        <w:div w:id="1871335637">
          <w:marLeft w:val="480"/>
          <w:marRight w:val="0"/>
          <w:marTop w:val="0"/>
          <w:marBottom w:val="0"/>
          <w:divBdr>
            <w:top w:val="none" w:sz="0" w:space="0" w:color="auto"/>
            <w:left w:val="none" w:sz="0" w:space="0" w:color="auto"/>
            <w:bottom w:val="none" w:sz="0" w:space="0" w:color="auto"/>
            <w:right w:val="none" w:sz="0" w:space="0" w:color="auto"/>
          </w:divBdr>
        </w:div>
        <w:div w:id="500435033">
          <w:marLeft w:val="480"/>
          <w:marRight w:val="0"/>
          <w:marTop w:val="0"/>
          <w:marBottom w:val="0"/>
          <w:divBdr>
            <w:top w:val="none" w:sz="0" w:space="0" w:color="auto"/>
            <w:left w:val="none" w:sz="0" w:space="0" w:color="auto"/>
            <w:bottom w:val="none" w:sz="0" w:space="0" w:color="auto"/>
            <w:right w:val="none" w:sz="0" w:space="0" w:color="auto"/>
          </w:divBdr>
        </w:div>
        <w:div w:id="965697661">
          <w:marLeft w:val="480"/>
          <w:marRight w:val="0"/>
          <w:marTop w:val="0"/>
          <w:marBottom w:val="0"/>
          <w:divBdr>
            <w:top w:val="none" w:sz="0" w:space="0" w:color="auto"/>
            <w:left w:val="none" w:sz="0" w:space="0" w:color="auto"/>
            <w:bottom w:val="none" w:sz="0" w:space="0" w:color="auto"/>
            <w:right w:val="none" w:sz="0" w:space="0" w:color="auto"/>
          </w:divBdr>
        </w:div>
        <w:div w:id="1232234531">
          <w:marLeft w:val="480"/>
          <w:marRight w:val="0"/>
          <w:marTop w:val="0"/>
          <w:marBottom w:val="0"/>
          <w:divBdr>
            <w:top w:val="none" w:sz="0" w:space="0" w:color="auto"/>
            <w:left w:val="none" w:sz="0" w:space="0" w:color="auto"/>
            <w:bottom w:val="none" w:sz="0" w:space="0" w:color="auto"/>
            <w:right w:val="none" w:sz="0" w:space="0" w:color="auto"/>
          </w:divBdr>
        </w:div>
        <w:div w:id="885532791">
          <w:marLeft w:val="480"/>
          <w:marRight w:val="0"/>
          <w:marTop w:val="0"/>
          <w:marBottom w:val="0"/>
          <w:divBdr>
            <w:top w:val="none" w:sz="0" w:space="0" w:color="auto"/>
            <w:left w:val="none" w:sz="0" w:space="0" w:color="auto"/>
            <w:bottom w:val="none" w:sz="0" w:space="0" w:color="auto"/>
            <w:right w:val="none" w:sz="0" w:space="0" w:color="auto"/>
          </w:divBdr>
        </w:div>
        <w:div w:id="1711611890">
          <w:marLeft w:val="480"/>
          <w:marRight w:val="0"/>
          <w:marTop w:val="0"/>
          <w:marBottom w:val="0"/>
          <w:divBdr>
            <w:top w:val="none" w:sz="0" w:space="0" w:color="auto"/>
            <w:left w:val="none" w:sz="0" w:space="0" w:color="auto"/>
            <w:bottom w:val="none" w:sz="0" w:space="0" w:color="auto"/>
            <w:right w:val="none" w:sz="0" w:space="0" w:color="auto"/>
          </w:divBdr>
        </w:div>
        <w:div w:id="674722111">
          <w:marLeft w:val="480"/>
          <w:marRight w:val="0"/>
          <w:marTop w:val="0"/>
          <w:marBottom w:val="0"/>
          <w:divBdr>
            <w:top w:val="none" w:sz="0" w:space="0" w:color="auto"/>
            <w:left w:val="none" w:sz="0" w:space="0" w:color="auto"/>
            <w:bottom w:val="none" w:sz="0" w:space="0" w:color="auto"/>
            <w:right w:val="none" w:sz="0" w:space="0" w:color="auto"/>
          </w:divBdr>
        </w:div>
        <w:div w:id="444689878">
          <w:marLeft w:val="480"/>
          <w:marRight w:val="0"/>
          <w:marTop w:val="0"/>
          <w:marBottom w:val="0"/>
          <w:divBdr>
            <w:top w:val="none" w:sz="0" w:space="0" w:color="auto"/>
            <w:left w:val="none" w:sz="0" w:space="0" w:color="auto"/>
            <w:bottom w:val="none" w:sz="0" w:space="0" w:color="auto"/>
            <w:right w:val="none" w:sz="0" w:space="0" w:color="auto"/>
          </w:divBdr>
        </w:div>
        <w:div w:id="1462188080">
          <w:marLeft w:val="480"/>
          <w:marRight w:val="0"/>
          <w:marTop w:val="0"/>
          <w:marBottom w:val="0"/>
          <w:divBdr>
            <w:top w:val="none" w:sz="0" w:space="0" w:color="auto"/>
            <w:left w:val="none" w:sz="0" w:space="0" w:color="auto"/>
            <w:bottom w:val="none" w:sz="0" w:space="0" w:color="auto"/>
            <w:right w:val="none" w:sz="0" w:space="0" w:color="auto"/>
          </w:divBdr>
        </w:div>
        <w:div w:id="629556746">
          <w:marLeft w:val="480"/>
          <w:marRight w:val="0"/>
          <w:marTop w:val="0"/>
          <w:marBottom w:val="0"/>
          <w:divBdr>
            <w:top w:val="none" w:sz="0" w:space="0" w:color="auto"/>
            <w:left w:val="none" w:sz="0" w:space="0" w:color="auto"/>
            <w:bottom w:val="none" w:sz="0" w:space="0" w:color="auto"/>
            <w:right w:val="none" w:sz="0" w:space="0" w:color="auto"/>
          </w:divBdr>
        </w:div>
        <w:div w:id="2081096878">
          <w:marLeft w:val="480"/>
          <w:marRight w:val="0"/>
          <w:marTop w:val="0"/>
          <w:marBottom w:val="0"/>
          <w:divBdr>
            <w:top w:val="none" w:sz="0" w:space="0" w:color="auto"/>
            <w:left w:val="none" w:sz="0" w:space="0" w:color="auto"/>
            <w:bottom w:val="none" w:sz="0" w:space="0" w:color="auto"/>
            <w:right w:val="none" w:sz="0" w:space="0" w:color="auto"/>
          </w:divBdr>
        </w:div>
        <w:div w:id="128087048">
          <w:marLeft w:val="480"/>
          <w:marRight w:val="0"/>
          <w:marTop w:val="0"/>
          <w:marBottom w:val="0"/>
          <w:divBdr>
            <w:top w:val="none" w:sz="0" w:space="0" w:color="auto"/>
            <w:left w:val="none" w:sz="0" w:space="0" w:color="auto"/>
            <w:bottom w:val="none" w:sz="0" w:space="0" w:color="auto"/>
            <w:right w:val="none" w:sz="0" w:space="0" w:color="auto"/>
          </w:divBdr>
        </w:div>
        <w:div w:id="345013388">
          <w:marLeft w:val="480"/>
          <w:marRight w:val="0"/>
          <w:marTop w:val="0"/>
          <w:marBottom w:val="0"/>
          <w:divBdr>
            <w:top w:val="none" w:sz="0" w:space="0" w:color="auto"/>
            <w:left w:val="none" w:sz="0" w:space="0" w:color="auto"/>
            <w:bottom w:val="none" w:sz="0" w:space="0" w:color="auto"/>
            <w:right w:val="none" w:sz="0" w:space="0" w:color="auto"/>
          </w:divBdr>
        </w:div>
        <w:div w:id="1120686115">
          <w:marLeft w:val="480"/>
          <w:marRight w:val="0"/>
          <w:marTop w:val="0"/>
          <w:marBottom w:val="0"/>
          <w:divBdr>
            <w:top w:val="none" w:sz="0" w:space="0" w:color="auto"/>
            <w:left w:val="none" w:sz="0" w:space="0" w:color="auto"/>
            <w:bottom w:val="none" w:sz="0" w:space="0" w:color="auto"/>
            <w:right w:val="none" w:sz="0" w:space="0" w:color="auto"/>
          </w:divBdr>
        </w:div>
        <w:div w:id="1767771503">
          <w:marLeft w:val="480"/>
          <w:marRight w:val="0"/>
          <w:marTop w:val="0"/>
          <w:marBottom w:val="0"/>
          <w:divBdr>
            <w:top w:val="none" w:sz="0" w:space="0" w:color="auto"/>
            <w:left w:val="none" w:sz="0" w:space="0" w:color="auto"/>
            <w:bottom w:val="none" w:sz="0" w:space="0" w:color="auto"/>
            <w:right w:val="none" w:sz="0" w:space="0" w:color="auto"/>
          </w:divBdr>
        </w:div>
        <w:div w:id="1538278178">
          <w:marLeft w:val="480"/>
          <w:marRight w:val="0"/>
          <w:marTop w:val="0"/>
          <w:marBottom w:val="0"/>
          <w:divBdr>
            <w:top w:val="none" w:sz="0" w:space="0" w:color="auto"/>
            <w:left w:val="none" w:sz="0" w:space="0" w:color="auto"/>
            <w:bottom w:val="none" w:sz="0" w:space="0" w:color="auto"/>
            <w:right w:val="none" w:sz="0" w:space="0" w:color="auto"/>
          </w:divBdr>
        </w:div>
        <w:div w:id="121072277">
          <w:marLeft w:val="480"/>
          <w:marRight w:val="0"/>
          <w:marTop w:val="0"/>
          <w:marBottom w:val="0"/>
          <w:divBdr>
            <w:top w:val="none" w:sz="0" w:space="0" w:color="auto"/>
            <w:left w:val="none" w:sz="0" w:space="0" w:color="auto"/>
            <w:bottom w:val="none" w:sz="0" w:space="0" w:color="auto"/>
            <w:right w:val="none" w:sz="0" w:space="0" w:color="auto"/>
          </w:divBdr>
        </w:div>
        <w:div w:id="2127458317">
          <w:marLeft w:val="480"/>
          <w:marRight w:val="0"/>
          <w:marTop w:val="0"/>
          <w:marBottom w:val="0"/>
          <w:divBdr>
            <w:top w:val="none" w:sz="0" w:space="0" w:color="auto"/>
            <w:left w:val="none" w:sz="0" w:space="0" w:color="auto"/>
            <w:bottom w:val="none" w:sz="0" w:space="0" w:color="auto"/>
            <w:right w:val="none" w:sz="0" w:space="0" w:color="auto"/>
          </w:divBdr>
        </w:div>
        <w:div w:id="1389770195">
          <w:marLeft w:val="480"/>
          <w:marRight w:val="0"/>
          <w:marTop w:val="0"/>
          <w:marBottom w:val="0"/>
          <w:divBdr>
            <w:top w:val="none" w:sz="0" w:space="0" w:color="auto"/>
            <w:left w:val="none" w:sz="0" w:space="0" w:color="auto"/>
            <w:bottom w:val="none" w:sz="0" w:space="0" w:color="auto"/>
            <w:right w:val="none" w:sz="0" w:space="0" w:color="auto"/>
          </w:divBdr>
        </w:div>
        <w:div w:id="46682399">
          <w:marLeft w:val="480"/>
          <w:marRight w:val="0"/>
          <w:marTop w:val="0"/>
          <w:marBottom w:val="0"/>
          <w:divBdr>
            <w:top w:val="none" w:sz="0" w:space="0" w:color="auto"/>
            <w:left w:val="none" w:sz="0" w:space="0" w:color="auto"/>
            <w:bottom w:val="none" w:sz="0" w:space="0" w:color="auto"/>
            <w:right w:val="none" w:sz="0" w:space="0" w:color="auto"/>
          </w:divBdr>
        </w:div>
        <w:div w:id="905607022">
          <w:marLeft w:val="480"/>
          <w:marRight w:val="0"/>
          <w:marTop w:val="0"/>
          <w:marBottom w:val="0"/>
          <w:divBdr>
            <w:top w:val="none" w:sz="0" w:space="0" w:color="auto"/>
            <w:left w:val="none" w:sz="0" w:space="0" w:color="auto"/>
            <w:bottom w:val="none" w:sz="0" w:space="0" w:color="auto"/>
            <w:right w:val="none" w:sz="0" w:space="0" w:color="auto"/>
          </w:divBdr>
        </w:div>
        <w:div w:id="1810439568">
          <w:marLeft w:val="480"/>
          <w:marRight w:val="0"/>
          <w:marTop w:val="0"/>
          <w:marBottom w:val="0"/>
          <w:divBdr>
            <w:top w:val="none" w:sz="0" w:space="0" w:color="auto"/>
            <w:left w:val="none" w:sz="0" w:space="0" w:color="auto"/>
            <w:bottom w:val="none" w:sz="0" w:space="0" w:color="auto"/>
            <w:right w:val="none" w:sz="0" w:space="0" w:color="auto"/>
          </w:divBdr>
        </w:div>
        <w:div w:id="595330139">
          <w:marLeft w:val="480"/>
          <w:marRight w:val="0"/>
          <w:marTop w:val="0"/>
          <w:marBottom w:val="0"/>
          <w:divBdr>
            <w:top w:val="none" w:sz="0" w:space="0" w:color="auto"/>
            <w:left w:val="none" w:sz="0" w:space="0" w:color="auto"/>
            <w:bottom w:val="none" w:sz="0" w:space="0" w:color="auto"/>
            <w:right w:val="none" w:sz="0" w:space="0" w:color="auto"/>
          </w:divBdr>
        </w:div>
        <w:div w:id="513425796">
          <w:marLeft w:val="480"/>
          <w:marRight w:val="0"/>
          <w:marTop w:val="0"/>
          <w:marBottom w:val="0"/>
          <w:divBdr>
            <w:top w:val="none" w:sz="0" w:space="0" w:color="auto"/>
            <w:left w:val="none" w:sz="0" w:space="0" w:color="auto"/>
            <w:bottom w:val="none" w:sz="0" w:space="0" w:color="auto"/>
            <w:right w:val="none" w:sz="0" w:space="0" w:color="auto"/>
          </w:divBdr>
        </w:div>
        <w:div w:id="1974091133">
          <w:marLeft w:val="480"/>
          <w:marRight w:val="0"/>
          <w:marTop w:val="0"/>
          <w:marBottom w:val="0"/>
          <w:divBdr>
            <w:top w:val="none" w:sz="0" w:space="0" w:color="auto"/>
            <w:left w:val="none" w:sz="0" w:space="0" w:color="auto"/>
            <w:bottom w:val="none" w:sz="0" w:space="0" w:color="auto"/>
            <w:right w:val="none" w:sz="0" w:space="0" w:color="auto"/>
          </w:divBdr>
        </w:div>
        <w:div w:id="2001495933">
          <w:marLeft w:val="480"/>
          <w:marRight w:val="0"/>
          <w:marTop w:val="0"/>
          <w:marBottom w:val="0"/>
          <w:divBdr>
            <w:top w:val="none" w:sz="0" w:space="0" w:color="auto"/>
            <w:left w:val="none" w:sz="0" w:space="0" w:color="auto"/>
            <w:bottom w:val="none" w:sz="0" w:space="0" w:color="auto"/>
            <w:right w:val="none" w:sz="0" w:space="0" w:color="auto"/>
          </w:divBdr>
        </w:div>
        <w:div w:id="1021783521">
          <w:marLeft w:val="480"/>
          <w:marRight w:val="0"/>
          <w:marTop w:val="0"/>
          <w:marBottom w:val="0"/>
          <w:divBdr>
            <w:top w:val="none" w:sz="0" w:space="0" w:color="auto"/>
            <w:left w:val="none" w:sz="0" w:space="0" w:color="auto"/>
            <w:bottom w:val="none" w:sz="0" w:space="0" w:color="auto"/>
            <w:right w:val="none" w:sz="0" w:space="0" w:color="auto"/>
          </w:divBdr>
        </w:div>
        <w:div w:id="418596455">
          <w:marLeft w:val="480"/>
          <w:marRight w:val="0"/>
          <w:marTop w:val="0"/>
          <w:marBottom w:val="0"/>
          <w:divBdr>
            <w:top w:val="none" w:sz="0" w:space="0" w:color="auto"/>
            <w:left w:val="none" w:sz="0" w:space="0" w:color="auto"/>
            <w:bottom w:val="none" w:sz="0" w:space="0" w:color="auto"/>
            <w:right w:val="none" w:sz="0" w:space="0" w:color="auto"/>
          </w:divBdr>
        </w:div>
        <w:div w:id="1976057787">
          <w:marLeft w:val="480"/>
          <w:marRight w:val="0"/>
          <w:marTop w:val="0"/>
          <w:marBottom w:val="0"/>
          <w:divBdr>
            <w:top w:val="none" w:sz="0" w:space="0" w:color="auto"/>
            <w:left w:val="none" w:sz="0" w:space="0" w:color="auto"/>
            <w:bottom w:val="none" w:sz="0" w:space="0" w:color="auto"/>
            <w:right w:val="none" w:sz="0" w:space="0" w:color="auto"/>
          </w:divBdr>
        </w:div>
        <w:div w:id="171072432">
          <w:marLeft w:val="480"/>
          <w:marRight w:val="0"/>
          <w:marTop w:val="0"/>
          <w:marBottom w:val="0"/>
          <w:divBdr>
            <w:top w:val="none" w:sz="0" w:space="0" w:color="auto"/>
            <w:left w:val="none" w:sz="0" w:space="0" w:color="auto"/>
            <w:bottom w:val="none" w:sz="0" w:space="0" w:color="auto"/>
            <w:right w:val="none" w:sz="0" w:space="0" w:color="auto"/>
          </w:divBdr>
        </w:div>
        <w:div w:id="373046461">
          <w:marLeft w:val="480"/>
          <w:marRight w:val="0"/>
          <w:marTop w:val="0"/>
          <w:marBottom w:val="0"/>
          <w:divBdr>
            <w:top w:val="none" w:sz="0" w:space="0" w:color="auto"/>
            <w:left w:val="none" w:sz="0" w:space="0" w:color="auto"/>
            <w:bottom w:val="none" w:sz="0" w:space="0" w:color="auto"/>
            <w:right w:val="none" w:sz="0" w:space="0" w:color="auto"/>
          </w:divBdr>
        </w:div>
        <w:div w:id="1072969488">
          <w:marLeft w:val="480"/>
          <w:marRight w:val="0"/>
          <w:marTop w:val="0"/>
          <w:marBottom w:val="0"/>
          <w:divBdr>
            <w:top w:val="none" w:sz="0" w:space="0" w:color="auto"/>
            <w:left w:val="none" w:sz="0" w:space="0" w:color="auto"/>
            <w:bottom w:val="none" w:sz="0" w:space="0" w:color="auto"/>
            <w:right w:val="none" w:sz="0" w:space="0" w:color="auto"/>
          </w:divBdr>
        </w:div>
        <w:div w:id="1856654047">
          <w:marLeft w:val="480"/>
          <w:marRight w:val="0"/>
          <w:marTop w:val="0"/>
          <w:marBottom w:val="0"/>
          <w:divBdr>
            <w:top w:val="none" w:sz="0" w:space="0" w:color="auto"/>
            <w:left w:val="none" w:sz="0" w:space="0" w:color="auto"/>
            <w:bottom w:val="none" w:sz="0" w:space="0" w:color="auto"/>
            <w:right w:val="none" w:sz="0" w:space="0" w:color="auto"/>
          </w:divBdr>
        </w:div>
        <w:div w:id="1500539769">
          <w:marLeft w:val="480"/>
          <w:marRight w:val="0"/>
          <w:marTop w:val="0"/>
          <w:marBottom w:val="0"/>
          <w:divBdr>
            <w:top w:val="none" w:sz="0" w:space="0" w:color="auto"/>
            <w:left w:val="none" w:sz="0" w:space="0" w:color="auto"/>
            <w:bottom w:val="none" w:sz="0" w:space="0" w:color="auto"/>
            <w:right w:val="none" w:sz="0" w:space="0" w:color="auto"/>
          </w:divBdr>
        </w:div>
        <w:div w:id="442071510">
          <w:marLeft w:val="480"/>
          <w:marRight w:val="0"/>
          <w:marTop w:val="0"/>
          <w:marBottom w:val="0"/>
          <w:divBdr>
            <w:top w:val="none" w:sz="0" w:space="0" w:color="auto"/>
            <w:left w:val="none" w:sz="0" w:space="0" w:color="auto"/>
            <w:bottom w:val="none" w:sz="0" w:space="0" w:color="auto"/>
            <w:right w:val="none" w:sz="0" w:space="0" w:color="auto"/>
          </w:divBdr>
        </w:div>
        <w:div w:id="824973559">
          <w:marLeft w:val="480"/>
          <w:marRight w:val="0"/>
          <w:marTop w:val="0"/>
          <w:marBottom w:val="0"/>
          <w:divBdr>
            <w:top w:val="none" w:sz="0" w:space="0" w:color="auto"/>
            <w:left w:val="none" w:sz="0" w:space="0" w:color="auto"/>
            <w:bottom w:val="none" w:sz="0" w:space="0" w:color="auto"/>
            <w:right w:val="none" w:sz="0" w:space="0" w:color="auto"/>
          </w:divBdr>
        </w:div>
        <w:div w:id="1213082488">
          <w:marLeft w:val="480"/>
          <w:marRight w:val="0"/>
          <w:marTop w:val="0"/>
          <w:marBottom w:val="0"/>
          <w:divBdr>
            <w:top w:val="none" w:sz="0" w:space="0" w:color="auto"/>
            <w:left w:val="none" w:sz="0" w:space="0" w:color="auto"/>
            <w:bottom w:val="none" w:sz="0" w:space="0" w:color="auto"/>
            <w:right w:val="none" w:sz="0" w:space="0" w:color="auto"/>
          </w:divBdr>
        </w:div>
        <w:div w:id="741222603">
          <w:marLeft w:val="480"/>
          <w:marRight w:val="0"/>
          <w:marTop w:val="0"/>
          <w:marBottom w:val="0"/>
          <w:divBdr>
            <w:top w:val="none" w:sz="0" w:space="0" w:color="auto"/>
            <w:left w:val="none" w:sz="0" w:space="0" w:color="auto"/>
            <w:bottom w:val="none" w:sz="0" w:space="0" w:color="auto"/>
            <w:right w:val="none" w:sz="0" w:space="0" w:color="auto"/>
          </w:divBdr>
        </w:div>
        <w:div w:id="2105177922">
          <w:marLeft w:val="480"/>
          <w:marRight w:val="0"/>
          <w:marTop w:val="0"/>
          <w:marBottom w:val="0"/>
          <w:divBdr>
            <w:top w:val="none" w:sz="0" w:space="0" w:color="auto"/>
            <w:left w:val="none" w:sz="0" w:space="0" w:color="auto"/>
            <w:bottom w:val="none" w:sz="0" w:space="0" w:color="auto"/>
            <w:right w:val="none" w:sz="0" w:space="0" w:color="auto"/>
          </w:divBdr>
        </w:div>
        <w:div w:id="1212616179">
          <w:marLeft w:val="480"/>
          <w:marRight w:val="0"/>
          <w:marTop w:val="0"/>
          <w:marBottom w:val="0"/>
          <w:divBdr>
            <w:top w:val="none" w:sz="0" w:space="0" w:color="auto"/>
            <w:left w:val="none" w:sz="0" w:space="0" w:color="auto"/>
            <w:bottom w:val="none" w:sz="0" w:space="0" w:color="auto"/>
            <w:right w:val="none" w:sz="0" w:space="0" w:color="auto"/>
          </w:divBdr>
        </w:div>
        <w:div w:id="835149890">
          <w:marLeft w:val="480"/>
          <w:marRight w:val="0"/>
          <w:marTop w:val="0"/>
          <w:marBottom w:val="0"/>
          <w:divBdr>
            <w:top w:val="none" w:sz="0" w:space="0" w:color="auto"/>
            <w:left w:val="none" w:sz="0" w:space="0" w:color="auto"/>
            <w:bottom w:val="none" w:sz="0" w:space="0" w:color="auto"/>
            <w:right w:val="none" w:sz="0" w:space="0" w:color="auto"/>
          </w:divBdr>
        </w:div>
        <w:div w:id="1533179659">
          <w:marLeft w:val="480"/>
          <w:marRight w:val="0"/>
          <w:marTop w:val="0"/>
          <w:marBottom w:val="0"/>
          <w:divBdr>
            <w:top w:val="none" w:sz="0" w:space="0" w:color="auto"/>
            <w:left w:val="none" w:sz="0" w:space="0" w:color="auto"/>
            <w:bottom w:val="none" w:sz="0" w:space="0" w:color="auto"/>
            <w:right w:val="none" w:sz="0" w:space="0" w:color="auto"/>
          </w:divBdr>
        </w:div>
        <w:div w:id="428627687">
          <w:marLeft w:val="480"/>
          <w:marRight w:val="0"/>
          <w:marTop w:val="0"/>
          <w:marBottom w:val="0"/>
          <w:divBdr>
            <w:top w:val="none" w:sz="0" w:space="0" w:color="auto"/>
            <w:left w:val="none" w:sz="0" w:space="0" w:color="auto"/>
            <w:bottom w:val="none" w:sz="0" w:space="0" w:color="auto"/>
            <w:right w:val="none" w:sz="0" w:space="0" w:color="auto"/>
          </w:divBdr>
        </w:div>
        <w:div w:id="1862015522">
          <w:marLeft w:val="480"/>
          <w:marRight w:val="0"/>
          <w:marTop w:val="0"/>
          <w:marBottom w:val="0"/>
          <w:divBdr>
            <w:top w:val="none" w:sz="0" w:space="0" w:color="auto"/>
            <w:left w:val="none" w:sz="0" w:space="0" w:color="auto"/>
            <w:bottom w:val="none" w:sz="0" w:space="0" w:color="auto"/>
            <w:right w:val="none" w:sz="0" w:space="0" w:color="auto"/>
          </w:divBdr>
        </w:div>
        <w:div w:id="655690776">
          <w:marLeft w:val="480"/>
          <w:marRight w:val="0"/>
          <w:marTop w:val="0"/>
          <w:marBottom w:val="0"/>
          <w:divBdr>
            <w:top w:val="none" w:sz="0" w:space="0" w:color="auto"/>
            <w:left w:val="none" w:sz="0" w:space="0" w:color="auto"/>
            <w:bottom w:val="none" w:sz="0" w:space="0" w:color="auto"/>
            <w:right w:val="none" w:sz="0" w:space="0" w:color="auto"/>
          </w:divBdr>
        </w:div>
        <w:div w:id="1914273329">
          <w:marLeft w:val="480"/>
          <w:marRight w:val="0"/>
          <w:marTop w:val="0"/>
          <w:marBottom w:val="0"/>
          <w:divBdr>
            <w:top w:val="none" w:sz="0" w:space="0" w:color="auto"/>
            <w:left w:val="none" w:sz="0" w:space="0" w:color="auto"/>
            <w:bottom w:val="none" w:sz="0" w:space="0" w:color="auto"/>
            <w:right w:val="none" w:sz="0" w:space="0" w:color="auto"/>
          </w:divBdr>
        </w:div>
        <w:div w:id="1379210445">
          <w:marLeft w:val="480"/>
          <w:marRight w:val="0"/>
          <w:marTop w:val="0"/>
          <w:marBottom w:val="0"/>
          <w:divBdr>
            <w:top w:val="none" w:sz="0" w:space="0" w:color="auto"/>
            <w:left w:val="none" w:sz="0" w:space="0" w:color="auto"/>
            <w:bottom w:val="none" w:sz="0" w:space="0" w:color="auto"/>
            <w:right w:val="none" w:sz="0" w:space="0" w:color="auto"/>
          </w:divBdr>
        </w:div>
        <w:div w:id="308289711">
          <w:marLeft w:val="480"/>
          <w:marRight w:val="0"/>
          <w:marTop w:val="0"/>
          <w:marBottom w:val="0"/>
          <w:divBdr>
            <w:top w:val="none" w:sz="0" w:space="0" w:color="auto"/>
            <w:left w:val="none" w:sz="0" w:space="0" w:color="auto"/>
            <w:bottom w:val="none" w:sz="0" w:space="0" w:color="auto"/>
            <w:right w:val="none" w:sz="0" w:space="0" w:color="auto"/>
          </w:divBdr>
        </w:div>
        <w:div w:id="1947493835">
          <w:marLeft w:val="480"/>
          <w:marRight w:val="0"/>
          <w:marTop w:val="0"/>
          <w:marBottom w:val="0"/>
          <w:divBdr>
            <w:top w:val="none" w:sz="0" w:space="0" w:color="auto"/>
            <w:left w:val="none" w:sz="0" w:space="0" w:color="auto"/>
            <w:bottom w:val="none" w:sz="0" w:space="0" w:color="auto"/>
            <w:right w:val="none" w:sz="0" w:space="0" w:color="auto"/>
          </w:divBdr>
        </w:div>
        <w:div w:id="840311486">
          <w:marLeft w:val="480"/>
          <w:marRight w:val="0"/>
          <w:marTop w:val="0"/>
          <w:marBottom w:val="0"/>
          <w:divBdr>
            <w:top w:val="none" w:sz="0" w:space="0" w:color="auto"/>
            <w:left w:val="none" w:sz="0" w:space="0" w:color="auto"/>
            <w:bottom w:val="none" w:sz="0" w:space="0" w:color="auto"/>
            <w:right w:val="none" w:sz="0" w:space="0" w:color="auto"/>
          </w:divBdr>
        </w:div>
        <w:div w:id="1989358855">
          <w:marLeft w:val="480"/>
          <w:marRight w:val="0"/>
          <w:marTop w:val="0"/>
          <w:marBottom w:val="0"/>
          <w:divBdr>
            <w:top w:val="none" w:sz="0" w:space="0" w:color="auto"/>
            <w:left w:val="none" w:sz="0" w:space="0" w:color="auto"/>
            <w:bottom w:val="none" w:sz="0" w:space="0" w:color="auto"/>
            <w:right w:val="none" w:sz="0" w:space="0" w:color="auto"/>
          </w:divBdr>
        </w:div>
        <w:div w:id="1903830716">
          <w:marLeft w:val="480"/>
          <w:marRight w:val="0"/>
          <w:marTop w:val="0"/>
          <w:marBottom w:val="0"/>
          <w:divBdr>
            <w:top w:val="none" w:sz="0" w:space="0" w:color="auto"/>
            <w:left w:val="none" w:sz="0" w:space="0" w:color="auto"/>
            <w:bottom w:val="none" w:sz="0" w:space="0" w:color="auto"/>
            <w:right w:val="none" w:sz="0" w:space="0" w:color="auto"/>
          </w:divBdr>
        </w:div>
        <w:div w:id="199631943">
          <w:marLeft w:val="480"/>
          <w:marRight w:val="0"/>
          <w:marTop w:val="0"/>
          <w:marBottom w:val="0"/>
          <w:divBdr>
            <w:top w:val="none" w:sz="0" w:space="0" w:color="auto"/>
            <w:left w:val="none" w:sz="0" w:space="0" w:color="auto"/>
            <w:bottom w:val="none" w:sz="0" w:space="0" w:color="auto"/>
            <w:right w:val="none" w:sz="0" w:space="0" w:color="auto"/>
          </w:divBdr>
        </w:div>
        <w:div w:id="1361201396">
          <w:marLeft w:val="480"/>
          <w:marRight w:val="0"/>
          <w:marTop w:val="0"/>
          <w:marBottom w:val="0"/>
          <w:divBdr>
            <w:top w:val="none" w:sz="0" w:space="0" w:color="auto"/>
            <w:left w:val="none" w:sz="0" w:space="0" w:color="auto"/>
            <w:bottom w:val="none" w:sz="0" w:space="0" w:color="auto"/>
            <w:right w:val="none" w:sz="0" w:space="0" w:color="auto"/>
          </w:divBdr>
        </w:div>
        <w:div w:id="1741519116">
          <w:marLeft w:val="480"/>
          <w:marRight w:val="0"/>
          <w:marTop w:val="0"/>
          <w:marBottom w:val="0"/>
          <w:divBdr>
            <w:top w:val="none" w:sz="0" w:space="0" w:color="auto"/>
            <w:left w:val="none" w:sz="0" w:space="0" w:color="auto"/>
            <w:bottom w:val="none" w:sz="0" w:space="0" w:color="auto"/>
            <w:right w:val="none" w:sz="0" w:space="0" w:color="auto"/>
          </w:divBdr>
        </w:div>
        <w:div w:id="1586374282">
          <w:marLeft w:val="480"/>
          <w:marRight w:val="0"/>
          <w:marTop w:val="0"/>
          <w:marBottom w:val="0"/>
          <w:divBdr>
            <w:top w:val="none" w:sz="0" w:space="0" w:color="auto"/>
            <w:left w:val="none" w:sz="0" w:space="0" w:color="auto"/>
            <w:bottom w:val="none" w:sz="0" w:space="0" w:color="auto"/>
            <w:right w:val="none" w:sz="0" w:space="0" w:color="auto"/>
          </w:divBdr>
        </w:div>
        <w:div w:id="354430093">
          <w:marLeft w:val="480"/>
          <w:marRight w:val="0"/>
          <w:marTop w:val="0"/>
          <w:marBottom w:val="0"/>
          <w:divBdr>
            <w:top w:val="none" w:sz="0" w:space="0" w:color="auto"/>
            <w:left w:val="none" w:sz="0" w:space="0" w:color="auto"/>
            <w:bottom w:val="none" w:sz="0" w:space="0" w:color="auto"/>
            <w:right w:val="none" w:sz="0" w:space="0" w:color="auto"/>
          </w:divBdr>
        </w:div>
        <w:div w:id="897978620">
          <w:marLeft w:val="480"/>
          <w:marRight w:val="0"/>
          <w:marTop w:val="0"/>
          <w:marBottom w:val="0"/>
          <w:divBdr>
            <w:top w:val="none" w:sz="0" w:space="0" w:color="auto"/>
            <w:left w:val="none" w:sz="0" w:space="0" w:color="auto"/>
            <w:bottom w:val="none" w:sz="0" w:space="0" w:color="auto"/>
            <w:right w:val="none" w:sz="0" w:space="0" w:color="auto"/>
          </w:divBdr>
        </w:div>
        <w:div w:id="387607025">
          <w:marLeft w:val="480"/>
          <w:marRight w:val="0"/>
          <w:marTop w:val="0"/>
          <w:marBottom w:val="0"/>
          <w:divBdr>
            <w:top w:val="none" w:sz="0" w:space="0" w:color="auto"/>
            <w:left w:val="none" w:sz="0" w:space="0" w:color="auto"/>
            <w:bottom w:val="none" w:sz="0" w:space="0" w:color="auto"/>
            <w:right w:val="none" w:sz="0" w:space="0" w:color="auto"/>
          </w:divBdr>
        </w:div>
        <w:div w:id="2020621307">
          <w:marLeft w:val="480"/>
          <w:marRight w:val="0"/>
          <w:marTop w:val="0"/>
          <w:marBottom w:val="0"/>
          <w:divBdr>
            <w:top w:val="none" w:sz="0" w:space="0" w:color="auto"/>
            <w:left w:val="none" w:sz="0" w:space="0" w:color="auto"/>
            <w:bottom w:val="none" w:sz="0" w:space="0" w:color="auto"/>
            <w:right w:val="none" w:sz="0" w:space="0" w:color="auto"/>
          </w:divBdr>
        </w:div>
        <w:div w:id="503595807">
          <w:marLeft w:val="480"/>
          <w:marRight w:val="0"/>
          <w:marTop w:val="0"/>
          <w:marBottom w:val="0"/>
          <w:divBdr>
            <w:top w:val="none" w:sz="0" w:space="0" w:color="auto"/>
            <w:left w:val="none" w:sz="0" w:space="0" w:color="auto"/>
            <w:bottom w:val="none" w:sz="0" w:space="0" w:color="auto"/>
            <w:right w:val="none" w:sz="0" w:space="0" w:color="auto"/>
          </w:divBdr>
        </w:div>
        <w:div w:id="638461345">
          <w:marLeft w:val="480"/>
          <w:marRight w:val="0"/>
          <w:marTop w:val="0"/>
          <w:marBottom w:val="0"/>
          <w:divBdr>
            <w:top w:val="none" w:sz="0" w:space="0" w:color="auto"/>
            <w:left w:val="none" w:sz="0" w:space="0" w:color="auto"/>
            <w:bottom w:val="none" w:sz="0" w:space="0" w:color="auto"/>
            <w:right w:val="none" w:sz="0" w:space="0" w:color="auto"/>
          </w:divBdr>
        </w:div>
        <w:div w:id="817841041">
          <w:marLeft w:val="480"/>
          <w:marRight w:val="0"/>
          <w:marTop w:val="0"/>
          <w:marBottom w:val="0"/>
          <w:divBdr>
            <w:top w:val="none" w:sz="0" w:space="0" w:color="auto"/>
            <w:left w:val="none" w:sz="0" w:space="0" w:color="auto"/>
            <w:bottom w:val="none" w:sz="0" w:space="0" w:color="auto"/>
            <w:right w:val="none" w:sz="0" w:space="0" w:color="auto"/>
          </w:divBdr>
        </w:div>
        <w:div w:id="966161414">
          <w:marLeft w:val="480"/>
          <w:marRight w:val="0"/>
          <w:marTop w:val="0"/>
          <w:marBottom w:val="0"/>
          <w:divBdr>
            <w:top w:val="none" w:sz="0" w:space="0" w:color="auto"/>
            <w:left w:val="none" w:sz="0" w:space="0" w:color="auto"/>
            <w:bottom w:val="none" w:sz="0" w:space="0" w:color="auto"/>
            <w:right w:val="none" w:sz="0" w:space="0" w:color="auto"/>
          </w:divBdr>
        </w:div>
        <w:div w:id="798379041">
          <w:marLeft w:val="480"/>
          <w:marRight w:val="0"/>
          <w:marTop w:val="0"/>
          <w:marBottom w:val="0"/>
          <w:divBdr>
            <w:top w:val="none" w:sz="0" w:space="0" w:color="auto"/>
            <w:left w:val="none" w:sz="0" w:space="0" w:color="auto"/>
            <w:bottom w:val="none" w:sz="0" w:space="0" w:color="auto"/>
            <w:right w:val="none" w:sz="0" w:space="0" w:color="auto"/>
          </w:divBdr>
        </w:div>
        <w:div w:id="462314965">
          <w:marLeft w:val="480"/>
          <w:marRight w:val="0"/>
          <w:marTop w:val="0"/>
          <w:marBottom w:val="0"/>
          <w:divBdr>
            <w:top w:val="none" w:sz="0" w:space="0" w:color="auto"/>
            <w:left w:val="none" w:sz="0" w:space="0" w:color="auto"/>
            <w:bottom w:val="none" w:sz="0" w:space="0" w:color="auto"/>
            <w:right w:val="none" w:sz="0" w:space="0" w:color="auto"/>
          </w:divBdr>
        </w:div>
        <w:div w:id="1419669913">
          <w:marLeft w:val="480"/>
          <w:marRight w:val="0"/>
          <w:marTop w:val="0"/>
          <w:marBottom w:val="0"/>
          <w:divBdr>
            <w:top w:val="none" w:sz="0" w:space="0" w:color="auto"/>
            <w:left w:val="none" w:sz="0" w:space="0" w:color="auto"/>
            <w:bottom w:val="none" w:sz="0" w:space="0" w:color="auto"/>
            <w:right w:val="none" w:sz="0" w:space="0" w:color="auto"/>
          </w:divBdr>
        </w:div>
        <w:div w:id="327368738">
          <w:marLeft w:val="480"/>
          <w:marRight w:val="0"/>
          <w:marTop w:val="0"/>
          <w:marBottom w:val="0"/>
          <w:divBdr>
            <w:top w:val="none" w:sz="0" w:space="0" w:color="auto"/>
            <w:left w:val="none" w:sz="0" w:space="0" w:color="auto"/>
            <w:bottom w:val="none" w:sz="0" w:space="0" w:color="auto"/>
            <w:right w:val="none" w:sz="0" w:space="0" w:color="auto"/>
          </w:divBdr>
        </w:div>
        <w:div w:id="59866874">
          <w:marLeft w:val="480"/>
          <w:marRight w:val="0"/>
          <w:marTop w:val="0"/>
          <w:marBottom w:val="0"/>
          <w:divBdr>
            <w:top w:val="none" w:sz="0" w:space="0" w:color="auto"/>
            <w:left w:val="none" w:sz="0" w:space="0" w:color="auto"/>
            <w:bottom w:val="none" w:sz="0" w:space="0" w:color="auto"/>
            <w:right w:val="none" w:sz="0" w:space="0" w:color="auto"/>
          </w:divBdr>
        </w:div>
        <w:div w:id="1633900446">
          <w:marLeft w:val="480"/>
          <w:marRight w:val="0"/>
          <w:marTop w:val="0"/>
          <w:marBottom w:val="0"/>
          <w:divBdr>
            <w:top w:val="none" w:sz="0" w:space="0" w:color="auto"/>
            <w:left w:val="none" w:sz="0" w:space="0" w:color="auto"/>
            <w:bottom w:val="none" w:sz="0" w:space="0" w:color="auto"/>
            <w:right w:val="none" w:sz="0" w:space="0" w:color="auto"/>
          </w:divBdr>
        </w:div>
        <w:div w:id="2049137512">
          <w:marLeft w:val="480"/>
          <w:marRight w:val="0"/>
          <w:marTop w:val="0"/>
          <w:marBottom w:val="0"/>
          <w:divBdr>
            <w:top w:val="none" w:sz="0" w:space="0" w:color="auto"/>
            <w:left w:val="none" w:sz="0" w:space="0" w:color="auto"/>
            <w:bottom w:val="none" w:sz="0" w:space="0" w:color="auto"/>
            <w:right w:val="none" w:sz="0" w:space="0" w:color="auto"/>
          </w:divBdr>
        </w:div>
        <w:div w:id="1079711015">
          <w:marLeft w:val="480"/>
          <w:marRight w:val="0"/>
          <w:marTop w:val="0"/>
          <w:marBottom w:val="0"/>
          <w:divBdr>
            <w:top w:val="none" w:sz="0" w:space="0" w:color="auto"/>
            <w:left w:val="none" w:sz="0" w:space="0" w:color="auto"/>
            <w:bottom w:val="none" w:sz="0" w:space="0" w:color="auto"/>
            <w:right w:val="none" w:sz="0" w:space="0" w:color="auto"/>
          </w:divBdr>
        </w:div>
        <w:div w:id="366755390">
          <w:marLeft w:val="480"/>
          <w:marRight w:val="0"/>
          <w:marTop w:val="0"/>
          <w:marBottom w:val="0"/>
          <w:divBdr>
            <w:top w:val="none" w:sz="0" w:space="0" w:color="auto"/>
            <w:left w:val="none" w:sz="0" w:space="0" w:color="auto"/>
            <w:bottom w:val="none" w:sz="0" w:space="0" w:color="auto"/>
            <w:right w:val="none" w:sz="0" w:space="0" w:color="auto"/>
          </w:divBdr>
        </w:div>
        <w:div w:id="1632787861">
          <w:marLeft w:val="480"/>
          <w:marRight w:val="0"/>
          <w:marTop w:val="0"/>
          <w:marBottom w:val="0"/>
          <w:divBdr>
            <w:top w:val="none" w:sz="0" w:space="0" w:color="auto"/>
            <w:left w:val="none" w:sz="0" w:space="0" w:color="auto"/>
            <w:bottom w:val="none" w:sz="0" w:space="0" w:color="auto"/>
            <w:right w:val="none" w:sz="0" w:space="0" w:color="auto"/>
          </w:divBdr>
        </w:div>
        <w:div w:id="886338723">
          <w:marLeft w:val="480"/>
          <w:marRight w:val="0"/>
          <w:marTop w:val="0"/>
          <w:marBottom w:val="0"/>
          <w:divBdr>
            <w:top w:val="none" w:sz="0" w:space="0" w:color="auto"/>
            <w:left w:val="none" w:sz="0" w:space="0" w:color="auto"/>
            <w:bottom w:val="none" w:sz="0" w:space="0" w:color="auto"/>
            <w:right w:val="none" w:sz="0" w:space="0" w:color="auto"/>
          </w:divBdr>
        </w:div>
        <w:div w:id="956059428">
          <w:marLeft w:val="480"/>
          <w:marRight w:val="0"/>
          <w:marTop w:val="0"/>
          <w:marBottom w:val="0"/>
          <w:divBdr>
            <w:top w:val="none" w:sz="0" w:space="0" w:color="auto"/>
            <w:left w:val="none" w:sz="0" w:space="0" w:color="auto"/>
            <w:bottom w:val="none" w:sz="0" w:space="0" w:color="auto"/>
            <w:right w:val="none" w:sz="0" w:space="0" w:color="auto"/>
          </w:divBdr>
        </w:div>
        <w:div w:id="1126924034">
          <w:marLeft w:val="480"/>
          <w:marRight w:val="0"/>
          <w:marTop w:val="0"/>
          <w:marBottom w:val="0"/>
          <w:divBdr>
            <w:top w:val="none" w:sz="0" w:space="0" w:color="auto"/>
            <w:left w:val="none" w:sz="0" w:space="0" w:color="auto"/>
            <w:bottom w:val="none" w:sz="0" w:space="0" w:color="auto"/>
            <w:right w:val="none" w:sz="0" w:space="0" w:color="auto"/>
          </w:divBdr>
        </w:div>
        <w:div w:id="387533305">
          <w:marLeft w:val="480"/>
          <w:marRight w:val="0"/>
          <w:marTop w:val="0"/>
          <w:marBottom w:val="0"/>
          <w:divBdr>
            <w:top w:val="none" w:sz="0" w:space="0" w:color="auto"/>
            <w:left w:val="none" w:sz="0" w:space="0" w:color="auto"/>
            <w:bottom w:val="none" w:sz="0" w:space="0" w:color="auto"/>
            <w:right w:val="none" w:sz="0" w:space="0" w:color="auto"/>
          </w:divBdr>
        </w:div>
        <w:div w:id="69347616">
          <w:marLeft w:val="480"/>
          <w:marRight w:val="0"/>
          <w:marTop w:val="0"/>
          <w:marBottom w:val="0"/>
          <w:divBdr>
            <w:top w:val="none" w:sz="0" w:space="0" w:color="auto"/>
            <w:left w:val="none" w:sz="0" w:space="0" w:color="auto"/>
            <w:bottom w:val="none" w:sz="0" w:space="0" w:color="auto"/>
            <w:right w:val="none" w:sz="0" w:space="0" w:color="auto"/>
          </w:divBdr>
        </w:div>
        <w:div w:id="1436827545">
          <w:marLeft w:val="480"/>
          <w:marRight w:val="0"/>
          <w:marTop w:val="0"/>
          <w:marBottom w:val="0"/>
          <w:divBdr>
            <w:top w:val="none" w:sz="0" w:space="0" w:color="auto"/>
            <w:left w:val="none" w:sz="0" w:space="0" w:color="auto"/>
            <w:bottom w:val="none" w:sz="0" w:space="0" w:color="auto"/>
            <w:right w:val="none" w:sz="0" w:space="0" w:color="auto"/>
          </w:divBdr>
        </w:div>
        <w:div w:id="2008828199">
          <w:marLeft w:val="480"/>
          <w:marRight w:val="0"/>
          <w:marTop w:val="0"/>
          <w:marBottom w:val="0"/>
          <w:divBdr>
            <w:top w:val="none" w:sz="0" w:space="0" w:color="auto"/>
            <w:left w:val="none" w:sz="0" w:space="0" w:color="auto"/>
            <w:bottom w:val="none" w:sz="0" w:space="0" w:color="auto"/>
            <w:right w:val="none" w:sz="0" w:space="0" w:color="auto"/>
          </w:divBdr>
        </w:div>
        <w:div w:id="1964649513">
          <w:marLeft w:val="480"/>
          <w:marRight w:val="0"/>
          <w:marTop w:val="0"/>
          <w:marBottom w:val="0"/>
          <w:divBdr>
            <w:top w:val="none" w:sz="0" w:space="0" w:color="auto"/>
            <w:left w:val="none" w:sz="0" w:space="0" w:color="auto"/>
            <w:bottom w:val="none" w:sz="0" w:space="0" w:color="auto"/>
            <w:right w:val="none" w:sz="0" w:space="0" w:color="auto"/>
          </w:divBdr>
        </w:div>
        <w:div w:id="1190795674">
          <w:marLeft w:val="480"/>
          <w:marRight w:val="0"/>
          <w:marTop w:val="0"/>
          <w:marBottom w:val="0"/>
          <w:divBdr>
            <w:top w:val="none" w:sz="0" w:space="0" w:color="auto"/>
            <w:left w:val="none" w:sz="0" w:space="0" w:color="auto"/>
            <w:bottom w:val="none" w:sz="0" w:space="0" w:color="auto"/>
            <w:right w:val="none" w:sz="0" w:space="0" w:color="auto"/>
          </w:divBdr>
        </w:div>
        <w:div w:id="654602048">
          <w:marLeft w:val="480"/>
          <w:marRight w:val="0"/>
          <w:marTop w:val="0"/>
          <w:marBottom w:val="0"/>
          <w:divBdr>
            <w:top w:val="none" w:sz="0" w:space="0" w:color="auto"/>
            <w:left w:val="none" w:sz="0" w:space="0" w:color="auto"/>
            <w:bottom w:val="none" w:sz="0" w:space="0" w:color="auto"/>
            <w:right w:val="none" w:sz="0" w:space="0" w:color="auto"/>
          </w:divBdr>
        </w:div>
        <w:div w:id="612521048">
          <w:marLeft w:val="480"/>
          <w:marRight w:val="0"/>
          <w:marTop w:val="0"/>
          <w:marBottom w:val="0"/>
          <w:divBdr>
            <w:top w:val="none" w:sz="0" w:space="0" w:color="auto"/>
            <w:left w:val="none" w:sz="0" w:space="0" w:color="auto"/>
            <w:bottom w:val="none" w:sz="0" w:space="0" w:color="auto"/>
            <w:right w:val="none" w:sz="0" w:space="0" w:color="auto"/>
          </w:divBdr>
        </w:div>
        <w:div w:id="1482693198">
          <w:marLeft w:val="480"/>
          <w:marRight w:val="0"/>
          <w:marTop w:val="0"/>
          <w:marBottom w:val="0"/>
          <w:divBdr>
            <w:top w:val="none" w:sz="0" w:space="0" w:color="auto"/>
            <w:left w:val="none" w:sz="0" w:space="0" w:color="auto"/>
            <w:bottom w:val="none" w:sz="0" w:space="0" w:color="auto"/>
            <w:right w:val="none" w:sz="0" w:space="0" w:color="auto"/>
          </w:divBdr>
        </w:div>
        <w:div w:id="928460942">
          <w:marLeft w:val="480"/>
          <w:marRight w:val="0"/>
          <w:marTop w:val="0"/>
          <w:marBottom w:val="0"/>
          <w:divBdr>
            <w:top w:val="none" w:sz="0" w:space="0" w:color="auto"/>
            <w:left w:val="none" w:sz="0" w:space="0" w:color="auto"/>
            <w:bottom w:val="none" w:sz="0" w:space="0" w:color="auto"/>
            <w:right w:val="none" w:sz="0" w:space="0" w:color="auto"/>
          </w:divBdr>
        </w:div>
        <w:div w:id="1430351114">
          <w:marLeft w:val="480"/>
          <w:marRight w:val="0"/>
          <w:marTop w:val="0"/>
          <w:marBottom w:val="0"/>
          <w:divBdr>
            <w:top w:val="none" w:sz="0" w:space="0" w:color="auto"/>
            <w:left w:val="none" w:sz="0" w:space="0" w:color="auto"/>
            <w:bottom w:val="none" w:sz="0" w:space="0" w:color="auto"/>
            <w:right w:val="none" w:sz="0" w:space="0" w:color="auto"/>
          </w:divBdr>
        </w:div>
        <w:div w:id="873269018">
          <w:marLeft w:val="480"/>
          <w:marRight w:val="0"/>
          <w:marTop w:val="0"/>
          <w:marBottom w:val="0"/>
          <w:divBdr>
            <w:top w:val="none" w:sz="0" w:space="0" w:color="auto"/>
            <w:left w:val="none" w:sz="0" w:space="0" w:color="auto"/>
            <w:bottom w:val="none" w:sz="0" w:space="0" w:color="auto"/>
            <w:right w:val="none" w:sz="0" w:space="0" w:color="auto"/>
          </w:divBdr>
        </w:div>
        <w:div w:id="1880042884">
          <w:marLeft w:val="480"/>
          <w:marRight w:val="0"/>
          <w:marTop w:val="0"/>
          <w:marBottom w:val="0"/>
          <w:divBdr>
            <w:top w:val="none" w:sz="0" w:space="0" w:color="auto"/>
            <w:left w:val="none" w:sz="0" w:space="0" w:color="auto"/>
            <w:bottom w:val="none" w:sz="0" w:space="0" w:color="auto"/>
            <w:right w:val="none" w:sz="0" w:space="0" w:color="auto"/>
          </w:divBdr>
        </w:div>
        <w:div w:id="1041134006">
          <w:marLeft w:val="480"/>
          <w:marRight w:val="0"/>
          <w:marTop w:val="0"/>
          <w:marBottom w:val="0"/>
          <w:divBdr>
            <w:top w:val="none" w:sz="0" w:space="0" w:color="auto"/>
            <w:left w:val="none" w:sz="0" w:space="0" w:color="auto"/>
            <w:bottom w:val="none" w:sz="0" w:space="0" w:color="auto"/>
            <w:right w:val="none" w:sz="0" w:space="0" w:color="auto"/>
          </w:divBdr>
        </w:div>
        <w:div w:id="1986619953">
          <w:marLeft w:val="480"/>
          <w:marRight w:val="0"/>
          <w:marTop w:val="0"/>
          <w:marBottom w:val="0"/>
          <w:divBdr>
            <w:top w:val="none" w:sz="0" w:space="0" w:color="auto"/>
            <w:left w:val="none" w:sz="0" w:space="0" w:color="auto"/>
            <w:bottom w:val="none" w:sz="0" w:space="0" w:color="auto"/>
            <w:right w:val="none" w:sz="0" w:space="0" w:color="auto"/>
          </w:divBdr>
        </w:div>
        <w:div w:id="56637115">
          <w:marLeft w:val="480"/>
          <w:marRight w:val="0"/>
          <w:marTop w:val="0"/>
          <w:marBottom w:val="0"/>
          <w:divBdr>
            <w:top w:val="none" w:sz="0" w:space="0" w:color="auto"/>
            <w:left w:val="none" w:sz="0" w:space="0" w:color="auto"/>
            <w:bottom w:val="none" w:sz="0" w:space="0" w:color="auto"/>
            <w:right w:val="none" w:sz="0" w:space="0" w:color="auto"/>
          </w:divBdr>
        </w:div>
        <w:div w:id="954599247">
          <w:marLeft w:val="480"/>
          <w:marRight w:val="0"/>
          <w:marTop w:val="0"/>
          <w:marBottom w:val="0"/>
          <w:divBdr>
            <w:top w:val="none" w:sz="0" w:space="0" w:color="auto"/>
            <w:left w:val="none" w:sz="0" w:space="0" w:color="auto"/>
            <w:bottom w:val="none" w:sz="0" w:space="0" w:color="auto"/>
            <w:right w:val="none" w:sz="0" w:space="0" w:color="auto"/>
          </w:divBdr>
        </w:div>
        <w:div w:id="1560239228">
          <w:marLeft w:val="480"/>
          <w:marRight w:val="0"/>
          <w:marTop w:val="0"/>
          <w:marBottom w:val="0"/>
          <w:divBdr>
            <w:top w:val="none" w:sz="0" w:space="0" w:color="auto"/>
            <w:left w:val="none" w:sz="0" w:space="0" w:color="auto"/>
            <w:bottom w:val="none" w:sz="0" w:space="0" w:color="auto"/>
            <w:right w:val="none" w:sz="0" w:space="0" w:color="auto"/>
          </w:divBdr>
        </w:div>
      </w:divsChild>
    </w:div>
    <w:div w:id="692652054">
      <w:bodyDiv w:val="1"/>
      <w:marLeft w:val="0"/>
      <w:marRight w:val="0"/>
      <w:marTop w:val="0"/>
      <w:marBottom w:val="0"/>
      <w:divBdr>
        <w:top w:val="none" w:sz="0" w:space="0" w:color="auto"/>
        <w:left w:val="none" w:sz="0" w:space="0" w:color="auto"/>
        <w:bottom w:val="none" w:sz="0" w:space="0" w:color="auto"/>
        <w:right w:val="none" w:sz="0" w:space="0" w:color="auto"/>
      </w:divBdr>
    </w:div>
    <w:div w:id="693505481">
      <w:bodyDiv w:val="1"/>
      <w:marLeft w:val="0"/>
      <w:marRight w:val="0"/>
      <w:marTop w:val="0"/>
      <w:marBottom w:val="0"/>
      <w:divBdr>
        <w:top w:val="none" w:sz="0" w:space="0" w:color="auto"/>
        <w:left w:val="none" w:sz="0" w:space="0" w:color="auto"/>
        <w:bottom w:val="none" w:sz="0" w:space="0" w:color="auto"/>
        <w:right w:val="none" w:sz="0" w:space="0" w:color="auto"/>
      </w:divBdr>
    </w:div>
    <w:div w:id="696152971">
      <w:bodyDiv w:val="1"/>
      <w:marLeft w:val="0"/>
      <w:marRight w:val="0"/>
      <w:marTop w:val="0"/>
      <w:marBottom w:val="0"/>
      <w:divBdr>
        <w:top w:val="none" w:sz="0" w:space="0" w:color="auto"/>
        <w:left w:val="none" w:sz="0" w:space="0" w:color="auto"/>
        <w:bottom w:val="none" w:sz="0" w:space="0" w:color="auto"/>
        <w:right w:val="none" w:sz="0" w:space="0" w:color="auto"/>
      </w:divBdr>
    </w:div>
    <w:div w:id="697700625">
      <w:bodyDiv w:val="1"/>
      <w:marLeft w:val="0"/>
      <w:marRight w:val="0"/>
      <w:marTop w:val="0"/>
      <w:marBottom w:val="0"/>
      <w:divBdr>
        <w:top w:val="none" w:sz="0" w:space="0" w:color="auto"/>
        <w:left w:val="none" w:sz="0" w:space="0" w:color="auto"/>
        <w:bottom w:val="none" w:sz="0" w:space="0" w:color="auto"/>
        <w:right w:val="none" w:sz="0" w:space="0" w:color="auto"/>
      </w:divBdr>
      <w:divsChild>
        <w:div w:id="1681658069">
          <w:marLeft w:val="480"/>
          <w:marRight w:val="0"/>
          <w:marTop w:val="0"/>
          <w:marBottom w:val="0"/>
          <w:divBdr>
            <w:top w:val="none" w:sz="0" w:space="0" w:color="auto"/>
            <w:left w:val="none" w:sz="0" w:space="0" w:color="auto"/>
            <w:bottom w:val="none" w:sz="0" w:space="0" w:color="auto"/>
            <w:right w:val="none" w:sz="0" w:space="0" w:color="auto"/>
          </w:divBdr>
        </w:div>
        <w:div w:id="1347558380">
          <w:marLeft w:val="480"/>
          <w:marRight w:val="0"/>
          <w:marTop w:val="0"/>
          <w:marBottom w:val="0"/>
          <w:divBdr>
            <w:top w:val="none" w:sz="0" w:space="0" w:color="auto"/>
            <w:left w:val="none" w:sz="0" w:space="0" w:color="auto"/>
            <w:bottom w:val="none" w:sz="0" w:space="0" w:color="auto"/>
            <w:right w:val="none" w:sz="0" w:space="0" w:color="auto"/>
          </w:divBdr>
        </w:div>
        <w:div w:id="1163276654">
          <w:marLeft w:val="480"/>
          <w:marRight w:val="0"/>
          <w:marTop w:val="0"/>
          <w:marBottom w:val="0"/>
          <w:divBdr>
            <w:top w:val="none" w:sz="0" w:space="0" w:color="auto"/>
            <w:left w:val="none" w:sz="0" w:space="0" w:color="auto"/>
            <w:bottom w:val="none" w:sz="0" w:space="0" w:color="auto"/>
            <w:right w:val="none" w:sz="0" w:space="0" w:color="auto"/>
          </w:divBdr>
        </w:div>
        <w:div w:id="1453327058">
          <w:marLeft w:val="480"/>
          <w:marRight w:val="0"/>
          <w:marTop w:val="0"/>
          <w:marBottom w:val="0"/>
          <w:divBdr>
            <w:top w:val="none" w:sz="0" w:space="0" w:color="auto"/>
            <w:left w:val="none" w:sz="0" w:space="0" w:color="auto"/>
            <w:bottom w:val="none" w:sz="0" w:space="0" w:color="auto"/>
            <w:right w:val="none" w:sz="0" w:space="0" w:color="auto"/>
          </w:divBdr>
        </w:div>
        <w:div w:id="1027407894">
          <w:marLeft w:val="480"/>
          <w:marRight w:val="0"/>
          <w:marTop w:val="0"/>
          <w:marBottom w:val="0"/>
          <w:divBdr>
            <w:top w:val="none" w:sz="0" w:space="0" w:color="auto"/>
            <w:left w:val="none" w:sz="0" w:space="0" w:color="auto"/>
            <w:bottom w:val="none" w:sz="0" w:space="0" w:color="auto"/>
            <w:right w:val="none" w:sz="0" w:space="0" w:color="auto"/>
          </w:divBdr>
        </w:div>
        <w:div w:id="1707100794">
          <w:marLeft w:val="480"/>
          <w:marRight w:val="0"/>
          <w:marTop w:val="0"/>
          <w:marBottom w:val="0"/>
          <w:divBdr>
            <w:top w:val="none" w:sz="0" w:space="0" w:color="auto"/>
            <w:left w:val="none" w:sz="0" w:space="0" w:color="auto"/>
            <w:bottom w:val="none" w:sz="0" w:space="0" w:color="auto"/>
            <w:right w:val="none" w:sz="0" w:space="0" w:color="auto"/>
          </w:divBdr>
        </w:div>
        <w:div w:id="917635565">
          <w:marLeft w:val="480"/>
          <w:marRight w:val="0"/>
          <w:marTop w:val="0"/>
          <w:marBottom w:val="0"/>
          <w:divBdr>
            <w:top w:val="none" w:sz="0" w:space="0" w:color="auto"/>
            <w:left w:val="none" w:sz="0" w:space="0" w:color="auto"/>
            <w:bottom w:val="none" w:sz="0" w:space="0" w:color="auto"/>
            <w:right w:val="none" w:sz="0" w:space="0" w:color="auto"/>
          </w:divBdr>
        </w:div>
        <w:div w:id="1541043209">
          <w:marLeft w:val="480"/>
          <w:marRight w:val="0"/>
          <w:marTop w:val="0"/>
          <w:marBottom w:val="0"/>
          <w:divBdr>
            <w:top w:val="none" w:sz="0" w:space="0" w:color="auto"/>
            <w:left w:val="none" w:sz="0" w:space="0" w:color="auto"/>
            <w:bottom w:val="none" w:sz="0" w:space="0" w:color="auto"/>
            <w:right w:val="none" w:sz="0" w:space="0" w:color="auto"/>
          </w:divBdr>
        </w:div>
        <w:div w:id="895120541">
          <w:marLeft w:val="480"/>
          <w:marRight w:val="0"/>
          <w:marTop w:val="0"/>
          <w:marBottom w:val="0"/>
          <w:divBdr>
            <w:top w:val="none" w:sz="0" w:space="0" w:color="auto"/>
            <w:left w:val="none" w:sz="0" w:space="0" w:color="auto"/>
            <w:bottom w:val="none" w:sz="0" w:space="0" w:color="auto"/>
            <w:right w:val="none" w:sz="0" w:space="0" w:color="auto"/>
          </w:divBdr>
        </w:div>
        <w:div w:id="1263949135">
          <w:marLeft w:val="480"/>
          <w:marRight w:val="0"/>
          <w:marTop w:val="0"/>
          <w:marBottom w:val="0"/>
          <w:divBdr>
            <w:top w:val="none" w:sz="0" w:space="0" w:color="auto"/>
            <w:left w:val="none" w:sz="0" w:space="0" w:color="auto"/>
            <w:bottom w:val="none" w:sz="0" w:space="0" w:color="auto"/>
            <w:right w:val="none" w:sz="0" w:space="0" w:color="auto"/>
          </w:divBdr>
        </w:div>
        <w:div w:id="1336959247">
          <w:marLeft w:val="480"/>
          <w:marRight w:val="0"/>
          <w:marTop w:val="0"/>
          <w:marBottom w:val="0"/>
          <w:divBdr>
            <w:top w:val="none" w:sz="0" w:space="0" w:color="auto"/>
            <w:left w:val="none" w:sz="0" w:space="0" w:color="auto"/>
            <w:bottom w:val="none" w:sz="0" w:space="0" w:color="auto"/>
            <w:right w:val="none" w:sz="0" w:space="0" w:color="auto"/>
          </w:divBdr>
        </w:div>
        <w:div w:id="471826225">
          <w:marLeft w:val="480"/>
          <w:marRight w:val="0"/>
          <w:marTop w:val="0"/>
          <w:marBottom w:val="0"/>
          <w:divBdr>
            <w:top w:val="none" w:sz="0" w:space="0" w:color="auto"/>
            <w:left w:val="none" w:sz="0" w:space="0" w:color="auto"/>
            <w:bottom w:val="none" w:sz="0" w:space="0" w:color="auto"/>
            <w:right w:val="none" w:sz="0" w:space="0" w:color="auto"/>
          </w:divBdr>
        </w:div>
        <w:div w:id="550655295">
          <w:marLeft w:val="480"/>
          <w:marRight w:val="0"/>
          <w:marTop w:val="0"/>
          <w:marBottom w:val="0"/>
          <w:divBdr>
            <w:top w:val="none" w:sz="0" w:space="0" w:color="auto"/>
            <w:left w:val="none" w:sz="0" w:space="0" w:color="auto"/>
            <w:bottom w:val="none" w:sz="0" w:space="0" w:color="auto"/>
            <w:right w:val="none" w:sz="0" w:space="0" w:color="auto"/>
          </w:divBdr>
        </w:div>
        <w:div w:id="77949895">
          <w:marLeft w:val="480"/>
          <w:marRight w:val="0"/>
          <w:marTop w:val="0"/>
          <w:marBottom w:val="0"/>
          <w:divBdr>
            <w:top w:val="none" w:sz="0" w:space="0" w:color="auto"/>
            <w:left w:val="none" w:sz="0" w:space="0" w:color="auto"/>
            <w:bottom w:val="none" w:sz="0" w:space="0" w:color="auto"/>
            <w:right w:val="none" w:sz="0" w:space="0" w:color="auto"/>
          </w:divBdr>
        </w:div>
        <w:div w:id="1671564236">
          <w:marLeft w:val="480"/>
          <w:marRight w:val="0"/>
          <w:marTop w:val="0"/>
          <w:marBottom w:val="0"/>
          <w:divBdr>
            <w:top w:val="none" w:sz="0" w:space="0" w:color="auto"/>
            <w:left w:val="none" w:sz="0" w:space="0" w:color="auto"/>
            <w:bottom w:val="none" w:sz="0" w:space="0" w:color="auto"/>
            <w:right w:val="none" w:sz="0" w:space="0" w:color="auto"/>
          </w:divBdr>
        </w:div>
        <w:div w:id="299456648">
          <w:marLeft w:val="480"/>
          <w:marRight w:val="0"/>
          <w:marTop w:val="0"/>
          <w:marBottom w:val="0"/>
          <w:divBdr>
            <w:top w:val="none" w:sz="0" w:space="0" w:color="auto"/>
            <w:left w:val="none" w:sz="0" w:space="0" w:color="auto"/>
            <w:bottom w:val="none" w:sz="0" w:space="0" w:color="auto"/>
            <w:right w:val="none" w:sz="0" w:space="0" w:color="auto"/>
          </w:divBdr>
        </w:div>
        <w:div w:id="139814970">
          <w:marLeft w:val="480"/>
          <w:marRight w:val="0"/>
          <w:marTop w:val="0"/>
          <w:marBottom w:val="0"/>
          <w:divBdr>
            <w:top w:val="none" w:sz="0" w:space="0" w:color="auto"/>
            <w:left w:val="none" w:sz="0" w:space="0" w:color="auto"/>
            <w:bottom w:val="none" w:sz="0" w:space="0" w:color="auto"/>
            <w:right w:val="none" w:sz="0" w:space="0" w:color="auto"/>
          </w:divBdr>
        </w:div>
        <w:div w:id="859242622">
          <w:marLeft w:val="480"/>
          <w:marRight w:val="0"/>
          <w:marTop w:val="0"/>
          <w:marBottom w:val="0"/>
          <w:divBdr>
            <w:top w:val="none" w:sz="0" w:space="0" w:color="auto"/>
            <w:left w:val="none" w:sz="0" w:space="0" w:color="auto"/>
            <w:bottom w:val="none" w:sz="0" w:space="0" w:color="auto"/>
            <w:right w:val="none" w:sz="0" w:space="0" w:color="auto"/>
          </w:divBdr>
        </w:div>
        <w:div w:id="2000618504">
          <w:marLeft w:val="480"/>
          <w:marRight w:val="0"/>
          <w:marTop w:val="0"/>
          <w:marBottom w:val="0"/>
          <w:divBdr>
            <w:top w:val="none" w:sz="0" w:space="0" w:color="auto"/>
            <w:left w:val="none" w:sz="0" w:space="0" w:color="auto"/>
            <w:bottom w:val="none" w:sz="0" w:space="0" w:color="auto"/>
            <w:right w:val="none" w:sz="0" w:space="0" w:color="auto"/>
          </w:divBdr>
        </w:div>
        <w:div w:id="1081172840">
          <w:marLeft w:val="480"/>
          <w:marRight w:val="0"/>
          <w:marTop w:val="0"/>
          <w:marBottom w:val="0"/>
          <w:divBdr>
            <w:top w:val="none" w:sz="0" w:space="0" w:color="auto"/>
            <w:left w:val="none" w:sz="0" w:space="0" w:color="auto"/>
            <w:bottom w:val="none" w:sz="0" w:space="0" w:color="auto"/>
            <w:right w:val="none" w:sz="0" w:space="0" w:color="auto"/>
          </w:divBdr>
        </w:div>
        <w:div w:id="610673668">
          <w:marLeft w:val="480"/>
          <w:marRight w:val="0"/>
          <w:marTop w:val="0"/>
          <w:marBottom w:val="0"/>
          <w:divBdr>
            <w:top w:val="none" w:sz="0" w:space="0" w:color="auto"/>
            <w:left w:val="none" w:sz="0" w:space="0" w:color="auto"/>
            <w:bottom w:val="none" w:sz="0" w:space="0" w:color="auto"/>
            <w:right w:val="none" w:sz="0" w:space="0" w:color="auto"/>
          </w:divBdr>
        </w:div>
        <w:div w:id="757678439">
          <w:marLeft w:val="480"/>
          <w:marRight w:val="0"/>
          <w:marTop w:val="0"/>
          <w:marBottom w:val="0"/>
          <w:divBdr>
            <w:top w:val="none" w:sz="0" w:space="0" w:color="auto"/>
            <w:left w:val="none" w:sz="0" w:space="0" w:color="auto"/>
            <w:bottom w:val="none" w:sz="0" w:space="0" w:color="auto"/>
            <w:right w:val="none" w:sz="0" w:space="0" w:color="auto"/>
          </w:divBdr>
        </w:div>
        <w:div w:id="668555218">
          <w:marLeft w:val="480"/>
          <w:marRight w:val="0"/>
          <w:marTop w:val="0"/>
          <w:marBottom w:val="0"/>
          <w:divBdr>
            <w:top w:val="none" w:sz="0" w:space="0" w:color="auto"/>
            <w:left w:val="none" w:sz="0" w:space="0" w:color="auto"/>
            <w:bottom w:val="none" w:sz="0" w:space="0" w:color="auto"/>
            <w:right w:val="none" w:sz="0" w:space="0" w:color="auto"/>
          </w:divBdr>
        </w:div>
        <w:div w:id="1169516102">
          <w:marLeft w:val="480"/>
          <w:marRight w:val="0"/>
          <w:marTop w:val="0"/>
          <w:marBottom w:val="0"/>
          <w:divBdr>
            <w:top w:val="none" w:sz="0" w:space="0" w:color="auto"/>
            <w:left w:val="none" w:sz="0" w:space="0" w:color="auto"/>
            <w:bottom w:val="none" w:sz="0" w:space="0" w:color="auto"/>
            <w:right w:val="none" w:sz="0" w:space="0" w:color="auto"/>
          </w:divBdr>
        </w:div>
        <w:div w:id="818039510">
          <w:marLeft w:val="480"/>
          <w:marRight w:val="0"/>
          <w:marTop w:val="0"/>
          <w:marBottom w:val="0"/>
          <w:divBdr>
            <w:top w:val="none" w:sz="0" w:space="0" w:color="auto"/>
            <w:left w:val="none" w:sz="0" w:space="0" w:color="auto"/>
            <w:bottom w:val="none" w:sz="0" w:space="0" w:color="auto"/>
            <w:right w:val="none" w:sz="0" w:space="0" w:color="auto"/>
          </w:divBdr>
        </w:div>
        <w:div w:id="235751494">
          <w:marLeft w:val="480"/>
          <w:marRight w:val="0"/>
          <w:marTop w:val="0"/>
          <w:marBottom w:val="0"/>
          <w:divBdr>
            <w:top w:val="none" w:sz="0" w:space="0" w:color="auto"/>
            <w:left w:val="none" w:sz="0" w:space="0" w:color="auto"/>
            <w:bottom w:val="none" w:sz="0" w:space="0" w:color="auto"/>
            <w:right w:val="none" w:sz="0" w:space="0" w:color="auto"/>
          </w:divBdr>
        </w:div>
        <w:div w:id="1184595291">
          <w:marLeft w:val="480"/>
          <w:marRight w:val="0"/>
          <w:marTop w:val="0"/>
          <w:marBottom w:val="0"/>
          <w:divBdr>
            <w:top w:val="none" w:sz="0" w:space="0" w:color="auto"/>
            <w:left w:val="none" w:sz="0" w:space="0" w:color="auto"/>
            <w:bottom w:val="none" w:sz="0" w:space="0" w:color="auto"/>
            <w:right w:val="none" w:sz="0" w:space="0" w:color="auto"/>
          </w:divBdr>
        </w:div>
        <w:div w:id="1069813300">
          <w:marLeft w:val="480"/>
          <w:marRight w:val="0"/>
          <w:marTop w:val="0"/>
          <w:marBottom w:val="0"/>
          <w:divBdr>
            <w:top w:val="none" w:sz="0" w:space="0" w:color="auto"/>
            <w:left w:val="none" w:sz="0" w:space="0" w:color="auto"/>
            <w:bottom w:val="none" w:sz="0" w:space="0" w:color="auto"/>
            <w:right w:val="none" w:sz="0" w:space="0" w:color="auto"/>
          </w:divBdr>
        </w:div>
        <w:div w:id="1872448918">
          <w:marLeft w:val="480"/>
          <w:marRight w:val="0"/>
          <w:marTop w:val="0"/>
          <w:marBottom w:val="0"/>
          <w:divBdr>
            <w:top w:val="none" w:sz="0" w:space="0" w:color="auto"/>
            <w:left w:val="none" w:sz="0" w:space="0" w:color="auto"/>
            <w:bottom w:val="none" w:sz="0" w:space="0" w:color="auto"/>
            <w:right w:val="none" w:sz="0" w:space="0" w:color="auto"/>
          </w:divBdr>
        </w:div>
        <w:div w:id="569734548">
          <w:marLeft w:val="480"/>
          <w:marRight w:val="0"/>
          <w:marTop w:val="0"/>
          <w:marBottom w:val="0"/>
          <w:divBdr>
            <w:top w:val="none" w:sz="0" w:space="0" w:color="auto"/>
            <w:left w:val="none" w:sz="0" w:space="0" w:color="auto"/>
            <w:bottom w:val="none" w:sz="0" w:space="0" w:color="auto"/>
            <w:right w:val="none" w:sz="0" w:space="0" w:color="auto"/>
          </w:divBdr>
        </w:div>
        <w:div w:id="1356148636">
          <w:marLeft w:val="480"/>
          <w:marRight w:val="0"/>
          <w:marTop w:val="0"/>
          <w:marBottom w:val="0"/>
          <w:divBdr>
            <w:top w:val="none" w:sz="0" w:space="0" w:color="auto"/>
            <w:left w:val="none" w:sz="0" w:space="0" w:color="auto"/>
            <w:bottom w:val="none" w:sz="0" w:space="0" w:color="auto"/>
            <w:right w:val="none" w:sz="0" w:space="0" w:color="auto"/>
          </w:divBdr>
        </w:div>
        <w:div w:id="145753167">
          <w:marLeft w:val="480"/>
          <w:marRight w:val="0"/>
          <w:marTop w:val="0"/>
          <w:marBottom w:val="0"/>
          <w:divBdr>
            <w:top w:val="none" w:sz="0" w:space="0" w:color="auto"/>
            <w:left w:val="none" w:sz="0" w:space="0" w:color="auto"/>
            <w:bottom w:val="none" w:sz="0" w:space="0" w:color="auto"/>
            <w:right w:val="none" w:sz="0" w:space="0" w:color="auto"/>
          </w:divBdr>
        </w:div>
        <w:div w:id="1161041678">
          <w:marLeft w:val="480"/>
          <w:marRight w:val="0"/>
          <w:marTop w:val="0"/>
          <w:marBottom w:val="0"/>
          <w:divBdr>
            <w:top w:val="none" w:sz="0" w:space="0" w:color="auto"/>
            <w:left w:val="none" w:sz="0" w:space="0" w:color="auto"/>
            <w:bottom w:val="none" w:sz="0" w:space="0" w:color="auto"/>
            <w:right w:val="none" w:sz="0" w:space="0" w:color="auto"/>
          </w:divBdr>
        </w:div>
        <w:div w:id="1941914156">
          <w:marLeft w:val="480"/>
          <w:marRight w:val="0"/>
          <w:marTop w:val="0"/>
          <w:marBottom w:val="0"/>
          <w:divBdr>
            <w:top w:val="none" w:sz="0" w:space="0" w:color="auto"/>
            <w:left w:val="none" w:sz="0" w:space="0" w:color="auto"/>
            <w:bottom w:val="none" w:sz="0" w:space="0" w:color="auto"/>
            <w:right w:val="none" w:sz="0" w:space="0" w:color="auto"/>
          </w:divBdr>
        </w:div>
        <w:div w:id="919367868">
          <w:marLeft w:val="480"/>
          <w:marRight w:val="0"/>
          <w:marTop w:val="0"/>
          <w:marBottom w:val="0"/>
          <w:divBdr>
            <w:top w:val="none" w:sz="0" w:space="0" w:color="auto"/>
            <w:left w:val="none" w:sz="0" w:space="0" w:color="auto"/>
            <w:bottom w:val="none" w:sz="0" w:space="0" w:color="auto"/>
            <w:right w:val="none" w:sz="0" w:space="0" w:color="auto"/>
          </w:divBdr>
        </w:div>
        <w:div w:id="2105295816">
          <w:marLeft w:val="480"/>
          <w:marRight w:val="0"/>
          <w:marTop w:val="0"/>
          <w:marBottom w:val="0"/>
          <w:divBdr>
            <w:top w:val="none" w:sz="0" w:space="0" w:color="auto"/>
            <w:left w:val="none" w:sz="0" w:space="0" w:color="auto"/>
            <w:bottom w:val="none" w:sz="0" w:space="0" w:color="auto"/>
            <w:right w:val="none" w:sz="0" w:space="0" w:color="auto"/>
          </w:divBdr>
        </w:div>
        <w:div w:id="2050259386">
          <w:marLeft w:val="480"/>
          <w:marRight w:val="0"/>
          <w:marTop w:val="0"/>
          <w:marBottom w:val="0"/>
          <w:divBdr>
            <w:top w:val="none" w:sz="0" w:space="0" w:color="auto"/>
            <w:left w:val="none" w:sz="0" w:space="0" w:color="auto"/>
            <w:bottom w:val="none" w:sz="0" w:space="0" w:color="auto"/>
            <w:right w:val="none" w:sz="0" w:space="0" w:color="auto"/>
          </w:divBdr>
        </w:div>
        <w:div w:id="291326554">
          <w:marLeft w:val="480"/>
          <w:marRight w:val="0"/>
          <w:marTop w:val="0"/>
          <w:marBottom w:val="0"/>
          <w:divBdr>
            <w:top w:val="none" w:sz="0" w:space="0" w:color="auto"/>
            <w:left w:val="none" w:sz="0" w:space="0" w:color="auto"/>
            <w:bottom w:val="none" w:sz="0" w:space="0" w:color="auto"/>
            <w:right w:val="none" w:sz="0" w:space="0" w:color="auto"/>
          </w:divBdr>
        </w:div>
        <w:div w:id="1806046469">
          <w:marLeft w:val="480"/>
          <w:marRight w:val="0"/>
          <w:marTop w:val="0"/>
          <w:marBottom w:val="0"/>
          <w:divBdr>
            <w:top w:val="none" w:sz="0" w:space="0" w:color="auto"/>
            <w:left w:val="none" w:sz="0" w:space="0" w:color="auto"/>
            <w:bottom w:val="none" w:sz="0" w:space="0" w:color="auto"/>
            <w:right w:val="none" w:sz="0" w:space="0" w:color="auto"/>
          </w:divBdr>
        </w:div>
        <w:div w:id="1573348636">
          <w:marLeft w:val="480"/>
          <w:marRight w:val="0"/>
          <w:marTop w:val="0"/>
          <w:marBottom w:val="0"/>
          <w:divBdr>
            <w:top w:val="none" w:sz="0" w:space="0" w:color="auto"/>
            <w:left w:val="none" w:sz="0" w:space="0" w:color="auto"/>
            <w:bottom w:val="none" w:sz="0" w:space="0" w:color="auto"/>
            <w:right w:val="none" w:sz="0" w:space="0" w:color="auto"/>
          </w:divBdr>
        </w:div>
        <w:div w:id="356809116">
          <w:marLeft w:val="480"/>
          <w:marRight w:val="0"/>
          <w:marTop w:val="0"/>
          <w:marBottom w:val="0"/>
          <w:divBdr>
            <w:top w:val="none" w:sz="0" w:space="0" w:color="auto"/>
            <w:left w:val="none" w:sz="0" w:space="0" w:color="auto"/>
            <w:bottom w:val="none" w:sz="0" w:space="0" w:color="auto"/>
            <w:right w:val="none" w:sz="0" w:space="0" w:color="auto"/>
          </w:divBdr>
        </w:div>
        <w:div w:id="315189425">
          <w:marLeft w:val="480"/>
          <w:marRight w:val="0"/>
          <w:marTop w:val="0"/>
          <w:marBottom w:val="0"/>
          <w:divBdr>
            <w:top w:val="none" w:sz="0" w:space="0" w:color="auto"/>
            <w:left w:val="none" w:sz="0" w:space="0" w:color="auto"/>
            <w:bottom w:val="none" w:sz="0" w:space="0" w:color="auto"/>
            <w:right w:val="none" w:sz="0" w:space="0" w:color="auto"/>
          </w:divBdr>
        </w:div>
        <w:div w:id="2112622852">
          <w:marLeft w:val="480"/>
          <w:marRight w:val="0"/>
          <w:marTop w:val="0"/>
          <w:marBottom w:val="0"/>
          <w:divBdr>
            <w:top w:val="none" w:sz="0" w:space="0" w:color="auto"/>
            <w:left w:val="none" w:sz="0" w:space="0" w:color="auto"/>
            <w:bottom w:val="none" w:sz="0" w:space="0" w:color="auto"/>
            <w:right w:val="none" w:sz="0" w:space="0" w:color="auto"/>
          </w:divBdr>
        </w:div>
        <w:div w:id="1488789293">
          <w:marLeft w:val="480"/>
          <w:marRight w:val="0"/>
          <w:marTop w:val="0"/>
          <w:marBottom w:val="0"/>
          <w:divBdr>
            <w:top w:val="none" w:sz="0" w:space="0" w:color="auto"/>
            <w:left w:val="none" w:sz="0" w:space="0" w:color="auto"/>
            <w:bottom w:val="none" w:sz="0" w:space="0" w:color="auto"/>
            <w:right w:val="none" w:sz="0" w:space="0" w:color="auto"/>
          </w:divBdr>
        </w:div>
        <w:div w:id="580023917">
          <w:marLeft w:val="480"/>
          <w:marRight w:val="0"/>
          <w:marTop w:val="0"/>
          <w:marBottom w:val="0"/>
          <w:divBdr>
            <w:top w:val="none" w:sz="0" w:space="0" w:color="auto"/>
            <w:left w:val="none" w:sz="0" w:space="0" w:color="auto"/>
            <w:bottom w:val="none" w:sz="0" w:space="0" w:color="auto"/>
            <w:right w:val="none" w:sz="0" w:space="0" w:color="auto"/>
          </w:divBdr>
        </w:div>
        <w:div w:id="1857041508">
          <w:marLeft w:val="480"/>
          <w:marRight w:val="0"/>
          <w:marTop w:val="0"/>
          <w:marBottom w:val="0"/>
          <w:divBdr>
            <w:top w:val="none" w:sz="0" w:space="0" w:color="auto"/>
            <w:left w:val="none" w:sz="0" w:space="0" w:color="auto"/>
            <w:bottom w:val="none" w:sz="0" w:space="0" w:color="auto"/>
            <w:right w:val="none" w:sz="0" w:space="0" w:color="auto"/>
          </w:divBdr>
        </w:div>
        <w:div w:id="1726952139">
          <w:marLeft w:val="480"/>
          <w:marRight w:val="0"/>
          <w:marTop w:val="0"/>
          <w:marBottom w:val="0"/>
          <w:divBdr>
            <w:top w:val="none" w:sz="0" w:space="0" w:color="auto"/>
            <w:left w:val="none" w:sz="0" w:space="0" w:color="auto"/>
            <w:bottom w:val="none" w:sz="0" w:space="0" w:color="auto"/>
            <w:right w:val="none" w:sz="0" w:space="0" w:color="auto"/>
          </w:divBdr>
        </w:div>
        <w:div w:id="440027313">
          <w:marLeft w:val="480"/>
          <w:marRight w:val="0"/>
          <w:marTop w:val="0"/>
          <w:marBottom w:val="0"/>
          <w:divBdr>
            <w:top w:val="none" w:sz="0" w:space="0" w:color="auto"/>
            <w:left w:val="none" w:sz="0" w:space="0" w:color="auto"/>
            <w:bottom w:val="none" w:sz="0" w:space="0" w:color="auto"/>
            <w:right w:val="none" w:sz="0" w:space="0" w:color="auto"/>
          </w:divBdr>
        </w:div>
        <w:div w:id="1351689181">
          <w:marLeft w:val="480"/>
          <w:marRight w:val="0"/>
          <w:marTop w:val="0"/>
          <w:marBottom w:val="0"/>
          <w:divBdr>
            <w:top w:val="none" w:sz="0" w:space="0" w:color="auto"/>
            <w:left w:val="none" w:sz="0" w:space="0" w:color="auto"/>
            <w:bottom w:val="none" w:sz="0" w:space="0" w:color="auto"/>
            <w:right w:val="none" w:sz="0" w:space="0" w:color="auto"/>
          </w:divBdr>
        </w:div>
        <w:div w:id="1822842258">
          <w:marLeft w:val="480"/>
          <w:marRight w:val="0"/>
          <w:marTop w:val="0"/>
          <w:marBottom w:val="0"/>
          <w:divBdr>
            <w:top w:val="none" w:sz="0" w:space="0" w:color="auto"/>
            <w:left w:val="none" w:sz="0" w:space="0" w:color="auto"/>
            <w:bottom w:val="none" w:sz="0" w:space="0" w:color="auto"/>
            <w:right w:val="none" w:sz="0" w:space="0" w:color="auto"/>
          </w:divBdr>
        </w:div>
        <w:div w:id="1148278093">
          <w:marLeft w:val="480"/>
          <w:marRight w:val="0"/>
          <w:marTop w:val="0"/>
          <w:marBottom w:val="0"/>
          <w:divBdr>
            <w:top w:val="none" w:sz="0" w:space="0" w:color="auto"/>
            <w:left w:val="none" w:sz="0" w:space="0" w:color="auto"/>
            <w:bottom w:val="none" w:sz="0" w:space="0" w:color="auto"/>
            <w:right w:val="none" w:sz="0" w:space="0" w:color="auto"/>
          </w:divBdr>
        </w:div>
        <w:div w:id="477040998">
          <w:marLeft w:val="480"/>
          <w:marRight w:val="0"/>
          <w:marTop w:val="0"/>
          <w:marBottom w:val="0"/>
          <w:divBdr>
            <w:top w:val="none" w:sz="0" w:space="0" w:color="auto"/>
            <w:left w:val="none" w:sz="0" w:space="0" w:color="auto"/>
            <w:bottom w:val="none" w:sz="0" w:space="0" w:color="auto"/>
            <w:right w:val="none" w:sz="0" w:space="0" w:color="auto"/>
          </w:divBdr>
        </w:div>
        <w:div w:id="304360549">
          <w:marLeft w:val="480"/>
          <w:marRight w:val="0"/>
          <w:marTop w:val="0"/>
          <w:marBottom w:val="0"/>
          <w:divBdr>
            <w:top w:val="none" w:sz="0" w:space="0" w:color="auto"/>
            <w:left w:val="none" w:sz="0" w:space="0" w:color="auto"/>
            <w:bottom w:val="none" w:sz="0" w:space="0" w:color="auto"/>
            <w:right w:val="none" w:sz="0" w:space="0" w:color="auto"/>
          </w:divBdr>
        </w:div>
        <w:div w:id="764351995">
          <w:marLeft w:val="480"/>
          <w:marRight w:val="0"/>
          <w:marTop w:val="0"/>
          <w:marBottom w:val="0"/>
          <w:divBdr>
            <w:top w:val="none" w:sz="0" w:space="0" w:color="auto"/>
            <w:left w:val="none" w:sz="0" w:space="0" w:color="auto"/>
            <w:bottom w:val="none" w:sz="0" w:space="0" w:color="auto"/>
            <w:right w:val="none" w:sz="0" w:space="0" w:color="auto"/>
          </w:divBdr>
        </w:div>
        <w:div w:id="1113286155">
          <w:marLeft w:val="480"/>
          <w:marRight w:val="0"/>
          <w:marTop w:val="0"/>
          <w:marBottom w:val="0"/>
          <w:divBdr>
            <w:top w:val="none" w:sz="0" w:space="0" w:color="auto"/>
            <w:left w:val="none" w:sz="0" w:space="0" w:color="auto"/>
            <w:bottom w:val="none" w:sz="0" w:space="0" w:color="auto"/>
            <w:right w:val="none" w:sz="0" w:space="0" w:color="auto"/>
          </w:divBdr>
        </w:div>
        <w:div w:id="1455369887">
          <w:marLeft w:val="480"/>
          <w:marRight w:val="0"/>
          <w:marTop w:val="0"/>
          <w:marBottom w:val="0"/>
          <w:divBdr>
            <w:top w:val="none" w:sz="0" w:space="0" w:color="auto"/>
            <w:left w:val="none" w:sz="0" w:space="0" w:color="auto"/>
            <w:bottom w:val="none" w:sz="0" w:space="0" w:color="auto"/>
            <w:right w:val="none" w:sz="0" w:space="0" w:color="auto"/>
          </w:divBdr>
        </w:div>
        <w:div w:id="288324846">
          <w:marLeft w:val="480"/>
          <w:marRight w:val="0"/>
          <w:marTop w:val="0"/>
          <w:marBottom w:val="0"/>
          <w:divBdr>
            <w:top w:val="none" w:sz="0" w:space="0" w:color="auto"/>
            <w:left w:val="none" w:sz="0" w:space="0" w:color="auto"/>
            <w:bottom w:val="none" w:sz="0" w:space="0" w:color="auto"/>
            <w:right w:val="none" w:sz="0" w:space="0" w:color="auto"/>
          </w:divBdr>
        </w:div>
        <w:div w:id="1919973895">
          <w:marLeft w:val="480"/>
          <w:marRight w:val="0"/>
          <w:marTop w:val="0"/>
          <w:marBottom w:val="0"/>
          <w:divBdr>
            <w:top w:val="none" w:sz="0" w:space="0" w:color="auto"/>
            <w:left w:val="none" w:sz="0" w:space="0" w:color="auto"/>
            <w:bottom w:val="none" w:sz="0" w:space="0" w:color="auto"/>
            <w:right w:val="none" w:sz="0" w:space="0" w:color="auto"/>
          </w:divBdr>
        </w:div>
        <w:div w:id="2011640194">
          <w:marLeft w:val="480"/>
          <w:marRight w:val="0"/>
          <w:marTop w:val="0"/>
          <w:marBottom w:val="0"/>
          <w:divBdr>
            <w:top w:val="none" w:sz="0" w:space="0" w:color="auto"/>
            <w:left w:val="none" w:sz="0" w:space="0" w:color="auto"/>
            <w:bottom w:val="none" w:sz="0" w:space="0" w:color="auto"/>
            <w:right w:val="none" w:sz="0" w:space="0" w:color="auto"/>
          </w:divBdr>
        </w:div>
        <w:div w:id="1633637031">
          <w:marLeft w:val="480"/>
          <w:marRight w:val="0"/>
          <w:marTop w:val="0"/>
          <w:marBottom w:val="0"/>
          <w:divBdr>
            <w:top w:val="none" w:sz="0" w:space="0" w:color="auto"/>
            <w:left w:val="none" w:sz="0" w:space="0" w:color="auto"/>
            <w:bottom w:val="none" w:sz="0" w:space="0" w:color="auto"/>
            <w:right w:val="none" w:sz="0" w:space="0" w:color="auto"/>
          </w:divBdr>
        </w:div>
        <w:div w:id="1713922752">
          <w:marLeft w:val="480"/>
          <w:marRight w:val="0"/>
          <w:marTop w:val="0"/>
          <w:marBottom w:val="0"/>
          <w:divBdr>
            <w:top w:val="none" w:sz="0" w:space="0" w:color="auto"/>
            <w:left w:val="none" w:sz="0" w:space="0" w:color="auto"/>
            <w:bottom w:val="none" w:sz="0" w:space="0" w:color="auto"/>
            <w:right w:val="none" w:sz="0" w:space="0" w:color="auto"/>
          </w:divBdr>
        </w:div>
        <w:div w:id="85348347">
          <w:marLeft w:val="480"/>
          <w:marRight w:val="0"/>
          <w:marTop w:val="0"/>
          <w:marBottom w:val="0"/>
          <w:divBdr>
            <w:top w:val="none" w:sz="0" w:space="0" w:color="auto"/>
            <w:left w:val="none" w:sz="0" w:space="0" w:color="auto"/>
            <w:bottom w:val="none" w:sz="0" w:space="0" w:color="auto"/>
            <w:right w:val="none" w:sz="0" w:space="0" w:color="auto"/>
          </w:divBdr>
        </w:div>
        <w:div w:id="1953628545">
          <w:marLeft w:val="480"/>
          <w:marRight w:val="0"/>
          <w:marTop w:val="0"/>
          <w:marBottom w:val="0"/>
          <w:divBdr>
            <w:top w:val="none" w:sz="0" w:space="0" w:color="auto"/>
            <w:left w:val="none" w:sz="0" w:space="0" w:color="auto"/>
            <w:bottom w:val="none" w:sz="0" w:space="0" w:color="auto"/>
            <w:right w:val="none" w:sz="0" w:space="0" w:color="auto"/>
          </w:divBdr>
        </w:div>
        <w:div w:id="1090586272">
          <w:marLeft w:val="480"/>
          <w:marRight w:val="0"/>
          <w:marTop w:val="0"/>
          <w:marBottom w:val="0"/>
          <w:divBdr>
            <w:top w:val="none" w:sz="0" w:space="0" w:color="auto"/>
            <w:left w:val="none" w:sz="0" w:space="0" w:color="auto"/>
            <w:bottom w:val="none" w:sz="0" w:space="0" w:color="auto"/>
            <w:right w:val="none" w:sz="0" w:space="0" w:color="auto"/>
          </w:divBdr>
        </w:div>
        <w:div w:id="1039160094">
          <w:marLeft w:val="480"/>
          <w:marRight w:val="0"/>
          <w:marTop w:val="0"/>
          <w:marBottom w:val="0"/>
          <w:divBdr>
            <w:top w:val="none" w:sz="0" w:space="0" w:color="auto"/>
            <w:left w:val="none" w:sz="0" w:space="0" w:color="auto"/>
            <w:bottom w:val="none" w:sz="0" w:space="0" w:color="auto"/>
            <w:right w:val="none" w:sz="0" w:space="0" w:color="auto"/>
          </w:divBdr>
        </w:div>
        <w:div w:id="1233277850">
          <w:marLeft w:val="480"/>
          <w:marRight w:val="0"/>
          <w:marTop w:val="0"/>
          <w:marBottom w:val="0"/>
          <w:divBdr>
            <w:top w:val="none" w:sz="0" w:space="0" w:color="auto"/>
            <w:left w:val="none" w:sz="0" w:space="0" w:color="auto"/>
            <w:bottom w:val="none" w:sz="0" w:space="0" w:color="auto"/>
            <w:right w:val="none" w:sz="0" w:space="0" w:color="auto"/>
          </w:divBdr>
        </w:div>
        <w:div w:id="1634554608">
          <w:marLeft w:val="480"/>
          <w:marRight w:val="0"/>
          <w:marTop w:val="0"/>
          <w:marBottom w:val="0"/>
          <w:divBdr>
            <w:top w:val="none" w:sz="0" w:space="0" w:color="auto"/>
            <w:left w:val="none" w:sz="0" w:space="0" w:color="auto"/>
            <w:bottom w:val="none" w:sz="0" w:space="0" w:color="auto"/>
            <w:right w:val="none" w:sz="0" w:space="0" w:color="auto"/>
          </w:divBdr>
        </w:div>
        <w:div w:id="1739133669">
          <w:marLeft w:val="480"/>
          <w:marRight w:val="0"/>
          <w:marTop w:val="0"/>
          <w:marBottom w:val="0"/>
          <w:divBdr>
            <w:top w:val="none" w:sz="0" w:space="0" w:color="auto"/>
            <w:left w:val="none" w:sz="0" w:space="0" w:color="auto"/>
            <w:bottom w:val="none" w:sz="0" w:space="0" w:color="auto"/>
            <w:right w:val="none" w:sz="0" w:space="0" w:color="auto"/>
          </w:divBdr>
        </w:div>
        <w:div w:id="1721711176">
          <w:marLeft w:val="480"/>
          <w:marRight w:val="0"/>
          <w:marTop w:val="0"/>
          <w:marBottom w:val="0"/>
          <w:divBdr>
            <w:top w:val="none" w:sz="0" w:space="0" w:color="auto"/>
            <w:left w:val="none" w:sz="0" w:space="0" w:color="auto"/>
            <w:bottom w:val="none" w:sz="0" w:space="0" w:color="auto"/>
            <w:right w:val="none" w:sz="0" w:space="0" w:color="auto"/>
          </w:divBdr>
        </w:div>
        <w:div w:id="2146385206">
          <w:marLeft w:val="480"/>
          <w:marRight w:val="0"/>
          <w:marTop w:val="0"/>
          <w:marBottom w:val="0"/>
          <w:divBdr>
            <w:top w:val="none" w:sz="0" w:space="0" w:color="auto"/>
            <w:left w:val="none" w:sz="0" w:space="0" w:color="auto"/>
            <w:bottom w:val="none" w:sz="0" w:space="0" w:color="auto"/>
            <w:right w:val="none" w:sz="0" w:space="0" w:color="auto"/>
          </w:divBdr>
        </w:div>
        <w:div w:id="1235235793">
          <w:marLeft w:val="480"/>
          <w:marRight w:val="0"/>
          <w:marTop w:val="0"/>
          <w:marBottom w:val="0"/>
          <w:divBdr>
            <w:top w:val="none" w:sz="0" w:space="0" w:color="auto"/>
            <w:left w:val="none" w:sz="0" w:space="0" w:color="auto"/>
            <w:bottom w:val="none" w:sz="0" w:space="0" w:color="auto"/>
            <w:right w:val="none" w:sz="0" w:space="0" w:color="auto"/>
          </w:divBdr>
        </w:div>
        <w:div w:id="11690958">
          <w:marLeft w:val="480"/>
          <w:marRight w:val="0"/>
          <w:marTop w:val="0"/>
          <w:marBottom w:val="0"/>
          <w:divBdr>
            <w:top w:val="none" w:sz="0" w:space="0" w:color="auto"/>
            <w:left w:val="none" w:sz="0" w:space="0" w:color="auto"/>
            <w:bottom w:val="none" w:sz="0" w:space="0" w:color="auto"/>
            <w:right w:val="none" w:sz="0" w:space="0" w:color="auto"/>
          </w:divBdr>
        </w:div>
        <w:div w:id="234436989">
          <w:marLeft w:val="480"/>
          <w:marRight w:val="0"/>
          <w:marTop w:val="0"/>
          <w:marBottom w:val="0"/>
          <w:divBdr>
            <w:top w:val="none" w:sz="0" w:space="0" w:color="auto"/>
            <w:left w:val="none" w:sz="0" w:space="0" w:color="auto"/>
            <w:bottom w:val="none" w:sz="0" w:space="0" w:color="auto"/>
            <w:right w:val="none" w:sz="0" w:space="0" w:color="auto"/>
          </w:divBdr>
        </w:div>
        <w:div w:id="161748263">
          <w:marLeft w:val="480"/>
          <w:marRight w:val="0"/>
          <w:marTop w:val="0"/>
          <w:marBottom w:val="0"/>
          <w:divBdr>
            <w:top w:val="none" w:sz="0" w:space="0" w:color="auto"/>
            <w:left w:val="none" w:sz="0" w:space="0" w:color="auto"/>
            <w:bottom w:val="none" w:sz="0" w:space="0" w:color="auto"/>
            <w:right w:val="none" w:sz="0" w:space="0" w:color="auto"/>
          </w:divBdr>
        </w:div>
        <w:div w:id="45447910">
          <w:marLeft w:val="480"/>
          <w:marRight w:val="0"/>
          <w:marTop w:val="0"/>
          <w:marBottom w:val="0"/>
          <w:divBdr>
            <w:top w:val="none" w:sz="0" w:space="0" w:color="auto"/>
            <w:left w:val="none" w:sz="0" w:space="0" w:color="auto"/>
            <w:bottom w:val="none" w:sz="0" w:space="0" w:color="auto"/>
            <w:right w:val="none" w:sz="0" w:space="0" w:color="auto"/>
          </w:divBdr>
        </w:div>
        <w:div w:id="87818385">
          <w:marLeft w:val="480"/>
          <w:marRight w:val="0"/>
          <w:marTop w:val="0"/>
          <w:marBottom w:val="0"/>
          <w:divBdr>
            <w:top w:val="none" w:sz="0" w:space="0" w:color="auto"/>
            <w:left w:val="none" w:sz="0" w:space="0" w:color="auto"/>
            <w:bottom w:val="none" w:sz="0" w:space="0" w:color="auto"/>
            <w:right w:val="none" w:sz="0" w:space="0" w:color="auto"/>
          </w:divBdr>
        </w:div>
        <w:div w:id="837814485">
          <w:marLeft w:val="480"/>
          <w:marRight w:val="0"/>
          <w:marTop w:val="0"/>
          <w:marBottom w:val="0"/>
          <w:divBdr>
            <w:top w:val="none" w:sz="0" w:space="0" w:color="auto"/>
            <w:left w:val="none" w:sz="0" w:space="0" w:color="auto"/>
            <w:bottom w:val="none" w:sz="0" w:space="0" w:color="auto"/>
            <w:right w:val="none" w:sz="0" w:space="0" w:color="auto"/>
          </w:divBdr>
        </w:div>
        <w:div w:id="1328627549">
          <w:marLeft w:val="480"/>
          <w:marRight w:val="0"/>
          <w:marTop w:val="0"/>
          <w:marBottom w:val="0"/>
          <w:divBdr>
            <w:top w:val="none" w:sz="0" w:space="0" w:color="auto"/>
            <w:left w:val="none" w:sz="0" w:space="0" w:color="auto"/>
            <w:bottom w:val="none" w:sz="0" w:space="0" w:color="auto"/>
            <w:right w:val="none" w:sz="0" w:space="0" w:color="auto"/>
          </w:divBdr>
        </w:div>
        <w:div w:id="1963075380">
          <w:marLeft w:val="480"/>
          <w:marRight w:val="0"/>
          <w:marTop w:val="0"/>
          <w:marBottom w:val="0"/>
          <w:divBdr>
            <w:top w:val="none" w:sz="0" w:space="0" w:color="auto"/>
            <w:left w:val="none" w:sz="0" w:space="0" w:color="auto"/>
            <w:bottom w:val="none" w:sz="0" w:space="0" w:color="auto"/>
            <w:right w:val="none" w:sz="0" w:space="0" w:color="auto"/>
          </w:divBdr>
        </w:div>
        <w:div w:id="2111117647">
          <w:marLeft w:val="480"/>
          <w:marRight w:val="0"/>
          <w:marTop w:val="0"/>
          <w:marBottom w:val="0"/>
          <w:divBdr>
            <w:top w:val="none" w:sz="0" w:space="0" w:color="auto"/>
            <w:left w:val="none" w:sz="0" w:space="0" w:color="auto"/>
            <w:bottom w:val="none" w:sz="0" w:space="0" w:color="auto"/>
            <w:right w:val="none" w:sz="0" w:space="0" w:color="auto"/>
          </w:divBdr>
        </w:div>
        <w:div w:id="1969630448">
          <w:marLeft w:val="480"/>
          <w:marRight w:val="0"/>
          <w:marTop w:val="0"/>
          <w:marBottom w:val="0"/>
          <w:divBdr>
            <w:top w:val="none" w:sz="0" w:space="0" w:color="auto"/>
            <w:left w:val="none" w:sz="0" w:space="0" w:color="auto"/>
            <w:bottom w:val="none" w:sz="0" w:space="0" w:color="auto"/>
            <w:right w:val="none" w:sz="0" w:space="0" w:color="auto"/>
          </w:divBdr>
        </w:div>
        <w:div w:id="401217866">
          <w:marLeft w:val="480"/>
          <w:marRight w:val="0"/>
          <w:marTop w:val="0"/>
          <w:marBottom w:val="0"/>
          <w:divBdr>
            <w:top w:val="none" w:sz="0" w:space="0" w:color="auto"/>
            <w:left w:val="none" w:sz="0" w:space="0" w:color="auto"/>
            <w:bottom w:val="none" w:sz="0" w:space="0" w:color="auto"/>
            <w:right w:val="none" w:sz="0" w:space="0" w:color="auto"/>
          </w:divBdr>
        </w:div>
        <w:div w:id="1191459220">
          <w:marLeft w:val="480"/>
          <w:marRight w:val="0"/>
          <w:marTop w:val="0"/>
          <w:marBottom w:val="0"/>
          <w:divBdr>
            <w:top w:val="none" w:sz="0" w:space="0" w:color="auto"/>
            <w:left w:val="none" w:sz="0" w:space="0" w:color="auto"/>
            <w:bottom w:val="none" w:sz="0" w:space="0" w:color="auto"/>
            <w:right w:val="none" w:sz="0" w:space="0" w:color="auto"/>
          </w:divBdr>
        </w:div>
        <w:div w:id="2113502982">
          <w:marLeft w:val="480"/>
          <w:marRight w:val="0"/>
          <w:marTop w:val="0"/>
          <w:marBottom w:val="0"/>
          <w:divBdr>
            <w:top w:val="none" w:sz="0" w:space="0" w:color="auto"/>
            <w:left w:val="none" w:sz="0" w:space="0" w:color="auto"/>
            <w:bottom w:val="none" w:sz="0" w:space="0" w:color="auto"/>
            <w:right w:val="none" w:sz="0" w:space="0" w:color="auto"/>
          </w:divBdr>
        </w:div>
        <w:div w:id="1032657326">
          <w:marLeft w:val="480"/>
          <w:marRight w:val="0"/>
          <w:marTop w:val="0"/>
          <w:marBottom w:val="0"/>
          <w:divBdr>
            <w:top w:val="none" w:sz="0" w:space="0" w:color="auto"/>
            <w:left w:val="none" w:sz="0" w:space="0" w:color="auto"/>
            <w:bottom w:val="none" w:sz="0" w:space="0" w:color="auto"/>
            <w:right w:val="none" w:sz="0" w:space="0" w:color="auto"/>
          </w:divBdr>
        </w:div>
        <w:div w:id="1034307417">
          <w:marLeft w:val="480"/>
          <w:marRight w:val="0"/>
          <w:marTop w:val="0"/>
          <w:marBottom w:val="0"/>
          <w:divBdr>
            <w:top w:val="none" w:sz="0" w:space="0" w:color="auto"/>
            <w:left w:val="none" w:sz="0" w:space="0" w:color="auto"/>
            <w:bottom w:val="none" w:sz="0" w:space="0" w:color="auto"/>
            <w:right w:val="none" w:sz="0" w:space="0" w:color="auto"/>
          </w:divBdr>
        </w:div>
        <w:div w:id="960768137">
          <w:marLeft w:val="480"/>
          <w:marRight w:val="0"/>
          <w:marTop w:val="0"/>
          <w:marBottom w:val="0"/>
          <w:divBdr>
            <w:top w:val="none" w:sz="0" w:space="0" w:color="auto"/>
            <w:left w:val="none" w:sz="0" w:space="0" w:color="auto"/>
            <w:bottom w:val="none" w:sz="0" w:space="0" w:color="auto"/>
            <w:right w:val="none" w:sz="0" w:space="0" w:color="auto"/>
          </w:divBdr>
        </w:div>
        <w:div w:id="423915214">
          <w:marLeft w:val="480"/>
          <w:marRight w:val="0"/>
          <w:marTop w:val="0"/>
          <w:marBottom w:val="0"/>
          <w:divBdr>
            <w:top w:val="none" w:sz="0" w:space="0" w:color="auto"/>
            <w:left w:val="none" w:sz="0" w:space="0" w:color="auto"/>
            <w:bottom w:val="none" w:sz="0" w:space="0" w:color="auto"/>
            <w:right w:val="none" w:sz="0" w:space="0" w:color="auto"/>
          </w:divBdr>
        </w:div>
        <w:div w:id="198587258">
          <w:marLeft w:val="480"/>
          <w:marRight w:val="0"/>
          <w:marTop w:val="0"/>
          <w:marBottom w:val="0"/>
          <w:divBdr>
            <w:top w:val="none" w:sz="0" w:space="0" w:color="auto"/>
            <w:left w:val="none" w:sz="0" w:space="0" w:color="auto"/>
            <w:bottom w:val="none" w:sz="0" w:space="0" w:color="auto"/>
            <w:right w:val="none" w:sz="0" w:space="0" w:color="auto"/>
          </w:divBdr>
        </w:div>
        <w:div w:id="1556547342">
          <w:marLeft w:val="480"/>
          <w:marRight w:val="0"/>
          <w:marTop w:val="0"/>
          <w:marBottom w:val="0"/>
          <w:divBdr>
            <w:top w:val="none" w:sz="0" w:space="0" w:color="auto"/>
            <w:left w:val="none" w:sz="0" w:space="0" w:color="auto"/>
            <w:bottom w:val="none" w:sz="0" w:space="0" w:color="auto"/>
            <w:right w:val="none" w:sz="0" w:space="0" w:color="auto"/>
          </w:divBdr>
        </w:div>
        <w:div w:id="830760161">
          <w:marLeft w:val="480"/>
          <w:marRight w:val="0"/>
          <w:marTop w:val="0"/>
          <w:marBottom w:val="0"/>
          <w:divBdr>
            <w:top w:val="none" w:sz="0" w:space="0" w:color="auto"/>
            <w:left w:val="none" w:sz="0" w:space="0" w:color="auto"/>
            <w:bottom w:val="none" w:sz="0" w:space="0" w:color="auto"/>
            <w:right w:val="none" w:sz="0" w:space="0" w:color="auto"/>
          </w:divBdr>
        </w:div>
        <w:div w:id="750274448">
          <w:marLeft w:val="480"/>
          <w:marRight w:val="0"/>
          <w:marTop w:val="0"/>
          <w:marBottom w:val="0"/>
          <w:divBdr>
            <w:top w:val="none" w:sz="0" w:space="0" w:color="auto"/>
            <w:left w:val="none" w:sz="0" w:space="0" w:color="auto"/>
            <w:bottom w:val="none" w:sz="0" w:space="0" w:color="auto"/>
            <w:right w:val="none" w:sz="0" w:space="0" w:color="auto"/>
          </w:divBdr>
        </w:div>
        <w:div w:id="125660780">
          <w:marLeft w:val="480"/>
          <w:marRight w:val="0"/>
          <w:marTop w:val="0"/>
          <w:marBottom w:val="0"/>
          <w:divBdr>
            <w:top w:val="none" w:sz="0" w:space="0" w:color="auto"/>
            <w:left w:val="none" w:sz="0" w:space="0" w:color="auto"/>
            <w:bottom w:val="none" w:sz="0" w:space="0" w:color="auto"/>
            <w:right w:val="none" w:sz="0" w:space="0" w:color="auto"/>
          </w:divBdr>
        </w:div>
        <w:div w:id="1439175459">
          <w:marLeft w:val="480"/>
          <w:marRight w:val="0"/>
          <w:marTop w:val="0"/>
          <w:marBottom w:val="0"/>
          <w:divBdr>
            <w:top w:val="none" w:sz="0" w:space="0" w:color="auto"/>
            <w:left w:val="none" w:sz="0" w:space="0" w:color="auto"/>
            <w:bottom w:val="none" w:sz="0" w:space="0" w:color="auto"/>
            <w:right w:val="none" w:sz="0" w:space="0" w:color="auto"/>
          </w:divBdr>
        </w:div>
        <w:div w:id="904533801">
          <w:marLeft w:val="480"/>
          <w:marRight w:val="0"/>
          <w:marTop w:val="0"/>
          <w:marBottom w:val="0"/>
          <w:divBdr>
            <w:top w:val="none" w:sz="0" w:space="0" w:color="auto"/>
            <w:left w:val="none" w:sz="0" w:space="0" w:color="auto"/>
            <w:bottom w:val="none" w:sz="0" w:space="0" w:color="auto"/>
            <w:right w:val="none" w:sz="0" w:space="0" w:color="auto"/>
          </w:divBdr>
        </w:div>
        <w:div w:id="232397086">
          <w:marLeft w:val="480"/>
          <w:marRight w:val="0"/>
          <w:marTop w:val="0"/>
          <w:marBottom w:val="0"/>
          <w:divBdr>
            <w:top w:val="none" w:sz="0" w:space="0" w:color="auto"/>
            <w:left w:val="none" w:sz="0" w:space="0" w:color="auto"/>
            <w:bottom w:val="none" w:sz="0" w:space="0" w:color="auto"/>
            <w:right w:val="none" w:sz="0" w:space="0" w:color="auto"/>
          </w:divBdr>
        </w:div>
      </w:divsChild>
    </w:div>
    <w:div w:id="698242865">
      <w:bodyDiv w:val="1"/>
      <w:marLeft w:val="0"/>
      <w:marRight w:val="0"/>
      <w:marTop w:val="0"/>
      <w:marBottom w:val="0"/>
      <w:divBdr>
        <w:top w:val="none" w:sz="0" w:space="0" w:color="auto"/>
        <w:left w:val="none" w:sz="0" w:space="0" w:color="auto"/>
        <w:bottom w:val="none" w:sz="0" w:space="0" w:color="auto"/>
        <w:right w:val="none" w:sz="0" w:space="0" w:color="auto"/>
      </w:divBdr>
    </w:div>
    <w:div w:id="699623301">
      <w:bodyDiv w:val="1"/>
      <w:marLeft w:val="0"/>
      <w:marRight w:val="0"/>
      <w:marTop w:val="0"/>
      <w:marBottom w:val="0"/>
      <w:divBdr>
        <w:top w:val="none" w:sz="0" w:space="0" w:color="auto"/>
        <w:left w:val="none" w:sz="0" w:space="0" w:color="auto"/>
        <w:bottom w:val="none" w:sz="0" w:space="0" w:color="auto"/>
        <w:right w:val="none" w:sz="0" w:space="0" w:color="auto"/>
      </w:divBdr>
    </w:div>
    <w:div w:id="700325976">
      <w:bodyDiv w:val="1"/>
      <w:marLeft w:val="0"/>
      <w:marRight w:val="0"/>
      <w:marTop w:val="0"/>
      <w:marBottom w:val="0"/>
      <w:divBdr>
        <w:top w:val="none" w:sz="0" w:space="0" w:color="auto"/>
        <w:left w:val="none" w:sz="0" w:space="0" w:color="auto"/>
        <w:bottom w:val="none" w:sz="0" w:space="0" w:color="auto"/>
        <w:right w:val="none" w:sz="0" w:space="0" w:color="auto"/>
      </w:divBdr>
    </w:div>
    <w:div w:id="701829795">
      <w:bodyDiv w:val="1"/>
      <w:marLeft w:val="0"/>
      <w:marRight w:val="0"/>
      <w:marTop w:val="0"/>
      <w:marBottom w:val="0"/>
      <w:divBdr>
        <w:top w:val="none" w:sz="0" w:space="0" w:color="auto"/>
        <w:left w:val="none" w:sz="0" w:space="0" w:color="auto"/>
        <w:bottom w:val="none" w:sz="0" w:space="0" w:color="auto"/>
        <w:right w:val="none" w:sz="0" w:space="0" w:color="auto"/>
      </w:divBdr>
    </w:div>
    <w:div w:id="702100075">
      <w:bodyDiv w:val="1"/>
      <w:marLeft w:val="0"/>
      <w:marRight w:val="0"/>
      <w:marTop w:val="0"/>
      <w:marBottom w:val="0"/>
      <w:divBdr>
        <w:top w:val="none" w:sz="0" w:space="0" w:color="auto"/>
        <w:left w:val="none" w:sz="0" w:space="0" w:color="auto"/>
        <w:bottom w:val="none" w:sz="0" w:space="0" w:color="auto"/>
        <w:right w:val="none" w:sz="0" w:space="0" w:color="auto"/>
      </w:divBdr>
      <w:divsChild>
        <w:div w:id="827670575">
          <w:marLeft w:val="480"/>
          <w:marRight w:val="0"/>
          <w:marTop w:val="0"/>
          <w:marBottom w:val="0"/>
          <w:divBdr>
            <w:top w:val="none" w:sz="0" w:space="0" w:color="auto"/>
            <w:left w:val="none" w:sz="0" w:space="0" w:color="auto"/>
            <w:bottom w:val="none" w:sz="0" w:space="0" w:color="auto"/>
            <w:right w:val="none" w:sz="0" w:space="0" w:color="auto"/>
          </w:divBdr>
        </w:div>
        <w:div w:id="1861773569">
          <w:marLeft w:val="480"/>
          <w:marRight w:val="0"/>
          <w:marTop w:val="0"/>
          <w:marBottom w:val="0"/>
          <w:divBdr>
            <w:top w:val="none" w:sz="0" w:space="0" w:color="auto"/>
            <w:left w:val="none" w:sz="0" w:space="0" w:color="auto"/>
            <w:bottom w:val="none" w:sz="0" w:space="0" w:color="auto"/>
            <w:right w:val="none" w:sz="0" w:space="0" w:color="auto"/>
          </w:divBdr>
        </w:div>
        <w:div w:id="67071083">
          <w:marLeft w:val="480"/>
          <w:marRight w:val="0"/>
          <w:marTop w:val="0"/>
          <w:marBottom w:val="0"/>
          <w:divBdr>
            <w:top w:val="none" w:sz="0" w:space="0" w:color="auto"/>
            <w:left w:val="none" w:sz="0" w:space="0" w:color="auto"/>
            <w:bottom w:val="none" w:sz="0" w:space="0" w:color="auto"/>
            <w:right w:val="none" w:sz="0" w:space="0" w:color="auto"/>
          </w:divBdr>
        </w:div>
        <w:div w:id="1597982279">
          <w:marLeft w:val="480"/>
          <w:marRight w:val="0"/>
          <w:marTop w:val="0"/>
          <w:marBottom w:val="0"/>
          <w:divBdr>
            <w:top w:val="none" w:sz="0" w:space="0" w:color="auto"/>
            <w:left w:val="none" w:sz="0" w:space="0" w:color="auto"/>
            <w:bottom w:val="none" w:sz="0" w:space="0" w:color="auto"/>
            <w:right w:val="none" w:sz="0" w:space="0" w:color="auto"/>
          </w:divBdr>
        </w:div>
        <w:div w:id="733360042">
          <w:marLeft w:val="480"/>
          <w:marRight w:val="0"/>
          <w:marTop w:val="0"/>
          <w:marBottom w:val="0"/>
          <w:divBdr>
            <w:top w:val="none" w:sz="0" w:space="0" w:color="auto"/>
            <w:left w:val="none" w:sz="0" w:space="0" w:color="auto"/>
            <w:bottom w:val="none" w:sz="0" w:space="0" w:color="auto"/>
            <w:right w:val="none" w:sz="0" w:space="0" w:color="auto"/>
          </w:divBdr>
        </w:div>
        <w:div w:id="275065860">
          <w:marLeft w:val="480"/>
          <w:marRight w:val="0"/>
          <w:marTop w:val="0"/>
          <w:marBottom w:val="0"/>
          <w:divBdr>
            <w:top w:val="none" w:sz="0" w:space="0" w:color="auto"/>
            <w:left w:val="none" w:sz="0" w:space="0" w:color="auto"/>
            <w:bottom w:val="none" w:sz="0" w:space="0" w:color="auto"/>
            <w:right w:val="none" w:sz="0" w:space="0" w:color="auto"/>
          </w:divBdr>
        </w:div>
        <w:div w:id="808471640">
          <w:marLeft w:val="480"/>
          <w:marRight w:val="0"/>
          <w:marTop w:val="0"/>
          <w:marBottom w:val="0"/>
          <w:divBdr>
            <w:top w:val="none" w:sz="0" w:space="0" w:color="auto"/>
            <w:left w:val="none" w:sz="0" w:space="0" w:color="auto"/>
            <w:bottom w:val="none" w:sz="0" w:space="0" w:color="auto"/>
            <w:right w:val="none" w:sz="0" w:space="0" w:color="auto"/>
          </w:divBdr>
        </w:div>
        <w:div w:id="2101639598">
          <w:marLeft w:val="480"/>
          <w:marRight w:val="0"/>
          <w:marTop w:val="0"/>
          <w:marBottom w:val="0"/>
          <w:divBdr>
            <w:top w:val="none" w:sz="0" w:space="0" w:color="auto"/>
            <w:left w:val="none" w:sz="0" w:space="0" w:color="auto"/>
            <w:bottom w:val="none" w:sz="0" w:space="0" w:color="auto"/>
            <w:right w:val="none" w:sz="0" w:space="0" w:color="auto"/>
          </w:divBdr>
        </w:div>
        <w:div w:id="973487977">
          <w:marLeft w:val="480"/>
          <w:marRight w:val="0"/>
          <w:marTop w:val="0"/>
          <w:marBottom w:val="0"/>
          <w:divBdr>
            <w:top w:val="none" w:sz="0" w:space="0" w:color="auto"/>
            <w:left w:val="none" w:sz="0" w:space="0" w:color="auto"/>
            <w:bottom w:val="none" w:sz="0" w:space="0" w:color="auto"/>
            <w:right w:val="none" w:sz="0" w:space="0" w:color="auto"/>
          </w:divBdr>
        </w:div>
        <w:div w:id="655039168">
          <w:marLeft w:val="480"/>
          <w:marRight w:val="0"/>
          <w:marTop w:val="0"/>
          <w:marBottom w:val="0"/>
          <w:divBdr>
            <w:top w:val="none" w:sz="0" w:space="0" w:color="auto"/>
            <w:left w:val="none" w:sz="0" w:space="0" w:color="auto"/>
            <w:bottom w:val="none" w:sz="0" w:space="0" w:color="auto"/>
            <w:right w:val="none" w:sz="0" w:space="0" w:color="auto"/>
          </w:divBdr>
        </w:div>
        <w:div w:id="1029840114">
          <w:marLeft w:val="480"/>
          <w:marRight w:val="0"/>
          <w:marTop w:val="0"/>
          <w:marBottom w:val="0"/>
          <w:divBdr>
            <w:top w:val="none" w:sz="0" w:space="0" w:color="auto"/>
            <w:left w:val="none" w:sz="0" w:space="0" w:color="auto"/>
            <w:bottom w:val="none" w:sz="0" w:space="0" w:color="auto"/>
            <w:right w:val="none" w:sz="0" w:space="0" w:color="auto"/>
          </w:divBdr>
        </w:div>
        <w:div w:id="2017609053">
          <w:marLeft w:val="480"/>
          <w:marRight w:val="0"/>
          <w:marTop w:val="0"/>
          <w:marBottom w:val="0"/>
          <w:divBdr>
            <w:top w:val="none" w:sz="0" w:space="0" w:color="auto"/>
            <w:left w:val="none" w:sz="0" w:space="0" w:color="auto"/>
            <w:bottom w:val="none" w:sz="0" w:space="0" w:color="auto"/>
            <w:right w:val="none" w:sz="0" w:space="0" w:color="auto"/>
          </w:divBdr>
        </w:div>
        <w:div w:id="592320092">
          <w:marLeft w:val="480"/>
          <w:marRight w:val="0"/>
          <w:marTop w:val="0"/>
          <w:marBottom w:val="0"/>
          <w:divBdr>
            <w:top w:val="none" w:sz="0" w:space="0" w:color="auto"/>
            <w:left w:val="none" w:sz="0" w:space="0" w:color="auto"/>
            <w:bottom w:val="none" w:sz="0" w:space="0" w:color="auto"/>
            <w:right w:val="none" w:sz="0" w:space="0" w:color="auto"/>
          </w:divBdr>
        </w:div>
        <w:div w:id="1723600926">
          <w:marLeft w:val="480"/>
          <w:marRight w:val="0"/>
          <w:marTop w:val="0"/>
          <w:marBottom w:val="0"/>
          <w:divBdr>
            <w:top w:val="none" w:sz="0" w:space="0" w:color="auto"/>
            <w:left w:val="none" w:sz="0" w:space="0" w:color="auto"/>
            <w:bottom w:val="none" w:sz="0" w:space="0" w:color="auto"/>
            <w:right w:val="none" w:sz="0" w:space="0" w:color="auto"/>
          </w:divBdr>
        </w:div>
        <w:div w:id="1235553654">
          <w:marLeft w:val="480"/>
          <w:marRight w:val="0"/>
          <w:marTop w:val="0"/>
          <w:marBottom w:val="0"/>
          <w:divBdr>
            <w:top w:val="none" w:sz="0" w:space="0" w:color="auto"/>
            <w:left w:val="none" w:sz="0" w:space="0" w:color="auto"/>
            <w:bottom w:val="none" w:sz="0" w:space="0" w:color="auto"/>
            <w:right w:val="none" w:sz="0" w:space="0" w:color="auto"/>
          </w:divBdr>
        </w:div>
        <w:div w:id="1732079119">
          <w:marLeft w:val="480"/>
          <w:marRight w:val="0"/>
          <w:marTop w:val="0"/>
          <w:marBottom w:val="0"/>
          <w:divBdr>
            <w:top w:val="none" w:sz="0" w:space="0" w:color="auto"/>
            <w:left w:val="none" w:sz="0" w:space="0" w:color="auto"/>
            <w:bottom w:val="none" w:sz="0" w:space="0" w:color="auto"/>
            <w:right w:val="none" w:sz="0" w:space="0" w:color="auto"/>
          </w:divBdr>
        </w:div>
        <w:div w:id="1809467771">
          <w:marLeft w:val="480"/>
          <w:marRight w:val="0"/>
          <w:marTop w:val="0"/>
          <w:marBottom w:val="0"/>
          <w:divBdr>
            <w:top w:val="none" w:sz="0" w:space="0" w:color="auto"/>
            <w:left w:val="none" w:sz="0" w:space="0" w:color="auto"/>
            <w:bottom w:val="none" w:sz="0" w:space="0" w:color="auto"/>
            <w:right w:val="none" w:sz="0" w:space="0" w:color="auto"/>
          </w:divBdr>
        </w:div>
        <w:div w:id="288240462">
          <w:marLeft w:val="480"/>
          <w:marRight w:val="0"/>
          <w:marTop w:val="0"/>
          <w:marBottom w:val="0"/>
          <w:divBdr>
            <w:top w:val="none" w:sz="0" w:space="0" w:color="auto"/>
            <w:left w:val="none" w:sz="0" w:space="0" w:color="auto"/>
            <w:bottom w:val="none" w:sz="0" w:space="0" w:color="auto"/>
            <w:right w:val="none" w:sz="0" w:space="0" w:color="auto"/>
          </w:divBdr>
        </w:div>
        <w:div w:id="1604456214">
          <w:marLeft w:val="480"/>
          <w:marRight w:val="0"/>
          <w:marTop w:val="0"/>
          <w:marBottom w:val="0"/>
          <w:divBdr>
            <w:top w:val="none" w:sz="0" w:space="0" w:color="auto"/>
            <w:left w:val="none" w:sz="0" w:space="0" w:color="auto"/>
            <w:bottom w:val="none" w:sz="0" w:space="0" w:color="auto"/>
            <w:right w:val="none" w:sz="0" w:space="0" w:color="auto"/>
          </w:divBdr>
        </w:div>
        <w:div w:id="1584531211">
          <w:marLeft w:val="480"/>
          <w:marRight w:val="0"/>
          <w:marTop w:val="0"/>
          <w:marBottom w:val="0"/>
          <w:divBdr>
            <w:top w:val="none" w:sz="0" w:space="0" w:color="auto"/>
            <w:left w:val="none" w:sz="0" w:space="0" w:color="auto"/>
            <w:bottom w:val="none" w:sz="0" w:space="0" w:color="auto"/>
            <w:right w:val="none" w:sz="0" w:space="0" w:color="auto"/>
          </w:divBdr>
        </w:div>
        <w:div w:id="780688433">
          <w:marLeft w:val="480"/>
          <w:marRight w:val="0"/>
          <w:marTop w:val="0"/>
          <w:marBottom w:val="0"/>
          <w:divBdr>
            <w:top w:val="none" w:sz="0" w:space="0" w:color="auto"/>
            <w:left w:val="none" w:sz="0" w:space="0" w:color="auto"/>
            <w:bottom w:val="none" w:sz="0" w:space="0" w:color="auto"/>
            <w:right w:val="none" w:sz="0" w:space="0" w:color="auto"/>
          </w:divBdr>
        </w:div>
        <w:div w:id="1659382299">
          <w:marLeft w:val="480"/>
          <w:marRight w:val="0"/>
          <w:marTop w:val="0"/>
          <w:marBottom w:val="0"/>
          <w:divBdr>
            <w:top w:val="none" w:sz="0" w:space="0" w:color="auto"/>
            <w:left w:val="none" w:sz="0" w:space="0" w:color="auto"/>
            <w:bottom w:val="none" w:sz="0" w:space="0" w:color="auto"/>
            <w:right w:val="none" w:sz="0" w:space="0" w:color="auto"/>
          </w:divBdr>
        </w:div>
        <w:div w:id="1331521616">
          <w:marLeft w:val="480"/>
          <w:marRight w:val="0"/>
          <w:marTop w:val="0"/>
          <w:marBottom w:val="0"/>
          <w:divBdr>
            <w:top w:val="none" w:sz="0" w:space="0" w:color="auto"/>
            <w:left w:val="none" w:sz="0" w:space="0" w:color="auto"/>
            <w:bottom w:val="none" w:sz="0" w:space="0" w:color="auto"/>
            <w:right w:val="none" w:sz="0" w:space="0" w:color="auto"/>
          </w:divBdr>
        </w:div>
        <w:div w:id="1949191786">
          <w:marLeft w:val="480"/>
          <w:marRight w:val="0"/>
          <w:marTop w:val="0"/>
          <w:marBottom w:val="0"/>
          <w:divBdr>
            <w:top w:val="none" w:sz="0" w:space="0" w:color="auto"/>
            <w:left w:val="none" w:sz="0" w:space="0" w:color="auto"/>
            <w:bottom w:val="none" w:sz="0" w:space="0" w:color="auto"/>
            <w:right w:val="none" w:sz="0" w:space="0" w:color="auto"/>
          </w:divBdr>
        </w:div>
        <w:div w:id="1566531586">
          <w:marLeft w:val="480"/>
          <w:marRight w:val="0"/>
          <w:marTop w:val="0"/>
          <w:marBottom w:val="0"/>
          <w:divBdr>
            <w:top w:val="none" w:sz="0" w:space="0" w:color="auto"/>
            <w:left w:val="none" w:sz="0" w:space="0" w:color="auto"/>
            <w:bottom w:val="none" w:sz="0" w:space="0" w:color="auto"/>
            <w:right w:val="none" w:sz="0" w:space="0" w:color="auto"/>
          </w:divBdr>
        </w:div>
        <w:div w:id="1563368340">
          <w:marLeft w:val="480"/>
          <w:marRight w:val="0"/>
          <w:marTop w:val="0"/>
          <w:marBottom w:val="0"/>
          <w:divBdr>
            <w:top w:val="none" w:sz="0" w:space="0" w:color="auto"/>
            <w:left w:val="none" w:sz="0" w:space="0" w:color="auto"/>
            <w:bottom w:val="none" w:sz="0" w:space="0" w:color="auto"/>
            <w:right w:val="none" w:sz="0" w:space="0" w:color="auto"/>
          </w:divBdr>
        </w:div>
        <w:div w:id="18940978">
          <w:marLeft w:val="480"/>
          <w:marRight w:val="0"/>
          <w:marTop w:val="0"/>
          <w:marBottom w:val="0"/>
          <w:divBdr>
            <w:top w:val="none" w:sz="0" w:space="0" w:color="auto"/>
            <w:left w:val="none" w:sz="0" w:space="0" w:color="auto"/>
            <w:bottom w:val="none" w:sz="0" w:space="0" w:color="auto"/>
            <w:right w:val="none" w:sz="0" w:space="0" w:color="auto"/>
          </w:divBdr>
        </w:div>
        <w:div w:id="232550449">
          <w:marLeft w:val="480"/>
          <w:marRight w:val="0"/>
          <w:marTop w:val="0"/>
          <w:marBottom w:val="0"/>
          <w:divBdr>
            <w:top w:val="none" w:sz="0" w:space="0" w:color="auto"/>
            <w:left w:val="none" w:sz="0" w:space="0" w:color="auto"/>
            <w:bottom w:val="none" w:sz="0" w:space="0" w:color="auto"/>
            <w:right w:val="none" w:sz="0" w:space="0" w:color="auto"/>
          </w:divBdr>
        </w:div>
        <w:div w:id="577637450">
          <w:marLeft w:val="480"/>
          <w:marRight w:val="0"/>
          <w:marTop w:val="0"/>
          <w:marBottom w:val="0"/>
          <w:divBdr>
            <w:top w:val="none" w:sz="0" w:space="0" w:color="auto"/>
            <w:left w:val="none" w:sz="0" w:space="0" w:color="auto"/>
            <w:bottom w:val="none" w:sz="0" w:space="0" w:color="auto"/>
            <w:right w:val="none" w:sz="0" w:space="0" w:color="auto"/>
          </w:divBdr>
        </w:div>
        <w:div w:id="120807248">
          <w:marLeft w:val="480"/>
          <w:marRight w:val="0"/>
          <w:marTop w:val="0"/>
          <w:marBottom w:val="0"/>
          <w:divBdr>
            <w:top w:val="none" w:sz="0" w:space="0" w:color="auto"/>
            <w:left w:val="none" w:sz="0" w:space="0" w:color="auto"/>
            <w:bottom w:val="none" w:sz="0" w:space="0" w:color="auto"/>
            <w:right w:val="none" w:sz="0" w:space="0" w:color="auto"/>
          </w:divBdr>
        </w:div>
        <w:div w:id="564876380">
          <w:marLeft w:val="480"/>
          <w:marRight w:val="0"/>
          <w:marTop w:val="0"/>
          <w:marBottom w:val="0"/>
          <w:divBdr>
            <w:top w:val="none" w:sz="0" w:space="0" w:color="auto"/>
            <w:left w:val="none" w:sz="0" w:space="0" w:color="auto"/>
            <w:bottom w:val="none" w:sz="0" w:space="0" w:color="auto"/>
            <w:right w:val="none" w:sz="0" w:space="0" w:color="auto"/>
          </w:divBdr>
        </w:div>
        <w:div w:id="1591543346">
          <w:marLeft w:val="480"/>
          <w:marRight w:val="0"/>
          <w:marTop w:val="0"/>
          <w:marBottom w:val="0"/>
          <w:divBdr>
            <w:top w:val="none" w:sz="0" w:space="0" w:color="auto"/>
            <w:left w:val="none" w:sz="0" w:space="0" w:color="auto"/>
            <w:bottom w:val="none" w:sz="0" w:space="0" w:color="auto"/>
            <w:right w:val="none" w:sz="0" w:space="0" w:color="auto"/>
          </w:divBdr>
        </w:div>
        <w:div w:id="672227733">
          <w:marLeft w:val="480"/>
          <w:marRight w:val="0"/>
          <w:marTop w:val="0"/>
          <w:marBottom w:val="0"/>
          <w:divBdr>
            <w:top w:val="none" w:sz="0" w:space="0" w:color="auto"/>
            <w:left w:val="none" w:sz="0" w:space="0" w:color="auto"/>
            <w:bottom w:val="none" w:sz="0" w:space="0" w:color="auto"/>
            <w:right w:val="none" w:sz="0" w:space="0" w:color="auto"/>
          </w:divBdr>
        </w:div>
        <w:div w:id="1100877662">
          <w:marLeft w:val="480"/>
          <w:marRight w:val="0"/>
          <w:marTop w:val="0"/>
          <w:marBottom w:val="0"/>
          <w:divBdr>
            <w:top w:val="none" w:sz="0" w:space="0" w:color="auto"/>
            <w:left w:val="none" w:sz="0" w:space="0" w:color="auto"/>
            <w:bottom w:val="none" w:sz="0" w:space="0" w:color="auto"/>
            <w:right w:val="none" w:sz="0" w:space="0" w:color="auto"/>
          </w:divBdr>
        </w:div>
        <w:div w:id="182397894">
          <w:marLeft w:val="480"/>
          <w:marRight w:val="0"/>
          <w:marTop w:val="0"/>
          <w:marBottom w:val="0"/>
          <w:divBdr>
            <w:top w:val="none" w:sz="0" w:space="0" w:color="auto"/>
            <w:left w:val="none" w:sz="0" w:space="0" w:color="auto"/>
            <w:bottom w:val="none" w:sz="0" w:space="0" w:color="auto"/>
            <w:right w:val="none" w:sz="0" w:space="0" w:color="auto"/>
          </w:divBdr>
        </w:div>
        <w:div w:id="1340615595">
          <w:marLeft w:val="480"/>
          <w:marRight w:val="0"/>
          <w:marTop w:val="0"/>
          <w:marBottom w:val="0"/>
          <w:divBdr>
            <w:top w:val="none" w:sz="0" w:space="0" w:color="auto"/>
            <w:left w:val="none" w:sz="0" w:space="0" w:color="auto"/>
            <w:bottom w:val="none" w:sz="0" w:space="0" w:color="auto"/>
            <w:right w:val="none" w:sz="0" w:space="0" w:color="auto"/>
          </w:divBdr>
        </w:div>
        <w:div w:id="1157264955">
          <w:marLeft w:val="480"/>
          <w:marRight w:val="0"/>
          <w:marTop w:val="0"/>
          <w:marBottom w:val="0"/>
          <w:divBdr>
            <w:top w:val="none" w:sz="0" w:space="0" w:color="auto"/>
            <w:left w:val="none" w:sz="0" w:space="0" w:color="auto"/>
            <w:bottom w:val="none" w:sz="0" w:space="0" w:color="auto"/>
            <w:right w:val="none" w:sz="0" w:space="0" w:color="auto"/>
          </w:divBdr>
        </w:div>
        <w:div w:id="1873228690">
          <w:marLeft w:val="480"/>
          <w:marRight w:val="0"/>
          <w:marTop w:val="0"/>
          <w:marBottom w:val="0"/>
          <w:divBdr>
            <w:top w:val="none" w:sz="0" w:space="0" w:color="auto"/>
            <w:left w:val="none" w:sz="0" w:space="0" w:color="auto"/>
            <w:bottom w:val="none" w:sz="0" w:space="0" w:color="auto"/>
            <w:right w:val="none" w:sz="0" w:space="0" w:color="auto"/>
          </w:divBdr>
        </w:div>
        <w:div w:id="15469030">
          <w:marLeft w:val="480"/>
          <w:marRight w:val="0"/>
          <w:marTop w:val="0"/>
          <w:marBottom w:val="0"/>
          <w:divBdr>
            <w:top w:val="none" w:sz="0" w:space="0" w:color="auto"/>
            <w:left w:val="none" w:sz="0" w:space="0" w:color="auto"/>
            <w:bottom w:val="none" w:sz="0" w:space="0" w:color="auto"/>
            <w:right w:val="none" w:sz="0" w:space="0" w:color="auto"/>
          </w:divBdr>
        </w:div>
        <w:div w:id="1000163133">
          <w:marLeft w:val="480"/>
          <w:marRight w:val="0"/>
          <w:marTop w:val="0"/>
          <w:marBottom w:val="0"/>
          <w:divBdr>
            <w:top w:val="none" w:sz="0" w:space="0" w:color="auto"/>
            <w:left w:val="none" w:sz="0" w:space="0" w:color="auto"/>
            <w:bottom w:val="none" w:sz="0" w:space="0" w:color="auto"/>
            <w:right w:val="none" w:sz="0" w:space="0" w:color="auto"/>
          </w:divBdr>
        </w:div>
        <w:div w:id="141623733">
          <w:marLeft w:val="480"/>
          <w:marRight w:val="0"/>
          <w:marTop w:val="0"/>
          <w:marBottom w:val="0"/>
          <w:divBdr>
            <w:top w:val="none" w:sz="0" w:space="0" w:color="auto"/>
            <w:left w:val="none" w:sz="0" w:space="0" w:color="auto"/>
            <w:bottom w:val="none" w:sz="0" w:space="0" w:color="auto"/>
            <w:right w:val="none" w:sz="0" w:space="0" w:color="auto"/>
          </w:divBdr>
        </w:div>
        <w:div w:id="20782398">
          <w:marLeft w:val="480"/>
          <w:marRight w:val="0"/>
          <w:marTop w:val="0"/>
          <w:marBottom w:val="0"/>
          <w:divBdr>
            <w:top w:val="none" w:sz="0" w:space="0" w:color="auto"/>
            <w:left w:val="none" w:sz="0" w:space="0" w:color="auto"/>
            <w:bottom w:val="none" w:sz="0" w:space="0" w:color="auto"/>
            <w:right w:val="none" w:sz="0" w:space="0" w:color="auto"/>
          </w:divBdr>
        </w:div>
        <w:div w:id="1865632913">
          <w:marLeft w:val="480"/>
          <w:marRight w:val="0"/>
          <w:marTop w:val="0"/>
          <w:marBottom w:val="0"/>
          <w:divBdr>
            <w:top w:val="none" w:sz="0" w:space="0" w:color="auto"/>
            <w:left w:val="none" w:sz="0" w:space="0" w:color="auto"/>
            <w:bottom w:val="none" w:sz="0" w:space="0" w:color="auto"/>
            <w:right w:val="none" w:sz="0" w:space="0" w:color="auto"/>
          </w:divBdr>
        </w:div>
        <w:div w:id="2146042947">
          <w:marLeft w:val="480"/>
          <w:marRight w:val="0"/>
          <w:marTop w:val="0"/>
          <w:marBottom w:val="0"/>
          <w:divBdr>
            <w:top w:val="none" w:sz="0" w:space="0" w:color="auto"/>
            <w:left w:val="none" w:sz="0" w:space="0" w:color="auto"/>
            <w:bottom w:val="none" w:sz="0" w:space="0" w:color="auto"/>
            <w:right w:val="none" w:sz="0" w:space="0" w:color="auto"/>
          </w:divBdr>
        </w:div>
        <w:div w:id="364333323">
          <w:marLeft w:val="480"/>
          <w:marRight w:val="0"/>
          <w:marTop w:val="0"/>
          <w:marBottom w:val="0"/>
          <w:divBdr>
            <w:top w:val="none" w:sz="0" w:space="0" w:color="auto"/>
            <w:left w:val="none" w:sz="0" w:space="0" w:color="auto"/>
            <w:bottom w:val="none" w:sz="0" w:space="0" w:color="auto"/>
            <w:right w:val="none" w:sz="0" w:space="0" w:color="auto"/>
          </w:divBdr>
        </w:div>
        <w:div w:id="1375737000">
          <w:marLeft w:val="480"/>
          <w:marRight w:val="0"/>
          <w:marTop w:val="0"/>
          <w:marBottom w:val="0"/>
          <w:divBdr>
            <w:top w:val="none" w:sz="0" w:space="0" w:color="auto"/>
            <w:left w:val="none" w:sz="0" w:space="0" w:color="auto"/>
            <w:bottom w:val="none" w:sz="0" w:space="0" w:color="auto"/>
            <w:right w:val="none" w:sz="0" w:space="0" w:color="auto"/>
          </w:divBdr>
        </w:div>
        <w:div w:id="2141224674">
          <w:marLeft w:val="480"/>
          <w:marRight w:val="0"/>
          <w:marTop w:val="0"/>
          <w:marBottom w:val="0"/>
          <w:divBdr>
            <w:top w:val="none" w:sz="0" w:space="0" w:color="auto"/>
            <w:left w:val="none" w:sz="0" w:space="0" w:color="auto"/>
            <w:bottom w:val="none" w:sz="0" w:space="0" w:color="auto"/>
            <w:right w:val="none" w:sz="0" w:space="0" w:color="auto"/>
          </w:divBdr>
        </w:div>
        <w:div w:id="1143622423">
          <w:marLeft w:val="480"/>
          <w:marRight w:val="0"/>
          <w:marTop w:val="0"/>
          <w:marBottom w:val="0"/>
          <w:divBdr>
            <w:top w:val="none" w:sz="0" w:space="0" w:color="auto"/>
            <w:left w:val="none" w:sz="0" w:space="0" w:color="auto"/>
            <w:bottom w:val="none" w:sz="0" w:space="0" w:color="auto"/>
            <w:right w:val="none" w:sz="0" w:space="0" w:color="auto"/>
          </w:divBdr>
        </w:div>
        <w:div w:id="1260289294">
          <w:marLeft w:val="480"/>
          <w:marRight w:val="0"/>
          <w:marTop w:val="0"/>
          <w:marBottom w:val="0"/>
          <w:divBdr>
            <w:top w:val="none" w:sz="0" w:space="0" w:color="auto"/>
            <w:left w:val="none" w:sz="0" w:space="0" w:color="auto"/>
            <w:bottom w:val="none" w:sz="0" w:space="0" w:color="auto"/>
            <w:right w:val="none" w:sz="0" w:space="0" w:color="auto"/>
          </w:divBdr>
        </w:div>
        <w:div w:id="934022703">
          <w:marLeft w:val="480"/>
          <w:marRight w:val="0"/>
          <w:marTop w:val="0"/>
          <w:marBottom w:val="0"/>
          <w:divBdr>
            <w:top w:val="none" w:sz="0" w:space="0" w:color="auto"/>
            <w:left w:val="none" w:sz="0" w:space="0" w:color="auto"/>
            <w:bottom w:val="none" w:sz="0" w:space="0" w:color="auto"/>
            <w:right w:val="none" w:sz="0" w:space="0" w:color="auto"/>
          </w:divBdr>
        </w:div>
        <w:div w:id="730660870">
          <w:marLeft w:val="480"/>
          <w:marRight w:val="0"/>
          <w:marTop w:val="0"/>
          <w:marBottom w:val="0"/>
          <w:divBdr>
            <w:top w:val="none" w:sz="0" w:space="0" w:color="auto"/>
            <w:left w:val="none" w:sz="0" w:space="0" w:color="auto"/>
            <w:bottom w:val="none" w:sz="0" w:space="0" w:color="auto"/>
            <w:right w:val="none" w:sz="0" w:space="0" w:color="auto"/>
          </w:divBdr>
        </w:div>
        <w:div w:id="9451558">
          <w:marLeft w:val="480"/>
          <w:marRight w:val="0"/>
          <w:marTop w:val="0"/>
          <w:marBottom w:val="0"/>
          <w:divBdr>
            <w:top w:val="none" w:sz="0" w:space="0" w:color="auto"/>
            <w:left w:val="none" w:sz="0" w:space="0" w:color="auto"/>
            <w:bottom w:val="none" w:sz="0" w:space="0" w:color="auto"/>
            <w:right w:val="none" w:sz="0" w:space="0" w:color="auto"/>
          </w:divBdr>
        </w:div>
        <w:div w:id="449593336">
          <w:marLeft w:val="480"/>
          <w:marRight w:val="0"/>
          <w:marTop w:val="0"/>
          <w:marBottom w:val="0"/>
          <w:divBdr>
            <w:top w:val="none" w:sz="0" w:space="0" w:color="auto"/>
            <w:left w:val="none" w:sz="0" w:space="0" w:color="auto"/>
            <w:bottom w:val="none" w:sz="0" w:space="0" w:color="auto"/>
            <w:right w:val="none" w:sz="0" w:space="0" w:color="auto"/>
          </w:divBdr>
        </w:div>
        <w:div w:id="445778298">
          <w:marLeft w:val="480"/>
          <w:marRight w:val="0"/>
          <w:marTop w:val="0"/>
          <w:marBottom w:val="0"/>
          <w:divBdr>
            <w:top w:val="none" w:sz="0" w:space="0" w:color="auto"/>
            <w:left w:val="none" w:sz="0" w:space="0" w:color="auto"/>
            <w:bottom w:val="none" w:sz="0" w:space="0" w:color="auto"/>
            <w:right w:val="none" w:sz="0" w:space="0" w:color="auto"/>
          </w:divBdr>
        </w:div>
        <w:div w:id="332683436">
          <w:marLeft w:val="480"/>
          <w:marRight w:val="0"/>
          <w:marTop w:val="0"/>
          <w:marBottom w:val="0"/>
          <w:divBdr>
            <w:top w:val="none" w:sz="0" w:space="0" w:color="auto"/>
            <w:left w:val="none" w:sz="0" w:space="0" w:color="auto"/>
            <w:bottom w:val="none" w:sz="0" w:space="0" w:color="auto"/>
            <w:right w:val="none" w:sz="0" w:space="0" w:color="auto"/>
          </w:divBdr>
        </w:div>
        <w:div w:id="1392776167">
          <w:marLeft w:val="480"/>
          <w:marRight w:val="0"/>
          <w:marTop w:val="0"/>
          <w:marBottom w:val="0"/>
          <w:divBdr>
            <w:top w:val="none" w:sz="0" w:space="0" w:color="auto"/>
            <w:left w:val="none" w:sz="0" w:space="0" w:color="auto"/>
            <w:bottom w:val="none" w:sz="0" w:space="0" w:color="auto"/>
            <w:right w:val="none" w:sz="0" w:space="0" w:color="auto"/>
          </w:divBdr>
        </w:div>
        <w:div w:id="222065860">
          <w:marLeft w:val="480"/>
          <w:marRight w:val="0"/>
          <w:marTop w:val="0"/>
          <w:marBottom w:val="0"/>
          <w:divBdr>
            <w:top w:val="none" w:sz="0" w:space="0" w:color="auto"/>
            <w:left w:val="none" w:sz="0" w:space="0" w:color="auto"/>
            <w:bottom w:val="none" w:sz="0" w:space="0" w:color="auto"/>
            <w:right w:val="none" w:sz="0" w:space="0" w:color="auto"/>
          </w:divBdr>
        </w:div>
        <w:div w:id="774836191">
          <w:marLeft w:val="480"/>
          <w:marRight w:val="0"/>
          <w:marTop w:val="0"/>
          <w:marBottom w:val="0"/>
          <w:divBdr>
            <w:top w:val="none" w:sz="0" w:space="0" w:color="auto"/>
            <w:left w:val="none" w:sz="0" w:space="0" w:color="auto"/>
            <w:bottom w:val="none" w:sz="0" w:space="0" w:color="auto"/>
            <w:right w:val="none" w:sz="0" w:space="0" w:color="auto"/>
          </w:divBdr>
        </w:div>
        <w:div w:id="1983535442">
          <w:marLeft w:val="480"/>
          <w:marRight w:val="0"/>
          <w:marTop w:val="0"/>
          <w:marBottom w:val="0"/>
          <w:divBdr>
            <w:top w:val="none" w:sz="0" w:space="0" w:color="auto"/>
            <w:left w:val="none" w:sz="0" w:space="0" w:color="auto"/>
            <w:bottom w:val="none" w:sz="0" w:space="0" w:color="auto"/>
            <w:right w:val="none" w:sz="0" w:space="0" w:color="auto"/>
          </w:divBdr>
        </w:div>
        <w:div w:id="929777171">
          <w:marLeft w:val="480"/>
          <w:marRight w:val="0"/>
          <w:marTop w:val="0"/>
          <w:marBottom w:val="0"/>
          <w:divBdr>
            <w:top w:val="none" w:sz="0" w:space="0" w:color="auto"/>
            <w:left w:val="none" w:sz="0" w:space="0" w:color="auto"/>
            <w:bottom w:val="none" w:sz="0" w:space="0" w:color="auto"/>
            <w:right w:val="none" w:sz="0" w:space="0" w:color="auto"/>
          </w:divBdr>
        </w:div>
        <w:div w:id="1623002285">
          <w:marLeft w:val="480"/>
          <w:marRight w:val="0"/>
          <w:marTop w:val="0"/>
          <w:marBottom w:val="0"/>
          <w:divBdr>
            <w:top w:val="none" w:sz="0" w:space="0" w:color="auto"/>
            <w:left w:val="none" w:sz="0" w:space="0" w:color="auto"/>
            <w:bottom w:val="none" w:sz="0" w:space="0" w:color="auto"/>
            <w:right w:val="none" w:sz="0" w:space="0" w:color="auto"/>
          </w:divBdr>
        </w:div>
        <w:div w:id="1234926349">
          <w:marLeft w:val="480"/>
          <w:marRight w:val="0"/>
          <w:marTop w:val="0"/>
          <w:marBottom w:val="0"/>
          <w:divBdr>
            <w:top w:val="none" w:sz="0" w:space="0" w:color="auto"/>
            <w:left w:val="none" w:sz="0" w:space="0" w:color="auto"/>
            <w:bottom w:val="none" w:sz="0" w:space="0" w:color="auto"/>
            <w:right w:val="none" w:sz="0" w:space="0" w:color="auto"/>
          </w:divBdr>
        </w:div>
        <w:div w:id="1223254267">
          <w:marLeft w:val="480"/>
          <w:marRight w:val="0"/>
          <w:marTop w:val="0"/>
          <w:marBottom w:val="0"/>
          <w:divBdr>
            <w:top w:val="none" w:sz="0" w:space="0" w:color="auto"/>
            <w:left w:val="none" w:sz="0" w:space="0" w:color="auto"/>
            <w:bottom w:val="none" w:sz="0" w:space="0" w:color="auto"/>
            <w:right w:val="none" w:sz="0" w:space="0" w:color="auto"/>
          </w:divBdr>
        </w:div>
        <w:div w:id="334696774">
          <w:marLeft w:val="480"/>
          <w:marRight w:val="0"/>
          <w:marTop w:val="0"/>
          <w:marBottom w:val="0"/>
          <w:divBdr>
            <w:top w:val="none" w:sz="0" w:space="0" w:color="auto"/>
            <w:left w:val="none" w:sz="0" w:space="0" w:color="auto"/>
            <w:bottom w:val="none" w:sz="0" w:space="0" w:color="auto"/>
            <w:right w:val="none" w:sz="0" w:space="0" w:color="auto"/>
          </w:divBdr>
        </w:div>
        <w:div w:id="999966706">
          <w:marLeft w:val="480"/>
          <w:marRight w:val="0"/>
          <w:marTop w:val="0"/>
          <w:marBottom w:val="0"/>
          <w:divBdr>
            <w:top w:val="none" w:sz="0" w:space="0" w:color="auto"/>
            <w:left w:val="none" w:sz="0" w:space="0" w:color="auto"/>
            <w:bottom w:val="none" w:sz="0" w:space="0" w:color="auto"/>
            <w:right w:val="none" w:sz="0" w:space="0" w:color="auto"/>
          </w:divBdr>
        </w:div>
        <w:div w:id="634988365">
          <w:marLeft w:val="480"/>
          <w:marRight w:val="0"/>
          <w:marTop w:val="0"/>
          <w:marBottom w:val="0"/>
          <w:divBdr>
            <w:top w:val="none" w:sz="0" w:space="0" w:color="auto"/>
            <w:left w:val="none" w:sz="0" w:space="0" w:color="auto"/>
            <w:bottom w:val="none" w:sz="0" w:space="0" w:color="auto"/>
            <w:right w:val="none" w:sz="0" w:space="0" w:color="auto"/>
          </w:divBdr>
        </w:div>
        <w:div w:id="1135560126">
          <w:marLeft w:val="480"/>
          <w:marRight w:val="0"/>
          <w:marTop w:val="0"/>
          <w:marBottom w:val="0"/>
          <w:divBdr>
            <w:top w:val="none" w:sz="0" w:space="0" w:color="auto"/>
            <w:left w:val="none" w:sz="0" w:space="0" w:color="auto"/>
            <w:bottom w:val="none" w:sz="0" w:space="0" w:color="auto"/>
            <w:right w:val="none" w:sz="0" w:space="0" w:color="auto"/>
          </w:divBdr>
        </w:div>
        <w:div w:id="932200078">
          <w:marLeft w:val="480"/>
          <w:marRight w:val="0"/>
          <w:marTop w:val="0"/>
          <w:marBottom w:val="0"/>
          <w:divBdr>
            <w:top w:val="none" w:sz="0" w:space="0" w:color="auto"/>
            <w:left w:val="none" w:sz="0" w:space="0" w:color="auto"/>
            <w:bottom w:val="none" w:sz="0" w:space="0" w:color="auto"/>
            <w:right w:val="none" w:sz="0" w:space="0" w:color="auto"/>
          </w:divBdr>
        </w:div>
        <w:div w:id="1719164861">
          <w:marLeft w:val="480"/>
          <w:marRight w:val="0"/>
          <w:marTop w:val="0"/>
          <w:marBottom w:val="0"/>
          <w:divBdr>
            <w:top w:val="none" w:sz="0" w:space="0" w:color="auto"/>
            <w:left w:val="none" w:sz="0" w:space="0" w:color="auto"/>
            <w:bottom w:val="none" w:sz="0" w:space="0" w:color="auto"/>
            <w:right w:val="none" w:sz="0" w:space="0" w:color="auto"/>
          </w:divBdr>
        </w:div>
        <w:div w:id="1895190160">
          <w:marLeft w:val="480"/>
          <w:marRight w:val="0"/>
          <w:marTop w:val="0"/>
          <w:marBottom w:val="0"/>
          <w:divBdr>
            <w:top w:val="none" w:sz="0" w:space="0" w:color="auto"/>
            <w:left w:val="none" w:sz="0" w:space="0" w:color="auto"/>
            <w:bottom w:val="none" w:sz="0" w:space="0" w:color="auto"/>
            <w:right w:val="none" w:sz="0" w:space="0" w:color="auto"/>
          </w:divBdr>
        </w:div>
        <w:div w:id="288170672">
          <w:marLeft w:val="480"/>
          <w:marRight w:val="0"/>
          <w:marTop w:val="0"/>
          <w:marBottom w:val="0"/>
          <w:divBdr>
            <w:top w:val="none" w:sz="0" w:space="0" w:color="auto"/>
            <w:left w:val="none" w:sz="0" w:space="0" w:color="auto"/>
            <w:bottom w:val="none" w:sz="0" w:space="0" w:color="auto"/>
            <w:right w:val="none" w:sz="0" w:space="0" w:color="auto"/>
          </w:divBdr>
        </w:div>
        <w:div w:id="1059209006">
          <w:marLeft w:val="480"/>
          <w:marRight w:val="0"/>
          <w:marTop w:val="0"/>
          <w:marBottom w:val="0"/>
          <w:divBdr>
            <w:top w:val="none" w:sz="0" w:space="0" w:color="auto"/>
            <w:left w:val="none" w:sz="0" w:space="0" w:color="auto"/>
            <w:bottom w:val="none" w:sz="0" w:space="0" w:color="auto"/>
            <w:right w:val="none" w:sz="0" w:space="0" w:color="auto"/>
          </w:divBdr>
        </w:div>
        <w:div w:id="1638947175">
          <w:marLeft w:val="480"/>
          <w:marRight w:val="0"/>
          <w:marTop w:val="0"/>
          <w:marBottom w:val="0"/>
          <w:divBdr>
            <w:top w:val="none" w:sz="0" w:space="0" w:color="auto"/>
            <w:left w:val="none" w:sz="0" w:space="0" w:color="auto"/>
            <w:bottom w:val="none" w:sz="0" w:space="0" w:color="auto"/>
            <w:right w:val="none" w:sz="0" w:space="0" w:color="auto"/>
          </w:divBdr>
        </w:div>
        <w:div w:id="1446078990">
          <w:marLeft w:val="480"/>
          <w:marRight w:val="0"/>
          <w:marTop w:val="0"/>
          <w:marBottom w:val="0"/>
          <w:divBdr>
            <w:top w:val="none" w:sz="0" w:space="0" w:color="auto"/>
            <w:left w:val="none" w:sz="0" w:space="0" w:color="auto"/>
            <w:bottom w:val="none" w:sz="0" w:space="0" w:color="auto"/>
            <w:right w:val="none" w:sz="0" w:space="0" w:color="auto"/>
          </w:divBdr>
        </w:div>
        <w:div w:id="926377428">
          <w:marLeft w:val="480"/>
          <w:marRight w:val="0"/>
          <w:marTop w:val="0"/>
          <w:marBottom w:val="0"/>
          <w:divBdr>
            <w:top w:val="none" w:sz="0" w:space="0" w:color="auto"/>
            <w:left w:val="none" w:sz="0" w:space="0" w:color="auto"/>
            <w:bottom w:val="none" w:sz="0" w:space="0" w:color="auto"/>
            <w:right w:val="none" w:sz="0" w:space="0" w:color="auto"/>
          </w:divBdr>
        </w:div>
        <w:div w:id="246110533">
          <w:marLeft w:val="480"/>
          <w:marRight w:val="0"/>
          <w:marTop w:val="0"/>
          <w:marBottom w:val="0"/>
          <w:divBdr>
            <w:top w:val="none" w:sz="0" w:space="0" w:color="auto"/>
            <w:left w:val="none" w:sz="0" w:space="0" w:color="auto"/>
            <w:bottom w:val="none" w:sz="0" w:space="0" w:color="auto"/>
            <w:right w:val="none" w:sz="0" w:space="0" w:color="auto"/>
          </w:divBdr>
        </w:div>
        <w:div w:id="1360202059">
          <w:marLeft w:val="480"/>
          <w:marRight w:val="0"/>
          <w:marTop w:val="0"/>
          <w:marBottom w:val="0"/>
          <w:divBdr>
            <w:top w:val="none" w:sz="0" w:space="0" w:color="auto"/>
            <w:left w:val="none" w:sz="0" w:space="0" w:color="auto"/>
            <w:bottom w:val="none" w:sz="0" w:space="0" w:color="auto"/>
            <w:right w:val="none" w:sz="0" w:space="0" w:color="auto"/>
          </w:divBdr>
        </w:div>
        <w:div w:id="2147233726">
          <w:marLeft w:val="480"/>
          <w:marRight w:val="0"/>
          <w:marTop w:val="0"/>
          <w:marBottom w:val="0"/>
          <w:divBdr>
            <w:top w:val="none" w:sz="0" w:space="0" w:color="auto"/>
            <w:left w:val="none" w:sz="0" w:space="0" w:color="auto"/>
            <w:bottom w:val="none" w:sz="0" w:space="0" w:color="auto"/>
            <w:right w:val="none" w:sz="0" w:space="0" w:color="auto"/>
          </w:divBdr>
        </w:div>
        <w:div w:id="755707554">
          <w:marLeft w:val="480"/>
          <w:marRight w:val="0"/>
          <w:marTop w:val="0"/>
          <w:marBottom w:val="0"/>
          <w:divBdr>
            <w:top w:val="none" w:sz="0" w:space="0" w:color="auto"/>
            <w:left w:val="none" w:sz="0" w:space="0" w:color="auto"/>
            <w:bottom w:val="none" w:sz="0" w:space="0" w:color="auto"/>
            <w:right w:val="none" w:sz="0" w:space="0" w:color="auto"/>
          </w:divBdr>
        </w:div>
        <w:div w:id="314652296">
          <w:marLeft w:val="480"/>
          <w:marRight w:val="0"/>
          <w:marTop w:val="0"/>
          <w:marBottom w:val="0"/>
          <w:divBdr>
            <w:top w:val="none" w:sz="0" w:space="0" w:color="auto"/>
            <w:left w:val="none" w:sz="0" w:space="0" w:color="auto"/>
            <w:bottom w:val="none" w:sz="0" w:space="0" w:color="auto"/>
            <w:right w:val="none" w:sz="0" w:space="0" w:color="auto"/>
          </w:divBdr>
        </w:div>
        <w:div w:id="471869300">
          <w:marLeft w:val="480"/>
          <w:marRight w:val="0"/>
          <w:marTop w:val="0"/>
          <w:marBottom w:val="0"/>
          <w:divBdr>
            <w:top w:val="none" w:sz="0" w:space="0" w:color="auto"/>
            <w:left w:val="none" w:sz="0" w:space="0" w:color="auto"/>
            <w:bottom w:val="none" w:sz="0" w:space="0" w:color="auto"/>
            <w:right w:val="none" w:sz="0" w:space="0" w:color="auto"/>
          </w:divBdr>
        </w:div>
        <w:div w:id="467161376">
          <w:marLeft w:val="480"/>
          <w:marRight w:val="0"/>
          <w:marTop w:val="0"/>
          <w:marBottom w:val="0"/>
          <w:divBdr>
            <w:top w:val="none" w:sz="0" w:space="0" w:color="auto"/>
            <w:left w:val="none" w:sz="0" w:space="0" w:color="auto"/>
            <w:bottom w:val="none" w:sz="0" w:space="0" w:color="auto"/>
            <w:right w:val="none" w:sz="0" w:space="0" w:color="auto"/>
          </w:divBdr>
        </w:div>
        <w:div w:id="1305308787">
          <w:marLeft w:val="480"/>
          <w:marRight w:val="0"/>
          <w:marTop w:val="0"/>
          <w:marBottom w:val="0"/>
          <w:divBdr>
            <w:top w:val="none" w:sz="0" w:space="0" w:color="auto"/>
            <w:left w:val="none" w:sz="0" w:space="0" w:color="auto"/>
            <w:bottom w:val="none" w:sz="0" w:space="0" w:color="auto"/>
            <w:right w:val="none" w:sz="0" w:space="0" w:color="auto"/>
          </w:divBdr>
        </w:div>
        <w:div w:id="1600025316">
          <w:marLeft w:val="480"/>
          <w:marRight w:val="0"/>
          <w:marTop w:val="0"/>
          <w:marBottom w:val="0"/>
          <w:divBdr>
            <w:top w:val="none" w:sz="0" w:space="0" w:color="auto"/>
            <w:left w:val="none" w:sz="0" w:space="0" w:color="auto"/>
            <w:bottom w:val="none" w:sz="0" w:space="0" w:color="auto"/>
            <w:right w:val="none" w:sz="0" w:space="0" w:color="auto"/>
          </w:divBdr>
        </w:div>
        <w:div w:id="1104959601">
          <w:marLeft w:val="480"/>
          <w:marRight w:val="0"/>
          <w:marTop w:val="0"/>
          <w:marBottom w:val="0"/>
          <w:divBdr>
            <w:top w:val="none" w:sz="0" w:space="0" w:color="auto"/>
            <w:left w:val="none" w:sz="0" w:space="0" w:color="auto"/>
            <w:bottom w:val="none" w:sz="0" w:space="0" w:color="auto"/>
            <w:right w:val="none" w:sz="0" w:space="0" w:color="auto"/>
          </w:divBdr>
        </w:div>
        <w:div w:id="299506986">
          <w:marLeft w:val="480"/>
          <w:marRight w:val="0"/>
          <w:marTop w:val="0"/>
          <w:marBottom w:val="0"/>
          <w:divBdr>
            <w:top w:val="none" w:sz="0" w:space="0" w:color="auto"/>
            <w:left w:val="none" w:sz="0" w:space="0" w:color="auto"/>
            <w:bottom w:val="none" w:sz="0" w:space="0" w:color="auto"/>
            <w:right w:val="none" w:sz="0" w:space="0" w:color="auto"/>
          </w:divBdr>
        </w:div>
        <w:div w:id="1635015180">
          <w:marLeft w:val="480"/>
          <w:marRight w:val="0"/>
          <w:marTop w:val="0"/>
          <w:marBottom w:val="0"/>
          <w:divBdr>
            <w:top w:val="none" w:sz="0" w:space="0" w:color="auto"/>
            <w:left w:val="none" w:sz="0" w:space="0" w:color="auto"/>
            <w:bottom w:val="none" w:sz="0" w:space="0" w:color="auto"/>
            <w:right w:val="none" w:sz="0" w:space="0" w:color="auto"/>
          </w:divBdr>
        </w:div>
        <w:div w:id="529299794">
          <w:marLeft w:val="480"/>
          <w:marRight w:val="0"/>
          <w:marTop w:val="0"/>
          <w:marBottom w:val="0"/>
          <w:divBdr>
            <w:top w:val="none" w:sz="0" w:space="0" w:color="auto"/>
            <w:left w:val="none" w:sz="0" w:space="0" w:color="auto"/>
            <w:bottom w:val="none" w:sz="0" w:space="0" w:color="auto"/>
            <w:right w:val="none" w:sz="0" w:space="0" w:color="auto"/>
          </w:divBdr>
        </w:div>
        <w:div w:id="1662348287">
          <w:marLeft w:val="480"/>
          <w:marRight w:val="0"/>
          <w:marTop w:val="0"/>
          <w:marBottom w:val="0"/>
          <w:divBdr>
            <w:top w:val="none" w:sz="0" w:space="0" w:color="auto"/>
            <w:left w:val="none" w:sz="0" w:space="0" w:color="auto"/>
            <w:bottom w:val="none" w:sz="0" w:space="0" w:color="auto"/>
            <w:right w:val="none" w:sz="0" w:space="0" w:color="auto"/>
          </w:divBdr>
        </w:div>
        <w:div w:id="771244987">
          <w:marLeft w:val="480"/>
          <w:marRight w:val="0"/>
          <w:marTop w:val="0"/>
          <w:marBottom w:val="0"/>
          <w:divBdr>
            <w:top w:val="none" w:sz="0" w:space="0" w:color="auto"/>
            <w:left w:val="none" w:sz="0" w:space="0" w:color="auto"/>
            <w:bottom w:val="none" w:sz="0" w:space="0" w:color="auto"/>
            <w:right w:val="none" w:sz="0" w:space="0" w:color="auto"/>
          </w:divBdr>
        </w:div>
        <w:div w:id="84423193">
          <w:marLeft w:val="480"/>
          <w:marRight w:val="0"/>
          <w:marTop w:val="0"/>
          <w:marBottom w:val="0"/>
          <w:divBdr>
            <w:top w:val="none" w:sz="0" w:space="0" w:color="auto"/>
            <w:left w:val="none" w:sz="0" w:space="0" w:color="auto"/>
            <w:bottom w:val="none" w:sz="0" w:space="0" w:color="auto"/>
            <w:right w:val="none" w:sz="0" w:space="0" w:color="auto"/>
          </w:divBdr>
        </w:div>
        <w:div w:id="1928691586">
          <w:marLeft w:val="480"/>
          <w:marRight w:val="0"/>
          <w:marTop w:val="0"/>
          <w:marBottom w:val="0"/>
          <w:divBdr>
            <w:top w:val="none" w:sz="0" w:space="0" w:color="auto"/>
            <w:left w:val="none" w:sz="0" w:space="0" w:color="auto"/>
            <w:bottom w:val="none" w:sz="0" w:space="0" w:color="auto"/>
            <w:right w:val="none" w:sz="0" w:space="0" w:color="auto"/>
          </w:divBdr>
        </w:div>
        <w:div w:id="1060329146">
          <w:marLeft w:val="480"/>
          <w:marRight w:val="0"/>
          <w:marTop w:val="0"/>
          <w:marBottom w:val="0"/>
          <w:divBdr>
            <w:top w:val="none" w:sz="0" w:space="0" w:color="auto"/>
            <w:left w:val="none" w:sz="0" w:space="0" w:color="auto"/>
            <w:bottom w:val="none" w:sz="0" w:space="0" w:color="auto"/>
            <w:right w:val="none" w:sz="0" w:space="0" w:color="auto"/>
          </w:divBdr>
        </w:div>
        <w:div w:id="1373381639">
          <w:marLeft w:val="480"/>
          <w:marRight w:val="0"/>
          <w:marTop w:val="0"/>
          <w:marBottom w:val="0"/>
          <w:divBdr>
            <w:top w:val="none" w:sz="0" w:space="0" w:color="auto"/>
            <w:left w:val="none" w:sz="0" w:space="0" w:color="auto"/>
            <w:bottom w:val="none" w:sz="0" w:space="0" w:color="auto"/>
            <w:right w:val="none" w:sz="0" w:space="0" w:color="auto"/>
          </w:divBdr>
        </w:div>
        <w:div w:id="652296628">
          <w:marLeft w:val="480"/>
          <w:marRight w:val="0"/>
          <w:marTop w:val="0"/>
          <w:marBottom w:val="0"/>
          <w:divBdr>
            <w:top w:val="none" w:sz="0" w:space="0" w:color="auto"/>
            <w:left w:val="none" w:sz="0" w:space="0" w:color="auto"/>
            <w:bottom w:val="none" w:sz="0" w:space="0" w:color="auto"/>
            <w:right w:val="none" w:sz="0" w:space="0" w:color="auto"/>
          </w:divBdr>
        </w:div>
        <w:div w:id="803885089">
          <w:marLeft w:val="480"/>
          <w:marRight w:val="0"/>
          <w:marTop w:val="0"/>
          <w:marBottom w:val="0"/>
          <w:divBdr>
            <w:top w:val="none" w:sz="0" w:space="0" w:color="auto"/>
            <w:left w:val="none" w:sz="0" w:space="0" w:color="auto"/>
            <w:bottom w:val="none" w:sz="0" w:space="0" w:color="auto"/>
            <w:right w:val="none" w:sz="0" w:space="0" w:color="auto"/>
          </w:divBdr>
        </w:div>
      </w:divsChild>
    </w:div>
    <w:div w:id="702285375">
      <w:bodyDiv w:val="1"/>
      <w:marLeft w:val="0"/>
      <w:marRight w:val="0"/>
      <w:marTop w:val="0"/>
      <w:marBottom w:val="0"/>
      <w:divBdr>
        <w:top w:val="none" w:sz="0" w:space="0" w:color="auto"/>
        <w:left w:val="none" w:sz="0" w:space="0" w:color="auto"/>
        <w:bottom w:val="none" w:sz="0" w:space="0" w:color="auto"/>
        <w:right w:val="none" w:sz="0" w:space="0" w:color="auto"/>
      </w:divBdr>
    </w:div>
    <w:div w:id="702443985">
      <w:bodyDiv w:val="1"/>
      <w:marLeft w:val="0"/>
      <w:marRight w:val="0"/>
      <w:marTop w:val="0"/>
      <w:marBottom w:val="0"/>
      <w:divBdr>
        <w:top w:val="none" w:sz="0" w:space="0" w:color="auto"/>
        <w:left w:val="none" w:sz="0" w:space="0" w:color="auto"/>
        <w:bottom w:val="none" w:sz="0" w:space="0" w:color="auto"/>
        <w:right w:val="none" w:sz="0" w:space="0" w:color="auto"/>
      </w:divBdr>
    </w:div>
    <w:div w:id="705180531">
      <w:bodyDiv w:val="1"/>
      <w:marLeft w:val="0"/>
      <w:marRight w:val="0"/>
      <w:marTop w:val="0"/>
      <w:marBottom w:val="0"/>
      <w:divBdr>
        <w:top w:val="none" w:sz="0" w:space="0" w:color="auto"/>
        <w:left w:val="none" w:sz="0" w:space="0" w:color="auto"/>
        <w:bottom w:val="none" w:sz="0" w:space="0" w:color="auto"/>
        <w:right w:val="none" w:sz="0" w:space="0" w:color="auto"/>
      </w:divBdr>
    </w:div>
    <w:div w:id="708264351">
      <w:bodyDiv w:val="1"/>
      <w:marLeft w:val="0"/>
      <w:marRight w:val="0"/>
      <w:marTop w:val="0"/>
      <w:marBottom w:val="0"/>
      <w:divBdr>
        <w:top w:val="none" w:sz="0" w:space="0" w:color="auto"/>
        <w:left w:val="none" w:sz="0" w:space="0" w:color="auto"/>
        <w:bottom w:val="none" w:sz="0" w:space="0" w:color="auto"/>
        <w:right w:val="none" w:sz="0" w:space="0" w:color="auto"/>
      </w:divBdr>
    </w:div>
    <w:div w:id="711224139">
      <w:bodyDiv w:val="1"/>
      <w:marLeft w:val="0"/>
      <w:marRight w:val="0"/>
      <w:marTop w:val="0"/>
      <w:marBottom w:val="0"/>
      <w:divBdr>
        <w:top w:val="none" w:sz="0" w:space="0" w:color="auto"/>
        <w:left w:val="none" w:sz="0" w:space="0" w:color="auto"/>
        <w:bottom w:val="none" w:sz="0" w:space="0" w:color="auto"/>
        <w:right w:val="none" w:sz="0" w:space="0" w:color="auto"/>
      </w:divBdr>
    </w:div>
    <w:div w:id="712734535">
      <w:bodyDiv w:val="1"/>
      <w:marLeft w:val="0"/>
      <w:marRight w:val="0"/>
      <w:marTop w:val="0"/>
      <w:marBottom w:val="0"/>
      <w:divBdr>
        <w:top w:val="none" w:sz="0" w:space="0" w:color="auto"/>
        <w:left w:val="none" w:sz="0" w:space="0" w:color="auto"/>
        <w:bottom w:val="none" w:sz="0" w:space="0" w:color="auto"/>
        <w:right w:val="none" w:sz="0" w:space="0" w:color="auto"/>
      </w:divBdr>
    </w:div>
    <w:div w:id="715131163">
      <w:bodyDiv w:val="1"/>
      <w:marLeft w:val="0"/>
      <w:marRight w:val="0"/>
      <w:marTop w:val="0"/>
      <w:marBottom w:val="0"/>
      <w:divBdr>
        <w:top w:val="none" w:sz="0" w:space="0" w:color="auto"/>
        <w:left w:val="none" w:sz="0" w:space="0" w:color="auto"/>
        <w:bottom w:val="none" w:sz="0" w:space="0" w:color="auto"/>
        <w:right w:val="none" w:sz="0" w:space="0" w:color="auto"/>
      </w:divBdr>
    </w:div>
    <w:div w:id="715398596">
      <w:bodyDiv w:val="1"/>
      <w:marLeft w:val="0"/>
      <w:marRight w:val="0"/>
      <w:marTop w:val="0"/>
      <w:marBottom w:val="0"/>
      <w:divBdr>
        <w:top w:val="none" w:sz="0" w:space="0" w:color="auto"/>
        <w:left w:val="none" w:sz="0" w:space="0" w:color="auto"/>
        <w:bottom w:val="none" w:sz="0" w:space="0" w:color="auto"/>
        <w:right w:val="none" w:sz="0" w:space="0" w:color="auto"/>
      </w:divBdr>
    </w:div>
    <w:div w:id="715928737">
      <w:bodyDiv w:val="1"/>
      <w:marLeft w:val="0"/>
      <w:marRight w:val="0"/>
      <w:marTop w:val="0"/>
      <w:marBottom w:val="0"/>
      <w:divBdr>
        <w:top w:val="none" w:sz="0" w:space="0" w:color="auto"/>
        <w:left w:val="none" w:sz="0" w:space="0" w:color="auto"/>
        <w:bottom w:val="none" w:sz="0" w:space="0" w:color="auto"/>
        <w:right w:val="none" w:sz="0" w:space="0" w:color="auto"/>
      </w:divBdr>
    </w:div>
    <w:div w:id="716440999">
      <w:bodyDiv w:val="1"/>
      <w:marLeft w:val="0"/>
      <w:marRight w:val="0"/>
      <w:marTop w:val="0"/>
      <w:marBottom w:val="0"/>
      <w:divBdr>
        <w:top w:val="none" w:sz="0" w:space="0" w:color="auto"/>
        <w:left w:val="none" w:sz="0" w:space="0" w:color="auto"/>
        <w:bottom w:val="none" w:sz="0" w:space="0" w:color="auto"/>
        <w:right w:val="none" w:sz="0" w:space="0" w:color="auto"/>
      </w:divBdr>
    </w:div>
    <w:div w:id="716776539">
      <w:bodyDiv w:val="1"/>
      <w:marLeft w:val="0"/>
      <w:marRight w:val="0"/>
      <w:marTop w:val="0"/>
      <w:marBottom w:val="0"/>
      <w:divBdr>
        <w:top w:val="none" w:sz="0" w:space="0" w:color="auto"/>
        <w:left w:val="none" w:sz="0" w:space="0" w:color="auto"/>
        <w:bottom w:val="none" w:sz="0" w:space="0" w:color="auto"/>
        <w:right w:val="none" w:sz="0" w:space="0" w:color="auto"/>
      </w:divBdr>
    </w:div>
    <w:div w:id="719524561">
      <w:bodyDiv w:val="1"/>
      <w:marLeft w:val="0"/>
      <w:marRight w:val="0"/>
      <w:marTop w:val="0"/>
      <w:marBottom w:val="0"/>
      <w:divBdr>
        <w:top w:val="none" w:sz="0" w:space="0" w:color="auto"/>
        <w:left w:val="none" w:sz="0" w:space="0" w:color="auto"/>
        <w:bottom w:val="none" w:sz="0" w:space="0" w:color="auto"/>
        <w:right w:val="none" w:sz="0" w:space="0" w:color="auto"/>
      </w:divBdr>
    </w:div>
    <w:div w:id="721099963">
      <w:bodyDiv w:val="1"/>
      <w:marLeft w:val="0"/>
      <w:marRight w:val="0"/>
      <w:marTop w:val="0"/>
      <w:marBottom w:val="0"/>
      <w:divBdr>
        <w:top w:val="none" w:sz="0" w:space="0" w:color="auto"/>
        <w:left w:val="none" w:sz="0" w:space="0" w:color="auto"/>
        <w:bottom w:val="none" w:sz="0" w:space="0" w:color="auto"/>
        <w:right w:val="none" w:sz="0" w:space="0" w:color="auto"/>
      </w:divBdr>
    </w:div>
    <w:div w:id="722675236">
      <w:bodyDiv w:val="1"/>
      <w:marLeft w:val="0"/>
      <w:marRight w:val="0"/>
      <w:marTop w:val="0"/>
      <w:marBottom w:val="0"/>
      <w:divBdr>
        <w:top w:val="none" w:sz="0" w:space="0" w:color="auto"/>
        <w:left w:val="none" w:sz="0" w:space="0" w:color="auto"/>
        <w:bottom w:val="none" w:sz="0" w:space="0" w:color="auto"/>
        <w:right w:val="none" w:sz="0" w:space="0" w:color="auto"/>
      </w:divBdr>
    </w:div>
    <w:div w:id="723255570">
      <w:bodyDiv w:val="1"/>
      <w:marLeft w:val="0"/>
      <w:marRight w:val="0"/>
      <w:marTop w:val="0"/>
      <w:marBottom w:val="0"/>
      <w:divBdr>
        <w:top w:val="none" w:sz="0" w:space="0" w:color="auto"/>
        <w:left w:val="none" w:sz="0" w:space="0" w:color="auto"/>
        <w:bottom w:val="none" w:sz="0" w:space="0" w:color="auto"/>
        <w:right w:val="none" w:sz="0" w:space="0" w:color="auto"/>
      </w:divBdr>
    </w:div>
    <w:div w:id="723258620">
      <w:bodyDiv w:val="1"/>
      <w:marLeft w:val="0"/>
      <w:marRight w:val="0"/>
      <w:marTop w:val="0"/>
      <w:marBottom w:val="0"/>
      <w:divBdr>
        <w:top w:val="none" w:sz="0" w:space="0" w:color="auto"/>
        <w:left w:val="none" w:sz="0" w:space="0" w:color="auto"/>
        <w:bottom w:val="none" w:sz="0" w:space="0" w:color="auto"/>
        <w:right w:val="none" w:sz="0" w:space="0" w:color="auto"/>
      </w:divBdr>
    </w:div>
    <w:div w:id="723602382">
      <w:bodyDiv w:val="1"/>
      <w:marLeft w:val="0"/>
      <w:marRight w:val="0"/>
      <w:marTop w:val="0"/>
      <w:marBottom w:val="0"/>
      <w:divBdr>
        <w:top w:val="none" w:sz="0" w:space="0" w:color="auto"/>
        <w:left w:val="none" w:sz="0" w:space="0" w:color="auto"/>
        <w:bottom w:val="none" w:sz="0" w:space="0" w:color="auto"/>
        <w:right w:val="none" w:sz="0" w:space="0" w:color="auto"/>
      </w:divBdr>
    </w:div>
    <w:div w:id="732041600">
      <w:bodyDiv w:val="1"/>
      <w:marLeft w:val="0"/>
      <w:marRight w:val="0"/>
      <w:marTop w:val="0"/>
      <w:marBottom w:val="0"/>
      <w:divBdr>
        <w:top w:val="none" w:sz="0" w:space="0" w:color="auto"/>
        <w:left w:val="none" w:sz="0" w:space="0" w:color="auto"/>
        <w:bottom w:val="none" w:sz="0" w:space="0" w:color="auto"/>
        <w:right w:val="none" w:sz="0" w:space="0" w:color="auto"/>
      </w:divBdr>
    </w:div>
    <w:div w:id="732310832">
      <w:bodyDiv w:val="1"/>
      <w:marLeft w:val="0"/>
      <w:marRight w:val="0"/>
      <w:marTop w:val="0"/>
      <w:marBottom w:val="0"/>
      <w:divBdr>
        <w:top w:val="none" w:sz="0" w:space="0" w:color="auto"/>
        <w:left w:val="none" w:sz="0" w:space="0" w:color="auto"/>
        <w:bottom w:val="none" w:sz="0" w:space="0" w:color="auto"/>
        <w:right w:val="none" w:sz="0" w:space="0" w:color="auto"/>
      </w:divBdr>
    </w:div>
    <w:div w:id="734622184">
      <w:bodyDiv w:val="1"/>
      <w:marLeft w:val="0"/>
      <w:marRight w:val="0"/>
      <w:marTop w:val="0"/>
      <w:marBottom w:val="0"/>
      <w:divBdr>
        <w:top w:val="none" w:sz="0" w:space="0" w:color="auto"/>
        <w:left w:val="none" w:sz="0" w:space="0" w:color="auto"/>
        <w:bottom w:val="none" w:sz="0" w:space="0" w:color="auto"/>
        <w:right w:val="none" w:sz="0" w:space="0" w:color="auto"/>
      </w:divBdr>
    </w:div>
    <w:div w:id="735318737">
      <w:bodyDiv w:val="1"/>
      <w:marLeft w:val="0"/>
      <w:marRight w:val="0"/>
      <w:marTop w:val="0"/>
      <w:marBottom w:val="0"/>
      <w:divBdr>
        <w:top w:val="none" w:sz="0" w:space="0" w:color="auto"/>
        <w:left w:val="none" w:sz="0" w:space="0" w:color="auto"/>
        <w:bottom w:val="none" w:sz="0" w:space="0" w:color="auto"/>
        <w:right w:val="none" w:sz="0" w:space="0" w:color="auto"/>
      </w:divBdr>
    </w:div>
    <w:div w:id="736321971">
      <w:bodyDiv w:val="1"/>
      <w:marLeft w:val="0"/>
      <w:marRight w:val="0"/>
      <w:marTop w:val="0"/>
      <w:marBottom w:val="0"/>
      <w:divBdr>
        <w:top w:val="none" w:sz="0" w:space="0" w:color="auto"/>
        <w:left w:val="none" w:sz="0" w:space="0" w:color="auto"/>
        <w:bottom w:val="none" w:sz="0" w:space="0" w:color="auto"/>
        <w:right w:val="none" w:sz="0" w:space="0" w:color="auto"/>
      </w:divBdr>
    </w:div>
    <w:div w:id="736635715">
      <w:bodyDiv w:val="1"/>
      <w:marLeft w:val="0"/>
      <w:marRight w:val="0"/>
      <w:marTop w:val="0"/>
      <w:marBottom w:val="0"/>
      <w:divBdr>
        <w:top w:val="none" w:sz="0" w:space="0" w:color="auto"/>
        <w:left w:val="none" w:sz="0" w:space="0" w:color="auto"/>
        <w:bottom w:val="none" w:sz="0" w:space="0" w:color="auto"/>
        <w:right w:val="none" w:sz="0" w:space="0" w:color="auto"/>
      </w:divBdr>
    </w:div>
    <w:div w:id="736903980">
      <w:bodyDiv w:val="1"/>
      <w:marLeft w:val="0"/>
      <w:marRight w:val="0"/>
      <w:marTop w:val="0"/>
      <w:marBottom w:val="0"/>
      <w:divBdr>
        <w:top w:val="none" w:sz="0" w:space="0" w:color="auto"/>
        <w:left w:val="none" w:sz="0" w:space="0" w:color="auto"/>
        <w:bottom w:val="none" w:sz="0" w:space="0" w:color="auto"/>
        <w:right w:val="none" w:sz="0" w:space="0" w:color="auto"/>
      </w:divBdr>
    </w:div>
    <w:div w:id="737174115">
      <w:bodyDiv w:val="1"/>
      <w:marLeft w:val="0"/>
      <w:marRight w:val="0"/>
      <w:marTop w:val="0"/>
      <w:marBottom w:val="0"/>
      <w:divBdr>
        <w:top w:val="none" w:sz="0" w:space="0" w:color="auto"/>
        <w:left w:val="none" w:sz="0" w:space="0" w:color="auto"/>
        <w:bottom w:val="none" w:sz="0" w:space="0" w:color="auto"/>
        <w:right w:val="none" w:sz="0" w:space="0" w:color="auto"/>
      </w:divBdr>
    </w:div>
    <w:div w:id="737240301">
      <w:bodyDiv w:val="1"/>
      <w:marLeft w:val="0"/>
      <w:marRight w:val="0"/>
      <w:marTop w:val="0"/>
      <w:marBottom w:val="0"/>
      <w:divBdr>
        <w:top w:val="none" w:sz="0" w:space="0" w:color="auto"/>
        <w:left w:val="none" w:sz="0" w:space="0" w:color="auto"/>
        <w:bottom w:val="none" w:sz="0" w:space="0" w:color="auto"/>
        <w:right w:val="none" w:sz="0" w:space="0" w:color="auto"/>
      </w:divBdr>
    </w:div>
    <w:div w:id="737288099">
      <w:bodyDiv w:val="1"/>
      <w:marLeft w:val="0"/>
      <w:marRight w:val="0"/>
      <w:marTop w:val="0"/>
      <w:marBottom w:val="0"/>
      <w:divBdr>
        <w:top w:val="none" w:sz="0" w:space="0" w:color="auto"/>
        <w:left w:val="none" w:sz="0" w:space="0" w:color="auto"/>
        <w:bottom w:val="none" w:sz="0" w:space="0" w:color="auto"/>
        <w:right w:val="none" w:sz="0" w:space="0" w:color="auto"/>
      </w:divBdr>
    </w:div>
    <w:div w:id="738357646">
      <w:bodyDiv w:val="1"/>
      <w:marLeft w:val="0"/>
      <w:marRight w:val="0"/>
      <w:marTop w:val="0"/>
      <w:marBottom w:val="0"/>
      <w:divBdr>
        <w:top w:val="none" w:sz="0" w:space="0" w:color="auto"/>
        <w:left w:val="none" w:sz="0" w:space="0" w:color="auto"/>
        <w:bottom w:val="none" w:sz="0" w:space="0" w:color="auto"/>
        <w:right w:val="none" w:sz="0" w:space="0" w:color="auto"/>
      </w:divBdr>
    </w:div>
    <w:div w:id="739325019">
      <w:bodyDiv w:val="1"/>
      <w:marLeft w:val="0"/>
      <w:marRight w:val="0"/>
      <w:marTop w:val="0"/>
      <w:marBottom w:val="0"/>
      <w:divBdr>
        <w:top w:val="none" w:sz="0" w:space="0" w:color="auto"/>
        <w:left w:val="none" w:sz="0" w:space="0" w:color="auto"/>
        <w:bottom w:val="none" w:sz="0" w:space="0" w:color="auto"/>
        <w:right w:val="none" w:sz="0" w:space="0" w:color="auto"/>
      </w:divBdr>
      <w:divsChild>
        <w:div w:id="1398552264">
          <w:marLeft w:val="480"/>
          <w:marRight w:val="0"/>
          <w:marTop w:val="0"/>
          <w:marBottom w:val="0"/>
          <w:divBdr>
            <w:top w:val="none" w:sz="0" w:space="0" w:color="auto"/>
            <w:left w:val="none" w:sz="0" w:space="0" w:color="auto"/>
            <w:bottom w:val="none" w:sz="0" w:space="0" w:color="auto"/>
            <w:right w:val="none" w:sz="0" w:space="0" w:color="auto"/>
          </w:divBdr>
        </w:div>
        <w:div w:id="677851397">
          <w:marLeft w:val="480"/>
          <w:marRight w:val="0"/>
          <w:marTop w:val="0"/>
          <w:marBottom w:val="0"/>
          <w:divBdr>
            <w:top w:val="none" w:sz="0" w:space="0" w:color="auto"/>
            <w:left w:val="none" w:sz="0" w:space="0" w:color="auto"/>
            <w:bottom w:val="none" w:sz="0" w:space="0" w:color="auto"/>
            <w:right w:val="none" w:sz="0" w:space="0" w:color="auto"/>
          </w:divBdr>
        </w:div>
        <w:div w:id="385185280">
          <w:marLeft w:val="480"/>
          <w:marRight w:val="0"/>
          <w:marTop w:val="0"/>
          <w:marBottom w:val="0"/>
          <w:divBdr>
            <w:top w:val="none" w:sz="0" w:space="0" w:color="auto"/>
            <w:left w:val="none" w:sz="0" w:space="0" w:color="auto"/>
            <w:bottom w:val="none" w:sz="0" w:space="0" w:color="auto"/>
            <w:right w:val="none" w:sz="0" w:space="0" w:color="auto"/>
          </w:divBdr>
        </w:div>
        <w:div w:id="198324731">
          <w:marLeft w:val="480"/>
          <w:marRight w:val="0"/>
          <w:marTop w:val="0"/>
          <w:marBottom w:val="0"/>
          <w:divBdr>
            <w:top w:val="none" w:sz="0" w:space="0" w:color="auto"/>
            <w:left w:val="none" w:sz="0" w:space="0" w:color="auto"/>
            <w:bottom w:val="none" w:sz="0" w:space="0" w:color="auto"/>
            <w:right w:val="none" w:sz="0" w:space="0" w:color="auto"/>
          </w:divBdr>
        </w:div>
        <w:div w:id="269359558">
          <w:marLeft w:val="480"/>
          <w:marRight w:val="0"/>
          <w:marTop w:val="0"/>
          <w:marBottom w:val="0"/>
          <w:divBdr>
            <w:top w:val="none" w:sz="0" w:space="0" w:color="auto"/>
            <w:left w:val="none" w:sz="0" w:space="0" w:color="auto"/>
            <w:bottom w:val="none" w:sz="0" w:space="0" w:color="auto"/>
            <w:right w:val="none" w:sz="0" w:space="0" w:color="auto"/>
          </w:divBdr>
        </w:div>
        <w:div w:id="1065227228">
          <w:marLeft w:val="480"/>
          <w:marRight w:val="0"/>
          <w:marTop w:val="0"/>
          <w:marBottom w:val="0"/>
          <w:divBdr>
            <w:top w:val="none" w:sz="0" w:space="0" w:color="auto"/>
            <w:left w:val="none" w:sz="0" w:space="0" w:color="auto"/>
            <w:bottom w:val="none" w:sz="0" w:space="0" w:color="auto"/>
            <w:right w:val="none" w:sz="0" w:space="0" w:color="auto"/>
          </w:divBdr>
        </w:div>
        <w:div w:id="1615554962">
          <w:marLeft w:val="480"/>
          <w:marRight w:val="0"/>
          <w:marTop w:val="0"/>
          <w:marBottom w:val="0"/>
          <w:divBdr>
            <w:top w:val="none" w:sz="0" w:space="0" w:color="auto"/>
            <w:left w:val="none" w:sz="0" w:space="0" w:color="auto"/>
            <w:bottom w:val="none" w:sz="0" w:space="0" w:color="auto"/>
            <w:right w:val="none" w:sz="0" w:space="0" w:color="auto"/>
          </w:divBdr>
        </w:div>
        <w:div w:id="692997792">
          <w:marLeft w:val="480"/>
          <w:marRight w:val="0"/>
          <w:marTop w:val="0"/>
          <w:marBottom w:val="0"/>
          <w:divBdr>
            <w:top w:val="none" w:sz="0" w:space="0" w:color="auto"/>
            <w:left w:val="none" w:sz="0" w:space="0" w:color="auto"/>
            <w:bottom w:val="none" w:sz="0" w:space="0" w:color="auto"/>
            <w:right w:val="none" w:sz="0" w:space="0" w:color="auto"/>
          </w:divBdr>
        </w:div>
        <w:div w:id="2029284473">
          <w:marLeft w:val="480"/>
          <w:marRight w:val="0"/>
          <w:marTop w:val="0"/>
          <w:marBottom w:val="0"/>
          <w:divBdr>
            <w:top w:val="none" w:sz="0" w:space="0" w:color="auto"/>
            <w:left w:val="none" w:sz="0" w:space="0" w:color="auto"/>
            <w:bottom w:val="none" w:sz="0" w:space="0" w:color="auto"/>
            <w:right w:val="none" w:sz="0" w:space="0" w:color="auto"/>
          </w:divBdr>
        </w:div>
        <w:div w:id="408846009">
          <w:marLeft w:val="480"/>
          <w:marRight w:val="0"/>
          <w:marTop w:val="0"/>
          <w:marBottom w:val="0"/>
          <w:divBdr>
            <w:top w:val="none" w:sz="0" w:space="0" w:color="auto"/>
            <w:left w:val="none" w:sz="0" w:space="0" w:color="auto"/>
            <w:bottom w:val="none" w:sz="0" w:space="0" w:color="auto"/>
            <w:right w:val="none" w:sz="0" w:space="0" w:color="auto"/>
          </w:divBdr>
        </w:div>
        <w:div w:id="829446755">
          <w:marLeft w:val="480"/>
          <w:marRight w:val="0"/>
          <w:marTop w:val="0"/>
          <w:marBottom w:val="0"/>
          <w:divBdr>
            <w:top w:val="none" w:sz="0" w:space="0" w:color="auto"/>
            <w:left w:val="none" w:sz="0" w:space="0" w:color="auto"/>
            <w:bottom w:val="none" w:sz="0" w:space="0" w:color="auto"/>
            <w:right w:val="none" w:sz="0" w:space="0" w:color="auto"/>
          </w:divBdr>
        </w:div>
        <w:div w:id="624696102">
          <w:marLeft w:val="480"/>
          <w:marRight w:val="0"/>
          <w:marTop w:val="0"/>
          <w:marBottom w:val="0"/>
          <w:divBdr>
            <w:top w:val="none" w:sz="0" w:space="0" w:color="auto"/>
            <w:left w:val="none" w:sz="0" w:space="0" w:color="auto"/>
            <w:bottom w:val="none" w:sz="0" w:space="0" w:color="auto"/>
            <w:right w:val="none" w:sz="0" w:space="0" w:color="auto"/>
          </w:divBdr>
        </w:div>
        <w:div w:id="206181100">
          <w:marLeft w:val="480"/>
          <w:marRight w:val="0"/>
          <w:marTop w:val="0"/>
          <w:marBottom w:val="0"/>
          <w:divBdr>
            <w:top w:val="none" w:sz="0" w:space="0" w:color="auto"/>
            <w:left w:val="none" w:sz="0" w:space="0" w:color="auto"/>
            <w:bottom w:val="none" w:sz="0" w:space="0" w:color="auto"/>
            <w:right w:val="none" w:sz="0" w:space="0" w:color="auto"/>
          </w:divBdr>
        </w:div>
        <w:div w:id="1778912896">
          <w:marLeft w:val="480"/>
          <w:marRight w:val="0"/>
          <w:marTop w:val="0"/>
          <w:marBottom w:val="0"/>
          <w:divBdr>
            <w:top w:val="none" w:sz="0" w:space="0" w:color="auto"/>
            <w:left w:val="none" w:sz="0" w:space="0" w:color="auto"/>
            <w:bottom w:val="none" w:sz="0" w:space="0" w:color="auto"/>
            <w:right w:val="none" w:sz="0" w:space="0" w:color="auto"/>
          </w:divBdr>
        </w:div>
        <w:div w:id="1639263174">
          <w:marLeft w:val="480"/>
          <w:marRight w:val="0"/>
          <w:marTop w:val="0"/>
          <w:marBottom w:val="0"/>
          <w:divBdr>
            <w:top w:val="none" w:sz="0" w:space="0" w:color="auto"/>
            <w:left w:val="none" w:sz="0" w:space="0" w:color="auto"/>
            <w:bottom w:val="none" w:sz="0" w:space="0" w:color="auto"/>
            <w:right w:val="none" w:sz="0" w:space="0" w:color="auto"/>
          </w:divBdr>
        </w:div>
        <w:div w:id="1646742593">
          <w:marLeft w:val="480"/>
          <w:marRight w:val="0"/>
          <w:marTop w:val="0"/>
          <w:marBottom w:val="0"/>
          <w:divBdr>
            <w:top w:val="none" w:sz="0" w:space="0" w:color="auto"/>
            <w:left w:val="none" w:sz="0" w:space="0" w:color="auto"/>
            <w:bottom w:val="none" w:sz="0" w:space="0" w:color="auto"/>
            <w:right w:val="none" w:sz="0" w:space="0" w:color="auto"/>
          </w:divBdr>
        </w:div>
        <w:div w:id="52587025">
          <w:marLeft w:val="480"/>
          <w:marRight w:val="0"/>
          <w:marTop w:val="0"/>
          <w:marBottom w:val="0"/>
          <w:divBdr>
            <w:top w:val="none" w:sz="0" w:space="0" w:color="auto"/>
            <w:left w:val="none" w:sz="0" w:space="0" w:color="auto"/>
            <w:bottom w:val="none" w:sz="0" w:space="0" w:color="auto"/>
            <w:right w:val="none" w:sz="0" w:space="0" w:color="auto"/>
          </w:divBdr>
        </w:div>
        <w:div w:id="676615621">
          <w:marLeft w:val="480"/>
          <w:marRight w:val="0"/>
          <w:marTop w:val="0"/>
          <w:marBottom w:val="0"/>
          <w:divBdr>
            <w:top w:val="none" w:sz="0" w:space="0" w:color="auto"/>
            <w:left w:val="none" w:sz="0" w:space="0" w:color="auto"/>
            <w:bottom w:val="none" w:sz="0" w:space="0" w:color="auto"/>
            <w:right w:val="none" w:sz="0" w:space="0" w:color="auto"/>
          </w:divBdr>
        </w:div>
        <w:div w:id="51464012">
          <w:marLeft w:val="480"/>
          <w:marRight w:val="0"/>
          <w:marTop w:val="0"/>
          <w:marBottom w:val="0"/>
          <w:divBdr>
            <w:top w:val="none" w:sz="0" w:space="0" w:color="auto"/>
            <w:left w:val="none" w:sz="0" w:space="0" w:color="auto"/>
            <w:bottom w:val="none" w:sz="0" w:space="0" w:color="auto"/>
            <w:right w:val="none" w:sz="0" w:space="0" w:color="auto"/>
          </w:divBdr>
        </w:div>
        <w:div w:id="1467776784">
          <w:marLeft w:val="480"/>
          <w:marRight w:val="0"/>
          <w:marTop w:val="0"/>
          <w:marBottom w:val="0"/>
          <w:divBdr>
            <w:top w:val="none" w:sz="0" w:space="0" w:color="auto"/>
            <w:left w:val="none" w:sz="0" w:space="0" w:color="auto"/>
            <w:bottom w:val="none" w:sz="0" w:space="0" w:color="auto"/>
            <w:right w:val="none" w:sz="0" w:space="0" w:color="auto"/>
          </w:divBdr>
        </w:div>
        <w:div w:id="805928252">
          <w:marLeft w:val="480"/>
          <w:marRight w:val="0"/>
          <w:marTop w:val="0"/>
          <w:marBottom w:val="0"/>
          <w:divBdr>
            <w:top w:val="none" w:sz="0" w:space="0" w:color="auto"/>
            <w:left w:val="none" w:sz="0" w:space="0" w:color="auto"/>
            <w:bottom w:val="none" w:sz="0" w:space="0" w:color="auto"/>
            <w:right w:val="none" w:sz="0" w:space="0" w:color="auto"/>
          </w:divBdr>
        </w:div>
        <w:div w:id="298803277">
          <w:marLeft w:val="480"/>
          <w:marRight w:val="0"/>
          <w:marTop w:val="0"/>
          <w:marBottom w:val="0"/>
          <w:divBdr>
            <w:top w:val="none" w:sz="0" w:space="0" w:color="auto"/>
            <w:left w:val="none" w:sz="0" w:space="0" w:color="auto"/>
            <w:bottom w:val="none" w:sz="0" w:space="0" w:color="auto"/>
            <w:right w:val="none" w:sz="0" w:space="0" w:color="auto"/>
          </w:divBdr>
        </w:div>
        <w:div w:id="61413488">
          <w:marLeft w:val="480"/>
          <w:marRight w:val="0"/>
          <w:marTop w:val="0"/>
          <w:marBottom w:val="0"/>
          <w:divBdr>
            <w:top w:val="none" w:sz="0" w:space="0" w:color="auto"/>
            <w:left w:val="none" w:sz="0" w:space="0" w:color="auto"/>
            <w:bottom w:val="none" w:sz="0" w:space="0" w:color="auto"/>
            <w:right w:val="none" w:sz="0" w:space="0" w:color="auto"/>
          </w:divBdr>
        </w:div>
        <w:div w:id="2133861270">
          <w:marLeft w:val="480"/>
          <w:marRight w:val="0"/>
          <w:marTop w:val="0"/>
          <w:marBottom w:val="0"/>
          <w:divBdr>
            <w:top w:val="none" w:sz="0" w:space="0" w:color="auto"/>
            <w:left w:val="none" w:sz="0" w:space="0" w:color="auto"/>
            <w:bottom w:val="none" w:sz="0" w:space="0" w:color="auto"/>
            <w:right w:val="none" w:sz="0" w:space="0" w:color="auto"/>
          </w:divBdr>
        </w:div>
        <w:div w:id="926156363">
          <w:marLeft w:val="480"/>
          <w:marRight w:val="0"/>
          <w:marTop w:val="0"/>
          <w:marBottom w:val="0"/>
          <w:divBdr>
            <w:top w:val="none" w:sz="0" w:space="0" w:color="auto"/>
            <w:left w:val="none" w:sz="0" w:space="0" w:color="auto"/>
            <w:bottom w:val="none" w:sz="0" w:space="0" w:color="auto"/>
            <w:right w:val="none" w:sz="0" w:space="0" w:color="auto"/>
          </w:divBdr>
        </w:div>
        <w:div w:id="1960142369">
          <w:marLeft w:val="480"/>
          <w:marRight w:val="0"/>
          <w:marTop w:val="0"/>
          <w:marBottom w:val="0"/>
          <w:divBdr>
            <w:top w:val="none" w:sz="0" w:space="0" w:color="auto"/>
            <w:left w:val="none" w:sz="0" w:space="0" w:color="auto"/>
            <w:bottom w:val="none" w:sz="0" w:space="0" w:color="auto"/>
            <w:right w:val="none" w:sz="0" w:space="0" w:color="auto"/>
          </w:divBdr>
        </w:div>
        <w:div w:id="519245525">
          <w:marLeft w:val="480"/>
          <w:marRight w:val="0"/>
          <w:marTop w:val="0"/>
          <w:marBottom w:val="0"/>
          <w:divBdr>
            <w:top w:val="none" w:sz="0" w:space="0" w:color="auto"/>
            <w:left w:val="none" w:sz="0" w:space="0" w:color="auto"/>
            <w:bottom w:val="none" w:sz="0" w:space="0" w:color="auto"/>
            <w:right w:val="none" w:sz="0" w:space="0" w:color="auto"/>
          </w:divBdr>
        </w:div>
        <w:div w:id="22756618">
          <w:marLeft w:val="480"/>
          <w:marRight w:val="0"/>
          <w:marTop w:val="0"/>
          <w:marBottom w:val="0"/>
          <w:divBdr>
            <w:top w:val="none" w:sz="0" w:space="0" w:color="auto"/>
            <w:left w:val="none" w:sz="0" w:space="0" w:color="auto"/>
            <w:bottom w:val="none" w:sz="0" w:space="0" w:color="auto"/>
            <w:right w:val="none" w:sz="0" w:space="0" w:color="auto"/>
          </w:divBdr>
        </w:div>
        <w:div w:id="948850063">
          <w:marLeft w:val="480"/>
          <w:marRight w:val="0"/>
          <w:marTop w:val="0"/>
          <w:marBottom w:val="0"/>
          <w:divBdr>
            <w:top w:val="none" w:sz="0" w:space="0" w:color="auto"/>
            <w:left w:val="none" w:sz="0" w:space="0" w:color="auto"/>
            <w:bottom w:val="none" w:sz="0" w:space="0" w:color="auto"/>
            <w:right w:val="none" w:sz="0" w:space="0" w:color="auto"/>
          </w:divBdr>
        </w:div>
        <w:div w:id="1966694145">
          <w:marLeft w:val="480"/>
          <w:marRight w:val="0"/>
          <w:marTop w:val="0"/>
          <w:marBottom w:val="0"/>
          <w:divBdr>
            <w:top w:val="none" w:sz="0" w:space="0" w:color="auto"/>
            <w:left w:val="none" w:sz="0" w:space="0" w:color="auto"/>
            <w:bottom w:val="none" w:sz="0" w:space="0" w:color="auto"/>
            <w:right w:val="none" w:sz="0" w:space="0" w:color="auto"/>
          </w:divBdr>
        </w:div>
        <w:div w:id="1429617167">
          <w:marLeft w:val="480"/>
          <w:marRight w:val="0"/>
          <w:marTop w:val="0"/>
          <w:marBottom w:val="0"/>
          <w:divBdr>
            <w:top w:val="none" w:sz="0" w:space="0" w:color="auto"/>
            <w:left w:val="none" w:sz="0" w:space="0" w:color="auto"/>
            <w:bottom w:val="none" w:sz="0" w:space="0" w:color="auto"/>
            <w:right w:val="none" w:sz="0" w:space="0" w:color="auto"/>
          </w:divBdr>
        </w:div>
        <w:div w:id="2049185504">
          <w:marLeft w:val="480"/>
          <w:marRight w:val="0"/>
          <w:marTop w:val="0"/>
          <w:marBottom w:val="0"/>
          <w:divBdr>
            <w:top w:val="none" w:sz="0" w:space="0" w:color="auto"/>
            <w:left w:val="none" w:sz="0" w:space="0" w:color="auto"/>
            <w:bottom w:val="none" w:sz="0" w:space="0" w:color="auto"/>
            <w:right w:val="none" w:sz="0" w:space="0" w:color="auto"/>
          </w:divBdr>
        </w:div>
        <w:div w:id="289823660">
          <w:marLeft w:val="480"/>
          <w:marRight w:val="0"/>
          <w:marTop w:val="0"/>
          <w:marBottom w:val="0"/>
          <w:divBdr>
            <w:top w:val="none" w:sz="0" w:space="0" w:color="auto"/>
            <w:left w:val="none" w:sz="0" w:space="0" w:color="auto"/>
            <w:bottom w:val="none" w:sz="0" w:space="0" w:color="auto"/>
            <w:right w:val="none" w:sz="0" w:space="0" w:color="auto"/>
          </w:divBdr>
        </w:div>
        <w:div w:id="1758138436">
          <w:marLeft w:val="480"/>
          <w:marRight w:val="0"/>
          <w:marTop w:val="0"/>
          <w:marBottom w:val="0"/>
          <w:divBdr>
            <w:top w:val="none" w:sz="0" w:space="0" w:color="auto"/>
            <w:left w:val="none" w:sz="0" w:space="0" w:color="auto"/>
            <w:bottom w:val="none" w:sz="0" w:space="0" w:color="auto"/>
            <w:right w:val="none" w:sz="0" w:space="0" w:color="auto"/>
          </w:divBdr>
        </w:div>
        <w:div w:id="362681081">
          <w:marLeft w:val="480"/>
          <w:marRight w:val="0"/>
          <w:marTop w:val="0"/>
          <w:marBottom w:val="0"/>
          <w:divBdr>
            <w:top w:val="none" w:sz="0" w:space="0" w:color="auto"/>
            <w:left w:val="none" w:sz="0" w:space="0" w:color="auto"/>
            <w:bottom w:val="none" w:sz="0" w:space="0" w:color="auto"/>
            <w:right w:val="none" w:sz="0" w:space="0" w:color="auto"/>
          </w:divBdr>
        </w:div>
        <w:div w:id="1510216296">
          <w:marLeft w:val="480"/>
          <w:marRight w:val="0"/>
          <w:marTop w:val="0"/>
          <w:marBottom w:val="0"/>
          <w:divBdr>
            <w:top w:val="none" w:sz="0" w:space="0" w:color="auto"/>
            <w:left w:val="none" w:sz="0" w:space="0" w:color="auto"/>
            <w:bottom w:val="none" w:sz="0" w:space="0" w:color="auto"/>
            <w:right w:val="none" w:sz="0" w:space="0" w:color="auto"/>
          </w:divBdr>
        </w:div>
        <w:div w:id="950161893">
          <w:marLeft w:val="480"/>
          <w:marRight w:val="0"/>
          <w:marTop w:val="0"/>
          <w:marBottom w:val="0"/>
          <w:divBdr>
            <w:top w:val="none" w:sz="0" w:space="0" w:color="auto"/>
            <w:left w:val="none" w:sz="0" w:space="0" w:color="auto"/>
            <w:bottom w:val="none" w:sz="0" w:space="0" w:color="auto"/>
            <w:right w:val="none" w:sz="0" w:space="0" w:color="auto"/>
          </w:divBdr>
        </w:div>
        <w:div w:id="1348407488">
          <w:marLeft w:val="480"/>
          <w:marRight w:val="0"/>
          <w:marTop w:val="0"/>
          <w:marBottom w:val="0"/>
          <w:divBdr>
            <w:top w:val="none" w:sz="0" w:space="0" w:color="auto"/>
            <w:left w:val="none" w:sz="0" w:space="0" w:color="auto"/>
            <w:bottom w:val="none" w:sz="0" w:space="0" w:color="auto"/>
            <w:right w:val="none" w:sz="0" w:space="0" w:color="auto"/>
          </w:divBdr>
        </w:div>
        <w:div w:id="654726108">
          <w:marLeft w:val="480"/>
          <w:marRight w:val="0"/>
          <w:marTop w:val="0"/>
          <w:marBottom w:val="0"/>
          <w:divBdr>
            <w:top w:val="none" w:sz="0" w:space="0" w:color="auto"/>
            <w:left w:val="none" w:sz="0" w:space="0" w:color="auto"/>
            <w:bottom w:val="none" w:sz="0" w:space="0" w:color="auto"/>
            <w:right w:val="none" w:sz="0" w:space="0" w:color="auto"/>
          </w:divBdr>
        </w:div>
        <w:div w:id="970135017">
          <w:marLeft w:val="480"/>
          <w:marRight w:val="0"/>
          <w:marTop w:val="0"/>
          <w:marBottom w:val="0"/>
          <w:divBdr>
            <w:top w:val="none" w:sz="0" w:space="0" w:color="auto"/>
            <w:left w:val="none" w:sz="0" w:space="0" w:color="auto"/>
            <w:bottom w:val="none" w:sz="0" w:space="0" w:color="auto"/>
            <w:right w:val="none" w:sz="0" w:space="0" w:color="auto"/>
          </w:divBdr>
        </w:div>
        <w:div w:id="125856425">
          <w:marLeft w:val="480"/>
          <w:marRight w:val="0"/>
          <w:marTop w:val="0"/>
          <w:marBottom w:val="0"/>
          <w:divBdr>
            <w:top w:val="none" w:sz="0" w:space="0" w:color="auto"/>
            <w:left w:val="none" w:sz="0" w:space="0" w:color="auto"/>
            <w:bottom w:val="none" w:sz="0" w:space="0" w:color="auto"/>
            <w:right w:val="none" w:sz="0" w:space="0" w:color="auto"/>
          </w:divBdr>
        </w:div>
        <w:div w:id="1832871935">
          <w:marLeft w:val="480"/>
          <w:marRight w:val="0"/>
          <w:marTop w:val="0"/>
          <w:marBottom w:val="0"/>
          <w:divBdr>
            <w:top w:val="none" w:sz="0" w:space="0" w:color="auto"/>
            <w:left w:val="none" w:sz="0" w:space="0" w:color="auto"/>
            <w:bottom w:val="none" w:sz="0" w:space="0" w:color="auto"/>
            <w:right w:val="none" w:sz="0" w:space="0" w:color="auto"/>
          </w:divBdr>
        </w:div>
        <w:div w:id="1298687541">
          <w:marLeft w:val="480"/>
          <w:marRight w:val="0"/>
          <w:marTop w:val="0"/>
          <w:marBottom w:val="0"/>
          <w:divBdr>
            <w:top w:val="none" w:sz="0" w:space="0" w:color="auto"/>
            <w:left w:val="none" w:sz="0" w:space="0" w:color="auto"/>
            <w:bottom w:val="none" w:sz="0" w:space="0" w:color="auto"/>
            <w:right w:val="none" w:sz="0" w:space="0" w:color="auto"/>
          </w:divBdr>
        </w:div>
        <w:div w:id="850920507">
          <w:marLeft w:val="480"/>
          <w:marRight w:val="0"/>
          <w:marTop w:val="0"/>
          <w:marBottom w:val="0"/>
          <w:divBdr>
            <w:top w:val="none" w:sz="0" w:space="0" w:color="auto"/>
            <w:left w:val="none" w:sz="0" w:space="0" w:color="auto"/>
            <w:bottom w:val="none" w:sz="0" w:space="0" w:color="auto"/>
            <w:right w:val="none" w:sz="0" w:space="0" w:color="auto"/>
          </w:divBdr>
        </w:div>
        <w:div w:id="1653365453">
          <w:marLeft w:val="480"/>
          <w:marRight w:val="0"/>
          <w:marTop w:val="0"/>
          <w:marBottom w:val="0"/>
          <w:divBdr>
            <w:top w:val="none" w:sz="0" w:space="0" w:color="auto"/>
            <w:left w:val="none" w:sz="0" w:space="0" w:color="auto"/>
            <w:bottom w:val="none" w:sz="0" w:space="0" w:color="auto"/>
            <w:right w:val="none" w:sz="0" w:space="0" w:color="auto"/>
          </w:divBdr>
        </w:div>
        <w:div w:id="83959597">
          <w:marLeft w:val="480"/>
          <w:marRight w:val="0"/>
          <w:marTop w:val="0"/>
          <w:marBottom w:val="0"/>
          <w:divBdr>
            <w:top w:val="none" w:sz="0" w:space="0" w:color="auto"/>
            <w:left w:val="none" w:sz="0" w:space="0" w:color="auto"/>
            <w:bottom w:val="none" w:sz="0" w:space="0" w:color="auto"/>
            <w:right w:val="none" w:sz="0" w:space="0" w:color="auto"/>
          </w:divBdr>
        </w:div>
        <w:div w:id="377364065">
          <w:marLeft w:val="480"/>
          <w:marRight w:val="0"/>
          <w:marTop w:val="0"/>
          <w:marBottom w:val="0"/>
          <w:divBdr>
            <w:top w:val="none" w:sz="0" w:space="0" w:color="auto"/>
            <w:left w:val="none" w:sz="0" w:space="0" w:color="auto"/>
            <w:bottom w:val="none" w:sz="0" w:space="0" w:color="auto"/>
            <w:right w:val="none" w:sz="0" w:space="0" w:color="auto"/>
          </w:divBdr>
        </w:div>
        <w:div w:id="2138644940">
          <w:marLeft w:val="480"/>
          <w:marRight w:val="0"/>
          <w:marTop w:val="0"/>
          <w:marBottom w:val="0"/>
          <w:divBdr>
            <w:top w:val="none" w:sz="0" w:space="0" w:color="auto"/>
            <w:left w:val="none" w:sz="0" w:space="0" w:color="auto"/>
            <w:bottom w:val="none" w:sz="0" w:space="0" w:color="auto"/>
            <w:right w:val="none" w:sz="0" w:space="0" w:color="auto"/>
          </w:divBdr>
        </w:div>
        <w:div w:id="503975159">
          <w:marLeft w:val="480"/>
          <w:marRight w:val="0"/>
          <w:marTop w:val="0"/>
          <w:marBottom w:val="0"/>
          <w:divBdr>
            <w:top w:val="none" w:sz="0" w:space="0" w:color="auto"/>
            <w:left w:val="none" w:sz="0" w:space="0" w:color="auto"/>
            <w:bottom w:val="none" w:sz="0" w:space="0" w:color="auto"/>
            <w:right w:val="none" w:sz="0" w:space="0" w:color="auto"/>
          </w:divBdr>
        </w:div>
        <w:div w:id="1624729581">
          <w:marLeft w:val="480"/>
          <w:marRight w:val="0"/>
          <w:marTop w:val="0"/>
          <w:marBottom w:val="0"/>
          <w:divBdr>
            <w:top w:val="none" w:sz="0" w:space="0" w:color="auto"/>
            <w:left w:val="none" w:sz="0" w:space="0" w:color="auto"/>
            <w:bottom w:val="none" w:sz="0" w:space="0" w:color="auto"/>
            <w:right w:val="none" w:sz="0" w:space="0" w:color="auto"/>
          </w:divBdr>
        </w:div>
        <w:div w:id="56782332">
          <w:marLeft w:val="480"/>
          <w:marRight w:val="0"/>
          <w:marTop w:val="0"/>
          <w:marBottom w:val="0"/>
          <w:divBdr>
            <w:top w:val="none" w:sz="0" w:space="0" w:color="auto"/>
            <w:left w:val="none" w:sz="0" w:space="0" w:color="auto"/>
            <w:bottom w:val="none" w:sz="0" w:space="0" w:color="auto"/>
            <w:right w:val="none" w:sz="0" w:space="0" w:color="auto"/>
          </w:divBdr>
        </w:div>
        <w:div w:id="169177989">
          <w:marLeft w:val="480"/>
          <w:marRight w:val="0"/>
          <w:marTop w:val="0"/>
          <w:marBottom w:val="0"/>
          <w:divBdr>
            <w:top w:val="none" w:sz="0" w:space="0" w:color="auto"/>
            <w:left w:val="none" w:sz="0" w:space="0" w:color="auto"/>
            <w:bottom w:val="none" w:sz="0" w:space="0" w:color="auto"/>
            <w:right w:val="none" w:sz="0" w:space="0" w:color="auto"/>
          </w:divBdr>
        </w:div>
        <w:div w:id="1474248242">
          <w:marLeft w:val="480"/>
          <w:marRight w:val="0"/>
          <w:marTop w:val="0"/>
          <w:marBottom w:val="0"/>
          <w:divBdr>
            <w:top w:val="none" w:sz="0" w:space="0" w:color="auto"/>
            <w:left w:val="none" w:sz="0" w:space="0" w:color="auto"/>
            <w:bottom w:val="none" w:sz="0" w:space="0" w:color="auto"/>
            <w:right w:val="none" w:sz="0" w:space="0" w:color="auto"/>
          </w:divBdr>
        </w:div>
        <w:div w:id="227770178">
          <w:marLeft w:val="480"/>
          <w:marRight w:val="0"/>
          <w:marTop w:val="0"/>
          <w:marBottom w:val="0"/>
          <w:divBdr>
            <w:top w:val="none" w:sz="0" w:space="0" w:color="auto"/>
            <w:left w:val="none" w:sz="0" w:space="0" w:color="auto"/>
            <w:bottom w:val="none" w:sz="0" w:space="0" w:color="auto"/>
            <w:right w:val="none" w:sz="0" w:space="0" w:color="auto"/>
          </w:divBdr>
        </w:div>
        <w:div w:id="713652292">
          <w:marLeft w:val="480"/>
          <w:marRight w:val="0"/>
          <w:marTop w:val="0"/>
          <w:marBottom w:val="0"/>
          <w:divBdr>
            <w:top w:val="none" w:sz="0" w:space="0" w:color="auto"/>
            <w:left w:val="none" w:sz="0" w:space="0" w:color="auto"/>
            <w:bottom w:val="none" w:sz="0" w:space="0" w:color="auto"/>
            <w:right w:val="none" w:sz="0" w:space="0" w:color="auto"/>
          </w:divBdr>
        </w:div>
        <w:div w:id="102191364">
          <w:marLeft w:val="480"/>
          <w:marRight w:val="0"/>
          <w:marTop w:val="0"/>
          <w:marBottom w:val="0"/>
          <w:divBdr>
            <w:top w:val="none" w:sz="0" w:space="0" w:color="auto"/>
            <w:left w:val="none" w:sz="0" w:space="0" w:color="auto"/>
            <w:bottom w:val="none" w:sz="0" w:space="0" w:color="auto"/>
            <w:right w:val="none" w:sz="0" w:space="0" w:color="auto"/>
          </w:divBdr>
        </w:div>
        <w:div w:id="734163146">
          <w:marLeft w:val="480"/>
          <w:marRight w:val="0"/>
          <w:marTop w:val="0"/>
          <w:marBottom w:val="0"/>
          <w:divBdr>
            <w:top w:val="none" w:sz="0" w:space="0" w:color="auto"/>
            <w:left w:val="none" w:sz="0" w:space="0" w:color="auto"/>
            <w:bottom w:val="none" w:sz="0" w:space="0" w:color="auto"/>
            <w:right w:val="none" w:sz="0" w:space="0" w:color="auto"/>
          </w:divBdr>
        </w:div>
        <w:div w:id="834757989">
          <w:marLeft w:val="480"/>
          <w:marRight w:val="0"/>
          <w:marTop w:val="0"/>
          <w:marBottom w:val="0"/>
          <w:divBdr>
            <w:top w:val="none" w:sz="0" w:space="0" w:color="auto"/>
            <w:left w:val="none" w:sz="0" w:space="0" w:color="auto"/>
            <w:bottom w:val="none" w:sz="0" w:space="0" w:color="auto"/>
            <w:right w:val="none" w:sz="0" w:space="0" w:color="auto"/>
          </w:divBdr>
        </w:div>
        <w:div w:id="14549876">
          <w:marLeft w:val="480"/>
          <w:marRight w:val="0"/>
          <w:marTop w:val="0"/>
          <w:marBottom w:val="0"/>
          <w:divBdr>
            <w:top w:val="none" w:sz="0" w:space="0" w:color="auto"/>
            <w:left w:val="none" w:sz="0" w:space="0" w:color="auto"/>
            <w:bottom w:val="none" w:sz="0" w:space="0" w:color="auto"/>
            <w:right w:val="none" w:sz="0" w:space="0" w:color="auto"/>
          </w:divBdr>
        </w:div>
        <w:div w:id="24065060">
          <w:marLeft w:val="480"/>
          <w:marRight w:val="0"/>
          <w:marTop w:val="0"/>
          <w:marBottom w:val="0"/>
          <w:divBdr>
            <w:top w:val="none" w:sz="0" w:space="0" w:color="auto"/>
            <w:left w:val="none" w:sz="0" w:space="0" w:color="auto"/>
            <w:bottom w:val="none" w:sz="0" w:space="0" w:color="auto"/>
            <w:right w:val="none" w:sz="0" w:space="0" w:color="auto"/>
          </w:divBdr>
        </w:div>
        <w:div w:id="1424448086">
          <w:marLeft w:val="480"/>
          <w:marRight w:val="0"/>
          <w:marTop w:val="0"/>
          <w:marBottom w:val="0"/>
          <w:divBdr>
            <w:top w:val="none" w:sz="0" w:space="0" w:color="auto"/>
            <w:left w:val="none" w:sz="0" w:space="0" w:color="auto"/>
            <w:bottom w:val="none" w:sz="0" w:space="0" w:color="auto"/>
            <w:right w:val="none" w:sz="0" w:space="0" w:color="auto"/>
          </w:divBdr>
        </w:div>
        <w:div w:id="966472830">
          <w:marLeft w:val="480"/>
          <w:marRight w:val="0"/>
          <w:marTop w:val="0"/>
          <w:marBottom w:val="0"/>
          <w:divBdr>
            <w:top w:val="none" w:sz="0" w:space="0" w:color="auto"/>
            <w:left w:val="none" w:sz="0" w:space="0" w:color="auto"/>
            <w:bottom w:val="none" w:sz="0" w:space="0" w:color="auto"/>
            <w:right w:val="none" w:sz="0" w:space="0" w:color="auto"/>
          </w:divBdr>
        </w:div>
        <w:div w:id="1829974630">
          <w:marLeft w:val="480"/>
          <w:marRight w:val="0"/>
          <w:marTop w:val="0"/>
          <w:marBottom w:val="0"/>
          <w:divBdr>
            <w:top w:val="none" w:sz="0" w:space="0" w:color="auto"/>
            <w:left w:val="none" w:sz="0" w:space="0" w:color="auto"/>
            <w:bottom w:val="none" w:sz="0" w:space="0" w:color="auto"/>
            <w:right w:val="none" w:sz="0" w:space="0" w:color="auto"/>
          </w:divBdr>
        </w:div>
        <w:div w:id="450173679">
          <w:marLeft w:val="480"/>
          <w:marRight w:val="0"/>
          <w:marTop w:val="0"/>
          <w:marBottom w:val="0"/>
          <w:divBdr>
            <w:top w:val="none" w:sz="0" w:space="0" w:color="auto"/>
            <w:left w:val="none" w:sz="0" w:space="0" w:color="auto"/>
            <w:bottom w:val="none" w:sz="0" w:space="0" w:color="auto"/>
            <w:right w:val="none" w:sz="0" w:space="0" w:color="auto"/>
          </w:divBdr>
        </w:div>
        <w:div w:id="1264609089">
          <w:marLeft w:val="480"/>
          <w:marRight w:val="0"/>
          <w:marTop w:val="0"/>
          <w:marBottom w:val="0"/>
          <w:divBdr>
            <w:top w:val="none" w:sz="0" w:space="0" w:color="auto"/>
            <w:left w:val="none" w:sz="0" w:space="0" w:color="auto"/>
            <w:bottom w:val="none" w:sz="0" w:space="0" w:color="auto"/>
            <w:right w:val="none" w:sz="0" w:space="0" w:color="auto"/>
          </w:divBdr>
        </w:div>
        <w:div w:id="1471285046">
          <w:marLeft w:val="480"/>
          <w:marRight w:val="0"/>
          <w:marTop w:val="0"/>
          <w:marBottom w:val="0"/>
          <w:divBdr>
            <w:top w:val="none" w:sz="0" w:space="0" w:color="auto"/>
            <w:left w:val="none" w:sz="0" w:space="0" w:color="auto"/>
            <w:bottom w:val="none" w:sz="0" w:space="0" w:color="auto"/>
            <w:right w:val="none" w:sz="0" w:space="0" w:color="auto"/>
          </w:divBdr>
        </w:div>
        <w:div w:id="595018200">
          <w:marLeft w:val="480"/>
          <w:marRight w:val="0"/>
          <w:marTop w:val="0"/>
          <w:marBottom w:val="0"/>
          <w:divBdr>
            <w:top w:val="none" w:sz="0" w:space="0" w:color="auto"/>
            <w:left w:val="none" w:sz="0" w:space="0" w:color="auto"/>
            <w:bottom w:val="none" w:sz="0" w:space="0" w:color="auto"/>
            <w:right w:val="none" w:sz="0" w:space="0" w:color="auto"/>
          </w:divBdr>
        </w:div>
        <w:div w:id="631596100">
          <w:marLeft w:val="480"/>
          <w:marRight w:val="0"/>
          <w:marTop w:val="0"/>
          <w:marBottom w:val="0"/>
          <w:divBdr>
            <w:top w:val="none" w:sz="0" w:space="0" w:color="auto"/>
            <w:left w:val="none" w:sz="0" w:space="0" w:color="auto"/>
            <w:bottom w:val="none" w:sz="0" w:space="0" w:color="auto"/>
            <w:right w:val="none" w:sz="0" w:space="0" w:color="auto"/>
          </w:divBdr>
        </w:div>
        <w:div w:id="498617987">
          <w:marLeft w:val="480"/>
          <w:marRight w:val="0"/>
          <w:marTop w:val="0"/>
          <w:marBottom w:val="0"/>
          <w:divBdr>
            <w:top w:val="none" w:sz="0" w:space="0" w:color="auto"/>
            <w:left w:val="none" w:sz="0" w:space="0" w:color="auto"/>
            <w:bottom w:val="none" w:sz="0" w:space="0" w:color="auto"/>
            <w:right w:val="none" w:sz="0" w:space="0" w:color="auto"/>
          </w:divBdr>
        </w:div>
        <w:div w:id="501821390">
          <w:marLeft w:val="480"/>
          <w:marRight w:val="0"/>
          <w:marTop w:val="0"/>
          <w:marBottom w:val="0"/>
          <w:divBdr>
            <w:top w:val="none" w:sz="0" w:space="0" w:color="auto"/>
            <w:left w:val="none" w:sz="0" w:space="0" w:color="auto"/>
            <w:bottom w:val="none" w:sz="0" w:space="0" w:color="auto"/>
            <w:right w:val="none" w:sz="0" w:space="0" w:color="auto"/>
          </w:divBdr>
        </w:div>
        <w:div w:id="136916543">
          <w:marLeft w:val="480"/>
          <w:marRight w:val="0"/>
          <w:marTop w:val="0"/>
          <w:marBottom w:val="0"/>
          <w:divBdr>
            <w:top w:val="none" w:sz="0" w:space="0" w:color="auto"/>
            <w:left w:val="none" w:sz="0" w:space="0" w:color="auto"/>
            <w:bottom w:val="none" w:sz="0" w:space="0" w:color="auto"/>
            <w:right w:val="none" w:sz="0" w:space="0" w:color="auto"/>
          </w:divBdr>
        </w:div>
        <w:div w:id="967080423">
          <w:marLeft w:val="480"/>
          <w:marRight w:val="0"/>
          <w:marTop w:val="0"/>
          <w:marBottom w:val="0"/>
          <w:divBdr>
            <w:top w:val="none" w:sz="0" w:space="0" w:color="auto"/>
            <w:left w:val="none" w:sz="0" w:space="0" w:color="auto"/>
            <w:bottom w:val="none" w:sz="0" w:space="0" w:color="auto"/>
            <w:right w:val="none" w:sz="0" w:space="0" w:color="auto"/>
          </w:divBdr>
        </w:div>
        <w:div w:id="1012413050">
          <w:marLeft w:val="480"/>
          <w:marRight w:val="0"/>
          <w:marTop w:val="0"/>
          <w:marBottom w:val="0"/>
          <w:divBdr>
            <w:top w:val="none" w:sz="0" w:space="0" w:color="auto"/>
            <w:left w:val="none" w:sz="0" w:space="0" w:color="auto"/>
            <w:bottom w:val="none" w:sz="0" w:space="0" w:color="auto"/>
            <w:right w:val="none" w:sz="0" w:space="0" w:color="auto"/>
          </w:divBdr>
        </w:div>
        <w:div w:id="362747975">
          <w:marLeft w:val="480"/>
          <w:marRight w:val="0"/>
          <w:marTop w:val="0"/>
          <w:marBottom w:val="0"/>
          <w:divBdr>
            <w:top w:val="none" w:sz="0" w:space="0" w:color="auto"/>
            <w:left w:val="none" w:sz="0" w:space="0" w:color="auto"/>
            <w:bottom w:val="none" w:sz="0" w:space="0" w:color="auto"/>
            <w:right w:val="none" w:sz="0" w:space="0" w:color="auto"/>
          </w:divBdr>
        </w:div>
        <w:div w:id="1707439131">
          <w:marLeft w:val="480"/>
          <w:marRight w:val="0"/>
          <w:marTop w:val="0"/>
          <w:marBottom w:val="0"/>
          <w:divBdr>
            <w:top w:val="none" w:sz="0" w:space="0" w:color="auto"/>
            <w:left w:val="none" w:sz="0" w:space="0" w:color="auto"/>
            <w:bottom w:val="none" w:sz="0" w:space="0" w:color="auto"/>
            <w:right w:val="none" w:sz="0" w:space="0" w:color="auto"/>
          </w:divBdr>
        </w:div>
        <w:div w:id="1746100676">
          <w:marLeft w:val="480"/>
          <w:marRight w:val="0"/>
          <w:marTop w:val="0"/>
          <w:marBottom w:val="0"/>
          <w:divBdr>
            <w:top w:val="none" w:sz="0" w:space="0" w:color="auto"/>
            <w:left w:val="none" w:sz="0" w:space="0" w:color="auto"/>
            <w:bottom w:val="none" w:sz="0" w:space="0" w:color="auto"/>
            <w:right w:val="none" w:sz="0" w:space="0" w:color="auto"/>
          </w:divBdr>
        </w:div>
        <w:div w:id="1131753824">
          <w:marLeft w:val="480"/>
          <w:marRight w:val="0"/>
          <w:marTop w:val="0"/>
          <w:marBottom w:val="0"/>
          <w:divBdr>
            <w:top w:val="none" w:sz="0" w:space="0" w:color="auto"/>
            <w:left w:val="none" w:sz="0" w:space="0" w:color="auto"/>
            <w:bottom w:val="none" w:sz="0" w:space="0" w:color="auto"/>
            <w:right w:val="none" w:sz="0" w:space="0" w:color="auto"/>
          </w:divBdr>
        </w:div>
        <w:div w:id="1103918713">
          <w:marLeft w:val="480"/>
          <w:marRight w:val="0"/>
          <w:marTop w:val="0"/>
          <w:marBottom w:val="0"/>
          <w:divBdr>
            <w:top w:val="none" w:sz="0" w:space="0" w:color="auto"/>
            <w:left w:val="none" w:sz="0" w:space="0" w:color="auto"/>
            <w:bottom w:val="none" w:sz="0" w:space="0" w:color="auto"/>
            <w:right w:val="none" w:sz="0" w:space="0" w:color="auto"/>
          </w:divBdr>
        </w:div>
        <w:div w:id="868302940">
          <w:marLeft w:val="480"/>
          <w:marRight w:val="0"/>
          <w:marTop w:val="0"/>
          <w:marBottom w:val="0"/>
          <w:divBdr>
            <w:top w:val="none" w:sz="0" w:space="0" w:color="auto"/>
            <w:left w:val="none" w:sz="0" w:space="0" w:color="auto"/>
            <w:bottom w:val="none" w:sz="0" w:space="0" w:color="auto"/>
            <w:right w:val="none" w:sz="0" w:space="0" w:color="auto"/>
          </w:divBdr>
        </w:div>
        <w:div w:id="804782245">
          <w:marLeft w:val="480"/>
          <w:marRight w:val="0"/>
          <w:marTop w:val="0"/>
          <w:marBottom w:val="0"/>
          <w:divBdr>
            <w:top w:val="none" w:sz="0" w:space="0" w:color="auto"/>
            <w:left w:val="none" w:sz="0" w:space="0" w:color="auto"/>
            <w:bottom w:val="none" w:sz="0" w:space="0" w:color="auto"/>
            <w:right w:val="none" w:sz="0" w:space="0" w:color="auto"/>
          </w:divBdr>
        </w:div>
        <w:div w:id="1304584885">
          <w:marLeft w:val="480"/>
          <w:marRight w:val="0"/>
          <w:marTop w:val="0"/>
          <w:marBottom w:val="0"/>
          <w:divBdr>
            <w:top w:val="none" w:sz="0" w:space="0" w:color="auto"/>
            <w:left w:val="none" w:sz="0" w:space="0" w:color="auto"/>
            <w:bottom w:val="none" w:sz="0" w:space="0" w:color="auto"/>
            <w:right w:val="none" w:sz="0" w:space="0" w:color="auto"/>
          </w:divBdr>
        </w:div>
        <w:div w:id="1309281929">
          <w:marLeft w:val="480"/>
          <w:marRight w:val="0"/>
          <w:marTop w:val="0"/>
          <w:marBottom w:val="0"/>
          <w:divBdr>
            <w:top w:val="none" w:sz="0" w:space="0" w:color="auto"/>
            <w:left w:val="none" w:sz="0" w:space="0" w:color="auto"/>
            <w:bottom w:val="none" w:sz="0" w:space="0" w:color="auto"/>
            <w:right w:val="none" w:sz="0" w:space="0" w:color="auto"/>
          </w:divBdr>
        </w:div>
        <w:div w:id="756171222">
          <w:marLeft w:val="480"/>
          <w:marRight w:val="0"/>
          <w:marTop w:val="0"/>
          <w:marBottom w:val="0"/>
          <w:divBdr>
            <w:top w:val="none" w:sz="0" w:space="0" w:color="auto"/>
            <w:left w:val="none" w:sz="0" w:space="0" w:color="auto"/>
            <w:bottom w:val="none" w:sz="0" w:space="0" w:color="auto"/>
            <w:right w:val="none" w:sz="0" w:space="0" w:color="auto"/>
          </w:divBdr>
        </w:div>
        <w:div w:id="1193573530">
          <w:marLeft w:val="480"/>
          <w:marRight w:val="0"/>
          <w:marTop w:val="0"/>
          <w:marBottom w:val="0"/>
          <w:divBdr>
            <w:top w:val="none" w:sz="0" w:space="0" w:color="auto"/>
            <w:left w:val="none" w:sz="0" w:space="0" w:color="auto"/>
            <w:bottom w:val="none" w:sz="0" w:space="0" w:color="auto"/>
            <w:right w:val="none" w:sz="0" w:space="0" w:color="auto"/>
          </w:divBdr>
        </w:div>
        <w:div w:id="1528911855">
          <w:marLeft w:val="480"/>
          <w:marRight w:val="0"/>
          <w:marTop w:val="0"/>
          <w:marBottom w:val="0"/>
          <w:divBdr>
            <w:top w:val="none" w:sz="0" w:space="0" w:color="auto"/>
            <w:left w:val="none" w:sz="0" w:space="0" w:color="auto"/>
            <w:bottom w:val="none" w:sz="0" w:space="0" w:color="auto"/>
            <w:right w:val="none" w:sz="0" w:space="0" w:color="auto"/>
          </w:divBdr>
        </w:div>
        <w:div w:id="199631589">
          <w:marLeft w:val="480"/>
          <w:marRight w:val="0"/>
          <w:marTop w:val="0"/>
          <w:marBottom w:val="0"/>
          <w:divBdr>
            <w:top w:val="none" w:sz="0" w:space="0" w:color="auto"/>
            <w:left w:val="none" w:sz="0" w:space="0" w:color="auto"/>
            <w:bottom w:val="none" w:sz="0" w:space="0" w:color="auto"/>
            <w:right w:val="none" w:sz="0" w:space="0" w:color="auto"/>
          </w:divBdr>
        </w:div>
        <w:div w:id="908224445">
          <w:marLeft w:val="480"/>
          <w:marRight w:val="0"/>
          <w:marTop w:val="0"/>
          <w:marBottom w:val="0"/>
          <w:divBdr>
            <w:top w:val="none" w:sz="0" w:space="0" w:color="auto"/>
            <w:left w:val="none" w:sz="0" w:space="0" w:color="auto"/>
            <w:bottom w:val="none" w:sz="0" w:space="0" w:color="auto"/>
            <w:right w:val="none" w:sz="0" w:space="0" w:color="auto"/>
          </w:divBdr>
        </w:div>
        <w:div w:id="1962954698">
          <w:marLeft w:val="480"/>
          <w:marRight w:val="0"/>
          <w:marTop w:val="0"/>
          <w:marBottom w:val="0"/>
          <w:divBdr>
            <w:top w:val="none" w:sz="0" w:space="0" w:color="auto"/>
            <w:left w:val="none" w:sz="0" w:space="0" w:color="auto"/>
            <w:bottom w:val="none" w:sz="0" w:space="0" w:color="auto"/>
            <w:right w:val="none" w:sz="0" w:space="0" w:color="auto"/>
          </w:divBdr>
        </w:div>
        <w:div w:id="649096449">
          <w:marLeft w:val="480"/>
          <w:marRight w:val="0"/>
          <w:marTop w:val="0"/>
          <w:marBottom w:val="0"/>
          <w:divBdr>
            <w:top w:val="none" w:sz="0" w:space="0" w:color="auto"/>
            <w:left w:val="none" w:sz="0" w:space="0" w:color="auto"/>
            <w:bottom w:val="none" w:sz="0" w:space="0" w:color="auto"/>
            <w:right w:val="none" w:sz="0" w:space="0" w:color="auto"/>
          </w:divBdr>
        </w:div>
        <w:div w:id="1556502428">
          <w:marLeft w:val="480"/>
          <w:marRight w:val="0"/>
          <w:marTop w:val="0"/>
          <w:marBottom w:val="0"/>
          <w:divBdr>
            <w:top w:val="none" w:sz="0" w:space="0" w:color="auto"/>
            <w:left w:val="none" w:sz="0" w:space="0" w:color="auto"/>
            <w:bottom w:val="none" w:sz="0" w:space="0" w:color="auto"/>
            <w:right w:val="none" w:sz="0" w:space="0" w:color="auto"/>
          </w:divBdr>
        </w:div>
        <w:div w:id="197201350">
          <w:marLeft w:val="480"/>
          <w:marRight w:val="0"/>
          <w:marTop w:val="0"/>
          <w:marBottom w:val="0"/>
          <w:divBdr>
            <w:top w:val="none" w:sz="0" w:space="0" w:color="auto"/>
            <w:left w:val="none" w:sz="0" w:space="0" w:color="auto"/>
            <w:bottom w:val="none" w:sz="0" w:space="0" w:color="auto"/>
            <w:right w:val="none" w:sz="0" w:space="0" w:color="auto"/>
          </w:divBdr>
        </w:div>
        <w:div w:id="1658264221">
          <w:marLeft w:val="480"/>
          <w:marRight w:val="0"/>
          <w:marTop w:val="0"/>
          <w:marBottom w:val="0"/>
          <w:divBdr>
            <w:top w:val="none" w:sz="0" w:space="0" w:color="auto"/>
            <w:left w:val="none" w:sz="0" w:space="0" w:color="auto"/>
            <w:bottom w:val="none" w:sz="0" w:space="0" w:color="auto"/>
            <w:right w:val="none" w:sz="0" w:space="0" w:color="auto"/>
          </w:divBdr>
        </w:div>
        <w:div w:id="91047439">
          <w:marLeft w:val="480"/>
          <w:marRight w:val="0"/>
          <w:marTop w:val="0"/>
          <w:marBottom w:val="0"/>
          <w:divBdr>
            <w:top w:val="none" w:sz="0" w:space="0" w:color="auto"/>
            <w:left w:val="none" w:sz="0" w:space="0" w:color="auto"/>
            <w:bottom w:val="none" w:sz="0" w:space="0" w:color="auto"/>
            <w:right w:val="none" w:sz="0" w:space="0" w:color="auto"/>
          </w:divBdr>
        </w:div>
        <w:div w:id="1184053442">
          <w:marLeft w:val="480"/>
          <w:marRight w:val="0"/>
          <w:marTop w:val="0"/>
          <w:marBottom w:val="0"/>
          <w:divBdr>
            <w:top w:val="none" w:sz="0" w:space="0" w:color="auto"/>
            <w:left w:val="none" w:sz="0" w:space="0" w:color="auto"/>
            <w:bottom w:val="none" w:sz="0" w:space="0" w:color="auto"/>
            <w:right w:val="none" w:sz="0" w:space="0" w:color="auto"/>
          </w:divBdr>
        </w:div>
        <w:div w:id="311644449">
          <w:marLeft w:val="480"/>
          <w:marRight w:val="0"/>
          <w:marTop w:val="0"/>
          <w:marBottom w:val="0"/>
          <w:divBdr>
            <w:top w:val="none" w:sz="0" w:space="0" w:color="auto"/>
            <w:left w:val="none" w:sz="0" w:space="0" w:color="auto"/>
            <w:bottom w:val="none" w:sz="0" w:space="0" w:color="auto"/>
            <w:right w:val="none" w:sz="0" w:space="0" w:color="auto"/>
          </w:divBdr>
        </w:div>
        <w:div w:id="230390490">
          <w:marLeft w:val="480"/>
          <w:marRight w:val="0"/>
          <w:marTop w:val="0"/>
          <w:marBottom w:val="0"/>
          <w:divBdr>
            <w:top w:val="none" w:sz="0" w:space="0" w:color="auto"/>
            <w:left w:val="none" w:sz="0" w:space="0" w:color="auto"/>
            <w:bottom w:val="none" w:sz="0" w:space="0" w:color="auto"/>
            <w:right w:val="none" w:sz="0" w:space="0" w:color="auto"/>
          </w:divBdr>
        </w:div>
      </w:divsChild>
    </w:div>
    <w:div w:id="740441637">
      <w:bodyDiv w:val="1"/>
      <w:marLeft w:val="0"/>
      <w:marRight w:val="0"/>
      <w:marTop w:val="0"/>
      <w:marBottom w:val="0"/>
      <w:divBdr>
        <w:top w:val="none" w:sz="0" w:space="0" w:color="auto"/>
        <w:left w:val="none" w:sz="0" w:space="0" w:color="auto"/>
        <w:bottom w:val="none" w:sz="0" w:space="0" w:color="auto"/>
        <w:right w:val="none" w:sz="0" w:space="0" w:color="auto"/>
      </w:divBdr>
    </w:div>
    <w:div w:id="741568058">
      <w:bodyDiv w:val="1"/>
      <w:marLeft w:val="0"/>
      <w:marRight w:val="0"/>
      <w:marTop w:val="0"/>
      <w:marBottom w:val="0"/>
      <w:divBdr>
        <w:top w:val="none" w:sz="0" w:space="0" w:color="auto"/>
        <w:left w:val="none" w:sz="0" w:space="0" w:color="auto"/>
        <w:bottom w:val="none" w:sz="0" w:space="0" w:color="auto"/>
        <w:right w:val="none" w:sz="0" w:space="0" w:color="auto"/>
      </w:divBdr>
    </w:div>
    <w:div w:id="745301144">
      <w:bodyDiv w:val="1"/>
      <w:marLeft w:val="0"/>
      <w:marRight w:val="0"/>
      <w:marTop w:val="0"/>
      <w:marBottom w:val="0"/>
      <w:divBdr>
        <w:top w:val="none" w:sz="0" w:space="0" w:color="auto"/>
        <w:left w:val="none" w:sz="0" w:space="0" w:color="auto"/>
        <w:bottom w:val="none" w:sz="0" w:space="0" w:color="auto"/>
        <w:right w:val="none" w:sz="0" w:space="0" w:color="auto"/>
      </w:divBdr>
    </w:div>
    <w:div w:id="747969843">
      <w:bodyDiv w:val="1"/>
      <w:marLeft w:val="0"/>
      <w:marRight w:val="0"/>
      <w:marTop w:val="0"/>
      <w:marBottom w:val="0"/>
      <w:divBdr>
        <w:top w:val="none" w:sz="0" w:space="0" w:color="auto"/>
        <w:left w:val="none" w:sz="0" w:space="0" w:color="auto"/>
        <w:bottom w:val="none" w:sz="0" w:space="0" w:color="auto"/>
        <w:right w:val="none" w:sz="0" w:space="0" w:color="auto"/>
      </w:divBdr>
    </w:div>
    <w:div w:id="748305450">
      <w:bodyDiv w:val="1"/>
      <w:marLeft w:val="0"/>
      <w:marRight w:val="0"/>
      <w:marTop w:val="0"/>
      <w:marBottom w:val="0"/>
      <w:divBdr>
        <w:top w:val="none" w:sz="0" w:space="0" w:color="auto"/>
        <w:left w:val="none" w:sz="0" w:space="0" w:color="auto"/>
        <w:bottom w:val="none" w:sz="0" w:space="0" w:color="auto"/>
        <w:right w:val="none" w:sz="0" w:space="0" w:color="auto"/>
      </w:divBdr>
    </w:div>
    <w:div w:id="749304318">
      <w:bodyDiv w:val="1"/>
      <w:marLeft w:val="0"/>
      <w:marRight w:val="0"/>
      <w:marTop w:val="0"/>
      <w:marBottom w:val="0"/>
      <w:divBdr>
        <w:top w:val="none" w:sz="0" w:space="0" w:color="auto"/>
        <w:left w:val="none" w:sz="0" w:space="0" w:color="auto"/>
        <w:bottom w:val="none" w:sz="0" w:space="0" w:color="auto"/>
        <w:right w:val="none" w:sz="0" w:space="0" w:color="auto"/>
      </w:divBdr>
    </w:div>
    <w:div w:id="751783512">
      <w:bodyDiv w:val="1"/>
      <w:marLeft w:val="0"/>
      <w:marRight w:val="0"/>
      <w:marTop w:val="0"/>
      <w:marBottom w:val="0"/>
      <w:divBdr>
        <w:top w:val="none" w:sz="0" w:space="0" w:color="auto"/>
        <w:left w:val="none" w:sz="0" w:space="0" w:color="auto"/>
        <w:bottom w:val="none" w:sz="0" w:space="0" w:color="auto"/>
        <w:right w:val="none" w:sz="0" w:space="0" w:color="auto"/>
      </w:divBdr>
    </w:div>
    <w:div w:id="752168061">
      <w:bodyDiv w:val="1"/>
      <w:marLeft w:val="0"/>
      <w:marRight w:val="0"/>
      <w:marTop w:val="0"/>
      <w:marBottom w:val="0"/>
      <w:divBdr>
        <w:top w:val="none" w:sz="0" w:space="0" w:color="auto"/>
        <w:left w:val="none" w:sz="0" w:space="0" w:color="auto"/>
        <w:bottom w:val="none" w:sz="0" w:space="0" w:color="auto"/>
        <w:right w:val="none" w:sz="0" w:space="0" w:color="auto"/>
      </w:divBdr>
    </w:div>
    <w:div w:id="755517895">
      <w:bodyDiv w:val="1"/>
      <w:marLeft w:val="0"/>
      <w:marRight w:val="0"/>
      <w:marTop w:val="0"/>
      <w:marBottom w:val="0"/>
      <w:divBdr>
        <w:top w:val="none" w:sz="0" w:space="0" w:color="auto"/>
        <w:left w:val="none" w:sz="0" w:space="0" w:color="auto"/>
        <w:bottom w:val="none" w:sz="0" w:space="0" w:color="auto"/>
        <w:right w:val="none" w:sz="0" w:space="0" w:color="auto"/>
      </w:divBdr>
    </w:div>
    <w:div w:id="757944863">
      <w:bodyDiv w:val="1"/>
      <w:marLeft w:val="0"/>
      <w:marRight w:val="0"/>
      <w:marTop w:val="0"/>
      <w:marBottom w:val="0"/>
      <w:divBdr>
        <w:top w:val="none" w:sz="0" w:space="0" w:color="auto"/>
        <w:left w:val="none" w:sz="0" w:space="0" w:color="auto"/>
        <w:bottom w:val="none" w:sz="0" w:space="0" w:color="auto"/>
        <w:right w:val="none" w:sz="0" w:space="0" w:color="auto"/>
      </w:divBdr>
    </w:div>
    <w:div w:id="760756434">
      <w:bodyDiv w:val="1"/>
      <w:marLeft w:val="0"/>
      <w:marRight w:val="0"/>
      <w:marTop w:val="0"/>
      <w:marBottom w:val="0"/>
      <w:divBdr>
        <w:top w:val="none" w:sz="0" w:space="0" w:color="auto"/>
        <w:left w:val="none" w:sz="0" w:space="0" w:color="auto"/>
        <w:bottom w:val="none" w:sz="0" w:space="0" w:color="auto"/>
        <w:right w:val="none" w:sz="0" w:space="0" w:color="auto"/>
      </w:divBdr>
    </w:div>
    <w:div w:id="761266703">
      <w:bodyDiv w:val="1"/>
      <w:marLeft w:val="0"/>
      <w:marRight w:val="0"/>
      <w:marTop w:val="0"/>
      <w:marBottom w:val="0"/>
      <w:divBdr>
        <w:top w:val="none" w:sz="0" w:space="0" w:color="auto"/>
        <w:left w:val="none" w:sz="0" w:space="0" w:color="auto"/>
        <w:bottom w:val="none" w:sz="0" w:space="0" w:color="auto"/>
        <w:right w:val="none" w:sz="0" w:space="0" w:color="auto"/>
      </w:divBdr>
    </w:div>
    <w:div w:id="762841475">
      <w:bodyDiv w:val="1"/>
      <w:marLeft w:val="0"/>
      <w:marRight w:val="0"/>
      <w:marTop w:val="0"/>
      <w:marBottom w:val="0"/>
      <w:divBdr>
        <w:top w:val="none" w:sz="0" w:space="0" w:color="auto"/>
        <w:left w:val="none" w:sz="0" w:space="0" w:color="auto"/>
        <w:bottom w:val="none" w:sz="0" w:space="0" w:color="auto"/>
        <w:right w:val="none" w:sz="0" w:space="0" w:color="auto"/>
      </w:divBdr>
    </w:div>
    <w:div w:id="764301302">
      <w:bodyDiv w:val="1"/>
      <w:marLeft w:val="0"/>
      <w:marRight w:val="0"/>
      <w:marTop w:val="0"/>
      <w:marBottom w:val="0"/>
      <w:divBdr>
        <w:top w:val="none" w:sz="0" w:space="0" w:color="auto"/>
        <w:left w:val="none" w:sz="0" w:space="0" w:color="auto"/>
        <w:bottom w:val="none" w:sz="0" w:space="0" w:color="auto"/>
        <w:right w:val="none" w:sz="0" w:space="0" w:color="auto"/>
      </w:divBdr>
    </w:div>
    <w:div w:id="764693337">
      <w:bodyDiv w:val="1"/>
      <w:marLeft w:val="0"/>
      <w:marRight w:val="0"/>
      <w:marTop w:val="0"/>
      <w:marBottom w:val="0"/>
      <w:divBdr>
        <w:top w:val="none" w:sz="0" w:space="0" w:color="auto"/>
        <w:left w:val="none" w:sz="0" w:space="0" w:color="auto"/>
        <w:bottom w:val="none" w:sz="0" w:space="0" w:color="auto"/>
        <w:right w:val="none" w:sz="0" w:space="0" w:color="auto"/>
      </w:divBdr>
    </w:div>
    <w:div w:id="765273216">
      <w:bodyDiv w:val="1"/>
      <w:marLeft w:val="0"/>
      <w:marRight w:val="0"/>
      <w:marTop w:val="0"/>
      <w:marBottom w:val="0"/>
      <w:divBdr>
        <w:top w:val="none" w:sz="0" w:space="0" w:color="auto"/>
        <w:left w:val="none" w:sz="0" w:space="0" w:color="auto"/>
        <w:bottom w:val="none" w:sz="0" w:space="0" w:color="auto"/>
        <w:right w:val="none" w:sz="0" w:space="0" w:color="auto"/>
      </w:divBdr>
    </w:div>
    <w:div w:id="767820628">
      <w:bodyDiv w:val="1"/>
      <w:marLeft w:val="0"/>
      <w:marRight w:val="0"/>
      <w:marTop w:val="0"/>
      <w:marBottom w:val="0"/>
      <w:divBdr>
        <w:top w:val="none" w:sz="0" w:space="0" w:color="auto"/>
        <w:left w:val="none" w:sz="0" w:space="0" w:color="auto"/>
        <w:bottom w:val="none" w:sz="0" w:space="0" w:color="auto"/>
        <w:right w:val="none" w:sz="0" w:space="0" w:color="auto"/>
      </w:divBdr>
    </w:div>
    <w:div w:id="770710895">
      <w:bodyDiv w:val="1"/>
      <w:marLeft w:val="0"/>
      <w:marRight w:val="0"/>
      <w:marTop w:val="0"/>
      <w:marBottom w:val="0"/>
      <w:divBdr>
        <w:top w:val="none" w:sz="0" w:space="0" w:color="auto"/>
        <w:left w:val="none" w:sz="0" w:space="0" w:color="auto"/>
        <w:bottom w:val="none" w:sz="0" w:space="0" w:color="auto"/>
        <w:right w:val="none" w:sz="0" w:space="0" w:color="auto"/>
      </w:divBdr>
    </w:div>
    <w:div w:id="771323166">
      <w:bodyDiv w:val="1"/>
      <w:marLeft w:val="0"/>
      <w:marRight w:val="0"/>
      <w:marTop w:val="0"/>
      <w:marBottom w:val="0"/>
      <w:divBdr>
        <w:top w:val="none" w:sz="0" w:space="0" w:color="auto"/>
        <w:left w:val="none" w:sz="0" w:space="0" w:color="auto"/>
        <w:bottom w:val="none" w:sz="0" w:space="0" w:color="auto"/>
        <w:right w:val="none" w:sz="0" w:space="0" w:color="auto"/>
      </w:divBdr>
    </w:div>
    <w:div w:id="771438309">
      <w:bodyDiv w:val="1"/>
      <w:marLeft w:val="0"/>
      <w:marRight w:val="0"/>
      <w:marTop w:val="0"/>
      <w:marBottom w:val="0"/>
      <w:divBdr>
        <w:top w:val="none" w:sz="0" w:space="0" w:color="auto"/>
        <w:left w:val="none" w:sz="0" w:space="0" w:color="auto"/>
        <w:bottom w:val="none" w:sz="0" w:space="0" w:color="auto"/>
        <w:right w:val="none" w:sz="0" w:space="0" w:color="auto"/>
      </w:divBdr>
    </w:div>
    <w:div w:id="772626341">
      <w:bodyDiv w:val="1"/>
      <w:marLeft w:val="0"/>
      <w:marRight w:val="0"/>
      <w:marTop w:val="0"/>
      <w:marBottom w:val="0"/>
      <w:divBdr>
        <w:top w:val="none" w:sz="0" w:space="0" w:color="auto"/>
        <w:left w:val="none" w:sz="0" w:space="0" w:color="auto"/>
        <w:bottom w:val="none" w:sz="0" w:space="0" w:color="auto"/>
        <w:right w:val="none" w:sz="0" w:space="0" w:color="auto"/>
      </w:divBdr>
    </w:div>
    <w:div w:id="772673604">
      <w:bodyDiv w:val="1"/>
      <w:marLeft w:val="0"/>
      <w:marRight w:val="0"/>
      <w:marTop w:val="0"/>
      <w:marBottom w:val="0"/>
      <w:divBdr>
        <w:top w:val="none" w:sz="0" w:space="0" w:color="auto"/>
        <w:left w:val="none" w:sz="0" w:space="0" w:color="auto"/>
        <w:bottom w:val="none" w:sz="0" w:space="0" w:color="auto"/>
        <w:right w:val="none" w:sz="0" w:space="0" w:color="auto"/>
      </w:divBdr>
    </w:div>
    <w:div w:id="773935724">
      <w:bodyDiv w:val="1"/>
      <w:marLeft w:val="0"/>
      <w:marRight w:val="0"/>
      <w:marTop w:val="0"/>
      <w:marBottom w:val="0"/>
      <w:divBdr>
        <w:top w:val="none" w:sz="0" w:space="0" w:color="auto"/>
        <w:left w:val="none" w:sz="0" w:space="0" w:color="auto"/>
        <w:bottom w:val="none" w:sz="0" w:space="0" w:color="auto"/>
        <w:right w:val="none" w:sz="0" w:space="0" w:color="auto"/>
      </w:divBdr>
    </w:div>
    <w:div w:id="774058952">
      <w:bodyDiv w:val="1"/>
      <w:marLeft w:val="0"/>
      <w:marRight w:val="0"/>
      <w:marTop w:val="0"/>
      <w:marBottom w:val="0"/>
      <w:divBdr>
        <w:top w:val="none" w:sz="0" w:space="0" w:color="auto"/>
        <w:left w:val="none" w:sz="0" w:space="0" w:color="auto"/>
        <w:bottom w:val="none" w:sz="0" w:space="0" w:color="auto"/>
        <w:right w:val="none" w:sz="0" w:space="0" w:color="auto"/>
      </w:divBdr>
    </w:div>
    <w:div w:id="774717942">
      <w:bodyDiv w:val="1"/>
      <w:marLeft w:val="0"/>
      <w:marRight w:val="0"/>
      <w:marTop w:val="0"/>
      <w:marBottom w:val="0"/>
      <w:divBdr>
        <w:top w:val="none" w:sz="0" w:space="0" w:color="auto"/>
        <w:left w:val="none" w:sz="0" w:space="0" w:color="auto"/>
        <w:bottom w:val="none" w:sz="0" w:space="0" w:color="auto"/>
        <w:right w:val="none" w:sz="0" w:space="0" w:color="auto"/>
      </w:divBdr>
    </w:div>
    <w:div w:id="775372479">
      <w:bodyDiv w:val="1"/>
      <w:marLeft w:val="0"/>
      <w:marRight w:val="0"/>
      <w:marTop w:val="0"/>
      <w:marBottom w:val="0"/>
      <w:divBdr>
        <w:top w:val="none" w:sz="0" w:space="0" w:color="auto"/>
        <w:left w:val="none" w:sz="0" w:space="0" w:color="auto"/>
        <w:bottom w:val="none" w:sz="0" w:space="0" w:color="auto"/>
        <w:right w:val="none" w:sz="0" w:space="0" w:color="auto"/>
      </w:divBdr>
    </w:div>
    <w:div w:id="778453489">
      <w:bodyDiv w:val="1"/>
      <w:marLeft w:val="0"/>
      <w:marRight w:val="0"/>
      <w:marTop w:val="0"/>
      <w:marBottom w:val="0"/>
      <w:divBdr>
        <w:top w:val="none" w:sz="0" w:space="0" w:color="auto"/>
        <w:left w:val="none" w:sz="0" w:space="0" w:color="auto"/>
        <w:bottom w:val="none" w:sz="0" w:space="0" w:color="auto"/>
        <w:right w:val="none" w:sz="0" w:space="0" w:color="auto"/>
      </w:divBdr>
    </w:div>
    <w:div w:id="778913768">
      <w:bodyDiv w:val="1"/>
      <w:marLeft w:val="0"/>
      <w:marRight w:val="0"/>
      <w:marTop w:val="0"/>
      <w:marBottom w:val="0"/>
      <w:divBdr>
        <w:top w:val="none" w:sz="0" w:space="0" w:color="auto"/>
        <w:left w:val="none" w:sz="0" w:space="0" w:color="auto"/>
        <w:bottom w:val="none" w:sz="0" w:space="0" w:color="auto"/>
        <w:right w:val="none" w:sz="0" w:space="0" w:color="auto"/>
      </w:divBdr>
    </w:div>
    <w:div w:id="779909297">
      <w:bodyDiv w:val="1"/>
      <w:marLeft w:val="0"/>
      <w:marRight w:val="0"/>
      <w:marTop w:val="0"/>
      <w:marBottom w:val="0"/>
      <w:divBdr>
        <w:top w:val="none" w:sz="0" w:space="0" w:color="auto"/>
        <w:left w:val="none" w:sz="0" w:space="0" w:color="auto"/>
        <w:bottom w:val="none" w:sz="0" w:space="0" w:color="auto"/>
        <w:right w:val="none" w:sz="0" w:space="0" w:color="auto"/>
      </w:divBdr>
    </w:div>
    <w:div w:id="782652185">
      <w:bodyDiv w:val="1"/>
      <w:marLeft w:val="0"/>
      <w:marRight w:val="0"/>
      <w:marTop w:val="0"/>
      <w:marBottom w:val="0"/>
      <w:divBdr>
        <w:top w:val="none" w:sz="0" w:space="0" w:color="auto"/>
        <w:left w:val="none" w:sz="0" w:space="0" w:color="auto"/>
        <w:bottom w:val="none" w:sz="0" w:space="0" w:color="auto"/>
        <w:right w:val="none" w:sz="0" w:space="0" w:color="auto"/>
      </w:divBdr>
    </w:div>
    <w:div w:id="783110271">
      <w:bodyDiv w:val="1"/>
      <w:marLeft w:val="0"/>
      <w:marRight w:val="0"/>
      <w:marTop w:val="0"/>
      <w:marBottom w:val="0"/>
      <w:divBdr>
        <w:top w:val="none" w:sz="0" w:space="0" w:color="auto"/>
        <w:left w:val="none" w:sz="0" w:space="0" w:color="auto"/>
        <w:bottom w:val="none" w:sz="0" w:space="0" w:color="auto"/>
        <w:right w:val="none" w:sz="0" w:space="0" w:color="auto"/>
      </w:divBdr>
    </w:div>
    <w:div w:id="785661205">
      <w:bodyDiv w:val="1"/>
      <w:marLeft w:val="0"/>
      <w:marRight w:val="0"/>
      <w:marTop w:val="0"/>
      <w:marBottom w:val="0"/>
      <w:divBdr>
        <w:top w:val="none" w:sz="0" w:space="0" w:color="auto"/>
        <w:left w:val="none" w:sz="0" w:space="0" w:color="auto"/>
        <w:bottom w:val="none" w:sz="0" w:space="0" w:color="auto"/>
        <w:right w:val="none" w:sz="0" w:space="0" w:color="auto"/>
      </w:divBdr>
    </w:div>
    <w:div w:id="785930230">
      <w:bodyDiv w:val="1"/>
      <w:marLeft w:val="0"/>
      <w:marRight w:val="0"/>
      <w:marTop w:val="0"/>
      <w:marBottom w:val="0"/>
      <w:divBdr>
        <w:top w:val="none" w:sz="0" w:space="0" w:color="auto"/>
        <w:left w:val="none" w:sz="0" w:space="0" w:color="auto"/>
        <w:bottom w:val="none" w:sz="0" w:space="0" w:color="auto"/>
        <w:right w:val="none" w:sz="0" w:space="0" w:color="auto"/>
      </w:divBdr>
      <w:divsChild>
        <w:div w:id="192378591">
          <w:marLeft w:val="480"/>
          <w:marRight w:val="0"/>
          <w:marTop w:val="0"/>
          <w:marBottom w:val="0"/>
          <w:divBdr>
            <w:top w:val="none" w:sz="0" w:space="0" w:color="auto"/>
            <w:left w:val="none" w:sz="0" w:space="0" w:color="auto"/>
            <w:bottom w:val="none" w:sz="0" w:space="0" w:color="auto"/>
            <w:right w:val="none" w:sz="0" w:space="0" w:color="auto"/>
          </w:divBdr>
        </w:div>
        <w:div w:id="2088072162">
          <w:marLeft w:val="480"/>
          <w:marRight w:val="0"/>
          <w:marTop w:val="0"/>
          <w:marBottom w:val="0"/>
          <w:divBdr>
            <w:top w:val="none" w:sz="0" w:space="0" w:color="auto"/>
            <w:left w:val="none" w:sz="0" w:space="0" w:color="auto"/>
            <w:bottom w:val="none" w:sz="0" w:space="0" w:color="auto"/>
            <w:right w:val="none" w:sz="0" w:space="0" w:color="auto"/>
          </w:divBdr>
        </w:div>
        <w:div w:id="1525628030">
          <w:marLeft w:val="480"/>
          <w:marRight w:val="0"/>
          <w:marTop w:val="0"/>
          <w:marBottom w:val="0"/>
          <w:divBdr>
            <w:top w:val="none" w:sz="0" w:space="0" w:color="auto"/>
            <w:left w:val="none" w:sz="0" w:space="0" w:color="auto"/>
            <w:bottom w:val="none" w:sz="0" w:space="0" w:color="auto"/>
            <w:right w:val="none" w:sz="0" w:space="0" w:color="auto"/>
          </w:divBdr>
        </w:div>
        <w:div w:id="1100641708">
          <w:marLeft w:val="480"/>
          <w:marRight w:val="0"/>
          <w:marTop w:val="0"/>
          <w:marBottom w:val="0"/>
          <w:divBdr>
            <w:top w:val="none" w:sz="0" w:space="0" w:color="auto"/>
            <w:left w:val="none" w:sz="0" w:space="0" w:color="auto"/>
            <w:bottom w:val="none" w:sz="0" w:space="0" w:color="auto"/>
            <w:right w:val="none" w:sz="0" w:space="0" w:color="auto"/>
          </w:divBdr>
        </w:div>
        <w:div w:id="1799883321">
          <w:marLeft w:val="480"/>
          <w:marRight w:val="0"/>
          <w:marTop w:val="0"/>
          <w:marBottom w:val="0"/>
          <w:divBdr>
            <w:top w:val="none" w:sz="0" w:space="0" w:color="auto"/>
            <w:left w:val="none" w:sz="0" w:space="0" w:color="auto"/>
            <w:bottom w:val="none" w:sz="0" w:space="0" w:color="auto"/>
            <w:right w:val="none" w:sz="0" w:space="0" w:color="auto"/>
          </w:divBdr>
        </w:div>
        <w:div w:id="1097215378">
          <w:marLeft w:val="480"/>
          <w:marRight w:val="0"/>
          <w:marTop w:val="0"/>
          <w:marBottom w:val="0"/>
          <w:divBdr>
            <w:top w:val="none" w:sz="0" w:space="0" w:color="auto"/>
            <w:left w:val="none" w:sz="0" w:space="0" w:color="auto"/>
            <w:bottom w:val="none" w:sz="0" w:space="0" w:color="auto"/>
            <w:right w:val="none" w:sz="0" w:space="0" w:color="auto"/>
          </w:divBdr>
        </w:div>
        <w:div w:id="1448616699">
          <w:marLeft w:val="480"/>
          <w:marRight w:val="0"/>
          <w:marTop w:val="0"/>
          <w:marBottom w:val="0"/>
          <w:divBdr>
            <w:top w:val="none" w:sz="0" w:space="0" w:color="auto"/>
            <w:left w:val="none" w:sz="0" w:space="0" w:color="auto"/>
            <w:bottom w:val="none" w:sz="0" w:space="0" w:color="auto"/>
            <w:right w:val="none" w:sz="0" w:space="0" w:color="auto"/>
          </w:divBdr>
        </w:div>
        <w:div w:id="80949901">
          <w:marLeft w:val="480"/>
          <w:marRight w:val="0"/>
          <w:marTop w:val="0"/>
          <w:marBottom w:val="0"/>
          <w:divBdr>
            <w:top w:val="none" w:sz="0" w:space="0" w:color="auto"/>
            <w:left w:val="none" w:sz="0" w:space="0" w:color="auto"/>
            <w:bottom w:val="none" w:sz="0" w:space="0" w:color="auto"/>
            <w:right w:val="none" w:sz="0" w:space="0" w:color="auto"/>
          </w:divBdr>
        </w:div>
        <w:div w:id="1546402591">
          <w:marLeft w:val="480"/>
          <w:marRight w:val="0"/>
          <w:marTop w:val="0"/>
          <w:marBottom w:val="0"/>
          <w:divBdr>
            <w:top w:val="none" w:sz="0" w:space="0" w:color="auto"/>
            <w:left w:val="none" w:sz="0" w:space="0" w:color="auto"/>
            <w:bottom w:val="none" w:sz="0" w:space="0" w:color="auto"/>
            <w:right w:val="none" w:sz="0" w:space="0" w:color="auto"/>
          </w:divBdr>
        </w:div>
        <w:div w:id="486868625">
          <w:marLeft w:val="480"/>
          <w:marRight w:val="0"/>
          <w:marTop w:val="0"/>
          <w:marBottom w:val="0"/>
          <w:divBdr>
            <w:top w:val="none" w:sz="0" w:space="0" w:color="auto"/>
            <w:left w:val="none" w:sz="0" w:space="0" w:color="auto"/>
            <w:bottom w:val="none" w:sz="0" w:space="0" w:color="auto"/>
            <w:right w:val="none" w:sz="0" w:space="0" w:color="auto"/>
          </w:divBdr>
        </w:div>
        <w:div w:id="1815953259">
          <w:marLeft w:val="480"/>
          <w:marRight w:val="0"/>
          <w:marTop w:val="0"/>
          <w:marBottom w:val="0"/>
          <w:divBdr>
            <w:top w:val="none" w:sz="0" w:space="0" w:color="auto"/>
            <w:left w:val="none" w:sz="0" w:space="0" w:color="auto"/>
            <w:bottom w:val="none" w:sz="0" w:space="0" w:color="auto"/>
            <w:right w:val="none" w:sz="0" w:space="0" w:color="auto"/>
          </w:divBdr>
        </w:div>
        <w:div w:id="247424212">
          <w:marLeft w:val="480"/>
          <w:marRight w:val="0"/>
          <w:marTop w:val="0"/>
          <w:marBottom w:val="0"/>
          <w:divBdr>
            <w:top w:val="none" w:sz="0" w:space="0" w:color="auto"/>
            <w:left w:val="none" w:sz="0" w:space="0" w:color="auto"/>
            <w:bottom w:val="none" w:sz="0" w:space="0" w:color="auto"/>
            <w:right w:val="none" w:sz="0" w:space="0" w:color="auto"/>
          </w:divBdr>
        </w:div>
        <w:div w:id="1212569797">
          <w:marLeft w:val="480"/>
          <w:marRight w:val="0"/>
          <w:marTop w:val="0"/>
          <w:marBottom w:val="0"/>
          <w:divBdr>
            <w:top w:val="none" w:sz="0" w:space="0" w:color="auto"/>
            <w:left w:val="none" w:sz="0" w:space="0" w:color="auto"/>
            <w:bottom w:val="none" w:sz="0" w:space="0" w:color="auto"/>
            <w:right w:val="none" w:sz="0" w:space="0" w:color="auto"/>
          </w:divBdr>
        </w:div>
        <w:div w:id="217590687">
          <w:marLeft w:val="480"/>
          <w:marRight w:val="0"/>
          <w:marTop w:val="0"/>
          <w:marBottom w:val="0"/>
          <w:divBdr>
            <w:top w:val="none" w:sz="0" w:space="0" w:color="auto"/>
            <w:left w:val="none" w:sz="0" w:space="0" w:color="auto"/>
            <w:bottom w:val="none" w:sz="0" w:space="0" w:color="auto"/>
            <w:right w:val="none" w:sz="0" w:space="0" w:color="auto"/>
          </w:divBdr>
        </w:div>
        <w:div w:id="2095738097">
          <w:marLeft w:val="480"/>
          <w:marRight w:val="0"/>
          <w:marTop w:val="0"/>
          <w:marBottom w:val="0"/>
          <w:divBdr>
            <w:top w:val="none" w:sz="0" w:space="0" w:color="auto"/>
            <w:left w:val="none" w:sz="0" w:space="0" w:color="auto"/>
            <w:bottom w:val="none" w:sz="0" w:space="0" w:color="auto"/>
            <w:right w:val="none" w:sz="0" w:space="0" w:color="auto"/>
          </w:divBdr>
        </w:div>
        <w:div w:id="2045865905">
          <w:marLeft w:val="480"/>
          <w:marRight w:val="0"/>
          <w:marTop w:val="0"/>
          <w:marBottom w:val="0"/>
          <w:divBdr>
            <w:top w:val="none" w:sz="0" w:space="0" w:color="auto"/>
            <w:left w:val="none" w:sz="0" w:space="0" w:color="auto"/>
            <w:bottom w:val="none" w:sz="0" w:space="0" w:color="auto"/>
            <w:right w:val="none" w:sz="0" w:space="0" w:color="auto"/>
          </w:divBdr>
        </w:div>
        <w:div w:id="2083333261">
          <w:marLeft w:val="480"/>
          <w:marRight w:val="0"/>
          <w:marTop w:val="0"/>
          <w:marBottom w:val="0"/>
          <w:divBdr>
            <w:top w:val="none" w:sz="0" w:space="0" w:color="auto"/>
            <w:left w:val="none" w:sz="0" w:space="0" w:color="auto"/>
            <w:bottom w:val="none" w:sz="0" w:space="0" w:color="auto"/>
            <w:right w:val="none" w:sz="0" w:space="0" w:color="auto"/>
          </w:divBdr>
        </w:div>
        <w:div w:id="1091463517">
          <w:marLeft w:val="480"/>
          <w:marRight w:val="0"/>
          <w:marTop w:val="0"/>
          <w:marBottom w:val="0"/>
          <w:divBdr>
            <w:top w:val="none" w:sz="0" w:space="0" w:color="auto"/>
            <w:left w:val="none" w:sz="0" w:space="0" w:color="auto"/>
            <w:bottom w:val="none" w:sz="0" w:space="0" w:color="auto"/>
            <w:right w:val="none" w:sz="0" w:space="0" w:color="auto"/>
          </w:divBdr>
        </w:div>
        <w:div w:id="802962821">
          <w:marLeft w:val="480"/>
          <w:marRight w:val="0"/>
          <w:marTop w:val="0"/>
          <w:marBottom w:val="0"/>
          <w:divBdr>
            <w:top w:val="none" w:sz="0" w:space="0" w:color="auto"/>
            <w:left w:val="none" w:sz="0" w:space="0" w:color="auto"/>
            <w:bottom w:val="none" w:sz="0" w:space="0" w:color="auto"/>
            <w:right w:val="none" w:sz="0" w:space="0" w:color="auto"/>
          </w:divBdr>
        </w:div>
        <w:div w:id="811214239">
          <w:marLeft w:val="480"/>
          <w:marRight w:val="0"/>
          <w:marTop w:val="0"/>
          <w:marBottom w:val="0"/>
          <w:divBdr>
            <w:top w:val="none" w:sz="0" w:space="0" w:color="auto"/>
            <w:left w:val="none" w:sz="0" w:space="0" w:color="auto"/>
            <w:bottom w:val="none" w:sz="0" w:space="0" w:color="auto"/>
            <w:right w:val="none" w:sz="0" w:space="0" w:color="auto"/>
          </w:divBdr>
        </w:div>
        <w:div w:id="1209956181">
          <w:marLeft w:val="480"/>
          <w:marRight w:val="0"/>
          <w:marTop w:val="0"/>
          <w:marBottom w:val="0"/>
          <w:divBdr>
            <w:top w:val="none" w:sz="0" w:space="0" w:color="auto"/>
            <w:left w:val="none" w:sz="0" w:space="0" w:color="auto"/>
            <w:bottom w:val="none" w:sz="0" w:space="0" w:color="auto"/>
            <w:right w:val="none" w:sz="0" w:space="0" w:color="auto"/>
          </w:divBdr>
        </w:div>
        <w:div w:id="542014474">
          <w:marLeft w:val="480"/>
          <w:marRight w:val="0"/>
          <w:marTop w:val="0"/>
          <w:marBottom w:val="0"/>
          <w:divBdr>
            <w:top w:val="none" w:sz="0" w:space="0" w:color="auto"/>
            <w:left w:val="none" w:sz="0" w:space="0" w:color="auto"/>
            <w:bottom w:val="none" w:sz="0" w:space="0" w:color="auto"/>
            <w:right w:val="none" w:sz="0" w:space="0" w:color="auto"/>
          </w:divBdr>
        </w:div>
        <w:div w:id="684986931">
          <w:marLeft w:val="480"/>
          <w:marRight w:val="0"/>
          <w:marTop w:val="0"/>
          <w:marBottom w:val="0"/>
          <w:divBdr>
            <w:top w:val="none" w:sz="0" w:space="0" w:color="auto"/>
            <w:left w:val="none" w:sz="0" w:space="0" w:color="auto"/>
            <w:bottom w:val="none" w:sz="0" w:space="0" w:color="auto"/>
            <w:right w:val="none" w:sz="0" w:space="0" w:color="auto"/>
          </w:divBdr>
        </w:div>
        <w:div w:id="765543890">
          <w:marLeft w:val="480"/>
          <w:marRight w:val="0"/>
          <w:marTop w:val="0"/>
          <w:marBottom w:val="0"/>
          <w:divBdr>
            <w:top w:val="none" w:sz="0" w:space="0" w:color="auto"/>
            <w:left w:val="none" w:sz="0" w:space="0" w:color="auto"/>
            <w:bottom w:val="none" w:sz="0" w:space="0" w:color="auto"/>
            <w:right w:val="none" w:sz="0" w:space="0" w:color="auto"/>
          </w:divBdr>
        </w:div>
        <w:div w:id="942423405">
          <w:marLeft w:val="480"/>
          <w:marRight w:val="0"/>
          <w:marTop w:val="0"/>
          <w:marBottom w:val="0"/>
          <w:divBdr>
            <w:top w:val="none" w:sz="0" w:space="0" w:color="auto"/>
            <w:left w:val="none" w:sz="0" w:space="0" w:color="auto"/>
            <w:bottom w:val="none" w:sz="0" w:space="0" w:color="auto"/>
            <w:right w:val="none" w:sz="0" w:space="0" w:color="auto"/>
          </w:divBdr>
        </w:div>
        <w:div w:id="328950899">
          <w:marLeft w:val="480"/>
          <w:marRight w:val="0"/>
          <w:marTop w:val="0"/>
          <w:marBottom w:val="0"/>
          <w:divBdr>
            <w:top w:val="none" w:sz="0" w:space="0" w:color="auto"/>
            <w:left w:val="none" w:sz="0" w:space="0" w:color="auto"/>
            <w:bottom w:val="none" w:sz="0" w:space="0" w:color="auto"/>
            <w:right w:val="none" w:sz="0" w:space="0" w:color="auto"/>
          </w:divBdr>
        </w:div>
        <w:div w:id="750006919">
          <w:marLeft w:val="480"/>
          <w:marRight w:val="0"/>
          <w:marTop w:val="0"/>
          <w:marBottom w:val="0"/>
          <w:divBdr>
            <w:top w:val="none" w:sz="0" w:space="0" w:color="auto"/>
            <w:left w:val="none" w:sz="0" w:space="0" w:color="auto"/>
            <w:bottom w:val="none" w:sz="0" w:space="0" w:color="auto"/>
            <w:right w:val="none" w:sz="0" w:space="0" w:color="auto"/>
          </w:divBdr>
        </w:div>
        <w:div w:id="1812136694">
          <w:marLeft w:val="480"/>
          <w:marRight w:val="0"/>
          <w:marTop w:val="0"/>
          <w:marBottom w:val="0"/>
          <w:divBdr>
            <w:top w:val="none" w:sz="0" w:space="0" w:color="auto"/>
            <w:left w:val="none" w:sz="0" w:space="0" w:color="auto"/>
            <w:bottom w:val="none" w:sz="0" w:space="0" w:color="auto"/>
            <w:right w:val="none" w:sz="0" w:space="0" w:color="auto"/>
          </w:divBdr>
        </w:div>
        <w:div w:id="217401779">
          <w:marLeft w:val="480"/>
          <w:marRight w:val="0"/>
          <w:marTop w:val="0"/>
          <w:marBottom w:val="0"/>
          <w:divBdr>
            <w:top w:val="none" w:sz="0" w:space="0" w:color="auto"/>
            <w:left w:val="none" w:sz="0" w:space="0" w:color="auto"/>
            <w:bottom w:val="none" w:sz="0" w:space="0" w:color="auto"/>
            <w:right w:val="none" w:sz="0" w:space="0" w:color="auto"/>
          </w:divBdr>
        </w:div>
        <w:div w:id="1875389938">
          <w:marLeft w:val="480"/>
          <w:marRight w:val="0"/>
          <w:marTop w:val="0"/>
          <w:marBottom w:val="0"/>
          <w:divBdr>
            <w:top w:val="none" w:sz="0" w:space="0" w:color="auto"/>
            <w:left w:val="none" w:sz="0" w:space="0" w:color="auto"/>
            <w:bottom w:val="none" w:sz="0" w:space="0" w:color="auto"/>
            <w:right w:val="none" w:sz="0" w:space="0" w:color="auto"/>
          </w:divBdr>
        </w:div>
        <w:div w:id="561408359">
          <w:marLeft w:val="480"/>
          <w:marRight w:val="0"/>
          <w:marTop w:val="0"/>
          <w:marBottom w:val="0"/>
          <w:divBdr>
            <w:top w:val="none" w:sz="0" w:space="0" w:color="auto"/>
            <w:left w:val="none" w:sz="0" w:space="0" w:color="auto"/>
            <w:bottom w:val="none" w:sz="0" w:space="0" w:color="auto"/>
            <w:right w:val="none" w:sz="0" w:space="0" w:color="auto"/>
          </w:divBdr>
        </w:div>
        <w:div w:id="970332372">
          <w:marLeft w:val="480"/>
          <w:marRight w:val="0"/>
          <w:marTop w:val="0"/>
          <w:marBottom w:val="0"/>
          <w:divBdr>
            <w:top w:val="none" w:sz="0" w:space="0" w:color="auto"/>
            <w:left w:val="none" w:sz="0" w:space="0" w:color="auto"/>
            <w:bottom w:val="none" w:sz="0" w:space="0" w:color="auto"/>
            <w:right w:val="none" w:sz="0" w:space="0" w:color="auto"/>
          </w:divBdr>
        </w:div>
        <w:div w:id="304162962">
          <w:marLeft w:val="480"/>
          <w:marRight w:val="0"/>
          <w:marTop w:val="0"/>
          <w:marBottom w:val="0"/>
          <w:divBdr>
            <w:top w:val="none" w:sz="0" w:space="0" w:color="auto"/>
            <w:left w:val="none" w:sz="0" w:space="0" w:color="auto"/>
            <w:bottom w:val="none" w:sz="0" w:space="0" w:color="auto"/>
            <w:right w:val="none" w:sz="0" w:space="0" w:color="auto"/>
          </w:divBdr>
        </w:div>
        <w:div w:id="1950307264">
          <w:marLeft w:val="480"/>
          <w:marRight w:val="0"/>
          <w:marTop w:val="0"/>
          <w:marBottom w:val="0"/>
          <w:divBdr>
            <w:top w:val="none" w:sz="0" w:space="0" w:color="auto"/>
            <w:left w:val="none" w:sz="0" w:space="0" w:color="auto"/>
            <w:bottom w:val="none" w:sz="0" w:space="0" w:color="auto"/>
            <w:right w:val="none" w:sz="0" w:space="0" w:color="auto"/>
          </w:divBdr>
        </w:div>
        <w:div w:id="541796036">
          <w:marLeft w:val="480"/>
          <w:marRight w:val="0"/>
          <w:marTop w:val="0"/>
          <w:marBottom w:val="0"/>
          <w:divBdr>
            <w:top w:val="none" w:sz="0" w:space="0" w:color="auto"/>
            <w:left w:val="none" w:sz="0" w:space="0" w:color="auto"/>
            <w:bottom w:val="none" w:sz="0" w:space="0" w:color="auto"/>
            <w:right w:val="none" w:sz="0" w:space="0" w:color="auto"/>
          </w:divBdr>
        </w:div>
        <w:div w:id="1232502427">
          <w:marLeft w:val="480"/>
          <w:marRight w:val="0"/>
          <w:marTop w:val="0"/>
          <w:marBottom w:val="0"/>
          <w:divBdr>
            <w:top w:val="none" w:sz="0" w:space="0" w:color="auto"/>
            <w:left w:val="none" w:sz="0" w:space="0" w:color="auto"/>
            <w:bottom w:val="none" w:sz="0" w:space="0" w:color="auto"/>
            <w:right w:val="none" w:sz="0" w:space="0" w:color="auto"/>
          </w:divBdr>
        </w:div>
        <w:div w:id="706641264">
          <w:marLeft w:val="480"/>
          <w:marRight w:val="0"/>
          <w:marTop w:val="0"/>
          <w:marBottom w:val="0"/>
          <w:divBdr>
            <w:top w:val="none" w:sz="0" w:space="0" w:color="auto"/>
            <w:left w:val="none" w:sz="0" w:space="0" w:color="auto"/>
            <w:bottom w:val="none" w:sz="0" w:space="0" w:color="auto"/>
            <w:right w:val="none" w:sz="0" w:space="0" w:color="auto"/>
          </w:divBdr>
        </w:div>
        <w:div w:id="1477995221">
          <w:marLeft w:val="480"/>
          <w:marRight w:val="0"/>
          <w:marTop w:val="0"/>
          <w:marBottom w:val="0"/>
          <w:divBdr>
            <w:top w:val="none" w:sz="0" w:space="0" w:color="auto"/>
            <w:left w:val="none" w:sz="0" w:space="0" w:color="auto"/>
            <w:bottom w:val="none" w:sz="0" w:space="0" w:color="auto"/>
            <w:right w:val="none" w:sz="0" w:space="0" w:color="auto"/>
          </w:divBdr>
        </w:div>
        <w:div w:id="419983925">
          <w:marLeft w:val="480"/>
          <w:marRight w:val="0"/>
          <w:marTop w:val="0"/>
          <w:marBottom w:val="0"/>
          <w:divBdr>
            <w:top w:val="none" w:sz="0" w:space="0" w:color="auto"/>
            <w:left w:val="none" w:sz="0" w:space="0" w:color="auto"/>
            <w:bottom w:val="none" w:sz="0" w:space="0" w:color="auto"/>
            <w:right w:val="none" w:sz="0" w:space="0" w:color="auto"/>
          </w:divBdr>
        </w:div>
        <w:div w:id="2031223783">
          <w:marLeft w:val="480"/>
          <w:marRight w:val="0"/>
          <w:marTop w:val="0"/>
          <w:marBottom w:val="0"/>
          <w:divBdr>
            <w:top w:val="none" w:sz="0" w:space="0" w:color="auto"/>
            <w:left w:val="none" w:sz="0" w:space="0" w:color="auto"/>
            <w:bottom w:val="none" w:sz="0" w:space="0" w:color="auto"/>
            <w:right w:val="none" w:sz="0" w:space="0" w:color="auto"/>
          </w:divBdr>
        </w:div>
        <w:div w:id="1209880168">
          <w:marLeft w:val="480"/>
          <w:marRight w:val="0"/>
          <w:marTop w:val="0"/>
          <w:marBottom w:val="0"/>
          <w:divBdr>
            <w:top w:val="none" w:sz="0" w:space="0" w:color="auto"/>
            <w:left w:val="none" w:sz="0" w:space="0" w:color="auto"/>
            <w:bottom w:val="none" w:sz="0" w:space="0" w:color="auto"/>
            <w:right w:val="none" w:sz="0" w:space="0" w:color="auto"/>
          </w:divBdr>
        </w:div>
        <w:div w:id="2135252273">
          <w:marLeft w:val="480"/>
          <w:marRight w:val="0"/>
          <w:marTop w:val="0"/>
          <w:marBottom w:val="0"/>
          <w:divBdr>
            <w:top w:val="none" w:sz="0" w:space="0" w:color="auto"/>
            <w:left w:val="none" w:sz="0" w:space="0" w:color="auto"/>
            <w:bottom w:val="none" w:sz="0" w:space="0" w:color="auto"/>
            <w:right w:val="none" w:sz="0" w:space="0" w:color="auto"/>
          </w:divBdr>
        </w:div>
        <w:div w:id="1098791971">
          <w:marLeft w:val="480"/>
          <w:marRight w:val="0"/>
          <w:marTop w:val="0"/>
          <w:marBottom w:val="0"/>
          <w:divBdr>
            <w:top w:val="none" w:sz="0" w:space="0" w:color="auto"/>
            <w:left w:val="none" w:sz="0" w:space="0" w:color="auto"/>
            <w:bottom w:val="none" w:sz="0" w:space="0" w:color="auto"/>
            <w:right w:val="none" w:sz="0" w:space="0" w:color="auto"/>
          </w:divBdr>
        </w:div>
        <w:div w:id="461073953">
          <w:marLeft w:val="480"/>
          <w:marRight w:val="0"/>
          <w:marTop w:val="0"/>
          <w:marBottom w:val="0"/>
          <w:divBdr>
            <w:top w:val="none" w:sz="0" w:space="0" w:color="auto"/>
            <w:left w:val="none" w:sz="0" w:space="0" w:color="auto"/>
            <w:bottom w:val="none" w:sz="0" w:space="0" w:color="auto"/>
            <w:right w:val="none" w:sz="0" w:space="0" w:color="auto"/>
          </w:divBdr>
        </w:div>
        <w:div w:id="16203175">
          <w:marLeft w:val="480"/>
          <w:marRight w:val="0"/>
          <w:marTop w:val="0"/>
          <w:marBottom w:val="0"/>
          <w:divBdr>
            <w:top w:val="none" w:sz="0" w:space="0" w:color="auto"/>
            <w:left w:val="none" w:sz="0" w:space="0" w:color="auto"/>
            <w:bottom w:val="none" w:sz="0" w:space="0" w:color="auto"/>
            <w:right w:val="none" w:sz="0" w:space="0" w:color="auto"/>
          </w:divBdr>
        </w:div>
        <w:div w:id="1400127036">
          <w:marLeft w:val="480"/>
          <w:marRight w:val="0"/>
          <w:marTop w:val="0"/>
          <w:marBottom w:val="0"/>
          <w:divBdr>
            <w:top w:val="none" w:sz="0" w:space="0" w:color="auto"/>
            <w:left w:val="none" w:sz="0" w:space="0" w:color="auto"/>
            <w:bottom w:val="none" w:sz="0" w:space="0" w:color="auto"/>
            <w:right w:val="none" w:sz="0" w:space="0" w:color="auto"/>
          </w:divBdr>
        </w:div>
        <w:div w:id="379475377">
          <w:marLeft w:val="480"/>
          <w:marRight w:val="0"/>
          <w:marTop w:val="0"/>
          <w:marBottom w:val="0"/>
          <w:divBdr>
            <w:top w:val="none" w:sz="0" w:space="0" w:color="auto"/>
            <w:left w:val="none" w:sz="0" w:space="0" w:color="auto"/>
            <w:bottom w:val="none" w:sz="0" w:space="0" w:color="auto"/>
            <w:right w:val="none" w:sz="0" w:space="0" w:color="auto"/>
          </w:divBdr>
        </w:div>
        <w:div w:id="264192664">
          <w:marLeft w:val="480"/>
          <w:marRight w:val="0"/>
          <w:marTop w:val="0"/>
          <w:marBottom w:val="0"/>
          <w:divBdr>
            <w:top w:val="none" w:sz="0" w:space="0" w:color="auto"/>
            <w:left w:val="none" w:sz="0" w:space="0" w:color="auto"/>
            <w:bottom w:val="none" w:sz="0" w:space="0" w:color="auto"/>
            <w:right w:val="none" w:sz="0" w:space="0" w:color="auto"/>
          </w:divBdr>
        </w:div>
        <w:div w:id="1369796861">
          <w:marLeft w:val="480"/>
          <w:marRight w:val="0"/>
          <w:marTop w:val="0"/>
          <w:marBottom w:val="0"/>
          <w:divBdr>
            <w:top w:val="none" w:sz="0" w:space="0" w:color="auto"/>
            <w:left w:val="none" w:sz="0" w:space="0" w:color="auto"/>
            <w:bottom w:val="none" w:sz="0" w:space="0" w:color="auto"/>
            <w:right w:val="none" w:sz="0" w:space="0" w:color="auto"/>
          </w:divBdr>
        </w:div>
        <w:div w:id="1181745603">
          <w:marLeft w:val="480"/>
          <w:marRight w:val="0"/>
          <w:marTop w:val="0"/>
          <w:marBottom w:val="0"/>
          <w:divBdr>
            <w:top w:val="none" w:sz="0" w:space="0" w:color="auto"/>
            <w:left w:val="none" w:sz="0" w:space="0" w:color="auto"/>
            <w:bottom w:val="none" w:sz="0" w:space="0" w:color="auto"/>
            <w:right w:val="none" w:sz="0" w:space="0" w:color="auto"/>
          </w:divBdr>
        </w:div>
        <w:div w:id="401608143">
          <w:marLeft w:val="480"/>
          <w:marRight w:val="0"/>
          <w:marTop w:val="0"/>
          <w:marBottom w:val="0"/>
          <w:divBdr>
            <w:top w:val="none" w:sz="0" w:space="0" w:color="auto"/>
            <w:left w:val="none" w:sz="0" w:space="0" w:color="auto"/>
            <w:bottom w:val="none" w:sz="0" w:space="0" w:color="auto"/>
            <w:right w:val="none" w:sz="0" w:space="0" w:color="auto"/>
          </w:divBdr>
        </w:div>
        <w:div w:id="1452699469">
          <w:marLeft w:val="480"/>
          <w:marRight w:val="0"/>
          <w:marTop w:val="0"/>
          <w:marBottom w:val="0"/>
          <w:divBdr>
            <w:top w:val="none" w:sz="0" w:space="0" w:color="auto"/>
            <w:left w:val="none" w:sz="0" w:space="0" w:color="auto"/>
            <w:bottom w:val="none" w:sz="0" w:space="0" w:color="auto"/>
            <w:right w:val="none" w:sz="0" w:space="0" w:color="auto"/>
          </w:divBdr>
        </w:div>
        <w:div w:id="2008945967">
          <w:marLeft w:val="480"/>
          <w:marRight w:val="0"/>
          <w:marTop w:val="0"/>
          <w:marBottom w:val="0"/>
          <w:divBdr>
            <w:top w:val="none" w:sz="0" w:space="0" w:color="auto"/>
            <w:left w:val="none" w:sz="0" w:space="0" w:color="auto"/>
            <w:bottom w:val="none" w:sz="0" w:space="0" w:color="auto"/>
            <w:right w:val="none" w:sz="0" w:space="0" w:color="auto"/>
          </w:divBdr>
        </w:div>
        <w:div w:id="1180703544">
          <w:marLeft w:val="480"/>
          <w:marRight w:val="0"/>
          <w:marTop w:val="0"/>
          <w:marBottom w:val="0"/>
          <w:divBdr>
            <w:top w:val="none" w:sz="0" w:space="0" w:color="auto"/>
            <w:left w:val="none" w:sz="0" w:space="0" w:color="auto"/>
            <w:bottom w:val="none" w:sz="0" w:space="0" w:color="auto"/>
            <w:right w:val="none" w:sz="0" w:space="0" w:color="auto"/>
          </w:divBdr>
        </w:div>
        <w:div w:id="1396398229">
          <w:marLeft w:val="480"/>
          <w:marRight w:val="0"/>
          <w:marTop w:val="0"/>
          <w:marBottom w:val="0"/>
          <w:divBdr>
            <w:top w:val="none" w:sz="0" w:space="0" w:color="auto"/>
            <w:left w:val="none" w:sz="0" w:space="0" w:color="auto"/>
            <w:bottom w:val="none" w:sz="0" w:space="0" w:color="auto"/>
            <w:right w:val="none" w:sz="0" w:space="0" w:color="auto"/>
          </w:divBdr>
        </w:div>
        <w:div w:id="1725790022">
          <w:marLeft w:val="480"/>
          <w:marRight w:val="0"/>
          <w:marTop w:val="0"/>
          <w:marBottom w:val="0"/>
          <w:divBdr>
            <w:top w:val="none" w:sz="0" w:space="0" w:color="auto"/>
            <w:left w:val="none" w:sz="0" w:space="0" w:color="auto"/>
            <w:bottom w:val="none" w:sz="0" w:space="0" w:color="auto"/>
            <w:right w:val="none" w:sz="0" w:space="0" w:color="auto"/>
          </w:divBdr>
        </w:div>
        <w:div w:id="1408041403">
          <w:marLeft w:val="480"/>
          <w:marRight w:val="0"/>
          <w:marTop w:val="0"/>
          <w:marBottom w:val="0"/>
          <w:divBdr>
            <w:top w:val="none" w:sz="0" w:space="0" w:color="auto"/>
            <w:left w:val="none" w:sz="0" w:space="0" w:color="auto"/>
            <w:bottom w:val="none" w:sz="0" w:space="0" w:color="auto"/>
            <w:right w:val="none" w:sz="0" w:space="0" w:color="auto"/>
          </w:divBdr>
        </w:div>
        <w:div w:id="1900631318">
          <w:marLeft w:val="480"/>
          <w:marRight w:val="0"/>
          <w:marTop w:val="0"/>
          <w:marBottom w:val="0"/>
          <w:divBdr>
            <w:top w:val="none" w:sz="0" w:space="0" w:color="auto"/>
            <w:left w:val="none" w:sz="0" w:space="0" w:color="auto"/>
            <w:bottom w:val="none" w:sz="0" w:space="0" w:color="auto"/>
            <w:right w:val="none" w:sz="0" w:space="0" w:color="auto"/>
          </w:divBdr>
        </w:div>
        <w:div w:id="1032340578">
          <w:marLeft w:val="480"/>
          <w:marRight w:val="0"/>
          <w:marTop w:val="0"/>
          <w:marBottom w:val="0"/>
          <w:divBdr>
            <w:top w:val="none" w:sz="0" w:space="0" w:color="auto"/>
            <w:left w:val="none" w:sz="0" w:space="0" w:color="auto"/>
            <w:bottom w:val="none" w:sz="0" w:space="0" w:color="auto"/>
            <w:right w:val="none" w:sz="0" w:space="0" w:color="auto"/>
          </w:divBdr>
        </w:div>
        <w:div w:id="2044286969">
          <w:marLeft w:val="480"/>
          <w:marRight w:val="0"/>
          <w:marTop w:val="0"/>
          <w:marBottom w:val="0"/>
          <w:divBdr>
            <w:top w:val="none" w:sz="0" w:space="0" w:color="auto"/>
            <w:left w:val="none" w:sz="0" w:space="0" w:color="auto"/>
            <w:bottom w:val="none" w:sz="0" w:space="0" w:color="auto"/>
            <w:right w:val="none" w:sz="0" w:space="0" w:color="auto"/>
          </w:divBdr>
        </w:div>
        <w:div w:id="314260724">
          <w:marLeft w:val="480"/>
          <w:marRight w:val="0"/>
          <w:marTop w:val="0"/>
          <w:marBottom w:val="0"/>
          <w:divBdr>
            <w:top w:val="none" w:sz="0" w:space="0" w:color="auto"/>
            <w:left w:val="none" w:sz="0" w:space="0" w:color="auto"/>
            <w:bottom w:val="none" w:sz="0" w:space="0" w:color="auto"/>
            <w:right w:val="none" w:sz="0" w:space="0" w:color="auto"/>
          </w:divBdr>
        </w:div>
        <w:div w:id="1792481231">
          <w:marLeft w:val="480"/>
          <w:marRight w:val="0"/>
          <w:marTop w:val="0"/>
          <w:marBottom w:val="0"/>
          <w:divBdr>
            <w:top w:val="none" w:sz="0" w:space="0" w:color="auto"/>
            <w:left w:val="none" w:sz="0" w:space="0" w:color="auto"/>
            <w:bottom w:val="none" w:sz="0" w:space="0" w:color="auto"/>
            <w:right w:val="none" w:sz="0" w:space="0" w:color="auto"/>
          </w:divBdr>
        </w:div>
        <w:div w:id="1674407030">
          <w:marLeft w:val="480"/>
          <w:marRight w:val="0"/>
          <w:marTop w:val="0"/>
          <w:marBottom w:val="0"/>
          <w:divBdr>
            <w:top w:val="none" w:sz="0" w:space="0" w:color="auto"/>
            <w:left w:val="none" w:sz="0" w:space="0" w:color="auto"/>
            <w:bottom w:val="none" w:sz="0" w:space="0" w:color="auto"/>
            <w:right w:val="none" w:sz="0" w:space="0" w:color="auto"/>
          </w:divBdr>
        </w:div>
        <w:div w:id="251085694">
          <w:marLeft w:val="480"/>
          <w:marRight w:val="0"/>
          <w:marTop w:val="0"/>
          <w:marBottom w:val="0"/>
          <w:divBdr>
            <w:top w:val="none" w:sz="0" w:space="0" w:color="auto"/>
            <w:left w:val="none" w:sz="0" w:space="0" w:color="auto"/>
            <w:bottom w:val="none" w:sz="0" w:space="0" w:color="auto"/>
            <w:right w:val="none" w:sz="0" w:space="0" w:color="auto"/>
          </w:divBdr>
        </w:div>
        <w:div w:id="1596863193">
          <w:marLeft w:val="480"/>
          <w:marRight w:val="0"/>
          <w:marTop w:val="0"/>
          <w:marBottom w:val="0"/>
          <w:divBdr>
            <w:top w:val="none" w:sz="0" w:space="0" w:color="auto"/>
            <w:left w:val="none" w:sz="0" w:space="0" w:color="auto"/>
            <w:bottom w:val="none" w:sz="0" w:space="0" w:color="auto"/>
            <w:right w:val="none" w:sz="0" w:space="0" w:color="auto"/>
          </w:divBdr>
        </w:div>
        <w:div w:id="1146894700">
          <w:marLeft w:val="480"/>
          <w:marRight w:val="0"/>
          <w:marTop w:val="0"/>
          <w:marBottom w:val="0"/>
          <w:divBdr>
            <w:top w:val="none" w:sz="0" w:space="0" w:color="auto"/>
            <w:left w:val="none" w:sz="0" w:space="0" w:color="auto"/>
            <w:bottom w:val="none" w:sz="0" w:space="0" w:color="auto"/>
            <w:right w:val="none" w:sz="0" w:space="0" w:color="auto"/>
          </w:divBdr>
        </w:div>
        <w:div w:id="189271190">
          <w:marLeft w:val="480"/>
          <w:marRight w:val="0"/>
          <w:marTop w:val="0"/>
          <w:marBottom w:val="0"/>
          <w:divBdr>
            <w:top w:val="none" w:sz="0" w:space="0" w:color="auto"/>
            <w:left w:val="none" w:sz="0" w:space="0" w:color="auto"/>
            <w:bottom w:val="none" w:sz="0" w:space="0" w:color="auto"/>
            <w:right w:val="none" w:sz="0" w:space="0" w:color="auto"/>
          </w:divBdr>
        </w:div>
        <w:div w:id="1672948108">
          <w:marLeft w:val="480"/>
          <w:marRight w:val="0"/>
          <w:marTop w:val="0"/>
          <w:marBottom w:val="0"/>
          <w:divBdr>
            <w:top w:val="none" w:sz="0" w:space="0" w:color="auto"/>
            <w:left w:val="none" w:sz="0" w:space="0" w:color="auto"/>
            <w:bottom w:val="none" w:sz="0" w:space="0" w:color="auto"/>
            <w:right w:val="none" w:sz="0" w:space="0" w:color="auto"/>
          </w:divBdr>
        </w:div>
        <w:div w:id="1950044194">
          <w:marLeft w:val="480"/>
          <w:marRight w:val="0"/>
          <w:marTop w:val="0"/>
          <w:marBottom w:val="0"/>
          <w:divBdr>
            <w:top w:val="none" w:sz="0" w:space="0" w:color="auto"/>
            <w:left w:val="none" w:sz="0" w:space="0" w:color="auto"/>
            <w:bottom w:val="none" w:sz="0" w:space="0" w:color="auto"/>
            <w:right w:val="none" w:sz="0" w:space="0" w:color="auto"/>
          </w:divBdr>
        </w:div>
        <w:div w:id="1353604112">
          <w:marLeft w:val="480"/>
          <w:marRight w:val="0"/>
          <w:marTop w:val="0"/>
          <w:marBottom w:val="0"/>
          <w:divBdr>
            <w:top w:val="none" w:sz="0" w:space="0" w:color="auto"/>
            <w:left w:val="none" w:sz="0" w:space="0" w:color="auto"/>
            <w:bottom w:val="none" w:sz="0" w:space="0" w:color="auto"/>
            <w:right w:val="none" w:sz="0" w:space="0" w:color="auto"/>
          </w:divBdr>
        </w:div>
        <w:div w:id="1899776320">
          <w:marLeft w:val="480"/>
          <w:marRight w:val="0"/>
          <w:marTop w:val="0"/>
          <w:marBottom w:val="0"/>
          <w:divBdr>
            <w:top w:val="none" w:sz="0" w:space="0" w:color="auto"/>
            <w:left w:val="none" w:sz="0" w:space="0" w:color="auto"/>
            <w:bottom w:val="none" w:sz="0" w:space="0" w:color="auto"/>
            <w:right w:val="none" w:sz="0" w:space="0" w:color="auto"/>
          </w:divBdr>
        </w:div>
        <w:div w:id="851380913">
          <w:marLeft w:val="480"/>
          <w:marRight w:val="0"/>
          <w:marTop w:val="0"/>
          <w:marBottom w:val="0"/>
          <w:divBdr>
            <w:top w:val="none" w:sz="0" w:space="0" w:color="auto"/>
            <w:left w:val="none" w:sz="0" w:space="0" w:color="auto"/>
            <w:bottom w:val="none" w:sz="0" w:space="0" w:color="auto"/>
            <w:right w:val="none" w:sz="0" w:space="0" w:color="auto"/>
          </w:divBdr>
        </w:div>
        <w:div w:id="745341839">
          <w:marLeft w:val="480"/>
          <w:marRight w:val="0"/>
          <w:marTop w:val="0"/>
          <w:marBottom w:val="0"/>
          <w:divBdr>
            <w:top w:val="none" w:sz="0" w:space="0" w:color="auto"/>
            <w:left w:val="none" w:sz="0" w:space="0" w:color="auto"/>
            <w:bottom w:val="none" w:sz="0" w:space="0" w:color="auto"/>
            <w:right w:val="none" w:sz="0" w:space="0" w:color="auto"/>
          </w:divBdr>
        </w:div>
        <w:div w:id="21172750">
          <w:marLeft w:val="480"/>
          <w:marRight w:val="0"/>
          <w:marTop w:val="0"/>
          <w:marBottom w:val="0"/>
          <w:divBdr>
            <w:top w:val="none" w:sz="0" w:space="0" w:color="auto"/>
            <w:left w:val="none" w:sz="0" w:space="0" w:color="auto"/>
            <w:bottom w:val="none" w:sz="0" w:space="0" w:color="auto"/>
            <w:right w:val="none" w:sz="0" w:space="0" w:color="auto"/>
          </w:divBdr>
        </w:div>
        <w:div w:id="569656838">
          <w:marLeft w:val="480"/>
          <w:marRight w:val="0"/>
          <w:marTop w:val="0"/>
          <w:marBottom w:val="0"/>
          <w:divBdr>
            <w:top w:val="none" w:sz="0" w:space="0" w:color="auto"/>
            <w:left w:val="none" w:sz="0" w:space="0" w:color="auto"/>
            <w:bottom w:val="none" w:sz="0" w:space="0" w:color="auto"/>
            <w:right w:val="none" w:sz="0" w:space="0" w:color="auto"/>
          </w:divBdr>
        </w:div>
        <w:div w:id="1637250472">
          <w:marLeft w:val="480"/>
          <w:marRight w:val="0"/>
          <w:marTop w:val="0"/>
          <w:marBottom w:val="0"/>
          <w:divBdr>
            <w:top w:val="none" w:sz="0" w:space="0" w:color="auto"/>
            <w:left w:val="none" w:sz="0" w:space="0" w:color="auto"/>
            <w:bottom w:val="none" w:sz="0" w:space="0" w:color="auto"/>
            <w:right w:val="none" w:sz="0" w:space="0" w:color="auto"/>
          </w:divBdr>
        </w:div>
        <w:div w:id="1224373299">
          <w:marLeft w:val="480"/>
          <w:marRight w:val="0"/>
          <w:marTop w:val="0"/>
          <w:marBottom w:val="0"/>
          <w:divBdr>
            <w:top w:val="none" w:sz="0" w:space="0" w:color="auto"/>
            <w:left w:val="none" w:sz="0" w:space="0" w:color="auto"/>
            <w:bottom w:val="none" w:sz="0" w:space="0" w:color="auto"/>
            <w:right w:val="none" w:sz="0" w:space="0" w:color="auto"/>
          </w:divBdr>
        </w:div>
        <w:div w:id="2050762136">
          <w:marLeft w:val="480"/>
          <w:marRight w:val="0"/>
          <w:marTop w:val="0"/>
          <w:marBottom w:val="0"/>
          <w:divBdr>
            <w:top w:val="none" w:sz="0" w:space="0" w:color="auto"/>
            <w:left w:val="none" w:sz="0" w:space="0" w:color="auto"/>
            <w:bottom w:val="none" w:sz="0" w:space="0" w:color="auto"/>
            <w:right w:val="none" w:sz="0" w:space="0" w:color="auto"/>
          </w:divBdr>
        </w:div>
        <w:div w:id="961107259">
          <w:marLeft w:val="480"/>
          <w:marRight w:val="0"/>
          <w:marTop w:val="0"/>
          <w:marBottom w:val="0"/>
          <w:divBdr>
            <w:top w:val="none" w:sz="0" w:space="0" w:color="auto"/>
            <w:left w:val="none" w:sz="0" w:space="0" w:color="auto"/>
            <w:bottom w:val="none" w:sz="0" w:space="0" w:color="auto"/>
            <w:right w:val="none" w:sz="0" w:space="0" w:color="auto"/>
          </w:divBdr>
        </w:div>
        <w:div w:id="1725057719">
          <w:marLeft w:val="480"/>
          <w:marRight w:val="0"/>
          <w:marTop w:val="0"/>
          <w:marBottom w:val="0"/>
          <w:divBdr>
            <w:top w:val="none" w:sz="0" w:space="0" w:color="auto"/>
            <w:left w:val="none" w:sz="0" w:space="0" w:color="auto"/>
            <w:bottom w:val="none" w:sz="0" w:space="0" w:color="auto"/>
            <w:right w:val="none" w:sz="0" w:space="0" w:color="auto"/>
          </w:divBdr>
        </w:div>
        <w:div w:id="1979334745">
          <w:marLeft w:val="480"/>
          <w:marRight w:val="0"/>
          <w:marTop w:val="0"/>
          <w:marBottom w:val="0"/>
          <w:divBdr>
            <w:top w:val="none" w:sz="0" w:space="0" w:color="auto"/>
            <w:left w:val="none" w:sz="0" w:space="0" w:color="auto"/>
            <w:bottom w:val="none" w:sz="0" w:space="0" w:color="auto"/>
            <w:right w:val="none" w:sz="0" w:space="0" w:color="auto"/>
          </w:divBdr>
        </w:div>
        <w:div w:id="536165078">
          <w:marLeft w:val="480"/>
          <w:marRight w:val="0"/>
          <w:marTop w:val="0"/>
          <w:marBottom w:val="0"/>
          <w:divBdr>
            <w:top w:val="none" w:sz="0" w:space="0" w:color="auto"/>
            <w:left w:val="none" w:sz="0" w:space="0" w:color="auto"/>
            <w:bottom w:val="none" w:sz="0" w:space="0" w:color="auto"/>
            <w:right w:val="none" w:sz="0" w:space="0" w:color="auto"/>
          </w:divBdr>
        </w:div>
        <w:div w:id="1103764279">
          <w:marLeft w:val="480"/>
          <w:marRight w:val="0"/>
          <w:marTop w:val="0"/>
          <w:marBottom w:val="0"/>
          <w:divBdr>
            <w:top w:val="none" w:sz="0" w:space="0" w:color="auto"/>
            <w:left w:val="none" w:sz="0" w:space="0" w:color="auto"/>
            <w:bottom w:val="none" w:sz="0" w:space="0" w:color="auto"/>
            <w:right w:val="none" w:sz="0" w:space="0" w:color="auto"/>
          </w:divBdr>
        </w:div>
        <w:div w:id="468597903">
          <w:marLeft w:val="480"/>
          <w:marRight w:val="0"/>
          <w:marTop w:val="0"/>
          <w:marBottom w:val="0"/>
          <w:divBdr>
            <w:top w:val="none" w:sz="0" w:space="0" w:color="auto"/>
            <w:left w:val="none" w:sz="0" w:space="0" w:color="auto"/>
            <w:bottom w:val="none" w:sz="0" w:space="0" w:color="auto"/>
            <w:right w:val="none" w:sz="0" w:space="0" w:color="auto"/>
          </w:divBdr>
        </w:div>
        <w:div w:id="1390348007">
          <w:marLeft w:val="480"/>
          <w:marRight w:val="0"/>
          <w:marTop w:val="0"/>
          <w:marBottom w:val="0"/>
          <w:divBdr>
            <w:top w:val="none" w:sz="0" w:space="0" w:color="auto"/>
            <w:left w:val="none" w:sz="0" w:space="0" w:color="auto"/>
            <w:bottom w:val="none" w:sz="0" w:space="0" w:color="auto"/>
            <w:right w:val="none" w:sz="0" w:space="0" w:color="auto"/>
          </w:divBdr>
        </w:div>
        <w:div w:id="1446272318">
          <w:marLeft w:val="480"/>
          <w:marRight w:val="0"/>
          <w:marTop w:val="0"/>
          <w:marBottom w:val="0"/>
          <w:divBdr>
            <w:top w:val="none" w:sz="0" w:space="0" w:color="auto"/>
            <w:left w:val="none" w:sz="0" w:space="0" w:color="auto"/>
            <w:bottom w:val="none" w:sz="0" w:space="0" w:color="auto"/>
            <w:right w:val="none" w:sz="0" w:space="0" w:color="auto"/>
          </w:divBdr>
        </w:div>
        <w:div w:id="1107431750">
          <w:marLeft w:val="480"/>
          <w:marRight w:val="0"/>
          <w:marTop w:val="0"/>
          <w:marBottom w:val="0"/>
          <w:divBdr>
            <w:top w:val="none" w:sz="0" w:space="0" w:color="auto"/>
            <w:left w:val="none" w:sz="0" w:space="0" w:color="auto"/>
            <w:bottom w:val="none" w:sz="0" w:space="0" w:color="auto"/>
            <w:right w:val="none" w:sz="0" w:space="0" w:color="auto"/>
          </w:divBdr>
        </w:div>
        <w:div w:id="1100836958">
          <w:marLeft w:val="480"/>
          <w:marRight w:val="0"/>
          <w:marTop w:val="0"/>
          <w:marBottom w:val="0"/>
          <w:divBdr>
            <w:top w:val="none" w:sz="0" w:space="0" w:color="auto"/>
            <w:left w:val="none" w:sz="0" w:space="0" w:color="auto"/>
            <w:bottom w:val="none" w:sz="0" w:space="0" w:color="auto"/>
            <w:right w:val="none" w:sz="0" w:space="0" w:color="auto"/>
          </w:divBdr>
        </w:div>
        <w:div w:id="1715033229">
          <w:marLeft w:val="480"/>
          <w:marRight w:val="0"/>
          <w:marTop w:val="0"/>
          <w:marBottom w:val="0"/>
          <w:divBdr>
            <w:top w:val="none" w:sz="0" w:space="0" w:color="auto"/>
            <w:left w:val="none" w:sz="0" w:space="0" w:color="auto"/>
            <w:bottom w:val="none" w:sz="0" w:space="0" w:color="auto"/>
            <w:right w:val="none" w:sz="0" w:space="0" w:color="auto"/>
          </w:divBdr>
        </w:div>
        <w:div w:id="1244216400">
          <w:marLeft w:val="480"/>
          <w:marRight w:val="0"/>
          <w:marTop w:val="0"/>
          <w:marBottom w:val="0"/>
          <w:divBdr>
            <w:top w:val="none" w:sz="0" w:space="0" w:color="auto"/>
            <w:left w:val="none" w:sz="0" w:space="0" w:color="auto"/>
            <w:bottom w:val="none" w:sz="0" w:space="0" w:color="auto"/>
            <w:right w:val="none" w:sz="0" w:space="0" w:color="auto"/>
          </w:divBdr>
        </w:div>
        <w:div w:id="1555658985">
          <w:marLeft w:val="480"/>
          <w:marRight w:val="0"/>
          <w:marTop w:val="0"/>
          <w:marBottom w:val="0"/>
          <w:divBdr>
            <w:top w:val="none" w:sz="0" w:space="0" w:color="auto"/>
            <w:left w:val="none" w:sz="0" w:space="0" w:color="auto"/>
            <w:bottom w:val="none" w:sz="0" w:space="0" w:color="auto"/>
            <w:right w:val="none" w:sz="0" w:space="0" w:color="auto"/>
          </w:divBdr>
        </w:div>
        <w:div w:id="673339762">
          <w:marLeft w:val="480"/>
          <w:marRight w:val="0"/>
          <w:marTop w:val="0"/>
          <w:marBottom w:val="0"/>
          <w:divBdr>
            <w:top w:val="none" w:sz="0" w:space="0" w:color="auto"/>
            <w:left w:val="none" w:sz="0" w:space="0" w:color="auto"/>
            <w:bottom w:val="none" w:sz="0" w:space="0" w:color="auto"/>
            <w:right w:val="none" w:sz="0" w:space="0" w:color="auto"/>
          </w:divBdr>
        </w:div>
        <w:div w:id="2095398889">
          <w:marLeft w:val="480"/>
          <w:marRight w:val="0"/>
          <w:marTop w:val="0"/>
          <w:marBottom w:val="0"/>
          <w:divBdr>
            <w:top w:val="none" w:sz="0" w:space="0" w:color="auto"/>
            <w:left w:val="none" w:sz="0" w:space="0" w:color="auto"/>
            <w:bottom w:val="none" w:sz="0" w:space="0" w:color="auto"/>
            <w:right w:val="none" w:sz="0" w:space="0" w:color="auto"/>
          </w:divBdr>
        </w:div>
        <w:div w:id="1979874446">
          <w:marLeft w:val="480"/>
          <w:marRight w:val="0"/>
          <w:marTop w:val="0"/>
          <w:marBottom w:val="0"/>
          <w:divBdr>
            <w:top w:val="none" w:sz="0" w:space="0" w:color="auto"/>
            <w:left w:val="none" w:sz="0" w:space="0" w:color="auto"/>
            <w:bottom w:val="none" w:sz="0" w:space="0" w:color="auto"/>
            <w:right w:val="none" w:sz="0" w:space="0" w:color="auto"/>
          </w:divBdr>
        </w:div>
        <w:div w:id="163277625">
          <w:marLeft w:val="480"/>
          <w:marRight w:val="0"/>
          <w:marTop w:val="0"/>
          <w:marBottom w:val="0"/>
          <w:divBdr>
            <w:top w:val="none" w:sz="0" w:space="0" w:color="auto"/>
            <w:left w:val="none" w:sz="0" w:space="0" w:color="auto"/>
            <w:bottom w:val="none" w:sz="0" w:space="0" w:color="auto"/>
            <w:right w:val="none" w:sz="0" w:space="0" w:color="auto"/>
          </w:divBdr>
        </w:div>
        <w:div w:id="320501539">
          <w:marLeft w:val="480"/>
          <w:marRight w:val="0"/>
          <w:marTop w:val="0"/>
          <w:marBottom w:val="0"/>
          <w:divBdr>
            <w:top w:val="none" w:sz="0" w:space="0" w:color="auto"/>
            <w:left w:val="none" w:sz="0" w:space="0" w:color="auto"/>
            <w:bottom w:val="none" w:sz="0" w:space="0" w:color="auto"/>
            <w:right w:val="none" w:sz="0" w:space="0" w:color="auto"/>
          </w:divBdr>
        </w:div>
      </w:divsChild>
    </w:div>
    <w:div w:id="787356275">
      <w:bodyDiv w:val="1"/>
      <w:marLeft w:val="0"/>
      <w:marRight w:val="0"/>
      <w:marTop w:val="0"/>
      <w:marBottom w:val="0"/>
      <w:divBdr>
        <w:top w:val="none" w:sz="0" w:space="0" w:color="auto"/>
        <w:left w:val="none" w:sz="0" w:space="0" w:color="auto"/>
        <w:bottom w:val="none" w:sz="0" w:space="0" w:color="auto"/>
        <w:right w:val="none" w:sz="0" w:space="0" w:color="auto"/>
      </w:divBdr>
    </w:div>
    <w:div w:id="787429636">
      <w:bodyDiv w:val="1"/>
      <w:marLeft w:val="0"/>
      <w:marRight w:val="0"/>
      <w:marTop w:val="0"/>
      <w:marBottom w:val="0"/>
      <w:divBdr>
        <w:top w:val="none" w:sz="0" w:space="0" w:color="auto"/>
        <w:left w:val="none" w:sz="0" w:space="0" w:color="auto"/>
        <w:bottom w:val="none" w:sz="0" w:space="0" w:color="auto"/>
        <w:right w:val="none" w:sz="0" w:space="0" w:color="auto"/>
      </w:divBdr>
    </w:div>
    <w:div w:id="788864913">
      <w:bodyDiv w:val="1"/>
      <w:marLeft w:val="0"/>
      <w:marRight w:val="0"/>
      <w:marTop w:val="0"/>
      <w:marBottom w:val="0"/>
      <w:divBdr>
        <w:top w:val="none" w:sz="0" w:space="0" w:color="auto"/>
        <w:left w:val="none" w:sz="0" w:space="0" w:color="auto"/>
        <w:bottom w:val="none" w:sz="0" w:space="0" w:color="auto"/>
        <w:right w:val="none" w:sz="0" w:space="0" w:color="auto"/>
      </w:divBdr>
    </w:div>
    <w:div w:id="791247709">
      <w:bodyDiv w:val="1"/>
      <w:marLeft w:val="0"/>
      <w:marRight w:val="0"/>
      <w:marTop w:val="0"/>
      <w:marBottom w:val="0"/>
      <w:divBdr>
        <w:top w:val="none" w:sz="0" w:space="0" w:color="auto"/>
        <w:left w:val="none" w:sz="0" w:space="0" w:color="auto"/>
        <w:bottom w:val="none" w:sz="0" w:space="0" w:color="auto"/>
        <w:right w:val="none" w:sz="0" w:space="0" w:color="auto"/>
      </w:divBdr>
    </w:div>
    <w:div w:id="794257435">
      <w:bodyDiv w:val="1"/>
      <w:marLeft w:val="0"/>
      <w:marRight w:val="0"/>
      <w:marTop w:val="0"/>
      <w:marBottom w:val="0"/>
      <w:divBdr>
        <w:top w:val="none" w:sz="0" w:space="0" w:color="auto"/>
        <w:left w:val="none" w:sz="0" w:space="0" w:color="auto"/>
        <w:bottom w:val="none" w:sz="0" w:space="0" w:color="auto"/>
        <w:right w:val="none" w:sz="0" w:space="0" w:color="auto"/>
      </w:divBdr>
    </w:div>
    <w:div w:id="799034369">
      <w:bodyDiv w:val="1"/>
      <w:marLeft w:val="0"/>
      <w:marRight w:val="0"/>
      <w:marTop w:val="0"/>
      <w:marBottom w:val="0"/>
      <w:divBdr>
        <w:top w:val="none" w:sz="0" w:space="0" w:color="auto"/>
        <w:left w:val="none" w:sz="0" w:space="0" w:color="auto"/>
        <w:bottom w:val="none" w:sz="0" w:space="0" w:color="auto"/>
        <w:right w:val="none" w:sz="0" w:space="0" w:color="auto"/>
      </w:divBdr>
    </w:div>
    <w:div w:id="800806740">
      <w:bodyDiv w:val="1"/>
      <w:marLeft w:val="0"/>
      <w:marRight w:val="0"/>
      <w:marTop w:val="0"/>
      <w:marBottom w:val="0"/>
      <w:divBdr>
        <w:top w:val="none" w:sz="0" w:space="0" w:color="auto"/>
        <w:left w:val="none" w:sz="0" w:space="0" w:color="auto"/>
        <w:bottom w:val="none" w:sz="0" w:space="0" w:color="auto"/>
        <w:right w:val="none" w:sz="0" w:space="0" w:color="auto"/>
      </w:divBdr>
    </w:div>
    <w:div w:id="801773429">
      <w:bodyDiv w:val="1"/>
      <w:marLeft w:val="0"/>
      <w:marRight w:val="0"/>
      <w:marTop w:val="0"/>
      <w:marBottom w:val="0"/>
      <w:divBdr>
        <w:top w:val="none" w:sz="0" w:space="0" w:color="auto"/>
        <w:left w:val="none" w:sz="0" w:space="0" w:color="auto"/>
        <w:bottom w:val="none" w:sz="0" w:space="0" w:color="auto"/>
        <w:right w:val="none" w:sz="0" w:space="0" w:color="auto"/>
      </w:divBdr>
    </w:div>
    <w:div w:id="804464784">
      <w:bodyDiv w:val="1"/>
      <w:marLeft w:val="0"/>
      <w:marRight w:val="0"/>
      <w:marTop w:val="0"/>
      <w:marBottom w:val="0"/>
      <w:divBdr>
        <w:top w:val="none" w:sz="0" w:space="0" w:color="auto"/>
        <w:left w:val="none" w:sz="0" w:space="0" w:color="auto"/>
        <w:bottom w:val="none" w:sz="0" w:space="0" w:color="auto"/>
        <w:right w:val="none" w:sz="0" w:space="0" w:color="auto"/>
      </w:divBdr>
    </w:div>
    <w:div w:id="804587106">
      <w:bodyDiv w:val="1"/>
      <w:marLeft w:val="0"/>
      <w:marRight w:val="0"/>
      <w:marTop w:val="0"/>
      <w:marBottom w:val="0"/>
      <w:divBdr>
        <w:top w:val="none" w:sz="0" w:space="0" w:color="auto"/>
        <w:left w:val="none" w:sz="0" w:space="0" w:color="auto"/>
        <w:bottom w:val="none" w:sz="0" w:space="0" w:color="auto"/>
        <w:right w:val="none" w:sz="0" w:space="0" w:color="auto"/>
      </w:divBdr>
    </w:div>
    <w:div w:id="805467120">
      <w:bodyDiv w:val="1"/>
      <w:marLeft w:val="0"/>
      <w:marRight w:val="0"/>
      <w:marTop w:val="0"/>
      <w:marBottom w:val="0"/>
      <w:divBdr>
        <w:top w:val="none" w:sz="0" w:space="0" w:color="auto"/>
        <w:left w:val="none" w:sz="0" w:space="0" w:color="auto"/>
        <w:bottom w:val="none" w:sz="0" w:space="0" w:color="auto"/>
        <w:right w:val="none" w:sz="0" w:space="0" w:color="auto"/>
      </w:divBdr>
    </w:div>
    <w:div w:id="806507206">
      <w:bodyDiv w:val="1"/>
      <w:marLeft w:val="0"/>
      <w:marRight w:val="0"/>
      <w:marTop w:val="0"/>
      <w:marBottom w:val="0"/>
      <w:divBdr>
        <w:top w:val="none" w:sz="0" w:space="0" w:color="auto"/>
        <w:left w:val="none" w:sz="0" w:space="0" w:color="auto"/>
        <w:bottom w:val="none" w:sz="0" w:space="0" w:color="auto"/>
        <w:right w:val="none" w:sz="0" w:space="0" w:color="auto"/>
      </w:divBdr>
    </w:div>
    <w:div w:id="807823497">
      <w:bodyDiv w:val="1"/>
      <w:marLeft w:val="0"/>
      <w:marRight w:val="0"/>
      <w:marTop w:val="0"/>
      <w:marBottom w:val="0"/>
      <w:divBdr>
        <w:top w:val="none" w:sz="0" w:space="0" w:color="auto"/>
        <w:left w:val="none" w:sz="0" w:space="0" w:color="auto"/>
        <w:bottom w:val="none" w:sz="0" w:space="0" w:color="auto"/>
        <w:right w:val="none" w:sz="0" w:space="0" w:color="auto"/>
      </w:divBdr>
    </w:div>
    <w:div w:id="807939618">
      <w:bodyDiv w:val="1"/>
      <w:marLeft w:val="0"/>
      <w:marRight w:val="0"/>
      <w:marTop w:val="0"/>
      <w:marBottom w:val="0"/>
      <w:divBdr>
        <w:top w:val="none" w:sz="0" w:space="0" w:color="auto"/>
        <w:left w:val="none" w:sz="0" w:space="0" w:color="auto"/>
        <w:bottom w:val="none" w:sz="0" w:space="0" w:color="auto"/>
        <w:right w:val="none" w:sz="0" w:space="0" w:color="auto"/>
      </w:divBdr>
    </w:div>
    <w:div w:id="808283828">
      <w:bodyDiv w:val="1"/>
      <w:marLeft w:val="0"/>
      <w:marRight w:val="0"/>
      <w:marTop w:val="0"/>
      <w:marBottom w:val="0"/>
      <w:divBdr>
        <w:top w:val="none" w:sz="0" w:space="0" w:color="auto"/>
        <w:left w:val="none" w:sz="0" w:space="0" w:color="auto"/>
        <w:bottom w:val="none" w:sz="0" w:space="0" w:color="auto"/>
        <w:right w:val="none" w:sz="0" w:space="0" w:color="auto"/>
      </w:divBdr>
    </w:div>
    <w:div w:id="808782790">
      <w:bodyDiv w:val="1"/>
      <w:marLeft w:val="0"/>
      <w:marRight w:val="0"/>
      <w:marTop w:val="0"/>
      <w:marBottom w:val="0"/>
      <w:divBdr>
        <w:top w:val="none" w:sz="0" w:space="0" w:color="auto"/>
        <w:left w:val="none" w:sz="0" w:space="0" w:color="auto"/>
        <w:bottom w:val="none" w:sz="0" w:space="0" w:color="auto"/>
        <w:right w:val="none" w:sz="0" w:space="0" w:color="auto"/>
      </w:divBdr>
    </w:div>
    <w:div w:id="808985460">
      <w:bodyDiv w:val="1"/>
      <w:marLeft w:val="0"/>
      <w:marRight w:val="0"/>
      <w:marTop w:val="0"/>
      <w:marBottom w:val="0"/>
      <w:divBdr>
        <w:top w:val="none" w:sz="0" w:space="0" w:color="auto"/>
        <w:left w:val="none" w:sz="0" w:space="0" w:color="auto"/>
        <w:bottom w:val="none" w:sz="0" w:space="0" w:color="auto"/>
        <w:right w:val="none" w:sz="0" w:space="0" w:color="auto"/>
      </w:divBdr>
    </w:div>
    <w:div w:id="811678140">
      <w:bodyDiv w:val="1"/>
      <w:marLeft w:val="0"/>
      <w:marRight w:val="0"/>
      <w:marTop w:val="0"/>
      <w:marBottom w:val="0"/>
      <w:divBdr>
        <w:top w:val="none" w:sz="0" w:space="0" w:color="auto"/>
        <w:left w:val="none" w:sz="0" w:space="0" w:color="auto"/>
        <w:bottom w:val="none" w:sz="0" w:space="0" w:color="auto"/>
        <w:right w:val="none" w:sz="0" w:space="0" w:color="auto"/>
      </w:divBdr>
      <w:divsChild>
        <w:div w:id="1328897016">
          <w:marLeft w:val="480"/>
          <w:marRight w:val="0"/>
          <w:marTop w:val="0"/>
          <w:marBottom w:val="0"/>
          <w:divBdr>
            <w:top w:val="none" w:sz="0" w:space="0" w:color="auto"/>
            <w:left w:val="none" w:sz="0" w:space="0" w:color="auto"/>
            <w:bottom w:val="none" w:sz="0" w:space="0" w:color="auto"/>
            <w:right w:val="none" w:sz="0" w:space="0" w:color="auto"/>
          </w:divBdr>
        </w:div>
        <w:div w:id="1231425327">
          <w:marLeft w:val="480"/>
          <w:marRight w:val="0"/>
          <w:marTop w:val="0"/>
          <w:marBottom w:val="0"/>
          <w:divBdr>
            <w:top w:val="none" w:sz="0" w:space="0" w:color="auto"/>
            <w:left w:val="none" w:sz="0" w:space="0" w:color="auto"/>
            <w:bottom w:val="none" w:sz="0" w:space="0" w:color="auto"/>
            <w:right w:val="none" w:sz="0" w:space="0" w:color="auto"/>
          </w:divBdr>
        </w:div>
        <w:div w:id="413669456">
          <w:marLeft w:val="480"/>
          <w:marRight w:val="0"/>
          <w:marTop w:val="0"/>
          <w:marBottom w:val="0"/>
          <w:divBdr>
            <w:top w:val="none" w:sz="0" w:space="0" w:color="auto"/>
            <w:left w:val="none" w:sz="0" w:space="0" w:color="auto"/>
            <w:bottom w:val="none" w:sz="0" w:space="0" w:color="auto"/>
            <w:right w:val="none" w:sz="0" w:space="0" w:color="auto"/>
          </w:divBdr>
        </w:div>
        <w:div w:id="872427546">
          <w:marLeft w:val="480"/>
          <w:marRight w:val="0"/>
          <w:marTop w:val="0"/>
          <w:marBottom w:val="0"/>
          <w:divBdr>
            <w:top w:val="none" w:sz="0" w:space="0" w:color="auto"/>
            <w:left w:val="none" w:sz="0" w:space="0" w:color="auto"/>
            <w:bottom w:val="none" w:sz="0" w:space="0" w:color="auto"/>
            <w:right w:val="none" w:sz="0" w:space="0" w:color="auto"/>
          </w:divBdr>
        </w:div>
        <w:div w:id="1738894734">
          <w:marLeft w:val="480"/>
          <w:marRight w:val="0"/>
          <w:marTop w:val="0"/>
          <w:marBottom w:val="0"/>
          <w:divBdr>
            <w:top w:val="none" w:sz="0" w:space="0" w:color="auto"/>
            <w:left w:val="none" w:sz="0" w:space="0" w:color="auto"/>
            <w:bottom w:val="none" w:sz="0" w:space="0" w:color="auto"/>
            <w:right w:val="none" w:sz="0" w:space="0" w:color="auto"/>
          </w:divBdr>
        </w:div>
        <w:div w:id="437332943">
          <w:marLeft w:val="480"/>
          <w:marRight w:val="0"/>
          <w:marTop w:val="0"/>
          <w:marBottom w:val="0"/>
          <w:divBdr>
            <w:top w:val="none" w:sz="0" w:space="0" w:color="auto"/>
            <w:left w:val="none" w:sz="0" w:space="0" w:color="auto"/>
            <w:bottom w:val="none" w:sz="0" w:space="0" w:color="auto"/>
            <w:right w:val="none" w:sz="0" w:space="0" w:color="auto"/>
          </w:divBdr>
        </w:div>
        <w:div w:id="1156605138">
          <w:marLeft w:val="480"/>
          <w:marRight w:val="0"/>
          <w:marTop w:val="0"/>
          <w:marBottom w:val="0"/>
          <w:divBdr>
            <w:top w:val="none" w:sz="0" w:space="0" w:color="auto"/>
            <w:left w:val="none" w:sz="0" w:space="0" w:color="auto"/>
            <w:bottom w:val="none" w:sz="0" w:space="0" w:color="auto"/>
            <w:right w:val="none" w:sz="0" w:space="0" w:color="auto"/>
          </w:divBdr>
        </w:div>
        <w:div w:id="1613241064">
          <w:marLeft w:val="480"/>
          <w:marRight w:val="0"/>
          <w:marTop w:val="0"/>
          <w:marBottom w:val="0"/>
          <w:divBdr>
            <w:top w:val="none" w:sz="0" w:space="0" w:color="auto"/>
            <w:left w:val="none" w:sz="0" w:space="0" w:color="auto"/>
            <w:bottom w:val="none" w:sz="0" w:space="0" w:color="auto"/>
            <w:right w:val="none" w:sz="0" w:space="0" w:color="auto"/>
          </w:divBdr>
        </w:div>
        <w:div w:id="1103189979">
          <w:marLeft w:val="480"/>
          <w:marRight w:val="0"/>
          <w:marTop w:val="0"/>
          <w:marBottom w:val="0"/>
          <w:divBdr>
            <w:top w:val="none" w:sz="0" w:space="0" w:color="auto"/>
            <w:left w:val="none" w:sz="0" w:space="0" w:color="auto"/>
            <w:bottom w:val="none" w:sz="0" w:space="0" w:color="auto"/>
            <w:right w:val="none" w:sz="0" w:space="0" w:color="auto"/>
          </w:divBdr>
        </w:div>
        <w:div w:id="566260854">
          <w:marLeft w:val="480"/>
          <w:marRight w:val="0"/>
          <w:marTop w:val="0"/>
          <w:marBottom w:val="0"/>
          <w:divBdr>
            <w:top w:val="none" w:sz="0" w:space="0" w:color="auto"/>
            <w:left w:val="none" w:sz="0" w:space="0" w:color="auto"/>
            <w:bottom w:val="none" w:sz="0" w:space="0" w:color="auto"/>
            <w:right w:val="none" w:sz="0" w:space="0" w:color="auto"/>
          </w:divBdr>
        </w:div>
        <w:div w:id="1913419012">
          <w:marLeft w:val="480"/>
          <w:marRight w:val="0"/>
          <w:marTop w:val="0"/>
          <w:marBottom w:val="0"/>
          <w:divBdr>
            <w:top w:val="none" w:sz="0" w:space="0" w:color="auto"/>
            <w:left w:val="none" w:sz="0" w:space="0" w:color="auto"/>
            <w:bottom w:val="none" w:sz="0" w:space="0" w:color="auto"/>
            <w:right w:val="none" w:sz="0" w:space="0" w:color="auto"/>
          </w:divBdr>
        </w:div>
        <w:div w:id="1064570604">
          <w:marLeft w:val="480"/>
          <w:marRight w:val="0"/>
          <w:marTop w:val="0"/>
          <w:marBottom w:val="0"/>
          <w:divBdr>
            <w:top w:val="none" w:sz="0" w:space="0" w:color="auto"/>
            <w:left w:val="none" w:sz="0" w:space="0" w:color="auto"/>
            <w:bottom w:val="none" w:sz="0" w:space="0" w:color="auto"/>
            <w:right w:val="none" w:sz="0" w:space="0" w:color="auto"/>
          </w:divBdr>
        </w:div>
        <w:div w:id="2009819817">
          <w:marLeft w:val="480"/>
          <w:marRight w:val="0"/>
          <w:marTop w:val="0"/>
          <w:marBottom w:val="0"/>
          <w:divBdr>
            <w:top w:val="none" w:sz="0" w:space="0" w:color="auto"/>
            <w:left w:val="none" w:sz="0" w:space="0" w:color="auto"/>
            <w:bottom w:val="none" w:sz="0" w:space="0" w:color="auto"/>
            <w:right w:val="none" w:sz="0" w:space="0" w:color="auto"/>
          </w:divBdr>
        </w:div>
        <w:div w:id="1955861688">
          <w:marLeft w:val="480"/>
          <w:marRight w:val="0"/>
          <w:marTop w:val="0"/>
          <w:marBottom w:val="0"/>
          <w:divBdr>
            <w:top w:val="none" w:sz="0" w:space="0" w:color="auto"/>
            <w:left w:val="none" w:sz="0" w:space="0" w:color="auto"/>
            <w:bottom w:val="none" w:sz="0" w:space="0" w:color="auto"/>
            <w:right w:val="none" w:sz="0" w:space="0" w:color="auto"/>
          </w:divBdr>
        </w:div>
        <w:div w:id="1566255225">
          <w:marLeft w:val="480"/>
          <w:marRight w:val="0"/>
          <w:marTop w:val="0"/>
          <w:marBottom w:val="0"/>
          <w:divBdr>
            <w:top w:val="none" w:sz="0" w:space="0" w:color="auto"/>
            <w:left w:val="none" w:sz="0" w:space="0" w:color="auto"/>
            <w:bottom w:val="none" w:sz="0" w:space="0" w:color="auto"/>
            <w:right w:val="none" w:sz="0" w:space="0" w:color="auto"/>
          </w:divBdr>
        </w:div>
        <w:div w:id="1090276442">
          <w:marLeft w:val="480"/>
          <w:marRight w:val="0"/>
          <w:marTop w:val="0"/>
          <w:marBottom w:val="0"/>
          <w:divBdr>
            <w:top w:val="none" w:sz="0" w:space="0" w:color="auto"/>
            <w:left w:val="none" w:sz="0" w:space="0" w:color="auto"/>
            <w:bottom w:val="none" w:sz="0" w:space="0" w:color="auto"/>
            <w:right w:val="none" w:sz="0" w:space="0" w:color="auto"/>
          </w:divBdr>
        </w:div>
        <w:div w:id="1241060150">
          <w:marLeft w:val="480"/>
          <w:marRight w:val="0"/>
          <w:marTop w:val="0"/>
          <w:marBottom w:val="0"/>
          <w:divBdr>
            <w:top w:val="none" w:sz="0" w:space="0" w:color="auto"/>
            <w:left w:val="none" w:sz="0" w:space="0" w:color="auto"/>
            <w:bottom w:val="none" w:sz="0" w:space="0" w:color="auto"/>
            <w:right w:val="none" w:sz="0" w:space="0" w:color="auto"/>
          </w:divBdr>
        </w:div>
        <w:div w:id="519582977">
          <w:marLeft w:val="480"/>
          <w:marRight w:val="0"/>
          <w:marTop w:val="0"/>
          <w:marBottom w:val="0"/>
          <w:divBdr>
            <w:top w:val="none" w:sz="0" w:space="0" w:color="auto"/>
            <w:left w:val="none" w:sz="0" w:space="0" w:color="auto"/>
            <w:bottom w:val="none" w:sz="0" w:space="0" w:color="auto"/>
            <w:right w:val="none" w:sz="0" w:space="0" w:color="auto"/>
          </w:divBdr>
        </w:div>
        <w:div w:id="2022967264">
          <w:marLeft w:val="480"/>
          <w:marRight w:val="0"/>
          <w:marTop w:val="0"/>
          <w:marBottom w:val="0"/>
          <w:divBdr>
            <w:top w:val="none" w:sz="0" w:space="0" w:color="auto"/>
            <w:left w:val="none" w:sz="0" w:space="0" w:color="auto"/>
            <w:bottom w:val="none" w:sz="0" w:space="0" w:color="auto"/>
            <w:right w:val="none" w:sz="0" w:space="0" w:color="auto"/>
          </w:divBdr>
        </w:div>
        <w:div w:id="551382407">
          <w:marLeft w:val="480"/>
          <w:marRight w:val="0"/>
          <w:marTop w:val="0"/>
          <w:marBottom w:val="0"/>
          <w:divBdr>
            <w:top w:val="none" w:sz="0" w:space="0" w:color="auto"/>
            <w:left w:val="none" w:sz="0" w:space="0" w:color="auto"/>
            <w:bottom w:val="none" w:sz="0" w:space="0" w:color="auto"/>
            <w:right w:val="none" w:sz="0" w:space="0" w:color="auto"/>
          </w:divBdr>
        </w:div>
        <w:div w:id="1898127203">
          <w:marLeft w:val="480"/>
          <w:marRight w:val="0"/>
          <w:marTop w:val="0"/>
          <w:marBottom w:val="0"/>
          <w:divBdr>
            <w:top w:val="none" w:sz="0" w:space="0" w:color="auto"/>
            <w:left w:val="none" w:sz="0" w:space="0" w:color="auto"/>
            <w:bottom w:val="none" w:sz="0" w:space="0" w:color="auto"/>
            <w:right w:val="none" w:sz="0" w:space="0" w:color="auto"/>
          </w:divBdr>
        </w:div>
        <w:div w:id="949975742">
          <w:marLeft w:val="480"/>
          <w:marRight w:val="0"/>
          <w:marTop w:val="0"/>
          <w:marBottom w:val="0"/>
          <w:divBdr>
            <w:top w:val="none" w:sz="0" w:space="0" w:color="auto"/>
            <w:left w:val="none" w:sz="0" w:space="0" w:color="auto"/>
            <w:bottom w:val="none" w:sz="0" w:space="0" w:color="auto"/>
            <w:right w:val="none" w:sz="0" w:space="0" w:color="auto"/>
          </w:divBdr>
        </w:div>
        <w:div w:id="1762680400">
          <w:marLeft w:val="480"/>
          <w:marRight w:val="0"/>
          <w:marTop w:val="0"/>
          <w:marBottom w:val="0"/>
          <w:divBdr>
            <w:top w:val="none" w:sz="0" w:space="0" w:color="auto"/>
            <w:left w:val="none" w:sz="0" w:space="0" w:color="auto"/>
            <w:bottom w:val="none" w:sz="0" w:space="0" w:color="auto"/>
            <w:right w:val="none" w:sz="0" w:space="0" w:color="auto"/>
          </w:divBdr>
        </w:div>
        <w:div w:id="1162428497">
          <w:marLeft w:val="480"/>
          <w:marRight w:val="0"/>
          <w:marTop w:val="0"/>
          <w:marBottom w:val="0"/>
          <w:divBdr>
            <w:top w:val="none" w:sz="0" w:space="0" w:color="auto"/>
            <w:left w:val="none" w:sz="0" w:space="0" w:color="auto"/>
            <w:bottom w:val="none" w:sz="0" w:space="0" w:color="auto"/>
            <w:right w:val="none" w:sz="0" w:space="0" w:color="auto"/>
          </w:divBdr>
        </w:div>
        <w:div w:id="1930233447">
          <w:marLeft w:val="480"/>
          <w:marRight w:val="0"/>
          <w:marTop w:val="0"/>
          <w:marBottom w:val="0"/>
          <w:divBdr>
            <w:top w:val="none" w:sz="0" w:space="0" w:color="auto"/>
            <w:left w:val="none" w:sz="0" w:space="0" w:color="auto"/>
            <w:bottom w:val="none" w:sz="0" w:space="0" w:color="auto"/>
            <w:right w:val="none" w:sz="0" w:space="0" w:color="auto"/>
          </w:divBdr>
        </w:div>
        <w:div w:id="491334213">
          <w:marLeft w:val="480"/>
          <w:marRight w:val="0"/>
          <w:marTop w:val="0"/>
          <w:marBottom w:val="0"/>
          <w:divBdr>
            <w:top w:val="none" w:sz="0" w:space="0" w:color="auto"/>
            <w:left w:val="none" w:sz="0" w:space="0" w:color="auto"/>
            <w:bottom w:val="none" w:sz="0" w:space="0" w:color="auto"/>
            <w:right w:val="none" w:sz="0" w:space="0" w:color="auto"/>
          </w:divBdr>
        </w:div>
        <w:div w:id="770124161">
          <w:marLeft w:val="480"/>
          <w:marRight w:val="0"/>
          <w:marTop w:val="0"/>
          <w:marBottom w:val="0"/>
          <w:divBdr>
            <w:top w:val="none" w:sz="0" w:space="0" w:color="auto"/>
            <w:left w:val="none" w:sz="0" w:space="0" w:color="auto"/>
            <w:bottom w:val="none" w:sz="0" w:space="0" w:color="auto"/>
            <w:right w:val="none" w:sz="0" w:space="0" w:color="auto"/>
          </w:divBdr>
        </w:div>
        <w:div w:id="1014381307">
          <w:marLeft w:val="480"/>
          <w:marRight w:val="0"/>
          <w:marTop w:val="0"/>
          <w:marBottom w:val="0"/>
          <w:divBdr>
            <w:top w:val="none" w:sz="0" w:space="0" w:color="auto"/>
            <w:left w:val="none" w:sz="0" w:space="0" w:color="auto"/>
            <w:bottom w:val="none" w:sz="0" w:space="0" w:color="auto"/>
            <w:right w:val="none" w:sz="0" w:space="0" w:color="auto"/>
          </w:divBdr>
        </w:div>
        <w:div w:id="1358699589">
          <w:marLeft w:val="480"/>
          <w:marRight w:val="0"/>
          <w:marTop w:val="0"/>
          <w:marBottom w:val="0"/>
          <w:divBdr>
            <w:top w:val="none" w:sz="0" w:space="0" w:color="auto"/>
            <w:left w:val="none" w:sz="0" w:space="0" w:color="auto"/>
            <w:bottom w:val="none" w:sz="0" w:space="0" w:color="auto"/>
            <w:right w:val="none" w:sz="0" w:space="0" w:color="auto"/>
          </w:divBdr>
        </w:div>
        <w:div w:id="47189800">
          <w:marLeft w:val="480"/>
          <w:marRight w:val="0"/>
          <w:marTop w:val="0"/>
          <w:marBottom w:val="0"/>
          <w:divBdr>
            <w:top w:val="none" w:sz="0" w:space="0" w:color="auto"/>
            <w:left w:val="none" w:sz="0" w:space="0" w:color="auto"/>
            <w:bottom w:val="none" w:sz="0" w:space="0" w:color="auto"/>
            <w:right w:val="none" w:sz="0" w:space="0" w:color="auto"/>
          </w:divBdr>
        </w:div>
        <w:div w:id="2143427257">
          <w:marLeft w:val="480"/>
          <w:marRight w:val="0"/>
          <w:marTop w:val="0"/>
          <w:marBottom w:val="0"/>
          <w:divBdr>
            <w:top w:val="none" w:sz="0" w:space="0" w:color="auto"/>
            <w:left w:val="none" w:sz="0" w:space="0" w:color="auto"/>
            <w:bottom w:val="none" w:sz="0" w:space="0" w:color="auto"/>
            <w:right w:val="none" w:sz="0" w:space="0" w:color="auto"/>
          </w:divBdr>
        </w:div>
        <w:div w:id="893810949">
          <w:marLeft w:val="480"/>
          <w:marRight w:val="0"/>
          <w:marTop w:val="0"/>
          <w:marBottom w:val="0"/>
          <w:divBdr>
            <w:top w:val="none" w:sz="0" w:space="0" w:color="auto"/>
            <w:left w:val="none" w:sz="0" w:space="0" w:color="auto"/>
            <w:bottom w:val="none" w:sz="0" w:space="0" w:color="auto"/>
            <w:right w:val="none" w:sz="0" w:space="0" w:color="auto"/>
          </w:divBdr>
        </w:div>
        <w:div w:id="1546796707">
          <w:marLeft w:val="480"/>
          <w:marRight w:val="0"/>
          <w:marTop w:val="0"/>
          <w:marBottom w:val="0"/>
          <w:divBdr>
            <w:top w:val="none" w:sz="0" w:space="0" w:color="auto"/>
            <w:left w:val="none" w:sz="0" w:space="0" w:color="auto"/>
            <w:bottom w:val="none" w:sz="0" w:space="0" w:color="auto"/>
            <w:right w:val="none" w:sz="0" w:space="0" w:color="auto"/>
          </w:divBdr>
        </w:div>
        <w:div w:id="264113515">
          <w:marLeft w:val="480"/>
          <w:marRight w:val="0"/>
          <w:marTop w:val="0"/>
          <w:marBottom w:val="0"/>
          <w:divBdr>
            <w:top w:val="none" w:sz="0" w:space="0" w:color="auto"/>
            <w:left w:val="none" w:sz="0" w:space="0" w:color="auto"/>
            <w:bottom w:val="none" w:sz="0" w:space="0" w:color="auto"/>
            <w:right w:val="none" w:sz="0" w:space="0" w:color="auto"/>
          </w:divBdr>
        </w:div>
        <w:div w:id="1093167666">
          <w:marLeft w:val="480"/>
          <w:marRight w:val="0"/>
          <w:marTop w:val="0"/>
          <w:marBottom w:val="0"/>
          <w:divBdr>
            <w:top w:val="none" w:sz="0" w:space="0" w:color="auto"/>
            <w:left w:val="none" w:sz="0" w:space="0" w:color="auto"/>
            <w:bottom w:val="none" w:sz="0" w:space="0" w:color="auto"/>
            <w:right w:val="none" w:sz="0" w:space="0" w:color="auto"/>
          </w:divBdr>
        </w:div>
        <w:div w:id="965235930">
          <w:marLeft w:val="480"/>
          <w:marRight w:val="0"/>
          <w:marTop w:val="0"/>
          <w:marBottom w:val="0"/>
          <w:divBdr>
            <w:top w:val="none" w:sz="0" w:space="0" w:color="auto"/>
            <w:left w:val="none" w:sz="0" w:space="0" w:color="auto"/>
            <w:bottom w:val="none" w:sz="0" w:space="0" w:color="auto"/>
            <w:right w:val="none" w:sz="0" w:space="0" w:color="auto"/>
          </w:divBdr>
        </w:div>
        <w:div w:id="1532457225">
          <w:marLeft w:val="480"/>
          <w:marRight w:val="0"/>
          <w:marTop w:val="0"/>
          <w:marBottom w:val="0"/>
          <w:divBdr>
            <w:top w:val="none" w:sz="0" w:space="0" w:color="auto"/>
            <w:left w:val="none" w:sz="0" w:space="0" w:color="auto"/>
            <w:bottom w:val="none" w:sz="0" w:space="0" w:color="auto"/>
            <w:right w:val="none" w:sz="0" w:space="0" w:color="auto"/>
          </w:divBdr>
        </w:div>
        <w:div w:id="357319212">
          <w:marLeft w:val="480"/>
          <w:marRight w:val="0"/>
          <w:marTop w:val="0"/>
          <w:marBottom w:val="0"/>
          <w:divBdr>
            <w:top w:val="none" w:sz="0" w:space="0" w:color="auto"/>
            <w:left w:val="none" w:sz="0" w:space="0" w:color="auto"/>
            <w:bottom w:val="none" w:sz="0" w:space="0" w:color="auto"/>
            <w:right w:val="none" w:sz="0" w:space="0" w:color="auto"/>
          </w:divBdr>
        </w:div>
        <w:div w:id="559362996">
          <w:marLeft w:val="480"/>
          <w:marRight w:val="0"/>
          <w:marTop w:val="0"/>
          <w:marBottom w:val="0"/>
          <w:divBdr>
            <w:top w:val="none" w:sz="0" w:space="0" w:color="auto"/>
            <w:left w:val="none" w:sz="0" w:space="0" w:color="auto"/>
            <w:bottom w:val="none" w:sz="0" w:space="0" w:color="auto"/>
            <w:right w:val="none" w:sz="0" w:space="0" w:color="auto"/>
          </w:divBdr>
        </w:div>
        <w:div w:id="174614322">
          <w:marLeft w:val="480"/>
          <w:marRight w:val="0"/>
          <w:marTop w:val="0"/>
          <w:marBottom w:val="0"/>
          <w:divBdr>
            <w:top w:val="none" w:sz="0" w:space="0" w:color="auto"/>
            <w:left w:val="none" w:sz="0" w:space="0" w:color="auto"/>
            <w:bottom w:val="none" w:sz="0" w:space="0" w:color="auto"/>
            <w:right w:val="none" w:sz="0" w:space="0" w:color="auto"/>
          </w:divBdr>
        </w:div>
        <w:div w:id="480777879">
          <w:marLeft w:val="480"/>
          <w:marRight w:val="0"/>
          <w:marTop w:val="0"/>
          <w:marBottom w:val="0"/>
          <w:divBdr>
            <w:top w:val="none" w:sz="0" w:space="0" w:color="auto"/>
            <w:left w:val="none" w:sz="0" w:space="0" w:color="auto"/>
            <w:bottom w:val="none" w:sz="0" w:space="0" w:color="auto"/>
            <w:right w:val="none" w:sz="0" w:space="0" w:color="auto"/>
          </w:divBdr>
        </w:div>
        <w:div w:id="1056852952">
          <w:marLeft w:val="480"/>
          <w:marRight w:val="0"/>
          <w:marTop w:val="0"/>
          <w:marBottom w:val="0"/>
          <w:divBdr>
            <w:top w:val="none" w:sz="0" w:space="0" w:color="auto"/>
            <w:left w:val="none" w:sz="0" w:space="0" w:color="auto"/>
            <w:bottom w:val="none" w:sz="0" w:space="0" w:color="auto"/>
            <w:right w:val="none" w:sz="0" w:space="0" w:color="auto"/>
          </w:divBdr>
        </w:div>
        <w:div w:id="1301349326">
          <w:marLeft w:val="480"/>
          <w:marRight w:val="0"/>
          <w:marTop w:val="0"/>
          <w:marBottom w:val="0"/>
          <w:divBdr>
            <w:top w:val="none" w:sz="0" w:space="0" w:color="auto"/>
            <w:left w:val="none" w:sz="0" w:space="0" w:color="auto"/>
            <w:bottom w:val="none" w:sz="0" w:space="0" w:color="auto"/>
            <w:right w:val="none" w:sz="0" w:space="0" w:color="auto"/>
          </w:divBdr>
        </w:div>
        <w:div w:id="81920857">
          <w:marLeft w:val="480"/>
          <w:marRight w:val="0"/>
          <w:marTop w:val="0"/>
          <w:marBottom w:val="0"/>
          <w:divBdr>
            <w:top w:val="none" w:sz="0" w:space="0" w:color="auto"/>
            <w:left w:val="none" w:sz="0" w:space="0" w:color="auto"/>
            <w:bottom w:val="none" w:sz="0" w:space="0" w:color="auto"/>
            <w:right w:val="none" w:sz="0" w:space="0" w:color="auto"/>
          </w:divBdr>
        </w:div>
        <w:div w:id="1948850768">
          <w:marLeft w:val="480"/>
          <w:marRight w:val="0"/>
          <w:marTop w:val="0"/>
          <w:marBottom w:val="0"/>
          <w:divBdr>
            <w:top w:val="none" w:sz="0" w:space="0" w:color="auto"/>
            <w:left w:val="none" w:sz="0" w:space="0" w:color="auto"/>
            <w:bottom w:val="none" w:sz="0" w:space="0" w:color="auto"/>
            <w:right w:val="none" w:sz="0" w:space="0" w:color="auto"/>
          </w:divBdr>
        </w:div>
        <w:div w:id="1847089306">
          <w:marLeft w:val="480"/>
          <w:marRight w:val="0"/>
          <w:marTop w:val="0"/>
          <w:marBottom w:val="0"/>
          <w:divBdr>
            <w:top w:val="none" w:sz="0" w:space="0" w:color="auto"/>
            <w:left w:val="none" w:sz="0" w:space="0" w:color="auto"/>
            <w:bottom w:val="none" w:sz="0" w:space="0" w:color="auto"/>
            <w:right w:val="none" w:sz="0" w:space="0" w:color="auto"/>
          </w:divBdr>
        </w:div>
        <w:div w:id="860318550">
          <w:marLeft w:val="480"/>
          <w:marRight w:val="0"/>
          <w:marTop w:val="0"/>
          <w:marBottom w:val="0"/>
          <w:divBdr>
            <w:top w:val="none" w:sz="0" w:space="0" w:color="auto"/>
            <w:left w:val="none" w:sz="0" w:space="0" w:color="auto"/>
            <w:bottom w:val="none" w:sz="0" w:space="0" w:color="auto"/>
            <w:right w:val="none" w:sz="0" w:space="0" w:color="auto"/>
          </w:divBdr>
        </w:div>
        <w:div w:id="1820461545">
          <w:marLeft w:val="480"/>
          <w:marRight w:val="0"/>
          <w:marTop w:val="0"/>
          <w:marBottom w:val="0"/>
          <w:divBdr>
            <w:top w:val="none" w:sz="0" w:space="0" w:color="auto"/>
            <w:left w:val="none" w:sz="0" w:space="0" w:color="auto"/>
            <w:bottom w:val="none" w:sz="0" w:space="0" w:color="auto"/>
            <w:right w:val="none" w:sz="0" w:space="0" w:color="auto"/>
          </w:divBdr>
        </w:div>
        <w:div w:id="679430393">
          <w:marLeft w:val="480"/>
          <w:marRight w:val="0"/>
          <w:marTop w:val="0"/>
          <w:marBottom w:val="0"/>
          <w:divBdr>
            <w:top w:val="none" w:sz="0" w:space="0" w:color="auto"/>
            <w:left w:val="none" w:sz="0" w:space="0" w:color="auto"/>
            <w:bottom w:val="none" w:sz="0" w:space="0" w:color="auto"/>
            <w:right w:val="none" w:sz="0" w:space="0" w:color="auto"/>
          </w:divBdr>
        </w:div>
        <w:div w:id="399182657">
          <w:marLeft w:val="480"/>
          <w:marRight w:val="0"/>
          <w:marTop w:val="0"/>
          <w:marBottom w:val="0"/>
          <w:divBdr>
            <w:top w:val="none" w:sz="0" w:space="0" w:color="auto"/>
            <w:left w:val="none" w:sz="0" w:space="0" w:color="auto"/>
            <w:bottom w:val="none" w:sz="0" w:space="0" w:color="auto"/>
            <w:right w:val="none" w:sz="0" w:space="0" w:color="auto"/>
          </w:divBdr>
        </w:div>
        <w:div w:id="1361856510">
          <w:marLeft w:val="480"/>
          <w:marRight w:val="0"/>
          <w:marTop w:val="0"/>
          <w:marBottom w:val="0"/>
          <w:divBdr>
            <w:top w:val="none" w:sz="0" w:space="0" w:color="auto"/>
            <w:left w:val="none" w:sz="0" w:space="0" w:color="auto"/>
            <w:bottom w:val="none" w:sz="0" w:space="0" w:color="auto"/>
            <w:right w:val="none" w:sz="0" w:space="0" w:color="auto"/>
          </w:divBdr>
        </w:div>
        <w:div w:id="1772385363">
          <w:marLeft w:val="480"/>
          <w:marRight w:val="0"/>
          <w:marTop w:val="0"/>
          <w:marBottom w:val="0"/>
          <w:divBdr>
            <w:top w:val="none" w:sz="0" w:space="0" w:color="auto"/>
            <w:left w:val="none" w:sz="0" w:space="0" w:color="auto"/>
            <w:bottom w:val="none" w:sz="0" w:space="0" w:color="auto"/>
            <w:right w:val="none" w:sz="0" w:space="0" w:color="auto"/>
          </w:divBdr>
        </w:div>
        <w:div w:id="1080637712">
          <w:marLeft w:val="480"/>
          <w:marRight w:val="0"/>
          <w:marTop w:val="0"/>
          <w:marBottom w:val="0"/>
          <w:divBdr>
            <w:top w:val="none" w:sz="0" w:space="0" w:color="auto"/>
            <w:left w:val="none" w:sz="0" w:space="0" w:color="auto"/>
            <w:bottom w:val="none" w:sz="0" w:space="0" w:color="auto"/>
            <w:right w:val="none" w:sz="0" w:space="0" w:color="auto"/>
          </w:divBdr>
        </w:div>
        <w:div w:id="794328016">
          <w:marLeft w:val="480"/>
          <w:marRight w:val="0"/>
          <w:marTop w:val="0"/>
          <w:marBottom w:val="0"/>
          <w:divBdr>
            <w:top w:val="none" w:sz="0" w:space="0" w:color="auto"/>
            <w:left w:val="none" w:sz="0" w:space="0" w:color="auto"/>
            <w:bottom w:val="none" w:sz="0" w:space="0" w:color="auto"/>
            <w:right w:val="none" w:sz="0" w:space="0" w:color="auto"/>
          </w:divBdr>
        </w:div>
        <w:div w:id="362175798">
          <w:marLeft w:val="480"/>
          <w:marRight w:val="0"/>
          <w:marTop w:val="0"/>
          <w:marBottom w:val="0"/>
          <w:divBdr>
            <w:top w:val="none" w:sz="0" w:space="0" w:color="auto"/>
            <w:left w:val="none" w:sz="0" w:space="0" w:color="auto"/>
            <w:bottom w:val="none" w:sz="0" w:space="0" w:color="auto"/>
            <w:right w:val="none" w:sz="0" w:space="0" w:color="auto"/>
          </w:divBdr>
        </w:div>
        <w:div w:id="73472991">
          <w:marLeft w:val="480"/>
          <w:marRight w:val="0"/>
          <w:marTop w:val="0"/>
          <w:marBottom w:val="0"/>
          <w:divBdr>
            <w:top w:val="none" w:sz="0" w:space="0" w:color="auto"/>
            <w:left w:val="none" w:sz="0" w:space="0" w:color="auto"/>
            <w:bottom w:val="none" w:sz="0" w:space="0" w:color="auto"/>
            <w:right w:val="none" w:sz="0" w:space="0" w:color="auto"/>
          </w:divBdr>
        </w:div>
        <w:div w:id="1174297378">
          <w:marLeft w:val="480"/>
          <w:marRight w:val="0"/>
          <w:marTop w:val="0"/>
          <w:marBottom w:val="0"/>
          <w:divBdr>
            <w:top w:val="none" w:sz="0" w:space="0" w:color="auto"/>
            <w:left w:val="none" w:sz="0" w:space="0" w:color="auto"/>
            <w:bottom w:val="none" w:sz="0" w:space="0" w:color="auto"/>
            <w:right w:val="none" w:sz="0" w:space="0" w:color="auto"/>
          </w:divBdr>
        </w:div>
        <w:div w:id="1108694429">
          <w:marLeft w:val="480"/>
          <w:marRight w:val="0"/>
          <w:marTop w:val="0"/>
          <w:marBottom w:val="0"/>
          <w:divBdr>
            <w:top w:val="none" w:sz="0" w:space="0" w:color="auto"/>
            <w:left w:val="none" w:sz="0" w:space="0" w:color="auto"/>
            <w:bottom w:val="none" w:sz="0" w:space="0" w:color="auto"/>
            <w:right w:val="none" w:sz="0" w:space="0" w:color="auto"/>
          </w:divBdr>
        </w:div>
        <w:div w:id="410662091">
          <w:marLeft w:val="480"/>
          <w:marRight w:val="0"/>
          <w:marTop w:val="0"/>
          <w:marBottom w:val="0"/>
          <w:divBdr>
            <w:top w:val="none" w:sz="0" w:space="0" w:color="auto"/>
            <w:left w:val="none" w:sz="0" w:space="0" w:color="auto"/>
            <w:bottom w:val="none" w:sz="0" w:space="0" w:color="auto"/>
            <w:right w:val="none" w:sz="0" w:space="0" w:color="auto"/>
          </w:divBdr>
        </w:div>
        <w:div w:id="1980726948">
          <w:marLeft w:val="480"/>
          <w:marRight w:val="0"/>
          <w:marTop w:val="0"/>
          <w:marBottom w:val="0"/>
          <w:divBdr>
            <w:top w:val="none" w:sz="0" w:space="0" w:color="auto"/>
            <w:left w:val="none" w:sz="0" w:space="0" w:color="auto"/>
            <w:bottom w:val="none" w:sz="0" w:space="0" w:color="auto"/>
            <w:right w:val="none" w:sz="0" w:space="0" w:color="auto"/>
          </w:divBdr>
        </w:div>
        <w:div w:id="155196482">
          <w:marLeft w:val="480"/>
          <w:marRight w:val="0"/>
          <w:marTop w:val="0"/>
          <w:marBottom w:val="0"/>
          <w:divBdr>
            <w:top w:val="none" w:sz="0" w:space="0" w:color="auto"/>
            <w:left w:val="none" w:sz="0" w:space="0" w:color="auto"/>
            <w:bottom w:val="none" w:sz="0" w:space="0" w:color="auto"/>
            <w:right w:val="none" w:sz="0" w:space="0" w:color="auto"/>
          </w:divBdr>
        </w:div>
        <w:div w:id="831990892">
          <w:marLeft w:val="480"/>
          <w:marRight w:val="0"/>
          <w:marTop w:val="0"/>
          <w:marBottom w:val="0"/>
          <w:divBdr>
            <w:top w:val="none" w:sz="0" w:space="0" w:color="auto"/>
            <w:left w:val="none" w:sz="0" w:space="0" w:color="auto"/>
            <w:bottom w:val="none" w:sz="0" w:space="0" w:color="auto"/>
            <w:right w:val="none" w:sz="0" w:space="0" w:color="auto"/>
          </w:divBdr>
        </w:div>
        <w:div w:id="1319311189">
          <w:marLeft w:val="480"/>
          <w:marRight w:val="0"/>
          <w:marTop w:val="0"/>
          <w:marBottom w:val="0"/>
          <w:divBdr>
            <w:top w:val="none" w:sz="0" w:space="0" w:color="auto"/>
            <w:left w:val="none" w:sz="0" w:space="0" w:color="auto"/>
            <w:bottom w:val="none" w:sz="0" w:space="0" w:color="auto"/>
            <w:right w:val="none" w:sz="0" w:space="0" w:color="auto"/>
          </w:divBdr>
        </w:div>
        <w:div w:id="527766416">
          <w:marLeft w:val="480"/>
          <w:marRight w:val="0"/>
          <w:marTop w:val="0"/>
          <w:marBottom w:val="0"/>
          <w:divBdr>
            <w:top w:val="none" w:sz="0" w:space="0" w:color="auto"/>
            <w:left w:val="none" w:sz="0" w:space="0" w:color="auto"/>
            <w:bottom w:val="none" w:sz="0" w:space="0" w:color="auto"/>
            <w:right w:val="none" w:sz="0" w:space="0" w:color="auto"/>
          </w:divBdr>
        </w:div>
        <w:div w:id="407046130">
          <w:marLeft w:val="480"/>
          <w:marRight w:val="0"/>
          <w:marTop w:val="0"/>
          <w:marBottom w:val="0"/>
          <w:divBdr>
            <w:top w:val="none" w:sz="0" w:space="0" w:color="auto"/>
            <w:left w:val="none" w:sz="0" w:space="0" w:color="auto"/>
            <w:bottom w:val="none" w:sz="0" w:space="0" w:color="auto"/>
            <w:right w:val="none" w:sz="0" w:space="0" w:color="auto"/>
          </w:divBdr>
        </w:div>
        <w:div w:id="1771075180">
          <w:marLeft w:val="480"/>
          <w:marRight w:val="0"/>
          <w:marTop w:val="0"/>
          <w:marBottom w:val="0"/>
          <w:divBdr>
            <w:top w:val="none" w:sz="0" w:space="0" w:color="auto"/>
            <w:left w:val="none" w:sz="0" w:space="0" w:color="auto"/>
            <w:bottom w:val="none" w:sz="0" w:space="0" w:color="auto"/>
            <w:right w:val="none" w:sz="0" w:space="0" w:color="auto"/>
          </w:divBdr>
        </w:div>
        <w:div w:id="1147555228">
          <w:marLeft w:val="480"/>
          <w:marRight w:val="0"/>
          <w:marTop w:val="0"/>
          <w:marBottom w:val="0"/>
          <w:divBdr>
            <w:top w:val="none" w:sz="0" w:space="0" w:color="auto"/>
            <w:left w:val="none" w:sz="0" w:space="0" w:color="auto"/>
            <w:bottom w:val="none" w:sz="0" w:space="0" w:color="auto"/>
            <w:right w:val="none" w:sz="0" w:space="0" w:color="auto"/>
          </w:divBdr>
        </w:div>
        <w:div w:id="1857188971">
          <w:marLeft w:val="480"/>
          <w:marRight w:val="0"/>
          <w:marTop w:val="0"/>
          <w:marBottom w:val="0"/>
          <w:divBdr>
            <w:top w:val="none" w:sz="0" w:space="0" w:color="auto"/>
            <w:left w:val="none" w:sz="0" w:space="0" w:color="auto"/>
            <w:bottom w:val="none" w:sz="0" w:space="0" w:color="auto"/>
            <w:right w:val="none" w:sz="0" w:space="0" w:color="auto"/>
          </w:divBdr>
        </w:div>
        <w:div w:id="1520314330">
          <w:marLeft w:val="480"/>
          <w:marRight w:val="0"/>
          <w:marTop w:val="0"/>
          <w:marBottom w:val="0"/>
          <w:divBdr>
            <w:top w:val="none" w:sz="0" w:space="0" w:color="auto"/>
            <w:left w:val="none" w:sz="0" w:space="0" w:color="auto"/>
            <w:bottom w:val="none" w:sz="0" w:space="0" w:color="auto"/>
            <w:right w:val="none" w:sz="0" w:space="0" w:color="auto"/>
          </w:divBdr>
        </w:div>
        <w:div w:id="1711297591">
          <w:marLeft w:val="480"/>
          <w:marRight w:val="0"/>
          <w:marTop w:val="0"/>
          <w:marBottom w:val="0"/>
          <w:divBdr>
            <w:top w:val="none" w:sz="0" w:space="0" w:color="auto"/>
            <w:left w:val="none" w:sz="0" w:space="0" w:color="auto"/>
            <w:bottom w:val="none" w:sz="0" w:space="0" w:color="auto"/>
            <w:right w:val="none" w:sz="0" w:space="0" w:color="auto"/>
          </w:divBdr>
        </w:div>
        <w:div w:id="1358965453">
          <w:marLeft w:val="480"/>
          <w:marRight w:val="0"/>
          <w:marTop w:val="0"/>
          <w:marBottom w:val="0"/>
          <w:divBdr>
            <w:top w:val="none" w:sz="0" w:space="0" w:color="auto"/>
            <w:left w:val="none" w:sz="0" w:space="0" w:color="auto"/>
            <w:bottom w:val="none" w:sz="0" w:space="0" w:color="auto"/>
            <w:right w:val="none" w:sz="0" w:space="0" w:color="auto"/>
          </w:divBdr>
        </w:div>
        <w:div w:id="193808634">
          <w:marLeft w:val="480"/>
          <w:marRight w:val="0"/>
          <w:marTop w:val="0"/>
          <w:marBottom w:val="0"/>
          <w:divBdr>
            <w:top w:val="none" w:sz="0" w:space="0" w:color="auto"/>
            <w:left w:val="none" w:sz="0" w:space="0" w:color="auto"/>
            <w:bottom w:val="none" w:sz="0" w:space="0" w:color="auto"/>
            <w:right w:val="none" w:sz="0" w:space="0" w:color="auto"/>
          </w:divBdr>
        </w:div>
        <w:div w:id="866287614">
          <w:marLeft w:val="480"/>
          <w:marRight w:val="0"/>
          <w:marTop w:val="0"/>
          <w:marBottom w:val="0"/>
          <w:divBdr>
            <w:top w:val="none" w:sz="0" w:space="0" w:color="auto"/>
            <w:left w:val="none" w:sz="0" w:space="0" w:color="auto"/>
            <w:bottom w:val="none" w:sz="0" w:space="0" w:color="auto"/>
            <w:right w:val="none" w:sz="0" w:space="0" w:color="auto"/>
          </w:divBdr>
        </w:div>
        <w:div w:id="1387070490">
          <w:marLeft w:val="480"/>
          <w:marRight w:val="0"/>
          <w:marTop w:val="0"/>
          <w:marBottom w:val="0"/>
          <w:divBdr>
            <w:top w:val="none" w:sz="0" w:space="0" w:color="auto"/>
            <w:left w:val="none" w:sz="0" w:space="0" w:color="auto"/>
            <w:bottom w:val="none" w:sz="0" w:space="0" w:color="auto"/>
            <w:right w:val="none" w:sz="0" w:space="0" w:color="auto"/>
          </w:divBdr>
        </w:div>
        <w:div w:id="1613629304">
          <w:marLeft w:val="480"/>
          <w:marRight w:val="0"/>
          <w:marTop w:val="0"/>
          <w:marBottom w:val="0"/>
          <w:divBdr>
            <w:top w:val="none" w:sz="0" w:space="0" w:color="auto"/>
            <w:left w:val="none" w:sz="0" w:space="0" w:color="auto"/>
            <w:bottom w:val="none" w:sz="0" w:space="0" w:color="auto"/>
            <w:right w:val="none" w:sz="0" w:space="0" w:color="auto"/>
          </w:divBdr>
        </w:div>
        <w:div w:id="148137046">
          <w:marLeft w:val="480"/>
          <w:marRight w:val="0"/>
          <w:marTop w:val="0"/>
          <w:marBottom w:val="0"/>
          <w:divBdr>
            <w:top w:val="none" w:sz="0" w:space="0" w:color="auto"/>
            <w:left w:val="none" w:sz="0" w:space="0" w:color="auto"/>
            <w:bottom w:val="none" w:sz="0" w:space="0" w:color="auto"/>
            <w:right w:val="none" w:sz="0" w:space="0" w:color="auto"/>
          </w:divBdr>
        </w:div>
        <w:div w:id="1357581928">
          <w:marLeft w:val="480"/>
          <w:marRight w:val="0"/>
          <w:marTop w:val="0"/>
          <w:marBottom w:val="0"/>
          <w:divBdr>
            <w:top w:val="none" w:sz="0" w:space="0" w:color="auto"/>
            <w:left w:val="none" w:sz="0" w:space="0" w:color="auto"/>
            <w:bottom w:val="none" w:sz="0" w:space="0" w:color="auto"/>
            <w:right w:val="none" w:sz="0" w:space="0" w:color="auto"/>
          </w:divBdr>
        </w:div>
        <w:div w:id="743910909">
          <w:marLeft w:val="480"/>
          <w:marRight w:val="0"/>
          <w:marTop w:val="0"/>
          <w:marBottom w:val="0"/>
          <w:divBdr>
            <w:top w:val="none" w:sz="0" w:space="0" w:color="auto"/>
            <w:left w:val="none" w:sz="0" w:space="0" w:color="auto"/>
            <w:bottom w:val="none" w:sz="0" w:space="0" w:color="auto"/>
            <w:right w:val="none" w:sz="0" w:space="0" w:color="auto"/>
          </w:divBdr>
        </w:div>
        <w:div w:id="1311405543">
          <w:marLeft w:val="480"/>
          <w:marRight w:val="0"/>
          <w:marTop w:val="0"/>
          <w:marBottom w:val="0"/>
          <w:divBdr>
            <w:top w:val="none" w:sz="0" w:space="0" w:color="auto"/>
            <w:left w:val="none" w:sz="0" w:space="0" w:color="auto"/>
            <w:bottom w:val="none" w:sz="0" w:space="0" w:color="auto"/>
            <w:right w:val="none" w:sz="0" w:space="0" w:color="auto"/>
          </w:divBdr>
        </w:div>
        <w:div w:id="1340428586">
          <w:marLeft w:val="480"/>
          <w:marRight w:val="0"/>
          <w:marTop w:val="0"/>
          <w:marBottom w:val="0"/>
          <w:divBdr>
            <w:top w:val="none" w:sz="0" w:space="0" w:color="auto"/>
            <w:left w:val="none" w:sz="0" w:space="0" w:color="auto"/>
            <w:bottom w:val="none" w:sz="0" w:space="0" w:color="auto"/>
            <w:right w:val="none" w:sz="0" w:space="0" w:color="auto"/>
          </w:divBdr>
        </w:div>
        <w:div w:id="1223952334">
          <w:marLeft w:val="480"/>
          <w:marRight w:val="0"/>
          <w:marTop w:val="0"/>
          <w:marBottom w:val="0"/>
          <w:divBdr>
            <w:top w:val="none" w:sz="0" w:space="0" w:color="auto"/>
            <w:left w:val="none" w:sz="0" w:space="0" w:color="auto"/>
            <w:bottom w:val="none" w:sz="0" w:space="0" w:color="auto"/>
            <w:right w:val="none" w:sz="0" w:space="0" w:color="auto"/>
          </w:divBdr>
        </w:div>
        <w:div w:id="86387504">
          <w:marLeft w:val="480"/>
          <w:marRight w:val="0"/>
          <w:marTop w:val="0"/>
          <w:marBottom w:val="0"/>
          <w:divBdr>
            <w:top w:val="none" w:sz="0" w:space="0" w:color="auto"/>
            <w:left w:val="none" w:sz="0" w:space="0" w:color="auto"/>
            <w:bottom w:val="none" w:sz="0" w:space="0" w:color="auto"/>
            <w:right w:val="none" w:sz="0" w:space="0" w:color="auto"/>
          </w:divBdr>
        </w:div>
        <w:div w:id="1961837636">
          <w:marLeft w:val="480"/>
          <w:marRight w:val="0"/>
          <w:marTop w:val="0"/>
          <w:marBottom w:val="0"/>
          <w:divBdr>
            <w:top w:val="none" w:sz="0" w:space="0" w:color="auto"/>
            <w:left w:val="none" w:sz="0" w:space="0" w:color="auto"/>
            <w:bottom w:val="none" w:sz="0" w:space="0" w:color="auto"/>
            <w:right w:val="none" w:sz="0" w:space="0" w:color="auto"/>
          </w:divBdr>
        </w:div>
        <w:div w:id="268779827">
          <w:marLeft w:val="480"/>
          <w:marRight w:val="0"/>
          <w:marTop w:val="0"/>
          <w:marBottom w:val="0"/>
          <w:divBdr>
            <w:top w:val="none" w:sz="0" w:space="0" w:color="auto"/>
            <w:left w:val="none" w:sz="0" w:space="0" w:color="auto"/>
            <w:bottom w:val="none" w:sz="0" w:space="0" w:color="auto"/>
            <w:right w:val="none" w:sz="0" w:space="0" w:color="auto"/>
          </w:divBdr>
        </w:div>
        <w:div w:id="1433207629">
          <w:marLeft w:val="480"/>
          <w:marRight w:val="0"/>
          <w:marTop w:val="0"/>
          <w:marBottom w:val="0"/>
          <w:divBdr>
            <w:top w:val="none" w:sz="0" w:space="0" w:color="auto"/>
            <w:left w:val="none" w:sz="0" w:space="0" w:color="auto"/>
            <w:bottom w:val="none" w:sz="0" w:space="0" w:color="auto"/>
            <w:right w:val="none" w:sz="0" w:space="0" w:color="auto"/>
          </w:divBdr>
        </w:div>
        <w:div w:id="798763116">
          <w:marLeft w:val="480"/>
          <w:marRight w:val="0"/>
          <w:marTop w:val="0"/>
          <w:marBottom w:val="0"/>
          <w:divBdr>
            <w:top w:val="none" w:sz="0" w:space="0" w:color="auto"/>
            <w:left w:val="none" w:sz="0" w:space="0" w:color="auto"/>
            <w:bottom w:val="none" w:sz="0" w:space="0" w:color="auto"/>
            <w:right w:val="none" w:sz="0" w:space="0" w:color="auto"/>
          </w:divBdr>
        </w:div>
        <w:div w:id="1007095960">
          <w:marLeft w:val="480"/>
          <w:marRight w:val="0"/>
          <w:marTop w:val="0"/>
          <w:marBottom w:val="0"/>
          <w:divBdr>
            <w:top w:val="none" w:sz="0" w:space="0" w:color="auto"/>
            <w:left w:val="none" w:sz="0" w:space="0" w:color="auto"/>
            <w:bottom w:val="none" w:sz="0" w:space="0" w:color="auto"/>
            <w:right w:val="none" w:sz="0" w:space="0" w:color="auto"/>
          </w:divBdr>
        </w:div>
        <w:div w:id="299265595">
          <w:marLeft w:val="480"/>
          <w:marRight w:val="0"/>
          <w:marTop w:val="0"/>
          <w:marBottom w:val="0"/>
          <w:divBdr>
            <w:top w:val="none" w:sz="0" w:space="0" w:color="auto"/>
            <w:left w:val="none" w:sz="0" w:space="0" w:color="auto"/>
            <w:bottom w:val="none" w:sz="0" w:space="0" w:color="auto"/>
            <w:right w:val="none" w:sz="0" w:space="0" w:color="auto"/>
          </w:divBdr>
        </w:div>
        <w:div w:id="2079473913">
          <w:marLeft w:val="480"/>
          <w:marRight w:val="0"/>
          <w:marTop w:val="0"/>
          <w:marBottom w:val="0"/>
          <w:divBdr>
            <w:top w:val="none" w:sz="0" w:space="0" w:color="auto"/>
            <w:left w:val="none" w:sz="0" w:space="0" w:color="auto"/>
            <w:bottom w:val="none" w:sz="0" w:space="0" w:color="auto"/>
            <w:right w:val="none" w:sz="0" w:space="0" w:color="auto"/>
          </w:divBdr>
        </w:div>
        <w:div w:id="752360478">
          <w:marLeft w:val="480"/>
          <w:marRight w:val="0"/>
          <w:marTop w:val="0"/>
          <w:marBottom w:val="0"/>
          <w:divBdr>
            <w:top w:val="none" w:sz="0" w:space="0" w:color="auto"/>
            <w:left w:val="none" w:sz="0" w:space="0" w:color="auto"/>
            <w:bottom w:val="none" w:sz="0" w:space="0" w:color="auto"/>
            <w:right w:val="none" w:sz="0" w:space="0" w:color="auto"/>
          </w:divBdr>
        </w:div>
        <w:div w:id="907039818">
          <w:marLeft w:val="480"/>
          <w:marRight w:val="0"/>
          <w:marTop w:val="0"/>
          <w:marBottom w:val="0"/>
          <w:divBdr>
            <w:top w:val="none" w:sz="0" w:space="0" w:color="auto"/>
            <w:left w:val="none" w:sz="0" w:space="0" w:color="auto"/>
            <w:bottom w:val="none" w:sz="0" w:space="0" w:color="auto"/>
            <w:right w:val="none" w:sz="0" w:space="0" w:color="auto"/>
          </w:divBdr>
        </w:div>
        <w:div w:id="1279415887">
          <w:marLeft w:val="480"/>
          <w:marRight w:val="0"/>
          <w:marTop w:val="0"/>
          <w:marBottom w:val="0"/>
          <w:divBdr>
            <w:top w:val="none" w:sz="0" w:space="0" w:color="auto"/>
            <w:left w:val="none" w:sz="0" w:space="0" w:color="auto"/>
            <w:bottom w:val="none" w:sz="0" w:space="0" w:color="auto"/>
            <w:right w:val="none" w:sz="0" w:space="0" w:color="auto"/>
          </w:divBdr>
        </w:div>
        <w:div w:id="1047223958">
          <w:marLeft w:val="480"/>
          <w:marRight w:val="0"/>
          <w:marTop w:val="0"/>
          <w:marBottom w:val="0"/>
          <w:divBdr>
            <w:top w:val="none" w:sz="0" w:space="0" w:color="auto"/>
            <w:left w:val="none" w:sz="0" w:space="0" w:color="auto"/>
            <w:bottom w:val="none" w:sz="0" w:space="0" w:color="auto"/>
            <w:right w:val="none" w:sz="0" w:space="0" w:color="auto"/>
          </w:divBdr>
        </w:div>
        <w:div w:id="1244143735">
          <w:marLeft w:val="480"/>
          <w:marRight w:val="0"/>
          <w:marTop w:val="0"/>
          <w:marBottom w:val="0"/>
          <w:divBdr>
            <w:top w:val="none" w:sz="0" w:space="0" w:color="auto"/>
            <w:left w:val="none" w:sz="0" w:space="0" w:color="auto"/>
            <w:bottom w:val="none" w:sz="0" w:space="0" w:color="auto"/>
            <w:right w:val="none" w:sz="0" w:space="0" w:color="auto"/>
          </w:divBdr>
        </w:div>
        <w:div w:id="276372388">
          <w:marLeft w:val="480"/>
          <w:marRight w:val="0"/>
          <w:marTop w:val="0"/>
          <w:marBottom w:val="0"/>
          <w:divBdr>
            <w:top w:val="none" w:sz="0" w:space="0" w:color="auto"/>
            <w:left w:val="none" w:sz="0" w:space="0" w:color="auto"/>
            <w:bottom w:val="none" w:sz="0" w:space="0" w:color="auto"/>
            <w:right w:val="none" w:sz="0" w:space="0" w:color="auto"/>
          </w:divBdr>
        </w:div>
        <w:div w:id="44373515">
          <w:marLeft w:val="480"/>
          <w:marRight w:val="0"/>
          <w:marTop w:val="0"/>
          <w:marBottom w:val="0"/>
          <w:divBdr>
            <w:top w:val="none" w:sz="0" w:space="0" w:color="auto"/>
            <w:left w:val="none" w:sz="0" w:space="0" w:color="auto"/>
            <w:bottom w:val="none" w:sz="0" w:space="0" w:color="auto"/>
            <w:right w:val="none" w:sz="0" w:space="0" w:color="auto"/>
          </w:divBdr>
        </w:div>
      </w:divsChild>
    </w:div>
    <w:div w:id="812022869">
      <w:bodyDiv w:val="1"/>
      <w:marLeft w:val="0"/>
      <w:marRight w:val="0"/>
      <w:marTop w:val="0"/>
      <w:marBottom w:val="0"/>
      <w:divBdr>
        <w:top w:val="none" w:sz="0" w:space="0" w:color="auto"/>
        <w:left w:val="none" w:sz="0" w:space="0" w:color="auto"/>
        <w:bottom w:val="none" w:sz="0" w:space="0" w:color="auto"/>
        <w:right w:val="none" w:sz="0" w:space="0" w:color="auto"/>
      </w:divBdr>
    </w:div>
    <w:div w:id="812065047">
      <w:bodyDiv w:val="1"/>
      <w:marLeft w:val="0"/>
      <w:marRight w:val="0"/>
      <w:marTop w:val="0"/>
      <w:marBottom w:val="0"/>
      <w:divBdr>
        <w:top w:val="none" w:sz="0" w:space="0" w:color="auto"/>
        <w:left w:val="none" w:sz="0" w:space="0" w:color="auto"/>
        <w:bottom w:val="none" w:sz="0" w:space="0" w:color="auto"/>
        <w:right w:val="none" w:sz="0" w:space="0" w:color="auto"/>
      </w:divBdr>
      <w:divsChild>
        <w:div w:id="869950232">
          <w:marLeft w:val="480"/>
          <w:marRight w:val="0"/>
          <w:marTop w:val="0"/>
          <w:marBottom w:val="0"/>
          <w:divBdr>
            <w:top w:val="none" w:sz="0" w:space="0" w:color="auto"/>
            <w:left w:val="none" w:sz="0" w:space="0" w:color="auto"/>
            <w:bottom w:val="none" w:sz="0" w:space="0" w:color="auto"/>
            <w:right w:val="none" w:sz="0" w:space="0" w:color="auto"/>
          </w:divBdr>
        </w:div>
        <w:div w:id="1007564918">
          <w:marLeft w:val="480"/>
          <w:marRight w:val="0"/>
          <w:marTop w:val="0"/>
          <w:marBottom w:val="0"/>
          <w:divBdr>
            <w:top w:val="none" w:sz="0" w:space="0" w:color="auto"/>
            <w:left w:val="none" w:sz="0" w:space="0" w:color="auto"/>
            <w:bottom w:val="none" w:sz="0" w:space="0" w:color="auto"/>
            <w:right w:val="none" w:sz="0" w:space="0" w:color="auto"/>
          </w:divBdr>
        </w:div>
        <w:div w:id="440031554">
          <w:marLeft w:val="480"/>
          <w:marRight w:val="0"/>
          <w:marTop w:val="0"/>
          <w:marBottom w:val="0"/>
          <w:divBdr>
            <w:top w:val="none" w:sz="0" w:space="0" w:color="auto"/>
            <w:left w:val="none" w:sz="0" w:space="0" w:color="auto"/>
            <w:bottom w:val="none" w:sz="0" w:space="0" w:color="auto"/>
            <w:right w:val="none" w:sz="0" w:space="0" w:color="auto"/>
          </w:divBdr>
        </w:div>
        <w:div w:id="1330402952">
          <w:marLeft w:val="480"/>
          <w:marRight w:val="0"/>
          <w:marTop w:val="0"/>
          <w:marBottom w:val="0"/>
          <w:divBdr>
            <w:top w:val="none" w:sz="0" w:space="0" w:color="auto"/>
            <w:left w:val="none" w:sz="0" w:space="0" w:color="auto"/>
            <w:bottom w:val="none" w:sz="0" w:space="0" w:color="auto"/>
            <w:right w:val="none" w:sz="0" w:space="0" w:color="auto"/>
          </w:divBdr>
        </w:div>
        <w:div w:id="906300602">
          <w:marLeft w:val="480"/>
          <w:marRight w:val="0"/>
          <w:marTop w:val="0"/>
          <w:marBottom w:val="0"/>
          <w:divBdr>
            <w:top w:val="none" w:sz="0" w:space="0" w:color="auto"/>
            <w:left w:val="none" w:sz="0" w:space="0" w:color="auto"/>
            <w:bottom w:val="none" w:sz="0" w:space="0" w:color="auto"/>
            <w:right w:val="none" w:sz="0" w:space="0" w:color="auto"/>
          </w:divBdr>
        </w:div>
        <w:div w:id="1421097365">
          <w:marLeft w:val="480"/>
          <w:marRight w:val="0"/>
          <w:marTop w:val="0"/>
          <w:marBottom w:val="0"/>
          <w:divBdr>
            <w:top w:val="none" w:sz="0" w:space="0" w:color="auto"/>
            <w:left w:val="none" w:sz="0" w:space="0" w:color="auto"/>
            <w:bottom w:val="none" w:sz="0" w:space="0" w:color="auto"/>
            <w:right w:val="none" w:sz="0" w:space="0" w:color="auto"/>
          </w:divBdr>
        </w:div>
        <w:div w:id="501161846">
          <w:marLeft w:val="480"/>
          <w:marRight w:val="0"/>
          <w:marTop w:val="0"/>
          <w:marBottom w:val="0"/>
          <w:divBdr>
            <w:top w:val="none" w:sz="0" w:space="0" w:color="auto"/>
            <w:left w:val="none" w:sz="0" w:space="0" w:color="auto"/>
            <w:bottom w:val="none" w:sz="0" w:space="0" w:color="auto"/>
            <w:right w:val="none" w:sz="0" w:space="0" w:color="auto"/>
          </w:divBdr>
        </w:div>
        <w:div w:id="1950700594">
          <w:marLeft w:val="480"/>
          <w:marRight w:val="0"/>
          <w:marTop w:val="0"/>
          <w:marBottom w:val="0"/>
          <w:divBdr>
            <w:top w:val="none" w:sz="0" w:space="0" w:color="auto"/>
            <w:left w:val="none" w:sz="0" w:space="0" w:color="auto"/>
            <w:bottom w:val="none" w:sz="0" w:space="0" w:color="auto"/>
            <w:right w:val="none" w:sz="0" w:space="0" w:color="auto"/>
          </w:divBdr>
        </w:div>
        <w:div w:id="876501563">
          <w:marLeft w:val="480"/>
          <w:marRight w:val="0"/>
          <w:marTop w:val="0"/>
          <w:marBottom w:val="0"/>
          <w:divBdr>
            <w:top w:val="none" w:sz="0" w:space="0" w:color="auto"/>
            <w:left w:val="none" w:sz="0" w:space="0" w:color="auto"/>
            <w:bottom w:val="none" w:sz="0" w:space="0" w:color="auto"/>
            <w:right w:val="none" w:sz="0" w:space="0" w:color="auto"/>
          </w:divBdr>
        </w:div>
        <w:div w:id="1011760792">
          <w:marLeft w:val="480"/>
          <w:marRight w:val="0"/>
          <w:marTop w:val="0"/>
          <w:marBottom w:val="0"/>
          <w:divBdr>
            <w:top w:val="none" w:sz="0" w:space="0" w:color="auto"/>
            <w:left w:val="none" w:sz="0" w:space="0" w:color="auto"/>
            <w:bottom w:val="none" w:sz="0" w:space="0" w:color="auto"/>
            <w:right w:val="none" w:sz="0" w:space="0" w:color="auto"/>
          </w:divBdr>
        </w:div>
        <w:div w:id="1736052712">
          <w:marLeft w:val="480"/>
          <w:marRight w:val="0"/>
          <w:marTop w:val="0"/>
          <w:marBottom w:val="0"/>
          <w:divBdr>
            <w:top w:val="none" w:sz="0" w:space="0" w:color="auto"/>
            <w:left w:val="none" w:sz="0" w:space="0" w:color="auto"/>
            <w:bottom w:val="none" w:sz="0" w:space="0" w:color="auto"/>
            <w:right w:val="none" w:sz="0" w:space="0" w:color="auto"/>
          </w:divBdr>
        </w:div>
        <w:div w:id="1407919429">
          <w:marLeft w:val="480"/>
          <w:marRight w:val="0"/>
          <w:marTop w:val="0"/>
          <w:marBottom w:val="0"/>
          <w:divBdr>
            <w:top w:val="none" w:sz="0" w:space="0" w:color="auto"/>
            <w:left w:val="none" w:sz="0" w:space="0" w:color="auto"/>
            <w:bottom w:val="none" w:sz="0" w:space="0" w:color="auto"/>
            <w:right w:val="none" w:sz="0" w:space="0" w:color="auto"/>
          </w:divBdr>
        </w:div>
        <w:div w:id="1428621006">
          <w:marLeft w:val="480"/>
          <w:marRight w:val="0"/>
          <w:marTop w:val="0"/>
          <w:marBottom w:val="0"/>
          <w:divBdr>
            <w:top w:val="none" w:sz="0" w:space="0" w:color="auto"/>
            <w:left w:val="none" w:sz="0" w:space="0" w:color="auto"/>
            <w:bottom w:val="none" w:sz="0" w:space="0" w:color="auto"/>
            <w:right w:val="none" w:sz="0" w:space="0" w:color="auto"/>
          </w:divBdr>
        </w:div>
        <w:div w:id="199588088">
          <w:marLeft w:val="480"/>
          <w:marRight w:val="0"/>
          <w:marTop w:val="0"/>
          <w:marBottom w:val="0"/>
          <w:divBdr>
            <w:top w:val="none" w:sz="0" w:space="0" w:color="auto"/>
            <w:left w:val="none" w:sz="0" w:space="0" w:color="auto"/>
            <w:bottom w:val="none" w:sz="0" w:space="0" w:color="auto"/>
            <w:right w:val="none" w:sz="0" w:space="0" w:color="auto"/>
          </w:divBdr>
        </w:div>
        <w:div w:id="2030981821">
          <w:marLeft w:val="480"/>
          <w:marRight w:val="0"/>
          <w:marTop w:val="0"/>
          <w:marBottom w:val="0"/>
          <w:divBdr>
            <w:top w:val="none" w:sz="0" w:space="0" w:color="auto"/>
            <w:left w:val="none" w:sz="0" w:space="0" w:color="auto"/>
            <w:bottom w:val="none" w:sz="0" w:space="0" w:color="auto"/>
            <w:right w:val="none" w:sz="0" w:space="0" w:color="auto"/>
          </w:divBdr>
        </w:div>
        <w:div w:id="1259563095">
          <w:marLeft w:val="480"/>
          <w:marRight w:val="0"/>
          <w:marTop w:val="0"/>
          <w:marBottom w:val="0"/>
          <w:divBdr>
            <w:top w:val="none" w:sz="0" w:space="0" w:color="auto"/>
            <w:left w:val="none" w:sz="0" w:space="0" w:color="auto"/>
            <w:bottom w:val="none" w:sz="0" w:space="0" w:color="auto"/>
            <w:right w:val="none" w:sz="0" w:space="0" w:color="auto"/>
          </w:divBdr>
        </w:div>
        <w:div w:id="2113891270">
          <w:marLeft w:val="480"/>
          <w:marRight w:val="0"/>
          <w:marTop w:val="0"/>
          <w:marBottom w:val="0"/>
          <w:divBdr>
            <w:top w:val="none" w:sz="0" w:space="0" w:color="auto"/>
            <w:left w:val="none" w:sz="0" w:space="0" w:color="auto"/>
            <w:bottom w:val="none" w:sz="0" w:space="0" w:color="auto"/>
            <w:right w:val="none" w:sz="0" w:space="0" w:color="auto"/>
          </w:divBdr>
        </w:div>
        <w:div w:id="933980512">
          <w:marLeft w:val="480"/>
          <w:marRight w:val="0"/>
          <w:marTop w:val="0"/>
          <w:marBottom w:val="0"/>
          <w:divBdr>
            <w:top w:val="none" w:sz="0" w:space="0" w:color="auto"/>
            <w:left w:val="none" w:sz="0" w:space="0" w:color="auto"/>
            <w:bottom w:val="none" w:sz="0" w:space="0" w:color="auto"/>
            <w:right w:val="none" w:sz="0" w:space="0" w:color="auto"/>
          </w:divBdr>
        </w:div>
        <w:div w:id="909392282">
          <w:marLeft w:val="480"/>
          <w:marRight w:val="0"/>
          <w:marTop w:val="0"/>
          <w:marBottom w:val="0"/>
          <w:divBdr>
            <w:top w:val="none" w:sz="0" w:space="0" w:color="auto"/>
            <w:left w:val="none" w:sz="0" w:space="0" w:color="auto"/>
            <w:bottom w:val="none" w:sz="0" w:space="0" w:color="auto"/>
            <w:right w:val="none" w:sz="0" w:space="0" w:color="auto"/>
          </w:divBdr>
        </w:div>
        <w:div w:id="1701277032">
          <w:marLeft w:val="480"/>
          <w:marRight w:val="0"/>
          <w:marTop w:val="0"/>
          <w:marBottom w:val="0"/>
          <w:divBdr>
            <w:top w:val="none" w:sz="0" w:space="0" w:color="auto"/>
            <w:left w:val="none" w:sz="0" w:space="0" w:color="auto"/>
            <w:bottom w:val="none" w:sz="0" w:space="0" w:color="auto"/>
            <w:right w:val="none" w:sz="0" w:space="0" w:color="auto"/>
          </w:divBdr>
        </w:div>
        <w:div w:id="1485006743">
          <w:marLeft w:val="480"/>
          <w:marRight w:val="0"/>
          <w:marTop w:val="0"/>
          <w:marBottom w:val="0"/>
          <w:divBdr>
            <w:top w:val="none" w:sz="0" w:space="0" w:color="auto"/>
            <w:left w:val="none" w:sz="0" w:space="0" w:color="auto"/>
            <w:bottom w:val="none" w:sz="0" w:space="0" w:color="auto"/>
            <w:right w:val="none" w:sz="0" w:space="0" w:color="auto"/>
          </w:divBdr>
        </w:div>
        <w:div w:id="752974932">
          <w:marLeft w:val="480"/>
          <w:marRight w:val="0"/>
          <w:marTop w:val="0"/>
          <w:marBottom w:val="0"/>
          <w:divBdr>
            <w:top w:val="none" w:sz="0" w:space="0" w:color="auto"/>
            <w:left w:val="none" w:sz="0" w:space="0" w:color="auto"/>
            <w:bottom w:val="none" w:sz="0" w:space="0" w:color="auto"/>
            <w:right w:val="none" w:sz="0" w:space="0" w:color="auto"/>
          </w:divBdr>
        </w:div>
        <w:div w:id="1124352940">
          <w:marLeft w:val="480"/>
          <w:marRight w:val="0"/>
          <w:marTop w:val="0"/>
          <w:marBottom w:val="0"/>
          <w:divBdr>
            <w:top w:val="none" w:sz="0" w:space="0" w:color="auto"/>
            <w:left w:val="none" w:sz="0" w:space="0" w:color="auto"/>
            <w:bottom w:val="none" w:sz="0" w:space="0" w:color="auto"/>
            <w:right w:val="none" w:sz="0" w:space="0" w:color="auto"/>
          </w:divBdr>
        </w:div>
        <w:div w:id="753741873">
          <w:marLeft w:val="480"/>
          <w:marRight w:val="0"/>
          <w:marTop w:val="0"/>
          <w:marBottom w:val="0"/>
          <w:divBdr>
            <w:top w:val="none" w:sz="0" w:space="0" w:color="auto"/>
            <w:left w:val="none" w:sz="0" w:space="0" w:color="auto"/>
            <w:bottom w:val="none" w:sz="0" w:space="0" w:color="auto"/>
            <w:right w:val="none" w:sz="0" w:space="0" w:color="auto"/>
          </w:divBdr>
        </w:div>
        <w:div w:id="1303998179">
          <w:marLeft w:val="480"/>
          <w:marRight w:val="0"/>
          <w:marTop w:val="0"/>
          <w:marBottom w:val="0"/>
          <w:divBdr>
            <w:top w:val="none" w:sz="0" w:space="0" w:color="auto"/>
            <w:left w:val="none" w:sz="0" w:space="0" w:color="auto"/>
            <w:bottom w:val="none" w:sz="0" w:space="0" w:color="auto"/>
            <w:right w:val="none" w:sz="0" w:space="0" w:color="auto"/>
          </w:divBdr>
        </w:div>
        <w:div w:id="286011402">
          <w:marLeft w:val="480"/>
          <w:marRight w:val="0"/>
          <w:marTop w:val="0"/>
          <w:marBottom w:val="0"/>
          <w:divBdr>
            <w:top w:val="none" w:sz="0" w:space="0" w:color="auto"/>
            <w:left w:val="none" w:sz="0" w:space="0" w:color="auto"/>
            <w:bottom w:val="none" w:sz="0" w:space="0" w:color="auto"/>
            <w:right w:val="none" w:sz="0" w:space="0" w:color="auto"/>
          </w:divBdr>
        </w:div>
        <w:div w:id="2026855622">
          <w:marLeft w:val="480"/>
          <w:marRight w:val="0"/>
          <w:marTop w:val="0"/>
          <w:marBottom w:val="0"/>
          <w:divBdr>
            <w:top w:val="none" w:sz="0" w:space="0" w:color="auto"/>
            <w:left w:val="none" w:sz="0" w:space="0" w:color="auto"/>
            <w:bottom w:val="none" w:sz="0" w:space="0" w:color="auto"/>
            <w:right w:val="none" w:sz="0" w:space="0" w:color="auto"/>
          </w:divBdr>
        </w:div>
        <w:div w:id="1015620516">
          <w:marLeft w:val="480"/>
          <w:marRight w:val="0"/>
          <w:marTop w:val="0"/>
          <w:marBottom w:val="0"/>
          <w:divBdr>
            <w:top w:val="none" w:sz="0" w:space="0" w:color="auto"/>
            <w:left w:val="none" w:sz="0" w:space="0" w:color="auto"/>
            <w:bottom w:val="none" w:sz="0" w:space="0" w:color="auto"/>
            <w:right w:val="none" w:sz="0" w:space="0" w:color="auto"/>
          </w:divBdr>
        </w:div>
        <w:div w:id="1834880153">
          <w:marLeft w:val="480"/>
          <w:marRight w:val="0"/>
          <w:marTop w:val="0"/>
          <w:marBottom w:val="0"/>
          <w:divBdr>
            <w:top w:val="none" w:sz="0" w:space="0" w:color="auto"/>
            <w:left w:val="none" w:sz="0" w:space="0" w:color="auto"/>
            <w:bottom w:val="none" w:sz="0" w:space="0" w:color="auto"/>
            <w:right w:val="none" w:sz="0" w:space="0" w:color="auto"/>
          </w:divBdr>
        </w:div>
        <w:div w:id="1642464523">
          <w:marLeft w:val="480"/>
          <w:marRight w:val="0"/>
          <w:marTop w:val="0"/>
          <w:marBottom w:val="0"/>
          <w:divBdr>
            <w:top w:val="none" w:sz="0" w:space="0" w:color="auto"/>
            <w:left w:val="none" w:sz="0" w:space="0" w:color="auto"/>
            <w:bottom w:val="none" w:sz="0" w:space="0" w:color="auto"/>
            <w:right w:val="none" w:sz="0" w:space="0" w:color="auto"/>
          </w:divBdr>
        </w:div>
        <w:div w:id="2067531539">
          <w:marLeft w:val="480"/>
          <w:marRight w:val="0"/>
          <w:marTop w:val="0"/>
          <w:marBottom w:val="0"/>
          <w:divBdr>
            <w:top w:val="none" w:sz="0" w:space="0" w:color="auto"/>
            <w:left w:val="none" w:sz="0" w:space="0" w:color="auto"/>
            <w:bottom w:val="none" w:sz="0" w:space="0" w:color="auto"/>
            <w:right w:val="none" w:sz="0" w:space="0" w:color="auto"/>
          </w:divBdr>
        </w:div>
        <w:div w:id="1699310061">
          <w:marLeft w:val="480"/>
          <w:marRight w:val="0"/>
          <w:marTop w:val="0"/>
          <w:marBottom w:val="0"/>
          <w:divBdr>
            <w:top w:val="none" w:sz="0" w:space="0" w:color="auto"/>
            <w:left w:val="none" w:sz="0" w:space="0" w:color="auto"/>
            <w:bottom w:val="none" w:sz="0" w:space="0" w:color="auto"/>
            <w:right w:val="none" w:sz="0" w:space="0" w:color="auto"/>
          </w:divBdr>
        </w:div>
        <w:div w:id="1521356290">
          <w:marLeft w:val="480"/>
          <w:marRight w:val="0"/>
          <w:marTop w:val="0"/>
          <w:marBottom w:val="0"/>
          <w:divBdr>
            <w:top w:val="none" w:sz="0" w:space="0" w:color="auto"/>
            <w:left w:val="none" w:sz="0" w:space="0" w:color="auto"/>
            <w:bottom w:val="none" w:sz="0" w:space="0" w:color="auto"/>
            <w:right w:val="none" w:sz="0" w:space="0" w:color="auto"/>
          </w:divBdr>
        </w:div>
        <w:div w:id="1636333538">
          <w:marLeft w:val="480"/>
          <w:marRight w:val="0"/>
          <w:marTop w:val="0"/>
          <w:marBottom w:val="0"/>
          <w:divBdr>
            <w:top w:val="none" w:sz="0" w:space="0" w:color="auto"/>
            <w:left w:val="none" w:sz="0" w:space="0" w:color="auto"/>
            <w:bottom w:val="none" w:sz="0" w:space="0" w:color="auto"/>
            <w:right w:val="none" w:sz="0" w:space="0" w:color="auto"/>
          </w:divBdr>
        </w:div>
        <w:div w:id="1181510032">
          <w:marLeft w:val="480"/>
          <w:marRight w:val="0"/>
          <w:marTop w:val="0"/>
          <w:marBottom w:val="0"/>
          <w:divBdr>
            <w:top w:val="none" w:sz="0" w:space="0" w:color="auto"/>
            <w:left w:val="none" w:sz="0" w:space="0" w:color="auto"/>
            <w:bottom w:val="none" w:sz="0" w:space="0" w:color="auto"/>
            <w:right w:val="none" w:sz="0" w:space="0" w:color="auto"/>
          </w:divBdr>
        </w:div>
        <w:div w:id="1843931529">
          <w:marLeft w:val="480"/>
          <w:marRight w:val="0"/>
          <w:marTop w:val="0"/>
          <w:marBottom w:val="0"/>
          <w:divBdr>
            <w:top w:val="none" w:sz="0" w:space="0" w:color="auto"/>
            <w:left w:val="none" w:sz="0" w:space="0" w:color="auto"/>
            <w:bottom w:val="none" w:sz="0" w:space="0" w:color="auto"/>
            <w:right w:val="none" w:sz="0" w:space="0" w:color="auto"/>
          </w:divBdr>
        </w:div>
        <w:div w:id="125247831">
          <w:marLeft w:val="480"/>
          <w:marRight w:val="0"/>
          <w:marTop w:val="0"/>
          <w:marBottom w:val="0"/>
          <w:divBdr>
            <w:top w:val="none" w:sz="0" w:space="0" w:color="auto"/>
            <w:left w:val="none" w:sz="0" w:space="0" w:color="auto"/>
            <w:bottom w:val="none" w:sz="0" w:space="0" w:color="auto"/>
            <w:right w:val="none" w:sz="0" w:space="0" w:color="auto"/>
          </w:divBdr>
        </w:div>
        <w:div w:id="221135811">
          <w:marLeft w:val="480"/>
          <w:marRight w:val="0"/>
          <w:marTop w:val="0"/>
          <w:marBottom w:val="0"/>
          <w:divBdr>
            <w:top w:val="none" w:sz="0" w:space="0" w:color="auto"/>
            <w:left w:val="none" w:sz="0" w:space="0" w:color="auto"/>
            <w:bottom w:val="none" w:sz="0" w:space="0" w:color="auto"/>
            <w:right w:val="none" w:sz="0" w:space="0" w:color="auto"/>
          </w:divBdr>
        </w:div>
        <w:div w:id="742338360">
          <w:marLeft w:val="480"/>
          <w:marRight w:val="0"/>
          <w:marTop w:val="0"/>
          <w:marBottom w:val="0"/>
          <w:divBdr>
            <w:top w:val="none" w:sz="0" w:space="0" w:color="auto"/>
            <w:left w:val="none" w:sz="0" w:space="0" w:color="auto"/>
            <w:bottom w:val="none" w:sz="0" w:space="0" w:color="auto"/>
            <w:right w:val="none" w:sz="0" w:space="0" w:color="auto"/>
          </w:divBdr>
        </w:div>
        <w:div w:id="260456400">
          <w:marLeft w:val="480"/>
          <w:marRight w:val="0"/>
          <w:marTop w:val="0"/>
          <w:marBottom w:val="0"/>
          <w:divBdr>
            <w:top w:val="none" w:sz="0" w:space="0" w:color="auto"/>
            <w:left w:val="none" w:sz="0" w:space="0" w:color="auto"/>
            <w:bottom w:val="none" w:sz="0" w:space="0" w:color="auto"/>
            <w:right w:val="none" w:sz="0" w:space="0" w:color="auto"/>
          </w:divBdr>
        </w:div>
        <w:div w:id="480001114">
          <w:marLeft w:val="480"/>
          <w:marRight w:val="0"/>
          <w:marTop w:val="0"/>
          <w:marBottom w:val="0"/>
          <w:divBdr>
            <w:top w:val="none" w:sz="0" w:space="0" w:color="auto"/>
            <w:left w:val="none" w:sz="0" w:space="0" w:color="auto"/>
            <w:bottom w:val="none" w:sz="0" w:space="0" w:color="auto"/>
            <w:right w:val="none" w:sz="0" w:space="0" w:color="auto"/>
          </w:divBdr>
        </w:div>
        <w:div w:id="1688293733">
          <w:marLeft w:val="480"/>
          <w:marRight w:val="0"/>
          <w:marTop w:val="0"/>
          <w:marBottom w:val="0"/>
          <w:divBdr>
            <w:top w:val="none" w:sz="0" w:space="0" w:color="auto"/>
            <w:left w:val="none" w:sz="0" w:space="0" w:color="auto"/>
            <w:bottom w:val="none" w:sz="0" w:space="0" w:color="auto"/>
            <w:right w:val="none" w:sz="0" w:space="0" w:color="auto"/>
          </w:divBdr>
        </w:div>
        <w:div w:id="604465910">
          <w:marLeft w:val="480"/>
          <w:marRight w:val="0"/>
          <w:marTop w:val="0"/>
          <w:marBottom w:val="0"/>
          <w:divBdr>
            <w:top w:val="none" w:sz="0" w:space="0" w:color="auto"/>
            <w:left w:val="none" w:sz="0" w:space="0" w:color="auto"/>
            <w:bottom w:val="none" w:sz="0" w:space="0" w:color="auto"/>
            <w:right w:val="none" w:sz="0" w:space="0" w:color="auto"/>
          </w:divBdr>
        </w:div>
        <w:div w:id="207306986">
          <w:marLeft w:val="480"/>
          <w:marRight w:val="0"/>
          <w:marTop w:val="0"/>
          <w:marBottom w:val="0"/>
          <w:divBdr>
            <w:top w:val="none" w:sz="0" w:space="0" w:color="auto"/>
            <w:left w:val="none" w:sz="0" w:space="0" w:color="auto"/>
            <w:bottom w:val="none" w:sz="0" w:space="0" w:color="auto"/>
            <w:right w:val="none" w:sz="0" w:space="0" w:color="auto"/>
          </w:divBdr>
        </w:div>
        <w:div w:id="1714304913">
          <w:marLeft w:val="480"/>
          <w:marRight w:val="0"/>
          <w:marTop w:val="0"/>
          <w:marBottom w:val="0"/>
          <w:divBdr>
            <w:top w:val="none" w:sz="0" w:space="0" w:color="auto"/>
            <w:left w:val="none" w:sz="0" w:space="0" w:color="auto"/>
            <w:bottom w:val="none" w:sz="0" w:space="0" w:color="auto"/>
            <w:right w:val="none" w:sz="0" w:space="0" w:color="auto"/>
          </w:divBdr>
        </w:div>
        <w:div w:id="1502282360">
          <w:marLeft w:val="480"/>
          <w:marRight w:val="0"/>
          <w:marTop w:val="0"/>
          <w:marBottom w:val="0"/>
          <w:divBdr>
            <w:top w:val="none" w:sz="0" w:space="0" w:color="auto"/>
            <w:left w:val="none" w:sz="0" w:space="0" w:color="auto"/>
            <w:bottom w:val="none" w:sz="0" w:space="0" w:color="auto"/>
            <w:right w:val="none" w:sz="0" w:space="0" w:color="auto"/>
          </w:divBdr>
        </w:div>
        <w:div w:id="1276059742">
          <w:marLeft w:val="480"/>
          <w:marRight w:val="0"/>
          <w:marTop w:val="0"/>
          <w:marBottom w:val="0"/>
          <w:divBdr>
            <w:top w:val="none" w:sz="0" w:space="0" w:color="auto"/>
            <w:left w:val="none" w:sz="0" w:space="0" w:color="auto"/>
            <w:bottom w:val="none" w:sz="0" w:space="0" w:color="auto"/>
            <w:right w:val="none" w:sz="0" w:space="0" w:color="auto"/>
          </w:divBdr>
        </w:div>
        <w:div w:id="990791878">
          <w:marLeft w:val="480"/>
          <w:marRight w:val="0"/>
          <w:marTop w:val="0"/>
          <w:marBottom w:val="0"/>
          <w:divBdr>
            <w:top w:val="none" w:sz="0" w:space="0" w:color="auto"/>
            <w:left w:val="none" w:sz="0" w:space="0" w:color="auto"/>
            <w:bottom w:val="none" w:sz="0" w:space="0" w:color="auto"/>
            <w:right w:val="none" w:sz="0" w:space="0" w:color="auto"/>
          </w:divBdr>
        </w:div>
        <w:div w:id="2078744388">
          <w:marLeft w:val="480"/>
          <w:marRight w:val="0"/>
          <w:marTop w:val="0"/>
          <w:marBottom w:val="0"/>
          <w:divBdr>
            <w:top w:val="none" w:sz="0" w:space="0" w:color="auto"/>
            <w:left w:val="none" w:sz="0" w:space="0" w:color="auto"/>
            <w:bottom w:val="none" w:sz="0" w:space="0" w:color="auto"/>
            <w:right w:val="none" w:sz="0" w:space="0" w:color="auto"/>
          </w:divBdr>
        </w:div>
        <w:div w:id="268467699">
          <w:marLeft w:val="480"/>
          <w:marRight w:val="0"/>
          <w:marTop w:val="0"/>
          <w:marBottom w:val="0"/>
          <w:divBdr>
            <w:top w:val="none" w:sz="0" w:space="0" w:color="auto"/>
            <w:left w:val="none" w:sz="0" w:space="0" w:color="auto"/>
            <w:bottom w:val="none" w:sz="0" w:space="0" w:color="auto"/>
            <w:right w:val="none" w:sz="0" w:space="0" w:color="auto"/>
          </w:divBdr>
        </w:div>
        <w:div w:id="1960378485">
          <w:marLeft w:val="480"/>
          <w:marRight w:val="0"/>
          <w:marTop w:val="0"/>
          <w:marBottom w:val="0"/>
          <w:divBdr>
            <w:top w:val="none" w:sz="0" w:space="0" w:color="auto"/>
            <w:left w:val="none" w:sz="0" w:space="0" w:color="auto"/>
            <w:bottom w:val="none" w:sz="0" w:space="0" w:color="auto"/>
            <w:right w:val="none" w:sz="0" w:space="0" w:color="auto"/>
          </w:divBdr>
        </w:div>
        <w:div w:id="565382920">
          <w:marLeft w:val="480"/>
          <w:marRight w:val="0"/>
          <w:marTop w:val="0"/>
          <w:marBottom w:val="0"/>
          <w:divBdr>
            <w:top w:val="none" w:sz="0" w:space="0" w:color="auto"/>
            <w:left w:val="none" w:sz="0" w:space="0" w:color="auto"/>
            <w:bottom w:val="none" w:sz="0" w:space="0" w:color="auto"/>
            <w:right w:val="none" w:sz="0" w:space="0" w:color="auto"/>
          </w:divBdr>
        </w:div>
        <w:div w:id="827938878">
          <w:marLeft w:val="480"/>
          <w:marRight w:val="0"/>
          <w:marTop w:val="0"/>
          <w:marBottom w:val="0"/>
          <w:divBdr>
            <w:top w:val="none" w:sz="0" w:space="0" w:color="auto"/>
            <w:left w:val="none" w:sz="0" w:space="0" w:color="auto"/>
            <w:bottom w:val="none" w:sz="0" w:space="0" w:color="auto"/>
            <w:right w:val="none" w:sz="0" w:space="0" w:color="auto"/>
          </w:divBdr>
        </w:div>
        <w:div w:id="1788157024">
          <w:marLeft w:val="480"/>
          <w:marRight w:val="0"/>
          <w:marTop w:val="0"/>
          <w:marBottom w:val="0"/>
          <w:divBdr>
            <w:top w:val="none" w:sz="0" w:space="0" w:color="auto"/>
            <w:left w:val="none" w:sz="0" w:space="0" w:color="auto"/>
            <w:bottom w:val="none" w:sz="0" w:space="0" w:color="auto"/>
            <w:right w:val="none" w:sz="0" w:space="0" w:color="auto"/>
          </w:divBdr>
        </w:div>
        <w:div w:id="811293165">
          <w:marLeft w:val="480"/>
          <w:marRight w:val="0"/>
          <w:marTop w:val="0"/>
          <w:marBottom w:val="0"/>
          <w:divBdr>
            <w:top w:val="none" w:sz="0" w:space="0" w:color="auto"/>
            <w:left w:val="none" w:sz="0" w:space="0" w:color="auto"/>
            <w:bottom w:val="none" w:sz="0" w:space="0" w:color="auto"/>
            <w:right w:val="none" w:sz="0" w:space="0" w:color="auto"/>
          </w:divBdr>
        </w:div>
        <w:div w:id="221525701">
          <w:marLeft w:val="480"/>
          <w:marRight w:val="0"/>
          <w:marTop w:val="0"/>
          <w:marBottom w:val="0"/>
          <w:divBdr>
            <w:top w:val="none" w:sz="0" w:space="0" w:color="auto"/>
            <w:left w:val="none" w:sz="0" w:space="0" w:color="auto"/>
            <w:bottom w:val="none" w:sz="0" w:space="0" w:color="auto"/>
            <w:right w:val="none" w:sz="0" w:space="0" w:color="auto"/>
          </w:divBdr>
        </w:div>
        <w:div w:id="894046978">
          <w:marLeft w:val="480"/>
          <w:marRight w:val="0"/>
          <w:marTop w:val="0"/>
          <w:marBottom w:val="0"/>
          <w:divBdr>
            <w:top w:val="none" w:sz="0" w:space="0" w:color="auto"/>
            <w:left w:val="none" w:sz="0" w:space="0" w:color="auto"/>
            <w:bottom w:val="none" w:sz="0" w:space="0" w:color="auto"/>
            <w:right w:val="none" w:sz="0" w:space="0" w:color="auto"/>
          </w:divBdr>
        </w:div>
        <w:div w:id="901211153">
          <w:marLeft w:val="480"/>
          <w:marRight w:val="0"/>
          <w:marTop w:val="0"/>
          <w:marBottom w:val="0"/>
          <w:divBdr>
            <w:top w:val="none" w:sz="0" w:space="0" w:color="auto"/>
            <w:left w:val="none" w:sz="0" w:space="0" w:color="auto"/>
            <w:bottom w:val="none" w:sz="0" w:space="0" w:color="auto"/>
            <w:right w:val="none" w:sz="0" w:space="0" w:color="auto"/>
          </w:divBdr>
        </w:div>
        <w:div w:id="312417054">
          <w:marLeft w:val="480"/>
          <w:marRight w:val="0"/>
          <w:marTop w:val="0"/>
          <w:marBottom w:val="0"/>
          <w:divBdr>
            <w:top w:val="none" w:sz="0" w:space="0" w:color="auto"/>
            <w:left w:val="none" w:sz="0" w:space="0" w:color="auto"/>
            <w:bottom w:val="none" w:sz="0" w:space="0" w:color="auto"/>
            <w:right w:val="none" w:sz="0" w:space="0" w:color="auto"/>
          </w:divBdr>
        </w:div>
        <w:div w:id="1814445740">
          <w:marLeft w:val="480"/>
          <w:marRight w:val="0"/>
          <w:marTop w:val="0"/>
          <w:marBottom w:val="0"/>
          <w:divBdr>
            <w:top w:val="none" w:sz="0" w:space="0" w:color="auto"/>
            <w:left w:val="none" w:sz="0" w:space="0" w:color="auto"/>
            <w:bottom w:val="none" w:sz="0" w:space="0" w:color="auto"/>
            <w:right w:val="none" w:sz="0" w:space="0" w:color="auto"/>
          </w:divBdr>
        </w:div>
        <w:div w:id="1963147954">
          <w:marLeft w:val="480"/>
          <w:marRight w:val="0"/>
          <w:marTop w:val="0"/>
          <w:marBottom w:val="0"/>
          <w:divBdr>
            <w:top w:val="none" w:sz="0" w:space="0" w:color="auto"/>
            <w:left w:val="none" w:sz="0" w:space="0" w:color="auto"/>
            <w:bottom w:val="none" w:sz="0" w:space="0" w:color="auto"/>
            <w:right w:val="none" w:sz="0" w:space="0" w:color="auto"/>
          </w:divBdr>
        </w:div>
        <w:div w:id="1172987436">
          <w:marLeft w:val="480"/>
          <w:marRight w:val="0"/>
          <w:marTop w:val="0"/>
          <w:marBottom w:val="0"/>
          <w:divBdr>
            <w:top w:val="none" w:sz="0" w:space="0" w:color="auto"/>
            <w:left w:val="none" w:sz="0" w:space="0" w:color="auto"/>
            <w:bottom w:val="none" w:sz="0" w:space="0" w:color="auto"/>
            <w:right w:val="none" w:sz="0" w:space="0" w:color="auto"/>
          </w:divBdr>
        </w:div>
        <w:div w:id="1930045169">
          <w:marLeft w:val="480"/>
          <w:marRight w:val="0"/>
          <w:marTop w:val="0"/>
          <w:marBottom w:val="0"/>
          <w:divBdr>
            <w:top w:val="none" w:sz="0" w:space="0" w:color="auto"/>
            <w:left w:val="none" w:sz="0" w:space="0" w:color="auto"/>
            <w:bottom w:val="none" w:sz="0" w:space="0" w:color="auto"/>
            <w:right w:val="none" w:sz="0" w:space="0" w:color="auto"/>
          </w:divBdr>
        </w:div>
        <w:div w:id="301274446">
          <w:marLeft w:val="480"/>
          <w:marRight w:val="0"/>
          <w:marTop w:val="0"/>
          <w:marBottom w:val="0"/>
          <w:divBdr>
            <w:top w:val="none" w:sz="0" w:space="0" w:color="auto"/>
            <w:left w:val="none" w:sz="0" w:space="0" w:color="auto"/>
            <w:bottom w:val="none" w:sz="0" w:space="0" w:color="auto"/>
            <w:right w:val="none" w:sz="0" w:space="0" w:color="auto"/>
          </w:divBdr>
        </w:div>
        <w:div w:id="1588922979">
          <w:marLeft w:val="480"/>
          <w:marRight w:val="0"/>
          <w:marTop w:val="0"/>
          <w:marBottom w:val="0"/>
          <w:divBdr>
            <w:top w:val="none" w:sz="0" w:space="0" w:color="auto"/>
            <w:left w:val="none" w:sz="0" w:space="0" w:color="auto"/>
            <w:bottom w:val="none" w:sz="0" w:space="0" w:color="auto"/>
            <w:right w:val="none" w:sz="0" w:space="0" w:color="auto"/>
          </w:divBdr>
        </w:div>
        <w:div w:id="2098164649">
          <w:marLeft w:val="480"/>
          <w:marRight w:val="0"/>
          <w:marTop w:val="0"/>
          <w:marBottom w:val="0"/>
          <w:divBdr>
            <w:top w:val="none" w:sz="0" w:space="0" w:color="auto"/>
            <w:left w:val="none" w:sz="0" w:space="0" w:color="auto"/>
            <w:bottom w:val="none" w:sz="0" w:space="0" w:color="auto"/>
            <w:right w:val="none" w:sz="0" w:space="0" w:color="auto"/>
          </w:divBdr>
        </w:div>
        <w:div w:id="1067651328">
          <w:marLeft w:val="480"/>
          <w:marRight w:val="0"/>
          <w:marTop w:val="0"/>
          <w:marBottom w:val="0"/>
          <w:divBdr>
            <w:top w:val="none" w:sz="0" w:space="0" w:color="auto"/>
            <w:left w:val="none" w:sz="0" w:space="0" w:color="auto"/>
            <w:bottom w:val="none" w:sz="0" w:space="0" w:color="auto"/>
            <w:right w:val="none" w:sz="0" w:space="0" w:color="auto"/>
          </w:divBdr>
        </w:div>
        <w:div w:id="754280847">
          <w:marLeft w:val="480"/>
          <w:marRight w:val="0"/>
          <w:marTop w:val="0"/>
          <w:marBottom w:val="0"/>
          <w:divBdr>
            <w:top w:val="none" w:sz="0" w:space="0" w:color="auto"/>
            <w:left w:val="none" w:sz="0" w:space="0" w:color="auto"/>
            <w:bottom w:val="none" w:sz="0" w:space="0" w:color="auto"/>
            <w:right w:val="none" w:sz="0" w:space="0" w:color="auto"/>
          </w:divBdr>
        </w:div>
        <w:div w:id="1096051642">
          <w:marLeft w:val="480"/>
          <w:marRight w:val="0"/>
          <w:marTop w:val="0"/>
          <w:marBottom w:val="0"/>
          <w:divBdr>
            <w:top w:val="none" w:sz="0" w:space="0" w:color="auto"/>
            <w:left w:val="none" w:sz="0" w:space="0" w:color="auto"/>
            <w:bottom w:val="none" w:sz="0" w:space="0" w:color="auto"/>
            <w:right w:val="none" w:sz="0" w:space="0" w:color="auto"/>
          </w:divBdr>
        </w:div>
        <w:div w:id="1793792175">
          <w:marLeft w:val="480"/>
          <w:marRight w:val="0"/>
          <w:marTop w:val="0"/>
          <w:marBottom w:val="0"/>
          <w:divBdr>
            <w:top w:val="none" w:sz="0" w:space="0" w:color="auto"/>
            <w:left w:val="none" w:sz="0" w:space="0" w:color="auto"/>
            <w:bottom w:val="none" w:sz="0" w:space="0" w:color="auto"/>
            <w:right w:val="none" w:sz="0" w:space="0" w:color="auto"/>
          </w:divBdr>
        </w:div>
        <w:div w:id="186068856">
          <w:marLeft w:val="480"/>
          <w:marRight w:val="0"/>
          <w:marTop w:val="0"/>
          <w:marBottom w:val="0"/>
          <w:divBdr>
            <w:top w:val="none" w:sz="0" w:space="0" w:color="auto"/>
            <w:left w:val="none" w:sz="0" w:space="0" w:color="auto"/>
            <w:bottom w:val="none" w:sz="0" w:space="0" w:color="auto"/>
            <w:right w:val="none" w:sz="0" w:space="0" w:color="auto"/>
          </w:divBdr>
        </w:div>
        <w:div w:id="603147770">
          <w:marLeft w:val="480"/>
          <w:marRight w:val="0"/>
          <w:marTop w:val="0"/>
          <w:marBottom w:val="0"/>
          <w:divBdr>
            <w:top w:val="none" w:sz="0" w:space="0" w:color="auto"/>
            <w:left w:val="none" w:sz="0" w:space="0" w:color="auto"/>
            <w:bottom w:val="none" w:sz="0" w:space="0" w:color="auto"/>
            <w:right w:val="none" w:sz="0" w:space="0" w:color="auto"/>
          </w:divBdr>
        </w:div>
        <w:div w:id="549222628">
          <w:marLeft w:val="480"/>
          <w:marRight w:val="0"/>
          <w:marTop w:val="0"/>
          <w:marBottom w:val="0"/>
          <w:divBdr>
            <w:top w:val="none" w:sz="0" w:space="0" w:color="auto"/>
            <w:left w:val="none" w:sz="0" w:space="0" w:color="auto"/>
            <w:bottom w:val="none" w:sz="0" w:space="0" w:color="auto"/>
            <w:right w:val="none" w:sz="0" w:space="0" w:color="auto"/>
          </w:divBdr>
        </w:div>
        <w:div w:id="1850288648">
          <w:marLeft w:val="480"/>
          <w:marRight w:val="0"/>
          <w:marTop w:val="0"/>
          <w:marBottom w:val="0"/>
          <w:divBdr>
            <w:top w:val="none" w:sz="0" w:space="0" w:color="auto"/>
            <w:left w:val="none" w:sz="0" w:space="0" w:color="auto"/>
            <w:bottom w:val="none" w:sz="0" w:space="0" w:color="auto"/>
            <w:right w:val="none" w:sz="0" w:space="0" w:color="auto"/>
          </w:divBdr>
        </w:div>
        <w:div w:id="2004889318">
          <w:marLeft w:val="480"/>
          <w:marRight w:val="0"/>
          <w:marTop w:val="0"/>
          <w:marBottom w:val="0"/>
          <w:divBdr>
            <w:top w:val="none" w:sz="0" w:space="0" w:color="auto"/>
            <w:left w:val="none" w:sz="0" w:space="0" w:color="auto"/>
            <w:bottom w:val="none" w:sz="0" w:space="0" w:color="auto"/>
            <w:right w:val="none" w:sz="0" w:space="0" w:color="auto"/>
          </w:divBdr>
        </w:div>
        <w:div w:id="1162962760">
          <w:marLeft w:val="480"/>
          <w:marRight w:val="0"/>
          <w:marTop w:val="0"/>
          <w:marBottom w:val="0"/>
          <w:divBdr>
            <w:top w:val="none" w:sz="0" w:space="0" w:color="auto"/>
            <w:left w:val="none" w:sz="0" w:space="0" w:color="auto"/>
            <w:bottom w:val="none" w:sz="0" w:space="0" w:color="auto"/>
            <w:right w:val="none" w:sz="0" w:space="0" w:color="auto"/>
          </w:divBdr>
        </w:div>
        <w:div w:id="1557930889">
          <w:marLeft w:val="480"/>
          <w:marRight w:val="0"/>
          <w:marTop w:val="0"/>
          <w:marBottom w:val="0"/>
          <w:divBdr>
            <w:top w:val="none" w:sz="0" w:space="0" w:color="auto"/>
            <w:left w:val="none" w:sz="0" w:space="0" w:color="auto"/>
            <w:bottom w:val="none" w:sz="0" w:space="0" w:color="auto"/>
            <w:right w:val="none" w:sz="0" w:space="0" w:color="auto"/>
          </w:divBdr>
        </w:div>
        <w:div w:id="1326124348">
          <w:marLeft w:val="480"/>
          <w:marRight w:val="0"/>
          <w:marTop w:val="0"/>
          <w:marBottom w:val="0"/>
          <w:divBdr>
            <w:top w:val="none" w:sz="0" w:space="0" w:color="auto"/>
            <w:left w:val="none" w:sz="0" w:space="0" w:color="auto"/>
            <w:bottom w:val="none" w:sz="0" w:space="0" w:color="auto"/>
            <w:right w:val="none" w:sz="0" w:space="0" w:color="auto"/>
          </w:divBdr>
        </w:div>
        <w:div w:id="1051881353">
          <w:marLeft w:val="480"/>
          <w:marRight w:val="0"/>
          <w:marTop w:val="0"/>
          <w:marBottom w:val="0"/>
          <w:divBdr>
            <w:top w:val="none" w:sz="0" w:space="0" w:color="auto"/>
            <w:left w:val="none" w:sz="0" w:space="0" w:color="auto"/>
            <w:bottom w:val="none" w:sz="0" w:space="0" w:color="auto"/>
            <w:right w:val="none" w:sz="0" w:space="0" w:color="auto"/>
          </w:divBdr>
        </w:div>
        <w:div w:id="84231241">
          <w:marLeft w:val="480"/>
          <w:marRight w:val="0"/>
          <w:marTop w:val="0"/>
          <w:marBottom w:val="0"/>
          <w:divBdr>
            <w:top w:val="none" w:sz="0" w:space="0" w:color="auto"/>
            <w:left w:val="none" w:sz="0" w:space="0" w:color="auto"/>
            <w:bottom w:val="none" w:sz="0" w:space="0" w:color="auto"/>
            <w:right w:val="none" w:sz="0" w:space="0" w:color="auto"/>
          </w:divBdr>
        </w:div>
        <w:div w:id="1173838609">
          <w:marLeft w:val="480"/>
          <w:marRight w:val="0"/>
          <w:marTop w:val="0"/>
          <w:marBottom w:val="0"/>
          <w:divBdr>
            <w:top w:val="none" w:sz="0" w:space="0" w:color="auto"/>
            <w:left w:val="none" w:sz="0" w:space="0" w:color="auto"/>
            <w:bottom w:val="none" w:sz="0" w:space="0" w:color="auto"/>
            <w:right w:val="none" w:sz="0" w:space="0" w:color="auto"/>
          </w:divBdr>
        </w:div>
        <w:div w:id="804276081">
          <w:marLeft w:val="480"/>
          <w:marRight w:val="0"/>
          <w:marTop w:val="0"/>
          <w:marBottom w:val="0"/>
          <w:divBdr>
            <w:top w:val="none" w:sz="0" w:space="0" w:color="auto"/>
            <w:left w:val="none" w:sz="0" w:space="0" w:color="auto"/>
            <w:bottom w:val="none" w:sz="0" w:space="0" w:color="auto"/>
            <w:right w:val="none" w:sz="0" w:space="0" w:color="auto"/>
          </w:divBdr>
        </w:div>
        <w:div w:id="1621758628">
          <w:marLeft w:val="480"/>
          <w:marRight w:val="0"/>
          <w:marTop w:val="0"/>
          <w:marBottom w:val="0"/>
          <w:divBdr>
            <w:top w:val="none" w:sz="0" w:space="0" w:color="auto"/>
            <w:left w:val="none" w:sz="0" w:space="0" w:color="auto"/>
            <w:bottom w:val="none" w:sz="0" w:space="0" w:color="auto"/>
            <w:right w:val="none" w:sz="0" w:space="0" w:color="auto"/>
          </w:divBdr>
        </w:div>
        <w:div w:id="595863765">
          <w:marLeft w:val="480"/>
          <w:marRight w:val="0"/>
          <w:marTop w:val="0"/>
          <w:marBottom w:val="0"/>
          <w:divBdr>
            <w:top w:val="none" w:sz="0" w:space="0" w:color="auto"/>
            <w:left w:val="none" w:sz="0" w:space="0" w:color="auto"/>
            <w:bottom w:val="none" w:sz="0" w:space="0" w:color="auto"/>
            <w:right w:val="none" w:sz="0" w:space="0" w:color="auto"/>
          </w:divBdr>
        </w:div>
        <w:div w:id="129717177">
          <w:marLeft w:val="480"/>
          <w:marRight w:val="0"/>
          <w:marTop w:val="0"/>
          <w:marBottom w:val="0"/>
          <w:divBdr>
            <w:top w:val="none" w:sz="0" w:space="0" w:color="auto"/>
            <w:left w:val="none" w:sz="0" w:space="0" w:color="auto"/>
            <w:bottom w:val="none" w:sz="0" w:space="0" w:color="auto"/>
            <w:right w:val="none" w:sz="0" w:space="0" w:color="auto"/>
          </w:divBdr>
        </w:div>
        <w:div w:id="262734787">
          <w:marLeft w:val="480"/>
          <w:marRight w:val="0"/>
          <w:marTop w:val="0"/>
          <w:marBottom w:val="0"/>
          <w:divBdr>
            <w:top w:val="none" w:sz="0" w:space="0" w:color="auto"/>
            <w:left w:val="none" w:sz="0" w:space="0" w:color="auto"/>
            <w:bottom w:val="none" w:sz="0" w:space="0" w:color="auto"/>
            <w:right w:val="none" w:sz="0" w:space="0" w:color="auto"/>
          </w:divBdr>
        </w:div>
        <w:div w:id="1516842751">
          <w:marLeft w:val="480"/>
          <w:marRight w:val="0"/>
          <w:marTop w:val="0"/>
          <w:marBottom w:val="0"/>
          <w:divBdr>
            <w:top w:val="none" w:sz="0" w:space="0" w:color="auto"/>
            <w:left w:val="none" w:sz="0" w:space="0" w:color="auto"/>
            <w:bottom w:val="none" w:sz="0" w:space="0" w:color="auto"/>
            <w:right w:val="none" w:sz="0" w:space="0" w:color="auto"/>
          </w:divBdr>
        </w:div>
        <w:div w:id="136338816">
          <w:marLeft w:val="480"/>
          <w:marRight w:val="0"/>
          <w:marTop w:val="0"/>
          <w:marBottom w:val="0"/>
          <w:divBdr>
            <w:top w:val="none" w:sz="0" w:space="0" w:color="auto"/>
            <w:left w:val="none" w:sz="0" w:space="0" w:color="auto"/>
            <w:bottom w:val="none" w:sz="0" w:space="0" w:color="auto"/>
            <w:right w:val="none" w:sz="0" w:space="0" w:color="auto"/>
          </w:divBdr>
        </w:div>
        <w:div w:id="639070646">
          <w:marLeft w:val="480"/>
          <w:marRight w:val="0"/>
          <w:marTop w:val="0"/>
          <w:marBottom w:val="0"/>
          <w:divBdr>
            <w:top w:val="none" w:sz="0" w:space="0" w:color="auto"/>
            <w:left w:val="none" w:sz="0" w:space="0" w:color="auto"/>
            <w:bottom w:val="none" w:sz="0" w:space="0" w:color="auto"/>
            <w:right w:val="none" w:sz="0" w:space="0" w:color="auto"/>
          </w:divBdr>
        </w:div>
        <w:div w:id="219365794">
          <w:marLeft w:val="480"/>
          <w:marRight w:val="0"/>
          <w:marTop w:val="0"/>
          <w:marBottom w:val="0"/>
          <w:divBdr>
            <w:top w:val="none" w:sz="0" w:space="0" w:color="auto"/>
            <w:left w:val="none" w:sz="0" w:space="0" w:color="auto"/>
            <w:bottom w:val="none" w:sz="0" w:space="0" w:color="auto"/>
            <w:right w:val="none" w:sz="0" w:space="0" w:color="auto"/>
          </w:divBdr>
        </w:div>
        <w:div w:id="2117751872">
          <w:marLeft w:val="480"/>
          <w:marRight w:val="0"/>
          <w:marTop w:val="0"/>
          <w:marBottom w:val="0"/>
          <w:divBdr>
            <w:top w:val="none" w:sz="0" w:space="0" w:color="auto"/>
            <w:left w:val="none" w:sz="0" w:space="0" w:color="auto"/>
            <w:bottom w:val="none" w:sz="0" w:space="0" w:color="auto"/>
            <w:right w:val="none" w:sz="0" w:space="0" w:color="auto"/>
          </w:divBdr>
        </w:div>
        <w:div w:id="1142576582">
          <w:marLeft w:val="480"/>
          <w:marRight w:val="0"/>
          <w:marTop w:val="0"/>
          <w:marBottom w:val="0"/>
          <w:divBdr>
            <w:top w:val="none" w:sz="0" w:space="0" w:color="auto"/>
            <w:left w:val="none" w:sz="0" w:space="0" w:color="auto"/>
            <w:bottom w:val="none" w:sz="0" w:space="0" w:color="auto"/>
            <w:right w:val="none" w:sz="0" w:space="0" w:color="auto"/>
          </w:divBdr>
        </w:div>
        <w:div w:id="622031599">
          <w:marLeft w:val="480"/>
          <w:marRight w:val="0"/>
          <w:marTop w:val="0"/>
          <w:marBottom w:val="0"/>
          <w:divBdr>
            <w:top w:val="none" w:sz="0" w:space="0" w:color="auto"/>
            <w:left w:val="none" w:sz="0" w:space="0" w:color="auto"/>
            <w:bottom w:val="none" w:sz="0" w:space="0" w:color="auto"/>
            <w:right w:val="none" w:sz="0" w:space="0" w:color="auto"/>
          </w:divBdr>
        </w:div>
        <w:div w:id="1842503449">
          <w:marLeft w:val="480"/>
          <w:marRight w:val="0"/>
          <w:marTop w:val="0"/>
          <w:marBottom w:val="0"/>
          <w:divBdr>
            <w:top w:val="none" w:sz="0" w:space="0" w:color="auto"/>
            <w:left w:val="none" w:sz="0" w:space="0" w:color="auto"/>
            <w:bottom w:val="none" w:sz="0" w:space="0" w:color="auto"/>
            <w:right w:val="none" w:sz="0" w:space="0" w:color="auto"/>
          </w:divBdr>
        </w:div>
        <w:div w:id="1709334356">
          <w:marLeft w:val="480"/>
          <w:marRight w:val="0"/>
          <w:marTop w:val="0"/>
          <w:marBottom w:val="0"/>
          <w:divBdr>
            <w:top w:val="none" w:sz="0" w:space="0" w:color="auto"/>
            <w:left w:val="none" w:sz="0" w:space="0" w:color="auto"/>
            <w:bottom w:val="none" w:sz="0" w:space="0" w:color="auto"/>
            <w:right w:val="none" w:sz="0" w:space="0" w:color="auto"/>
          </w:divBdr>
        </w:div>
        <w:div w:id="1036930305">
          <w:marLeft w:val="480"/>
          <w:marRight w:val="0"/>
          <w:marTop w:val="0"/>
          <w:marBottom w:val="0"/>
          <w:divBdr>
            <w:top w:val="none" w:sz="0" w:space="0" w:color="auto"/>
            <w:left w:val="none" w:sz="0" w:space="0" w:color="auto"/>
            <w:bottom w:val="none" w:sz="0" w:space="0" w:color="auto"/>
            <w:right w:val="none" w:sz="0" w:space="0" w:color="auto"/>
          </w:divBdr>
        </w:div>
      </w:divsChild>
    </w:div>
    <w:div w:id="812332645">
      <w:bodyDiv w:val="1"/>
      <w:marLeft w:val="0"/>
      <w:marRight w:val="0"/>
      <w:marTop w:val="0"/>
      <w:marBottom w:val="0"/>
      <w:divBdr>
        <w:top w:val="none" w:sz="0" w:space="0" w:color="auto"/>
        <w:left w:val="none" w:sz="0" w:space="0" w:color="auto"/>
        <w:bottom w:val="none" w:sz="0" w:space="0" w:color="auto"/>
        <w:right w:val="none" w:sz="0" w:space="0" w:color="auto"/>
      </w:divBdr>
    </w:div>
    <w:div w:id="812873435">
      <w:bodyDiv w:val="1"/>
      <w:marLeft w:val="0"/>
      <w:marRight w:val="0"/>
      <w:marTop w:val="0"/>
      <w:marBottom w:val="0"/>
      <w:divBdr>
        <w:top w:val="none" w:sz="0" w:space="0" w:color="auto"/>
        <w:left w:val="none" w:sz="0" w:space="0" w:color="auto"/>
        <w:bottom w:val="none" w:sz="0" w:space="0" w:color="auto"/>
        <w:right w:val="none" w:sz="0" w:space="0" w:color="auto"/>
      </w:divBdr>
    </w:div>
    <w:div w:id="814493447">
      <w:bodyDiv w:val="1"/>
      <w:marLeft w:val="0"/>
      <w:marRight w:val="0"/>
      <w:marTop w:val="0"/>
      <w:marBottom w:val="0"/>
      <w:divBdr>
        <w:top w:val="none" w:sz="0" w:space="0" w:color="auto"/>
        <w:left w:val="none" w:sz="0" w:space="0" w:color="auto"/>
        <w:bottom w:val="none" w:sz="0" w:space="0" w:color="auto"/>
        <w:right w:val="none" w:sz="0" w:space="0" w:color="auto"/>
      </w:divBdr>
    </w:div>
    <w:div w:id="815726854">
      <w:bodyDiv w:val="1"/>
      <w:marLeft w:val="0"/>
      <w:marRight w:val="0"/>
      <w:marTop w:val="0"/>
      <w:marBottom w:val="0"/>
      <w:divBdr>
        <w:top w:val="none" w:sz="0" w:space="0" w:color="auto"/>
        <w:left w:val="none" w:sz="0" w:space="0" w:color="auto"/>
        <w:bottom w:val="none" w:sz="0" w:space="0" w:color="auto"/>
        <w:right w:val="none" w:sz="0" w:space="0" w:color="auto"/>
      </w:divBdr>
      <w:divsChild>
        <w:div w:id="1194660080">
          <w:marLeft w:val="480"/>
          <w:marRight w:val="0"/>
          <w:marTop w:val="0"/>
          <w:marBottom w:val="0"/>
          <w:divBdr>
            <w:top w:val="none" w:sz="0" w:space="0" w:color="auto"/>
            <w:left w:val="none" w:sz="0" w:space="0" w:color="auto"/>
            <w:bottom w:val="none" w:sz="0" w:space="0" w:color="auto"/>
            <w:right w:val="none" w:sz="0" w:space="0" w:color="auto"/>
          </w:divBdr>
        </w:div>
        <w:div w:id="1693338286">
          <w:marLeft w:val="480"/>
          <w:marRight w:val="0"/>
          <w:marTop w:val="0"/>
          <w:marBottom w:val="0"/>
          <w:divBdr>
            <w:top w:val="none" w:sz="0" w:space="0" w:color="auto"/>
            <w:left w:val="none" w:sz="0" w:space="0" w:color="auto"/>
            <w:bottom w:val="none" w:sz="0" w:space="0" w:color="auto"/>
            <w:right w:val="none" w:sz="0" w:space="0" w:color="auto"/>
          </w:divBdr>
        </w:div>
        <w:div w:id="555970243">
          <w:marLeft w:val="480"/>
          <w:marRight w:val="0"/>
          <w:marTop w:val="0"/>
          <w:marBottom w:val="0"/>
          <w:divBdr>
            <w:top w:val="none" w:sz="0" w:space="0" w:color="auto"/>
            <w:left w:val="none" w:sz="0" w:space="0" w:color="auto"/>
            <w:bottom w:val="none" w:sz="0" w:space="0" w:color="auto"/>
            <w:right w:val="none" w:sz="0" w:space="0" w:color="auto"/>
          </w:divBdr>
        </w:div>
        <w:div w:id="1389915042">
          <w:marLeft w:val="480"/>
          <w:marRight w:val="0"/>
          <w:marTop w:val="0"/>
          <w:marBottom w:val="0"/>
          <w:divBdr>
            <w:top w:val="none" w:sz="0" w:space="0" w:color="auto"/>
            <w:left w:val="none" w:sz="0" w:space="0" w:color="auto"/>
            <w:bottom w:val="none" w:sz="0" w:space="0" w:color="auto"/>
            <w:right w:val="none" w:sz="0" w:space="0" w:color="auto"/>
          </w:divBdr>
        </w:div>
        <w:div w:id="1460227457">
          <w:marLeft w:val="480"/>
          <w:marRight w:val="0"/>
          <w:marTop w:val="0"/>
          <w:marBottom w:val="0"/>
          <w:divBdr>
            <w:top w:val="none" w:sz="0" w:space="0" w:color="auto"/>
            <w:left w:val="none" w:sz="0" w:space="0" w:color="auto"/>
            <w:bottom w:val="none" w:sz="0" w:space="0" w:color="auto"/>
            <w:right w:val="none" w:sz="0" w:space="0" w:color="auto"/>
          </w:divBdr>
        </w:div>
        <w:div w:id="1889294266">
          <w:marLeft w:val="480"/>
          <w:marRight w:val="0"/>
          <w:marTop w:val="0"/>
          <w:marBottom w:val="0"/>
          <w:divBdr>
            <w:top w:val="none" w:sz="0" w:space="0" w:color="auto"/>
            <w:left w:val="none" w:sz="0" w:space="0" w:color="auto"/>
            <w:bottom w:val="none" w:sz="0" w:space="0" w:color="auto"/>
            <w:right w:val="none" w:sz="0" w:space="0" w:color="auto"/>
          </w:divBdr>
        </w:div>
        <w:div w:id="393165977">
          <w:marLeft w:val="480"/>
          <w:marRight w:val="0"/>
          <w:marTop w:val="0"/>
          <w:marBottom w:val="0"/>
          <w:divBdr>
            <w:top w:val="none" w:sz="0" w:space="0" w:color="auto"/>
            <w:left w:val="none" w:sz="0" w:space="0" w:color="auto"/>
            <w:bottom w:val="none" w:sz="0" w:space="0" w:color="auto"/>
            <w:right w:val="none" w:sz="0" w:space="0" w:color="auto"/>
          </w:divBdr>
        </w:div>
        <w:div w:id="1658806525">
          <w:marLeft w:val="480"/>
          <w:marRight w:val="0"/>
          <w:marTop w:val="0"/>
          <w:marBottom w:val="0"/>
          <w:divBdr>
            <w:top w:val="none" w:sz="0" w:space="0" w:color="auto"/>
            <w:left w:val="none" w:sz="0" w:space="0" w:color="auto"/>
            <w:bottom w:val="none" w:sz="0" w:space="0" w:color="auto"/>
            <w:right w:val="none" w:sz="0" w:space="0" w:color="auto"/>
          </w:divBdr>
        </w:div>
        <w:div w:id="1976181536">
          <w:marLeft w:val="480"/>
          <w:marRight w:val="0"/>
          <w:marTop w:val="0"/>
          <w:marBottom w:val="0"/>
          <w:divBdr>
            <w:top w:val="none" w:sz="0" w:space="0" w:color="auto"/>
            <w:left w:val="none" w:sz="0" w:space="0" w:color="auto"/>
            <w:bottom w:val="none" w:sz="0" w:space="0" w:color="auto"/>
            <w:right w:val="none" w:sz="0" w:space="0" w:color="auto"/>
          </w:divBdr>
        </w:div>
        <w:div w:id="381750841">
          <w:marLeft w:val="480"/>
          <w:marRight w:val="0"/>
          <w:marTop w:val="0"/>
          <w:marBottom w:val="0"/>
          <w:divBdr>
            <w:top w:val="none" w:sz="0" w:space="0" w:color="auto"/>
            <w:left w:val="none" w:sz="0" w:space="0" w:color="auto"/>
            <w:bottom w:val="none" w:sz="0" w:space="0" w:color="auto"/>
            <w:right w:val="none" w:sz="0" w:space="0" w:color="auto"/>
          </w:divBdr>
        </w:div>
        <w:div w:id="467820221">
          <w:marLeft w:val="480"/>
          <w:marRight w:val="0"/>
          <w:marTop w:val="0"/>
          <w:marBottom w:val="0"/>
          <w:divBdr>
            <w:top w:val="none" w:sz="0" w:space="0" w:color="auto"/>
            <w:left w:val="none" w:sz="0" w:space="0" w:color="auto"/>
            <w:bottom w:val="none" w:sz="0" w:space="0" w:color="auto"/>
            <w:right w:val="none" w:sz="0" w:space="0" w:color="auto"/>
          </w:divBdr>
        </w:div>
        <w:div w:id="310408108">
          <w:marLeft w:val="480"/>
          <w:marRight w:val="0"/>
          <w:marTop w:val="0"/>
          <w:marBottom w:val="0"/>
          <w:divBdr>
            <w:top w:val="none" w:sz="0" w:space="0" w:color="auto"/>
            <w:left w:val="none" w:sz="0" w:space="0" w:color="auto"/>
            <w:bottom w:val="none" w:sz="0" w:space="0" w:color="auto"/>
            <w:right w:val="none" w:sz="0" w:space="0" w:color="auto"/>
          </w:divBdr>
        </w:div>
        <w:div w:id="825632145">
          <w:marLeft w:val="480"/>
          <w:marRight w:val="0"/>
          <w:marTop w:val="0"/>
          <w:marBottom w:val="0"/>
          <w:divBdr>
            <w:top w:val="none" w:sz="0" w:space="0" w:color="auto"/>
            <w:left w:val="none" w:sz="0" w:space="0" w:color="auto"/>
            <w:bottom w:val="none" w:sz="0" w:space="0" w:color="auto"/>
            <w:right w:val="none" w:sz="0" w:space="0" w:color="auto"/>
          </w:divBdr>
        </w:div>
        <w:div w:id="1329746814">
          <w:marLeft w:val="480"/>
          <w:marRight w:val="0"/>
          <w:marTop w:val="0"/>
          <w:marBottom w:val="0"/>
          <w:divBdr>
            <w:top w:val="none" w:sz="0" w:space="0" w:color="auto"/>
            <w:left w:val="none" w:sz="0" w:space="0" w:color="auto"/>
            <w:bottom w:val="none" w:sz="0" w:space="0" w:color="auto"/>
            <w:right w:val="none" w:sz="0" w:space="0" w:color="auto"/>
          </w:divBdr>
        </w:div>
        <w:div w:id="863834001">
          <w:marLeft w:val="480"/>
          <w:marRight w:val="0"/>
          <w:marTop w:val="0"/>
          <w:marBottom w:val="0"/>
          <w:divBdr>
            <w:top w:val="none" w:sz="0" w:space="0" w:color="auto"/>
            <w:left w:val="none" w:sz="0" w:space="0" w:color="auto"/>
            <w:bottom w:val="none" w:sz="0" w:space="0" w:color="auto"/>
            <w:right w:val="none" w:sz="0" w:space="0" w:color="auto"/>
          </w:divBdr>
        </w:div>
        <w:div w:id="1054282081">
          <w:marLeft w:val="480"/>
          <w:marRight w:val="0"/>
          <w:marTop w:val="0"/>
          <w:marBottom w:val="0"/>
          <w:divBdr>
            <w:top w:val="none" w:sz="0" w:space="0" w:color="auto"/>
            <w:left w:val="none" w:sz="0" w:space="0" w:color="auto"/>
            <w:bottom w:val="none" w:sz="0" w:space="0" w:color="auto"/>
            <w:right w:val="none" w:sz="0" w:space="0" w:color="auto"/>
          </w:divBdr>
        </w:div>
        <w:div w:id="1333217153">
          <w:marLeft w:val="480"/>
          <w:marRight w:val="0"/>
          <w:marTop w:val="0"/>
          <w:marBottom w:val="0"/>
          <w:divBdr>
            <w:top w:val="none" w:sz="0" w:space="0" w:color="auto"/>
            <w:left w:val="none" w:sz="0" w:space="0" w:color="auto"/>
            <w:bottom w:val="none" w:sz="0" w:space="0" w:color="auto"/>
            <w:right w:val="none" w:sz="0" w:space="0" w:color="auto"/>
          </w:divBdr>
        </w:div>
        <w:div w:id="1083575624">
          <w:marLeft w:val="480"/>
          <w:marRight w:val="0"/>
          <w:marTop w:val="0"/>
          <w:marBottom w:val="0"/>
          <w:divBdr>
            <w:top w:val="none" w:sz="0" w:space="0" w:color="auto"/>
            <w:left w:val="none" w:sz="0" w:space="0" w:color="auto"/>
            <w:bottom w:val="none" w:sz="0" w:space="0" w:color="auto"/>
            <w:right w:val="none" w:sz="0" w:space="0" w:color="auto"/>
          </w:divBdr>
        </w:div>
        <w:div w:id="400564518">
          <w:marLeft w:val="480"/>
          <w:marRight w:val="0"/>
          <w:marTop w:val="0"/>
          <w:marBottom w:val="0"/>
          <w:divBdr>
            <w:top w:val="none" w:sz="0" w:space="0" w:color="auto"/>
            <w:left w:val="none" w:sz="0" w:space="0" w:color="auto"/>
            <w:bottom w:val="none" w:sz="0" w:space="0" w:color="auto"/>
            <w:right w:val="none" w:sz="0" w:space="0" w:color="auto"/>
          </w:divBdr>
        </w:div>
        <w:div w:id="1186940935">
          <w:marLeft w:val="480"/>
          <w:marRight w:val="0"/>
          <w:marTop w:val="0"/>
          <w:marBottom w:val="0"/>
          <w:divBdr>
            <w:top w:val="none" w:sz="0" w:space="0" w:color="auto"/>
            <w:left w:val="none" w:sz="0" w:space="0" w:color="auto"/>
            <w:bottom w:val="none" w:sz="0" w:space="0" w:color="auto"/>
            <w:right w:val="none" w:sz="0" w:space="0" w:color="auto"/>
          </w:divBdr>
        </w:div>
        <w:div w:id="1630625220">
          <w:marLeft w:val="480"/>
          <w:marRight w:val="0"/>
          <w:marTop w:val="0"/>
          <w:marBottom w:val="0"/>
          <w:divBdr>
            <w:top w:val="none" w:sz="0" w:space="0" w:color="auto"/>
            <w:left w:val="none" w:sz="0" w:space="0" w:color="auto"/>
            <w:bottom w:val="none" w:sz="0" w:space="0" w:color="auto"/>
            <w:right w:val="none" w:sz="0" w:space="0" w:color="auto"/>
          </w:divBdr>
        </w:div>
        <w:div w:id="1168985802">
          <w:marLeft w:val="480"/>
          <w:marRight w:val="0"/>
          <w:marTop w:val="0"/>
          <w:marBottom w:val="0"/>
          <w:divBdr>
            <w:top w:val="none" w:sz="0" w:space="0" w:color="auto"/>
            <w:left w:val="none" w:sz="0" w:space="0" w:color="auto"/>
            <w:bottom w:val="none" w:sz="0" w:space="0" w:color="auto"/>
            <w:right w:val="none" w:sz="0" w:space="0" w:color="auto"/>
          </w:divBdr>
        </w:div>
        <w:div w:id="878589630">
          <w:marLeft w:val="480"/>
          <w:marRight w:val="0"/>
          <w:marTop w:val="0"/>
          <w:marBottom w:val="0"/>
          <w:divBdr>
            <w:top w:val="none" w:sz="0" w:space="0" w:color="auto"/>
            <w:left w:val="none" w:sz="0" w:space="0" w:color="auto"/>
            <w:bottom w:val="none" w:sz="0" w:space="0" w:color="auto"/>
            <w:right w:val="none" w:sz="0" w:space="0" w:color="auto"/>
          </w:divBdr>
        </w:div>
        <w:div w:id="698700233">
          <w:marLeft w:val="480"/>
          <w:marRight w:val="0"/>
          <w:marTop w:val="0"/>
          <w:marBottom w:val="0"/>
          <w:divBdr>
            <w:top w:val="none" w:sz="0" w:space="0" w:color="auto"/>
            <w:left w:val="none" w:sz="0" w:space="0" w:color="auto"/>
            <w:bottom w:val="none" w:sz="0" w:space="0" w:color="auto"/>
            <w:right w:val="none" w:sz="0" w:space="0" w:color="auto"/>
          </w:divBdr>
        </w:div>
        <w:div w:id="1051420686">
          <w:marLeft w:val="480"/>
          <w:marRight w:val="0"/>
          <w:marTop w:val="0"/>
          <w:marBottom w:val="0"/>
          <w:divBdr>
            <w:top w:val="none" w:sz="0" w:space="0" w:color="auto"/>
            <w:left w:val="none" w:sz="0" w:space="0" w:color="auto"/>
            <w:bottom w:val="none" w:sz="0" w:space="0" w:color="auto"/>
            <w:right w:val="none" w:sz="0" w:space="0" w:color="auto"/>
          </w:divBdr>
        </w:div>
        <w:div w:id="96565668">
          <w:marLeft w:val="480"/>
          <w:marRight w:val="0"/>
          <w:marTop w:val="0"/>
          <w:marBottom w:val="0"/>
          <w:divBdr>
            <w:top w:val="none" w:sz="0" w:space="0" w:color="auto"/>
            <w:left w:val="none" w:sz="0" w:space="0" w:color="auto"/>
            <w:bottom w:val="none" w:sz="0" w:space="0" w:color="auto"/>
            <w:right w:val="none" w:sz="0" w:space="0" w:color="auto"/>
          </w:divBdr>
        </w:div>
        <w:div w:id="971787679">
          <w:marLeft w:val="480"/>
          <w:marRight w:val="0"/>
          <w:marTop w:val="0"/>
          <w:marBottom w:val="0"/>
          <w:divBdr>
            <w:top w:val="none" w:sz="0" w:space="0" w:color="auto"/>
            <w:left w:val="none" w:sz="0" w:space="0" w:color="auto"/>
            <w:bottom w:val="none" w:sz="0" w:space="0" w:color="auto"/>
            <w:right w:val="none" w:sz="0" w:space="0" w:color="auto"/>
          </w:divBdr>
        </w:div>
        <w:div w:id="2096123936">
          <w:marLeft w:val="480"/>
          <w:marRight w:val="0"/>
          <w:marTop w:val="0"/>
          <w:marBottom w:val="0"/>
          <w:divBdr>
            <w:top w:val="none" w:sz="0" w:space="0" w:color="auto"/>
            <w:left w:val="none" w:sz="0" w:space="0" w:color="auto"/>
            <w:bottom w:val="none" w:sz="0" w:space="0" w:color="auto"/>
            <w:right w:val="none" w:sz="0" w:space="0" w:color="auto"/>
          </w:divBdr>
        </w:div>
        <w:div w:id="43529433">
          <w:marLeft w:val="480"/>
          <w:marRight w:val="0"/>
          <w:marTop w:val="0"/>
          <w:marBottom w:val="0"/>
          <w:divBdr>
            <w:top w:val="none" w:sz="0" w:space="0" w:color="auto"/>
            <w:left w:val="none" w:sz="0" w:space="0" w:color="auto"/>
            <w:bottom w:val="none" w:sz="0" w:space="0" w:color="auto"/>
            <w:right w:val="none" w:sz="0" w:space="0" w:color="auto"/>
          </w:divBdr>
        </w:div>
        <w:div w:id="223029347">
          <w:marLeft w:val="480"/>
          <w:marRight w:val="0"/>
          <w:marTop w:val="0"/>
          <w:marBottom w:val="0"/>
          <w:divBdr>
            <w:top w:val="none" w:sz="0" w:space="0" w:color="auto"/>
            <w:left w:val="none" w:sz="0" w:space="0" w:color="auto"/>
            <w:bottom w:val="none" w:sz="0" w:space="0" w:color="auto"/>
            <w:right w:val="none" w:sz="0" w:space="0" w:color="auto"/>
          </w:divBdr>
        </w:div>
        <w:div w:id="38018131">
          <w:marLeft w:val="480"/>
          <w:marRight w:val="0"/>
          <w:marTop w:val="0"/>
          <w:marBottom w:val="0"/>
          <w:divBdr>
            <w:top w:val="none" w:sz="0" w:space="0" w:color="auto"/>
            <w:left w:val="none" w:sz="0" w:space="0" w:color="auto"/>
            <w:bottom w:val="none" w:sz="0" w:space="0" w:color="auto"/>
            <w:right w:val="none" w:sz="0" w:space="0" w:color="auto"/>
          </w:divBdr>
        </w:div>
        <w:div w:id="807431899">
          <w:marLeft w:val="480"/>
          <w:marRight w:val="0"/>
          <w:marTop w:val="0"/>
          <w:marBottom w:val="0"/>
          <w:divBdr>
            <w:top w:val="none" w:sz="0" w:space="0" w:color="auto"/>
            <w:left w:val="none" w:sz="0" w:space="0" w:color="auto"/>
            <w:bottom w:val="none" w:sz="0" w:space="0" w:color="auto"/>
            <w:right w:val="none" w:sz="0" w:space="0" w:color="auto"/>
          </w:divBdr>
        </w:div>
        <w:div w:id="1810973691">
          <w:marLeft w:val="480"/>
          <w:marRight w:val="0"/>
          <w:marTop w:val="0"/>
          <w:marBottom w:val="0"/>
          <w:divBdr>
            <w:top w:val="none" w:sz="0" w:space="0" w:color="auto"/>
            <w:left w:val="none" w:sz="0" w:space="0" w:color="auto"/>
            <w:bottom w:val="none" w:sz="0" w:space="0" w:color="auto"/>
            <w:right w:val="none" w:sz="0" w:space="0" w:color="auto"/>
          </w:divBdr>
        </w:div>
        <w:div w:id="393088336">
          <w:marLeft w:val="480"/>
          <w:marRight w:val="0"/>
          <w:marTop w:val="0"/>
          <w:marBottom w:val="0"/>
          <w:divBdr>
            <w:top w:val="none" w:sz="0" w:space="0" w:color="auto"/>
            <w:left w:val="none" w:sz="0" w:space="0" w:color="auto"/>
            <w:bottom w:val="none" w:sz="0" w:space="0" w:color="auto"/>
            <w:right w:val="none" w:sz="0" w:space="0" w:color="auto"/>
          </w:divBdr>
        </w:div>
        <w:div w:id="875890093">
          <w:marLeft w:val="480"/>
          <w:marRight w:val="0"/>
          <w:marTop w:val="0"/>
          <w:marBottom w:val="0"/>
          <w:divBdr>
            <w:top w:val="none" w:sz="0" w:space="0" w:color="auto"/>
            <w:left w:val="none" w:sz="0" w:space="0" w:color="auto"/>
            <w:bottom w:val="none" w:sz="0" w:space="0" w:color="auto"/>
            <w:right w:val="none" w:sz="0" w:space="0" w:color="auto"/>
          </w:divBdr>
        </w:div>
        <w:div w:id="1341278812">
          <w:marLeft w:val="480"/>
          <w:marRight w:val="0"/>
          <w:marTop w:val="0"/>
          <w:marBottom w:val="0"/>
          <w:divBdr>
            <w:top w:val="none" w:sz="0" w:space="0" w:color="auto"/>
            <w:left w:val="none" w:sz="0" w:space="0" w:color="auto"/>
            <w:bottom w:val="none" w:sz="0" w:space="0" w:color="auto"/>
            <w:right w:val="none" w:sz="0" w:space="0" w:color="auto"/>
          </w:divBdr>
        </w:div>
        <w:div w:id="1540631494">
          <w:marLeft w:val="480"/>
          <w:marRight w:val="0"/>
          <w:marTop w:val="0"/>
          <w:marBottom w:val="0"/>
          <w:divBdr>
            <w:top w:val="none" w:sz="0" w:space="0" w:color="auto"/>
            <w:left w:val="none" w:sz="0" w:space="0" w:color="auto"/>
            <w:bottom w:val="none" w:sz="0" w:space="0" w:color="auto"/>
            <w:right w:val="none" w:sz="0" w:space="0" w:color="auto"/>
          </w:divBdr>
        </w:div>
        <w:div w:id="1785036022">
          <w:marLeft w:val="480"/>
          <w:marRight w:val="0"/>
          <w:marTop w:val="0"/>
          <w:marBottom w:val="0"/>
          <w:divBdr>
            <w:top w:val="none" w:sz="0" w:space="0" w:color="auto"/>
            <w:left w:val="none" w:sz="0" w:space="0" w:color="auto"/>
            <w:bottom w:val="none" w:sz="0" w:space="0" w:color="auto"/>
            <w:right w:val="none" w:sz="0" w:space="0" w:color="auto"/>
          </w:divBdr>
        </w:div>
        <w:div w:id="385492749">
          <w:marLeft w:val="480"/>
          <w:marRight w:val="0"/>
          <w:marTop w:val="0"/>
          <w:marBottom w:val="0"/>
          <w:divBdr>
            <w:top w:val="none" w:sz="0" w:space="0" w:color="auto"/>
            <w:left w:val="none" w:sz="0" w:space="0" w:color="auto"/>
            <w:bottom w:val="none" w:sz="0" w:space="0" w:color="auto"/>
            <w:right w:val="none" w:sz="0" w:space="0" w:color="auto"/>
          </w:divBdr>
        </w:div>
        <w:div w:id="1027483086">
          <w:marLeft w:val="480"/>
          <w:marRight w:val="0"/>
          <w:marTop w:val="0"/>
          <w:marBottom w:val="0"/>
          <w:divBdr>
            <w:top w:val="none" w:sz="0" w:space="0" w:color="auto"/>
            <w:left w:val="none" w:sz="0" w:space="0" w:color="auto"/>
            <w:bottom w:val="none" w:sz="0" w:space="0" w:color="auto"/>
            <w:right w:val="none" w:sz="0" w:space="0" w:color="auto"/>
          </w:divBdr>
        </w:div>
        <w:div w:id="1731461686">
          <w:marLeft w:val="480"/>
          <w:marRight w:val="0"/>
          <w:marTop w:val="0"/>
          <w:marBottom w:val="0"/>
          <w:divBdr>
            <w:top w:val="none" w:sz="0" w:space="0" w:color="auto"/>
            <w:left w:val="none" w:sz="0" w:space="0" w:color="auto"/>
            <w:bottom w:val="none" w:sz="0" w:space="0" w:color="auto"/>
            <w:right w:val="none" w:sz="0" w:space="0" w:color="auto"/>
          </w:divBdr>
        </w:div>
        <w:div w:id="1588073726">
          <w:marLeft w:val="480"/>
          <w:marRight w:val="0"/>
          <w:marTop w:val="0"/>
          <w:marBottom w:val="0"/>
          <w:divBdr>
            <w:top w:val="none" w:sz="0" w:space="0" w:color="auto"/>
            <w:left w:val="none" w:sz="0" w:space="0" w:color="auto"/>
            <w:bottom w:val="none" w:sz="0" w:space="0" w:color="auto"/>
            <w:right w:val="none" w:sz="0" w:space="0" w:color="auto"/>
          </w:divBdr>
        </w:div>
        <w:div w:id="1470249830">
          <w:marLeft w:val="480"/>
          <w:marRight w:val="0"/>
          <w:marTop w:val="0"/>
          <w:marBottom w:val="0"/>
          <w:divBdr>
            <w:top w:val="none" w:sz="0" w:space="0" w:color="auto"/>
            <w:left w:val="none" w:sz="0" w:space="0" w:color="auto"/>
            <w:bottom w:val="none" w:sz="0" w:space="0" w:color="auto"/>
            <w:right w:val="none" w:sz="0" w:space="0" w:color="auto"/>
          </w:divBdr>
        </w:div>
        <w:div w:id="1209342454">
          <w:marLeft w:val="480"/>
          <w:marRight w:val="0"/>
          <w:marTop w:val="0"/>
          <w:marBottom w:val="0"/>
          <w:divBdr>
            <w:top w:val="none" w:sz="0" w:space="0" w:color="auto"/>
            <w:left w:val="none" w:sz="0" w:space="0" w:color="auto"/>
            <w:bottom w:val="none" w:sz="0" w:space="0" w:color="auto"/>
            <w:right w:val="none" w:sz="0" w:space="0" w:color="auto"/>
          </w:divBdr>
        </w:div>
        <w:div w:id="2780444">
          <w:marLeft w:val="480"/>
          <w:marRight w:val="0"/>
          <w:marTop w:val="0"/>
          <w:marBottom w:val="0"/>
          <w:divBdr>
            <w:top w:val="none" w:sz="0" w:space="0" w:color="auto"/>
            <w:left w:val="none" w:sz="0" w:space="0" w:color="auto"/>
            <w:bottom w:val="none" w:sz="0" w:space="0" w:color="auto"/>
            <w:right w:val="none" w:sz="0" w:space="0" w:color="auto"/>
          </w:divBdr>
        </w:div>
        <w:div w:id="1624261704">
          <w:marLeft w:val="480"/>
          <w:marRight w:val="0"/>
          <w:marTop w:val="0"/>
          <w:marBottom w:val="0"/>
          <w:divBdr>
            <w:top w:val="none" w:sz="0" w:space="0" w:color="auto"/>
            <w:left w:val="none" w:sz="0" w:space="0" w:color="auto"/>
            <w:bottom w:val="none" w:sz="0" w:space="0" w:color="auto"/>
            <w:right w:val="none" w:sz="0" w:space="0" w:color="auto"/>
          </w:divBdr>
        </w:div>
        <w:div w:id="318729536">
          <w:marLeft w:val="480"/>
          <w:marRight w:val="0"/>
          <w:marTop w:val="0"/>
          <w:marBottom w:val="0"/>
          <w:divBdr>
            <w:top w:val="none" w:sz="0" w:space="0" w:color="auto"/>
            <w:left w:val="none" w:sz="0" w:space="0" w:color="auto"/>
            <w:bottom w:val="none" w:sz="0" w:space="0" w:color="auto"/>
            <w:right w:val="none" w:sz="0" w:space="0" w:color="auto"/>
          </w:divBdr>
        </w:div>
        <w:div w:id="1443649394">
          <w:marLeft w:val="480"/>
          <w:marRight w:val="0"/>
          <w:marTop w:val="0"/>
          <w:marBottom w:val="0"/>
          <w:divBdr>
            <w:top w:val="none" w:sz="0" w:space="0" w:color="auto"/>
            <w:left w:val="none" w:sz="0" w:space="0" w:color="auto"/>
            <w:bottom w:val="none" w:sz="0" w:space="0" w:color="auto"/>
            <w:right w:val="none" w:sz="0" w:space="0" w:color="auto"/>
          </w:divBdr>
        </w:div>
        <w:div w:id="1281261311">
          <w:marLeft w:val="480"/>
          <w:marRight w:val="0"/>
          <w:marTop w:val="0"/>
          <w:marBottom w:val="0"/>
          <w:divBdr>
            <w:top w:val="none" w:sz="0" w:space="0" w:color="auto"/>
            <w:left w:val="none" w:sz="0" w:space="0" w:color="auto"/>
            <w:bottom w:val="none" w:sz="0" w:space="0" w:color="auto"/>
            <w:right w:val="none" w:sz="0" w:space="0" w:color="auto"/>
          </w:divBdr>
        </w:div>
        <w:div w:id="585652914">
          <w:marLeft w:val="480"/>
          <w:marRight w:val="0"/>
          <w:marTop w:val="0"/>
          <w:marBottom w:val="0"/>
          <w:divBdr>
            <w:top w:val="none" w:sz="0" w:space="0" w:color="auto"/>
            <w:left w:val="none" w:sz="0" w:space="0" w:color="auto"/>
            <w:bottom w:val="none" w:sz="0" w:space="0" w:color="auto"/>
            <w:right w:val="none" w:sz="0" w:space="0" w:color="auto"/>
          </w:divBdr>
        </w:div>
        <w:div w:id="170146555">
          <w:marLeft w:val="480"/>
          <w:marRight w:val="0"/>
          <w:marTop w:val="0"/>
          <w:marBottom w:val="0"/>
          <w:divBdr>
            <w:top w:val="none" w:sz="0" w:space="0" w:color="auto"/>
            <w:left w:val="none" w:sz="0" w:space="0" w:color="auto"/>
            <w:bottom w:val="none" w:sz="0" w:space="0" w:color="auto"/>
            <w:right w:val="none" w:sz="0" w:space="0" w:color="auto"/>
          </w:divBdr>
        </w:div>
        <w:div w:id="1122773211">
          <w:marLeft w:val="480"/>
          <w:marRight w:val="0"/>
          <w:marTop w:val="0"/>
          <w:marBottom w:val="0"/>
          <w:divBdr>
            <w:top w:val="none" w:sz="0" w:space="0" w:color="auto"/>
            <w:left w:val="none" w:sz="0" w:space="0" w:color="auto"/>
            <w:bottom w:val="none" w:sz="0" w:space="0" w:color="auto"/>
            <w:right w:val="none" w:sz="0" w:space="0" w:color="auto"/>
          </w:divBdr>
        </w:div>
        <w:div w:id="2032561964">
          <w:marLeft w:val="480"/>
          <w:marRight w:val="0"/>
          <w:marTop w:val="0"/>
          <w:marBottom w:val="0"/>
          <w:divBdr>
            <w:top w:val="none" w:sz="0" w:space="0" w:color="auto"/>
            <w:left w:val="none" w:sz="0" w:space="0" w:color="auto"/>
            <w:bottom w:val="none" w:sz="0" w:space="0" w:color="auto"/>
            <w:right w:val="none" w:sz="0" w:space="0" w:color="auto"/>
          </w:divBdr>
        </w:div>
        <w:div w:id="482476682">
          <w:marLeft w:val="480"/>
          <w:marRight w:val="0"/>
          <w:marTop w:val="0"/>
          <w:marBottom w:val="0"/>
          <w:divBdr>
            <w:top w:val="none" w:sz="0" w:space="0" w:color="auto"/>
            <w:left w:val="none" w:sz="0" w:space="0" w:color="auto"/>
            <w:bottom w:val="none" w:sz="0" w:space="0" w:color="auto"/>
            <w:right w:val="none" w:sz="0" w:space="0" w:color="auto"/>
          </w:divBdr>
        </w:div>
        <w:div w:id="2138598325">
          <w:marLeft w:val="480"/>
          <w:marRight w:val="0"/>
          <w:marTop w:val="0"/>
          <w:marBottom w:val="0"/>
          <w:divBdr>
            <w:top w:val="none" w:sz="0" w:space="0" w:color="auto"/>
            <w:left w:val="none" w:sz="0" w:space="0" w:color="auto"/>
            <w:bottom w:val="none" w:sz="0" w:space="0" w:color="auto"/>
            <w:right w:val="none" w:sz="0" w:space="0" w:color="auto"/>
          </w:divBdr>
        </w:div>
        <w:div w:id="534001959">
          <w:marLeft w:val="480"/>
          <w:marRight w:val="0"/>
          <w:marTop w:val="0"/>
          <w:marBottom w:val="0"/>
          <w:divBdr>
            <w:top w:val="none" w:sz="0" w:space="0" w:color="auto"/>
            <w:left w:val="none" w:sz="0" w:space="0" w:color="auto"/>
            <w:bottom w:val="none" w:sz="0" w:space="0" w:color="auto"/>
            <w:right w:val="none" w:sz="0" w:space="0" w:color="auto"/>
          </w:divBdr>
        </w:div>
        <w:div w:id="600600336">
          <w:marLeft w:val="480"/>
          <w:marRight w:val="0"/>
          <w:marTop w:val="0"/>
          <w:marBottom w:val="0"/>
          <w:divBdr>
            <w:top w:val="none" w:sz="0" w:space="0" w:color="auto"/>
            <w:left w:val="none" w:sz="0" w:space="0" w:color="auto"/>
            <w:bottom w:val="none" w:sz="0" w:space="0" w:color="auto"/>
            <w:right w:val="none" w:sz="0" w:space="0" w:color="auto"/>
          </w:divBdr>
        </w:div>
        <w:div w:id="1937244576">
          <w:marLeft w:val="480"/>
          <w:marRight w:val="0"/>
          <w:marTop w:val="0"/>
          <w:marBottom w:val="0"/>
          <w:divBdr>
            <w:top w:val="none" w:sz="0" w:space="0" w:color="auto"/>
            <w:left w:val="none" w:sz="0" w:space="0" w:color="auto"/>
            <w:bottom w:val="none" w:sz="0" w:space="0" w:color="auto"/>
            <w:right w:val="none" w:sz="0" w:space="0" w:color="auto"/>
          </w:divBdr>
        </w:div>
        <w:div w:id="1652640301">
          <w:marLeft w:val="480"/>
          <w:marRight w:val="0"/>
          <w:marTop w:val="0"/>
          <w:marBottom w:val="0"/>
          <w:divBdr>
            <w:top w:val="none" w:sz="0" w:space="0" w:color="auto"/>
            <w:left w:val="none" w:sz="0" w:space="0" w:color="auto"/>
            <w:bottom w:val="none" w:sz="0" w:space="0" w:color="auto"/>
            <w:right w:val="none" w:sz="0" w:space="0" w:color="auto"/>
          </w:divBdr>
        </w:div>
        <w:div w:id="1263492983">
          <w:marLeft w:val="480"/>
          <w:marRight w:val="0"/>
          <w:marTop w:val="0"/>
          <w:marBottom w:val="0"/>
          <w:divBdr>
            <w:top w:val="none" w:sz="0" w:space="0" w:color="auto"/>
            <w:left w:val="none" w:sz="0" w:space="0" w:color="auto"/>
            <w:bottom w:val="none" w:sz="0" w:space="0" w:color="auto"/>
            <w:right w:val="none" w:sz="0" w:space="0" w:color="auto"/>
          </w:divBdr>
        </w:div>
        <w:div w:id="2035157453">
          <w:marLeft w:val="480"/>
          <w:marRight w:val="0"/>
          <w:marTop w:val="0"/>
          <w:marBottom w:val="0"/>
          <w:divBdr>
            <w:top w:val="none" w:sz="0" w:space="0" w:color="auto"/>
            <w:left w:val="none" w:sz="0" w:space="0" w:color="auto"/>
            <w:bottom w:val="none" w:sz="0" w:space="0" w:color="auto"/>
            <w:right w:val="none" w:sz="0" w:space="0" w:color="auto"/>
          </w:divBdr>
        </w:div>
        <w:div w:id="2044163019">
          <w:marLeft w:val="480"/>
          <w:marRight w:val="0"/>
          <w:marTop w:val="0"/>
          <w:marBottom w:val="0"/>
          <w:divBdr>
            <w:top w:val="none" w:sz="0" w:space="0" w:color="auto"/>
            <w:left w:val="none" w:sz="0" w:space="0" w:color="auto"/>
            <w:bottom w:val="none" w:sz="0" w:space="0" w:color="auto"/>
            <w:right w:val="none" w:sz="0" w:space="0" w:color="auto"/>
          </w:divBdr>
        </w:div>
        <w:div w:id="1525753392">
          <w:marLeft w:val="480"/>
          <w:marRight w:val="0"/>
          <w:marTop w:val="0"/>
          <w:marBottom w:val="0"/>
          <w:divBdr>
            <w:top w:val="none" w:sz="0" w:space="0" w:color="auto"/>
            <w:left w:val="none" w:sz="0" w:space="0" w:color="auto"/>
            <w:bottom w:val="none" w:sz="0" w:space="0" w:color="auto"/>
            <w:right w:val="none" w:sz="0" w:space="0" w:color="auto"/>
          </w:divBdr>
        </w:div>
        <w:div w:id="95710645">
          <w:marLeft w:val="480"/>
          <w:marRight w:val="0"/>
          <w:marTop w:val="0"/>
          <w:marBottom w:val="0"/>
          <w:divBdr>
            <w:top w:val="none" w:sz="0" w:space="0" w:color="auto"/>
            <w:left w:val="none" w:sz="0" w:space="0" w:color="auto"/>
            <w:bottom w:val="none" w:sz="0" w:space="0" w:color="auto"/>
            <w:right w:val="none" w:sz="0" w:space="0" w:color="auto"/>
          </w:divBdr>
        </w:div>
        <w:div w:id="1333296511">
          <w:marLeft w:val="480"/>
          <w:marRight w:val="0"/>
          <w:marTop w:val="0"/>
          <w:marBottom w:val="0"/>
          <w:divBdr>
            <w:top w:val="none" w:sz="0" w:space="0" w:color="auto"/>
            <w:left w:val="none" w:sz="0" w:space="0" w:color="auto"/>
            <w:bottom w:val="none" w:sz="0" w:space="0" w:color="auto"/>
            <w:right w:val="none" w:sz="0" w:space="0" w:color="auto"/>
          </w:divBdr>
        </w:div>
        <w:div w:id="532571472">
          <w:marLeft w:val="480"/>
          <w:marRight w:val="0"/>
          <w:marTop w:val="0"/>
          <w:marBottom w:val="0"/>
          <w:divBdr>
            <w:top w:val="none" w:sz="0" w:space="0" w:color="auto"/>
            <w:left w:val="none" w:sz="0" w:space="0" w:color="auto"/>
            <w:bottom w:val="none" w:sz="0" w:space="0" w:color="auto"/>
            <w:right w:val="none" w:sz="0" w:space="0" w:color="auto"/>
          </w:divBdr>
        </w:div>
        <w:div w:id="1719084583">
          <w:marLeft w:val="480"/>
          <w:marRight w:val="0"/>
          <w:marTop w:val="0"/>
          <w:marBottom w:val="0"/>
          <w:divBdr>
            <w:top w:val="none" w:sz="0" w:space="0" w:color="auto"/>
            <w:left w:val="none" w:sz="0" w:space="0" w:color="auto"/>
            <w:bottom w:val="none" w:sz="0" w:space="0" w:color="auto"/>
            <w:right w:val="none" w:sz="0" w:space="0" w:color="auto"/>
          </w:divBdr>
        </w:div>
        <w:div w:id="653526426">
          <w:marLeft w:val="480"/>
          <w:marRight w:val="0"/>
          <w:marTop w:val="0"/>
          <w:marBottom w:val="0"/>
          <w:divBdr>
            <w:top w:val="none" w:sz="0" w:space="0" w:color="auto"/>
            <w:left w:val="none" w:sz="0" w:space="0" w:color="auto"/>
            <w:bottom w:val="none" w:sz="0" w:space="0" w:color="auto"/>
            <w:right w:val="none" w:sz="0" w:space="0" w:color="auto"/>
          </w:divBdr>
        </w:div>
        <w:div w:id="1532495906">
          <w:marLeft w:val="480"/>
          <w:marRight w:val="0"/>
          <w:marTop w:val="0"/>
          <w:marBottom w:val="0"/>
          <w:divBdr>
            <w:top w:val="none" w:sz="0" w:space="0" w:color="auto"/>
            <w:left w:val="none" w:sz="0" w:space="0" w:color="auto"/>
            <w:bottom w:val="none" w:sz="0" w:space="0" w:color="auto"/>
            <w:right w:val="none" w:sz="0" w:space="0" w:color="auto"/>
          </w:divBdr>
        </w:div>
        <w:div w:id="252016118">
          <w:marLeft w:val="480"/>
          <w:marRight w:val="0"/>
          <w:marTop w:val="0"/>
          <w:marBottom w:val="0"/>
          <w:divBdr>
            <w:top w:val="none" w:sz="0" w:space="0" w:color="auto"/>
            <w:left w:val="none" w:sz="0" w:space="0" w:color="auto"/>
            <w:bottom w:val="none" w:sz="0" w:space="0" w:color="auto"/>
            <w:right w:val="none" w:sz="0" w:space="0" w:color="auto"/>
          </w:divBdr>
        </w:div>
        <w:div w:id="2094356770">
          <w:marLeft w:val="480"/>
          <w:marRight w:val="0"/>
          <w:marTop w:val="0"/>
          <w:marBottom w:val="0"/>
          <w:divBdr>
            <w:top w:val="none" w:sz="0" w:space="0" w:color="auto"/>
            <w:left w:val="none" w:sz="0" w:space="0" w:color="auto"/>
            <w:bottom w:val="none" w:sz="0" w:space="0" w:color="auto"/>
            <w:right w:val="none" w:sz="0" w:space="0" w:color="auto"/>
          </w:divBdr>
        </w:div>
        <w:div w:id="486899092">
          <w:marLeft w:val="480"/>
          <w:marRight w:val="0"/>
          <w:marTop w:val="0"/>
          <w:marBottom w:val="0"/>
          <w:divBdr>
            <w:top w:val="none" w:sz="0" w:space="0" w:color="auto"/>
            <w:left w:val="none" w:sz="0" w:space="0" w:color="auto"/>
            <w:bottom w:val="none" w:sz="0" w:space="0" w:color="auto"/>
            <w:right w:val="none" w:sz="0" w:space="0" w:color="auto"/>
          </w:divBdr>
        </w:div>
        <w:div w:id="1255892483">
          <w:marLeft w:val="480"/>
          <w:marRight w:val="0"/>
          <w:marTop w:val="0"/>
          <w:marBottom w:val="0"/>
          <w:divBdr>
            <w:top w:val="none" w:sz="0" w:space="0" w:color="auto"/>
            <w:left w:val="none" w:sz="0" w:space="0" w:color="auto"/>
            <w:bottom w:val="none" w:sz="0" w:space="0" w:color="auto"/>
            <w:right w:val="none" w:sz="0" w:space="0" w:color="auto"/>
          </w:divBdr>
        </w:div>
        <w:div w:id="909852793">
          <w:marLeft w:val="480"/>
          <w:marRight w:val="0"/>
          <w:marTop w:val="0"/>
          <w:marBottom w:val="0"/>
          <w:divBdr>
            <w:top w:val="none" w:sz="0" w:space="0" w:color="auto"/>
            <w:left w:val="none" w:sz="0" w:space="0" w:color="auto"/>
            <w:bottom w:val="none" w:sz="0" w:space="0" w:color="auto"/>
            <w:right w:val="none" w:sz="0" w:space="0" w:color="auto"/>
          </w:divBdr>
        </w:div>
        <w:div w:id="211121107">
          <w:marLeft w:val="480"/>
          <w:marRight w:val="0"/>
          <w:marTop w:val="0"/>
          <w:marBottom w:val="0"/>
          <w:divBdr>
            <w:top w:val="none" w:sz="0" w:space="0" w:color="auto"/>
            <w:left w:val="none" w:sz="0" w:space="0" w:color="auto"/>
            <w:bottom w:val="none" w:sz="0" w:space="0" w:color="auto"/>
            <w:right w:val="none" w:sz="0" w:space="0" w:color="auto"/>
          </w:divBdr>
        </w:div>
        <w:div w:id="569002777">
          <w:marLeft w:val="480"/>
          <w:marRight w:val="0"/>
          <w:marTop w:val="0"/>
          <w:marBottom w:val="0"/>
          <w:divBdr>
            <w:top w:val="none" w:sz="0" w:space="0" w:color="auto"/>
            <w:left w:val="none" w:sz="0" w:space="0" w:color="auto"/>
            <w:bottom w:val="none" w:sz="0" w:space="0" w:color="auto"/>
            <w:right w:val="none" w:sz="0" w:space="0" w:color="auto"/>
          </w:divBdr>
        </w:div>
        <w:div w:id="450129262">
          <w:marLeft w:val="480"/>
          <w:marRight w:val="0"/>
          <w:marTop w:val="0"/>
          <w:marBottom w:val="0"/>
          <w:divBdr>
            <w:top w:val="none" w:sz="0" w:space="0" w:color="auto"/>
            <w:left w:val="none" w:sz="0" w:space="0" w:color="auto"/>
            <w:bottom w:val="none" w:sz="0" w:space="0" w:color="auto"/>
            <w:right w:val="none" w:sz="0" w:space="0" w:color="auto"/>
          </w:divBdr>
        </w:div>
        <w:div w:id="1078861778">
          <w:marLeft w:val="480"/>
          <w:marRight w:val="0"/>
          <w:marTop w:val="0"/>
          <w:marBottom w:val="0"/>
          <w:divBdr>
            <w:top w:val="none" w:sz="0" w:space="0" w:color="auto"/>
            <w:left w:val="none" w:sz="0" w:space="0" w:color="auto"/>
            <w:bottom w:val="none" w:sz="0" w:space="0" w:color="auto"/>
            <w:right w:val="none" w:sz="0" w:space="0" w:color="auto"/>
          </w:divBdr>
        </w:div>
        <w:div w:id="1089500298">
          <w:marLeft w:val="480"/>
          <w:marRight w:val="0"/>
          <w:marTop w:val="0"/>
          <w:marBottom w:val="0"/>
          <w:divBdr>
            <w:top w:val="none" w:sz="0" w:space="0" w:color="auto"/>
            <w:left w:val="none" w:sz="0" w:space="0" w:color="auto"/>
            <w:bottom w:val="none" w:sz="0" w:space="0" w:color="auto"/>
            <w:right w:val="none" w:sz="0" w:space="0" w:color="auto"/>
          </w:divBdr>
        </w:div>
        <w:div w:id="2103915382">
          <w:marLeft w:val="480"/>
          <w:marRight w:val="0"/>
          <w:marTop w:val="0"/>
          <w:marBottom w:val="0"/>
          <w:divBdr>
            <w:top w:val="none" w:sz="0" w:space="0" w:color="auto"/>
            <w:left w:val="none" w:sz="0" w:space="0" w:color="auto"/>
            <w:bottom w:val="none" w:sz="0" w:space="0" w:color="auto"/>
            <w:right w:val="none" w:sz="0" w:space="0" w:color="auto"/>
          </w:divBdr>
        </w:div>
        <w:div w:id="1213542311">
          <w:marLeft w:val="480"/>
          <w:marRight w:val="0"/>
          <w:marTop w:val="0"/>
          <w:marBottom w:val="0"/>
          <w:divBdr>
            <w:top w:val="none" w:sz="0" w:space="0" w:color="auto"/>
            <w:left w:val="none" w:sz="0" w:space="0" w:color="auto"/>
            <w:bottom w:val="none" w:sz="0" w:space="0" w:color="auto"/>
            <w:right w:val="none" w:sz="0" w:space="0" w:color="auto"/>
          </w:divBdr>
        </w:div>
        <w:div w:id="1015352103">
          <w:marLeft w:val="480"/>
          <w:marRight w:val="0"/>
          <w:marTop w:val="0"/>
          <w:marBottom w:val="0"/>
          <w:divBdr>
            <w:top w:val="none" w:sz="0" w:space="0" w:color="auto"/>
            <w:left w:val="none" w:sz="0" w:space="0" w:color="auto"/>
            <w:bottom w:val="none" w:sz="0" w:space="0" w:color="auto"/>
            <w:right w:val="none" w:sz="0" w:space="0" w:color="auto"/>
          </w:divBdr>
        </w:div>
        <w:div w:id="1356616518">
          <w:marLeft w:val="480"/>
          <w:marRight w:val="0"/>
          <w:marTop w:val="0"/>
          <w:marBottom w:val="0"/>
          <w:divBdr>
            <w:top w:val="none" w:sz="0" w:space="0" w:color="auto"/>
            <w:left w:val="none" w:sz="0" w:space="0" w:color="auto"/>
            <w:bottom w:val="none" w:sz="0" w:space="0" w:color="auto"/>
            <w:right w:val="none" w:sz="0" w:space="0" w:color="auto"/>
          </w:divBdr>
        </w:div>
        <w:div w:id="1026250898">
          <w:marLeft w:val="480"/>
          <w:marRight w:val="0"/>
          <w:marTop w:val="0"/>
          <w:marBottom w:val="0"/>
          <w:divBdr>
            <w:top w:val="none" w:sz="0" w:space="0" w:color="auto"/>
            <w:left w:val="none" w:sz="0" w:space="0" w:color="auto"/>
            <w:bottom w:val="none" w:sz="0" w:space="0" w:color="auto"/>
            <w:right w:val="none" w:sz="0" w:space="0" w:color="auto"/>
          </w:divBdr>
        </w:div>
        <w:div w:id="2000379780">
          <w:marLeft w:val="480"/>
          <w:marRight w:val="0"/>
          <w:marTop w:val="0"/>
          <w:marBottom w:val="0"/>
          <w:divBdr>
            <w:top w:val="none" w:sz="0" w:space="0" w:color="auto"/>
            <w:left w:val="none" w:sz="0" w:space="0" w:color="auto"/>
            <w:bottom w:val="none" w:sz="0" w:space="0" w:color="auto"/>
            <w:right w:val="none" w:sz="0" w:space="0" w:color="auto"/>
          </w:divBdr>
        </w:div>
        <w:div w:id="2137064115">
          <w:marLeft w:val="480"/>
          <w:marRight w:val="0"/>
          <w:marTop w:val="0"/>
          <w:marBottom w:val="0"/>
          <w:divBdr>
            <w:top w:val="none" w:sz="0" w:space="0" w:color="auto"/>
            <w:left w:val="none" w:sz="0" w:space="0" w:color="auto"/>
            <w:bottom w:val="none" w:sz="0" w:space="0" w:color="auto"/>
            <w:right w:val="none" w:sz="0" w:space="0" w:color="auto"/>
          </w:divBdr>
        </w:div>
        <w:div w:id="269817507">
          <w:marLeft w:val="480"/>
          <w:marRight w:val="0"/>
          <w:marTop w:val="0"/>
          <w:marBottom w:val="0"/>
          <w:divBdr>
            <w:top w:val="none" w:sz="0" w:space="0" w:color="auto"/>
            <w:left w:val="none" w:sz="0" w:space="0" w:color="auto"/>
            <w:bottom w:val="none" w:sz="0" w:space="0" w:color="auto"/>
            <w:right w:val="none" w:sz="0" w:space="0" w:color="auto"/>
          </w:divBdr>
        </w:div>
        <w:div w:id="191386729">
          <w:marLeft w:val="480"/>
          <w:marRight w:val="0"/>
          <w:marTop w:val="0"/>
          <w:marBottom w:val="0"/>
          <w:divBdr>
            <w:top w:val="none" w:sz="0" w:space="0" w:color="auto"/>
            <w:left w:val="none" w:sz="0" w:space="0" w:color="auto"/>
            <w:bottom w:val="none" w:sz="0" w:space="0" w:color="auto"/>
            <w:right w:val="none" w:sz="0" w:space="0" w:color="auto"/>
          </w:divBdr>
        </w:div>
        <w:div w:id="1486432092">
          <w:marLeft w:val="480"/>
          <w:marRight w:val="0"/>
          <w:marTop w:val="0"/>
          <w:marBottom w:val="0"/>
          <w:divBdr>
            <w:top w:val="none" w:sz="0" w:space="0" w:color="auto"/>
            <w:left w:val="none" w:sz="0" w:space="0" w:color="auto"/>
            <w:bottom w:val="none" w:sz="0" w:space="0" w:color="auto"/>
            <w:right w:val="none" w:sz="0" w:space="0" w:color="auto"/>
          </w:divBdr>
        </w:div>
        <w:div w:id="119541076">
          <w:marLeft w:val="480"/>
          <w:marRight w:val="0"/>
          <w:marTop w:val="0"/>
          <w:marBottom w:val="0"/>
          <w:divBdr>
            <w:top w:val="none" w:sz="0" w:space="0" w:color="auto"/>
            <w:left w:val="none" w:sz="0" w:space="0" w:color="auto"/>
            <w:bottom w:val="none" w:sz="0" w:space="0" w:color="auto"/>
            <w:right w:val="none" w:sz="0" w:space="0" w:color="auto"/>
          </w:divBdr>
        </w:div>
        <w:div w:id="1592078742">
          <w:marLeft w:val="480"/>
          <w:marRight w:val="0"/>
          <w:marTop w:val="0"/>
          <w:marBottom w:val="0"/>
          <w:divBdr>
            <w:top w:val="none" w:sz="0" w:space="0" w:color="auto"/>
            <w:left w:val="none" w:sz="0" w:space="0" w:color="auto"/>
            <w:bottom w:val="none" w:sz="0" w:space="0" w:color="auto"/>
            <w:right w:val="none" w:sz="0" w:space="0" w:color="auto"/>
          </w:divBdr>
        </w:div>
        <w:div w:id="1718695636">
          <w:marLeft w:val="480"/>
          <w:marRight w:val="0"/>
          <w:marTop w:val="0"/>
          <w:marBottom w:val="0"/>
          <w:divBdr>
            <w:top w:val="none" w:sz="0" w:space="0" w:color="auto"/>
            <w:left w:val="none" w:sz="0" w:space="0" w:color="auto"/>
            <w:bottom w:val="none" w:sz="0" w:space="0" w:color="auto"/>
            <w:right w:val="none" w:sz="0" w:space="0" w:color="auto"/>
          </w:divBdr>
        </w:div>
        <w:div w:id="7562074">
          <w:marLeft w:val="480"/>
          <w:marRight w:val="0"/>
          <w:marTop w:val="0"/>
          <w:marBottom w:val="0"/>
          <w:divBdr>
            <w:top w:val="none" w:sz="0" w:space="0" w:color="auto"/>
            <w:left w:val="none" w:sz="0" w:space="0" w:color="auto"/>
            <w:bottom w:val="none" w:sz="0" w:space="0" w:color="auto"/>
            <w:right w:val="none" w:sz="0" w:space="0" w:color="auto"/>
          </w:divBdr>
        </w:div>
        <w:div w:id="451558340">
          <w:marLeft w:val="480"/>
          <w:marRight w:val="0"/>
          <w:marTop w:val="0"/>
          <w:marBottom w:val="0"/>
          <w:divBdr>
            <w:top w:val="none" w:sz="0" w:space="0" w:color="auto"/>
            <w:left w:val="none" w:sz="0" w:space="0" w:color="auto"/>
            <w:bottom w:val="none" w:sz="0" w:space="0" w:color="auto"/>
            <w:right w:val="none" w:sz="0" w:space="0" w:color="auto"/>
          </w:divBdr>
        </w:div>
        <w:div w:id="1586105583">
          <w:marLeft w:val="480"/>
          <w:marRight w:val="0"/>
          <w:marTop w:val="0"/>
          <w:marBottom w:val="0"/>
          <w:divBdr>
            <w:top w:val="none" w:sz="0" w:space="0" w:color="auto"/>
            <w:left w:val="none" w:sz="0" w:space="0" w:color="auto"/>
            <w:bottom w:val="none" w:sz="0" w:space="0" w:color="auto"/>
            <w:right w:val="none" w:sz="0" w:space="0" w:color="auto"/>
          </w:divBdr>
        </w:div>
        <w:div w:id="999650714">
          <w:marLeft w:val="480"/>
          <w:marRight w:val="0"/>
          <w:marTop w:val="0"/>
          <w:marBottom w:val="0"/>
          <w:divBdr>
            <w:top w:val="none" w:sz="0" w:space="0" w:color="auto"/>
            <w:left w:val="none" w:sz="0" w:space="0" w:color="auto"/>
            <w:bottom w:val="none" w:sz="0" w:space="0" w:color="auto"/>
            <w:right w:val="none" w:sz="0" w:space="0" w:color="auto"/>
          </w:divBdr>
        </w:div>
      </w:divsChild>
    </w:div>
    <w:div w:id="820344688">
      <w:bodyDiv w:val="1"/>
      <w:marLeft w:val="0"/>
      <w:marRight w:val="0"/>
      <w:marTop w:val="0"/>
      <w:marBottom w:val="0"/>
      <w:divBdr>
        <w:top w:val="none" w:sz="0" w:space="0" w:color="auto"/>
        <w:left w:val="none" w:sz="0" w:space="0" w:color="auto"/>
        <w:bottom w:val="none" w:sz="0" w:space="0" w:color="auto"/>
        <w:right w:val="none" w:sz="0" w:space="0" w:color="auto"/>
      </w:divBdr>
    </w:div>
    <w:div w:id="821192253">
      <w:bodyDiv w:val="1"/>
      <w:marLeft w:val="0"/>
      <w:marRight w:val="0"/>
      <w:marTop w:val="0"/>
      <w:marBottom w:val="0"/>
      <w:divBdr>
        <w:top w:val="none" w:sz="0" w:space="0" w:color="auto"/>
        <w:left w:val="none" w:sz="0" w:space="0" w:color="auto"/>
        <w:bottom w:val="none" w:sz="0" w:space="0" w:color="auto"/>
        <w:right w:val="none" w:sz="0" w:space="0" w:color="auto"/>
      </w:divBdr>
    </w:div>
    <w:div w:id="821626979">
      <w:bodyDiv w:val="1"/>
      <w:marLeft w:val="0"/>
      <w:marRight w:val="0"/>
      <w:marTop w:val="0"/>
      <w:marBottom w:val="0"/>
      <w:divBdr>
        <w:top w:val="none" w:sz="0" w:space="0" w:color="auto"/>
        <w:left w:val="none" w:sz="0" w:space="0" w:color="auto"/>
        <w:bottom w:val="none" w:sz="0" w:space="0" w:color="auto"/>
        <w:right w:val="none" w:sz="0" w:space="0" w:color="auto"/>
      </w:divBdr>
    </w:div>
    <w:div w:id="822432019">
      <w:bodyDiv w:val="1"/>
      <w:marLeft w:val="0"/>
      <w:marRight w:val="0"/>
      <w:marTop w:val="0"/>
      <w:marBottom w:val="0"/>
      <w:divBdr>
        <w:top w:val="none" w:sz="0" w:space="0" w:color="auto"/>
        <w:left w:val="none" w:sz="0" w:space="0" w:color="auto"/>
        <w:bottom w:val="none" w:sz="0" w:space="0" w:color="auto"/>
        <w:right w:val="none" w:sz="0" w:space="0" w:color="auto"/>
      </w:divBdr>
    </w:div>
    <w:div w:id="826021210">
      <w:bodyDiv w:val="1"/>
      <w:marLeft w:val="0"/>
      <w:marRight w:val="0"/>
      <w:marTop w:val="0"/>
      <w:marBottom w:val="0"/>
      <w:divBdr>
        <w:top w:val="none" w:sz="0" w:space="0" w:color="auto"/>
        <w:left w:val="none" w:sz="0" w:space="0" w:color="auto"/>
        <w:bottom w:val="none" w:sz="0" w:space="0" w:color="auto"/>
        <w:right w:val="none" w:sz="0" w:space="0" w:color="auto"/>
      </w:divBdr>
    </w:div>
    <w:div w:id="826476707">
      <w:bodyDiv w:val="1"/>
      <w:marLeft w:val="0"/>
      <w:marRight w:val="0"/>
      <w:marTop w:val="0"/>
      <w:marBottom w:val="0"/>
      <w:divBdr>
        <w:top w:val="none" w:sz="0" w:space="0" w:color="auto"/>
        <w:left w:val="none" w:sz="0" w:space="0" w:color="auto"/>
        <w:bottom w:val="none" w:sz="0" w:space="0" w:color="auto"/>
        <w:right w:val="none" w:sz="0" w:space="0" w:color="auto"/>
      </w:divBdr>
    </w:div>
    <w:div w:id="829444595">
      <w:bodyDiv w:val="1"/>
      <w:marLeft w:val="0"/>
      <w:marRight w:val="0"/>
      <w:marTop w:val="0"/>
      <w:marBottom w:val="0"/>
      <w:divBdr>
        <w:top w:val="none" w:sz="0" w:space="0" w:color="auto"/>
        <w:left w:val="none" w:sz="0" w:space="0" w:color="auto"/>
        <w:bottom w:val="none" w:sz="0" w:space="0" w:color="auto"/>
        <w:right w:val="none" w:sz="0" w:space="0" w:color="auto"/>
      </w:divBdr>
    </w:div>
    <w:div w:id="829635730">
      <w:bodyDiv w:val="1"/>
      <w:marLeft w:val="0"/>
      <w:marRight w:val="0"/>
      <w:marTop w:val="0"/>
      <w:marBottom w:val="0"/>
      <w:divBdr>
        <w:top w:val="none" w:sz="0" w:space="0" w:color="auto"/>
        <w:left w:val="none" w:sz="0" w:space="0" w:color="auto"/>
        <w:bottom w:val="none" w:sz="0" w:space="0" w:color="auto"/>
        <w:right w:val="none" w:sz="0" w:space="0" w:color="auto"/>
      </w:divBdr>
    </w:div>
    <w:div w:id="830096757">
      <w:bodyDiv w:val="1"/>
      <w:marLeft w:val="0"/>
      <w:marRight w:val="0"/>
      <w:marTop w:val="0"/>
      <w:marBottom w:val="0"/>
      <w:divBdr>
        <w:top w:val="none" w:sz="0" w:space="0" w:color="auto"/>
        <w:left w:val="none" w:sz="0" w:space="0" w:color="auto"/>
        <w:bottom w:val="none" w:sz="0" w:space="0" w:color="auto"/>
        <w:right w:val="none" w:sz="0" w:space="0" w:color="auto"/>
      </w:divBdr>
    </w:div>
    <w:div w:id="832140242">
      <w:bodyDiv w:val="1"/>
      <w:marLeft w:val="0"/>
      <w:marRight w:val="0"/>
      <w:marTop w:val="0"/>
      <w:marBottom w:val="0"/>
      <w:divBdr>
        <w:top w:val="none" w:sz="0" w:space="0" w:color="auto"/>
        <w:left w:val="none" w:sz="0" w:space="0" w:color="auto"/>
        <w:bottom w:val="none" w:sz="0" w:space="0" w:color="auto"/>
        <w:right w:val="none" w:sz="0" w:space="0" w:color="auto"/>
      </w:divBdr>
    </w:div>
    <w:div w:id="833494777">
      <w:bodyDiv w:val="1"/>
      <w:marLeft w:val="0"/>
      <w:marRight w:val="0"/>
      <w:marTop w:val="0"/>
      <w:marBottom w:val="0"/>
      <w:divBdr>
        <w:top w:val="none" w:sz="0" w:space="0" w:color="auto"/>
        <w:left w:val="none" w:sz="0" w:space="0" w:color="auto"/>
        <w:bottom w:val="none" w:sz="0" w:space="0" w:color="auto"/>
        <w:right w:val="none" w:sz="0" w:space="0" w:color="auto"/>
      </w:divBdr>
    </w:div>
    <w:div w:id="835341051">
      <w:bodyDiv w:val="1"/>
      <w:marLeft w:val="0"/>
      <w:marRight w:val="0"/>
      <w:marTop w:val="0"/>
      <w:marBottom w:val="0"/>
      <w:divBdr>
        <w:top w:val="none" w:sz="0" w:space="0" w:color="auto"/>
        <w:left w:val="none" w:sz="0" w:space="0" w:color="auto"/>
        <w:bottom w:val="none" w:sz="0" w:space="0" w:color="auto"/>
        <w:right w:val="none" w:sz="0" w:space="0" w:color="auto"/>
      </w:divBdr>
    </w:div>
    <w:div w:id="835344199">
      <w:bodyDiv w:val="1"/>
      <w:marLeft w:val="0"/>
      <w:marRight w:val="0"/>
      <w:marTop w:val="0"/>
      <w:marBottom w:val="0"/>
      <w:divBdr>
        <w:top w:val="none" w:sz="0" w:space="0" w:color="auto"/>
        <w:left w:val="none" w:sz="0" w:space="0" w:color="auto"/>
        <w:bottom w:val="none" w:sz="0" w:space="0" w:color="auto"/>
        <w:right w:val="none" w:sz="0" w:space="0" w:color="auto"/>
      </w:divBdr>
    </w:div>
    <w:div w:id="837228773">
      <w:bodyDiv w:val="1"/>
      <w:marLeft w:val="0"/>
      <w:marRight w:val="0"/>
      <w:marTop w:val="0"/>
      <w:marBottom w:val="0"/>
      <w:divBdr>
        <w:top w:val="none" w:sz="0" w:space="0" w:color="auto"/>
        <w:left w:val="none" w:sz="0" w:space="0" w:color="auto"/>
        <w:bottom w:val="none" w:sz="0" w:space="0" w:color="auto"/>
        <w:right w:val="none" w:sz="0" w:space="0" w:color="auto"/>
      </w:divBdr>
    </w:div>
    <w:div w:id="840197123">
      <w:bodyDiv w:val="1"/>
      <w:marLeft w:val="0"/>
      <w:marRight w:val="0"/>
      <w:marTop w:val="0"/>
      <w:marBottom w:val="0"/>
      <w:divBdr>
        <w:top w:val="none" w:sz="0" w:space="0" w:color="auto"/>
        <w:left w:val="none" w:sz="0" w:space="0" w:color="auto"/>
        <w:bottom w:val="none" w:sz="0" w:space="0" w:color="auto"/>
        <w:right w:val="none" w:sz="0" w:space="0" w:color="auto"/>
      </w:divBdr>
    </w:div>
    <w:div w:id="840897672">
      <w:bodyDiv w:val="1"/>
      <w:marLeft w:val="0"/>
      <w:marRight w:val="0"/>
      <w:marTop w:val="0"/>
      <w:marBottom w:val="0"/>
      <w:divBdr>
        <w:top w:val="none" w:sz="0" w:space="0" w:color="auto"/>
        <w:left w:val="none" w:sz="0" w:space="0" w:color="auto"/>
        <w:bottom w:val="none" w:sz="0" w:space="0" w:color="auto"/>
        <w:right w:val="none" w:sz="0" w:space="0" w:color="auto"/>
      </w:divBdr>
    </w:div>
    <w:div w:id="843015866">
      <w:bodyDiv w:val="1"/>
      <w:marLeft w:val="0"/>
      <w:marRight w:val="0"/>
      <w:marTop w:val="0"/>
      <w:marBottom w:val="0"/>
      <w:divBdr>
        <w:top w:val="none" w:sz="0" w:space="0" w:color="auto"/>
        <w:left w:val="none" w:sz="0" w:space="0" w:color="auto"/>
        <w:bottom w:val="none" w:sz="0" w:space="0" w:color="auto"/>
        <w:right w:val="none" w:sz="0" w:space="0" w:color="auto"/>
      </w:divBdr>
    </w:div>
    <w:div w:id="843587309">
      <w:bodyDiv w:val="1"/>
      <w:marLeft w:val="0"/>
      <w:marRight w:val="0"/>
      <w:marTop w:val="0"/>
      <w:marBottom w:val="0"/>
      <w:divBdr>
        <w:top w:val="none" w:sz="0" w:space="0" w:color="auto"/>
        <w:left w:val="none" w:sz="0" w:space="0" w:color="auto"/>
        <w:bottom w:val="none" w:sz="0" w:space="0" w:color="auto"/>
        <w:right w:val="none" w:sz="0" w:space="0" w:color="auto"/>
      </w:divBdr>
    </w:div>
    <w:div w:id="843667171">
      <w:bodyDiv w:val="1"/>
      <w:marLeft w:val="0"/>
      <w:marRight w:val="0"/>
      <w:marTop w:val="0"/>
      <w:marBottom w:val="0"/>
      <w:divBdr>
        <w:top w:val="none" w:sz="0" w:space="0" w:color="auto"/>
        <w:left w:val="none" w:sz="0" w:space="0" w:color="auto"/>
        <w:bottom w:val="none" w:sz="0" w:space="0" w:color="auto"/>
        <w:right w:val="none" w:sz="0" w:space="0" w:color="auto"/>
      </w:divBdr>
    </w:div>
    <w:div w:id="845822740">
      <w:bodyDiv w:val="1"/>
      <w:marLeft w:val="0"/>
      <w:marRight w:val="0"/>
      <w:marTop w:val="0"/>
      <w:marBottom w:val="0"/>
      <w:divBdr>
        <w:top w:val="none" w:sz="0" w:space="0" w:color="auto"/>
        <w:left w:val="none" w:sz="0" w:space="0" w:color="auto"/>
        <w:bottom w:val="none" w:sz="0" w:space="0" w:color="auto"/>
        <w:right w:val="none" w:sz="0" w:space="0" w:color="auto"/>
      </w:divBdr>
    </w:div>
    <w:div w:id="846753490">
      <w:bodyDiv w:val="1"/>
      <w:marLeft w:val="0"/>
      <w:marRight w:val="0"/>
      <w:marTop w:val="0"/>
      <w:marBottom w:val="0"/>
      <w:divBdr>
        <w:top w:val="none" w:sz="0" w:space="0" w:color="auto"/>
        <w:left w:val="none" w:sz="0" w:space="0" w:color="auto"/>
        <w:bottom w:val="none" w:sz="0" w:space="0" w:color="auto"/>
        <w:right w:val="none" w:sz="0" w:space="0" w:color="auto"/>
      </w:divBdr>
      <w:divsChild>
        <w:div w:id="829372727">
          <w:marLeft w:val="480"/>
          <w:marRight w:val="0"/>
          <w:marTop w:val="0"/>
          <w:marBottom w:val="0"/>
          <w:divBdr>
            <w:top w:val="none" w:sz="0" w:space="0" w:color="auto"/>
            <w:left w:val="none" w:sz="0" w:space="0" w:color="auto"/>
            <w:bottom w:val="none" w:sz="0" w:space="0" w:color="auto"/>
            <w:right w:val="none" w:sz="0" w:space="0" w:color="auto"/>
          </w:divBdr>
        </w:div>
        <w:div w:id="518857862">
          <w:marLeft w:val="480"/>
          <w:marRight w:val="0"/>
          <w:marTop w:val="0"/>
          <w:marBottom w:val="0"/>
          <w:divBdr>
            <w:top w:val="none" w:sz="0" w:space="0" w:color="auto"/>
            <w:left w:val="none" w:sz="0" w:space="0" w:color="auto"/>
            <w:bottom w:val="none" w:sz="0" w:space="0" w:color="auto"/>
            <w:right w:val="none" w:sz="0" w:space="0" w:color="auto"/>
          </w:divBdr>
        </w:div>
        <w:div w:id="989287617">
          <w:marLeft w:val="480"/>
          <w:marRight w:val="0"/>
          <w:marTop w:val="0"/>
          <w:marBottom w:val="0"/>
          <w:divBdr>
            <w:top w:val="none" w:sz="0" w:space="0" w:color="auto"/>
            <w:left w:val="none" w:sz="0" w:space="0" w:color="auto"/>
            <w:bottom w:val="none" w:sz="0" w:space="0" w:color="auto"/>
            <w:right w:val="none" w:sz="0" w:space="0" w:color="auto"/>
          </w:divBdr>
        </w:div>
        <w:div w:id="430442753">
          <w:marLeft w:val="480"/>
          <w:marRight w:val="0"/>
          <w:marTop w:val="0"/>
          <w:marBottom w:val="0"/>
          <w:divBdr>
            <w:top w:val="none" w:sz="0" w:space="0" w:color="auto"/>
            <w:left w:val="none" w:sz="0" w:space="0" w:color="auto"/>
            <w:bottom w:val="none" w:sz="0" w:space="0" w:color="auto"/>
            <w:right w:val="none" w:sz="0" w:space="0" w:color="auto"/>
          </w:divBdr>
        </w:div>
        <w:div w:id="1736470405">
          <w:marLeft w:val="480"/>
          <w:marRight w:val="0"/>
          <w:marTop w:val="0"/>
          <w:marBottom w:val="0"/>
          <w:divBdr>
            <w:top w:val="none" w:sz="0" w:space="0" w:color="auto"/>
            <w:left w:val="none" w:sz="0" w:space="0" w:color="auto"/>
            <w:bottom w:val="none" w:sz="0" w:space="0" w:color="auto"/>
            <w:right w:val="none" w:sz="0" w:space="0" w:color="auto"/>
          </w:divBdr>
        </w:div>
        <w:div w:id="1701971473">
          <w:marLeft w:val="480"/>
          <w:marRight w:val="0"/>
          <w:marTop w:val="0"/>
          <w:marBottom w:val="0"/>
          <w:divBdr>
            <w:top w:val="none" w:sz="0" w:space="0" w:color="auto"/>
            <w:left w:val="none" w:sz="0" w:space="0" w:color="auto"/>
            <w:bottom w:val="none" w:sz="0" w:space="0" w:color="auto"/>
            <w:right w:val="none" w:sz="0" w:space="0" w:color="auto"/>
          </w:divBdr>
        </w:div>
        <w:div w:id="949320197">
          <w:marLeft w:val="480"/>
          <w:marRight w:val="0"/>
          <w:marTop w:val="0"/>
          <w:marBottom w:val="0"/>
          <w:divBdr>
            <w:top w:val="none" w:sz="0" w:space="0" w:color="auto"/>
            <w:left w:val="none" w:sz="0" w:space="0" w:color="auto"/>
            <w:bottom w:val="none" w:sz="0" w:space="0" w:color="auto"/>
            <w:right w:val="none" w:sz="0" w:space="0" w:color="auto"/>
          </w:divBdr>
        </w:div>
        <w:div w:id="1186559700">
          <w:marLeft w:val="480"/>
          <w:marRight w:val="0"/>
          <w:marTop w:val="0"/>
          <w:marBottom w:val="0"/>
          <w:divBdr>
            <w:top w:val="none" w:sz="0" w:space="0" w:color="auto"/>
            <w:left w:val="none" w:sz="0" w:space="0" w:color="auto"/>
            <w:bottom w:val="none" w:sz="0" w:space="0" w:color="auto"/>
            <w:right w:val="none" w:sz="0" w:space="0" w:color="auto"/>
          </w:divBdr>
        </w:div>
        <w:div w:id="1208375302">
          <w:marLeft w:val="480"/>
          <w:marRight w:val="0"/>
          <w:marTop w:val="0"/>
          <w:marBottom w:val="0"/>
          <w:divBdr>
            <w:top w:val="none" w:sz="0" w:space="0" w:color="auto"/>
            <w:left w:val="none" w:sz="0" w:space="0" w:color="auto"/>
            <w:bottom w:val="none" w:sz="0" w:space="0" w:color="auto"/>
            <w:right w:val="none" w:sz="0" w:space="0" w:color="auto"/>
          </w:divBdr>
        </w:div>
        <w:div w:id="2079596402">
          <w:marLeft w:val="480"/>
          <w:marRight w:val="0"/>
          <w:marTop w:val="0"/>
          <w:marBottom w:val="0"/>
          <w:divBdr>
            <w:top w:val="none" w:sz="0" w:space="0" w:color="auto"/>
            <w:left w:val="none" w:sz="0" w:space="0" w:color="auto"/>
            <w:bottom w:val="none" w:sz="0" w:space="0" w:color="auto"/>
            <w:right w:val="none" w:sz="0" w:space="0" w:color="auto"/>
          </w:divBdr>
        </w:div>
        <w:div w:id="2018077837">
          <w:marLeft w:val="480"/>
          <w:marRight w:val="0"/>
          <w:marTop w:val="0"/>
          <w:marBottom w:val="0"/>
          <w:divBdr>
            <w:top w:val="none" w:sz="0" w:space="0" w:color="auto"/>
            <w:left w:val="none" w:sz="0" w:space="0" w:color="auto"/>
            <w:bottom w:val="none" w:sz="0" w:space="0" w:color="auto"/>
            <w:right w:val="none" w:sz="0" w:space="0" w:color="auto"/>
          </w:divBdr>
        </w:div>
        <w:div w:id="321586979">
          <w:marLeft w:val="480"/>
          <w:marRight w:val="0"/>
          <w:marTop w:val="0"/>
          <w:marBottom w:val="0"/>
          <w:divBdr>
            <w:top w:val="none" w:sz="0" w:space="0" w:color="auto"/>
            <w:left w:val="none" w:sz="0" w:space="0" w:color="auto"/>
            <w:bottom w:val="none" w:sz="0" w:space="0" w:color="auto"/>
            <w:right w:val="none" w:sz="0" w:space="0" w:color="auto"/>
          </w:divBdr>
        </w:div>
        <w:div w:id="1214150193">
          <w:marLeft w:val="480"/>
          <w:marRight w:val="0"/>
          <w:marTop w:val="0"/>
          <w:marBottom w:val="0"/>
          <w:divBdr>
            <w:top w:val="none" w:sz="0" w:space="0" w:color="auto"/>
            <w:left w:val="none" w:sz="0" w:space="0" w:color="auto"/>
            <w:bottom w:val="none" w:sz="0" w:space="0" w:color="auto"/>
            <w:right w:val="none" w:sz="0" w:space="0" w:color="auto"/>
          </w:divBdr>
        </w:div>
        <w:div w:id="1626345728">
          <w:marLeft w:val="480"/>
          <w:marRight w:val="0"/>
          <w:marTop w:val="0"/>
          <w:marBottom w:val="0"/>
          <w:divBdr>
            <w:top w:val="none" w:sz="0" w:space="0" w:color="auto"/>
            <w:left w:val="none" w:sz="0" w:space="0" w:color="auto"/>
            <w:bottom w:val="none" w:sz="0" w:space="0" w:color="auto"/>
            <w:right w:val="none" w:sz="0" w:space="0" w:color="auto"/>
          </w:divBdr>
        </w:div>
        <w:div w:id="858130243">
          <w:marLeft w:val="480"/>
          <w:marRight w:val="0"/>
          <w:marTop w:val="0"/>
          <w:marBottom w:val="0"/>
          <w:divBdr>
            <w:top w:val="none" w:sz="0" w:space="0" w:color="auto"/>
            <w:left w:val="none" w:sz="0" w:space="0" w:color="auto"/>
            <w:bottom w:val="none" w:sz="0" w:space="0" w:color="auto"/>
            <w:right w:val="none" w:sz="0" w:space="0" w:color="auto"/>
          </w:divBdr>
        </w:div>
        <w:div w:id="635527187">
          <w:marLeft w:val="480"/>
          <w:marRight w:val="0"/>
          <w:marTop w:val="0"/>
          <w:marBottom w:val="0"/>
          <w:divBdr>
            <w:top w:val="none" w:sz="0" w:space="0" w:color="auto"/>
            <w:left w:val="none" w:sz="0" w:space="0" w:color="auto"/>
            <w:bottom w:val="none" w:sz="0" w:space="0" w:color="auto"/>
            <w:right w:val="none" w:sz="0" w:space="0" w:color="auto"/>
          </w:divBdr>
        </w:div>
        <w:div w:id="1645699752">
          <w:marLeft w:val="480"/>
          <w:marRight w:val="0"/>
          <w:marTop w:val="0"/>
          <w:marBottom w:val="0"/>
          <w:divBdr>
            <w:top w:val="none" w:sz="0" w:space="0" w:color="auto"/>
            <w:left w:val="none" w:sz="0" w:space="0" w:color="auto"/>
            <w:bottom w:val="none" w:sz="0" w:space="0" w:color="auto"/>
            <w:right w:val="none" w:sz="0" w:space="0" w:color="auto"/>
          </w:divBdr>
        </w:div>
        <w:div w:id="2092776825">
          <w:marLeft w:val="480"/>
          <w:marRight w:val="0"/>
          <w:marTop w:val="0"/>
          <w:marBottom w:val="0"/>
          <w:divBdr>
            <w:top w:val="none" w:sz="0" w:space="0" w:color="auto"/>
            <w:left w:val="none" w:sz="0" w:space="0" w:color="auto"/>
            <w:bottom w:val="none" w:sz="0" w:space="0" w:color="auto"/>
            <w:right w:val="none" w:sz="0" w:space="0" w:color="auto"/>
          </w:divBdr>
        </w:div>
        <w:div w:id="1870411451">
          <w:marLeft w:val="480"/>
          <w:marRight w:val="0"/>
          <w:marTop w:val="0"/>
          <w:marBottom w:val="0"/>
          <w:divBdr>
            <w:top w:val="none" w:sz="0" w:space="0" w:color="auto"/>
            <w:left w:val="none" w:sz="0" w:space="0" w:color="auto"/>
            <w:bottom w:val="none" w:sz="0" w:space="0" w:color="auto"/>
            <w:right w:val="none" w:sz="0" w:space="0" w:color="auto"/>
          </w:divBdr>
        </w:div>
        <w:div w:id="751194232">
          <w:marLeft w:val="480"/>
          <w:marRight w:val="0"/>
          <w:marTop w:val="0"/>
          <w:marBottom w:val="0"/>
          <w:divBdr>
            <w:top w:val="none" w:sz="0" w:space="0" w:color="auto"/>
            <w:left w:val="none" w:sz="0" w:space="0" w:color="auto"/>
            <w:bottom w:val="none" w:sz="0" w:space="0" w:color="auto"/>
            <w:right w:val="none" w:sz="0" w:space="0" w:color="auto"/>
          </w:divBdr>
        </w:div>
        <w:div w:id="1031959285">
          <w:marLeft w:val="480"/>
          <w:marRight w:val="0"/>
          <w:marTop w:val="0"/>
          <w:marBottom w:val="0"/>
          <w:divBdr>
            <w:top w:val="none" w:sz="0" w:space="0" w:color="auto"/>
            <w:left w:val="none" w:sz="0" w:space="0" w:color="auto"/>
            <w:bottom w:val="none" w:sz="0" w:space="0" w:color="auto"/>
            <w:right w:val="none" w:sz="0" w:space="0" w:color="auto"/>
          </w:divBdr>
        </w:div>
        <w:div w:id="1514101050">
          <w:marLeft w:val="480"/>
          <w:marRight w:val="0"/>
          <w:marTop w:val="0"/>
          <w:marBottom w:val="0"/>
          <w:divBdr>
            <w:top w:val="none" w:sz="0" w:space="0" w:color="auto"/>
            <w:left w:val="none" w:sz="0" w:space="0" w:color="auto"/>
            <w:bottom w:val="none" w:sz="0" w:space="0" w:color="auto"/>
            <w:right w:val="none" w:sz="0" w:space="0" w:color="auto"/>
          </w:divBdr>
        </w:div>
        <w:div w:id="985277912">
          <w:marLeft w:val="480"/>
          <w:marRight w:val="0"/>
          <w:marTop w:val="0"/>
          <w:marBottom w:val="0"/>
          <w:divBdr>
            <w:top w:val="none" w:sz="0" w:space="0" w:color="auto"/>
            <w:left w:val="none" w:sz="0" w:space="0" w:color="auto"/>
            <w:bottom w:val="none" w:sz="0" w:space="0" w:color="auto"/>
            <w:right w:val="none" w:sz="0" w:space="0" w:color="auto"/>
          </w:divBdr>
        </w:div>
        <w:div w:id="1918202430">
          <w:marLeft w:val="480"/>
          <w:marRight w:val="0"/>
          <w:marTop w:val="0"/>
          <w:marBottom w:val="0"/>
          <w:divBdr>
            <w:top w:val="none" w:sz="0" w:space="0" w:color="auto"/>
            <w:left w:val="none" w:sz="0" w:space="0" w:color="auto"/>
            <w:bottom w:val="none" w:sz="0" w:space="0" w:color="auto"/>
            <w:right w:val="none" w:sz="0" w:space="0" w:color="auto"/>
          </w:divBdr>
        </w:div>
        <w:div w:id="1864978336">
          <w:marLeft w:val="480"/>
          <w:marRight w:val="0"/>
          <w:marTop w:val="0"/>
          <w:marBottom w:val="0"/>
          <w:divBdr>
            <w:top w:val="none" w:sz="0" w:space="0" w:color="auto"/>
            <w:left w:val="none" w:sz="0" w:space="0" w:color="auto"/>
            <w:bottom w:val="none" w:sz="0" w:space="0" w:color="auto"/>
            <w:right w:val="none" w:sz="0" w:space="0" w:color="auto"/>
          </w:divBdr>
        </w:div>
        <w:div w:id="1522940122">
          <w:marLeft w:val="480"/>
          <w:marRight w:val="0"/>
          <w:marTop w:val="0"/>
          <w:marBottom w:val="0"/>
          <w:divBdr>
            <w:top w:val="none" w:sz="0" w:space="0" w:color="auto"/>
            <w:left w:val="none" w:sz="0" w:space="0" w:color="auto"/>
            <w:bottom w:val="none" w:sz="0" w:space="0" w:color="auto"/>
            <w:right w:val="none" w:sz="0" w:space="0" w:color="auto"/>
          </w:divBdr>
        </w:div>
        <w:div w:id="684750200">
          <w:marLeft w:val="480"/>
          <w:marRight w:val="0"/>
          <w:marTop w:val="0"/>
          <w:marBottom w:val="0"/>
          <w:divBdr>
            <w:top w:val="none" w:sz="0" w:space="0" w:color="auto"/>
            <w:left w:val="none" w:sz="0" w:space="0" w:color="auto"/>
            <w:bottom w:val="none" w:sz="0" w:space="0" w:color="auto"/>
            <w:right w:val="none" w:sz="0" w:space="0" w:color="auto"/>
          </w:divBdr>
        </w:div>
        <w:div w:id="909776312">
          <w:marLeft w:val="480"/>
          <w:marRight w:val="0"/>
          <w:marTop w:val="0"/>
          <w:marBottom w:val="0"/>
          <w:divBdr>
            <w:top w:val="none" w:sz="0" w:space="0" w:color="auto"/>
            <w:left w:val="none" w:sz="0" w:space="0" w:color="auto"/>
            <w:bottom w:val="none" w:sz="0" w:space="0" w:color="auto"/>
            <w:right w:val="none" w:sz="0" w:space="0" w:color="auto"/>
          </w:divBdr>
        </w:div>
        <w:div w:id="895240465">
          <w:marLeft w:val="480"/>
          <w:marRight w:val="0"/>
          <w:marTop w:val="0"/>
          <w:marBottom w:val="0"/>
          <w:divBdr>
            <w:top w:val="none" w:sz="0" w:space="0" w:color="auto"/>
            <w:left w:val="none" w:sz="0" w:space="0" w:color="auto"/>
            <w:bottom w:val="none" w:sz="0" w:space="0" w:color="auto"/>
            <w:right w:val="none" w:sz="0" w:space="0" w:color="auto"/>
          </w:divBdr>
        </w:div>
        <w:div w:id="1043022851">
          <w:marLeft w:val="480"/>
          <w:marRight w:val="0"/>
          <w:marTop w:val="0"/>
          <w:marBottom w:val="0"/>
          <w:divBdr>
            <w:top w:val="none" w:sz="0" w:space="0" w:color="auto"/>
            <w:left w:val="none" w:sz="0" w:space="0" w:color="auto"/>
            <w:bottom w:val="none" w:sz="0" w:space="0" w:color="auto"/>
            <w:right w:val="none" w:sz="0" w:space="0" w:color="auto"/>
          </w:divBdr>
        </w:div>
        <w:div w:id="1284314511">
          <w:marLeft w:val="480"/>
          <w:marRight w:val="0"/>
          <w:marTop w:val="0"/>
          <w:marBottom w:val="0"/>
          <w:divBdr>
            <w:top w:val="none" w:sz="0" w:space="0" w:color="auto"/>
            <w:left w:val="none" w:sz="0" w:space="0" w:color="auto"/>
            <w:bottom w:val="none" w:sz="0" w:space="0" w:color="auto"/>
            <w:right w:val="none" w:sz="0" w:space="0" w:color="auto"/>
          </w:divBdr>
        </w:div>
        <w:div w:id="191840286">
          <w:marLeft w:val="480"/>
          <w:marRight w:val="0"/>
          <w:marTop w:val="0"/>
          <w:marBottom w:val="0"/>
          <w:divBdr>
            <w:top w:val="none" w:sz="0" w:space="0" w:color="auto"/>
            <w:left w:val="none" w:sz="0" w:space="0" w:color="auto"/>
            <w:bottom w:val="none" w:sz="0" w:space="0" w:color="auto"/>
            <w:right w:val="none" w:sz="0" w:space="0" w:color="auto"/>
          </w:divBdr>
        </w:div>
        <w:div w:id="1658849263">
          <w:marLeft w:val="480"/>
          <w:marRight w:val="0"/>
          <w:marTop w:val="0"/>
          <w:marBottom w:val="0"/>
          <w:divBdr>
            <w:top w:val="none" w:sz="0" w:space="0" w:color="auto"/>
            <w:left w:val="none" w:sz="0" w:space="0" w:color="auto"/>
            <w:bottom w:val="none" w:sz="0" w:space="0" w:color="auto"/>
            <w:right w:val="none" w:sz="0" w:space="0" w:color="auto"/>
          </w:divBdr>
        </w:div>
        <w:div w:id="1602644785">
          <w:marLeft w:val="480"/>
          <w:marRight w:val="0"/>
          <w:marTop w:val="0"/>
          <w:marBottom w:val="0"/>
          <w:divBdr>
            <w:top w:val="none" w:sz="0" w:space="0" w:color="auto"/>
            <w:left w:val="none" w:sz="0" w:space="0" w:color="auto"/>
            <w:bottom w:val="none" w:sz="0" w:space="0" w:color="auto"/>
            <w:right w:val="none" w:sz="0" w:space="0" w:color="auto"/>
          </w:divBdr>
        </w:div>
        <w:div w:id="1661300918">
          <w:marLeft w:val="480"/>
          <w:marRight w:val="0"/>
          <w:marTop w:val="0"/>
          <w:marBottom w:val="0"/>
          <w:divBdr>
            <w:top w:val="none" w:sz="0" w:space="0" w:color="auto"/>
            <w:left w:val="none" w:sz="0" w:space="0" w:color="auto"/>
            <w:bottom w:val="none" w:sz="0" w:space="0" w:color="auto"/>
            <w:right w:val="none" w:sz="0" w:space="0" w:color="auto"/>
          </w:divBdr>
        </w:div>
        <w:div w:id="674964813">
          <w:marLeft w:val="480"/>
          <w:marRight w:val="0"/>
          <w:marTop w:val="0"/>
          <w:marBottom w:val="0"/>
          <w:divBdr>
            <w:top w:val="none" w:sz="0" w:space="0" w:color="auto"/>
            <w:left w:val="none" w:sz="0" w:space="0" w:color="auto"/>
            <w:bottom w:val="none" w:sz="0" w:space="0" w:color="auto"/>
            <w:right w:val="none" w:sz="0" w:space="0" w:color="auto"/>
          </w:divBdr>
        </w:div>
        <w:div w:id="392505528">
          <w:marLeft w:val="480"/>
          <w:marRight w:val="0"/>
          <w:marTop w:val="0"/>
          <w:marBottom w:val="0"/>
          <w:divBdr>
            <w:top w:val="none" w:sz="0" w:space="0" w:color="auto"/>
            <w:left w:val="none" w:sz="0" w:space="0" w:color="auto"/>
            <w:bottom w:val="none" w:sz="0" w:space="0" w:color="auto"/>
            <w:right w:val="none" w:sz="0" w:space="0" w:color="auto"/>
          </w:divBdr>
        </w:div>
        <w:div w:id="1029454781">
          <w:marLeft w:val="480"/>
          <w:marRight w:val="0"/>
          <w:marTop w:val="0"/>
          <w:marBottom w:val="0"/>
          <w:divBdr>
            <w:top w:val="none" w:sz="0" w:space="0" w:color="auto"/>
            <w:left w:val="none" w:sz="0" w:space="0" w:color="auto"/>
            <w:bottom w:val="none" w:sz="0" w:space="0" w:color="auto"/>
            <w:right w:val="none" w:sz="0" w:space="0" w:color="auto"/>
          </w:divBdr>
        </w:div>
        <w:div w:id="1574269171">
          <w:marLeft w:val="480"/>
          <w:marRight w:val="0"/>
          <w:marTop w:val="0"/>
          <w:marBottom w:val="0"/>
          <w:divBdr>
            <w:top w:val="none" w:sz="0" w:space="0" w:color="auto"/>
            <w:left w:val="none" w:sz="0" w:space="0" w:color="auto"/>
            <w:bottom w:val="none" w:sz="0" w:space="0" w:color="auto"/>
            <w:right w:val="none" w:sz="0" w:space="0" w:color="auto"/>
          </w:divBdr>
        </w:div>
        <w:div w:id="1132211181">
          <w:marLeft w:val="480"/>
          <w:marRight w:val="0"/>
          <w:marTop w:val="0"/>
          <w:marBottom w:val="0"/>
          <w:divBdr>
            <w:top w:val="none" w:sz="0" w:space="0" w:color="auto"/>
            <w:left w:val="none" w:sz="0" w:space="0" w:color="auto"/>
            <w:bottom w:val="none" w:sz="0" w:space="0" w:color="auto"/>
            <w:right w:val="none" w:sz="0" w:space="0" w:color="auto"/>
          </w:divBdr>
        </w:div>
        <w:div w:id="1251114871">
          <w:marLeft w:val="480"/>
          <w:marRight w:val="0"/>
          <w:marTop w:val="0"/>
          <w:marBottom w:val="0"/>
          <w:divBdr>
            <w:top w:val="none" w:sz="0" w:space="0" w:color="auto"/>
            <w:left w:val="none" w:sz="0" w:space="0" w:color="auto"/>
            <w:bottom w:val="none" w:sz="0" w:space="0" w:color="auto"/>
            <w:right w:val="none" w:sz="0" w:space="0" w:color="auto"/>
          </w:divBdr>
        </w:div>
        <w:div w:id="691033810">
          <w:marLeft w:val="480"/>
          <w:marRight w:val="0"/>
          <w:marTop w:val="0"/>
          <w:marBottom w:val="0"/>
          <w:divBdr>
            <w:top w:val="none" w:sz="0" w:space="0" w:color="auto"/>
            <w:left w:val="none" w:sz="0" w:space="0" w:color="auto"/>
            <w:bottom w:val="none" w:sz="0" w:space="0" w:color="auto"/>
            <w:right w:val="none" w:sz="0" w:space="0" w:color="auto"/>
          </w:divBdr>
        </w:div>
        <w:div w:id="1639071687">
          <w:marLeft w:val="480"/>
          <w:marRight w:val="0"/>
          <w:marTop w:val="0"/>
          <w:marBottom w:val="0"/>
          <w:divBdr>
            <w:top w:val="none" w:sz="0" w:space="0" w:color="auto"/>
            <w:left w:val="none" w:sz="0" w:space="0" w:color="auto"/>
            <w:bottom w:val="none" w:sz="0" w:space="0" w:color="auto"/>
            <w:right w:val="none" w:sz="0" w:space="0" w:color="auto"/>
          </w:divBdr>
        </w:div>
        <w:div w:id="1243828866">
          <w:marLeft w:val="480"/>
          <w:marRight w:val="0"/>
          <w:marTop w:val="0"/>
          <w:marBottom w:val="0"/>
          <w:divBdr>
            <w:top w:val="none" w:sz="0" w:space="0" w:color="auto"/>
            <w:left w:val="none" w:sz="0" w:space="0" w:color="auto"/>
            <w:bottom w:val="none" w:sz="0" w:space="0" w:color="auto"/>
            <w:right w:val="none" w:sz="0" w:space="0" w:color="auto"/>
          </w:divBdr>
        </w:div>
        <w:div w:id="1982806312">
          <w:marLeft w:val="480"/>
          <w:marRight w:val="0"/>
          <w:marTop w:val="0"/>
          <w:marBottom w:val="0"/>
          <w:divBdr>
            <w:top w:val="none" w:sz="0" w:space="0" w:color="auto"/>
            <w:left w:val="none" w:sz="0" w:space="0" w:color="auto"/>
            <w:bottom w:val="none" w:sz="0" w:space="0" w:color="auto"/>
            <w:right w:val="none" w:sz="0" w:space="0" w:color="auto"/>
          </w:divBdr>
        </w:div>
        <w:div w:id="1299217282">
          <w:marLeft w:val="480"/>
          <w:marRight w:val="0"/>
          <w:marTop w:val="0"/>
          <w:marBottom w:val="0"/>
          <w:divBdr>
            <w:top w:val="none" w:sz="0" w:space="0" w:color="auto"/>
            <w:left w:val="none" w:sz="0" w:space="0" w:color="auto"/>
            <w:bottom w:val="none" w:sz="0" w:space="0" w:color="auto"/>
            <w:right w:val="none" w:sz="0" w:space="0" w:color="auto"/>
          </w:divBdr>
        </w:div>
        <w:div w:id="1609580627">
          <w:marLeft w:val="480"/>
          <w:marRight w:val="0"/>
          <w:marTop w:val="0"/>
          <w:marBottom w:val="0"/>
          <w:divBdr>
            <w:top w:val="none" w:sz="0" w:space="0" w:color="auto"/>
            <w:left w:val="none" w:sz="0" w:space="0" w:color="auto"/>
            <w:bottom w:val="none" w:sz="0" w:space="0" w:color="auto"/>
            <w:right w:val="none" w:sz="0" w:space="0" w:color="auto"/>
          </w:divBdr>
        </w:div>
        <w:div w:id="1426807130">
          <w:marLeft w:val="480"/>
          <w:marRight w:val="0"/>
          <w:marTop w:val="0"/>
          <w:marBottom w:val="0"/>
          <w:divBdr>
            <w:top w:val="none" w:sz="0" w:space="0" w:color="auto"/>
            <w:left w:val="none" w:sz="0" w:space="0" w:color="auto"/>
            <w:bottom w:val="none" w:sz="0" w:space="0" w:color="auto"/>
            <w:right w:val="none" w:sz="0" w:space="0" w:color="auto"/>
          </w:divBdr>
        </w:div>
        <w:div w:id="1803427842">
          <w:marLeft w:val="480"/>
          <w:marRight w:val="0"/>
          <w:marTop w:val="0"/>
          <w:marBottom w:val="0"/>
          <w:divBdr>
            <w:top w:val="none" w:sz="0" w:space="0" w:color="auto"/>
            <w:left w:val="none" w:sz="0" w:space="0" w:color="auto"/>
            <w:bottom w:val="none" w:sz="0" w:space="0" w:color="auto"/>
            <w:right w:val="none" w:sz="0" w:space="0" w:color="auto"/>
          </w:divBdr>
        </w:div>
        <w:div w:id="107748301">
          <w:marLeft w:val="480"/>
          <w:marRight w:val="0"/>
          <w:marTop w:val="0"/>
          <w:marBottom w:val="0"/>
          <w:divBdr>
            <w:top w:val="none" w:sz="0" w:space="0" w:color="auto"/>
            <w:left w:val="none" w:sz="0" w:space="0" w:color="auto"/>
            <w:bottom w:val="none" w:sz="0" w:space="0" w:color="auto"/>
            <w:right w:val="none" w:sz="0" w:space="0" w:color="auto"/>
          </w:divBdr>
        </w:div>
        <w:div w:id="537622544">
          <w:marLeft w:val="480"/>
          <w:marRight w:val="0"/>
          <w:marTop w:val="0"/>
          <w:marBottom w:val="0"/>
          <w:divBdr>
            <w:top w:val="none" w:sz="0" w:space="0" w:color="auto"/>
            <w:left w:val="none" w:sz="0" w:space="0" w:color="auto"/>
            <w:bottom w:val="none" w:sz="0" w:space="0" w:color="auto"/>
            <w:right w:val="none" w:sz="0" w:space="0" w:color="auto"/>
          </w:divBdr>
        </w:div>
        <w:div w:id="632294518">
          <w:marLeft w:val="480"/>
          <w:marRight w:val="0"/>
          <w:marTop w:val="0"/>
          <w:marBottom w:val="0"/>
          <w:divBdr>
            <w:top w:val="none" w:sz="0" w:space="0" w:color="auto"/>
            <w:left w:val="none" w:sz="0" w:space="0" w:color="auto"/>
            <w:bottom w:val="none" w:sz="0" w:space="0" w:color="auto"/>
            <w:right w:val="none" w:sz="0" w:space="0" w:color="auto"/>
          </w:divBdr>
        </w:div>
        <w:div w:id="127480185">
          <w:marLeft w:val="480"/>
          <w:marRight w:val="0"/>
          <w:marTop w:val="0"/>
          <w:marBottom w:val="0"/>
          <w:divBdr>
            <w:top w:val="none" w:sz="0" w:space="0" w:color="auto"/>
            <w:left w:val="none" w:sz="0" w:space="0" w:color="auto"/>
            <w:bottom w:val="none" w:sz="0" w:space="0" w:color="auto"/>
            <w:right w:val="none" w:sz="0" w:space="0" w:color="auto"/>
          </w:divBdr>
        </w:div>
        <w:div w:id="213584609">
          <w:marLeft w:val="480"/>
          <w:marRight w:val="0"/>
          <w:marTop w:val="0"/>
          <w:marBottom w:val="0"/>
          <w:divBdr>
            <w:top w:val="none" w:sz="0" w:space="0" w:color="auto"/>
            <w:left w:val="none" w:sz="0" w:space="0" w:color="auto"/>
            <w:bottom w:val="none" w:sz="0" w:space="0" w:color="auto"/>
            <w:right w:val="none" w:sz="0" w:space="0" w:color="auto"/>
          </w:divBdr>
        </w:div>
        <w:div w:id="1537230315">
          <w:marLeft w:val="480"/>
          <w:marRight w:val="0"/>
          <w:marTop w:val="0"/>
          <w:marBottom w:val="0"/>
          <w:divBdr>
            <w:top w:val="none" w:sz="0" w:space="0" w:color="auto"/>
            <w:left w:val="none" w:sz="0" w:space="0" w:color="auto"/>
            <w:bottom w:val="none" w:sz="0" w:space="0" w:color="auto"/>
            <w:right w:val="none" w:sz="0" w:space="0" w:color="auto"/>
          </w:divBdr>
        </w:div>
        <w:div w:id="1720475728">
          <w:marLeft w:val="480"/>
          <w:marRight w:val="0"/>
          <w:marTop w:val="0"/>
          <w:marBottom w:val="0"/>
          <w:divBdr>
            <w:top w:val="none" w:sz="0" w:space="0" w:color="auto"/>
            <w:left w:val="none" w:sz="0" w:space="0" w:color="auto"/>
            <w:bottom w:val="none" w:sz="0" w:space="0" w:color="auto"/>
            <w:right w:val="none" w:sz="0" w:space="0" w:color="auto"/>
          </w:divBdr>
        </w:div>
        <w:div w:id="1998416809">
          <w:marLeft w:val="480"/>
          <w:marRight w:val="0"/>
          <w:marTop w:val="0"/>
          <w:marBottom w:val="0"/>
          <w:divBdr>
            <w:top w:val="none" w:sz="0" w:space="0" w:color="auto"/>
            <w:left w:val="none" w:sz="0" w:space="0" w:color="auto"/>
            <w:bottom w:val="none" w:sz="0" w:space="0" w:color="auto"/>
            <w:right w:val="none" w:sz="0" w:space="0" w:color="auto"/>
          </w:divBdr>
        </w:div>
        <w:div w:id="1521234796">
          <w:marLeft w:val="480"/>
          <w:marRight w:val="0"/>
          <w:marTop w:val="0"/>
          <w:marBottom w:val="0"/>
          <w:divBdr>
            <w:top w:val="none" w:sz="0" w:space="0" w:color="auto"/>
            <w:left w:val="none" w:sz="0" w:space="0" w:color="auto"/>
            <w:bottom w:val="none" w:sz="0" w:space="0" w:color="auto"/>
            <w:right w:val="none" w:sz="0" w:space="0" w:color="auto"/>
          </w:divBdr>
        </w:div>
        <w:div w:id="1497837269">
          <w:marLeft w:val="480"/>
          <w:marRight w:val="0"/>
          <w:marTop w:val="0"/>
          <w:marBottom w:val="0"/>
          <w:divBdr>
            <w:top w:val="none" w:sz="0" w:space="0" w:color="auto"/>
            <w:left w:val="none" w:sz="0" w:space="0" w:color="auto"/>
            <w:bottom w:val="none" w:sz="0" w:space="0" w:color="auto"/>
            <w:right w:val="none" w:sz="0" w:space="0" w:color="auto"/>
          </w:divBdr>
        </w:div>
        <w:div w:id="619462005">
          <w:marLeft w:val="480"/>
          <w:marRight w:val="0"/>
          <w:marTop w:val="0"/>
          <w:marBottom w:val="0"/>
          <w:divBdr>
            <w:top w:val="none" w:sz="0" w:space="0" w:color="auto"/>
            <w:left w:val="none" w:sz="0" w:space="0" w:color="auto"/>
            <w:bottom w:val="none" w:sz="0" w:space="0" w:color="auto"/>
            <w:right w:val="none" w:sz="0" w:space="0" w:color="auto"/>
          </w:divBdr>
        </w:div>
        <w:div w:id="1019158588">
          <w:marLeft w:val="480"/>
          <w:marRight w:val="0"/>
          <w:marTop w:val="0"/>
          <w:marBottom w:val="0"/>
          <w:divBdr>
            <w:top w:val="none" w:sz="0" w:space="0" w:color="auto"/>
            <w:left w:val="none" w:sz="0" w:space="0" w:color="auto"/>
            <w:bottom w:val="none" w:sz="0" w:space="0" w:color="auto"/>
            <w:right w:val="none" w:sz="0" w:space="0" w:color="auto"/>
          </w:divBdr>
        </w:div>
        <w:div w:id="587083879">
          <w:marLeft w:val="480"/>
          <w:marRight w:val="0"/>
          <w:marTop w:val="0"/>
          <w:marBottom w:val="0"/>
          <w:divBdr>
            <w:top w:val="none" w:sz="0" w:space="0" w:color="auto"/>
            <w:left w:val="none" w:sz="0" w:space="0" w:color="auto"/>
            <w:bottom w:val="none" w:sz="0" w:space="0" w:color="auto"/>
            <w:right w:val="none" w:sz="0" w:space="0" w:color="auto"/>
          </w:divBdr>
        </w:div>
        <w:div w:id="63918287">
          <w:marLeft w:val="480"/>
          <w:marRight w:val="0"/>
          <w:marTop w:val="0"/>
          <w:marBottom w:val="0"/>
          <w:divBdr>
            <w:top w:val="none" w:sz="0" w:space="0" w:color="auto"/>
            <w:left w:val="none" w:sz="0" w:space="0" w:color="auto"/>
            <w:bottom w:val="none" w:sz="0" w:space="0" w:color="auto"/>
            <w:right w:val="none" w:sz="0" w:space="0" w:color="auto"/>
          </w:divBdr>
        </w:div>
        <w:div w:id="798647965">
          <w:marLeft w:val="480"/>
          <w:marRight w:val="0"/>
          <w:marTop w:val="0"/>
          <w:marBottom w:val="0"/>
          <w:divBdr>
            <w:top w:val="none" w:sz="0" w:space="0" w:color="auto"/>
            <w:left w:val="none" w:sz="0" w:space="0" w:color="auto"/>
            <w:bottom w:val="none" w:sz="0" w:space="0" w:color="auto"/>
            <w:right w:val="none" w:sz="0" w:space="0" w:color="auto"/>
          </w:divBdr>
        </w:div>
        <w:div w:id="1196430958">
          <w:marLeft w:val="480"/>
          <w:marRight w:val="0"/>
          <w:marTop w:val="0"/>
          <w:marBottom w:val="0"/>
          <w:divBdr>
            <w:top w:val="none" w:sz="0" w:space="0" w:color="auto"/>
            <w:left w:val="none" w:sz="0" w:space="0" w:color="auto"/>
            <w:bottom w:val="none" w:sz="0" w:space="0" w:color="auto"/>
            <w:right w:val="none" w:sz="0" w:space="0" w:color="auto"/>
          </w:divBdr>
        </w:div>
        <w:div w:id="2120905396">
          <w:marLeft w:val="480"/>
          <w:marRight w:val="0"/>
          <w:marTop w:val="0"/>
          <w:marBottom w:val="0"/>
          <w:divBdr>
            <w:top w:val="none" w:sz="0" w:space="0" w:color="auto"/>
            <w:left w:val="none" w:sz="0" w:space="0" w:color="auto"/>
            <w:bottom w:val="none" w:sz="0" w:space="0" w:color="auto"/>
            <w:right w:val="none" w:sz="0" w:space="0" w:color="auto"/>
          </w:divBdr>
        </w:div>
        <w:div w:id="2121099654">
          <w:marLeft w:val="480"/>
          <w:marRight w:val="0"/>
          <w:marTop w:val="0"/>
          <w:marBottom w:val="0"/>
          <w:divBdr>
            <w:top w:val="none" w:sz="0" w:space="0" w:color="auto"/>
            <w:left w:val="none" w:sz="0" w:space="0" w:color="auto"/>
            <w:bottom w:val="none" w:sz="0" w:space="0" w:color="auto"/>
            <w:right w:val="none" w:sz="0" w:space="0" w:color="auto"/>
          </w:divBdr>
        </w:div>
        <w:div w:id="1729258921">
          <w:marLeft w:val="480"/>
          <w:marRight w:val="0"/>
          <w:marTop w:val="0"/>
          <w:marBottom w:val="0"/>
          <w:divBdr>
            <w:top w:val="none" w:sz="0" w:space="0" w:color="auto"/>
            <w:left w:val="none" w:sz="0" w:space="0" w:color="auto"/>
            <w:bottom w:val="none" w:sz="0" w:space="0" w:color="auto"/>
            <w:right w:val="none" w:sz="0" w:space="0" w:color="auto"/>
          </w:divBdr>
        </w:div>
        <w:div w:id="712341284">
          <w:marLeft w:val="480"/>
          <w:marRight w:val="0"/>
          <w:marTop w:val="0"/>
          <w:marBottom w:val="0"/>
          <w:divBdr>
            <w:top w:val="none" w:sz="0" w:space="0" w:color="auto"/>
            <w:left w:val="none" w:sz="0" w:space="0" w:color="auto"/>
            <w:bottom w:val="none" w:sz="0" w:space="0" w:color="auto"/>
            <w:right w:val="none" w:sz="0" w:space="0" w:color="auto"/>
          </w:divBdr>
        </w:div>
        <w:div w:id="1146975285">
          <w:marLeft w:val="480"/>
          <w:marRight w:val="0"/>
          <w:marTop w:val="0"/>
          <w:marBottom w:val="0"/>
          <w:divBdr>
            <w:top w:val="none" w:sz="0" w:space="0" w:color="auto"/>
            <w:left w:val="none" w:sz="0" w:space="0" w:color="auto"/>
            <w:bottom w:val="none" w:sz="0" w:space="0" w:color="auto"/>
            <w:right w:val="none" w:sz="0" w:space="0" w:color="auto"/>
          </w:divBdr>
        </w:div>
        <w:div w:id="1266620049">
          <w:marLeft w:val="480"/>
          <w:marRight w:val="0"/>
          <w:marTop w:val="0"/>
          <w:marBottom w:val="0"/>
          <w:divBdr>
            <w:top w:val="none" w:sz="0" w:space="0" w:color="auto"/>
            <w:left w:val="none" w:sz="0" w:space="0" w:color="auto"/>
            <w:bottom w:val="none" w:sz="0" w:space="0" w:color="auto"/>
            <w:right w:val="none" w:sz="0" w:space="0" w:color="auto"/>
          </w:divBdr>
        </w:div>
        <w:div w:id="1068722619">
          <w:marLeft w:val="480"/>
          <w:marRight w:val="0"/>
          <w:marTop w:val="0"/>
          <w:marBottom w:val="0"/>
          <w:divBdr>
            <w:top w:val="none" w:sz="0" w:space="0" w:color="auto"/>
            <w:left w:val="none" w:sz="0" w:space="0" w:color="auto"/>
            <w:bottom w:val="none" w:sz="0" w:space="0" w:color="auto"/>
            <w:right w:val="none" w:sz="0" w:space="0" w:color="auto"/>
          </w:divBdr>
        </w:div>
        <w:div w:id="1371492546">
          <w:marLeft w:val="480"/>
          <w:marRight w:val="0"/>
          <w:marTop w:val="0"/>
          <w:marBottom w:val="0"/>
          <w:divBdr>
            <w:top w:val="none" w:sz="0" w:space="0" w:color="auto"/>
            <w:left w:val="none" w:sz="0" w:space="0" w:color="auto"/>
            <w:bottom w:val="none" w:sz="0" w:space="0" w:color="auto"/>
            <w:right w:val="none" w:sz="0" w:space="0" w:color="auto"/>
          </w:divBdr>
        </w:div>
        <w:div w:id="1133213445">
          <w:marLeft w:val="480"/>
          <w:marRight w:val="0"/>
          <w:marTop w:val="0"/>
          <w:marBottom w:val="0"/>
          <w:divBdr>
            <w:top w:val="none" w:sz="0" w:space="0" w:color="auto"/>
            <w:left w:val="none" w:sz="0" w:space="0" w:color="auto"/>
            <w:bottom w:val="none" w:sz="0" w:space="0" w:color="auto"/>
            <w:right w:val="none" w:sz="0" w:space="0" w:color="auto"/>
          </w:divBdr>
        </w:div>
        <w:div w:id="704215558">
          <w:marLeft w:val="480"/>
          <w:marRight w:val="0"/>
          <w:marTop w:val="0"/>
          <w:marBottom w:val="0"/>
          <w:divBdr>
            <w:top w:val="none" w:sz="0" w:space="0" w:color="auto"/>
            <w:left w:val="none" w:sz="0" w:space="0" w:color="auto"/>
            <w:bottom w:val="none" w:sz="0" w:space="0" w:color="auto"/>
            <w:right w:val="none" w:sz="0" w:space="0" w:color="auto"/>
          </w:divBdr>
        </w:div>
        <w:div w:id="1989743230">
          <w:marLeft w:val="480"/>
          <w:marRight w:val="0"/>
          <w:marTop w:val="0"/>
          <w:marBottom w:val="0"/>
          <w:divBdr>
            <w:top w:val="none" w:sz="0" w:space="0" w:color="auto"/>
            <w:left w:val="none" w:sz="0" w:space="0" w:color="auto"/>
            <w:bottom w:val="none" w:sz="0" w:space="0" w:color="auto"/>
            <w:right w:val="none" w:sz="0" w:space="0" w:color="auto"/>
          </w:divBdr>
        </w:div>
        <w:div w:id="181166276">
          <w:marLeft w:val="480"/>
          <w:marRight w:val="0"/>
          <w:marTop w:val="0"/>
          <w:marBottom w:val="0"/>
          <w:divBdr>
            <w:top w:val="none" w:sz="0" w:space="0" w:color="auto"/>
            <w:left w:val="none" w:sz="0" w:space="0" w:color="auto"/>
            <w:bottom w:val="none" w:sz="0" w:space="0" w:color="auto"/>
            <w:right w:val="none" w:sz="0" w:space="0" w:color="auto"/>
          </w:divBdr>
        </w:div>
        <w:div w:id="1825316010">
          <w:marLeft w:val="480"/>
          <w:marRight w:val="0"/>
          <w:marTop w:val="0"/>
          <w:marBottom w:val="0"/>
          <w:divBdr>
            <w:top w:val="none" w:sz="0" w:space="0" w:color="auto"/>
            <w:left w:val="none" w:sz="0" w:space="0" w:color="auto"/>
            <w:bottom w:val="none" w:sz="0" w:space="0" w:color="auto"/>
            <w:right w:val="none" w:sz="0" w:space="0" w:color="auto"/>
          </w:divBdr>
        </w:div>
        <w:div w:id="923730611">
          <w:marLeft w:val="480"/>
          <w:marRight w:val="0"/>
          <w:marTop w:val="0"/>
          <w:marBottom w:val="0"/>
          <w:divBdr>
            <w:top w:val="none" w:sz="0" w:space="0" w:color="auto"/>
            <w:left w:val="none" w:sz="0" w:space="0" w:color="auto"/>
            <w:bottom w:val="none" w:sz="0" w:space="0" w:color="auto"/>
            <w:right w:val="none" w:sz="0" w:space="0" w:color="auto"/>
          </w:divBdr>
        </w:div>
        <w:div w:id="134182690">
          <w:marLeft w:val="480"/>
          <w:marRight w:val="0"/>
          <w:marTop w:val="0"/>
          <w:marBottom w:val="0"/>
          <w:divBdr>
            <w:top w:val="none" w:sz="0" w:space="0" w:color="auto"/>
            <w:left w:val="none" w:sz="0" w:space="0" w:color="auto"/>
            <w:bottom w:val="none" w:sz="0" w:space="0" w:color="auto"/>
            <w:right w:val="none" w:sz="0" w:space="0" w:color="auto"/>
          </w:divBdr>
        </w:div>
        <w:div w:id="2027630473">
          <w:marLeft w:val="480"/>
          <w:marRight w:val="0"/>
          <w:marTop w:val="0"/>
          <w:marBottom w:val="0"/>
          <w:divBdr>
            <w:top w:val="none" w:sz="0" w:space="0" w:color="auto"/>
            <w:left w:val="none" w:sz="0" w:space="0" w:color="auto"/>
            <w:bottom w:val="none" w:sz="0" w:space="0" w:color="auto"/>
            <w:right w:val="none" w:sz="0" w:space="0" w:color="auto"/>
          </w:divBdr>
        </w:div>
        <w:div w:id="1021474887">
          <w:marLeft w:val="480"/>
          <w:marRight w:val="0"/>
          <w:marTop w:val="0"/>
          <w:marBottom w:val="0"/>
          <w:divBdr>
            <w:top w:val="none" w:sz="0" w:space="0" w:color="auto"/>
            <w:left w:val="none" w:sz="0" w:space="0" w:color="auto"/>
            <w:bottom w:val="none" w:sz="0" w:space="0" w:color="auto"/>
            <w:right w:val="none" w:sz="0" w:space="0" w:color="auto"/>
          </w:divBdr>
        </w:div>
        <w:div w:id="1594127029">
          <w:marLeft w:val="480"/>
          <w:marRight w:val="0"/>
          <w:marTop w:val="0"/>
          <w:marBottom w:val="0"/>
          <w:divBdr>
            <w:top w:val="none" w:sz="0" w:space="0" w:color="auto"/>
            <w:left w:val="none" w:sz="0" w:space="0" w:color="auto"/>
            <w:bottom w:val="none" w:sz="0" w:space="0" w:color="auto"/>
            <w:right w:val="none" w:sz="0" w:space="0" w:color="auto"/>
          </w:divBdr>
        </w:div>
        <w:div w:id="886062123">
          <w:marLeft w:val="480"/>
          <w:marRight w:val="0"/>
          <w:marTop w:val="0"/>
          <w:marBottom w:val="0"/>
          <w:divBdr>
            <w:top w:val="none" w:sz="0" w:space="0" w:color="auto"/>
            <w:left w:val="none" w:sz="0" w:space="0" w:color="auto"/>
            <w:bottom w:val="none" w:sz="0" w:space="0" w:color="auto"/>
            <w:right w:val="none" w:sz="0" w:space="0" w:color="auto"/>
          </w:divBdr>
        </w:div>
        <w:div w:id="1532186310">
          <w:marLeft w:val="480"/>
          <w:marRight w:val="0"/>
          <w:marTop w:val="0"/>
          <w:marBottom w:val="0"/>
          <w:divBdr>
            <w:top w:val="none" w:sz="0" w:space="0" w:color="auto"/>
            <w:left w:val="none" w:sz="0" w:space="0" w:color="auto"/>
            <w:bottom w:val="none" w:sz="0" w:space="0" w:color="auto"/>
            <w:right w:val="none" w:sz="0" w:space="0" w:color="auto"/>
          </w:divBdr>
        </w:div>
        <w:div w:id="757674857">
          <w:marLeft w:val="480"/>
          <w:marRight w:val="0"/>
          <w:marTop w:val="0"/>
          <w:marBottom w:val="0"/>
          <w:divBdr>
            <w:top w:val="none" w:sz="0" w:space="0" w:color="auto"/>
            <w:left w:val="none" w:sz="0" w:space="0" w:color="auto"/>
            <w:bottom w:val="none" w:sz="0" w:space="0" w:color="auto"/>
            <w:right w:val="none" w:sz="0" w:space="0" w:color="auto"/>
          </w:divBdr>
        </w:div>
        <w:div w:id="1724794249">
          <w:marLeft w:val="480"/>
          <w:marRight w:val="0"/>
          <w:marTop w:val="0"/>
          <w:marBottom w:val="0"/>
          <w:divBdr>
            <w:top w:val="none" w:sz="0" w:space="0" w:color="auto"/>
            <w:left w:val="none" w:sz="0" w:space="0" w:color="auto"/>
            <w:bottom w:val="none" w:sz="0" w:space="0" w:color="auto"/>
            <w:right w:val="none" w:sz="0" w:space="0" w:color="auto"/>
          </w:divBdr>
        </w:div>
        <w:div w:id="1107849427">
          <w:marLeft w:val="480"/>
          <w:marRight w:val="0"/>
          <w:marTop w:val="0"/>
          <w:marBottom w:val="0"/>
          <w:divBdr>
            <w:top w:val="none" w:sz="0" w:space="0" w:color="auto"/>
            <w:left w:val="none" w:sz="0" w:space="0" w:color="auto"/>
            <w:bottom w:val="none" w:sz="0" w:space="0" w:color="auto"/>
            <w:right w:val="none" w:sz="0" w:space="0" w:color="auto"/>
          </w:divBdr>
        </w:div>
        <w:div w:id="1759331816">
          <w:marLeft w:val="480"/>
          <w:marRight w:val="0"/>
          <w:marTop w:val="0"/>
          <w:marBottom w:val="0"/>
          <w:divBdr>
            <w:top w:val="none" w:sz="0" w:space="0" w:color="auto"/>
            <w:left w:val="none" w:sz="0" w:space="0" w:color="auto"/>
            <w:bottom w:val="none" w:sz="0" w:space="0" w:color="auto"/>
            <w:right w:val="none" w:sz="0" w:space="0" w:color="auto"/>
          </w:divBdr>
        </w:div>
        <w:div w:id="1718814905">
          <w:marLeft w:val="480"/>
          <w:marRight w:val="0"/>
          <w:marTop w:val="0"/>
          <w:marBottom w:val="0"/>
          <w:divBdr>
            <w:top w:val="none" w:sz="0" w:space="0" w:color="auto"/>
            <w:left w:val="none" w:sz="0" w:space="0" w:color="auto"/>
            <w:bottom w:val="none" w:sz="0" w:space="0" w:color="auto"/>
            <w:right w:val="none" w:sz="0" w:space="0" w:color="auto"/>
          </w:divBdr>
        </w:div>
        <w:div w:id="619075143">
          <w:marLeft w:val="480"/>
          <w:marRight w:val="0"/>
          <w:marTop w:val="0"/>
          <w:marBottom w:val="0"/>
          <w:divBdr>
            <w:top w:val="none" w:sz="0" w:space="0" w:color="auto"/>
            <w:left w:val="none" w:sz="0" w:space="0" w:color="auto"/>
            <w:bottom w:val="none" w:sz="0" w:space="0" w:color="auto"/>
            <w:right w:val="none" w:sz="0" w:space="0" w:color="auto"/>
          </w:divBdr>
        </w:div>
        <w:div w:id="136920399">
          <w:marLeft w:val="480"/>
          <w:marRight w:val="0"/>
          <w:marTop w:val="0"/>
          <w:marBottom w:val="0"/>
          <w:divBdr>
            <w:top w:val="none" w:sz="0" w:space="0" w:color="auto"/>
            <w:left w:val="none" w:sz="0" w:space="0" w:color="auto"/>
            <w:bottom w:val="none" w:sz="0" w:space="0" w:color="auto"/>
            <w:right w:val="none" w:sz="0" w:space="0" w:color="auto"/>
          </w:divBdr>
        </w:div>
        <w:div w:id="170990132">
          <w:marLeft w:val="480"/>
          <w:marRight w:val="0"/>
          <w:marTop w:val="0"/>
          <w:marBottom w:val="0"/>
          <w:divBdr>
            <w:top w:val="none" w:sz="0" w:space="0" w:color="auto"/>
            <w:left w:val="none" w:sz="0" w:space="0" w:color="auto"/>
            <w:bottom w:val="none" w:sz="0" w:space="0" w:color="auto"/>
            <w:right w:val="none" w:sz="0" w:space="0" w:color="auto"/>
          </w:divBdr>
        </w:div>
        <w:div w:id="1308826524">
          <w:marLeft w:val="480"/>
          <w:marRight w:val="0"/>
          <w:marTop w:val="0"/>
          <w:marBottom w:val="0"/>
          <w:divBdr>
            <w:top w:val="none" w:sz="0" w:space="0" w:color="auto"/>
            <w:left w:val="none" w:sz="0" w:space="0" w:color="auto"/>
            <w:bottom w:val="none" w:sz="0" w:space="0" w:color="auto"/>
            <w:right w:val="none" w:sz="0" w:space="0" w:color="auto"/>
          </w:divBdr>
        </w:div>
        <w:div w:id="753237544">
          <w:marLeft w:val="480"/>
          <w:marRight w:val="0"/>
          <w:marTop w:val="0"/>
          <w:marBottom w:val="0"/>
          <w:divBdr>
            <w:top w:val="none" w:sz="0" w:space="0" w:color="auto"/>
            <w:left w:val="none" w:sz="0" w:space="0" w:color="auto"/>
            <w:bottom w:val="none" w:sz="0" w:space="0" w:color="auto"/>
            <w:right w:val="none" w:sz="0" w:space="0" w:color="auto"/>
          </w:divBdr>
        </w:div>
        <w:div w:id="2055419799">
          <w:marLeft w:val="480"/>
          <w:marRight w:val="0"/>
          <w:marTop w:val="0"/>
          <w:marBottom w:val="0"/>
          <w:divBdr>
            <w:top w:val="none" w:sz="0" w:space="0" w:color="auto"/>
            <w:left w:val="none" w:sz="0" w:space="0" w:color="auto"/>
            <w:bottom w:val="none" w:sz="0" w:space="0" w:color="auto"/>
            <w:right w:val="none" w:sz="0" w:space="0" w:color="auto"/>
          </w:divBdr>
        </w:div>
      </w:divsChild>
    </w:div>
    <w:div w:id="851381450">
      <w:bodyDiv w:val="1"/>
      <w:marLeft w:val="0"/>
      <w:marRight w:val="0"/>
      <w:marTop w:val="0"/>
      <w:marBottom w:val="0"/>
      <w:divBdr>
        <w:top w:val="none" w:sz="0" w:space="0" w:color="auto"/>
        <w:left w:val="none" w:sz="0" w:space="0" w:color="auto"/>
        <w:bottom w:val="none" w:sz="0" w:space="0" w:color="auto"/>
        <w:right w:val="none" w:sz="0" w:space="0" w:color="auto"/>
      </w:divBdr>
      <w:divsChild>
        <w:div w:id="1216624927">
          <w:marLeft w:val="480"/>
          <w:marRight w:val="0"/>
          <w:marTop w:val="0"/>
          <w:marBottom w:val="0"/>
          <w:divBdr>
            <w:top w:val="none" w:sz="0" w:space="0" w:color="auto"/>
            <w:left w:val="none" w:sz="0" w:space="0" w:color="auto"/>
            <w:bottom w:val="none" w:sz="0" w:space="0" w:color="auto"/>
            <w:right w:val="none" w:sz="0" w:space="0" w:color="auto"/>
          </w:divBdr>
        </w:div>
        <w:div w:id="1737127826">
          <w:marLeft w:val="480"/>
          <w:marRight w:val="0"/>
          <w:marTop w:val="0"/>
          <w:marBottom w:val="0"/>
          <w:divBdr>
            <w:top w:val="none" w:sz="0" w:space="0" w:color="auto"/>
            <w:left w:val="none" w:sz="0" w:space="0" w:color="auto"/>
            <w:bottom w:val="none" w:sz="0" w:space="0" w:color="auto"/>
            <w:right w:val="none" w:sz="0" w:space="0" w:color="auto"/>
          </w:divBdr>
        </w:div>
        <w:div w:id="1046904272">
          <w:marLeft w:val="480"/>
          <w:marRight w:val="0"/>
          <w:marTop w:val="0"/>
          <w:marBottom w:val="0"/>
          <w:divBdr>
            <w:top w:val="none" w:sz="0" w:space="0" w:color="auto"/>
            <w:left w:val="none" w:sz="0" w:space="0" w:color="auto"/>
            <w:bottom w:val="none" w:sz="0" w:space="0" w:color="auto"/>
            <w:right w:val="none" w:sz="0" w:space="0" w:color="auto"/>
          </w:divBdr>
        </w:div>
        <w:div w:id="1371034067">
          <w:marLeft w:val="480"/>
          <w:marRight w:val="0"/>
          <w:marTop w:val="0"/>
          <w:marBottom w:val="0"/>
          <w:divBdr>
            <w:top w:val="none" w:sz="0" w:space="0" w:color="auto"/>
            <w:left w:val="none" w:sz="0" w:space="0" w:color="auto"/>
            <w:bottom w:val="none" w:sz="0" w:space="0" w:color="auto"/>
            <w:right w:val="none" w:sz="0" w:space="0" w:color="auto"/>
          </w:divBdr>
        </w:div>
        <w:div w:id="714934808">
          <w:marLeft w:val="480"/>
          <w:marRight w:val="0"/>
          <w:marTop w:val="0"/>
          <w:marBottom w:val="0"/>
          <w:divBdr>
            <w:top w:val="none" w:sz="0" w:space="0" w:color="auto"/>
            <w:left w:val="none" w:sz="0" w:space="0" w:color="auto"/>
            <w:bottom w:val="none" w:sz="0" w:space="0" w:color="auto"/>
            <w:right w:val="none" w:sz="0" w:space="0" w:color="auto"/>
          </w:divBdr>
        </w:div>
        <w:div w:id="992683734">
          <w:marLeft w:val="480"/>
          <w:marRight w:val="0"/>
          <w:marTop w:val="0"/>
          <w:marBottom w:val="0"/>
          <w:divBdr>
            <w:top w:val="none" w:sz="0" w:space="0" w:color="auto"/>
            <w:left w:val="none" w:sz="0" w:space="0" w:color="auto"/>
            <w:bottom w:val="none" w:sz="0" w:space="0" w:color="auto"/>
            <w:right w:val="none" w:sz="0" w:space="0" w:color="auto"/>
          </w:divBdr>
        </w:div>
        <w:div w:id="1785922309">
          <w:marLeft w:val="480"/>
          <w:marRight w:val="0"/>
          <w:marTop w:val="0"/>
          <w:marBottom w:val="0"/>
          <w:divBdr>
            <w:top w:val="none" w:sz="0" w:space="0" w:color="auto"/>
            <w:left w:val="none" w:sz="0" w:space="0" w:color="auto"/>
            <w:bottom w:val="none" w:sz="0" w:space="0" w:color="auto"/>
            <w:right w:val="none" w:sz="0" w:space="0" w:color="auto"/>
          </w:divBdr>
        </w:div>
        <w:div w:id="1848591494">
          <w:marLeft w:val="480"/>
          <w:marRight w:val="0"/>
          <w:marTop w:val="0"/>
          <w:marBottom w:val="0"/>
          <w:divBdr>
            <w:top w:val="none" w:sz="0" w:space="0" w:color="auto"/>
            <w:left w:val="none" w:sz="0" w:space="0" w:color="auto"/>
            <w:bottom w:val="none" w:sz="0" w:space="0" w:color="auto"/>
            <w:right w:val="none" w:sz="0" w:space="0" w:color="auto"/>
          </w:divBdr>
        </w:div>
        <w:div w:id="1534076376">
          <w:marLeft w:val="480"/>
          <w:marRight w:val="0"/>
          <w:marTop w:val="0"/>
          <w:marBottom w:val="0"/>
          <w:divBdr>
            <w:top w:val="none" w:sz="0" w:space="0" w:color="auto"/>
            <w:left w:val="none" w:sz="0" w:space="0" w:color="auto"/>
            <w:bottom w:val="none" w:sz="0" w:space="0" w:color="auto"/>
            <w:right w:val="none" w:sz="0" w:space="0" w:color="auto"/>
          </w:divBdr>
        </w:div>
        <w:div w:id="1369836356">
          <w:marLeft w:val="480"/>
          <w:marRight w:val="0"/>
          <w:marTop w:val="0"/>
          <w:marBottom w:val="0"/>
          <w:divBdr>
            <w:top w:val="none" w:sz="0" w:space="0" w:color="auto"/>
            <w:left w:val="none" w:sz="0" w:space="0" w:color="auto"/>
            <w:bottom w:val="none" w:sz="0" w:space="0" w:color="auto"/>
            <w:right w:val="none" w:sz="0" w:space="0" w:color="auto"/>
          </w:divBdr>
        </w:div>
        <w:div w:id="1224826187">
          <w:marLeft w:val="480"/>
          <w:marRight w:val="0"/>
          <w:marTop w:val="0"/>
          <w:marBottom w:val="0"/>
          <w:divBdr>
            <w:top w:val="none" w:sz="0" w:space="0" w:color="auto"/>
            <w:left w:val="none" w:sz="0" w:space="0" w:color="auto"/>
            <w:bottom w:val="none" w:sz="0" w:space="0" w:color="auto"/>
            <w:right w:val="none" w:sz="0" w:space="0" w:color="auto"/>
          </w:divBdr>
        </w:div>
        <w:div w:id="609707660">
          <w:marLeft w:val="480"/>
          <w:marRight w:val="0"/>
          <w:marTop w:val="0"/>
          <w:marBottom w:val="0"/>
          <w:divBdr>
            <w:top w:val="none" w:sz="0" w:space="0" w:color="auto"/>
            <w:left w:val="none" w:sz="0" w:space="0" w:color="auto"/>
            <w:bottom w:val="none" w:sz="0" w:space="0" w:color="auto"/>
            <w:right w:val="none" w:sz="0" w:space="0" w:color="auto"/>
          </w:divBdr>
        </w:div>
        <w:div w:id="601039002">
          <w:marLeft w:val="480"/>
          <w:marRight w:val="0"/>
          <w:marTop w:val="0"/>
          <w:marBottom w:val="0"/>
          <w:divBdr>
            <w:top w:val="none" w:sz="0" w:space="0" w:color="auto"/>
            <w:left w:val="none" w:sz="0" w:space="0" w:color="auto"/>
            <w:bottom w:val="none" w:sz="0" w:space="0" w:color="auto"/>
            <w:right w:val="none" w:sz="0" w:space="0" w:color="auto"/>
          </w:divBdr>
        </w:div>
        <w:div w:id="1440955122">
          <w:marLeft w:val="480"/>
          <w:marRight w:val="0"/>
          <w:marTop w:val="0"/>
          <w:marBottom w:val="0"/>
          <w:divBdr>
            <w:top w:val="none" w:sz="0" w:space="0" w:color="auto"/>
            <w:left w:val="none" w:sz="0" w:space="0" w:color="auto"/>
            <w:bottom w:val="none" w:sz="0" w:space="0" w:color="auto"/>
            <w:right w:val="none" w:sz="0" w:space="0" w:color="auto"/>
          </w:divBdr>
        </w:div>
        <w:div w:id="1784692009">
          <w:marLeft w:val="480"/>
          <w:marRight w:val="0"/>
          <w:marTop w:val="0"/>
          <w:marBottom w:val="0"/>
          <w:divBdr>
            <w:top w:val="none" w:sz="0" w:space="0" w:color="auto"/>
            <w:left w:val="none" w:sz="0" w:space="0" w:color="auto"/>
            <w:bottom w:val="none" w:sz="0" w:space="0" w:color="auto"/>
            <w:right w:val="none" w:sz="0" w:space="0" w:color="auto"/>
          </w:divBdr>
        </w:div>
        <w:div w:id="1671829919">
          <w:marLeft w:val="480"/>
          <w:marRight w:val="0"/>
          <w:marTop w:val="0"/>
          <w:marBottom w:val="0"/>
          <w:divBdr>
            <w:top w:val="none" w:sz="0" w:space="0" w:color="auto"/>
            <w:left w:val="none" w:sz="0" w:space="0" w:color="auto"/>
            <w:bottom w:val="none" w:sz="0" w:space="0" w:color="auto"/>
            <w:right w:val="none" w:sz="0" w:space="0" w:color="auto"/>
          </w:divBdr>
        </w:div>
        <w:div w:id="1758289556">
          <w:marLeft w:val="480"/>
          <w:marRight w:val="0"/>
          <w:marTop w:val="0"/>
          <w:marBottom w:val="0"/>
          <w:divBdr>
            <w:top w:val="none" w:sz="0" w:space="0" w:color="auto"/>
            <w:left w:val="none" w:sz="0" w:space="0" w:color="auto"/>
            <w:bottom w:val="none" w:sz="0" w:space="0" w:color="auto"/>
            <w:right w:val="none" w:sz="0" w:space="0" w:color="auto"/>
          </w:divBdr>
        </w:div>
        <w:div w:id="100149691">
          <w:marLeft w:val="480"/>
          <w:marRight w:val="0"/>
          <w:marTop w:val="0"/>
          <w:marBottom w:val="0"/>
          <w:divBdr>
            <w:top w:val="none" w:sz="0" w:space="0" w:color="auto"/>
            <w:left w:val="none" w:sz="0" w:space="0" w:color="auto"/>
            <w:bottom w:val="none" w:sz="0" w:space="0" w:color="auto"/>
            <w:right w:val="none" w:sz="0" w:space="0" w:color="auto"/>
          </w:divBdr>
        </w:div>
        <w:div w:id="266079193">
          <w:marLeft w:val="480"/>
          <w:marRight w:val="0"/>
          <w:marTop w:val="0"/>
          <w:marBottom w:val="0"/>
          <w:divBdr>
            <w:top w:val="none" w:sz="0" w:space="0" w:color="auto"/>
            <w:left w:val="none" w:sz="0" w:space="0" w:color="auto"/>
            <w:bottom w:val="none" w:sz="0" w:space="0" w:color="auto"/>
            <w:right w:val="none" w:sz="0" w:space="0" w:color="auto"/>
          </w:divBdr>
        </w:div>
        <w:div w:id="56325356">
          <w:marLeft w:val="480"/>
          <w:marRight w:val="0"/>
          <w:marTop w:val="0"/>
          <w:marBottom w:val="0"/>
          <w:divBdr>
            <w:top w:val="none" w:sz="0" w:space="0" w:color="auto"/>
            <w:left w:val="none" w:sz="0" w:space="0" w:color="auto"/>
            <w:bottom w:val="none" w:sz="0" w:space="0" w:color="auto"/>
            <w:right w:val="none" w:sz="0" w:space="0" w:color="auto"/>
          </w:divBdr>
        </w:div>
        <w:div w:id="657005434">
          <w:marLeft w:val="480"/>
          <w:marRight w:val="0"/>
          <w:marTop w:val="0"/>
          <w:marBottom w:val="0"/>
          <w:divBdr>
            <w:top w:val="none" w:sz="0" w:space="0" w:color="auto"/>
            <w:left w:val="none" w:sz="0" w:space="0" w:color="auto"/>
            <w:bottom w:val="none" w:sz="0" w:space="0" w:color="auto"/>
            <w:right w:val="none" w:sz="0" w:space="0" w:color="auto"/>
          </w:divBdr>
        </w:div>
        <w:div w:id="803935165">
          <w:marLeft w:val="480"/>
          <w:marRight w:val="0"/>
          <w:marTop w:val="0"/>
          <w:marBottom w:val="0"/>
          <w:divBdr>
            <w:top w:val="none" w:sz="0" w:space="0" w:color="auto"/>
            <w:left w:val="none" w:sz="0" w:space="0" w:color="auto"/>
            <w:bottom w:val="none" w:sz="0" w:space="0" w:color="auto"/>
            <w:right w:val="none" w:sz="0" w:space="0" w:color="auto"/>
          </w:divBdr>
        </w:div>
        <w:div w:id="989478037">
          <w:marLeft w:val="480"/>
          <w:marRight w:val="0"/>
          <w:marTop w:val="0"/>
          <w:marBottom w:val="0"/>
          <w:divBdr>
            <w:top w:val="none" w:sz="0" w:space="0" w:color="auto"/>
            <w:left w:val="none" w:sz="0" w:space="0" w:color="auto"/>
            <w:bottom w:val="none" w:sz="0" w:space="0" w:color="auto"/>
            <w:right w:val="none" w:sz="0" w:space="0" w:color="auto"/>
          </w:divBdr>
        </w:div>
        <w:div w:id="982077802">
          <w:marLeft w:val="480"/>
          <w:marRight w:val="0"/>
          <w:marTop w:val="0"/>
          <w:marBottom w:val="0"/>
          <w:divBdr>
            <w:top w:val="none" w:sz="0" w:space="0" w:color="auto"/>
            <w:left w:val="none" w:sz="0" w:space="0" w:color="auto"/>
            <w:bottom w:val="none" w:sz="0" w:space="0" w:color="auto"/>
            <w:right w:val="none" w:sz="0" w:space="0" w:color="auto"/>
          </w:divBdr>
        </w:div>
        <w:div w:id="2103446666">
          <w:marLeft w:val="480"/>
          <w:marRight w:val="0"/>
          <w:marTop w:val="0"/>
          <w:marBottom w:val="0"/>
          <w:divBdr>
            <w:top w:val="none" w:sz="0" w:space="0" w:color="auto"/>
            <w:left w:val="none" w:sz="0" w:space="0" w:color="auto"/>
            <w:bottom w:val="none" w:sz="0" w:space="0" w:color="auto"/>
            <w:right w:val="none" w:sz="0" w:space="0" w:color="auto"/>
          </w:divBdr>
        </w:div>
        <w:div w:id="576323684">
          <w:marLeft w:val="480"/>
          <w:marRight w:val="0"/>
          <w:marTop w:val="0"/>
          <w:marBottom w:val="0"/>
          <w:divBdr>
            <w:top w:val="none" w:sz="0" w:space="0" w:color="auto"/>
            <w:left w:val="none" w:sz="0" w:space="0" w:color="auto"/>
            <w:bottom w:val="none" w:sz="0" w:space="0" w:color="auto"/>
            <w:right w:val="none" w:sz="0" w:space="0" w:color="auto"/>
          </w:divBdr>
        </w:div>
        <w:div w:id="1928659914">
          <w:marLeft w:val="480"/>
          <w:marRight w:val="0"/>
          <w:marTop w:val="0"/>
          <w:marBottom w:val="0"/>
          <w:divBdr>
            <w:top w:val="none" w:sz="0" w:space="0" w:color="auto"/>
            <w:left w:val="none" w:sz="0" w:space="0" w:color="auto"/>
            <w:bottom w:val="none" w:sz="0" w:space="0" w:color="auto"/>
            <w:right w:val="none" w:sz="0" w:space="0" w:color="auto"/>
          </w:divBdr>
        </w:div>
        <w:div w:id="1402560192">
          <w:marLeft w:val="480"/>
          <w:marRight w:val="0"/>
          <w:marTop w:val="0"/>
          <w:marBottom w:val="0"/>
          <w:divBdr>
            <w:top w:val="none" w:sz="0" w:space="0" w:color="auto"/>
            <w:left w:val="none" w:sz="0" w:space="0" w:color="auto"/>
            <w:bottom w:val="none" w:sz="0" w:space="0" w:color="auto"/>
            <w:right w:val="none" w:sz="0" w:space="0" w:color="auto"/>
          </w:divBdr>
        </w:div>
        <w:div w:id="129593878">
          <w:marLeft w:val="480"/>
          <w:marRight w:val="0"/>
          <w:marTop w:val="0"/>
          <w:marBottom w:val="0"/>
          <w:divBdr>
            <w:top w:val="none" w:sz="0" w:space="0" w:color="auto"/>
            <w:left w:val="none" w:sz="0" w:space="0" w:color="auto"/>
            <w:bottom w:val="none" w:sz="0" w:space="0" w:color="auto"/>
            <w:right w:val="none" w:sz="0" w:space="0" w:color="auto"/>
          </w:divBdr>
        </w:div>
        <w:div w:id="1636909220">
          <w:marLeft w:val="480"/>
          <w:marRight w:val="0"/>
          <w:marTop w:val="0"/>
          <w:marBottom w:val="0"/>
          <w:divBdr>
            <w:top w:val="none" w:sz="0" w:space="0" w:color="auto"/>
            <w:left w:val="none" w:sz="0" w:space="0" w:color="auto"/>
            <w:bottom w:val="none" w:sz="0" w:space="0" w:color="auto"/>
            <w:right w:val="none" w:sz="0" w:space="0" w:color="auto"/>
          </w:divBdr>
        </w:div>
        <w:div w:id="2072969758">
          <w:marLeft w:val="480"/>
          <w:marRight w:val="0"/>
          <w:marTop w:val="0"/>
          <w:marBottom w:val="0"/>
          <w:divBdr>
            <w:top w:val="none" w:sz="0" w:space="0" w:color="auto"/>
            <w:left w:val="none" w:sz="0" w:space="0" w:color="auto"/>
            <w:bottom w:val="none" w:sz="0" w:space="0" w:color="auto"/>
            <w:right w:val="none" w:sz="0" w:space="0" w:color="auto"/>
          </w:divBdr>
        </w:div>
        <w:div w:id="834882484">
          <w:marLeft w:val="480"/>
          <w:marRight w:val="0"/>
          <w:marTop w:val="0"/>
          <w:marBottom w:val="0"/>
          <w:divBdr>
            <w:top w:val="none" w:sz="0" w:space="0" w:color="auto"/>
            <w:left w:val="none" w:sz="0" w:space="0" w:color="auto"/>
            <w:bottom w:val="none" w:sz="0" w:space="0" w:color="auto"/>
            <w:right w:val="none" w:sz="0" w:space="0" w:color="auto"/>
          </w:divBdr>
        </w:div>
        <w:div w:id="1462764615">
          <w:marLeft w:val="480"/>
          <w:marRight w:val="0"/>
          <w:marTop w:val="0"/>
          <w:marBottom w:val="0"/>
          <w:divBdr>
            <w:top w:val="none" w:sz="0" w:space="0" w:color="auto"/>
            <w:left w:val="none" w:sz="0" w:space="0" w:color="auto"/>
            <w:bottom w:val="none" w:sz="0" w:space="0" w:color="auto"/>
            <w:right w:val="none" w:sz="0" w:space="0" w:color="auto"/>
          </w:divBdr>
        </w:div>
        <w:div w:id="829253505">
          <w:marLeft w:val="480"/>
          <w:marRight w:val="0"/>
          <w:marTop w:val="0"/>
          <w:marBottom w:val="0"/>
          <w:divBdr>
            <w:top w:val="none" w:sz="0" w:space="0" w:color="auto"/>
            <w:left w:val="none" w:sz="0" w:space="0" w:color="auto"/>
            <w:bottom w:val="none" w:sz="0" w:space="0" w:color="auto"/>
            <w:right w:val="none" w:sz="0" w:space="0" w:color="auto"/>
          </w:divBdr>
        </w:div>
        <w:div w:id="1455102196">
          <w:marLeft w:val="480"/>
          <w:marRight w:val="0"/>
          <w:marTop w:val="0"/>
          <w:marBottom w:val="0"/>
          <w:divBdr>
            <w:top w:val="none" w:sz="0" w:space="0" w:color="auto"/>
            <w:left w:val="none" w:sz="0" w:space="0" w:color="auto"/>
            <w:bottom w:val="none" w:sz="0" w:space="0" w:color="auto"/>
            <w:right w:val="none" w:sz="0" w:space="0" w:color="auto"/>
          </w:divBdr>
        </w:div>
        <w:div w:id="1621496857">
          <w:marLeft w:val="480"/>
          <w:marRight w:val="0"/>
          <w:marTop w:val="0"/>
          <w:marBottom w:val="0"/>
          <w:divBdr>
            <w:top w:val="none" w:sz="0" w:space="0" w:color="auto"/>
            <w:left w:val="none" w:sz="0" w:space="0" w:color="auto"/>
            <w:bottom w:val="none" w:sz="0" w:space="0" w:color="auto"/>
            <w:right w:val="none" w:sz="0" w:space="0" w:color="auto"/>
          </w:divBdr>
        </w:div>
        <w:div w:id="335229661">
          <w:marLeft w:val="480"/>
          <w:marRight w:val="0"/>
          <w:marTop w:val="0"/>
          <w:marBottom w:val="0"/>
          <w:divBdr>
            <w:top w:val="none" w:sz="0" w:space="0" w:color="auto"/>
            <w:left w:val="none" w:sz="0" w:space="0" w:color="auto"/>
            <w:bottom w:val="none" w:sz="0" w:space="0" w:color="auto"/>
            <w:right w:val="none" w:sz="0" w:space="0" w:color="auto"/>
          </w:divBdr>
        </w:div>
        <w:div w:id="1323241994">
          <w:marLeft w:val="480"/>
          <w:marRight w:val="0"/>
          <w:marTop w:val="0"/>
          <w:marBottom w:val="0"/>
          <w:divBdr>
            <w:top w:val="none" w:sz="0" w:space="0" w:color="auto"/>
            <w:left w:val="none" w:sz="0" w:space="0" w:color="auto"/>
            <w:bottom w:val="none" w:sz="0" w:space="0" w:color="auto"/>
            <w:right w:val="none" w:sz="0" w:space="0" w:color="auto"/>
          </w:divBdr>
        </w:div>
        <w:div w:id="164250356">
          <w:marLeft w:val="480"/>
          <w:marRight w:val="0"/>
          <w:marTop w:val="0"/>
          <w:marBottom w:val="0"/>
          <w:divBdr>
            <w:top w:val="none" w:sz="0" w:space="0" w:color="auto"/>
            <w:left w:val="none" w:sz="0" w:space="0" w:color="auto"/>
            <w:bottom w:val="none" w:sz="0" w:space="0" w:color="auto"/>
            <w:right w:val="none" w:sz="0" w:space="0" w:color="auto"/>
          </w:divBdr>
        </w:div>
        <w:div w:id="720860434">
          <w:marLeft w:val="480"/>
          <w:marRight w:val="0"/>
          <w:marTop w:val="0"/>
          <w:marBottom w:val="0"/>
          <w:divBdr>
            <w:top w:val="none" w:sz="0" w:space="0" w:color="auto"/>
            <w:left w:val="none" w:sz="0" w:space="0" w:color="auto"/>
            <w:bottom w:val="none" w:sz="0" w:space="0" w:color="auto"/>
            <w:right w:val="none" w:sz="0" w:space="0" w:color="auto"/>
          </w:divBdr>
        </w:div>
        <w:div w:id="1789087384">
          <w:marLeft w:val="480"/>
          <w:marRight w:val="0"/>
          <w:marTop w:val="0"/>
          <w:marBottom w:val="0"/>
          <w:divBdr>
            <w:top w:val="none" w:sz="0" w:space="0" w:color="auto"/>
            <w:left w:val="none" w:sz="0" w:space="0" w:color="auto"/>
            <w:bottom w:val="none" w:sz="0" w:space="0" w:color="auto"/>
            <w:right w:val="none" w:sz="0" w:space="0" w:color="auto"/>
          </w:divBdr>
        </w:div>
        <w:div w:id="794296502">
          <w:marLeft w:val="480"/>
          <w:marRight w:val="0"/>
          <w:marTop w:val="0"/>
          <w:marBottom w:val="0"/>
          <w:divBdr>
            <w:top w:val="none" w:sz="0" w:space="0" w:color="auto"/>
            <w:left w:val="none" w:sz="0" w:space="0" w:color="auto"/>
            <w:bottom w:val="none" w:sz="0" w:space="0" w:color="auto"/>
            <w:right w:val="none" w:sz="0" w:space="0" w:color="auto"/>
          </w:divBdr>
        </w:div>
        <w:div w:id="1357543100">
          <w:marLeft w:val="480"/>
          <w:marRight w:val="0"/>
          <w:marTop w:val="0"/>
          <w:marBottom w:val="0"/>
          <w:divBdr>
            <w:top w:val="none" w:sz="0" w:space="0" w:color="auto"/>
            <w:left w:val="none" w:sz="0" w:space="0" w:color="auto"/>
            <w:bottom w:val="none" w:sz="0" w:space="0" w:color="auto"/>
            <w:right w:val="none" w:sz="0" w:space="0" w:color="auto"/>
          </w:divBdr>
        </w:div>
        <w:div w:id="764613357">
          <w:marLeft w:val="480"/>
          <w:marRight w:val="0"/>
          <w:marTop w:val="0"/>
          <w:marBottom w:val="0"/>
          <w:divBdr>
            <w:top w:val="none" w:sz="0" w:space="0" w:color="auto"/>
            <w:left w:val="none" w:sz="0" w:space="0" w:color="auto"/>
            <w:bottom w:val="none" w:sz="0" w:space="0" w:color="auto"/>
            <w:right w:val="none" w:sz="0" w:space="0" w:color="auto"/>
          </w:divBdr>
        </w:div>
        <w:div w:id="440027340">
          <w:marLeft w:val="480"/>
          <w:marRight w:val="0"/>
          <w:marTop w:val="0"/>
          <w:marBottom w:val="0"/>
          <w:divBdr>
            <w:top w:val="none" w:sz="0" w:space="0" w:color="auto"/>
            <w:left w:val="none" w:sz="0" w:space="0" w:color="auto"/>
            <w:bottom w:val="none" w:sz="0" w:space="0" w:color="auto"/>
            <w:right w:val="none" w:sz="0" w:space="0" w:color="auto"/>
          </w:divBdr>
        </w:div>
        <w:div w:id="1788818437">
          <w:marLeft w:val="480"/>
          <w:marRight w:val="0"/>
          <w:marTop w:val="0"/>
          <w:marBottom w:val="0"/>
          <w:divBdr>
            <w:top w:val="none" w:sz="0" w:space="0" w:color="auto"/>
            <w:left w:val="none" w:sz="0" w:space="0" w:color="auto"/>
            <w:bottom w:val="none" w:sz="0" w:space="0" w:color="auto"/>
            <w:right w:val="none" w:sz="0" w:space="0" w:color="auto"/>
          </w:divBdr>
        </w:div>
        <w:div w:id="955526917">
          <w:marLeft w:val="480"/>
          <w:marRight w:val="0"/>
          <w:marTop w:val="0"/>
          <w:marBottom w:val="0"/>
          <w:divBdr>
            <w:top w:val="none" w:sz="0" w:space="0" w:color="auto"/>
            <w:left w:val="none" w:sz="0" w:space="0" w:color="auto"/>
            <w:bottom w:val="none" w:sz="0" w:space="0" w:color="auto"/>
            <w:right w:val="none" w:sz="0" w:space="0" w:color="auto"/>
          </w:divBdr>
        </w:div>
        <w:div w:id="1486319747">
          <w:marLeft w:val="480"/>
          <w:marRight w:val="0"/>
          <w:marTop w:val="0"/>
          <w:marBottom w:val="0"/>
          <w:divBdr>
            <w:top w:val="none" w:sz="0" w:space="0" w:color="auto"/>
            <w:left w:val="none" w:sz="0" w:space="0" w:color="auto"/>
            <w:bottom w:val="none" w:sz="0" w:space="0" w:color="auto"/>
            <w:right w:val="none" w:sz="0" w:space="0" w:color="auto"/>
          </w:divBdr>
        </w:div>
        <w:div w:id="162748667">
          <w:marLeft w:val="480"/>
          <w:marRight w:val="0"/>
          <w:marTop w:val="0"/>
          <w:marBottom w:val="0"/>
          <w:divBdr>
            <w:top w:val="none" w:sz="0" w:space="0" w:color="auto"/>
            <w:left w:val="none" w:sz="0" w:space="0" w:color="auto"/>
            <w:bottom w:val="none" w:sz="0" w:space="0" w:color="auto"/>
            <w:right w:val="none" w:sz="0" w:space="0" w:color="auto"/>
          </w:divBdr>
        </w:div>
        <w:div w:id="1037044043">
          <w:marLeft w:val="480"/>
          <w:marRight w:val="0"/>
          <w:marTop w:val="0"/>
          <w:marBottom w:val="0"/>
          <w:divBdr>
            <w:top w:val="none" w:sz="0" w:space="0" w:color="auto"/>
            <w:left w:val="none" w:sz="0" w:space="0" w:color="auto"/>
            <w:bottom w:val="none" w:sz="0" w:space="0" w:color="auto"/>
            <w:right w:val="none" w:sz="0" w:space="0" w:color="auto"/>
          </w:divBdr>
        </w:div>
        <w:div w:id="184442942">
          <w:marLeft w:val="480"/>
          <w:marRight w:val="0"/>
          <w:marTop w:val="0"/>
          <w:marBottom w:val="0"/>
          <w:divBdr>
            <w:top w:val="none" w:sz="0" w:space="0" w:color="auto"/>
            <w:left w:val="none" w:sz="0" w:space="0" w:color="auto"/>
            <w:bottom w:val="none" w:sz="0" w:space="0" w:color="auto"/>
            <w:right w:val="none" w:sz="0" w:space="0" w:color="auto"/>
          </w:divBdr>
        </w:div>
        <w:div w:id="1264262656">
          <w:marLeft w:val="480"/>
          <w:marRight w:val="0"/>
          <w:marTop w:val="0"/>
          <w:marBottom w:val="0"/>
          <w:divBdr>
            <w:top w:val="none" w:sz="0" w:space="0" w:color="auto"/>
            <w:left w:val="none" w:sz="0" w:space="0" w:color="auto"/>
            <w:bottom w:val="none" w:sz="0" w:space="0" w:color="auto"/>
            <w:right w:val="none" w:sz="0" w:space="0" w:color="auto"/>
          </w:divBdr>
        </w:div>
        <w:div w:id="2026708849">
          <w:marLeft w:val="480"/>
          <w:marRight w:val="0"/>
          <w:marTop w:val="0"/>
          <w:marBottom w:val="0"/>
          <w:divBdr>
            <w:top w:val="none" w:sz="0" w:space="0" w:color="auto"/>
            <w:left w:val="none" w:sz="0" w:space="0" w:color="auto"/>
            <w:bottom w:val="none" w:sz="0" w:space="0" w:color="auto"/>
            <w:right w:val="none" w:sz="0" w:space="0" w:color="auto"/>
          </w:divBdr>
        </w:div>
        <w:div w:id="942230474">
          <w:marLeft w:val="480"/>
          <w:marRight w:val="0"/>
          <w:marTop w:val="0"/>
          <w:marBottom w:val="0"/>
          <w:divBdr>
            <w:top w:val="none" w:sz="0" w:space="0" w:color="auto"/>
            <w:left w:val="none" w:sz="0" w:space="0" w:color="auto"/>
            <w:bottom w:val="none" w:sz="0" w:space="0" w:color="auto"/>
            <w:right w:val="none" w:sz="0" w:space="0" w:color="auto"/>
          </w:divBdr>
        </w:div>
        <w:div w:id="425228060">
          <w:marLeft w:val="480"/>
          <w:marRight w:val="0"/>
          <w:marTop w:val="0"/>
          <w:marBottom w:val="0"/>
          <w:divBdr>
            <w:top w:val="none" w:sz="0" w:space="0" w:color="auto"/>
            <w:left w:val="none" w:sz="0" w:space="0" w:color="auto"/>
            <w:bottom w:val="none" w:sz="0" w:space="0" w:color="auto"/>
            <w:right w:val="none" w:sz="0" w:space="0" w:color="auto"/>
          </w:divBdr>
        </w:div>
        <w:div w:id="556671841">
          <w:marLeft w:val="480"/>
          <w:marRight w:val="0"/>
          <w:marTop w:val="0"/>
          <w:marBottom w:val="0"/>
          <w:divBdr>
            <w:top w:val="none" w:sz="0" w:space="0" w:color="auto"/>
            <w:left w:val="none" w:sz="0" w:space="0" w:color="auto"/>
            <w:bottom w:val="none" w:sz="0" w:space="0" w:color="auto"/>
            <w:right w:val="none" w:sz="0" w:space="0" w:color="auto"/>
          </w:divBdr>
        </w:div>
        <w:div w:id="1204439587">
          <w:marLeft w:val="480"/>
          <w:marRight w:val="0"/>
          <w:marTop w:val="0"/>
          <w:marBottom w:val="0"/>
          <w:divBdr>
            <w:top w:val="none" w:sz="0" w:space="0" w:color="auto"/>
            <w:left w:val="none" w:sz="0" w:space="0" w:color="auto"/>
            <w:bottom w:val="none" w:sz="0" w:space="0" w:color="auto"/>
            <w:right w:val="none" w:sz="0" w:space="0" w:color="auto"/>
          </w:divBdr>
        </w:div>
        <w:div w:id="1340615330">
          <w:marLeft w:val="480"/>
          <w:marRight w:val="0"/>
          <w:marTop w:val="0"/>
          <w:marBottom w:val="0"/>
          <w:divBdr>
            <w:top w:val="none" w:sz="0" w:space="0" w:color="auto"/>
            <w:left w:val="none" w:sz="0" w:space="0" w:color="auto"/>
            <w:bottom w:val="none" w:sz="0" w:space="0" w:color="auto"/>
            <w:right w:val="none" w:sz="0" w:space="0" w:color="auto"/>
          </w:divBdr>
        </w:div>
        <w:div w:id="707028285">
          <w:marLeft w:val="480"/>
          <w:marRight w:val="0"/>
          <w:marTop w:val="0"/>
          <w:marBottom w:val="0"/>
          <w:divBdr>
            <w:top w:val="none" w:sz="0" w:space="0" w:color="auto"/>
            <w:left w:val="none" w:sz="0" w:space="0" w:color="auto"/>
            <w:bottom w:val="none" w:sz="0" w:space="0" w:color="auto"/>
            <w:right w:val="none" w:sz="0" w:space="0" w:color="auto"/>
          </w:divBdr>
        </w:div>
        <w:div w:id="2039355575">
          <w:marLeft w:val="480"/>
          <w:marRight w:val="0"/>
          <w:marTop w:val="0"/>
          <w:marBottom w:val="0"/>
          <w:divBdr>
            <w:top w:val="none" w:sz="0" w:space="0" w:color="auto"/>
            <w:left w:val="none" w:sz="0" w:space="0" w:color="auto"/>
            <w:bottom w:val="none" w:sz="0" w:space="0" w:color="auto"/>
            <w:right w:val="none" w:sz="0" w:space="0" w:color="auto"/>
          </w:divBdr>
        </w:div>
        <w:div w:id="730693363">
          <w:marLeft w:val="480"/>
          <w:marRight w:val="0"/>
          <w:marTop w:val="0"/>
          <w:marBottom w:val="0"/>
          <w:divBdr>
            <w:top w:val="none" w:sz="0" w:space="0" w:color="auto"/>
            <w:left w:val="none" w:sz="0" w:space="0" w:color="auto"/>
            <w:bottom w:val="none" w:sz="0" w:space="0" w:color="auto"/>
            <w:right w:val="none" w:sz="0" w:space="0" w:color="auto"/>
          </w:divBdr>
        </w:div>
        <w:div w:id="1568683333">
          <w:marLeft w:val="480"/>
          <w:marRight w:val="0"/>
          <w:marTop w:val="0"/>
          <w:marBottom w:val="0"/>
          <w:divBdr>
            <w:top w:val="none" w:sz="0" w:space="0" w:color="auto"/>
            <w:left w:val="none" w:sz="0" w:space="0" w:color="auto"/>
            <w:bottom w:val="none" w:sz="0" w:space="0" w:color="auto"/>
            <w:right w:val="none" w:sz="0" w:space="0" w:color="auto"/>
          </w:divBdr>
        </w:div>
        <w:div w:id="517088428">
          <w:marLeft w:val="480"/>
          <w:marRight w:val="0"/>
          <w:marTop w:val="0"/>
          <w:marBottom w:val="0"/>
          <w:divBdr>
            <w:top w:val="none" w:sz="0" w:space="0" w:color="auto"/>
            <w:left w:val="none" w:sz="0" w:space="0" w:color="auto"/>
            <w:bottom w:val="none" w:sz="0" w:space="0" w:color="auto"/>
            <w:right w:val="none" w:sz="0" w:space="0" w:color="auto"/>
          </w:divBdr>
        </w:div>
        <w:div w:id="1849562150">
          <w:marLeft w:val="480"/>
          <w:marRight w:val="0"/>
          <w:marTop w:val="0"/>
          <w:marBottom w:val="0"/>
          <w:divBdr>
            <w:top w:val="none" w:sz="0" w:space="0" w:color="auto"/>
            <w:left w:val="none" w:sz="0" w:space="0" w:color="auto"/>
            <w:bottom w:val="none" w:sz="0" w:space="0" w:color="auto"/>
            <w:right w:val="none" w:sz="0" w:space="0" w:color="auto"/>
          </w:divBdr>
        </w:div>
        <w:div w:id="363750550">
          <w:marLeft w:val="480"/>
          <w:marRight w:val="0"/>
          <w:marTop w:val="0"/>
          <w:marBottom w:val="0"/>
          <w:divBdr>
            <w:top w:val="none" w:sz="0" w:space="0" w:color="auto"/>
            <w:left w:val="none" w:sz="0" w:space="0" w:color="auto"/>
            <w:bottom w:val="none" w:sz="0" w:space="0" w:color="auto"/>
            <w:right w:val="none" w:sz="0" w:space="0" w:color="auto"/>
          </w:divBdr>
        </w:div>
        <w:div w:id="1963227427">
          <w:marLeft w:val="480"/>
          <w:marRight w:val="0"/>
          <w:marTop w:val="0"/>
          <w:marBottom w:val="0"/>
          <w:divBdr>
            <w:top w:val="none" w:sz="0" w:space="0" w:color="auto"/>
            <w:left w:val="none" w:sz="0" w:space="0" w:color="auto"/>
            <w:bottom w:val="none" w:sz="0" w:space="0" w:color="auto"/>
            <w:right w:val="none" w:sz="0" w:space="0" w:color="auto"/>
          </w:divBdr>
        </w:div>
        <w:div w:id="1528517775">
          <w:marLeft w:val="480"/>
          <w:marRight w:val="0"/>
          <w:marTop w:val="0"/>
          <w:marBottom w:val="0"/>
          <w:divBdr>
            <w:top w:val="none" w:sz="0" w:space="0" w:color="auto"/>
            <w:left w:val="none" w:sz="0" w:space="0" w:color="auto"/>
            <w:bottom w:val="none" w:sz="0" w:space="0" w:color="auto"/>
            <w:right w:val="none" w:sz="0" w:space="0" w:color="auto"/>
          </w:divBdr>
        </w:div>
        <w:div w:id="419372018">
          <w:marLeft w:val="480"/>
          <w:marRight w:val="0"/>
          <w:marTop w:val="0"/>
          <w:marBottom w:val="0"/>
          <w:divBdr>
            <w:top w:val="none" w:sz="0" w:space="0" w:color="auto"/>
            <w:left w:val="none" w:sz="0" w:space="0" w:color="auto"/>
            <w:bottom w:val="none" w:sz="0" w:space="0" w:color="auto"/>
            <w:right w:val="none" w:sz="0" w:space="0" w:color="auto"/>
          </w:divBdr>
        </w:div>
        <w:div w:id="696976606">
          <w:marLeft w:val="480"/>
          <w:marRight w:val="0"/>
          <w:marTop w:val="0"/>
          <w:marBottom w:val="0"/>
          <w:divBdr>
            <w:top w:val="none" w:sz="0" w:space="0" w:color="auto"/>
            <w:left w:val="none" w:sz="0" w:space="0" w:color="auto"/>
            <w:bottom w:val="none" w:sz="0" w:space="0" w:color="auto"/>
            <w:right w:val="none" w:sz="0" w:space="0" w:color="auto"/>
          </w:divBdr>
        </w:div>
        <w:div w:id="1172915102">
          <w:marLeft w:val="480"/>
          <w:marRight w:val="0"/>
          <w:marTop w:val="0"/>
          <w:marBottom w:val="0"/>
          <w:divBdr>
            <w:top w:val="none" w:sz="0" w:space="0" w:color="auto"/>
            <w:left w:val="none" w:sz="0" w:space="0" w:color="auto"/>
            <w:bottom w:val="none" w:sz="0" w:space="0" w:color="auto"/>
            <w:right w:val="none" w:sz="0" w:space="0" w:color="auto"/>
          </w:divBdr>
        </w:div>
        <w:div w:id="836654703">
          <w:marLeft w:val="480"/>
          <w:marRight w:val="0"/>
          <w:marTop w:val="0"/>
          <w:marBottom w:val="0"/>
          <w:divBdr>
            <w:top w:val="none" w:sz="0" w:space="0" w:color="auto"/>
            <w:left w:val="none" w:sz="0" w:space="0" w:color="auto"/>
            <w:bottom w:val="none" w:sz="0" w:space="0" w:color="auto"/>
            <w:right w:val="none" w:sz="0" w:space="0" w:color="auto"/>
          </w:divBdr>
        </w:div>
        <w:div w:id="271396579">
          <w:marLeft w:val="480"/>
          <w:marRight w:val="0"/>
          <w:marTop w:val="0"/>
          <w:marBottom w:val="0"/>
          <w:divBdr>
            <w:top w:val="none" w:sz="0" w:space="0" w:color="auto"/>
            <w:left w:val="none" w:sz="0" w:space="0" w:color="auto"/>
            <w:bottom w:val="none" w:sz="0" w:space="0" w:color="auto"/>
            <w:right w:val="none" w:sz="0" w:space="0" w:color="auto"/>
          </w:divBdr>
        </w:div>
        <w:div w:id="1477067189">
          <w:marLeft w:val="480"/>
          <w:marRight w:val="0"/>
          <w:marTop w:val="0"/>
          <w:marBottom w:val="0"/>
          <w:divBdr>
            <w:top w:val="none" w:sz="0" w:space="0" w:color="auto"/>
            <w:left w:val="none" w:sz="0" w:space="0" w:color="auto"/>
            <w:bottom w:val="none" w:sz="0" w:space="0" w:color="auto"/>
            <w:right w:val="none" w:sz="0" w:space="0" w:color="auto"/>
          </w:divBdr>
        </w:div>
        <w:div w:id="1395423315">
          <w:marLeft w:val="480"/>
          <w:marRight w:val="0"/>
          <w:marTop w:val="0"/>
          <w:marBottom w:val="0"/>
          <w:divBdr>
            <w:top w:val="none" w:sz="0" w:space="0" w:color="auto"/>
            <w:left w:val="none" w:sz="0" w:space="0" w:color="auto"/>
            <w:bottom w:val="none" w:sz="0" w:space="0" w:color="auto"/>
            <w:right w:val="none" w:sz="0" w:space="0" w:color="auto"/>
          </w:divBdr>
        </w:div>
        <w:div w:id="851605001">
          <w:marLeft w:val="480"/>
          <w:marRight w:val="0"/>
          <w:marTop w:val="0"/>
          <w:marBottom w:val="0"/>
          <w:divBdr>
            <w:top w:val="none" w:sz="0" w:space="0" w:color="auto"/>
            <w:left w:val="none" w:sz="0" w:space="0" w:color="auto"/>
            <w:bottom w:val="none" w:sz="0" w:space="0" w:color="auto"/>
            <w:right w:val="none" w:sz="0" w:space="0" w:color="auto"/>
          </w:divBdr>
        </w:div>
        <w:div w:id="1511023224">
          <w:marLeft w:val="480"/>
          <w:marRight w:val="0"/>
          <w:marTop w:val="0"/>
          <w:marBottom w:val="0"/>
          <w:divBdr>
            <w:top w:val="none" w:sz="0" w:space="0" w:color="auto"/>
            <w:left w:val="none" w:sz="0" w:space="0" w:color="auto"/>
            <w:bottom w:val="none" w:sz="0" w:space="0" w:color="auto"/>
            <w:right w:val="none" w:sz="0" w:space="0" w:color="auto"/>
          </w:divBdr>
        </w:div>
        <w:div w:id="928005533">
          <w:marLeft w:val="480"/>
          <w:marRight w:val="0"/>
          <w:marTop w:val="0"/>
          <w:marBottom w:val="0"/>
          <w:divBdr>
            <w:top w:val="none" w:sz="0" w:space="0" w:color="auto"/>
            <w:left w:val="none" w:sz="0" w:space="0" w:color="auto"/>
            <w:bottom w:val="none" w:sz="0" w:space="0" w:color="auto"/>
            <w:right w:val="none" w:sz="0" w:space="0" w:color="auto"/>
          </w:divBdr>
        </w:div>
        <w:div w:id="971250138">
          <w:marLeft w:val="480"/>
          <w:marRight w:val="0"/>
          <w:marTop w:val="0"/>
          <w:marBottom w:val="0"/>
          <w:divBdr>
            <w:top w:val="none" w:sz="0" w:space="0" w:color="auto"/>
            <w:left w:val="none" w:sz="0" w:space="0" w:color="auto"/>
            <w:bottom w:val="none" w:sz="0" w:space="0" w:color="auto"/>
            <w:right w:val="none" w:sz="0" w:space="0" w:color="auto"/>
          </w:divBdr>
        </w:div>
        <w:div w:id="1483040906">
          <w:marLeft w:val="480"/>
          <w:marRight w:val="0"/>
          <w:marTop w:val="0"/>
          <w:marBottom w:val="0"/>
          <w:divBdr>
            <w:top w:val="none" w:sz="0" w:space="0" w:color="auto"/>
            <w:left w:val="none" w:sz="0" w:space="0" w:color="auto"/>
            <w:bottom w:val="none" w:sz="0" w:space="0" w:color="auto"/>
            <w:right w:val="none" w:sz="0" w:space="0" w:color="auto"/>
          </w:divBdr>
        </w:div>
        <w:div w:id="242645133">
          <w:marLeft w:val="480"/>
          <w:marRight w:val="0"/>
          <w:marTop w:val="0"/>
          <w:marBottom w:val="0"/>
          <w:divBdr>
            <w:top w:val="none" w:sz="0" w:space="0" w:color="auto"/>
            <w:left w:val="none" w:sz="0" w:space="0" w:color="auto"/>
            <w:bottom w:val="none" w:sz="0" w:space="0" w:color="auto"/>
            <w:right w:val="none" w:sz="0" w:space="0" w:color="auto"/>
          </w:divBdr>
        </w:div>
        <w:div w:id="1991905207">
          <w:marLeft w:val="480"/>
          <w:marRight w:val="0"/>
          <w:marTop w:val="0"/>
          <w:marBottom w:val="0"/>
          <w:divBdr>
            <w:top w:val="none" w:sz="0" w:space="0" w:color="auto"/>
            <w:left w:val="none" w:sz="0" w:space="0" w:color="auto"/>
            <w:bottom w:val="none" w:sz="0" w:space="0" w:color="auto"/>
            <w:right w:val="none" w:sz="0" w:space="0" w:color="auto"/>
          </w:divBdr>
        </w:div>
        <w:div w:id="2043508444">
          <w:marLeft w:val="480"/>
          <w:marRight w:val="0"/>
          <w:marTop w:val="0"/>
          <w:marBottom w:val="0"/>
          <w:divBdr>
            <w:top w:val="none" w:sz="0" w:space="0" w:color="auto"/>
            <w:left w:val="none" w:sz="0" w:space="0" w:color="auto"/>
            <w:bottom w:val="none" w:sz="0" w:space="0" w:color="auto"/>
            <w:right w:val="none" w:sz="0" w:space="0" w:color="auto"/>
          </w:divBdr>
        </w:div>
        <w:div w:id="255792824">
          <w:marLeft w:val="480"/>
          <w:marRight w:val="0"/>
          <w:marTop w:val="0"/>
          <w:marBottom w:val="0"/>
          <w:divBdr>
            <w:top w:val="none" w:sz="0" w:space="0" w:color="auto"/>
            <w:left w:val="none" w:sz="0" w:space="0" w:color="auto"/>
            <w:bottom w:val="none" w:sz="0" w:space="0" w:color="auto"/>
            <w:right w:val="none" w:sz="0" w:space="0" w:color="auto"/>
          </w:divBdr>
        </w:div>
        <w:div w:id="787552620">
          <w:marLeft w:val="480"/>
          <w:marRight w:val="0"/>
          <w:marTop w:val="0"/>
          <w:marBottom w:val="0"/>
          <w:divBdr>
            <w:top w:val="none" w:sz="0" w:space="0" w:color="auto"/>
            <w:left w:val="none" w:sz="0" w:space="0" w:color="auto"/>
            <w:bottom w:val="none" w:sz="0" w:space="0" w:color="auto"/>
            <w:right w:val="none" w:sz="0" w:space="0" w:color="auto"/>
          </w:divBdr>
        </w:div>
        <w:div w:id="1299340164">
          <w:marLeft w:val="480"/>
          <w:marRight w:val="0"/>
          <w:marTop w:val="0"/>
          <w:marBottom w:val="0"/>
          <w:divBdr>
            <w:top w:val="none" w:sz="0" w:space="0" w:color="auto"/>
            <w:left w:val="none" w:sz="0" w:space="0" w:color="auto"/>
            <w:bottom w:val="none" w:sz="0" w:space="0" w:color="auto"/>
            <w:right w:val="none" w:sz="0" w:space="0" w:color="auto"/>
          </w:divBdr>
        </w:div>
        <w:div w:id="1820345878">
          <w:marLeft w:val="480"/>
          <w:marRight w:val="0"/>
          <w:marTop w:val="0"/>
          <w:marBottom w:val="0"/>
          <w:divBdr>
            <w:top w:val="none" w:sz="0" w:space="0" w:color="auto"/>
            <w:left w:val="none" w:sz="0" w:space="0" w:color="auto"/>
            <w:bottom w:val="none" w:sz="0" w:space="0" w:color="auto"/>
            <w:right w:val="none" w:sz="0" w:space="0" w:color="auto"/>
          </w:divBdr>
        </w:div>
        <w:div w:id="1595170861">
          <w:marLeft w:val="480"/>
          <w:marRight w:val="0"/>
          <w:marTop w:val="0"/>
          <w:marBottom w:val="0"/>
          <w:divBdr>
            <w:top w:val="none" w:sz="0" w:space="0" w:color="auto"/>
            <w:left w:val="none" w:sz="0" w:space="0" w:color="auto"/>
            <w:bottom w:val="none" w:sz="0" w:space="0" w:color="auto"/>
            <w:right w:val="none" w:sz="0" w:space="0" w:color="auto"/>
          </w:divBdr>
        </w:div>
        <w:div w:id="816800043">
          <w:marLeft w:val="480"/>
          <w:marRight w:val="0"/>
          <w:marTop w:val="0"/>
          <w:marBottom w:val="0"/>
          <w:divBdr>
            <w:top w:val="none" w:sz="0" w:space="0" w:color="auto"/>
            <w:left w:val="none" w:sz="0" w:space="0" w:color="auto"/>
            <w:bottom w:val="none" w:sz="0" w:space="0" w:color="auto"/>
            <w:right w:val="none" w:sz="0" w:space="0" w:color="auto"/>
          </w:divBdr>
        </w:div>
        <w:div w:id="1251548763">
          <w:marLeft w:val="480"/>
          <w:marRight w:val="0"/>
          <w:marTop w:val="0"/>
          <w:marBottom w:val="0"/>
          <w:divBdr>
            <w:top w:val="none" w:sz="0" w:space="0" w:color="auto"/>
            <w:left w:val="none" w:sz="0" w:space="0" w:color="auto"/>
            <w:bottom w:val="none" w:sz="0" w:space="0" w:color="auto"/>
            <w:right w:val="none" w:sz="0" w:space="0" w:color="auto"/>
          </w:divBdr>
        </w:div>
        <w:div w:id="589629628">
          <w:marLeft w:val="480"/>
          <w:marRight w:val="0"/>
          <w:marTop w:val="0"/>
          <w:marBottom w:val="0"/>
          <w:divBdr>
            <w:top w:val="none" w:sz="0" w:space="0" w:color="auto"/>
            <w:left w:val="none" w:sz="0" w:space="0" w:color="auto"/>
            <w:bottom w:val="none" w:sz="0" w:space="0" w:color="auto"/>
            <w:right w:val="none" w:sz="0" w:space="0" w:color="auto"/>
          </w:divBdr>
        </w:div>
        <w:div w:id="465008448">
          <w:marLeft w:val="480"/>
          <w:marRight w:val="0"/>
          <w:marTop w:val="0"/>
          <w:marBottom w:val="0"/>
          <w:divBdr>
            <w:top w:val="none" w:sz="0" w:space="0" w:color="auto"/>
            <w:left w:val="none" w:sz="0" w:space="0" w:color="auto"/>
            <w:bottom w:val="none" w:sz="0" w:space="0" w:color="auto"/>
            <w:right w:val="none" w:sz="0" w:space="0" w:color="auto"/>
          </w:divBdr>
        </w:div>
        <w:div w:id="1990280432">
          <w:marLeft w:val="480"/>
          <w:marRight w:val="0"/>
          <w:marTop w:val="0"/>
          <w:marBottom w:val="0"/>
          <w:divBdr>
            <w:top w:val="none" w:sz="0" w:space="0" w:color="auto"/>
            <w:left w:val="none" w:sz="0" w:space="0" w:color="auto"/>
            <w:bottom w:val="none" w:sz="0" w:space="0" w:color="auto"/>
            <w:right w:val="none" w:sz="0" w:space="0" w:color="auto"/>
          </w:divBdr>
        </w:div>
        <w:div w:id="1167943226">
          <w:marLeft w:val="480"/>
          <w:marRight w:val="0"/>
          <w:marTop w:val="0"/>
          <w:marBottom w:val="0"/>
          <w:divBdr>
            <w:top w:val="none" w:sz="0" w:space="0" w:color="auto"/>
            <w:left w:val="none" w:sz="0" w:space="0" w:color="auto"/>
            <w:bottom w:val="none" w:sz="0" w:space="0" w:color="auto"/>
            <w:right w:val="none" w:sz="0" w:space="0" w:color="auto"/>
          </w:divBdr>
        </w:div>
        <w:div w:id="1815179222">
          <w:marLeft w:val="480"/>
          <w:marRight w:val="0"/>
          <w:marTop w:val="0"/>
          <w:marBottom w:val="0"/>
          <w:divBdr>
            <w:top w:val="none" w:sz="0" w:space="0" w:color="auto"/>
            <w:left w:val="none" w:sz="0" w:space="0" w:color="auto"/>
            <w:bottom w:val="none" w:sz="0" w:space="0" w:color="auto"/>
            <w:right w:val="none" w:sz="0" w:space="0" w:color="auto"/>
          </w:divBdr>
        </w:div>
        <w:div w:id="2134205266">
          <w:marLeft w:val="480"/>
          <w:marRight w:val="0"/>
          <w:marTop w:val="0"/>
          <w:marBottom w:val="0"/>
          <w:divBdr>
            <w:top w:val="none" w:sz="0" w:space="0" w:color="auto"/>
            <w:left w:val="none" w:sz="0" w:space="0" w:color="auto"/>
            <w:bottom w:val="none" w:sz="0" w:space="0" w:color="auto"/>
            <w:right w:val="none" w:sz="0" w:space="0" w:color="auto"/>
          </w:divBdr>
        </w:div>
        <w:div w:id="1973361150">
          <w:marLeft w:val="480"/>
          <w:marRight w:val="0"/>
          <w:marTop w:val="0"/>
          <w:marBottom w:val="0"/>
          <w:divBdr>
            <w:top w:val="none" w:sz="0" w:space="0" w:color="auto"/>
            <w:left w:val="none" w:sz="0" w:space="0" w:color="auto"/>
            <w:bottom w:val="none" w:sz="0" w:space="0" w:color="auto"/>
            <w:right w:val="none" w:sz="0" w:space="0" w:color="auto"/>
          </w:divBdr>
        </w:div>
      </w:divsChild>
    </w:div>
    <w:div w:id="853156884">
      <w:bodyDiv w:val="1"/>
      <w:marLeft w:val="0"/>
      <w:marRight w:val="0"/>
      <w:marTop w:val="0"/>
      <w:marBottom w:val="0"/>
      <w:divBdr>
        <w:top w:val="none" w:sz="0" w:space="0" w:color="auto"/>
        <w:left w:val="none" w:sz="0" w:space="0" w:color="auto"/>
        <w:bottom w:val="none" w:sz="0" w:space="0" w:color="auto"/>
        <w:right w:val="none" w:sz="0" w:space="0" w:color="auto"/>
      </w:divBdr>
    </w:div>
    <w:div w:id="854419012">
      <w:bodyDiv w:val="1"/>
      <w:marLeft w:val="0"/>
      <w:marRight w:val="0"/>
      <w:marTop w:val="0"/>
      <w:marBottom w:val="0"/>
      <w:divBdr>
        <w:top w:val="none" w:sz="0" w:space="0" w:color="auto"/>
        <w:left w:val="none" w:sz="0" w:space="0" w:color="auto"/>
        <w:bottom w:val="none" w:sz="0" w:space="0" w:color="auto"/>
        <w:right w:val="none" w:sz="0" w:space="0" w:color="auto"/>
      </w:divBdr>
    </w:div>
    <w:div w:id="857041845">
      <w:bodyDiv w:val="1"/>
      <w:marLeft w:val="0"/>
      <w:marRight w:val="0"/>
      <w:marTop w:val="0"/>
      <w:marBottom w:val="0"/>
      <w:divBdr>
        <w:top w:val="none" w:sz="0" w:space="0" w:color="auto"/>
        <w:left w:val="none" w:sz="0" w:space="0" w:color="auto"/>
        <w:bottom w:val="none" w:sz="0" w:space="0" w:color="auto"/>
        <w:right w:val="none" w:sz="0" w:space="0" w:color="auto"/>
      </w:divBdr>
    </w:div>
    <w:div w:id="857739390">
      <w:bodyDiv w:val="1"/>
      <w:marLeft w:val="0"/>
      <w:marRight w:val="0"/>
      <w:marTop w:val="0"/>
      <w:marBottom w:val="0"/>
      <w:divBdr>
        <w:top w:val="none" w:sz="0" w:space="0" w:color="auto"/>
        <w:left w:val="none" w:sz="0" w:space="0" w:color="auto"/>
        <w:bottom w:val="none" w:sz="0" w:space="0" w:color="auto"/>
        <w:right w:val="none" w:sz="0" w:space="0" w:color="auto"/>
      </w:divBdr>
    </w:div>
    <w:div w:id="858273817">
      <w:bodyDiv w:val="1"/>
      <w:marLeft w:val="0"/>
      <w:marRight w:val="0"/>
      <w:marTop w:val="0"/>
      <w:marBottom w:val="0"/>
      <w:divBdr>
        <w:top w:val="none" w:sz="0" w:space="0" w:color="auto"/>
        <w:left w:val="none" w:sz="0" w:space="0" w:color="auto"/>
        <w:bottom w:val="none" w:sz="0" w:space="0" w:color="auto"/>
        <w:right w:val="none" w:sz="0" w:space="0" w:color="auto"/>
      </w:divBdr>
    </w:div>
    <w:div w:id="859313704">
      <w:bodyDiv w:val="1"/>
      <w:marLeft w:val="0"/>
      <w:marRight w:val="0"/>
      <w:marTop w:val="0"/>
      <w:marBottom w:val="0"/>
      <w:divBdr>
        <w:top w:val="none" w:sz="0" w:space="0" w:color="auto"/>
        <w:left w:val="none" w:sz="0" w:space="0" w:color="auto"/>
        <w:bottom w:val="none" w:sz="0" w:space="0" w:color="auto"/>
        <w:right w:val="none" w:sz="0" w:space="0" w:color="auto"/>
      </w:divBdr>
    </w:div>
    <w:div w:id="862017468">
      <w:bodyDiv w:val="1"/>
      <w:marLeft w:val="0"/>
      <w:marRight w:val="0"/>
      <w:marTop w:val="0"/>
      <w:marBottom w:val="0"/>
      <w:divBdr>
        <w:top w:val="none" w:sz="0" w:space="0" w:color="auto"/>
        <w:left w:val="none" w:sz="0" w:space="0" w:color="auto"/>
        <w:bottom w:val="none" w:sz="0" w:space="0" w:color="auto"/>
        <w:right w:val="none" w:sz="0" w:space="0" w:color="auto"/>
      </w:divBdr>
    </w:div>
    <w:div w:id="863440367">
      <w:bodyDiv w:val="1"/>
      <w:marLeft w:val="0"/>
      <w:marRight w:val="0"/>
      <w:marTop w:val="0"/>
      <w:marBottom w:val="0"/>
      <w:divBdr>
        <w:top w:val="none" w:sz="0" w:space="0" w:color="auto"/>
        <w:left w:val="none" w:sz="0" w:space="0" w:color="auto"/>
        <w:bottom w:val="none" w:sz="0" w:space="0" w:color="auto"/>
        <w:right w:val="none" w:sz="0" w:space="0" w:color="auto"/>
      </w:divBdr>
    </w:div>
    <w:div w:id="863447997">
      <w:bodyDiv w:val="1"/>
      <w:marLeft w:val="0"/>
      <w:marRight w:val="0"/>
      <w:marTop w:val="0"/>
      <w:marBottom w:val="0"/>
      <w:divBdr>
        <w:top w:val="none" w:sz="0" w:space="0" w:color="auto"/>
        <w:left w:val="none" w:sz="0" w:space="0" w:color="auto"/>
        <w:bottom w:val="none" w:sz="0" w:space="0" w:color="auto"/>
        <w:right w:val="none" w:sz="0" w:space="0" w:color="auto"/>
      </w:divBdr>
    </w:div>
    <w:div w:id="865293179">
      <w:bodyDiv w:val="1"/>
      <w:marLeft w:val="0"/>
      <w:marRight w:val="0"/>
      <w:marTop w:val="0"/>
      <w:marBottom w:val="0"/>
      <w:divBdr>
        <w:top w:val="none" w:sz="0" w:space="0" w:color="auto"/>
        <w:left w:val="none" w:sz="0" w:space="0" w:color="auto"/>
        <w:bottom w:val="none" w:sz="0" w:space="0" w:color="auto"/>
        <w:right w:val="none" w:sz="0" w:space="0" w:color="auto"/>
      </w:divBdr>
    </w:div>
    <w:div w:id="867333159">
      <w:bodyDiv w:val="1"/>
      <w:marLeft w:val="0"/>
      <w:marRight w:val="0"/>
      <w:marTop w:val="0"/>
      <w:marBottom w:val="0"/>
      <w:divBdr>
        <w:top w:val="none" w:sz="0" w:space="0" w:color="auto"/>
        <w:left w:val="none" w:sz="0" w:space="0" w:color="auto"/>
        <w:bottom w:val="none" w:sz="0" w:space="0" w:color="auto"/>
        <w:right w:val="none" w:sz="0" w:space="0" w:color="auto"/>
      </w:divBdr>
    </w:div>
    <w:div w:id="867376259">
      <w:bodyDiv w:val="1"/>
      <w:marLeft w:val="0"/>
      <w:marRight w:val="0"/>
      <w:marTop w:val="0"/>
      <w:marBottom w:val="0"/>
      <w:divBdr>
        <w:top w:val="none" w:sz="0" w:space="0" w:color="auto"/>
        <w:left w:val="none" w:sz="0" w:space="0" w:color="auto"/>
        <w:bottom w:val="none" w:sz="0" w:space="0" w:color="auto"/>
        <w:right w:val="none" w:sz="0" w:space="0" w:color="auto"/>
      </w:divBdr>
    </w:div>
    <w:div w:id="869145345">
      <w:bodyDiv w:val="1"/>
      <w:marLeft w:val="0"/>
      <w:marRight w:val="0"/>
      <w:marTop w:val="0"/>
      <w:marBottom w:val="0"/>
      <w:divBdr>
        <w:top w:val="none" w:sz="0" w:space="0" w:color="auto"/>
        <w:left w:val="none" w:sz="0" w:space="0" w:color="auto"/>
        <w:bottom w:val="none" w:sz="0" w:space="0" w:color="auto"/>
        <w:right w:val="none" w:sz="0" w:space="0" w:color="auto"/>
      </w:divBdr>
    </w:div>
    <w:div w:id="871116294">
      <w:bodyDiv w:val="1"/>
      <w:marLeft w:val="0"/>
      <w:marRight w:val="0"/>
      <w:marTop w:val="0"/>
      <w:marBottom w:val="0"/>
      <w:divBdr>
        <w:top w:val="none" w:sz="0" w:space="0" w:color="auto"/>
        <w:left w:val="none" w:sz="0" w:space="0" w:color="auto"/>
        <w:bottom w:val="none" w:sz="0" w:space="0" w:color="auto"/>
        <w:right w:val="none" w:sz="0" w:space="0" w:color="auto"/>
      </w:divBdr>
    </w:div>
    <w:div w:id="871577850">
      <w:bodyDiv w:val="1"/>
      <w:marLeft w:val="0"/>
      <w:marRight w:val="0"/>
      <w:marTop w:val="0"/>
      <w:marBottom w:val="0"/>
      <w:divBdr>
        <w:top w:val="none" w:sz="0" w:space="0" w:color="auto"/>
        <w:left w:val="none" w:sz="0" w:space="0" w:color="auto"/>
        <w:bottom w:val="none" w:sz="0" w:space="0" w:color="auto"/>
        <w:right w:val="none" w:sz="0" w:space="0" w:color="auto"/>
      </w:divBdr>
    </w:div>
    <w:div w:id="874344896">
      <w:bodyDiv w:val="1"/>
      <w:marLeft w:val="0"/>
      <w:marRight w:val="0"/>
      <w:marTop w:val="0"/>
      <w:marBottom w:val="0"/>
      <w:divBdr>
        <w:top w:val="none" w:sz="0" w:space="0" w:color="auto"/>
        <w:left w:val="none" w:sz="0" w:space="0" w:color="auto"/>
        <w:bottom w:val="none" w:sz="0" w:space="0" w:color="auto"/>
        <w:right w:val="none" w:sz="0" w:space="0" w:color="auto"/>
      </w:divBdr>
    </w:div>
    <w:div w:id="877283075">
      <w:bodyDiv w:val="1"/>
      <w:marLeft w:val="0"/>
      <w:marRight w:val="0"/>
      <w:marTop w:val="0"/>
      <w:marBottom w:val="0"/>
      <w:divBdr>
        <w:top w:val="none" w:sz="0" w:space="0" w:color="auto"/>
        <w:left w:val="none" w:sz="0" w:space="0" w:color="auto"/>
        <w:bottom w:val="none" w:sz="0" w:space="0" w:color="auto"/>
        <w:right w:val="none" w:sz="0" w:space="0" w:color="auto"/>
      </w:divBdr>
    </w:div>
    <w:div w:id="878128067">
      <w:bodyDiv w:val="1"/>
      <w:marLeft w:val="0"/>
      <w:marRight w:val="0"/>
      <w:marTop w:val="0"/>
      <w:marBottom w:val="0"/>
      <w:divBdr>
        <w:top w:val="none" w:sz="0" w:space="0" w:color="auto"/>
        <w:left w:val="none" w:sz="0" w:space="0" w:color="auto"/>
        <w:bottom w:val="none" w:sz="0" w:space="0" w:color="auto"/>
        <w:right w:val="none" w:sz="0" w:space="0" w:color="auto"/>
      </w:divBdr>
    </w:div>
    <w:div w:id="878200890">
      <w:bodyDiv w:val="1"/>
      <w:marLeft w:val="0"/>
      <w:marRight w:val="0"/>
      <w:marTop w:val="0"/>
      <w:marBottom w:val="0"/>
      <w:divBdr>
        <w:top w:val="none" w:sz="0" w:space="0" w:color="auto"/>
        <w:left w:val="none" w:sz="0" w:space="0" w:color="auto"/>
        <w:bottom w:val="none" w:sz="0" w:space="0" w:color="auto"/>
        <w:right w:val="none" w:sz="0" w:space="0" w:color="auto"/>
      </w:divBdr>
    </w:div>
    <w:div w:id="882138575">
      <w:bodyDiv w:val="1"/>
      <w:marLeft w:val="0"/>
      <w:marRight w:val="0"/>
      <w:marTop w:val="0"/>
      <w:marBottom w:val="0"/>
      <w:divBdr>
        <w:top w:val="none" w:sz="0" w:space="0" w:color="auto"/>
        <w:left w:val="none" w:sz="0" w:space="0" w:color="auto"/>
        <w:bottom w:val="none" w:sz="0" w:space="0" w:color="auto"/>
        <w:right w:val="none" w:sz="0" w:space="0" w:color="auto"/>
      </w:divBdr>
    </w:div>
    <w:div w:id="882861040">
      <w:bodyDiv w:val="1"/>
      <w:marLeft w:val="0"/>
      <w:marRight w:val="0"/>
      <w:marTop w:val="0"/>
      <w:marBottom w:val="0"/>
      <w:divBdr>
        <w:top w:val="none" w:sz="0" w:space="0" w:color="auto"/>
        <w:left w:val="none" w:sz="0" w:space="0" w:color="auto"/>
        <w:bottom w:val="none" w:sz="0" w:space="0" w:color="auto"/>
        <w:right w:val="none" w:sz="0" w:space="0" w:color="auto"/>
      </w:divBdr>
    </w:div>
    <w:div w:id="883173229">
      <w:bodyDiv w:val="1"/>
      <w:marLeft w:val="0"/>
      <w:marRight w:val="0"/>
      <w:marTop w:val="0"/>
      <w:marBottom w:val="0"/>
      <w:divBdr>
        <w:top w:val="none" w:sz="0" w:space="0" w:color="auto"/>
        <w:left w:val="none" w:sz="0" w:space="0" w:color="auto"/>
        <w:bottom w:val="none" w:sz="0" w:space="0" w:color="auto"/>
        <w:right w:val="none" w:sz="0" w:space="0" w:color="auto"/>
      </w:divBdr>
    </w:div>
    <w:div w:id="884563396">
      <w:bodyDiv w:val="1"/>
      <w:marLeft w:val="0"/>
      <w:marRight w:val="0"/>
      <w:marTop w:val="0"/>
      <w:marBottom w:val="0"/>
      <w:divBdr>
        <w:top w:val="none" w:sz="0" w:space="0" w:color="auto"/>
        <w:left w:val="none" w:sz="0" w:space="0" w:color="auto"/>
        <w:bottom w:val="none" w:sz="0" w:space="0" w:color="auto"/>
        <w:right w:val="none" w:sz="0" w:space="0" w:color="auto"/>
      </w:divBdr>
    </w:div>
    <w:div w:id="888304347">
      <w:bodyDiv w:val="1"/>
      <w:marLeft w:val="0"/>
      <w:marRight w:val="0"/>
      <w:marTop w:val="0"/>
      <w:marBottom w:val="0"/>
      <w:divBdr>
        <w:top w:val="none" w:sz="0" w:space="0" w:color="auto"/>
        <w:left w:val="none" w:sz="0" w:space="0" w:color="auto"/>
        <w:bottom w:val="none" w:sz="0" w:space="0" w:color="auto"/>
        <w:right w:val="none" w:sz="0" w:space="0" w:color="auto"/>
      </w:divBdr>
    </w:div>
    <w:div w:id="891769672">
      <w:bodyDiv w:val="1"/>
      <w:marLeft w:val="0"/>
      <w:marRight w:val="0"/>
      <w:marTop w:val="0"/>
      <w:marBottom w:val="0"/>
      <w:divBdr>
        <w:top w:val="none" w:sz="0" w:space="0" w:color="auto"/>
        <w:left w:val="none" w:sz="0" w:space="0" w:color="auto"/>
        <w:bottom w:val="none" w:sz="0" w:space="0" w:color="auto"/>
        <w:right w:val="none" w:sz="0" w:space="0" w:color="auto"/>
      </w:divBdr>
    </w:div>
    <w:div w:id="893081288">
      <w:bodyDiv w:val="1"/>
      <w:marLeft w:val="0"/>
      <w:marRight w:val="0"/>
      <w:marTop w:val="0"/>
      <w:marBottom w:val="0"/>
      <w:divBdr>
        <w:top w:val="none" w:sz="0" w:space="0" w:color="auto"/>
        <w:left w:val="none" w:sz="0" w:space="0" w:color="auto"/>
        <w:bottom w:val="none" w:sz="0" w:space="0" w:color="auto"/>
        <w:right w:val="none" w:sz="0" w:space="0" w:color="auto"/>
      </w:divBdr>
      <w:divsChild>
        <w:div w:id="471097515">
          <w:marLeft w:val="480"/>
          <w:marRight w:val="0"/>
          <w:marTop w:val="0"/>
          <w:marBottom w:val="0"/>
          <w:divBdr>
            <w:top w:val="none" w:sz="0" w:space="0" w:color="auto"/>
            <w:left w:val="none" w:sz="0" w:space="0" w:color="auto"/>
            <w:bottom w:val="none" w:sz="0" w:space="0" w:color="auto"/>
            <w:right w:val="none" w:sz="0" w:space="0" w:color="auto"/>
          </w:divBdr>
        </w:div>
        <w:div w:id="831795031">
          <w:marLeft w:val="480"/>
          <w:marRight w:val="0"/>
          <w:marTop w:val="0"/>
          <w:marBottom w:val="0"/>
          <w:divBdr>
            <w:top w:val="none" w:sz="0" w:space="0" w:color="auto"/>
            <w:left w:val="none" w:sz="0" w:space="0" w:color="auto"/>
            <w:bottom w:val="none" w:sz="0" w:space="0" w:color="auto"/>
            <w:right w:val="none" w:sz="0" w:space="0" w:color="auto"/>
          </w:divBdr>
        </w:div>
        <w:div w:id="872881840">
          <w:marLeft w:val="480"/>
          <w:marRight w:val="0"/>
          <w:marTop w:val="0"/>
          <w:marBottom w:val="0"/>
          <w:divBdr>
            <w:top w:val="none" w:sz="0" w:space="0" w:color="auto"/>
            <w:left w:val="none" w:sz="0" w:space="0" w:color="auto"/>
            <w:bottom w:val="none" w:sz="0" w:space="0" w:color="auto"/>
            <w:right w:val="none" w:sz="0" w:space="0" w:color="auto"/>
          </w:divBdr>
        </w:div>
        <w:div w:id="1436293506">
          <w:marLeft w:val="480"/>
          <w:marRight w:val="0"/>
          <w:marTop w:val="0"/>
          <w:marBottom w:val="0"/>
          <w:divBdr>
            <w:top w:val="none" w:sz="0" w:space="0" w:color="auto"/>
            <w:left w:val="none" w:sz="0" w:space="0" w:color="auto"/>
            <w:bottom w:val="none" w:sz="0" w:space="0" w:color="auto"/>
            <w:right w:val="none" w:sz="0" w:space="0" w:color="auto"/>
          </w:divBdr>
        </w:div>
        <w:div w:id="695496673">
          <w:marLeft w:val="480"/>
          <w:marRight w:val="0"/>
          <w:marTop w:val="0"/>
          <w:marBottom w:val="0"/>
          <w:divBdr>
            <w:top w:val="none" w:sz="0" w:space="0" w:color="auto"/>
            <w:left w:val="none" w:sz="0" w:space="0" w:color="auto"/>
            <w:bottom w:val="none" w:sz="0" w:space="0" w:color="auto"/>
            <w:right w:val="none" w:sz="0" w:space="0" w:color="auto"/>
          </w:divBdr>
        </w:div>
        <w:div w:id="657660912">
          <w:marLeft w:val="480"/>
          <w:marRight w:val="0"/>
          <w:marTop w:val="0"/>
          <w:marBottom w:val="0"/>
          <w:divBdr>
            <w:top w:val="none" w:sz="0" w:space="0" w:color="auto"/>
            <w:left w:val="none" w:sz="0" w:space="0" w:color="auto"/>
            <w:bottom w:val="none" w:sz="0" w:space="0" w:color="auto"/>
            <w:right w:val="none" w:sz="0" w:space="0" w:color="auto"/>
          </w:divBdr>
        </w:div>
        <w:div w:id="1668747503">
          <w:marLeft w:val="480"/>
          <w:marRight w:val="0"/>
          <w:marTop w:val="0"/>
          <w:marBottom w:val="0"/>
          <w:divBdr>
            <w:top w:val="none" w:sz="0" w:space="0" w:color="auto"/>
            <w:left w:val="none" w:sz="0" w:space="0" w:color="auto"/>
            <w:bottom w:val="none" w:sz="0" w:space="0" w:color="auto"/>
            <w:right w:val="none" w:sz="0" w:space="0" w:color="auto"/>
          </w:divBdr>
        </w:div>
        <w:div w:id="873614213">
          <w:marLeft w:val="480"/>
          <w:marRight w:val="0"/>
          <w:marTop w:val="0"/>
          <w:marBottom w:val="0"/>
          <w:divBdr>
            <w:top w:val="none" w:sz="0" w:space="0" w:color="auto"/>
            <w:left w:val="none" w:sz="0" w:space="0" w:color="auto"/>
            <w:bottom w:val="none" w:sz="0" w:space="0" w:color="auto"/>
            <w:right w:val="none" w:sz="0" w:space="0" w:color="auto"/>
          </w:divBdr>
        </w:div>
        <w:div w:id="963076401">
          <w:marLeft w:val="480"/>
          <w:marRight w:val="0"/>
          <w:marTop w:val="0"/>
          <w:marBottom w:val="0"/>
          <w:divBdr>
            <w:top w:val="none" w:sz="0" w:space="0" w:color="auto"/>
            <w:left w:val="none" w:sz="0" w:space="0" w:color="auto"/>
            <w:bottom w:val="none" w:sz="0" w:space="0" w:color="auto"/>
            <w:right w:val="none" w:sz="0" w:space="0" w:color="auto"/>
          </w:divBdr>
        </w:div>
        <w:div w:id="1291014825">
          <w:marLeft w:val="480"/>
          <w:marRight w:val="0"/>
          <w:marTop w:val="0"/>
          <w:marBottom w:val="0"/>
          <w:divBdr>
            <w:top w:val="none" w:sz="0" w:space="0" w:color="auto"/>
            <w:left w:val="none" w:sz="0" w:space="0" w:color="auto"/>
            <w:bottom w:val="none" w:sz="0" w:space="0" w:color="auto"/>
            <w:right w:val="none" w:sz="0" w:space="0" w:color="auto"/>
          </w:divBdr>
        </w:div>
        <w:div w:id="1319728410">
          <w:marLeft w:val="480"/>
          <w:marRight w:val="0"/>
          <w:marTop w:val="0"/>
          <w:marBottom w:val="0"/>
          <w:divBdr>
            <w:top w:val="none" w:sz="0" w:space="0" w:color="auto"/>
            <w:left w:val="none" w:sz="0" w:space="0" w:color="auto"/>
            <w:bottom w:val="none" w:sz="0" w:space="0" w:color="auto"/>
            <w:right w:val="none" w:sz="0" w:space="0" w:color="auto"/>
          </w:divBdr>
        </w:div>
        <w:div w:id="387652230">
          <w:marLeft w:val="480"/>
          <w:marRight w:val="0"/>
          <w:marTop w:val="0"/>
          <w:marBottom w:val="0"/>
          <w:divBdr>
            <w:top w:val="none" w:sz="0" w:space="0" w:color="auto"/>
            <w:left w:val="none" w:sz="0" w:space="0" w:color="auto"/>
            <w:bottom w:val="none" w:sz="0" w:space="0" w:color="auto"/>
            <w:right w:val="none" w:sz="0" w:space="0" w:color="auto"/>
          </w:divBdr>
        </w:div>
        <w:div w:id="516189239">
          <w:marLeft w:val="480"/>
          <w:marRight w:val="0"/>
          <w:marTop w:val="0"/>
          <w:marBottom w:val="0"/>
          <w:divBdr>
            <w:top w:val="none" w:sz="0" w:space="0" w:color="auto"/>
            <w:left w:val="none" w:sz="0" w:space="0" w:color="auto"/>
            <w:bottom w:val="none" w:sz="0" w:space="0" w:color="auto"/>
            <w:right w:val="none" w:sz="0" w:space="0" w:color="auto"/>
          </w:divBdr>
        </w:div>
        <w:div w:id="500968941">
          <w:marLeft w:val="480"/>
          <w:marRight w:val="0"/>
          <w:marTop w:val="0"/>
          <w:marBottom w:val="0"/>
          <w:divBdr>
            <w:top w:val="none" w:sz="0" w:space="0" w:color="auto"/>
            <w:left w:val="none" w:sz="0" w:space="0" w:color="auto"/>
            <w:bottom w:val="none" w:sz="0" w:space="0" w:color="auto"/>
            <w:right w:val="none" w:sz="0" w:space="0" w:color="auto"/>
          </w:divBdr>
        </w:div>
        <w:div w:id="1971126284">
          <w:marLeft w:val="480"/>
          <w:marRight w:val="0"/>
          <w:marTop w:val="0"/>
          <w:marBottom w:val="0"/>
          <w:divBdr>
            <w:top w:val="none" w:sz="0" w:space="0" w:color="auto"/>
            <w:left w:val="none" w:sz="0" w:space="0" w:color="auto"/>
            <w:bottom w:val="none" w:sz="0" w:space="0" w:color="auto"/>
            <w:right w:val="none" w:sz="0" w:space="0" w:color="auto"/>
          </w:divBdr>
        </w:div>
        <w:div w:id="1615600568">
          <w:marLeft w:val="480"/>
          <w:marRight w:val="0"/>
          <w:marTop w:val="0"/>
          <w:marBottom w:val="0"/>
          <w:divBdr>
            <w:top w:val="none" w:sz="0" w:space="0" w:color="auto"/>
            <w:left w:val="none" w:sz="0" w:space="0" w:color="auto"/>
            <w:bottom w:val="none" w:sz="0" w:space="0" w:color="auto"/>
            <w:right w:val="none" w:sz="0" w:space="0" w:color="auto"/>
          </w:divBdr>
        </w:div>
        <w:div w:id="46533206">
          <w:marLeft w:val="480"/>
          <w:marRight w:val="0"/>
          <w:marTop w:val="0"/>
          <w:marBottom w:val="0"/>
          <w:divBdr>
            <w:top w:val="none" w:sz="0" w:space="0" w:color="auto"/>
            <w:left w:val="none" w:sz="0" w:space="0" w:color="auto"/>
            <w:bottom w:val="none" w:sz="0" w:space="0" w:color="auto"/>
            <w:right w:val="none" w:sz="0" w:space="0" w:color="auto"/>
          </w:divBdr>
        </w:div>
        <w:div w:id="425274966">
          <w:marLeft w:val="480"/>
          <w:marRight w:val="0"/>
          <w:marTop w:val="0"/>
          <w:marBottom w:val="0"/>
          <w:divBdr>
            <w:top w:val="none" w:sz="0" w:space="0" w:color="auto"/>
            <w:left w:val="none" w:sz="0" w:space="0" w:color="auto"/>
            <w:bottom w:val="none" w:sz="0" w:space="0" w:color="auto"/>
            <w:right w:val="none" w:sz="0" w:space="0" w:color="auto"/>
          </w:divBdr>
        </w:div>
        <w:div w:id="700278227">
          <w:marLeft w:val="480"/>
          <w:marRight w:val="0"/>
          <w:marTop w:val="0"/>
          <w:marBottom w:val="0"/>
          <w:divBdr>
            <w:top w:val="none" w:sz="0" w:space="0" w:color="auto"/>
            <w:left w:val="none" w:sz="0" w:space="0" w:color="auto"/>
            <w:bottom w:val="none" w:sz="0" w:space="0" w:color="auto"/>
            <w:right w:val="none" w:sz="0" w:space="0" w:color="auto"/>
          </w:divBdr>
        </w:div>
        <w:div w:id="1921939667">
          <w:marLeft w:val="480"/>
          <w:marRight w:val="0"/>
          <w:marTop w:val="0"/>
          <w:marBottom w:val="0"/>
          <w:divBdr>
            <w:top w:val="none" w:sz="0" w:space="0" w:color="auto"/>
            <w:left w:val="none" w:sz="0" w:space="0" w:color="auto"/>
            <w:bottom w:val="none" w:sz="0" w:space="0" w:color="auto"/>
            <w:right w:val="none" w:sz="0" w:space="0" w:color="auto"/>
          </w:divBdr>
        </w:div>
        <w:div w:id="1651863158">
          <w:marLeft w:val="480"/>
          <w:marRight w:val="0"/>
          <w:marTop w:val="0"/>
          <w:marBottom w:val="0"/>
          <w:divBdr>
            <w:top w:val="none" w:sz="0" w:space="0" w:color="auto"/>
            <w:left w:val="none" w:sz="0" w:space="0" w:color="auto"/>
            <w:bottom w:val="none" w:sz="0" w:space="0" w:color="auto"/>
            <w:right w:val="none" w:sz="0" w:space="0" w:color="auto"/>
          </w:divBdr>
        </w:div>
        <w:div w:id="1470593398">
          <w:marLeft w:val="480"/>
          <w:marRight w:val="0"/>
          <w:marTop w:val="0"/>
          <w:marBottom w:val="0"/>
          <w:divBdr>
            <w:top w:val="none" w:sz="0" w:space="0" w:color="auto"/>
            <w:left w:val="none" w:sz="0" w:space="0" w:color="auto"/>
            <w:bottom w:val="none" w:sz="0" w:space="0" w:color="auto"/>
            <w:right w:val="none" w:sz="0" w:space="0" w:color="auto"/>
          </w:divBdr>
        </w:div>
        <w:div w:id="1607730633">
          <w:marLeft w:val="480"/>
          <w:marRight w:val="0"/>
          <w:marTop w:val="0"/>
          <w:marBottom w:val="0"/>
          <w:divBdr>
            <w:top w:val="none" w:sz="0" w:space="0" w:color="auto"/>
            <w:left w:val="none" w:sz="0" w:space="0" w:color="auto"/>
            <w:bottom w:val="none" w:sz="0" w:space="0" w:color="auto"/>
            <w:right w:val="none" w:sz="0" w:space="0" w:color="auto"/>
          </w:divBdr>
        </w:div>
        <w:div w:id="1796437428">
          <w:marLeft w:val="480"/>
          <w:marRight w:val="0"/>
          <w:marTop w:val="0"/>
          <w:marBottom w:val="0"/>
          <w:divBdr>
            <w:top w:val="none" w:sz="0" w:space="0" w:color="auto"/>
            <w:left w:val="none" w:sz="0" w:space="0" w:color="auto"/>
            <w:bottom w:val="none" w:sz="0" w:space="0" w:color="auto"/>
            <w:right w:val="none" w:sz="0" w:space="0" w:color="auto"/>
          </w:divBdr>
        </w:div>
        <w:div w:id="875852096">
          <w:marLeft w:val="480"/>
          <w:marRight w:val="0"/>
          <w:marTop w:val="0"/>
          <w:marBottom w:val="0"/>
          <w:divBdr>
            <w:top w:val="none" w:sz="0" w:space="0" w:color="auto"/>
            <w:left w:val="none" w:sz="0" w:space="0" w:color="auto"/>
            <w:bottom w:val="none" w:sz="0" w:space="0" w:color="auto"/>
            <w:right w:val="none" w:sz="0" w:space="0" w:color="auto"/>
          </w:divBdr>
        </w:div>
        <w:div w:id="1307474068">
          <w:marLeft w:val="480"/>
          <w:marRight w:val="0"/>
          <w:marTop w:val="0"/>
          <w:marBottom w:val="0"/>
          <w:divBdr>
            <w:top w:val="none" w:sz="0" w:space="0" w:color="auto"/>
            <w:left w:val="none" w:sz="0" w:space="0" w:color="auto"/>
            <w:bottom w:val="none" w:sz="0" w:space="0" w:color="auto"/>
            <w:right w:val="none" w:sz="0" w:space="0" w:color="auto"/>
          </w:divBdr>
        </w:div>
        <w:div w:id="1638997443">
          <w:marLeft w:val="480"/>
          <w:marRight w:val="0"/>
          <w:marTop w:val="0"/>
          <w:marBottom w:val="0"/>
          <w:divBdr>
            <w:top w:val="none" w:sz="0" w:space="0" w:color="auto"/>
            <w:left w:val="none" w:sz="0" w:space="0" w:color="auto"/>
            <w:bottom w:val="none" w:sz="0" w:space="0" w:color="auto"/>
            <w:right w:val="none" w:sz="0" w:space="0" w:color="auto"/>
          </w:divBdr>
        </w:div>
        <w:div w:id="1405645304">
          <w:marLeft w:val="480"/>
          <w:marRight w:val="0"/>
          <w:marTop w:val="0"/>
          <w:marBottom w:val="0"/>
          <w:divBdr>
            <w:top w:val="none" w:sz="0" w:space="0" w:color="auto"/>
            <w:left w:val="none" w:sz="0" w:space="0" w:color="auto"/>
            <w:bottom w:val="none" w:sz="0" w:space="0" w:color="auto"/>
            <w:right w:val="none" w:sz="0" w:space="0" w:color="auto"/>
          </w:divBdr>
        </w:div>
        <w:div w:id="1553610561">
          <w:marLeft w:val="480"/>
          <w:marRight w:val="0"/>
          <w:marTop w:val="0"/>
          <w:marBottom w:val="0"/>
          <w:divBdr>
            <w:top w:val="none" w:sz="0" w:space="0" w:color="auto"/>
            <w:left w:val="none" w:sz="0" w:space="0" w:color="auto"/>
            <w:bottom w:val="none" w:sz="0" w:space="0" w:color="auto"/>
            <w:right w:val="none" w:sz="0" w:space="0" w:color="auto"/>
          </w:divBdr>
        </w:div>
        <w:div w:id="1227958063">
          <w:marLeft w:val="480"/>
          <w:marRight w:val="0"/>
          <w:marTop w:val="0"/>
          <w:marBottom w:val="0"/>
          <w:divBdr>
            <w:top w:val="none" w:sz="0" w:space="0" w:color="auto"/>
            <w:left w:val="none" w:sz="0" w:space="0" w:color="auto"/>
            <w:bottom w:val="none" w:sz="0" w:space="0" w:color="auto"/>
            <w:right w:val="none" w:sz="0" w:space="0" w:color="auto"/>
          </w:divBdr>
        </w:div>
        <w:div w:id="1040402290">
          <w:marLeft w:val="480"/>
          <w:marRight w:val="0"/>
          <w:marTop w:val="0"/>
          <w:marBottom w:val="0"/>
          <w:divBdr>
            <w:top w:val="none" w:sz="0" w:space="0" w:color="auto"/>
            <w:left w:val="none" w:sz="0" w:space="0" w:color="auto"/>
            <w:bottom w:val="none" w:sz="0" w:space="0" w:color="auto"/>
            <w:right w:val="none" w:sz="0" w:space="0" w:color="auto"/>
          </w:divBdr>
        </w:div>
        <w:div w:id="2055041704">
          <w:marLeft w:val="480"/>
          <w:marRight w:val="0"/>
          <w:marTop w:val="0"/>
          <w:marBottom w:val="0"/>
          <w:divBdr>
            <w:top w:val="none" w:sz="0" w:space="0" w:color="auto"/>
            <w:left w:val="none" w:sz="0" w:space="0" w:color="auto"/>
            <w:bottom w:val="none" w:sz="0" w:space="0" w:color="auto"/>
            <w:right w:val="none" w:sz="0" w:space="0" w:color="auto"/>
          </w:divBdr>
        </w:div>
        <w:div w:id="774978403">
          <w:marLeft w:val="480"/>
          <w:marRight w:val="0"/>
          <w:marTop w:val="0"/>
          <w:marBottom w:val="0"/>
          <w:divBdr>
            <w:top w:val="none" w:sz="0" w:space="0" w:color="auto"/>
            <w:left w:val="none" w:sz="0" w:space="0" w:color="auto"/>
            <w:bottom w:val="none" w:sz="0" w:space="0" w:color="auto"/>
            <w:right w:val="none" w:sz="0" w:space="0" w:color="auto"/>
          </w:divBdr>
        </w:div>
        <w:div w:id="1366708381">
          <w:marLeft w:val="480"/>
          <w:marRight w:val="0"/>
          <w:marTop w:val="0"/>
          <w:marBottom w:val="0"/>
          <w:divBdr>
            <w:top w:val="none" w:sz="0" w:space="0" w:color="auto"/>
            <w:left w:val="none" w:sz="0" w:space="0" w:color="auto"/>
            <w:bottom w:val="none" w:sz="0" w:space="0" w:color="auto"/>
            <w:right w:val="none" w:sz="0" w:space="0" w:color="auto"/>
          </w:divBdr>
        </w:div>
        <w:div w:id="1091437727">
          <w:marLeft w:val="480"/>
          <w:marRight w:val="0"/>
          <w:marTop w:val="0"/>
          <w:marBottom w:val="0"/>
          <w:divBdr>
            <w:top w:val="none" w:sz="0" w:space="0" w:color="auto"/>
            <w:left w:val="none" w:sz="0" w:space="0" w:color="auto"/>
            <w:bottom w:val="none" w:sz="0" w:space="0" w:color="auto"/>
            <w:right w:val="none" w:sz="0" w:space="0" w:color="auto"/>
          </w:divBdr>
        </w:div>
        <w:div w:id="1598245652">
          <w:marLeft w:val="480"/>
          <w:marRight w:val="0"/>
          <w:marTop w:val="0"/>
          <w:marBottom w:val="0"/>
          <w:divBdr>
            <w:top w:val="none" w:sz="0" w:space="0" w:color="auto"/>
            <w:left w:val="none" w:sz="0" w:space="0" w:color="auto"/>
            <w:bottom w:val="none" w:sz="0" w:space="0" w:color="auto"/>
            <w:right w:val="none" w:sz="0" w:space="0" w:color="auto"/>
          </w:divBdr>
        </w:div>
        <w:div w:id="1728146441">
          <w:marLeft w:val="480"/>
          <w:marRight w:val="0"/>
          <w:marTop w:val="0"/>
          <w:marBottom w:val="0"/>
          <w:divBdr>
            <w:top w:val="none" w:sz="0" w:space="0" w:color="auto"/>
            <w:left w:val="none" w:sz="0" w:space="0" w:color="auto"/>
            <w:bottom w:val="none" w:sz="0" w:space="0" w:color="auto"/>
            <w:right w:val="none" w:sz="0" w:space="0" w:color="auto"/>
          </w:divBdr>
        </w:div>
        <w:div w:id="802887309">
          <w:marLeft w:val="480"/>
          <w:marRight w:val="0"/>
          <w:marTop w:val="0"/>
          <w:marBottom w:val="0"/>
          <w:divBdr>
            <w:top w:val="none" w:sz="0" w:space="0" w:color="auto"/>
            <w:left w:val="none" w:sz="0" w:space="0" w:color="auto"/>
            <w:bottom w:val="none" w:sz="0" w:space="0" w:color="auto"/>
            <w:right w:val="none" w:sz="0" w:space="0" w:color="auto"/>
          </w:divBdr>
        </w:div>
        <w:div w:id="880557670">
          <w:marLeft w:val="480"/>
          <w:marRight w:val="0"/>
          <w:marTop w:val="0"/>
          <w:marBottom w:val="0"/>
          <w:divBdr>
            <w:top w:val="none" w:sz="0" w:space="0" w:color="auto"/>
            <w:left w:val="none" w:sz="0" w:space="0" w:color="auto"/>
            <w:bottom w:val="none" w:sz="0" w:space="0" w:color="auto"/>
            <w:right w:val="none" w:sz="0" w:space="0" w:color="auto"/>
          </w:divBdr>
        </w:div>
        <w:div w:id="1947301339">
          <w:marLeft w:val="480"/>
          <w:marRight w:val="0"/>
          <w:marTop w:val="0"/>
          <w:marBottom w:val="0"/>
          <w:divBdr>
            <w:top w:val="none" w:sz="0" w:space="0" w:color="auto"/>
            <w:left w:val="none" w:sz="0" w:space="0" w:color="auto"/>
            <w:bottom w:val="none" w:sz="0" w:space="0" w:color="auto"/>
            <w:right w:val="none" w:sz="0" w:space="0" w:color="auto"/>
          </w:divBdr>
        </w:div>
        <w:div w:id="194587933">
          <w:marLeft w:val="480"/>
          <w:marRight w:val="0"/>
          <w:marTop w:val="0"/>
          <w:marBottom w:val="0"/>
          <w:divBdr>
            <w:top w:val="none" w:sz="0" w:space="0" w:color="auto"/>
            <w:left w:val="none" w:sz="0" w:space="0" w:color="auto"/>
            <w:bottom w:val="none" w:sz="0" w:space="0" w:color="auto"/>
            <w:right w:val="none" w:sz="0" w:space="0" w:color="auto"/>
          </w:divBdr>
        </w:div>
        <w:div w:id="937909982">
          <w:marLeft w:val="480"/>
          <w:marRight w:val="0"/>
          <w:marTop w:val="0"/>
          <w:marBottom w:val="0"/>
          <w:divBdr>
            <w:top w:val="none" w:sz="0" w:space="0" w:color="auto"/>
            <w:left w:val="none" w:sz="0" w:space="0" w:color="auto"/>
            <w:bottom w:val="none" w:sz="0" w:space="0" w:color="auto"/>
            <w:right w:val="none" w:sz="0" w:space="0" w:color="auto"/>
          </w:divBdr>
        </w:div>
        <w:div w:id="65416201">
          <w:marLeft w:val="480"/>
          <w:marRight w:val="0"/>
          <w:marTop w:val="0"/>
          <w:marBottom w:val="0"/>
          <w:divBdr>
            <w:top w:val="none" w:sz="0" w:space="0" w:color="auto"/>
            <w:left w:val="none" w:sz="0" w:space="0" w:color="auto"/>
            <w:bottom w:val="none" w:sz="0" w:space="0" w:color="auto"/>
            <w:right w:val="none" w:sz="0" w:space="0" w:color="auto"/>
          </w:divBdr>
        </w:div>
        <w:div w:id="1924558612">
          <w:marLeft w:val="480"/>
          <w:marRight w:val="0"/>
          <w:marTop w:val="0"/>
          <w:marBottom w:val="0"/>
          <w:divBdr>
            <w:top w:val="none" w:sz="0" w:space="0" w:color="auto"/>
            <w:left w:val="none" w:sz="0" w:space="0" w:color="auto"/>
            <w:bottom w:val="none" w:sz="0" w:space="0" w:color="auto"/>
            <w:right w:val="none" w:sz="0" w:space="0" w:color="auto"/>
          </w:divBdr>
        </w:div>
        <w:div w:id="2035424485">
          <w:marLeft w:val="480"/>
          <w:marRight w:val="0"/>
          <w:marTop w:val="0"/>
          <w:marBottom w:val="0"/>
          <w:divBdr>
            <w:top w:val="none" w:sz="0" w:space="0" w:color="auto"/>
            <w:left w:val="none" w:sz="0" w:space="0" w:color="auto"/>
            <w:bottom w:val="none" w:sz="0" w:space="0" w:color="auto"/>
            <w:right w:val="none" w:sz="0" w:space="0" w:color="auto"/>
          </w:divBdr>
        </w:div>
        <w:div w:id="318382638">
          <w:marLeft w:val="480"/>
          <w:marRight w:val="0"/>
          <w:marTop w:val="0"/>
          <w:marBottom w:val="0"/>
          <w:divBdr>
            <w:top w:val="none" w:sz="0" w:space="0" w:color="auto"/>
            <w:left w:val="none" w:sz="0" w:space="0" w:color="auto"/>
            <w:bottom w:val="none" w:sz="0" w:space="0" w:color="auto"/>
            <w:right w:val="none" w:sz="0" w:space="0" w:color="auto"/>
          </w:divBdr>
        </w:div>
        <w:div w:id="1647934996">
          <w:marLeft w:val="480"/>
          <w:marRight w:val="0"/>
          <w:marTop w:val="0"/>
          <w:marBottom w:val="0"/>
          <w:divBdr>
            <w:top w:val="none" w:sz="0" w:space="0" w:color="auto"/>
            <w:left w:val="none" w:sz="0" w:space="0" w:color="auto"/>
            <w:bottom w:val="none" w:sz="0" w:space="0" w:color="auto"/>
            <w:right w:val="none" w:sz="0" w:space="0" w:color="auto"/>
          </w:divBdr>
        </w:div>
        <w:div w:id="1810973972">
          <w:marLeft w:val="480"/>
          <w:marRight w:val="0"/>
          <w:marTop w:val="0"/>
          <w:marBottom w:val="0"/>
          <w:divBdr>
            <w:top w:val="none" w:sz="0" w:space="0" w:color="auto"/>
            <w:left w:val="none" w:sz="0" w:space="0" w:color="auto"/>
            <w:bottom w:val="none" w:sz="0" w:space="0" w:color="auto"/>
            <w:right w:val="none" w:sz="0" w:space="0" w:color="auto"/>
          </w:divBdr>
        </w:div>
        <w:div w:id="569081679">
          <w:marLeft w:val="480"/>
          <w:marRight w:val="0"/>
          <w:marTop w:val="0"/>
          <w:marBottom w:val="0"/>
          <w:divBdr>
            <w:top w:val="none" w:sz="0" w:space="0" w:color="auto"/>
            <w:left w:val="none" w:sz="0" w:space="0" w:color="auto"/>
            <w:bottom w:val="none" w:sz="0" w:space="0" w:color="auto"/>
            <w:right w:val="none" w:sz="0" w:space="0" w:color="auto"/>
          </w:divBdr>
        </w:div>
        <w:div w:id="961426639">
          <w:marLeft w:val="480"/>
          <w:marRight w:val="0"/>
          <w:marTop w:val="0"/>
          <w:marBottom w:val="0"/>
          <w:divBdr>
            <w:top w:val="none" w:sz="0" w:space="0" w:color="auto"/>
            <w:left w:val="none" w:sz="0" w:space="0" w:color="auto"/>
            <w:bottom w:val="none" w:sz="0" w:space="0" w:color="auto"/>
            <w:right w:val="none" w:sz="0" w:space="0" w:color="auto"/>
          </w:divBdr>
        </w:div>
        <w:div w:id="789415">
          <w:marLeft w:val="480"/>
          <w:marRight w:val="0"/>
          <w:marTop w:val="0"/>
          <w:marBottom w:val="0"/>
          <w:divBdr>
            <w:top w:val="none" w:sz="0" w:space="0" w:color="auto"/>
            <w:left w:val="none" w:sz="0" w:space="0" w:color="auto"/>
            <w:bottom w:val="none" w:sz="0" w:space="0" w:color="auto"/>
            <w:right w:val="none" w:sz="0" w:space="0" w:color="auto"/>
          </w:divBdr>
        </w:div>
        <w:div w:id="406196105">
          <w:marLeft w:val="480"/>
          <w:marRight w:val="0"/>
          <w:marTop w:val="0"/>
          <w:marBottom w:val="0"/>
          <w:divBdr>
            <w:top w:val="none" w:sz="0" w:space="0" w:color="auto"/>
            <w:left w:val="none" w:sz="0" w:space="0" w:color="auto"/>
            <w:bottom w:val="none" w:sz="0" w:space="0" w:color="auto"/>
            <w:right w:val="none" w:sz="0" w:space="0" w:color="auto"/>
          </w:divBdr>
        </w:div>
        <w:div w:id="108864565">
          <w:marLeft w:val="480"/>
          <w:marRight w:val="0"/>
          <w:marTop w:val="0"/>
          <w:marBottom w:val="0"/>
          <w:divBdr>
            <w:top w:val="none" w:sz="0" w:space="0" w:color="auto"/>
            <w:left w:val="none" w:sz="0" w:space="0" w:color="auto"/>
            <w:bottom w:val="none" w:sz="0" w:space="0" w:color="auto"/>
            <w:right w:val="none" w:sz="0" w:space="0" w:color="auto"/>
          </w:divBdr>
        </w:div>
        <w:div w:id="500120980">
          <w:marLeft w:val="480"/>
          <w:marRight w:val="0"/>
          <w:marTop w:val="0"/>
          <w:marBottom w:val="0"/>
          <w:divBdr>
            <w:top w:val="none" w:sz="0" w:space="0" w:color="auto"/>
            <w:left w:val="none" w:sz="0" w:space="0" w:color="auto"/>
            <w:bottom w:val="none" w:sz="0" w:space="0" w:color="auto"/>
            <w:right w:val="none" w:sz="0" w:space="0" w:color="auto"/>
          </w:divBdr>
        </w:div>
        <w:div w:id="2120490818">
          <w:marLeft w:val="480"/>
          <w:marRight w:val="0"/>
          <w:marTop w:val="0"/>
          <w:marBottom w:val="0"/>
          <w:divBdr>
            <w:top w:val="none" w:sz="0" w:space="0" w:color="auto"/>
            <w:left w:val="none" w:sz="0" w:space="0" w:color="auto"/>
            <w:bottom w:val="none" w:sz="0" w:space="0" w:color="auto"/>
            <w:right w:val="none" w:sz="0" w:space="0" w:color="auto"/>
          </w:divBdr>
        </w:div>
        <w:div w:id="1136681712">
          <w:marLeft w:val="480"/>
          <w:marRight w:val="0"/>
          <w:marTop w:val="0"/>
          <w:marBottom w:val="0"/>
          <w:divBdr>
            <w:top w:val="none" w:sz="0" w:space="0" w:color="auto"/>
            <w:left w:val="none" w:sz="0" w:space="0" w:color="auto"/>
            <w:bottom w:val="none" w:sz="0" w:space="0" w:color="auto"/>
            <w:right w:val="none" w:sz="0" w:space="0" w:color="auto"/>
          </w:divBdr>
        </w:div>
        <w:div w:id="1069157236">
          <w:marLeft w:val="480"/>
          <w:marRight w:val="0"/>
          <w:marTop w:val="0"/>
          <w:marBottom w:val="0"/>
          <w:divBdr>
            <w:top w:val="none" w:sz="0" w:space="0" w:color="auto"/>
            <w:left w:val="none" w:sz="0" w:space="0" w:color="auto"/>
            <w:bottom w:val="none" w:sz="0" w:space="0" w:color="auto"/>
            <w:right w:val="none" w:sz="0" w:space="0" w:color="auto"/>
          </w:divBdr>
        </w:div>
        <w:div w:id="1639647036">
          <w:marLeft w:val="480"/>
          <w:marRight w:val="0"/>
          <w:marTop w:val="0"/>
          <w:marBottom w:val="0"/>
          <w:divBdr>
            <w:top w:val="none" w:sz="0" w:space="0" w:color="auto"/>
            <w:left w:val="none" w:sz="0" w:space="0" w:color="auto"/>
            <w:bottom w:val="none" w:sz="0" w:space="0" w:color="auto"/>
            <w:right w:val="none" w:sz="0" w:space="0" w:color="auto"/>
          </w:divBdr>
        </w:div>
        <w:div w:id="53938870">
          <w:marLeft w:val="480"/>
          <w:marRight w:val="0"/>
          <w:marTop w:val="0"/>
          <w:marBottom w:val="0"/>
          <w:divBdr>
            <w:top w:val="none" w:sz="0" w:space="0" w:color="auto"/>
            <w:left w:val="none" w:sz="0" w:space="0" w:color="auto"/>
            <w:bottom w:val="none" w:sz="0" w:space="0" w:color="auto"/>
            <w:right w:val="none" w:sz="0" w:space="0" w:color="auto"/>
          </w:divBdr>
        </w:div>
        <w:div w:id="1960797897">
          <w:marLeft w:val="480"/>
          <w:marRight w:val="0"/>
          <w:marTop w:val="0"/>
          <w:marBottom w:val="0"/>
          <w:divBdr>
            <w:top w:val="none" w:sz="0" w:space="0" w:color="auto"/>
            <w:left w:val="none" w:sz="0" w:space="0" w:color="auto"/>
            <w:bottom w:val="none" w:sz="0" w:space="0" w:color="auto"/>
            <w:right w:val="none" w:sz="0" w:space="0" w:color="auto"/>
          </w:divBdr>
        </w:div>
        <w:div w:id="1282222055">
          <w:marLeft w:val="480"/>
          <w:marRight w:val="0"/>
          <w:marTop w:val="0"/>
          <w:marBottom w:val="0"/>
          <w:divBdr>
            <w:top w:val="none" w:sz="0" w:space="0" w:color="auto"/>
            <w:left w:val="none" w:sz="0" w:space="0" w:color="auto"/>
            <w:bottom w:val="none" w:sz="0" w:space="0" w:color="auto"/>
            <w:right w:val="none" w:sz="0" w:space="0" w:color="auto"/>
          </w:divBdr>
        </w:div>
        <w:div w:id="1774932092">
          <w:marLeft w:val="480"/>
          <w:marRight w:val="0"/>
          <w:marTop w:val="0"/>
          <w:marBottom w:val="0"/>
          <w:divBdr>
            <w:top w:val="none" w:sz="0" w:space="0" w:color="auto"/>
            <w:left w:val="none" w:sz="0" w:space="0" w:color="auto"/>
            <w:bottom w:val="none" w:sz="0" w:space="0" w:color="auto"/>
            <w:right w:val="none" w:sz="0" w:space="0" w:color="auto"/>
          </w:divBdr>
        </w:div>
        <w:div w:id="1399204510">
          <w:marLeft w:val="480"/>
          <w:marRight w:val="0"/>
          <w:marTop w:val="0"/>
          <w:marBottom w:val="0"/>
          <w:divBdr>
            <w:top w:val="none" w:sz="0" w:space="0" w:color="auto"/>
            <w:left w:val="none" w:sz="0" w:space="0" w:color="auto"/>
            <w:bottom w:val="none" w:sz="0" w:space="0" w:color="auto"/>
            <w:right w:val="none" w:sz="0" w:space="0" w:color="auto"/>
          </w:divBdr>
        </w:div>
        <w:div w:id="48041765">
          <w:marLeft w:val="480"/>
          <w:marRight w:val="0"/>
          <w:marTop w:val="0"/>
          <w:marBottom w:val="0"/>
          <w:divBdr>
            <w:top w:val="none" w:sz="0" w:space="0" w:color="auto"/>
            <w:left w:val="none" w:sz="0" w:space="0" w:color="auto"/>
            <w:bottom w:val="none" w:sz="0" w:space="0" w:color="auto"/>
            <w:right w:val="none" w:sz="0" w:space="0" w:color="auto"/>
          </w:divBdr>
        </w:div>
        <w:div w:id="263346711">
          <w:marLeft w:val="480"/>
          <w:marRight w:val="0"/>
          <w:marTop w:val="0"/>
          <w:marBottom w:val="0"/>
          <w:divBdr>
            <w:top w:val="none" w:sz="0" w:space="0" w:color="auto"/>
            <w:left w:val="none" w:sz="0" w:space="0" w:color="auto"/>
            <w:bottom w:val="none" w:sz="0" w:space="0" w:color="auto"/>
            <w:right w:val="none" w:sz="0" w:space="0" w:color="auto"/>
          </w:divBdr>
        </w:div>
        <w:div w:id="1280842312">
          <w:marLeft w:val="480"/>
          <w:marRight w:val="0"/>
          <w:marTop w:val="0"/>
          <w:marBottom w:val="0"/>
          <w:divBdr>
            <w:top w:val="none" w:sz="0" w:space="0" w:color="auto"/>
            <w:left w:val="none" w:sz="0" w:space="0" w:color="auto"/>
            <w:bottom w:val="none" w:sz="0" w:space="0" w:color="auto"/>
            <w:right w:val="none" w:sz="0" w:space="0" w:color="auto"/>
          </w:divBdr>
        </w:div>
        <w:div w:id="1421289436">
          <w:marLeft w:val="480"/>
          <w:marRight w:val="0"/>
          <w:marTop w:val="0"/>
          <w:marBottom w:val="0"/>
          <w:divBdr>
            <w:top w:val="none" w:sz="0" w:space="0" w:color="auto"/>
            <w:left w:val="none" w:sz="0" w:space="0" w:color="auto"/>
            <w:bottom w:val="none" w:sz="0" w:space="0" w:color="auto"/>
            <w:right w:val="none" w:sz="0" w:space="0" w:color="auto"/>
          </w:divBdr>
        </w:div>
        <w:div w:id="652564061">
          <w:marLeft w:val="480"/>
          <w:marRight w:val="0"/>
          <w:marTop w:val="0"/>
          <w:marBottom w:val="0"/>
          <w:divBdr>
            <w:top w:val="none" w:sz="0" w:space="0" w:color="auto"/>
            <w:left w:val="none" w:sz="0" w:space="0" w:color="auto"/>
            <w:bottom w:val="none" w:sz="0" w:space="0" w:color="auto"/>
            <w:right w:val="none" w:sz="0" w:space="0" w:color="auto"/>
          </w:divBdr>
        </w:div>
        <w:div w:id="1320420277">
          <w:marLeft w:val="480"/>
          <w:marRight w:val="0"/>
          <w:marTop w:val="0"/>
          <w:marBottom w:val="0"/>
          <w:divBdr>
            <w:top w:val="none" w:sz="0" w:space="0" w:color="auto"/>
            <w:left w:val="none" w:sz="0" w:space="0" w:color="auto"/>
            <w:bottom w:val="none" w:sz="0" w:space="0" w:color="auto"/>
            <w:right w:val="none" w:sz="0" w:space="0" w:color="auto"/>
          </w:divBdr>
        </w:div>
        <w:div w:id="990258672">
          <w:marLeft w:val="480"/>
          <w:marRight w:val="0"/>
          <w:marTop w:val="0"/>
          <w:marBottom w:val="0"/>
          <w:divBdr>
            <w:top w:val="none" w:sz="0" w:space="0" w:color="auto"/>
            <w:left w:val="none" w:sz="0" w:space="0" w:color="auto"/>
            <w:bottom w:val="none" w:sz="0" w:space="0" w:color="auto"/>
            <w:right w:val="none" w:sz="0" w:space="0" w:color="auto"/>
          </w:divBdr>
        </w:div>
        <w:div w:id="1768189661">
          <w:marLeft w:val="480"/>
          <w:marRight w:val="0"/>
          <w:marTop w:val="0"/>
          <w:marBottom w:val="0"/>
          <w:divBdr>
            <w:top w:val="none" w:sz="0" w:space="0" w:color="auto"/>
            <w:left w:val="none" w:sz="0" w:space="0" w:color="auto"/>
            <w:bottom w:val="none" w:sz="0" w:space="0" w:color="auto"/>
            <w:right w:val="none" w:sz="0" w:space="0" w:color="auto"/>
          </w:divBdr>
        </w:div>
        <w:div w:id="876234819">
          <w:marLeft w:val="480"/>
          <w:marRight w:val="0"/>
          <w:marTop w:val="0"/>
          <w:marBottom w:val="0"/>
          <w:divBdr>
            <w:top w:val="none" w:sz="0" w:space="0" w:color="auto"/>
            <w:left w:val="none" w:sz="0" w:space="0" w:color="auto"/>
            <w:bottom w:val="none" w:sz="0" w:space="0" w:color="auto"/>
            <w:right w:val="none" w:sz="0" w:space="0" w:color="auto"/>
          </w:divBdr>
        </w:div>
        <w:div w:id="1431046679">
          <w:marLeft w:val="480"/>
          <w:marRight w:val="0"/>
          <w:marTop w:val="0"/>
          <w:marBottom w:val="0"/>
          <w:divBdr>
            <w:top w:val="none" w:sz="0" w:space="0" w:color="auto"/>
            <w:left w:val="none" w:sz="0" w:space="0" w:color="auto"/>
            <w:bottom w:val="none" w:sz="0" w:space="0" w:color="auto"/>
            <w:right w:val="none" w:sz="0" w:space="0" w:color="auto"/>
          </w:divBdr>
        </w:div>
        <w:div w:id="418454342">
          <w:marLeft w:val="480"/>
          <w:marRight w:val="0"/>
          <w:marTop w:val="0"/>
          <w:marBottom w:val="0"/>
          <w:divBdr>
            <w:top w:val="none" w:sz="0" w:space="0" w:color="auto"/>
            <w:left w:val="none" w:sz="0" w:space="0" w:color="auto"/>
            <w:bottom w:val="none" w:sz="0" w:space="0" w:color="auto"/>
            <w:right w:val="none" w:sz="0" w:space="0" w:color="auto"/>
          </w:divBdr>
        </w:div>
        <w:div w:id="1586185521">
          <w:marLeft w:val="480"/>
          <w:marRight w:val="0"/>
          <w:marTop w:val="0"/>
          <w:marBottom w:val="0"/>
          <w:divBdr>
            <w:top w:val="none" w:sz="0" w:space="0" w:color="auto"/>
            <w:left w:val="none" w:sz="0" w:space="0" w:color="auto"/>
            <w:bottom w:val="none" w:sz="0" w:space="0" w:color="auto"/>
            <w:right w:val="none" w:sz="0" w:space="0" w:color="auto"/>
          </w:divBdr>
        </w:div>
        <w:div w:id="175072072">
          <w:marLeft w:val="480"/>
          <w:marRight w:val="0"/>
          <w:marTop w:val="0"/>
          <w:marBottom w:val="0"/>
          <w:divBdr>
            <w:top w:val="none" w:sz="0" w:space="0" w:color="auto"/>
            <w:left w:val="none" w:sz="0" w:space="0" w:color="auto"/>
            <w:bottom w:val="none" w:sz="0" w:space="0" w:color="auto"/>
            <w:right w:val="none" w:sz="0" w:space="0" w:color="auto"/>
          </w:divBdr>
        </w:div>
        <w:div w:id="1875147961">
          <w:marLeft w:val="480"/>
          <w:marRight w:val="0"/>
          <w:marTop w:val="0"/>
          <w:marBottom w:val="0"/>
          <w:divBdr>
            <w:top w:val="none" w:sz="0" w:space="0" w:color="auto"/>
            <w:left w:val="none" w:sz="0" w:space="0" w:color="auto"/>
            <w:bottom w:val="none" w:sz="0" w:space="0" w:color="auto"/>
            <w:right w:val="none" w:sz="0" w:space="0" w:color="auto"/>
          </w:divBdr>
        </w:div>
        <w:div w:id="1964729955">
          <w:marLeft w:val="480"/>
          <w:marRight w:val="0"/>
          <w:marTop w:val="0"/>
          <w:marBottom w:val="0"/>
          <w:divBdr>
            <w:top w:val="none" w:sz="0" w:space="0" w:color="auto"/>
            <w:left w:val="none" w:sz="0" w:space="0" w:color="auto"/>
            <w:bottom w:val="none" w:sz="0" w:space="0" w:color="auto"/>
            <w:right w:val="none" w:sz="0" w:space="0" w:color="auto"/>
          </w:divBdr>
        </w:div>
        <w:div w:id="2074959232">
          <w:marLeft w:val="480"/>
          <w:marRight w:val="0"/>
          <w:marTop w:val="0"/>
          <w:marBottom w:val="0"/>
          <w:divBdr>
            <w:top w:val="none" w:sz="0" w:space="0" w:color="auto"/>
            <w:left w:val="none" w:sz="0" w:space="0" w:color="auto"/>
            <w:bottom w:val="none" w:sz="0" w:space="0" w:color="auto"/>
            <w:right w:val="none" w:sz="0" w:space="0" w:color="auto"/>
          </w:divBdr>
        </w:div>
        <w:div w:id="537820703">
          <w:marLeft w:val="480"/>
          <w:marRight w:val="0"/>
          <w:marTop w:val="0"/>
          <w:marBottom w:val="0"/>
          <w:divBdr>
            <w:top w:val="none" w:sz="0" w:space="0" w:color="auto"/>
            <w:left w:val="none" w:sz="0" w:space="0" w:color="auto"/>
            <w:bottom w:val="none" w:sz="0" w:space="0" w:color="auto"/>
            <w:right w:val="none" w:sz="0" w:space="0" w:color="auto"/>
          </w:divBdr>
        </w:div>
        <w:div w:id="400717972">
          <w:marLeft w:val="480"/>
          <w:marRight w:val="0"/>
          <w:marTop w:val="0"/>
          <w:marBottom w:val="0"/>
          <w:divBdr>
            <w:top w:val="none" w:sz="0" w:space="0" w:color="auto"/>
            <w:left w:val="none" w:sz="0" w:space="0" w:color="auto"/>
            <w:bottom w:val="none" w:sz="0" w:space="0" w:color="auto"/>
            <w:right w:val="none" w:sz="0" w:space="0" w:color="auto"/>
          </w:divBdr>
        </w:div>
        <w:div w:id="2073038447">
          <w:marLeft w:val="480"/>
          <w:marRight w:val="0"/>
          <w:marTop w:val="0"/>
          <w:marBottom w:val="0"/>
          <w:divBdr>
            <w:top w:val="none" w:sz="0" w:space="0" w:color="auto"/>
            <w:left w:val="none" w:sz="0" w:space="0" w:color="auto"/>
            <w:bottom w:val="none" w:sz="0" w:space="0" w:color="auto"/>
            <w:right w:val="none" w:sz="0" w:space="0" w:color="auto"/>
          </w:divBdr>
        </w:div>
        <w:div w:id="1357077180">
          <w:marLeft w:val="480"/>
          <w:marRight w:val="0"/>
          <w:marTop w:val="0"/>
          <w:marBottom w:val="0"/>
          <w:divBdr>
            <w:top w:val="none" w:sz="0" w:space="0" w:color="auto"/>
            <w:left w:val="none" w:sz="0" w:space="0" w:color="auto"/>
            <w:bottom w:val="none" w:sz="0" w:space="0" w:color="auto"/>
            <w:right w:val="none" w:sz="0" w:space="0" w:color="auto"/>
          </w:divBdr>
        </w:div>
        <w:div w:id="2117826070">
          <w:marLeft w:val="480"/>
          <w:marRight w:val="0"/>
          <w:marTop w:val="0"/>
          <w:marBottom w:val="0"/>
          <w:divBdr>
            <w:top w:val="none" w:sz="0" w:space="0" w:color="auto"/>
            <w:left w:val="none" w:sz="0" w:space="0" w:color="auto"/>
            <w:bottom w:val="none" w:sz="0" w:space="0" w:color="auto"/>
            <w:right w:val="none" w:sz="0" w:space="0" w:color="auto"/>
          </w:divBdr>
        </w:div>
        <w:div w:id="1220897317">
          <w:marLeft w:val="480"/>
          <w:marRight w:val="0"/>
          <w:marTop w:val="0"/>
          <w:marBottom w:val="0"/>
          <w:divBdr>
            <w:top w:val="none" w:sz="0" w:space="0" w:color="auto"/>
            <w:left w:val="none" w:sz="0" w:space="0" w:color="auto"/>
            <w:bottom w:val="none" w:sz="0" w:space="0" w:color="auto"/>
            <w:right w:val="none" w:sz="0" w:space="0" w:color="auto"/>
          </w:divBdr>
        </w:div>
        <w:div w:id="682702890">
          <w:marLeft w:val="480"/>
          <w:marRight w:val="0"/>
          <w:marTop w:val="0"/>
          <w:marBottom w:val="0"/>
          <w:divBdr>
            <w:top w:val="none" w:sz="0" w:space="0" w:color="auto"/>
            <w:left w:val="none" w:sz="0" w:space="0" w:color="auto"/>
            <w:bottom w:val="none" w:sz="0" w:space="0" w:color="auto"/>
            <w:right w:val="none" w:sz="0" w:space="0" w:color="auto"/>
          </w:divBdr>
        </w:div>
        <w:div w:id="752974790">
          <w:marLeft w:val="480"/>
          <w:marRight w:val="0"/>
          <w:marTop w:val="0"/>
          <w:marBottom w:val="0"/>
          <w:divBdr>
            <w:top w:val="none" w:sz="0" w:space="0" w:color="auto"/>
            <w:left w:val="none" w:sz="0" w:space="0" w:color="auto"/>
            <w:bottom w:val="none" w:sz="0" w:space="0" w:color="auto"/>
            <w:right w:val="none" w:sz="0" w:space="0" w:color="auto"/>
          </w:divBdr>
        </w:div>
        <w:div w:id="60375966">
          <w:marLeft w:val="480"/>
          <w:marRight w:val="0"/>
          <w:marTop w:val="0"/>
          <w:marBottom w:val="0"/>
          <w:divBdr>
            <w:top w:val="none" w:sz="0" w:space="0" w:color="auto"/>
            <w:left w:val="none" w:sz="0" w:space="0" w:color="auto"/>
            <w:bottom w:val="none" w:sz="0" w:space="0" w:color="auto"/>
            <w:right w:val="none" w:sz="0" w:space="0" w:color="auto"/>
          </w:divBdr>
        </w:div>
        <w:div w:id="720523269">
          <w:marLeft w:val="480"/>
          <w:marRight w:val="0"/>
          <w:marTop w:val="0"/>
          <w:marBottom w:val="0"/>
          <w:divBdr>
            <w:top w:val="none" w:sz="0" w:space="0" w:color="auto"/>
            <w:left w:val="none" w:sz="0" w:space="0" w:color="auto"/>
            <w:bottom w:val="none" w:sz="0" w:space="0" w:color="auto"/>
            <w:right w:val="none" w:sz="0" w:space="0" w:color="auto"/>
          </w:divBdr>
        </w:div>
        <w:div w:id="2125340590">
          <w:marLeft w:val="480"/>
          <w:marRight w:val="0"/>
          <w:marTop w:val="0"/>
          <w:marBottom w:val="0"/>
          <w:divBdr>
            <w:top w:val="none" w:sz="0" w:space="0" w:color="auto"/>
            <w:left w:val="none" w:sz="0" w:space="0" w:color="auto"/>
            <w:bottom w:val="none" w:sz="0" w:space="0" w:color="auto"/>
            <w:right w:val="none" w:sz="0" w:space="0" w:color="auto"/>
          </w:divBdr>
        </w:div>
        <w:div w:id="1762600847">
          <w:marLeft w:val="480"/>
          <w:marRight w:val="0"/>
          <w:marTop w:val="0"/>
          <w:marBottom w:val="0"/>
          <w:divBdr>
            <w:top w:val="none" w:sz="0" w:space="0" w:color="auto"/>
            <w:left w:val="none" w:sz="0" w:space="0" w:color="auto"/>
            <w:bottom w:val="none" w:sz="0" w:space="0" w:color="auto"/>
            <w:right w:val="none" w:sz="0" w:space="0" w:color="auto"/>
          </w:divBdr>
        </w:div>
        <w:div w:id="486753483">
          <w:marLeft w:val="480"/>
          <w:marRight w:val="0"/>
          <w:marTop w:val="0"/>
          <w:marBottom w:val="0"/>
          <w:divBdr>
            <w:top w:val="none" w:sz="0" w:space="0" w:color="auto"/>
            <w:left w:val="none" w:sz="0" w:space="0" w:color="auto"/>
            <w:bottom w:val="none" w:sz="0" w:space="0" w:color="auto"/>
            <w:right w:val="none" w:sz="0" w:space="0" w:color="auto"/>
          </w:divBdr>
        </w:div>
        <w:div w:id="852183391">
          <w:marLeft w:val="480"/>
          <w:marRight w:val="0"/>
          <w:marTop w:val="0"/>
          <w:marBottom w:val="0"/>
          <w:divBdr>
            <w:top w:val="none" w:sz="0" w:space="0" w:color="auto"/>
            <w:left w:val="none" w:sz="0" w:space="0" w:color="auto"/>
            <w:bottom w:val="none" w:sz="0" w:space="0" w:color="auto"/>
            <w:right w:val="none" w:sz="0" w:space="0" w:color="auto"/>
          </w:divBdr>
        </w:div>
        <w:div w:id="1920750646">
          <w:marLeft w:val="480"/>
          <w:marRight w:val="0"/>
          <w:marTop w:val="0"/>
          <w:marBottom w:val="0"/>
          <w:divBdr>
            <w:top w:val="none" w:sz="0" w:space="0" w:color="auto"/>
            <w:left w:val="none" w:sz="0" w:space="0" w:color="auto"/>
            <w:bottom w:val="none" w:sz="0" w:space="0" w:color="auto"/>
            <w:right w:val="none" w:sz="0" w:space="0" w:color="auto"/>
          </w:divBdr>
        </w:div>
      </w:divsChild>
    </w:div>
    <w:div w:id="895242894">
      <w:bodyDiv w:val="1"/>
      <w:marLeft w:val="0"/>
      <w:marRight w:val="0"/>
      <w:marTop w:val="0"/>
      <w:marBottom w:val="0"/>
      <w:divBdr>
        <w:top w:val="none" w:sz="0" w:space="0" w:color="auto"/>
        <w:left w:val="none" w:sz="0" w:space="0" w:color="auto"/>
        <w:bottom w:val="none" w:sz="0" w:space="0" w:color="auto"/>
        <w:right w:val="none" w:sz="0" w:space="0" w:color="auto"/>
      </w:divBdr>
    </w:div>
    <w:div w:id="897132625">
      <w:bodyDiv w:val="1"/>
      <w:marLeft w:val="0"/>
      <w:marRight w:val="0"/>
      <w:marTop w:val="0"/>
      <w:marBottom w:val="0"/>
      <w:divBdr>
        <w:top w:val="none" w:sz="0" w:space="0" w:color="auto"/>
        <w:left w:val="none" w:sz="0" w:space="0" w:color="auto"/>
        <w:bottom w:val="none" w:sz="0" w:space="0" w:color="auto"/>
        <w:right w:val="none" w:sz="0" w:space="0" w:color="auto"/>
      </w:divBdr>
    </w:div>
    <w:div w:id="900755480">
      <w:bodyDiv w:val="1"/>
      <w:marLeft w:val="0"/>
      <w:marRight w:val="0"/>
      <w:marTop w:val="0"/>
      <w:marBottom w:val="0"/>
      <w:divBdr>
        <w:top w:val="none" w:sz="0" w:space="0" w:color="auto"/>
        <w:left w:val="none" w:sz="0" w:space="0" w:color="auto"/>
        <w:bottom w:val="none" w:sz="0" w:space="0" w:color="auto"/>
        <w:right w:val="none" w:sz="0" w:space="0" w:color="auto"/>
      </w:divBdr>
    </w:div>
    <w:div w:id="901333836">
      <w:bodyDiv w:val="1"/>
      <w:marLeft w:val="0"/>
      <w:marRight w:val="0"/>
      <w:marTop w:val="0"/>
      <w:marBottom w:val="0"/>
      <w:divBdr>
        <w:top w:val="none" w:sz="0" w:space="0" w:color="auto"/>
        <w:left w:val="none" w:sz="0" w:space="0" w:color="auto"/>
        <w:bottom w:val="none" w:sz="0" w:space="0" w:color="auto"/>
        <w:right w:val="none" w:sz="0" w:space="0" w:color="auto"/>
      </w:divBdr>
    </w:div>
    <w:div w:id="903829606">
      <w:bodyDiv w:val="1"/>
      <w:marLeft w:val="0"/>
      <w:marRight w:val="0"/>
      <w:marTop w:val="0"/>
      <w:marBottom w:val="0"/>
      <w:divBdr>
        <w:top w:val="none" w:sz="0" w:space="0" w:color="auto"/>
        <w:left w:val="none" w:sz="0" w:space="0" w:color="auto"/>
        <w:bottom w:val="none" w:sz="0" w:space="0" w:color="auto"/>
        <w:right w:val="none" w:sz="0" w:space="0" w:color="auto"/>
      </w:divBdr>
    </w:div>
    <w:div w:id="904801118">
      <w:bodyDiv w:val="1"/>
      <w:marLeft w:val="0"/>
      <w:marRight w:val="0"/>
      <w:marTop w:val="0"/>
      <w:marBottom w:val="0"/>
      <w:divBdr>
        <w:top w:val="none" w:sz="0" w:space="0" w:color="auto"/>
        <w:left w:val="none" w:sz="0" w:space="0" w:color="auto"/>
        <w:bottom w:val="none" w:sz="0" w:space="0" w:color="auto"/>
        <w:right w:val="none" w:sz="0" w:space="0" w:color="auto"/>
      </w:divBdr>
      <w:divsChild>
        <w:div w:id="1072780451">
          <w:marLeft w:val="480"/>
          <w:marRight w:val="0"/>
          <w:marTop w:val="0"/>
          <w:marBottom w:val="0"/>
          <w:divBdr>
            <w:top w:val="none" w:sz="0" w:space="0" w:color="auto"/>
            <w:left w:val="none" w:sz="0" w:space="0" w:color="auto"/>
            <w:bottom w:val="none" w:sz="0" w:space="0" w:color="auto"/>
            <w:right w:val="none" w:sz="0" w:space="0" w:color="auto"/>
          </w:divBdr>
        </w:div>
        <w:div w:id="456682846">
          <w:marLeft w:val="480"/>
          <w:marRight w:val="0"/>
          <w:marTop w:val="0"/>
          <w:marBottom w:val="0"/>
          <w:divBdr>
            <w:top w:val="none" w:sz="0" w:space="0" w:color="auto"/>
            <w:left w:val="none" w:sz="0" w:space="0" w:color="auto"/>
            <w:bottom w:val="none" w:sz="0" w:space="0" w:color="auto"/>
            <w:right w:val="none" w:sz="0" w:space="0" w:color="auto"/>
          </w:divBdr>
        </w:div>
        <w:div w:id="1476027528">
          <w:marLeft w:val="480"/>
          <w:marRight w:val="0"/>
          <w:marTop w:val="0"/>
          <w:marBottom w:val="0"/>
          <w:divBdr>
            <w:top w:val="none" w:sz="0" w:space="0" w:color="auto"/>
            <w:left w:val="none" w:sz="0" w:space="0" w:color="auto"/>
            <w:bottom w:val="none" w:sz="0" w:space="0" w:color="auto"/>
            <w:right w:val="none" w:sz="0" w:space="0" w:color="auto"/>
          </w:divBdr>
        </w:div>
        <w:div w:id="1686637079">
          <w:marLeft w:val="480"/>
          <w:marRight w:val="0"/>
          <w:marTop w:val="0"/>
          <w:marBottom w:val="0"/>
          <w:divBdr>
            <w:top w:val="none" w:sz="0" w:space="0" w:color="auto"/>
            <w:left w:val="none" w:sz="0" w:space="0" w:color="auto"/>
            <w:bottom w:val="none" w:sz="0" w:space="0" w:color="auto"/>
            <w:right w:val="none" w:sz="0" w:space="0" w:color="auto"/>
          </w:divBdr>
        </w:div>
        <w:div w:id="315885896">
          <w:marLeft w:val="480"/>
          <w:marRight w:val="0"/>
          <w:marTop w:val="0"/>
          <w:marBottom w:val="0"/>
          <w:divBdr>
            <w:top w:val="none" w:sz="0" w:space="0" w:color="auto"/>
            <w:left w:val="none" w:sz="0" w:space="0" w:color="auto"/>
            <w:bottom w:val="none" w:sz="0" w:space="0" w:color="auto"/>
            <w:right w:val="none" w:sz="0" w:space="0" w:color="auto"/>
          </w:divBdr>
        </w:div>
        <w:div w:id="363949267">
          <w:marLeft w:val="480"/>
          <w:marRight w:val="0"/>
          <w:marTop w:val="0"/>
          <w:marBottom w:val="0"/>
          <w:divBdr>
            <w:top w:val="none" w:sz="0" w:space="0" w:color="auto"/>
            <w:left w:val="none" w:sz="0" w:space="0" w:color="auto"/>
            <w:bottom w:val="none" w:sz="0" w:space="0" w:color="auto"/>
            <w:right w:val="none" w:sz="0" w:space="0" w:color="auto"/>
          </w:divBdr>
        </w:div>
        <w:div w:id="2138403763">
          <w:marLeft w:val="480"/>
          <w:marRight w:val="0"/>
          <w:marTop w:val="0"/>
          <w:marBottom w:val="0"/>
          <w:divBdr>
            <w:top w:val="none" w:sz="0" w:space="0" w:color="auto"/>
            <w:left w:val="none" w:sz="0" w:space="0" w:color="auto"/>
            <w:bottom w:val="none" w:sz="0" w:space="0" w:color="auto"/>
            <w:right w:val="none" w:sz="0" w:space="0" w:color="auto"/>
          </w:divBdr>
        </w:div>
        <w:div w:id="984772132">
          <w:marLeft w:val="480"/>
          <w:marRight w:val="0"/>
          <w:marTop w:val="0"/>
          <w:marBottom w:val="0"/>
          <w:divBdr>
            <w:top w:val="none" w:sz="0" w:space="0" w:color="auto"/>
            <w:left w:val="none" w:sz="0" w:space="0" w:color="auto"/>
            <w:bottom w:val="none" w:sz="0" w:space="0" w:color="auto"/>
            <w:right w:val="none" w:sz="0" w:space="0" w:color="auto"/>
          </w:divBdr>
        </w:div>
        <w:div w:id="293143312">
          <w:marLeft w:val="480"/>
          <w:marRight w:val="0"/>
          <w:marTop w:val="0"/>
          <w:marBottom w:val="0"/>
          <w:divBdr>
            <w:top w:val="none" w:sz="0" w:space="0" w:color="auto"/>
            <w:left w:val="none" w:sz="0" w:space="0" w:color="auto"/>
            <w:bottom w:val="none" w:sz="0" w:space="0" w:color="auto"/>
            <w:right w:val="none" w:sz="0" w:space="0" w:color="auto"/>
          </w:divBdr>
        </w:div>
        <w:div w:id="171264230">
          <w:marLeft w:val="480"/>
          <w:marRight w:val="0"/>
          <w:marTop w:val="0"/>
          <w:marBottom w:val="0"/>
          <w:divBdr>
            <w:top w:val="none" w:sz="0" w:space="0" w:color="auto"/>
            <w:left w:val="none" w:sz="0" w:space="0" w:color="auto"/>
            <w:bottom w:val="none" w:sz="0" w:space="0" w:color="auto"/>
            <w:right w:val="none" w:sz="0" w:space="0" w:color="auto"/>
          </w:divBdr>
        </w:div>
        <w:div w:id="1061095566">
          <w:marLeft w:val="480"/>
          <w:marRight w:val="0"/>
          <w:marTop w:val="0"/>
          <w:marBottom w:val="0"/>
          <w:divBdr>
            <w:top w:val="none" w:sz="0" w:space="0" w:color="auto"/>
            <w:left w:val="none" w:sz="0" w:space="0" w:color="auto"/>
            <w:bottom w:val="none" w:sz="0" w:space="0" w:color="auto"/>
            <w:right w:val="none" w:sz="0" w:space="0" w:color="auto"/>
          </w:divBdr>
        </w:div>
        <w:div w:id="1006596938">
          <w:marLeft w:val="480"/>
          <w:marRight w:val="0"/>
          <w:marTop w:val="0"/>
          <w:marBottom w:val="0"/>
          <w:divBdr>
            <w:top w:val="none" w:sz="0" w:space="0" w:color="auto"/>
            <w:left w:val="none" w:sz="0" w:space="0" w:color="auto"/>
            <w:bottom w:val="none" w:sz="0" w:space="0" w:color="auto"/>
            <w:right w:val="none" w:sz="0" w:space="0" w:color="auto"/>
          </w:divBdr>
        </w:div>
        <w:div w:id="278267729">
          <w:marLeft w:val="480"/>
          <w:marRight w:val="0"/>
          <w:marTop w:val="0"/>
          <w:marBottom w:val="0"/>
          <w:divBdr>
            <w:top w:val="none" w:sz="0" w:space="0" w:color="auto"/>
            <w:left w:val="none" w:sz="0" w:space="0" w:color="auto"/>
            <w:bottom w:val="none" w:sz="0" w:space="0" w:color="auto"/>
            <w:right w:val="none" w:sz="0" w:space="0" w:color="auto"/>
          </w:divBdr>
        </w:div>
        <w:div w:id="712771395">
          <w:marLeft w:val="480"/>
          <w:marRight w:val="0"/>
          <w:marTop w:val="0"/>
          <w:marBottom w:val="0"/>
          <w:divBdr>
            <w:top w:val="none" w:sz="0" w:space="0" w:color="auto"/>
            <w:left w:val="none" w:sz="0" w:space="0" w:color="auto"/>
            <w:bottom w:val="none" w:sz="0" w:space="0" w:color="auto"/>
            <w:right w:val="none" w:sz="0" w:space="0" w:color="auto"/>
          </w:divBdr>
        </w:div>
        <w:div w:id="704061182">
          <w:marLeft w:val="480"/>
          <w:marRight w:val="0"/>
          <w:marTop w:val="0"/>
          <w:marBottom w:val="0"/>
          <w:divBdr>
            <w:top w:val="none" w:sz="0" w:space="0" w:color="auto"/>
            <w:left w:val="none" w:sz="0" w:space="0" w:color="auto"/>
            <w:bottom w:val="none" w:sz="0" w:space="0" w:color="auto"/>
            <w:right w:val="none" w:sz="0" w:space="0" w:color="auto"/>
          </w:divBdr>
        </w:div>
        <w:div w:id="2133010635">
          <w:marLeft w:val="480"/>
          <w:marRight w:val="0"/>
          <w:marTop w:val="0"/>
          <w:marBottom w:val="0"/>
          <w:divBdr>
            <w:top w:val="none" w:sz="0" w:space="0" w:color="auto"/>
            <w:left w:val="none" w:sz="0" w:space="0" w:color="auto"/>
            <w:bottom w:val="none" w:sz="0" w:space="0" w:color="auto"/>
            <w:right w:val="none" w:sz="0" w:space="0" w:color="auto"/>
          </w:divBdr>
        </w:div>
        <w:div w:id="2068261178">
          <w:marLeft w:val="480"/>
          <w:marRight w:val="0"/>
          <w:marTop w:val="0"/>
          <w:marBottom w:val="0"/>
          <w:divBdr>
            <w:top w:val="none" w:sz="0" w:space="0" w:color="auto"/>
            <w:left w:val="none" w:sz="0" w:space="0" w:color="auto"/>
            <w:bottom w:val="none" w:sz="0" w:space="0" w:color="auto"/>
            <w:right w:val="none" w:sz="0" w:space="0" w:color="auto"/>
          </w:divBdr>
        </w:div>
        <w:div w:id="817499673">
          <w:marLeft w:val="480"/>
          <w:marRight w:val="0"/>
          <w:marTop w:val="0"/>
          <w:marBottom w:val="0"/>
          <w:divBdr>
            <w:top w:val="none" w:sz="0" w:space="0" w:color="auto"/>
            <w:left w:val="none" w:sz="0" w:space="0" w:color="auto"/>
            <w:bottom w:val="none" w:sz="0" w:space="0" w:color="auto"/>
            <w:right w:val="none" w:sz="0" w:space="0" w:color="auto"/>
          </w:divBdr>
        </w:div>
        <w:div w:id="1457985756">
          <w:marLeft w:val="480"/>
          <w:marRight w:val="0"/>
          <w:marTop w:val="0"/>
          <w:marBottom w:val="0"/>
          <w:divBdr>
            <w:top w:val="none" w:sz="0" w:space="0" w:color="auto"/>
            <w:left w:val="none" w:sz="0" w:space="0" w:color="auto"/>
            <w:bottom w:val="none" w:sz="0" w:space="0" w:color="auto"/>
            <w:right w:val="none" w:sz="0" w:space="0" w:color="auto"/>
          </w:divBdr>
        </w:div>
        <w:div w:id="1284729787">
          <w:marLeft w:val="480"/>
          <w:marRight w:val="0"/>
          <w:marTop w:val="0"/>
          <w:marBottom w:val="0"/>
          <w:divBdr>
            <w:top w:val="none" w:sz="0" w:space="0" w:color="auto"/>
            <w:left w:val="none" w:sz="0" w:space="0" w:color="auto"/>
            <w:bottom w:val="none" w:sz="0" w:space="0" w:color="auto"/>
            <w:right w:val="none" w:sz="0" w:space="0" w:color="auto"/>
          </w:divBdr>
        </w:div>
        <w:div w:id="268515323">
          <w:marLeft w:val="480"/>
          <w:marRight w:val="0"/>
          <w:marTop w:val="0"/>
          <w:marBottom w:val="0"/>
          <w:divBdr>
            <w:top w:val="none" w:sz="0" w:space="0" w:color="auto"/>
            <w:left w:val="none" w:sz="0" w:space="0" w:color="auto"/>
            <w:bottom w:val="none" w:sz="0" w:space="0" w:color="auto"/>
            <w:right w:val="none" w:sz="0" w:space="0" w:color="auto"/>
          </w:divBdr>
        </w:div>
        <w:div w:id="744496437">
          <w:marLeft w:val="480"/>
          <w:marRight w:val="0"/>
          <w:marTop w:val="0"/>
          <w:marBottom w:val="0"/>
          <w:divBdr>
            <w:top w:val="none" w:sz="0" w:space="0" w:color="auto"/>
            <w:left w:val="none" w:sz="0" w:space="0" w:color="auto"/>
            <w:bottom w:val="none" w:sz="0" w:space="0" w:color="auto"/>
            <w:right w:val="none" w:sz="0" w:space="0" w:color="auto"/>
          </w:divBdr>
        </w:div>
        <w:div w:id="2021154166">
          <w:marLeft w:val="480"/>
          <w:marRight w:val="0"/>
          <w:marTop w:val="0"/>
          <w:marBottom w:val="0"/>
          <w:divBdr>
            <w:top w:val="none" w:sz="0" w:space="0" w:color="auto"/>
            <w:left w:val="none" w:sz="0" w:space="0" w:color="auto"/>
            <w:bottom w:val="none" w:sz="0" w:space="0" w:color="auto"/>
            <w:right w:val="none" w:sz="0" w:space="0" w:color="auto"/>
          </w:divBdr>
        </w:div>
        <w:div w:id="271672985">
          <w:marLeft w:val="480"/>
          <w:marRight w:val="0"/>
          <w:marTop w:val="0"/>
          <w:marBottom w:val="0"/>
          <w:divBdr>
            <w:top w:val="none" w:sz="0" w:space="0" w:color="auto"/>
            <w:left w:val="none" w:sz="0" w:space="0" w:color="auto"/>
            <w:bottom w:val="none" w:sz="0" w:space="0" w:color="auto"/>
            <w:right w:val="none" w:sz="0" w:space="0" w:color="auto"/>
          </w:divBdr>
        </w:div>
        <w:div w:id="701051879">
          <w:marLeft w:val="480"/>
          <w:marRight w:val="0"/>
          <w:marTop w:val="0"/>
          <w:marBottom w:val="0"/>
          <w:divBdr>
            <w:top w:val="none" w:sz="0" w:space="0" w:color="auto"/>
            <w:left w:val="none" w:sz="0" w:space="0" w:color="auto"/>
            <w:bottom w:val="none" w:sz="0" w:space="0" w:color="auto"/>
            <w:right w:val="none" w:sz="0" w:space="0" w:color="auto"/>
          </w:divBdr>
        </w:div>
        <w:div w:id="829055965">
          <w:marLeft w:val="480"/>
          <w:marRight w:val="0"/>
          <w:marTop w:val="0"/>
          <w:marBottom w:val="0"/>
          <w:divBdr>
            <w:top w:val="none" w:sz="0" w:space="0" w:color="auto"/>
            <w:left w:val="none" w:sz="0" w:space="0" w:color="auto"/>
            <w:bottom w:val="none" w:sz="0" w:space="0" w:color="auto"/>
            <w:right w:val="none" w:sz="0" w:space="0" w:color="auto"/>
          </w:divBdr>
        </w:div>
        <w:div w:id="671224052">
          <w:marLeft w:val="480"/>
          <w:marRight w:val="0"/>
          <w:marTop w:val="0"/>
          <w:marBottom w:val="0"/>
          <w:divBdr>
            <w:top w:val="none" w:sz="0" w:space="0" w:color="auto"/>
            <w:left w:val="none" w:sz="0" w:space="0" w:color="auto"/>
            <w:bottom w:val="none" w:sz="0" w:space="0" w:color="auto"/>
            <w:right w:val="none" w:sz="0" w:space="0" w:color="auto"/>
          </w:divBdr>
        </w:div>
        <w:div w:id="2038000125">
          <w:marLeft w:val="480"/>
          <w:marRight w:val="0"/>
          <w:marTop w:val="0"/>
          <w:marBottom w:val="0"/>
          <w:divBdr>
            <w:top w:val="none" w:sz="0" w:space="0" w:color="auto"/>
            <w:left w:val="none" w:sz="0" w:space="0" w:color="auto"/>
            <w:bottom w:val="none" w:sz="0" w:space="0" w:color="auto"/>
            <w:right w:val="none" w:sz="0" w:space="0" w:color="auto"/>
          </w:divBdr>
        </w:div>
        <w:div w:id="838816744">
          <w:marLeft w:val="480"/>
          <w:marRight w:val="0"/>
          <w:marTop w:val="0"/>
          <w:marBottom w:val="0"/>
          <w:divBdr>
            <w:top w:val="none" w:sz="0" w:space="0" w:color="auto"/>
            <w:left w:val="none" w:sz="0" w:space="0" w:color="auto"/>
            <w:bottom w:val="none" w:sz="0" w:space="0" w:color="auto"/>
            <w:right w:val="none" w:sz="0" w:space="0" w:color="auto"/>
          </w:divBdr>
        </w:div>
        <w:div w:id="329017764">
          <w:marLeft w:val="480"/>
          <w:marRight w:val="0"/>
          <w:marTop w:val="0"/>
          <w:marBottom w:val="0"/>
          <w:divBdr>
            <w:top w:val="none" w:sz="0" w:space="0" w:color="auto"/>
            <w:left w:val="none" w:sz="0" w:space="0" w:color="auto"/>
            <w:bottom w:val="none" w:sz="0" w:space="0" w:color="auto"/>
            <w:right w:val="none" w:sz="0" w:space="0" w:color="auto"/>
          </w:divBdr>
        </w:div>
        <w:div w:id="1334527583">
          <w:marLeft w:val="480"/>
          <w:marRight w:val="0"/>
          <w:marTop w:val="0"/>
          <w:marBottom w:val="0"/>
          <w:divBdr>
            <w:top w:val="none" w:sz="0" w:space="0" w:color="auto"/>
            <w:left w:val="none" w:sz="0" w:space="0" w:color="auto"/>
            <w:bottom w:val="none" w:sz="0" w:space="0" w:color="auto"/>
            <w:right w:val="none" w:sz="0" w:space="0" w:color="auto"/>
          </w:divBdr>
        </w:div>
        <w:div w:id="1419406061">
          <w:marLeft w:val="480"/>
          <w:marRight w:val="0"/>
          <w:marTop w:val="0"/>
          <w:marBottom w:val="0"/>
          <w:divBdr>
            <w:top w:val="none" w:sz="0" w:space="0" w:color="auto"/>
            <w:left w:val="none" w:sz="0" w:space="0" w:color="auto"/>
            <w:bottom w:val="none" w:sz="0" w:space="0" w:color="auto"/>
            <w:right w:val="none" w:sz="0" w:space="0" w:color="auto"/>
          </w:divBdr>
        </w:div>
        <w:div w:id="1048142921">
          <w:marLeft w:val="480"/>
          <w:marRight w:val="0"/>
          <w:marTop w:val="0"/>
          <w:marBottom w:val="0"/>
          <w:divBdr>
            <w:top w:val="none" w:sz="0" w:space="0" w:color="auto"/>
            <w:left w:val="none" w:sz="0" w:space="0" w:color="auto"/>
            <w:bottom w:val="none" w:sz="0" w:space="0" w:color="auto"/>
            <w:right w:val="none" w:sz="0" w:space="0" w:color="auto"/>
          </w:divBdr>
        </w:div>
        <w:div w:id="1969555132">
          <w:marLeft w:val="480"/>
          <w:marRight w:val="0"/>
          <w:marTop w:val="0"/>
          <w:marBottom w:val="0"/>
          <w:divBdr>
            <w:top w:val="none" w:sz="0" w:space="0" w:color="auto"/>
            <w:left w:val="none" w:sz="0" w:space="0" w:color="auto"/>
            <w:bottom w:val="none" w:sz="0" w:space="0" w:color="auto"/>
            <w:right w:val="none" w:sz="0" w:space="0" w:color="auto"/>
          </w:divBdr>
        </w:div>
        <w:div w:id="1880586028">
          <w:marLeft w:val="480"/>
          <w:marRight w:val="0"/>
          <w:marTop w:val="0"/>
          <w:marBottom w:val="0"/>
          <w:divBdr>
            <w:top w:val="none" w:sz="0" w:space="0" w:color="auto"/>
            <w:left w:val="none" w:sz="0" w:space="0" w:color="auto"/>
            <w:bottom w:val="none" w:sz="0" w:space="0" w:color="auto"/>
            <w:right w:val="none" w:sz="0" w:space="0" w:color="auto"/>
          </w:divBdr>
        </w:div>
        <w:div w:id="2137946803">
          <w:marLeft w:val="480"/>
          <w:marRight w:val="0"/>
          <w:marTop w:val="0"/>
          <w:marBottom w:val="0"/>
          <w:divBdr>
            <w:top w:val="none" w:sz="0" w:space="0" w:color="auto"/>
            <w:left w:val="none" w:sz="0" w:space="0" w:color="auto"/>
            <w:bottom w:val="none" w:sz="0" w:space="0" w:color="auto"/>
            <w:right w:val="none" w:sz="0" w:space="0" w:color="auto"/>
          </w:divBdr>
        </w:div>
        <w:div w:id="1619216788">
          <w:marLeft w:val="480"/>
          <w:marRight w:val="0"/>
          <w:marTop w:val="0"/>
          <w:marBottom w:val="0"/>
          <w:divBdr>
            <w:top w:val="none" w:sz="0" w:space="0" w:color="auto"/>
            <w:left w:val="none" w:sz="0" w:space="0" w:color="auto"/>
            <w:bottom w:val="none" w:sz="0" w:space="0" w:color="auto"/>
            <w:right w:val="none" w:sz="0" w:space="0" w:color="auto"/>
          </w:divBdr>
        </w:div>
        <w:div w:id="1081754744">
          <w:marLeft w:val="480"/>
          <w:marRight w:val="0"/>
          <w:marTop w:val="0"/>
          <w:marBottom w:val="0"/>
          <w:divBdr>
            <w:top w:val="none" w:sz="0" w:space="0" w:color="auto"/>
            <w:left w:val="none" w:sz="0" w:space="0" w:color="auto"/>
            <w:bottom w:val="none" w:sz="0" w:space="0" w:color="auto"/>
            <w:right w:val="none" w:sz="0" w:space="0" w:color="auto"/>
          </w:divBdr>
        </w:div>
        <w:div w:id="1588659411">
          <w:marLeft w:val="480"/>
          <w:marRight w:val="0"/>
          <w:marTop w:val="0"/>
          <w:marBottom w:val="0"/>
          <w:divBdr>
            <w:top w:val="none" w:sz="0" w:space="0" w:color="auto"/>
            <w:left w:val="none" w:sz="0" w:space="0" w:color="auto"/>
            <w:bottom w:val="none" w:sz="0" w:space="0" w:color="auto"/>
            <w:right w:val="none" w:sz="0" w:space="0" w:color="auto"/>
          </w:divBdr>
        </w:div>
        <w:div w:id="711538390">
          <w:marLeft w:val="480"/>
          <w:marRight w:val="0"/>
          <w:marTop w:val="0"/>
          <w:marBottom w:val="0"/>
          <w:divBdr>
            <w:top w:val="none" w:sz="0" w:space="0" w:color="auto"/>
            <w:left w:val="none" w:sz="0" w:space="0" w:color="auto"/>
            <w:bottom w:val="none" w:sz="0" w:space="0" w:color="auto"/>
            <w:right w:val="none" w:sz="0" w:space="0" w:color="auto"/>
          </w:divBdr>
        </w:div>
        <w:div w:id="1202279022">
          <w:marLeft w:val="480"/>
          <w:marRight w:val="0"/>
          <w:marTop w:val="0"/>
          <w:marBottom w:val="0"/>
          <w:divBdr>
            <w:top w:val="none" w:sz="0" w:space="0" w:color="auto"/>
            <w:left w:val="none" w:sz="0" w:space="0" w:color="auto"/>
            <w:bottom w:val="none" w:sz="0" w:space="0" w:color="auto"/>
            <w:right w:val="none" w:sz="0" w:space="0" w:color="auto"/>
          </w:divBdr>
        </w:div>
        <w:div w:id="1699623973">
          <w:marLeft w:val="480"/>
          <w:marRight w:val="0"/>
          <w:marTop w:val="0"/>
          <w:marBottom w:val="0"/>
          <w:divBdr>
            <w:top w:val="none" w:sz="0" w:space="0" w:color="auto"/>
            <w:left w:val="none" w:sz="0" w:space="0" w:color="auto"/>
            <w:bottom w:val="none" w:sz="0" w:space="0" w:color="auto"/>
            <w:right w:val="none" w:sz="0" w:space="0" w:color="auto"/>
          </w:divBdr>
        </w:div>
        <w:div w:id="407962931">
          <w:marLeft w:val="480"/>
          <w:marRight w:val="0"/>
          <w:marTop w:val="0"/>
          <w:marBottom w:val="0"/>
          <w:divBdr>
            <w:top w:val="none" w:sz="0" w:space="0" w:color="auto"/>
            <w:left w:val="none" w:sz="0" w:space="0" w:color="auto"/>
            <w:bottom w:val="none" w:sz="0" w:space="0" w:color="auto"/>
            <w:right w:val="none" w:sz="0" w:space="0" w:color="auto"/>
          </w:divBdr>
        </w:div>
        <w:div w:id="2121871145">
          <w:marLeft w:val="480"/>
          <w:marRight w:val="0"/>
          <w:marTop w:val="0"/>
          <w:marBottom w:val="0"/>
          <w:divBdr>
            <w:top w:val="none" w:sz="0" w:space="0" w:color="auto"/>
            <w:left w:val="none" w:sz="0" w:space="0" w:color="auto"/>
            <w:bottom w:val="none" w:sz="0" w:space="0" w:color="auto"/>
            <w:right w:val="none" w:sz="0" w:space="0" w:color="auto"/>
          </w:divBdr>
        </w:div>
        <w:div w:id="1545825552">
          <w:marLeft w:val="480"/>
          <w:marRight w:val="0"/>
          <w:marTop w:val="0"/>
          <w:marBottom w:val="0"/>
          <w:divBdr>
            <w:top w:val="none" w:sz="0" w:space="0" w:color="auto"/>
            <w:left w:val="none" w:sz="0" w:space="0" w:color="auto"/>
            <w:bottom w:val="none" w:sz="0" w:space="0" w:color="auto"/>
            <w:right w:val="none" w:sz="0" w:space="0" w:color="auto"/>
          </w:divBdr>
        </w:div>
        <w:div w:id="966660712">
          <w:marLeft w:val="480"/>
          <w:marRight w:val="0"/>
          <w:marTop w:val="0"/>
          <w:marBottom w:val="0"/>
          <w:divBdr>
            <w:top w:val="none" w:sz="0" w:space="0" w:color="auto"/>
            <w:left w:val="none" w:sz="0" w:space="0" w:color="auto"/>
            <w:bottom w:val="none" w:sz="0" w:space="0" w:color="auto"/>
            <w:right w:val="none" w:sz="0" w:space="0" w:color="auto"/>
          </w:divBdr>
        </w:div>
        <w:div w:id="1021976704">
          <w:marLeft w:val="480"/>
          <w:marRight w:val="0"/>
          <w:marTop w:val="0"/>
          <w:marBottom w:val="0"/>
          <w:divBdr>
            <w:top w:val="none" w:sz="0" w:space="0" w:color="auto"/>
            <w:left w:val="none" w:sz="0" w:space="0" w:color="auto"/>
            <w:bottom w:val="none" w:sz="0" w:space="0" w:color="auto"/>
            <w:right w:val="none" w:sz="0" w:space="0" w:color="auto"/>
          </w:divBdr>
        </w:div>
        <w:div w:id="1746880878">
          <w:marLeft w:val="480"/>
          <w:marRight w:val="0"/>
          <w:marTop w:val="0"/>
          <w:marBottom w:val="0"/>
          <w:divBdr>
            <w:top w:val="none" w:sz="0" w:space="0" w:color="auto"/>
            <w:left w:val="none" w:sz="0" w:space="0" w:color="auto"/>
            <w:bottom w:val="none" w:sz="0" w:space="0" w:color="auto"/>
            <w:right w:val="none" w:sz="0" w:space="0" w:color="auto"/>
          </w:divBdr>
        </w:div>
        <w:div w:id="645281443">
          <w:marLeft w:val="480"/>
          <w:marRight w:val="0"/>
          <w:marTop w:val="0"/>
          <w:marBottom w:val="0"/>
          <w:divBdr>
            <w:top w:val="none" w:sz="0" w:space="0" w:color="auto"/>
            <w:left w:val="none" w:sz="0" w:space="0" w:color="auto"/>
            <w:bottom w:val="none" w:sz="0" w:space="0" w:color="auto"/>
            <w:right w:val="none" w:sz="0" w:space="0" w:color="auto"/>
          </w:divBdr>
        </w:div>
        <w:div w:id="525095652">
          <w:marLeft w:val="480"/>
          <w:marRight w:val="0"/>
          <w:marTop w:val="0"/>
          <w:marBottom w:val="0"/>
          <w:divBdr>
            <w:top w:val="none" w:sz="0" w:space="0" w:color="auto"/>
            <w:left w:val="none" w:sz="0" w:space="0" w:color="auto"/>
            <w:bottom w:val="none" w:sz="0" w:space="0" w:color="auto"/>
            <w:right w:val="none" w:sz="0" w:space="0" w:color="auto"/>
          </w:divBdr>
        </w:div>
        <w:div w:id="516239348">
          <w:marLeft w:val="480"/>
          <w:marRight w:val="0"/>
          <w:marTop w:val="0"/>
          <w:marBottom w:val="0"/>
          <w:divBdr>
            <w:top w:val="none" w:sz="0" w:space="0" w:color="auto"/>
            <w:left w:val="none" w:sz="0" w:space="0" w:color="auto"/>
            <w:bottom w:val="none" w:sz="0" w:space="0" w:color="auto"/>
            <w:right w:val="none" w:sz="0" w:space="0" w:color="auto"/>
          </w:divBdr>
        </w:div>
        <w:div w:id="655375584">
          <w:marLeft w:val="480"/>
          <w:marRight w:val="0"/>
          <w:marTop w:val="0"/>
          <w:marBottom w:val="0"/>
          <w:divBdr>
            <w:top w:val="none" w:sz="0" w:space="0" w:color="auto"/>
            <w:left w:val="none" w:sz="0" w:space="0" w:color="auto"/>
            <w:bottom w:val="none" w:sz="0" w:space="0" w:color="auto"/>
            <w:right w:val="none" w:sz="0" w:space="0" w:color="auto"/>
          </w:divBdr>
        </w:div>
        <w:div w:id="45493265">
          <w:marLeft w:val="480"/>
          <w:marRight w:val="0"/>
          <w:marTop w:val="0"/>
          <w:marBottom w:val="0"/>
          <w:divBdr>
            <w:top w:val="none" w:sz="0" w:space="0" w:color="auto"/>
            <w:left w:val="none" w:sz="0" w:space="0" w:color="auto"/>
            <w:bottom w:val="none" w:sz="0" w:space="0" w:color="auto"/>
            <w:right w:val="none" w:sz="0" w:space="0" w:color="auto"/>
          </w:divBdr>
        </w:div>
        <w:div w:id="547185080">
          <w:marLeft w:val="480"/>
          <w:marRight w:val="0"/>
          <w:marTop w:val="0"/>
          <w:marBottom w:val="0"/>
          <w:divBdr>
            <w:top w:val="none" w:sz="0" w:space="0" w:color="auto"/>
            <w:left w:val="none" w:sz="0" w:space="0" w:color="auto"/>
            <w:bottom w:val="none" w:sz="0" w:space="0" w:color="auto"/>
            <w:right w:val="none" w:sz="0" w:space="0" w:color="auto"/>
          </w:divBdr>
        </w:div>
        <w:div w:id="2015641525">
          <w:marLeft w:val="480"/>
          <w:marRight w:val="0"/>
          <w:marTop w:val="0"/>
          <w:marBottom w:val="0"/>
          <w:divBdr>
            <w:top w:val="none" w:sz="0" w:space="0" w:color="auto"/>
            <w:left w:val="none" w:sz="0" w:space="0" w:color="auto"/>
            <w:bottom w:val="none" w:sz="0" w:space="0" w:color="auto"/>
            <w:right w:val="none" w:sz="0" w:space="0" w:color="auto"/>
          </w:divBdr>
        </w:div>
        <w:div w:id="649401452">
          <w:marLeft w:val="480"/>
          <w:marRight w:val="0"/>
          <w:marTop w:val="0"/>
          <w:marBottom w:val="0"/>
          <w:divBdr>
            <w:top w:val="none" w:sz="0" w:space="0" w:color="auto"/>
            <w:left w:val="none" w:sz="0" w:space="0" w:color="auto"/>
            <w:bottom w:val="none" w:sz="0" w:space="0" w:color="auto"/>
            <w:right w:val="none" w:sz="0" w:space="0" w:color="auto"/>
          </w:divBdr>
        </w:div>
        <w:div w:id="2095474654">
          <w:marLeft w:val="480"/>
          <w:marRight w:val="0"/>
          <w:marTop w:val="0"/>
          <w:marBottom w:val="0"/>
          <w:divBdr>
            <w:top w:val="none" w:sz="0" w:space="0" w:color="auto"/>
            <w:left w:val="none" w:sz="0" w:space="0" w:color="auto"/>
            <w:bottom w:val="none" w:sz="0" w:space="0" w:color="auto"/>
            <w:right w:val="none" w:sz="0" w:space="0" w:color="auto"/>
          </w:divBdr>
        </w:div>
        <w:div w:id="1556890768">
          <w:marLeft w:val="480"/>
          <w:marRight w:val="0"/>
          <w:marTop w:val="0"/>
          <w:marBottom w:val="0"/>
          <w:divBdr>
            <w:top w:val="none" w:sz="0" w:space="0" w:color="auto"/>
            <w:left w:val="none" w:sz="0" w:space="0" w:color="auto"/>
            <w:bottom w:val="none" w:sz="0" w:space="0" w:color="auto"/>
            <w:right w:val="none" w:sz="0" w:space="0" w:color="auto"/>
          </w:divBdr>
        </w:div>
        <w:div w:id="1424953498">
          <w:marLeft w:val="480"/>
          <w:marRight w:val="0"/>
          <w:marTop w:val="0"/>
          <w:marBottom w:val="0"/>
          <w:divBdr>
            <w:top w:val="none" w:sz="0" w:space="0" w:color="auto"/>
            <w:left w:val="none" w:sz="0" w:space="0" w:color="auto"/>
            <w:bottom w:val="none" w:sz="0" w:space="0" w:color="auto"/>
            <w:right w:val="none" w:sz="0" w:space="0" w:color="auto"/>
          </w:divBdr>
        </w:div>
        <w:div w:id="1626814057">
          <w:marLeft w:val="480"/>
          <w:marRight w:val="0"/>
          <w:marTop w:val="0"/>
          <w:marBottom w:val="0"/>
          <w:divBdr>
            <w:top w:val="none" w:sz="0" w:space="0" w:color="auto"/>
            <w:left w:val="none" w:sz="0" w:space="0" w:color="auto"/>
            <w:bottom w:val="none" w:sz="0" w:space="0" w:color="auto"/>
            <w:right w:val="none" w:sz="0" w:space="0" w:color="auto"/>
          </w:divBdr>
        </w:div>
        <w:div w:id="1684356025">
          <w:marLeft w:val="480"/>
          <w:marRight w:val="0"/>
          <w:marTop w:val="0"/>
          <w:marBottom w:val="0"/>
          <w:divBdr>
            <w:top w:val="none" w:sz="0" w:space="0" w:color="auto"/>
            <w:left w:val="none" w:sz="0" w:space="0" w:color="auto"/>
            <w:bottom w:val="none" w:sz="0" w:space="0" w:color="auto"/>
            <w:right w:val="none" w:sz="0" w:space="0" w:color="auto"/>
          </w:divBdr>
        </w:div>
        <w:div w:id="1115516226">
          <w:marLeft w:val="480"/>
          <w:marRight w:val="0"/>
          <w:marTop w:val="0"/>
          <w:marBottom w:val="0"/>
          <w:divBdr>
            <w:top w:val="none" w:sz="0" w:space="0" w:color="auto"/>
            <w:left w:val="none" w:sz="0" w:space="0" w:color="auto"/>
            <w:bottom w:val="none" w:sz="0" w:space="0" w:color="auto"/>
            <w:right w:val="none" w:sz="0" w:space="0" w:color="auto"/>
          </w:divBdr>
        </w:div>
        <w:div w:id="942540763">
          <w:marLeft w:val="480"/>
          <w:marRight w:val="0"/>
          <w:marTop w:val="0"/>
          <w:marBottom w:val="0"/>
          <w:divBdr>
            <w:top w:val="none" w:sz="0" w:space="0" w:color="auto"/>
            <w:left w:val="none" w:sz="0" w:space="0" w:color="auto"/>
            <w:bottom w:val="none" w:sz="0" w:space="0" w:color="auto"/>
            <w:right w:val="none" w:sz="0" w:space="0" w:color="auto"/>
          </w:divBdr>
        </w:div>
        <w:div w:id="2027175723">
          <w:marLeft w:val="480"/>
          <w:marRight w:val="0"/>
          <w:marTop w:val="0"/>
          <w:marBottom w:val="0"/>
          <w:divBdr>
            <w:top w:val="none" w:sz="0" w:space="0" w:color="auto"/>
            <w:left w:val="none" w:sz="0" w:space="0" w:color="auto"/>
            <w:bottom w:val="none" w:sz="0" w:space="0" w:color="auto"/>
            <w:right w:val="none" w:sz="0" w:space="0" w:color="auto"/>
          </w:divBdr>
        </w:div>
        <w:div w:id="2052680774">
          <w:marLeft w:val="480"/>
          <w:marRight w:val="0"/>
          <w:marTop w:val="0"/>
          <w:marBottom w:val="0"/>
          <w:divBdr>
            <w:top w:val="none" w:sz="0" w:space="0" w:color="auto"/>
            <w:left w:val="none" w:sz="0" w:space="0" w:color="auto"/>
            <w:bottom w:val="none" w:sz="0" w:space="0" w:color="auto"/>
            <w:right w:val="none" w:sz="0" w:space="0" w:color="auto"/>
          </w:divBdr>
        </w:div>
        <w:div w:id="1821385330">
          <w:marLeft w:val="480"/>
          <w:marRight w:val="0"/>
          <w:marTop w:val="0"/>
          <w:marBottom w:val="0"/>
          <w:divBdr>
            <w:top w:val="none" w:sz="0" w:space="0" w:color="auto"/>
            <w:left w:val="none" w:sz="0" w:space="0" w:color="auto"/>
            <w:bottom w:val="none" w:sz="0" w:space="0" w:color="auto"/>
            <w:right w:val="none" w:sz="0" w:space="0" w:color="auto"/>
          </w:divBdr>
        </w:div>
        <w:div w:id="94403603">
          <w:marLeft w:val="480"/>
          <w:marRight w:val="0"/>
          <w:marTop w:val="0"/>
          <w:marBottom w:val="0"/>
          <w:divBdr>
            <w:top w:val="none" w:sz="0" w:space="0" w:color="auto"/>
            <w:left w:val="none" w:sz="0" w:space="0" w:color="auto"/>
            <w:bottom w:val="none" w:sz="0" w:space="0" w:color="auto"/>
            <w:right w:val="none" w:sz="0" w:space="0" w:color="auto"/>
          </w:divBdr>
        </w:div>
        <w:div w:id="408385517">
          <w:marLeft w:val="480"/>
          <w:marRight w:val="0"/>
          <w:marTop w:val="0"/>
          <w:marBottom w:val="0"/>
          <w:divBdr>
            <w:top w:val="none" w:sz="0" w:space="0" w:color="auto"/>
            <w:left w:val="none" w:sz="0" w:space="0" w:color="auto"/>
            <w:bottom w:val="none" w:sz="0" w:space="0" w:color="auto"/>
            <w:right w:val="none" w:sz="0" w:space="0" w:color="auto"/>
          </w:divBdr>
        </w:div>
        <w:div w:id="1671643872">
          <w:marLeft w:val="480"/>
          <w:marRight w:val="0"/>
          <w:marTop w:val="0"/>
          <w:marBottom w:val="0"/>
          <w:divBdr>
            <w:top w:val="none" w:sz="0" w:space="0" w:color="auto"/>
            <w:left w:val="none" w:sz="0" w:space="0" w:color="auto"/>
            <w:bottom w:val="none" w:sz="0" w:space="0" w:color="auto"/>
            <w:right w:val="none" w:sz="0" w:space="0" w:color="auto"/>
          </w:divBdr>
        </w:div>
        <w:div w:id="968628188">
          <w:marLeft w:val="480"/>
          <w:marRight w:val="0"/>
          <w:marTop w:val="0"/>
          <w:marBottom w:val="0"/>
          <w:divBdr>
            <w:top w:val="none" w:sz="0" w:space="0" w:color="auto"/>
            <w:left w:val="none" w:sz="0" w:space="0" w:color="auto"/>
            <w:bottom w:val="none" w:sz="0" w:space="0" w:color="auto"/>
            <w:right w:val="none" w:sz="0" w:space="0" w:color="auto"/>
          </w:divBdr>
        </w:div>
        <w:div w:id="1784029330">
          <w:marLeft w:val="480"/>
          <w:marRight w:val="0"/>
          <w:marTop w:val="0"/>
          <w:marBottom w:val="0"/>
          <w:divBdr>
            <w:top w:val="none" w:sz="0" w:space="0" w:color="auto"/>
            <w:left w:val="none" w:sz="0" w:space="0" w:color="auto"/>
            <w:bottom w:val="none" w:sz="0" w:space="0" w:color="auto"/>
            <w:right w:val="none" w:sz="0" w:space="0" w:color="auto"/>
          </w:divBdr>
        </w:div>
        <w:div w:id="430901542">
          <w:marLeft w:val="480"/>
          <w:marRight w:val="0"/>
          <w:marTop w:val="0"/>
          <w:marBottom w:val="0"/>
          <w:divBdr>
            <w:top w:val="none" w:sz="0" w:space="0" w:color="auto"/>
            <w:left w:val="none" w:sz="0" w:space="0" w:color="auto"/>
            <w:bottom w:val="none" w:sz="0" w:space="0" w:color="auto"/>
            <w:right w:val="none" w:sz="0" w:space="0" w:color="auto"/>
          </w:divBdr>
        </w:div>
        <w:div w:id="320620629">
          <w:marLeft w:val="480"/>
          <w:marRight w:val="0"/>
          <w:marTop w:val="0"/>
          <w:marBottom w:val="0"/>
          <w:divBdr>
            <w:top w:val="none" w:sz="0" w:space="0" w:color="auto"/>
            <w:left w:val="none" w:sz="0" w:space="0" w:color="auto"/>
            <w:bottom w:val="none" w:sz="0" w:space="0" w:color="auto"/>
            <w:right w:val="none" w:sz="0" w:space="0" w:color="auto"/>
          </w:divBdr>
        </w:div>
        <w:div w:id="23677969">
          <w:marLeft w:val="480"/>
          <w:marRight w:val="0"/>
          <w:marTop w:val="0"/>
          <w:marBottom w:val="0"/>
          <w:divBdr>
            <w:top w:val="none" w:sz="0" w:space="0" w:color="auto"/>
            <w:left w:val="none" w:sz="0" w:space="0" w:color="auto"/>
            <w:bottom w:val="none" w:sz="0" w:space="0" w:color="auto"/>
            <w:right w:val="none" w:sz="0" w:space="0" w:color="auto"/>
          </w:divBdr>
        </w:div>
        <w:div w:id="1457067125">
          <w:marLeft w:val="480"/>
          <w:marRight w:val="0"/>
          <w:marTop w:val="0"/>
          <w:marBottom w:val="0"/>
          <w:divBdr>
            <w:top w:val="none" w:sz="0" w:space="0" w:color="auto"/>
            <w:left w:val="none" w:sz="0" w:space="0" w:color="auto"/>
            <w:bottom w:val="none" w:sz="0" w:space="0" w:color="auto"/>
            <w:right w:val="none" w:sz="0" w:space="0" w:color="auto"/>
          </w:divBdr>
        </w:div>
        <w:div w:id="1353065427">
          <w:marLeft w:val="480"/>
          <w:marRight w:val="0"/>
          <w:marTop w:val="0"/>
          <w:marBottom w:val="0"/>
          <w:divBdr>
            <w:top w:val="none" w:sz="0" w:space="0" w:color="auto"/>
            <w:left w:val="none" w:sz="0" w:space="0" w:color="auto"/>
            <w:bottom w:val="none" w:sz="0" w:space="0" w:color="auto"/>
            <w:right w:val="none" w:sz="0" w:space="0" w:color="auto"/>
          </w:divBdr>
        </w:div>
        <w:div w:id="1728988909">
          <w:marLeft w:val="480"/>
          <w:marRight w:val="0"/>
          <w:marTop w:val="0"/>
          <w:marBottom w:val="0"/>
          <w:divBdr>
            <w:top w:val="none" w:sz="0" w:space="0" w:color="auto"/>
            <w:left w:val="none" w:sz="0" w:space="0" w:color="auto"/>
            <w:bottom w:val="none" w:sz="0" w:space="0" w:color="auto"/>
            <w:right w:val="none" w:sz="0" w:space="0" w:color="auto"/>
          </w:divBdr>
        </w:div>
        <w:div w:id="79759779">
          <w:marLeft w:val="480"/>
          <w:marRight w:val="0"/>
          <w:marTop w:val="0"/>
          <w:marBottom w:val="0"/>
          <w:divBdr>
            <w:top w:val="none" w:sz="0" w:space="0" w:color="auto"/>
            <w:left w:val="none" w:sz="0" w:space="0" w:color="auto"/>
            <w:bottom w:val="none" w:sz="0" w:space="0" w:color="auto"/>
            <w:right w:val="none" w:sz="0" w:space="0" w:color="auto"/>
          </w:divBdr>
        </w:div>
        <w:div w:id="1055423294">
          <w:marLeft w:val="480"/>
          <w:marRight w:val="0"/>
          <w:marTop w:val="0"/>
          <w:marBottom w:val="0"/>
          <w:divBdr>
            <w:top w:val="none" w:sz="0" w:space="0" w:color="auto"/>
            <w:left w:val="none" w:sz="0" w:space="0" w:color="auto"/>
            <w:bottom w:val="none" w:sz="0" w:space="0" w:color="auto"/>
            <w:right w:val="none" w:sz="0" w:space="0" w:color="auto"/>
          </w:divBdr>
        </w:div>
        <w:div w:id="754328993">
          <w:marLeft w:val="480"/>
          <w:marRight w:val="0"/>
          <w:marTop w:val="0"/>
          <w:marBottom w:val="0"/>
          <w:divBdr>
            <w:top w:val="none" w:sz="0" w:space="0" w:color="auto"/>
            <w:left w:val="none" w:sz="0" w:space="0" w:color="auto"/>
            <w:bottom w:val="none" w:sz="0" w:space="0" w:color="auto"/>
            <w:right w:val="none" w:sz="0" w:space="0" w:color="auto"/>
          </w:divBdr>
        </w:div>
        <w:div w:id="753864312">
          <w:marLeft w:val="480"/>
          <w:marRight w:val="0"/>
          <w:marTop w:val="0"/>
          <w:marBottom w:val="0"/>
          <w:divBdr>
            <w:top w:val="none" w:sz="0" w:space="0" w:color="auto"/>
            <w:left w:val="none" w:sz="0" w:space="0" w:color="auto"/>
            <w:bottom w:val="none" w:sz="0" w:space="0" w:color="auto"/>
            <w:right w:val="none" w:sz="0" w:space="0" w:color="auto"/>
          </w:divBdr>
        </w:div>
        <w:div w:id="540479386">
          <w:marLeft w:val="480"/>
          <w:marRight w:val="0"/>
          <w:marTop w:val="0"/>
          <w:marBottom w:val="0"/>
          <w:divBdr>
            <w:top w:val="none" w:sz="0" w:space="0" w:color="auto"/>
            <w:left w:val="none" w:sz="0" w:space="0" w:color="auto"/>
            <w:bottom w:val="none" w:sz="0" w:space="0" w:color="auto"/>
            <w:right w:val="none" w:sz="0" w:space="0" w:color="auto"/>
          </w:divBdr>
        </w:div>
        <w:div w:id="306204739">
          <w:marLeft w:val="480"/>
          <w:marRight w:val="0"/>
          <w:marTop w:val="0"/>
          <w:marBottom w:val="0"/>
          <w:divBdr>
            <w:top w:val="none" w:sz="0" w:space="0" w:color="auto"/>
            <w:left w:val="none" w:sz="0" w:space="0" w:color="auto"/>
            <w:bottom w:val="none" w:sz="0" w:space="0" w:color="auto"/>
            <w:right w:val="none" w:sz="0" w:space="0" w:color="auto"/>
          </w:divBdr>
        </w:div>
        <w:div w:id="784348792">
          <w:marLeft w:val="480"/>
          <w:marRight w:val="0"/>
          <w:marTop w:val="0"/>
          <w:marBottom w:val="0"/>
          <w:divBdr>
            <w:top w:val="none" w:sz="0" w:space="0" w:color="auto"/>
            <w:left w:val="none" w:sz="0" w:space="0" w:color="auto"/>
            <w:bottom w:val="none" w:sz="0" w:space="0" w:color="auto"/>
            <w:right w:val="none" w:sz="0" w:space="0" w:color="auto"/>
          </w:divBdr>
        </w:div>
        <w:div w:id="725644159">
          <w:marLeft w:val="480"/>
          <w:marRight w:val="0"/>
          <w:marTop w:val="0"/>
          <w:marBottom w:val="0"/>
          <w:divBdr>
            <w:top w:val="none" w:sz="0" w:space="0" w:color="auto"/>
            <w:left w:val="none" w:sz="0" w:space="0" w:color="auto"/>
            <w:bottom w:val="none" w:sz="0" w:space="0" w:color="auto"/>
            <w:right w:val="none" w:sz="0" w:space="0" w:color="auto"/>
          </w:divBdr>
        </w:div>
        <w:div w:id="1921864031">
          <w:marLeft w:val="480"/>
          <w:marRight w:val="0"/>
          <w:marTop w:val="0"/>
          <w:marBottom w:val="0"/>
          <w:divBdr>
            <w:top w:val="none" w:sz="0" w:space="0" w:color="auto"/>
            <w:left w:val="none" w:sz="0" w:space="0" w:color="auto"/>
            <w:bottom w:val="none" w:sz="0" w:space="0" w:color="auto"/>
            <w:right w:val="none" w:sz="0" w:space="0" w:color="auto"/>
          </w:divBdr>
        </w:div>
        <w:div w:id="1274365379">
          <w:marLeft w:val="480"/>
          <w:marRight w:val="0"/>
          <w:marTop w:val="0"/>
          <w:marBottom w:val="0"/>
          <w:divBdr>
            <w:top w:val="none" w:sz="0" w:space="0" w:color="auto"/>
            <w:left w:val="none" w:sz="0" w:space="0" w:color="auto"/>
            <w:bottom w:val="none" w:sz="0" w:space="0" w:color="auto"/>
            <w:right w:val="none" w:sz="0" w:space="0" w:color="auto"/>
          </w:divBdr>
        </w:div>
        <w:div w:id="1970891167">
          <w:marLeft w:val="480"/>
          <w:marRight w:val="0"/>
          <w:marTop w:val="0"/>
          <w:marBottom w:val="0"/>
          <w:divBdr>
            <w:top w:val="none" w:sz="0" w:space="0" w:color="auto"/>
            <w:left w:val="none" w:sz="0" w:space="0" w:color="auto"/>
            <w:bottom w:val="none" w:sz="0" w:space="0" w:color="auto"/>
            <w:right w:val="none" w:sz="0" w:space="0" w:color="auto"/>
          </w:divBdr>
        </w:div>
        <w:div w:id="364911420">
          <w:marLeft w:val="480"/>
          <w:marRight w:val="0"/>
          <w:marTop w:val="0"/>
          <w:marBottom w:val="0"/>
          <w:divBdr>
            <w:top w:val="none" w:sz="0" w:space="0" w:color="auto"/>
            <w:left w:val="none" w:sz="0" w:space="0" w:color="auto"/>
            <w:bottom w:val="none" w:sz="0" w:space="0" w:color="auto"/>
            <w:right w:val="none" w:sz="0" w:space="0" w:color="auto"/>
          </w:divBdr>
        </w:div>
        <w:div w:id="1339967210">
          <w:marLeft w:val="480"/>
          <w:marRight w:val="0"/>
          <w:marTop w:val="0"/>
          <w:marBottom w:val="0"/>
          <w:divBdr>
            <w:top w:val="none" w:sz="0" w:space="0" w:color="auto"/>
            <w:left w:val="none" w:sz="0" w:space="0" w:color="auto"/>
            <w:bottom w:val="none" w:sz="0" w:space="0" w:color="auto"/>
            <w:right w:val="none" w:sz="0" w:space="0" w:color="auto"/>
          </w:divBdr>
        </w:div>
        <w:div w:id="372120524">
          <w:marLeft w:val="480"/>
          <w:marRight w:val="0"/>
          <w:marTop w:val="0"/>
          <w:marBottom w:val="0"/>
          <w:divBdr>
            <w:top w:val="none" w:sz="0" w:space="0" w:color="auto"/>
            <w:left w:val="none" w:sz="0" w:space="0" w:color="auto"/>
            <w:bottom w:val="none" w:sz="0" w:space="0" w:color="auto"/>
            <w:right w:val="none" w:sz="0" w:space="0" w:color="auto"/>
          </w:divBdr>
        </w:div>
        <w:div w:id="1873836285">
          <w:marLeft w:val="480"/>
          <w:marRight w:val="0"/>
          <w:marTop w:val="0"/>
          <w:marBottom w:val="0"/>
          <w:divBdr>
            <w:top w:val="none" w:sz="0" w:space="0" w:color="auto"/>
            <w:left w:val="none" w:sz="0" w:space="0" w:color="auto"/>
            <w:bottom w:val="none" w:sz="0" w:space="0" w:color="auto"/>
            <w:right w:val="none" w:sz="0" w:space="0" w:color="auto"/>
          </w:divBdr>
        </w:div>
        <w:div w:id="506019823">
          <w:marLeft w:val="480"/>
          <w:marRight w:val="0"/>
          <w:marTop w:val="0"/>
          <w:marBottom w:val="0"/>
          <w:divBdr>
            <w:top w:val="none" w:sz="0" w:space="0" w:color="auto"/>
            <w:left w:val="none" w:sz="0" w:space="0" w:color="auto"/>
            <w:bottom w:val="none" w:sz="0" w:space="0" w:color="auto"/>
            <w:right w:val="none" w:sz="0" w:space="0" w:color="auto"/>
          </w:divBdr>
        </w:div>
        <w:div w:id="1042287646">
          <w:marLeft w:val="480"/>
          <w:marRight w:val="0"/>
          <w:marTop w:val="0"/>
          <w:marBottom w:val="0"/>
          <w:divBdr>
            <w:top w:val="none" w:sz="0" w:space="0" w:color="auto"/>
            <w:left w:val="none" w:sz="0" w:space="0" w:color="auto"/>
            <w:bottom w:val="none" w:sz="0" w:space="0" w:color="auto"/>
            <w:right w:val="none" w:sz="0" w:space="0" w:color="auto"/>
          </w:divBdr>
        </w:div>
        <w:div w:id="1587035418">
          <w:marLeft w:val="480"/>
          <w:marRight w:val="0"/>
          <w:marTop w:val="0"/>
          <w:marBottom w:val="0"/>
          <w:divBdr>
            <w:top w:val="none" w:sz="0" w:space="0" w:color="auto"/>
            <w:left w:val="none" w:sz="0" w:space="0" w:color="auto"/>
            <w:bottom w:val="none" w:sz="0" w:space="0" w:color="auto"/>
            <w:right w:val="none" w:sz="0" w:space="0" w:color="auto"/>
          </w:divBdr>
        </w:div>
        <w:div w:id="591205682">
          <w:marLeft w:val="480"/>
          <w:marRight w:val="0"/>
          <w:marTop w:val="0"/>
          <w:marBottom w:val="0"/>
          <w:divBdr>
            <w:top w:val="none" w:sz="0" w:space="0" w:color="auto"/>
            <w:left w:val="none" w:sz="0" w:space="0" w:color="auto"/>
            <w:bottom w:val="none" w:sz="0" w:space="0" w:color="auto"/>
            <w:right w:val="none" w:sz="0" w:space="0" w:color="auto"/>
          </w:divBdr>
        </w:div>
      </w:divsChild>
    </w:div>
    <w:div w:id="905578798">
      <w:bodyDiv w:val="1"/>
      <w:marLeft w:val="0"/>
      <w:marRight w:val="0"/>
      <w:marTop w:val="0"/>
      <w:marBottom w:val="0"/>
      <w:divBdr>
        <w:top w:val="none" w:sz="0" w:space="0" w:color="auto"/>
        <w:left w:val="none" w:sz="0" w:space="0" w:color="auto"/>
        <w:bottom w:val="none" w:sz="0" w:space="0" w:color="auto"/>
        <w:right w:val="none" w:sz="0" w:space="0" w:color="auto"/>
      </w:divBdr>
    </w:div>
    <w:div w:id="910503913">
      <w:bodyDiv w:val="1"/>
      <w:marLeft w:val="0"/>
      <w:marRight w:val="0"/>
      <w:marTop w:val="0"/>
      <w:marBottom w:val="0"/>
      <w:divBdr>
        <w:top w:val="none" w:sz="0" w:space="0" w:color="auto"/>
        <w:left w:val="none" w:sz="0" w:space="0" w:color="auto"/>
        <w:bottom w:val="none" w:sz="0" w:space="0" w:color="auto"/>
        <w:right w:val="none" w:sz="0" w:space="0" w:color="auto"/>
      </w:divBdr>
    </w:div>
    <w:div w:id="911086820">
      <w:bodyDiv w:val="1"/>
      <w:marLeft w:val="0"/>
      <w:marRight w:val="0"/>
      <w:marTop w:val="0"/>
      <w:marBottom w:val="0"/>
      <w:divBdr>
        <w:top w:val="none" w:sz="0" w:space="0" w:color="auto"/>
        <w:left w:val="none" w:sz="0" w:space="0" w:color="auto"/>
        <w:bottom w:val="none" w:sz="0" w:space="0" w:color="auto"/>
        <w:right w:val="none" w:sz="0" w:space="0" w:color="auto"/>
      </w:divBdr>
    </w:div>
    <w:div w:id="911543198">
      <w:bodyDiv w:val="1"/>
      <w:marLeft w:val="0"/>
      <w:marRight w:val="0"/>
      <w:marTop w:val="0"/>
      <w:marBottom w:val="0"/>
      <w:divBdr>
        <w:top w:val="none" w:sz="0" w:space="0" w:color="auto"/>
        <w:left w:val="none" w:sz="0" w:space="0" w:color="auto"/>
        <w:bottom w:val="none" w:sz="0" w:space="0" w:color="auto"/>
        <w:right w:val="none" w:sz="0" w:space="0" w:color="auto"/>
      </w:divBdr>
    </w:div>
    <w:div w:id="912280936">
      <w:bodyDiv w:val="1"/>
      <w:marLeft w:val="0"/>
      <w:marRight w:val="0"/>
      <w:marTop w:val="0"/>
      <w:marBottom w:val="0"/>
      <w:divBdr>
        <w:top w:val="none" w:sz="0" w:space="0" w:color="auto"/>
        <w:left w:val="none" w:sz="0" w:space="0" w:color="auto"/>
        <w:bottom w:val="none" w:sz="0" w:space="0" w:color="auto"/>
        <w:right w:val="none" w:sz="0" w:space="0" w:color="auto"/>
      </w:divBdr>
    </w:div>
    <w:div w:id="913079264">
      <w:bodyDiv w:val="1"/>
      <w:marLeft w:val="0"/>
      <w:marRight w:val="0"/>
      <w:marTop w:val="0"/>
      <w:marBottom w:val="0"/>
      <w:divBdr>
        <w:top w:val="none" w:sz="0" w:space="0" w:color="auto"/>
        <w:left w:val="none" w:sz="0" w:space="0" w:color="auto"/>
        <w:bottom w:val="none" w:sz="0" w:space="0" w:color="auto"/>
        <w:right w:val="none" w:sz="0" w:space="0" w:color="auto"/>
      </w:divBdr>
    </w:div>
    <w:div w:id="913399164">
      <w:bodyDiv w:val="1"/>
      <w:marLeft w:val="0"/>
      <w:marRight w:val="0"/>
      <w:marTop w:val="0"/>
      <w:marBottom w:val="0"/>
      <w:divBdr>
        <w:top w:val="none" w:sz="0" w:space="0" w:color="auto"/>
        <w:left w:val="none" w:sz="0" w:space="0" w:color="auto"/>
        <w:bottom w:val="none" w:sz="0" w:space="0" w:color="auto"/>
        <w:right w:val="none" w:sz="0" w:space="0" w:color="auto"/>
      </w:divBdr>
    </w:div>
    <w:div w:id="914315326">
      <w:bodyDiv w:val="1"/>
      <w:marLeft w:val="0"/>
      <w:marRight w:val="0"/>
      <w:marTop w:val="0"/>
      <w:marBottom w:val="0"/>
      <w:divBdr>
        <w:top w:val="none" w:sz="0" w:space="0" w:color="auto"/>
        <w:left w:val="none" w:sz="0" w:space="0" w:color="auto"/>
        <w:bottom w:val="none" w:sz="0" w:space="0" w:color="auto"/>
        <w:right w:val="none" w:sz="0" w:space="0" w:color="auto"/>
      </w:divBdr>
    </w:div>
    <w:div w:id="916744936">
      <w:bodyDiv w:val="1"/>
      <w:marLeft w:val="0"/>
      <w:marRight w:val="0"/>
      <w:marTop w:val="0"/>
      <w:marBottom w:val="0"/>
      <w:divBdr>
        <w:top w:val="none" w:sz="0" w:space="0" w:color="auto"/>
        <w:left w:val="none" w:sz="0" w:space="0" w:color="auto"/>
        <w:bottom w:val="none" w:sz="0" w:space="0" w:color="auto"/>
        <w:right w:val="none" w:sz="0" w:space="0" w:color="auto"/>
      </w:divBdr>
    </w:div>
    <w:div w:id="917784982">
      <w:bodyDiv w:val="1"/>
      <w:marLeft w:val="0"/>
      <w:marRight w:val="0"/>
      <w:marTop w:val="0"/>
      <w:marBottom w:val="0"/>
      <w:divBdr>
        <w:top w:val="none" w:sz="0" w:space="0" w:color="auto"/>
        <w:left w:val="none" w:sz="0" w:space="0" w:color="auto"/>
        <w:bottom w:val="none" w:sz="0" w:space="0" w:color="auto"/>
        <w:right w:val="none" w:sz="0" w:space="0" w:color="auto"/>
      </w:divBdr>
    </w:div>
    <w:div w:id="918904449">
      <w:bodyDiv w:val="1"/>
      <w:marLeft w:val="0"/>
      <w:marRight w:val="0"/>
      <w:marTop w:val="0"/>
      <w:marBottom w:val="0"/>
      <w:divBdr>
        <w:top w:val="none" w:sz="0" w:space="0" w:color="auto"/>
        <w:left w:val="none" w:sz="0" w:space="0" w:color="auto"/>
        <w:bottom w:val="none" w:sz="0" w:space="0" w:color="auto"/>
        <w:right w:val="none" w:sz="0" w:space="0" w:color="auto"/>
      </w:divBdr>
    </w:div>
    <w:div w:id="921986765">
      <w:bodyDiv w:val="1"/>
      <w:marLeft w:val="0"/>
      <w:marRight w:val="0"/>
      <w:marTop w:val="0"/>
      <w:marBottom w:val="0"/>
      <w:divBdr>
        <w:top w:val="none" w:sz="0" w:space="0" w:color="auto"/>
        <w:left w:val="none" w:sz="0" w:space="0" w:color="auto"/>
        <w:bottom w:val="none" w:sz="0" w:space="0" w:color="auto"/>
        <w:right w:val="none" w:sz="0" w:space="0" w:color="auto"/>
      </w:divBdr>
    </w:div>
    <w:div w:id="922566290">
      <w:bodyDiv w:val="1"/>
      <w:marLeft w:val="0"/>
      <w:marRight w:val="0"/>
      <w:marTop w:val="0"/>
      <w:marBottom w:val="0"/>
      <w:divBdr>
        <w:top w:val="none" w:sz="0" w:space="0" w:color="auto"/>
        <w:left w:val="none" w:sz="0" w:space="0" w:color="auto"/>
        <w:bottom w:val="none" w:sz="0" w:space="0" w:color="auto"/>
        <w:right w:val="none" w:sz="0" w:space="0" w:color="auto"/>
      </w:divBdr>
    </w:div>
    <w:div w:id="923611597">
      <w:bodyDiv w:val="1"/>
      <w:marLeft w:val="0"/>
      <w:marRight w:val="0"/>
      <w:marTop w:val="0"/>
      <w:marBottom w:val="0"/>
      <w:divBdr>
        <w:top w:val="none" w:sz="0" w:space="0" w:color="auto"/>
        <w:left w:val="none" w:sz="0" w:space="0" w:color="auto"/>
        <w:bottom w:val="none" w:sz="0" w:space="0" w:color="auto"/>
        <w:right w:val="none" w:sz="0" w:space="0" w:color="auto"/>
      </w:divBdr>
    </w:div>
    <w:div w:id="924147294">
      <w:bodyDiv w:val="1"/>
      <w:marLeft w:val="0"/>
      <w:marRight w:val="0"/>
      <w:marTop w:val="0"/>
      <w:marBottom w:val="0"/>
      <w:divBdr>
        <w:top w:val="none" w:sz="0" w:space="0" w:color="auto"/>
        <w:left w:val="none" w:sz="0" w:space="0" w:color="auto"/>
        <w:bottom w:val="none" w:sz="0" w:space="0" w:color="auto"/>
        <w:right w:val="none" w:sz="0" w:space="0" w:color="auto"/>
      </w:divBdr>
    </w:div>
    <w:div w:id="924148902">
      <w:bodyDiv w:val="1"/>
      <w:marLeft w:val="0"/>
      <w:marRight w:val="0"/>
      <w:marTop w:val="0"/>
      <w:marBottom w:val="0"/>
      <w:divBdr>
        <w:top w:val="none" w:sz="0" w:space="0" w:color="auto"/>
        <w:left w:val="none" w:sz="0" w:space="0" w:color="auto"/>
        <w:bottom w:val="none" w:sz="0" w:space="0" w:color="auto"/>
        <w:right w:val="none" w:sz="0" w:space="0" w:color="auto"/>
      </w:divBdr>
      <w:divsChild>
        <w:div w:id="1022634693">
          <w:marLeft w:val="480"/>
          <w:marRight w:val="0"/>
          <w:marTop w:val="0"/>
          <w:marBottom w:val="0"/>
          <w:divBdr>
            <w:top w:val="none" w:sz="0" w:space="0" w:color="auto"/>
            <w:left w:val="none" w:sz="0" w:space="0" w:color="auto"/>
            <w:bottom w:val="none" w:sz="0" w:space="0" w:color="auto"/>
            <w:right w:val="none" w:sz="0" w:space="0" w:color="auto"/>
          </w:divBdr>
        </w:div>
        <w:div w:id="1399863306">
          <w:marLeft w:val="480"/>
          <w:marRight w:val="0"/>
          <w:marTop w:val="0"/>
          <w:marBottom w:val="0"/>
          <w:divBdr>
            <w:top w:val="none" w:sz="0" w:space="0" w:color="auto"/>
            <w:left w:val="none" w:sz="0" w:space="0" w:color="auto"/>
            <w:bottom w:val="none" w:sz="0" w:space="0" w:color="auto"/>
            <w:right w:val="none" w:sz="0" w:space="0" w:color="auto"/>
          </w:divBdr>
        </w:div>
        <w:div w:id="45298333">
          <w:marLeft w:val="480"/>
          <w:marRight w:val="0"/>
          <w:marTop w:val="0"/>
          <w:marBottom w:val="0"/>
          <w:divBdr>
            <w:top w:val="none" w:sz="0" w:space="0" w:color="auto"/>
            <w:left w:val="none" w:sz="0" w:space="0" w:color="auto"/>
            <w:bottom w:val="none" w:sz="0" w:space="0" w:color="auto"/>
            <w:right w:val="none" w:sz="0" w:space="0" w:color="auto"/>
          </w:divBdr>
        </w:div>
        <w:div w:id="1233393349">
          <w:marLeft w:val="480"/>
          <w:marRight w:val="0"/>
          <w:marTop w:val="0"/>
          <w:marBottom w:val="0"/>
          <w:divBdr>
            <w:top w:val="none" w:sz="0" w:space="0" w:color="auto"/>
            <w:left w:val="none" w:sz="0" w:space="0" w:color="auto"/>
            <w:bottom w:val="none" w:sz="0" w:space="0" w:color="auto"/>
            <w:right w:val="none" w:sz="0" w:space="0" w:color="auto"/>
          </w:divBdr>
        </w:div>
        <w:div w:id="145979133">
          <w:marLeft w:val="480"/>
          <w:marRight w:val="0"/>
          <w:marTop w:val="0"/>
          <w:marBottom w:val="0"/>
          <w:divBdr>
            <w:top w:val="none" w:sz="0" w:space="0" w:color="auto"/>
            <w:left w:val="none" w:sz="0" w:space="0" w:color="auto"/>
            <w:bottom w:val="none" w:sz="0" w:space="0" w:color="auto"/>
            <w:right w:val="none" w:sz="0" w:space="0" w:color="auto"/>
          </w:divBdr>
        </w:div>
        <w:div w:id="2105493250">
          <w:marLeft w:val="480"/>
          <w:marRight w:val="0"/>
          <w:marTop w:val="0"/>
          <w:marBottom w:val="0"/>
          <w:divBdr>
            <w:top w:val="none" w:sz="0" w:space="0" w:color="auto"/>
            <w:left w:val="none" w:sz="0" w:space="0" w:color="auto"/>
            <w:bottom w:val="none" w:sz="0" w:space="0" w:color="auto"/>
            <w:right w:val="none" w:sz="0" w:space="0" w:color="auto"/>
          </w:divBdr>
        </w:div>
        <w:div w:id="871574010">
          <w:marLeft w:val="480"/>
          <w:marRight w:val="0"/>
          <w:marTop w:val="0"/>
          <w:marBottom w:val="0"/>
          <w:divBdr>
            <w:top w:val="none" w:sz="0" w:space="0" w:color="auto"/>
            <w:left w:val="none" w:sz="0" w:space="0" w:color="auto"/>
            <w:bottom w:val="none" w:sz="0" w:space="0" w:color="auto"/>
            <w:right w:val="none" w:sz="0" w:space="0" w:color="auto"/>
          </w:divBdr>
        </w:div>
        <w:div w:id="2142529733">
          <w:marLeft w:val="480"/>
          <w:marRight w:val="0"/>
          <w:marTop w:val="0"/>
          <w:marBottom w:val="0"/>
          <w:divBdr>
            <w:top w:val="none" w:sz="0" w:space="0" w:color="auto"/>
            <w:left w:val="none" w:sz="0" w:space="0" w:color="auto"/>
            <w:bottom w:val="none" w:sz="0" w:space="0" w:color="auto"/>
            <w:right w:val="none" w:sz="0" w:space="0" w:color="auto"/>
          </w:divBdr>
        </w:div>
        <w:div w:id="2024236482">
          <w:marLeft w:val="480"/>
          <w:marRight w:val="0"/>
          <w:marTop w:val="0"/>
          <w:marBottom w:val="0"/>
          <w:divBdr>
            <w:top w:val="none" w:sz="0" w:space="0" w:color="auto"/>
            <w:left w:val="none" w:sz="0" w:space="0" w:color="auto"/>
            <w:bottom w:val="none" w:sz="0" w:space="0" w:color="auto"/>
            <w:right w:val="none" w:sz="0" w:space="0" w:color="auto"/>
          </w:divBdr>
        </w:div>
        <w:div w:id="1856578408">
          <w:marLeft w:val="480"/>
          <w:marRight w:val="0"/>
          <w:marTop w:val="0"/>
          <w:marBottom w:val="0"/>
          <w:divBdr>
            <w:top w:val="none" w:sz="0" w:space="0" w:color="auto"/>
            <w:left w:val="none" w:sz="0" w:space="0" w:color="auto"/>
            <w:bottom w:val="none" w:sz="0" w:space="0" w:color="auto"/>
            <w:right w:val="none" w:sz="0" w:space="0" w:color="auto"/>
          </w:divBdr>
        </w:div>
        <w:div w:id="1690179933">
          <w:marLeft w:val="480"/>
          <w:marRight w:val="0"/>
          <w:marTop w:val="0"/>
          <w:marBottom w:val="0"/>
          <w:divBdr>
            <w:top w:val="none" w:sz="0" w:space="0" w:color="auto"/>
            <w:left w:val="none" w:sz="0" w:space="0" w:color="auto"/>
            <w:bottom w:val="none" w:sz="0" w:space="0" w:color="auto"/>
            <w:right w:val="none" w:sz="0" w:space="0" w:color="auto"/>
          </w:divBdr>
        </w:div>
        <w:div w:id="313796320">
          <w:marLeft w:val="480"/>
          <w:marRight w:val="0"/>
          <w:marTop w:val="0"/>
          <w:marBottom w:val="0"/>
          <w:divBdr>
            <w:top w:val="none" w:sz="0" w:space="0" w:color="auto"/>
            <w:left w:val="none" w:sz="0" w:space="0" w:color="auto"/>
            <w:bottom w:val="none" w:sz="0" w:space="0" w:color="auto"/>
            <w:right w:val="none" w:sz="0" w:space="0" w:color="auto"/>
          </w:divBdr>
        </w:div>
        <w:div w:id="1912151227">
          <w:marLeft w:val="480"/>
          <w:marRight w:val="0"/>
          <w:marTop w:val="0"/>
          <w:marBottom w:val="0"/>
          <w:divBdr>
            <w:top w:val="none" w:sz="0" w:space="0" w:color="auto"/>
            <w:left w:val="none" w:sz="0" w:space="0" w:color="auto"/>
            <w:bottom w:val="none" w:sz="0" w:space="0" w:color="auto"/>
            <w:right w:val="none" w:sz="0" w:space="0" w:color="auto"/>
          </w:divBdr>
        </w:div>
        <w:div w:id="993610190">
          <w:marLeft w:val="480"/>
          <w:marRight w:val="0"/>
          <w:marTop w:val="0"/>
          <w:marBottom w:val="0"/>
          <w:divBdr>
            <w:top w:val="none" w:sz="0" w:space="0" w:color="auto"/>
            <w:left w:val="none" w:sz="0" w:space="0" w:color="auto"/>
            <w:bottom w:val="none" w:sz="0" w:space="0" w:color="auto"/>
            <w:right w:val="none" w:sz="0" w:space="0" w:color="auto"/>
          </w:divBdr>
        </w:div>
        <w:div w:id="191695069">
          <w:marLeft w:val="480"/>
          <w:marRight w:val="0"/>
          <w:marTop w:val="0"/>
          <w:marBottom w:val="0"/>
          <w:divBdr>
            <w:top w:val="none" w:sz="0" w:space="0" w:color="auto"/>
            <w:left w:val="none" w:sz="0" w:space="0" w:color="auto"/>
            <w:bottom w:val="none" w:sz="0" w:space="0" w:color="auto"/>
            <w:right w:val="none" w:sz="0" w:space="0" w:color="auto"/>
          </w:divBdr>
        </w:div>
        <w:div w:id="419915091">
          <w:marLeft w:val="480"/>
          <w:marRight w:val="0"/>
          <w:marTop w:val="0"/>
          <w:marBottom w:val="0"/>
          <w:divBdr>
            <w:top w:val="none" w:sz="0" w:space="0" w:color="auto"/>
            <w:left w:val="none" w:sz="0" w:space="0" w:color="auto"/>
            <w:bottom w:val="none" w:sz="0" w:space="0" w:color="auto"/>
            <w:right w:val="none" w:sz="0" w:space="0" w:color="auto"/>
          </w:divBdr>
        </w:div>
        <w:div w:id="1314021384">
          <w:marLeft w:val="480"/>
          <w:marRight w:val="0"/>
          <w:marTop w:val="0"/>
          <w:marBottom w:val="0"/>
          <w:divBdr>
            <w:top w:val="none" w:sz="0" w:space="0" w:color="auto"/>
            <w:left w:val="none" w:sz="0" w:space="0" w:color="auto"/>
            <w:bottom w:val="none" w:sz="0" w:space="0" w:color="auto"/>
            <w:right w:val="none" w:sz="0" w:space="0" w:color="auto"/>
          </w:divBdr>
        </w:div>
        <w:div w:id="785974705">
          <w:marLeft w:val="480"/>
          <w:marRight w:val="0"/>
          <w:marTop w:val="0"/>
          <w:marBottom w:val="0"/>
          <w:divBdr>
            <w:top w:val="none" w:sz="0" w:space="0" w:color="auto"/>
            <w:left w:val="none" w:sz="0" w:space="0" w:color="auto"/>
            <w:bottom w:val="none" w:sz="0" w:space="0" w:color="auto"/>
            <w:right w:val="none" w:sz="0" w:space="0" w:color="auto"/>
          </w:divBdr>
        </w:div>
        <w:div w:id="1876648417">
          <w:marLeft w:val="480"/>
          <w:marRight w:val="0"/>
          <w:marTop w:val="0"/>
          <w:marBottom w:val="0"/>
          <w:divBdr>
            <w:top w:val="none" w:sz="0" w:space="0" w:color="auto"/>
            <w:left w:val="none" w:sz="0" w:space="0" w:color="auto"/>
            <w:bottom w:val="none" w:sz="0" w:space="0" w:color="auto"/>
            <w:right w:val="none" w:sz="0" w:space="0" w:color="auto"/>
          </w:divBdr>
        </w:div>
        <w:div w:id="735974522">
          <w:marLeft w:val="480"/>
          <w:marRight w:val="0"/>
          <w:marTop w:val="0"/>
          <w:marBottom w:val="0"/>
          <w:divBdr>
            <w:top w:val="none" w:sz="0" w:space="0" w:color="auto"/>
            <w:left w:val="none" w:sz="0" w:space="0" w:color="auto"/>
            <w:bottom w:val="none" w:sz="0" w:space="0" w:color="auto"/>
            <w:right w:val="none" w:sz="0" w:space="0" w:color="auto"/>
          </w:divBdr>
        </w:div>
        <w:div w:id="453793721">
          <w:marLeft w:val="480"/>
          <w:marRight w:val="0"/>
          <w:marTop w:val="0"/>
          <w:marBottom w:val="0"/>
          <w:divBdr>
            <w:top w:val="none" w:sz="0" w:space="0" w:color="auto"/>
            <w:left w:val="none" w:sz="0" w:space="0" w:color="auto"/>
            <w:bottom w:val="none" w:sz="0" w:space="0" w:color="auto"/>
            <w:right w:val="none" w:sz="0" w:space="0" w:color="auto"/>
          </w:divBdr>
        </w:div>
        <w:div w:id="1788890417">
          <w:marLeft w:val="480"/>
          <w:marRight w:val="0"/>
          <w:marTop w:val="0"/>
          <w:marBottom w:val="0"/>
          <w:divBdr>
            <w:top w:val="none" w:sz="0" w:space="0" w:color="auto"/>
            <w:left w:val="none" w:sz="0" w:space="0" w:color="auto"/>
            <w:bottom w:val="none" w:sz="0" w:space="0" w:color="auto"/>
            <w:right w:val="none" w:sz="0" w:space="0" w:color="auto"/>
          </w:divBdr>
        </w:div>
        <w:div w:id="1946502191">
          <w:marLeft w:val="480"/>
          <w:marRight w:val="0"/>
          <w:marTop w:val="0"/>
          <w:marBottom w:val="0"/>
          <w:divBdr>
            <w:top w:val="none" w:sz="0" w:space="0" w:color="auto"/>
            <w:left w:val="none" w:sz="0" w:space="0" w:color="auto"/>
            <w:bottom w:val="none" w:sz="0" w:space="0" w:color="auto"/>
            <w:right w:val="none" w:sz="0" w:space="0" w:color="auto"/>
          </w:divBdr>
        </w:div>
        <w:div w:id="1633049834">
          <w:marLeft w:val="480"/>
          <w:marRight w:val="0"/>
          <w:marTop w:val="0"/>
          <w:marBottom w:val="0"/>
          <w:divBdr>
            <w:top w:val="none" w:sz="0" w:space="0" w:color="auto"/>
            <w:left w:val="none" w:sz="0" w:space="0" w:color="auto"/>
            <w:bottom w:val="none" w:sz="0" w:space="0" w:color="auto"/>
            <w:right w:val="none" w:sz="0" w:space="0" w:color="auto"/>
          </w:divBdr>
        </w:div>
        <w:div w:id="669328886">
          <w:marLeft w:val="480"/>
          <w:marRight w:val="0"/>
          <w:marTop w:val="0"/>
          <w:marBottom w:val="0"/>
          <w:divBdr>
            <w:top w:val="none" w:sz="0" w:space="0" w:color="auto"/>
            <w:left w:val="none" w:sz="0" w:space="0" w:color="auto"/>
            <w:bottom w:val="none" w:sz="0" w:space="0" w:color="auto"/>
            <w:right w:val="none" w:sz="0" w:space="0" w:color="auto"/>
          </w:divBdr>
        </w:div>
        <w:div w:id="1778669935">
          <w:marLeft w:val="480"/>
          <w:marRight w:val="0"/>
          <w:marTop w:val="0"/>
          <w:marBottom w:val="0"/>
          <w:divBdr>
            <w:top w:val="none" w:sz="0" w:space="0" w:color="auto"/>
            <w:left w:val="none" w:sz="0" w:space="0" w:color="auto"/>
            <w:bottom w:val="none" w:sz="0" w:space="0" w:color="auto"/>
            <w:right w:val="none" w:sz="0" w:space="0" w:color="auto"/>
          </w:divBdr>
        </w:div>
        <w:div w:id="285160177">
          <w:marLeft w:val="480"/>
          <w:marRight w:val="0"/>
          <w:marTop w:val="0"/>
          <w:marBottom w:val="0"/>
          <w:divBdr>
            <w:top w:val="none" w:sz="0" w:space="0" w:color="auto"/>
            <w:left w:val="none" w:sz="0" w:space="0" w:color="auto"/>
            <w:bottom w:val="none" w:sz="0" w:space="0" w:color="auto"/>
            <w:right w:val="none" w:sz="0" w:space="0" w:color="auto"/>
          </w:divBdr>
        </w:div>
        <w:div w:id="1565992786">
          <w:marLeft w:val="480"/>
          <w:marRight w:val="0"/>
          <w:marTop w:val="0"/>
          <w:marBottom w:val="0"/>
          <w:divBdr>
            <w:top w:val="none" w:sz="0" w:space="0" w:color="auto"/>
            <w:left w:val="none" w:sz="0" w:space="0" w:color="auto"/>
            <w:bottom w:val="none" w:sz="0" w:space="0" w:color="auto"/>
            <w:right w:val="none" w:sz="0" w:space="0" w:color="auto"/>
          </w:divBdr>
        </w:div>
        <w:div w:id="2049065391">
          <w:marLeft w:val="480"/>
          <w:marRight w:val="0"/>
          <w:marTop w:val="0"/>
          <w:marBottom w:val="0"/>
          <w:divBdr>
            <w:top w:val="none" w:sz="0" w:space="0" w:color="auto"/>
            <w:left w:val="none" w:sz="0" w:space="0" w:color="auto"/>
            <w:bottom w:val="none" w:sz="0" w:space="0" w:color="auto"/>
            <w:right w:val="none" w:sz="0" w:space="0" w:color="auto"/>
          </w:divBdr>
        </w:div>
        <w:div w:id="84956140">
          <w:marLeft w:val="480"/>
          <w:marRight w:val="0"/>
          <w:marTop w:val="0"/>
          <w:marBottom w:val="0"/>
          <w:divBdr>
            <w:top w:val="none" w:sz="0" w:space="0" w:color="auto"/>
            <w:left w:val="none" w:sz="0" w:space="0" w:color="auto"/>
            <w:bottom w:val="none" w:sz="0" w:space="0" w:color="auto"/>
            <w:right w:val="none" w:sz="0" w:space="0" w:color="auto"/>
          </w:divBdr>
        </w:div>
        <w:div w:id="512379346">
          <w:marLeft w:val="480"/>
          <w:marRight w:val="0"/>
          <w:marTop w:val="0"/>
          <w:marBottom w:val="0"/>
          <w:divBdr>
            <w:top w:val="none" w:sz="0" w:space="0" w:color="auto"/>
            <w:left w:val="none" w:sz="0" w:space="0" w:color="auto"/>
            <w:bottom w:val="none" w:sz="0" w:space="0" w:color="auto"/>
            <w:right w:val="none" w:sz="0" w:space="0" w:color="auto"/>
          </w:divBdr>
        </w:div>
        <w:div w:id="251938798">
          <w:marLeft w:val="480"/>
          <w:marRight w:val="0"/>
          <w:marTop w:val="0"/>
          <w:marBottom w:val="0"/>
          <w:divBdr>
            <w:top w:val="none" w:sz="0" w:space="0" w:color="auto"/>
            <w:left w:val="none" w:sz="0" w:space="0" w:color="auto"/>
            <w:bottom w:val="none" w:sz="0" w:space="0" w:color="auto"/>
            <w:right w:val="none" w:sz="0" w:space="0" w:color="auto"/>
          </w:divBdr>
        </w:div>
        <w:div w:id="22681735">
          <w:marLeft w:val="480"/>
          <w:marRight w:val="0"/>
          <w:marTop w:val="0"/>
          <w:marBottom w:val="0"/>
          <w:divBdr>
            <w:top w:val="none" w:sz="0" w:space="0" w:color="auto"/>
            <w:left w:val="none" w:sz="0" w:space="0" w:color="auto"/>
            <w:bottom w:val="none" w:sz="0" w:space="0" w:color="auto"/>
            <w:right w:val="none" w:sz="0" w:space="0" w:color="auto"/>
          </w:divBdr>
        </w:div>
        <w:div w:id="134031544">
          <w:marLeft w:val="480"/>
          <w:marRight w:val="0"/>
          <w:marTop w:val="0"/>
          <w:marBottom w:val="0"/>
          <w:divBdr>
            <w:top w:val="none" w:sz="0" w:space="0" w:color="auto"/>
            <w:left w:val="none" w:sz="0" w:space="0" w:color="auto"/>
            <w:bottom w:val="none" w:sz="0" w:space="0" w:color="auto"/>
            <w:right w:val="none" w:sz="0" w:space="0" w:color="auto"/>
          </w:divBdr>
        </w:div>
        <w:div w:id="1080904755">
          <w:marLeft w:val="480"/>
          <w:marRight w:val="0"/>
          <w:marTop w:val="0"/>
          <w:marBottom w:val="0"/>
          <w:divBdr>
            <w:top w:val="none" w:sz="0" w:space="0" w:color="auto"/>
            <w:left w:val="none" w:sz="0" w:space="0" w:color="auto"/>
            <w:bottom w:val="none" w:sz="0" w:space="0" w:color="auto"/>
            <w:right w:val="none" w:sz="0" w:space="0" w:color="auto"/>
          </w:divBdr>
        </w:div>
        <w:div w:id="1473600481">
          <w:marLeft w:val="480"/>
          <w:marRight w:val="0"/>
          <w:marTop w:val="0"/>
          <w:marBottom w:val="0"/>
          <w:divBdr>
            <w:top w:val="none" w:sz="0" w:space="0" w:color="auto"/>
            <w:left w:val="none" w:sz="0" w:space="0" w:color="auto"/>
            <w:bottom w:val="none" w:sz="0" w:space="0" w:color="auto"/>
            <w:right w:val="none" w:sz="0" w:space="0" w:color="auto"/>
          </w:divBdr>
        </w:div>
        <w:div w:id="1536119916">
          <w:marLeft w:val="480"/>
          <w:marRight w:val="0"/>
          <w:marTop w:val="0"/>
          <w:marBottom w:val="0"/>
          <w:divBdr>
            <w:top w:val="none" w:sz="0" w:space="0" w:color="auto"/>
            <w:left w:val="none" w:sz="0" w:space="0" w:color="auto"/>
            <w:bottom w:val="none" w:sz="0" w:space="0" w:color="auto"/>
            <w:right w:val="none" w:sz="0" w:space="0" w:color="auto"/>
          </w:divBdr>
        </w:div>
        <w:div w:id="1462649287">
          <w:marLeft w:val="480"/>
          <w:marRight w:val="0"/>
          <w:marTop w:val="0"/>
          <w:marBottom w:val="0"/>
          <w:divBdr>
            <w:top w:val="none" w:sz="0" w:space="0" w:color="auto"/>
            <w:left w:val="none" w:sz="0" w:space="0" w:color="auto"/>
            <w:bottom w:val="none" w:sz="0" w:space="0" w:color="auto"/>
            <w:right w:val="none" w:sz="0" w:space="0" w:color="auto"/>
          </w:divBdr>
        </w:div>
        <w:div w:id="103504313">
          <w:marLeft w:val="480"/>
          <w:marRight w:val="0"/>
          <w:marTop w:val="0"/>
          <w:marBottom w:val="0"/>
          <w:divBdr>
            <w:top w:val="none" w:sz="0" w:space="0" w:color="auto"/>
            <w:left w:val="none" w:sz="0" w:space="0" w:color="auto"/>
            <w:bottom w:val="none" w:sz="0" w:space="0" w:color="auto"/>
            <w:right w:val="none" w:sz="0" w:space="0" w:color="auto"/>
          </w:divBdr>
        </w:div>
        <w:div w:id="807868317">
          <w:marLeft w:val="480"/>
          <w:marRight w:val="0"/>
          <w:marTop w:val="0"/>
          <w:marBottom w:val="0"/>
          <w:divBdr>
            <w:top w:val="none" w:sz="0" w:space="0" w:color="auto"/>
            <w:left w:val="none" w:sz="0" w:space="0" w:color="auto"/>
            <w:bottom w:val="none" w:sz="0" w:space="0" w:color="auto"/>
            <w:right w:val="none" w:sz="0" w:space="0" w:color="auto"/>
          </w:divBdr>
        </w:div>
        <w:div w:id="1776054193">
          <w:marLeft w:val="480"/>
          <w:marRight w:val="0"/>
          <w:marTop w:val="0"/>
          <w:marBottom w:val="0"/>
          <w:divBdr>
            <w:top w:val="none" w:sz="0" w:space="0" w:color="auto"/>
            <w:left w:val="none" w:sz="0" w:space="0" w:color="auto"/>
            <w:bottom w:val="none" w:sz="0" w:space="0" w:color="auto"/>
            <w:right w:val="none" w:sz="0" w:space="0" w:color="auto"/>
          </w:divBdr>
        </w:div>
        <w:div w:id="338629552">
          <w:marLeft w:val="480"/>
          <w:marRight w:val="0"/>
          <w:marTop w:val="0"/>
          <w:marBottom w:val="0"/>
          <w:divBdr>
            <w:top w:val="none" w:sz="0" w:space="0" w:color="auto"/>
            <w:left w:val="none" w:sz="0" w:space="0" w:color="auto"/>
            <w:bottom w:val="none" w:sz="0" w:space="0" w:color="auto"/>
            <w:right w:val="none" w:sz="0" w:space="0" w:color="auto"/>
          </w:divBdr>
        </w:div>
        <w:div w:id="1471902954">
          <w:marLeft w:val="480"/>
          <w:marRight w:val="0"/>
          <w:marTop w:val="0"/>
          <w:marBottom w:val="0"/>
          <w:divBdr>
            <w:top w:val="none" w:sz="0" w:space="0" w:color="auto"/>
            <w:left w:val="none" w:sz="0" w:space="0" w:color="auto"/>
            <w:bottom w:val="none" w:sz="0" w:space="0" w:color="auto"/>
            <w:right w:val="none" w:sz="0" w:space="0" w:color="auto"/>
          </w:divBdr>
        </w:div>
        <w:div w:id="1433360020">
          <w:marLeft w:val="480"/>
          <w:marRight w:val="0"/>
          <w:marTop w:val="0"/>
          <w:marBottom w:val="0"/>
          <w:divBdr>
            <w:top w:val="none" w:sz="0" w:space="0" w:color="auto"/>
            <w:left w:val="none" w:sz="0" w:space="0" w:color="auto"/>
            <w:bottom w:val="none" w:sz="0" w:space="0" w:color="auto"/>
            <w:right w:val="none" w:sz="0" w:space="0" w:color="auto"/>
          </w:divBdr>
        </w:div>
        <w:div w:id="429471350">
          <w:marLeft w:val="480"/>
          <w:marRight w:val="0"/>
          <w:marTop w:val="0"/>
          <w:marBottom w:val="0"/>
          <w:divBdr>
            <w:top w:val="none" w:sz="0" w:space="0" w:color="auto"/>
            <w:left w:val="none" w:sz="0" w:space="0" w:color="auto"/>
            <w:bottom w:val="none" w:sz="0" w:space="0" w:color="auto"/>
            <w:right w:val="none" w:sz="0" w:space="0" w:color="auto"/>
          </w:divBdr>
        </w:div>
        <w:div w:id="1766149092">
          <w:marLeft w:val="480"/>
          <w:marRight w:val="0"/>
          <w:marTop w:val="0"/>
          <w:marBottom w:val="0"/>
          <w:divBdr>
            <w:top w:val="none" w:sz="0" w:space="0" w:color="auto"/>
            <w:left w:val="none" w:sz="0" w:space="0" w:color="auto"/>
            <w:bottom w:val="none" w:sz="0" w:space="0" w:color="auto"/>
            <w:right w:val="none" w:sz="0" w:space="0" w:color="auto"/>
          </w:divBdr>
        </w:div>
        <w:div w:id="29843368">
          <w:marLeft w:val="480"/>
          <w:marRight w:val="0"/>
          <w:marTop w:val="0"/>
          <w:marBottom w:val="0"/>
          <w:divBdr>
            <w:top w:val="none" w:sz="0" w:space="0" w:color="auto"/>
            <w:left w:val="none" w:sz="0" w:space="0" w:color="auto"/>
            <w:bottom w:val="none" w:sz="0" w:space="0" w:color="auto"/>
            <w:right w:val="none" w:sz="0" w:space="0" w:color="auto"/>
          </w:divBdr>
        </w:div>
        <w:div w:id="1722512136">
          <w:marLeft w:val="480"/>
          <w:marRight w:val="0"/>
          <w:marTop w:val="0"/>
          <w:marBottom w:val="0"/>
          <w:divBdr>
            <w:top w:val="none" w:sz="0" w:space="0" w:color="auto"/>
            <w:left w:val="none" w:sz="0" w:space="0" w:color="auto"/>
            <w:bottom w:val="none" w:sz="0" w:space="0" w:color="auto"/>
            <w:right w:val="none" w:sz="0" w:space="0" w:color="auto"/>
          </w:divBdr>
        </w:div>
        <w:div w:id="490292680">
          <w:marLeft w:val="480"/>
          <w:marRight w:val="0"/>
          <w:marTop w:val="0"/>
          <w:marBottom w:val="0"/>
          <w:divBdr>
            <w:top w:val="none" w:sz="0" w:space="0" w:color="auto"/>
            <w:left w:val="none" w:sz="0" w:space="0" w:color="auto"/>
            <w:bottom w:val="none" w:sz="0" w:space="0" w:color="auto"/>
            <w:right w:val="none" w:sz="0" w:space="0" w:color="auto"/>
          </w:divBdr>
        </w:div>
        <w:div w:id="372080067">
          <w:marLeft w:val="480"/>
          <w:marRight w:val="0"/>
          <w:marTop w:val="0"/>
          <w:marBottom w:val="0"/>
          <w:divBdr>
            <w:top w:val="none" w:sz="0" w:space="0" w:color="auto"/>
            <w:left w:val="none" w:sz="0" w:space="0" w:color="auto"/>
            <w:bottom w:val="none" w:sz="0" w:space="0" w:color="auto"/>
            <w:right w:val="none" w:sz="0" w:space="0" w:color="auto"/>
          </w:divBdr>
        </w:div>
        <w:div w:id="1642153820">
          <w:marLeft w:val="480"/>
          <w:marRight w:val="0"/>
          <w:marTop w:val="0"/>
          <w:marBottom w:val="0"/>
          <w:divBdr>
            <w:top w:val="none" w:sz="0" w:space="0" w:color="auto"/>
            <w:left w:val="none" w:sz="0" w:space="0" w:color="auto"/>
            <w:bottom w:val="none" w:sz="0" w:space="0" w:color="auto"/>
            <w:right w:val="none" w:sz="0" w:space="0" w:color="auto"/>
          </w:divBdr>
        </w:div>
        <w:div w:id="660429563">
          <w:marLeft w:val="480"/>
          <w:marRight w:val="0"/>
          <w:marTop w:val="0"/>
          <w:marBottom w:val="0"/>
          <w:divBdr>
            <w:top w:val="none" w:sz="0" w:space="0" w:color="auto"/>
            <w:left w:val="none" w:sz="0" w:space="0" w:color="auto"/>
            <w:bottom w:val="none" w:sz="0" w:space="0" w:color="auto"/>
            <w:right w:val="none" w:sz="0" w:space="0" w:color="auto"/>
          </w:divBdr>
        </w:div>
        <w:div w:id="1610431269">
          <w:marLeft w:val="480"/>
          <w:marRight w:val="0"/>
          <w:marTop w:val="0"/>
          <w:marBottom w:val="0"/>
          <w:divBdr>
            <w:top w:val="none" w:sz="0" w:space="0" w:color="auto"/>
            <w:left w:val="none" w:sz="0" w:space="0" w:color="auto"/>
            <w:bottom w:val="none" w:sz="0" w:space="0" w:color="auto"/>
            <w:right w:val="none" w:sz="0" w:space="0" w:color="auto"/>
          </w:divBdr>
        </w:div>
        <w:div w:id="341781682">
          <w:marLeft w:val="480"/>
          <w:marRight w:val="0"/>
          <w:marTop w:val="0"/>
          <w:marBottom w:val="0"/>
          <w:divBdr>
            <w:top w:val="none" w:sz="0" w:space="0" w:color="auto"/>
            <w:left w:val="none" w:sz="0" w:space="0" w:color="auto"/>
            <w:bottom w:val="none" w:sz="0" w:space="0" w:color="auto"/>
            <w:right w:val="none" w:sz="0" w:space="0" w:color="auto"/>
          </w:divBdr>
        </w:div>
        <w:div w:id="1346903734">
          <w:marLeft w:val="480"/>
          <w:marRight w:val="0"/>
          <w:marTop w:val="0"/>
          <w:marBottom w:val="0"/>
          <w:divBdr>
            <w:top w:val="none" w:sz="0" w:space="0" w:color="auto"/>
            <w:left w:val="none" w:sz="0" w:space="0" w:color="auto"/>
            <w:bottom w:val="none" w:sz="0" w:space="0" w:color="auto"/>
            <w:right w:val="none" w:sz="0" w:space="0" w:color="auto"/>
          </w:divBdr>
        </w:div>
        <w:div w:id="1254239319">
          <w:marLeft w:val="480"/>
          <w:marRight w:val="0"/>
          <w:marTop w:val="0"/>
          <w:marBottom w:val="0"/>
          <w:divBdr>
            <w:top w:val="none" w:sz="0" w:space="0" w:color="auto"/>
            <w:left w:val="none" w:sz="0" w:space="0" w:color="auto"/>
            <w:bottom w:val="none" w:sz="0" w:space="0" w:color="auto"/>
            <w:right w:val="none" w:sz="0" w:space="0" w:color="auto"/>
          </w:divBdr>
        </w:div>
        <w:div w:id="388191580">
          <w:marLeft w:val="480"/>
          <w:marRight w:val="0"/>
          <w:marTop w:val="0"/>
          <w:marBottom w:val="0"/>
          <w:divBdr>
            <w:top w:val="none" w:sz="0" w:space="0" w:color="auto"/>
            <w:left w:val="none" w:sz="0" w:space="0" w:color="auto"/>
            <w:bottom w:val="none" w:sz="0" w:space="0" w:color="auto"/>
            <w:right w:val="none" w:sz="0" w:space="0" w:color="auto"/>
          </w:divBdr>
        </w:div>
        <w:div w:id="1018848605">
          <w:marLeft w:val="480"/>
          <w:marRight w:val="0"/>
          <w:marTop w:val="0"/>
          <w:marBottom w:val="0"/>
          <w:divBdr>
            <w:top w:val="none" w:sz="0" w:space="0" w:color="auto"/>
            <w:left w:val="none" w:sz="0" w:space="0" w:color="auto"/>
            <w:bottom w:val="none" w:sz="0" w:space="0" w:color="auto"/>
            <w:right w:val="none" w:sz="0" w:space="0" w:color="auto"/>
          </w:divBdr>
        </w:div>
        <w:div w:id="912660024">
          <w:marLeft w:val="480"/>
          <w:marRight w:val="0"/>
          <w:marTop w:val="0"/>
          <w:marBottom w:val="0"/>
          <w:divBdr>
            <w:top w:val="none" w:sz="0" w:space="0" w:color="auto"/>
            <w:left w:val="none" w:sz="0" w:space="0" w:color="auto"/>
            <w:bottom w:val="none" w:sz="0" w:space="0" w:color="auto"/>
            <w:right w:val="none" w:sz="0" w:space="0" w:color="auto"/>
          </w:divBdr>
        </w:div>
        <w:div w:id="64686649">
          <w:marLeft w:val="480"/>
          <w:marRight w:val="0"/>
          <w:marTop w:val="0"/>
          <w:marBottom w:val="0"/>
          <w:divBdr>
            <w:top w:val="none" w:sz="0" w:space="0" w:color="auto"/>
            <w:left w:val="none" w:sz="0" w:space="0" w:color="auto"/>
            <w:bottom w:val="none" w:sz="0" w:space="0" w:color="auto"/>
            <w:right w:val="none" w:sz="0" w:space="0" w:color="auto"/>
          </w:divBdr>
        </w:div>
        <w:div w:id="653068582">
          <w:marLeft w:val="480"/>
          <w:marRight w:val="0"/>
          <w:marTop w:val="0"/>
          <w:marBottom w:val="0"/>
          <w:divBdr>
            <w:top w:val="none" w:sz="0" w:space="0" w:color="auto"/>
            <w:left w:val="none" w:sz="0" w:space="0" w:color="auto"/>
            <w:bottom w:val="none" w:sz="0" w:space="0" w:color="auto"/>
            <w:right w:val="none" w:sz="0" w:space="0" w:color="auto"/>
          </w:divBdr>
        </w:div>
        <w:div w:id="118574001">
          <w:marLeft w:val="480"/>
          <w:marRight w:val="0"/>
          <w:marTop w:val="0"/>
          <w:marBottom w:val="0"/>
          <w:divBdr>
            <w:top w:val="none" w:sz="0" w:space="0" w:color="auto"/>
            <w:left w:val="none" w:sz="0" w:space="0" w:color="auto"/>
            <w:bottom w:val="none" w:sz="0" w:space="0" w:color="auto"/>
            <w:right w:val="none" w:sz="0" w:space="0" w:color="auto"/>
          </w:divBdr>
        </w:div>
        <w:div w:id="1482118311">
          <w:marLeft w:val="480"/>
          <w:marRight w:val="0"/>
          <w:marTop w:val="0"/>
          <w:marBottom w:val="0"/>
          <w:divBdr>
            <w:top w:val="none" w:sz="0" w:space="0" w:color="auto"/>
            <w:left w:val="none" w:sz="0" w:space="0" w:color="auto"/>
            <w:bottom w:val="none" w:sz="0" w:space="0" w:color="auto"/>
            <w:right w:val="none" w:sz="0" w:space="0" w:color="auto"/>
          </w:divBdr>
        </w:div>
        <w:div w:id="623117352">
          <w:marLeft w:val="480"/>
          <w:marRight w:val="0"/>
          <w:marTop w:val="0"/>
          <w:marBottom w:val="0"/>
          <w:divBdr>
            <w:top w:val="none" w:sz="0" w:space="0" w:color="auto"/>
            <w:left w:val="none" w:sz="0" w:space="0" w:color="auto"/>
            <w:bottom w:val="none" w:sz="0" w:space="0" w:color="auto"/>
            <w:right w:val="none" w:sz="0" w:space="0" w:color="auto"/>
          </w:divBdr>
        </w:div>
        <w:div w:id="117915502">
          <w:marLeft w:val="480"/>
          <w:marRight w:val="0"/>
          <w:marTop w:val="0"/>
          <w:marBottom w:val="0"/>
          <w:divBdr>
            <w:top w:val="none" w:sz="0" w:space="0" w:color="auto"/>
            <w:left w:val="none" w:sz="0" w:space="0" w:color="auto"/>
            <w:bottom w:val="none" w:sz="0" w:space="0" w:color="auto"/>
            <w:right w:val="none" w:sz="0" w:space="0" w:color="auto"/>
          </w:divBdr>
        </w:div>
        <w:div w:id="1809200931">
          <w:marLeft w:val="480"/>
          <w:marRight w:val="0"/>
          <w:marTop w:val="0"/>
          <w:marBottom w:val="0"/>
          <w:divBdr>
            <w:top w:val="none" w:sz="0" w:space="0" w:color="auto"/>
            <w:left w:val="none" w:sz="0" w:space="0" w:color="auto"/>
            <w:bottom w:val="none" w:sz="0" w:space="0" w:color="auto"/>
            <w:right w:val="none" w:sz="0" w:space="0" w:color="auto"/>
          </w:divBdr>
        </w:div>
        <w:div w:id="1695424038">
          <w:marLeft w:val="480"/>
          <w:marRight w:val="0"/>
          <w:marTop w:val="0"/>
          <w:marBottom w:val="0"/>
          <w:divBdr>
            <w:top w:val="none" w:sz="0" w:space="0" w:color="auto"/>
            <w:left w:val="none" w:sz="0" w:space="0" w:color="auto"/>
            <w:bottom w:val="none" w:sz="0" w:space="0" w:color="auto"/>
            <w:right w:val="none" w:sz="0" w:space="0" w:color="auto"/>
          </w:divBdr>
        </w:div>
        <w:div w:id="465397737">
          <w:marLeft w:val="480"/>
          <w:marRight w:val="0"/>
          <w:marTop w:val="0"/>
          <w:marBottom w:val="0"/>
          <w:divBdr>
            <w:top w:val="none" w:sz="0" w:space="0" w:color="auto"/>
            <w:left w:val="none" w:sz="0" w:space="0" w:color="auto"/>
            <w:bottom w:val="none" w:sz="0" w:space="0" w:color="auto"/>
            <w:right w:val="none" w:sz="0" w:space="0" w:color="auto"/>
          </w:divBdr>
        </w:div>
        <w:div w:id="135495327">
          <w:marLeft w:val="480"/>
          <w:marRight w:val="0"/>
          <w:marTop w:val="0"/>
          <w:marBottom w:val="0"/>
          <w:divBdr>
            <w:top w:val="none" w:sz="0" w:space="0" w:color="auto"/>
            <w:left w:val="none" w:sz="0" w:space="0" w:color="auto"/>
            <w:bottom w:val="none" w:sz="0" w:space="0" w:color="auto"/>
            <w:right w:val="none" w:sz="0" w:space="0" w:color="auto"/>
          </w:divBdr>
        </w:div>
        <w:div w:id="1028334525">
          <w:marLeft w:val="480"/>
          <w:marRight w:val="0"/>
          <w:marTop w:val="0"/>
          <w:marBottom w:val="0"/>
          <w:divBdr>
            <w:top w:val="none" w:sz="0" w:space="0" w:color="auto"/>
            <w:left w:val="none" w:sz="0" w:space="0" w:color="auto"/>
            <w:bottom w:val="none" w:sz="0" w:space="0" w:color="auto"/>
            <w:right w:val="none" w:sz="0" w:space="0" w:color="auto"/>
          </w:divBdr>
        </w:div>
        <w:div w:id="569391833">
          <w:marLeft w:val="480"/>
          <w:marRight w:val="0"/>
          <w:marTop w:val="0"/>
          <w:marBottom w:val="0"/>
          <w:divBdr>
            <w:top w:val="none" w:sz="0" w:space="0" w:color="auto"/>
            <w:left w:val="none" w:sz="0" w:space="0" w:color="auto"/>
            <w:bottom w:val="none" w:sz="0" w:space="0" w:color="auto"/>
            <w:right w:val="none" w:sz="0" w:space="0" w:color="auto"/>
          </w:divBdr>
        </w:div>
        <w:div w:id="986478280">
          <w:marLeft w:val="480"/>
          <w:marRight w:val="0"/>
          <w:marTop w:val="0"/>
          <w:marBottom w:val="0"/>
          <w:divBdr>
            <w:top w:val="none" w:sz="0" w:space="0" w:color="auto"/>
            <w:left w:val="none" w:sz="0" w:space="0" w:color="auto"/>
            <w:bottom w:val="none" w:sz="0" w:space="0" w:color="auto"/>
            <w:right w:val="none" w:sz="0" w:space="0" w:color="auto"/>
          </w:divBdr>
        </w:div>
        <w:div w:id="2077587205">
          <w:marLeft w:val="480"/>
          <w:marRight w:val="0"/>
          <w:marTop w:val="0"/>
          <w:marBottom w:val="0"/>
          <w:divBdr>
            <w:top w:val="none" w:sz="0" w:space="0" w:color="auto"/>
            <w:left w:val="none" w:sz="0" w:space="0" w:color="auto"/>
            <w:bottom w:val="none" w:sz="0" w:space="0" w:color="auto"/>
            <w:right w:val="none" w:sz="0" w:space="0" w:color="auto"/>
          </w:divBdr>
        </w:div>
        <w:div w:id="693504913">
          <w:marLeft w:val="480"/>
          <w:marRight w:val="0"/>
          <w:marTop w:val="0"/>
          <w:marBottom w:val="0"/>
          <w:divBdr>
            <w:top w:val="none" w:sz="0" w:space="0" w:color="auto"/>
            <w:left w:val="none" w:sz="0" w:space="0" w:color="auto"/>
            <w:bottom w:val="none" w:sz="0" w:space="0" w:color="auto"/>
            <w:right w:val="none" w:sz="0" w:space="0" w:color="auto"/>
          </w:divBdr>
        </w:div>
        <w:div w:id="1061443499">
          <w:marLeft w:val="480"/>
          <w:marRight w:val="0"/>
          <w:marTop w:val="0"/>
          <w:marBottom w:val="0"/>
          <w:divBdr>
            <w:top w:val="none" w:sz="0" w:space="0" w:color="auto"/>
            <w:left w:val="none" w:sz="0" w:space="0" w:color="auto"/>
            <w:bottom w:val="none" w:sz="0" w:space="0" w:color="auto"/>
            <w:right w:val="none" w:sz="0" w:space="0" w:color="auto"/>
          </w:divBdr>
        </w:div>
        <w:div w:id="1777359285">
          <w:marLeft w:val="480"/>
          <w:marRight w:val="0"/>
          <w:marTop w:val="0"/>
          <w:marBottom w:val="0"/>
          <w:divBdr>
            <w:top w:val="none" w:sz="0" w:space="0" w:color="auto"/>
            <w:left w:val="none" w:sz="0" w:space="0" w:color="auto"/>
            <w:bottom w:val="none" w:sz="0" w:space="0" w:color="auto"/>
            <w:right w:val="none" w:sz="0" w:space="0" w:color="auto"/>
          </w:divBdr>
        </w:div>
        <w:div w:id="523057339">
          <w:marLeft w:val="480"/>
          <w:marRight w:val="0"/>
          <w:marTop w:val="0"/>
          <w:marBottom w:val="0"/>
          <w:divBdr>
            <w:top w:val="none" w:sz="0" w:space="0" w:color="auto"/>
            <w:left w:val="none" w:sz="0" w:space="0" w:color="auto"/>
            <w:bottom w:val="none" w:sz="0" w:space="0" w:color="auto"/>
            <w:right w:val="none" w:sz="0" w:space="0" w:color="auto"/>
          </w:divBdr>
        </w:div>
        <w:div w:id="2140145905">
          <w:marLeft w:val="480"/>
          <w:marRight w:val="0"/>
          <w:marTop w:val="0"/>
          <w:marBottom w:val="0"/>
          <w:divBdr>
            <w:top w:val="none" w:sz="0" w:space="0" w:color="auto"/>
            <w:left w:val="none" w:sz="0" w:space="0" w:color="auto"/>
            <w:bottom w:val="none" w:sz="0" w:space="0" w:color="auto"/>
            <w:right w:val="none" w:sz="0" w:space="0" w:color="auto"/>
          </w:divBdr>
        </w:div>
        <w:div w:id="518812957">
          <w:marLeft w:val="480"/>
          <w:marRight w:val="0"/>
          <w:marTop w:val="0"/>
          <w:marBottom w:val="0"/>
          <w:divBdr>
            <w:top w:val="none" w:sz="0" w:space="0" w:color="auto"/>
            <w:left w:val="none" w:sz="0" w:space="0" w:color="auto"/>
            <w:bottom w:val="none" w:sz="0" w:space="0" w:color="auto"/>
            <w:right w:val="none" w:sz="0" w:space="0" w:color="auto"/>
          </w:divBdr>
        </w:div>
        <w:div w:id="314460149">
          <w:marLeft w:val="480"/>
          <w:marRight w:val="0"/>
          <w:marTop w:val="0"/>
          <w:marBottom w:val="0"/>
          <w:divBdr>
            <w:top w:val="none" w:sz="0" w:space="0" w:color="auto"/>
            <w:left w:val="none" w:sz="0" w:space="0" w:color="auto"/>
            <w:bottom w:val="none" w:sz="0" w:space="0" w:color="auto"/>
            <w:right w:val="none" w:sz="0" w:space="0" w:color="auto"/>
          </w:divBdr>
        </w:div>
        <w:div w:id="355473278">
          <w:marLeft w:val="480"/>
          <w:marRight w:val="0"/>
          <w:marTop w:val="0"/>
          <w:marBottom w:val="0"/>
          <w:divBdr>
            <w:top w:val="none" w:sz="0" w:space="0" w:color="auto"/>
            <w:left w:val="none" w:sz="0" w:space="0" w:color="auto"/>
            <w:bottom w:val="none" w:sz="0" w:space="0" w:color="auto"/>
            <w:right w:val="none" w:sz="0" w:space="0" w:color="auto"/>
          </w:divBdr>
        </w:div>
        <w:div w:id="1314219034">
          <w:marLeft w:val="480"/>
          <w:marRight w:val="0"/>
          <w:marTop w:val="0"/>
          <w:marBottom w:val="0"/>
          <w:divBdr>
            <w:top w:val="none" w:sz="0" w:space="0" w:color="auto"/>
            <w:left w:val="none" w:sz="0" w:space="0" w:color="auto"/>
            <w:bottom w:val="none" w:sz="0" w:space="0" w:color="auto"/>
            <w:right w:val="none" w:sz="0" w:space="0" w:color="auto"/>
          </w:divBdr>
        </w:div>
        <w:div w:id="1397780858">
          <w:marLeft w:val="480"/>
          <w:marRight w:val="0"/>
          <w:marTop w:val="0"/>
          <w:marBottom w:val="0"/>
          <w:divBdr>
            <w:top w:val="none" w:sz="0" w:space="0" w:color="auto"/>
            <w:left w:val="none" w:sz="0" w:space="0" w:color="auto"/>
            <w:bottom w:val="none" w:sz="0" w:space="0" w:color="auto"/>
            <w:right w:val="none" w:sz="0" w:space="0" w:color="auto"/>
          </w:divBdr>
        </w:div>
        <w:div w:id="187334204">
          <w:marLeft w:val="480"/>
          <w:marRight w:val="0"/>
          <w:marTop w:val="0"/>
          <w:marBottom w:val="0"/>
          <w:divBdr>
            <w:top w:val="none" w:sz="0" w:space="0" w:color="auto"/>
            <w:left w:val="none" w:sz="0" w:space="0" w:color="auto"/>
            <w:bottom w:val="none" w:sz="0" w:space="0" w:color="auto"/>
            <w:right w:val="none" w:sz="0" w:space="0" w:color="auto"/>
          </w:divBdr>
        </w:div>
        <w:div w:id="1600985707">
          <w:marLeft w:val="480"/>
          <w:marRight w:val="0"/>
          <w:marTop w:val="0"/>
          <w:marBottom w:val="0"/>
          <w:divBdr>
            <w:top w:val="none" w:sz="0" w:space="0" w:color="auto"/>
            <w:left w:val="none" w:sz="0" w:space="0" w:color="auto"/>
            <w:bottom w:val="none" w:sz="0" w:space="0" w:color="auto"/>
            <w:right w:val="none" w:sz="0" w:space="0" w:color="auto"/>
          </w:divBdr>
        </w:div>
        <w:div w:id="397942059">
          <w:marLeft w:val="480"/>
          <w:marRight w:val="0"/>
          <w:marTop w:val="0"/>
          <w:marBottom w:val="0"/>
          <w:divBdr>
            <w:top w:val="none" w:sz="0" w:space="0" w:color="auto"/>
            <w:left w:val="none" w:sz="0" w:space="0" w:color="auto"/>
            <w:bottom w:val="none" w:sz="0" w:space="0" w:color="auto"/>
            <w:right w:val="none" w:sz="0" w:space="0" w:color="auto"/>
          </w:divBdr>
        </w:div>
        <w:div w:id="278604820">
          <w:marLeft w:val="480"/>
          <w:marRight w:val="0"/>
          <w:marTop w:val="0"/>
          <w:marBottom w:val="0"/>
          <w:divBdr>
            <w:top w:val="none" w:sz="0" w:space="0" w:color="auto"/>
            <w:left w:val="none" w:sz="0" w:space="0" w:color="auto"/>
            <w:bottom w:val="none" w:sz="0" w:space="0" w:color="auto"/>
            <w:right w:val="none" w:sz="0" w:space="0" w:color="auto"/>
          </w:divBdr>
        </w:div>
        <w:div w:id="246690760">
          <w:marLeft w:val="480"/>
          <w:marRight w:val="0"/>
          <w:marTop w:val="0"/>
          <w:marBottom w:val="0"/>
          <w:divBdr>
            <w:top w:val="none" w:sz="0" w:space="0" w:color="auto"/>
            <w:left w:val="none" w:sz="0" w:space="0" w:color="auto"/>
            <w:bottom w:val="none" w:sz="0" w:space="0" w:color="auto"/>
            <w:right w:val="none" w:sz="0" w:space="0" w:color="auto"/>
          </w:divBdr>
        </w:div>
        <w:div w:id="308098745">
          <w:marLeft w:val="480"/>
          <w:marRight w:val="0"/>
          <w:marTop w:val="0"/>
          <w:marBottom w:val="0"/>
          <w:divBdr>
            <w:top w:val="none" w:sz="0" w:space="0" w:color="auto"/>
            <w:left w:val="none" w:sz="0" w:space="0" w:color="auto"/>
            <w:bottom w:val="none" w:sz="0" w:space="0" w:color="auto"/>
            <w:right w:val="none" w:sz="0" w:space="0" w:color="auto"/>
          </w:divBdr>
        </w:div>
        <w:div w:id="2038658510">
          <w:marLeft w:val="480"/>
          <w:marRight w:val="0"/>
          <w:marTop w:val="0"/>
          <w:marBottom w:val="0"/>
          <w:divBdr>
            <w:top w:val="none" w:sz="0" w:space="0" w:color="auto"/>
            <w:left w:val="none" w:sz="0" w:space="0" w:color="auto"/>
            <w:bottom w:val="none" w:sz="0" w:space="0" w:color="auto"/>
            <w:right w:val="none" w:sz="0" w:space="0" w:color="auto"/>
          </w:divBdr>
        </w:div>
        <w:div w:id="234553354">
          <w:marLeft w:val="480"/>
          <w:marRight w:val="0"/>
          <w:marTop w:val="0"/>
          <w:marBottom w:val="0"/>
          <w:divBdr>
            <w:top w:val="none" w:sz="0" w:space="0" w:color="auto"/>
            <w:left w:val="none" w:sz="0" w:space="0" w:color="auto"/>
            <w:bottom w:val="none" w:sz="0" w:space="0" w:color="auto"/>
            <w:right w:val="none" w:sz="0" w:space="0" w:color="auto"/>
          </w:divBdr>
        </w:div>
        <w:div w:id="1972200464">
          <w:marLeft w:val="480"/>
          <w:marRight w:val="0"/>
          <w:marTop w:val="0"/>
          <w:marBottom w:val="0"/>
          <w:divBdr>
            <w:top w:val="none" w:sz="0" w:space="0" w:color="auto"/>
            <w:left w:val="none" w:sz="0" w:space="0" w:color="auto"/>
            <w:bottom w:val="none" w:sz="0" w:space="0" w:color="auto"/>
            <w:right w:val="none" w:sz="0" w:space="0" w:color="auto"/>
          </w:divBdr>
        </w:div>
        <w:div w:id="1458571126">
          <w:marLeft w:val="480"/>
          <w:marRight w:val="0"/>
          <w:marTop w:val="0"/>
          <w:marBottom w:val="0"/>
          <w:divBdr>
            <w:top w:val="none" w:sz="0" w:space="0" w:color="auto"/>
            <w:left w:val="none" w:sz="0" w:space="0" w:color="auto"/>
            <w:bottom w:val="none" w:sz="0" w:space="0" w:color="auto"/>
            <w:right w:val="none" w:sz="0" w:space="0" w:color="auto"/>
          </w:divBdr>
        </w:div>
        <w:div w:id="1022392313">
          <w:marLeft w:val="480"/>
          <w:marRight w:val="0"/>
          <w:marTop w:val="0"/>
          <w:marBottom w:val="0"/>
          <w:divBdr>
            <w:top w:val="none" w:sz="0" w:space="0" w:color="auto"/>
            <w:left w:val="none" w:sz="0" w:space="0" w:color="auto"/>
            <w:bottom w:val="none" w:sz="0" w:space="0" w:color="auto"/>
            <w:right w:val="none" w:sz="0" w:space="0" w:color="auto"/>
          </w:divBdr>
        </w:div>
        <w:div w:id="1186753595">
          <w:marLeft w:val="480"/>
          <w:marRight w:val="0"/>
          <w:marTop w:val="0"/>
          <w:marBottom w:val="0"/>
          <w:divBdr>
            <w:top w:val="none" w:sz="0" w:space="0" w:color="auto"/>
            <w:left w:val="none" w:sz="0" w:space="0" w:color="auto"/>
            <w:bottom w:val="none" w:sz="0" w:space="0" w:color="auto"/>
            <w:right w:val="none" w:sz="0" w:space="0" w:color="auto"/>
          </w:divBdr>
        </w:div>
        <w:div w:id="736443137">
          <w:marLeft w:val="480"/>
          <w:marRight w:val="0"/>
          <w:marTop w:val="0"/>
          <w:marBottom w:val="0"/>
          <w:divBdr>
            <w:top w:val="none" w:sz="0" w:space="0" w:color="auto"/>
            <w:left w:val="none" w:sz="0" w:space="0" w:color="auto"/>
            <w:bottom w:val="none" w:sz="0" w:space="0" w:color="auto"/>
            <w:right w:val="none" w:sz="0" w:space="0" w:color="auto"/>
          </w:divBdr>
        </w:div>
      </w:divsChild>
    </w:div>
    <w:div w:id="926965658">
      <w:bodyDiv w:val="1"/>
      <w:marLeft w:val="0"/>
      <w:marRight w:val="0"/>
      <w:marTop w:val="0"/>
      <w:marBottom w:val="0"/>
      <w:divBdr>
        <w:top w:val="none" w:sz="0" w:space="0" w:color="auto"/>
        <w:left w:val="none" w:sz="0" w:space="0" w:color="auto"/>
        <w:bottom w:val="none" w:sz="0" w:space="0" w:color="auto"/>
        <w:right w:val="none" w:sz="0" w:space="0" w:color="auto"/>
      </w:divBdr>
    </w:div>
    <w:div w:id="927540532">
      <w:bodyDiv w:val="1"/>
      <w:marLeft w:val="0"/>
      <w:marRight w:val="0"/>
      <w:marTop w:val="0"/>
      <w:marBottom w:val="0"/>
      <w:divBdr>
        <w:top w:val="none" w:sz="0" w:space="0" w:color="auto"/>
        <w:left w:val="none" w:sz="0" w:space="0" w:color="auto"/>
        <w:bottom w:val="none" w:sz="0" w:space="0" w:color="auto"/>
        <w:right w:val="none" w:sz="0" w:space="0" w:color="auto"/>
      </w:divBdr>
    </w:div>
    <w:div w:id="933515365">
      <w:bodyDiv w:val="1"/>
      <w:marLeft w:val="0"/>
      <w:marRight w:val="0"/>
      <w:marTop w:val="0"/>
      <w:marBottom w:val="0"/>
      <w:divBdr>
        <w:top w:val="none" w:sz="0" w:space="0" w:color="auto"/>
        <w:left w:val="none" w:sz="0" w:space="0" w:color="auto"/>
        <w:bottom w:val="none" w:sz="0" w:space="0" w:color="auto"/>
        <w:right w:val="none" w:sz="0" w:space="0" w:color="auto"/>
      </w:divBdr>
    </w:div>
    <w:div w:id="933855200">
      <w:bodyDiv w:val="1"/>
      <w:marLeft w:val="0"/>
      <w:marRight w:val="0"/>
      <w:marTop w:val="0"/>
      <w:marBottom w:val="0"/>
      <w:divBdr>
        <w:top w:val="none" w:sz="0" w:space="0" w:color="auto"/>
        <w:left w:val="none" w:sz="0" w:space="0" w:color="auto"/>
        <w:bottom w:val="none" w:sz="0" w:space="0" w:color="auto"/>
        <w:right w:val="none" w:sz="0" w:space="0" w:color="auto"/>
      </w:divBdr>
    </w:div>
    <w:div w:id="934359266">
      <w:bodyDiv w:val="1"/>
      <w:marLeft w:val="0"/>
      <w:marRight w:val="0"/>
      <w:marTop w:val="0"/>
      <w:marBottom w:val="0"/>
      <w:divBdr>
        <w:top w:val="none" w:sz="0" w:space="0" w:color="auto"/>
        <w:left w:val="none" w:sz="0" w:space="0" w:color="auto"/>
        <w:bottom w:val="none" w:sz="0" w:space="0" w:color="auto"/>
        <w:right w:val="none" w:sz="0" w:space="0" w:color="auto"/>
      </w:divBdr>
    </w:div>
    <w:div w:id="935405529">
      <w:bodyDiv w:val="1"/>
      <w:marLeft w:val="0"/>
      <w:marRight w:val="0"/>
      <w:marTop w:val="0"/>
      <w:marBottom w:val="0"/>
      <w:divBdr>
        <w:top w:val="none" w:sz="0" w:space="0" w:color="auto"/>
        <w:left w:val="none" w:sz="0" w:space="0" w:color="auto"/>
        <w:bottom w:val="none" w:sz="0" w:space="0" w:color="auto"/>
        <w:right w:val="none" w:sz="0" w:space="0" w:color="auto"/>
      </w:divBdr>
    </w:div>
    <w:div w:id="936904531">
      <w:bodyDiv w:val="1"/>
      <w:marLeft w:val="0"/>
      <w:marRight w:val="0"/>
      <w:marTop w:val="0"/>
      <w:marBottom w:val="0"/>
      <w:divBdr>
        <w:top w:val="none" w:sz="0" w:space="0" w:color="auto"/>
        <w:left w:val="none" w:sz="0" w:space="0" w:color="auto"/>
        <w:bottom w:val="none" w:sz="0" w:space="0" w:color="auto"/>
        <w:right w:val="none" w:sz="0" w:space="0" w:color="auto"/>
      </w:divBdr>
      <w:divsChild>
        <w:div w:id="914977451">
          <w:marLeft w:val="480"/>
          <w:marRight w:val="0"/>
          <w:marTop w:val="0"/>
          <w:marBottom w:val="0"/>
          <w:divBdr>
            <w:top w:val="none" w:sz="0" w:space="0" w:color="auto"/>
            <w:left w:val="none" w:sz="0" w:space="0" w:color="auto"/>
            <w:bottom w:val="none" w:sz="0" w:space="0" w:color="auto"/>
            <w:right w:val="none" w:sz="0" w:space="0" w:color="auto"/>
          </w:divBdr>
        </w:div>
        <w:div w:id="1044209521">
          <w:marLeft w:val="480"/>
          <w:marRight w:val="0"/>
          <w:marTop w:val="0"/>
          <w:marBottom w:val="0"/>
          <w:divBdr>
            <w:top w:val="none" w:sz="0" w:space="0" w:color="auto"/>
            <w:left w:val="none" w:sz="0" w:space="0" w:color="auto"/>
            <w:bottom w:val="none" w:sz="0" w:space="0" w:color="auto"/>
            <w:right w:val="none" w:sz="0" w:space="0" w:color="auto"/>
          </w:divBdr>
        </w:div>
        <w:div w:id="522941876">
          <w:marLeft w:val="480"/>
          <w:marRight w:val="0"/>
          <w:marTop w:val="0"/>
          <w:marBottom w:val="0"/>
          <w:divBdr>
            <w:top w:val="none" w:sz="0" w:space="0" w:color="auto"/>
            <w:left w:val="none" w:sz="0" w:space="0" w:color="auto"/>
            <w:bottom w:val="none" w:sz="0" w:space="0" w:color="auto"/>
            <w:right w:val="none" w:sz="0" w:space="0" w:color="auto"/>
          </w:divBdr>
        </w:div>
        <w:div w:id="390924592">
          <w:marLeft w:val="480"/>
          <w:marRight w:val="0"/>
          <w:marTop w:val="0"/>
          <w:marBottom w:val="0"/>
          <w:divBdr>
            <w:top w:val="none" w:sz="0" w:space="0" w:color="auto"/>
            <w:left w:val="none" w:sz="0" w:space="0" w:color="auto"/>
            <w:bottom w:val="none" w:sz="0" w:space="0" w:color="auto"/>
            <w:right w:val="none" w:sz="0" w:space="0" w:color="auto"/>
          </w:divBdr>
        </w:div>
        <w:div w:id="1959752441">
          <w:marLeft w:val="480"/>
          <w:marRight w:val="0"/>
          <w:marTop w:val="0"/>
          <w:marBottom w:val="0"/>
          <w:divBdr>
            <w:top w:val="none" w:sz="0" w:space="0" w:color="auto"/>
            <w:left w:val="none" w:sz="0" w:space="0" w:color="auto"/>
            <w:bottom w:val="none" w:sz="0" w:space="0" w:color="auto"/>
            <w:right w:val="none" w:sz="0" w:space="0" w:color="auto"/>
          </w:divBdr>
        </w:div>
        <w:div w:id="2009406594">
          <w:marLeft w:val="480"/>
          <w:marRight w:val="0"/>
          <w:marTop w:val="0"/>
          <w:marBottom w:val="0"/>
          <w:divBdr>
            <w:top w:val="none" w:sz="0" w:space="0" w:color="auto"/>
            <w:left w:val="none" w:sz="0" w:space="0" w:color="auto"/>
            <w:bottom w:val="none" w:sz="0" w:space="0" w:color="auto"/>
            <w:right w:val="none" w:sz="0" w:space="0" w:color="auto"/>
          </w:divBdr>
        </w:div>
        <w:div w:id="943806998">
          <w:marLeft w:val="480"/>
          <w:marRight w:val="0"/>
          <w:marTop w:val="0"/>
          <w:marBottom w:val="0"/>
          <w:divBdr>
            <w:top w:val="none" w:sz="0" w:space="0" w:color="auto"/>
            <w:left w:val="none" w:sz="0" w:space="0" w:color="auto"/>
            <w:bottom w:val="none" w:sz="0" w:space="0" w:color="auto"/>
            <w:right w:val="none" w:sz="0" w:space="0" w:color="auto"/>
          </w:divBdr>
        </w:div>
        <w:div w:id="679624297">
          <w:marLeft w:val="480"/>
          <w:marRight w:val="0"/>
          <w:marTop w:val="0"/>
          <w:marBottom w:val="0"/>
          <w:divBdr>
            <w:top w:val="none" w:sz="0" w:space="0" w:color="auto"/>
            <w:left w:val="none" w:sz="0" w:space="0" w:color="auto"/>
            <w:bottom w:val="none" w:sz="0" w:space="0" w:color="auto"/>
            <w:right w:val="none" w:sz="0" w:space="0" w:color="auto"/>
          </w:divBdr>
        </w:div>
        <w:div w:id="1854218930">
          <w:marLeft w:val="480"/>
          <w:marRight w:val="0"/>
          <w:marTop w:val="0"/>
          <w:marBottom w:val="0"/>
          <w:divBdr>
            <w:top w:val="none" w:sz="0" w:space="0" w:color="auto"/>
            <w:left w:val="none" w:sz="0" w:space="0" w:color="auto"/>
            <w:bottom w:val="none" w:sz="0" w:space="0" w:color="auto"/>
            <w:right w:val="none" w:sz="0" w:space="0" w:color="auto"/>
          </w:divBdr>
        </w:div>
        <w:div w:id="233705673">
          <w:marLeft w:val="480"/>
          <w:marRight w:val="0"/>
          <w:marTop w:val="0"/>
          <w:marBottom w:val="0"/>
          <w:divBdr>
            <w:top w:val="none" w:sz="0" w:space="0" w:color="auto"/>
            <w:left w:val="none" w:sz="0" w:space="0" w:color="auto"/>
            <w:bottom w:val="none" w:sz="0" w:space="0" w:color="auto"/>
            <w:right w:val="none" w:sz="0" w:space="0" w:color="auto"/>
          </w:divBdr>
        </w:div>
        <w:div w:id="141309530">
          <w:marLeft w:val="480"/>
          <w:marRight w:val="0"/>
          <w:marTop w:val="0"/>
          <w:marBottom w:val="0"/>
          <w:divBdr>
            <w:top w:val="none" w:sz="0" w:space="0" w:color="auto"/>
            <w:left w:val="none" w:sz="0" w:space="0" w:color="auto"/>
            <w:bottom w:val="none" w:sz="0" w:space="0" w:color="auto"/>
            <w:right w:val="none" w:sz="0" w:space="0" w:color="auto"/>
          </w:divBdr>
        </w:div>
        <w:div w:id="612058170">
          <w:marLeft w:val="480"/>
          <w:marRight w:val="0"/>
          <w:marTop w:val="0"/>
          <w:marBottom w:val="0"/>
          <w:divBdr>
            <w:top w:val="none" w:sz="0" w:space="0" w:color="auto"/>
            <w:left w:val="none" w:sz="0" w:space="0" w:color="auto"/>
            <w:bottom w:val="none" w:sz="0" w:space="0" w:color="auto"/>
            <w:right w:val="none" w:sz="0" w:space="0" w:color="auto"/>
          </w:divBdr>
        </w:div>
        <w:div w:id="182475209">
          <w:marLeft w:val="480"/>
          <w:marRight w:val="0"/>
          <w:marTop w:val="0"/>
          <w:marBottom w:val="0"/>
          <w:divBdr>
            <w:top w:val="none" w:sz="0" w:space="0" w:color="auto"/>
            <w:left w:val="none" w:sz="0" w:space="0" w:color="auto"/>
            <w:bottom w:val="none" w:sz="0" w:space="0" w:color="auto"/>
            <w:right w:val="none" w:sz="0" w:space="0" w:color="auto"/>
          </w:divBdr>
        </w:div>
        <w:div w:id="694698075">
          <w:marLeft w:val="480"/>
          <w:marRight w:val="0"/>
          <w:marTop w:val="0"/>
          <w:marBottom w:val="0"/>
          <w:divBdr>
            <w:top w:val="none" w:sz="0" w:space="0" w:color="auto"/>
            <w:left w:val="none" w:sz="0" w:space="0" w:color="auto"/>
            <w:bottom w:val="none" w:sz="0" w:space="0" w:color="auto"/>
            <w:right w:val="none" w:sz="0" w:space="0" w:color="auto"/>
          </w:divBdr>
        </w:div>
        <w:div w:id="2140957408">
          <w:marLeft w:val="480"/>
          <w:marRight w:val="0"/>
          <w:marTop w:val="0"/>
          <w:marBottom w:val="0"/>
          <w:divBdr>
            <w:top w:val="none" w:sz="0" w:space="0" w:color="auto"/>
            <w:left w:val="none" w:sz="0" w:space="0" w:color="auto"/>
            <w:bottom w:val="none" w:sz="0" w:space="0" w:color="auto"/>
            <w:right w:val="none" w:sz="0" w:space="0" w:color="auto"/>
          </w:divBdr>
        </w:div>
        <w:div w:id="878316729">
          <w:marLeft w:val="480"/>
          <w:marRight w:val="0"/>
          <w:marTop w:val="0"/>
          <w:marBottom w:val="0"/>
          <w:divBdr>
            <w:top w:val="none" w:sz="0" w:space="0" w:color="auto"/>
            <w:left w:val="none" w:sz="0" w:space="0" w:color="auto"/>
            <w:bottom w:val="none" w:sz="0" w:space="0" w:color="auto"/>
            <w:right w:val="none" w:sz="0" w:space="0" w:color="auto"/>
          </w:divBdr>
        </w:div>
        <w:div w:id="818955885">
          <w:marLeft w:val="480"/>
          <w:marRight w:val="0"/>
          <w:marTop w:val="0"/>
          <w:marBottom w:val="0"/>
          <w:divBdr>
            <w:top w:val="none" w:sz="0" w:space="0" w:color="auto"/>
            <w:left w:val="none" w:sz="0" w:space="0" w:color="auto"/>
            <w:bottom w:val="none" w:sz="0" w:space="0" w:color="auto"/>
            <w:right w:val="none" w:sz="0" w:space="0" w:color="auto"/>
          </w:divBdr>
        </w:div>
        <w:div w:id="1867870036">
          <w:marLeft w:val="480"/>
          <w:marRight w:val="0"/>
          <w:marTop w:val="0"/>
          <w:marBottom w:val="0"/>
          <w:divBdr>
            <w:top w:val="none" w:sz="0" w:space="0" w:color="auto"/>
            <w:left w:val="none" w:sz="0" w:space="0" w:color="auto"/>
            <w:bottom w:val="none" w:sz="0" w:space="0" w:color="auto"/>
            <w:right w:val="none" w:sz="0" w:space="0" w:color="auto"/>
          </w:divBdr>
        </w:div>
        <w:div w:id="195390374">
          <w:marLeft w:val="480"/>
          <w:marRight w:val="0"/>
          <w:marTop w:val="0"/>
          <w:marBottom w:val="0"/>
          <w:divBdr>
            <w:top w:val="none" w:sz="0" w:space="0" w:color="auto"/>
            <w:left w:val="none" w:sz="0" w:space="0" w:color="auto"/>
            <w:bottom w:val="none" w:sz="0" w:space="0" w:color="auto"/>
            <w:right w:val="none" w:sz="0" w:space="0" w:color="auto"/>
          </w:divBdr>
        </w:div>
        <w:div w:id="1545023330">
          <w:marLeft w:val="480"/>
          <w:marRight w:val="0"/>
          <w:marTop w:val="0"/>
          <w:marBottom w:val="0"/>
          <w:divBdr>
            <w:top w:val="none" w:sz="0" w:space="0" w:color="auto"/>
            <w:left w:val="none" w:sz="0" w:space="0" w:color="auto"/>
            <w:bottom w:val="none" w:sz="0" w:space="0" w:color="auto"/>
            <w:right w:val="none" w:sz="0" w:space="0" w:color="auto"/>
          </w:divBdr>
        </w:div>
        <w:div w:id="1550679505">
          <w:marLeft w:val="480"/>
          <w:marRight w:val="0"/>
          <w:marTop w:val="0"/>
          <w:marBottom w:val="0"/>
          <w:divBdr>
            <w:top w:val="none" w:sz="0" w:space="0" w:color="auto"/>
            <w:left w:val="none" w:sz="0" w:space="0" w:color="auto"/>
            <w:bottom w:val="none" w:sz="0" w:space="0" w:color="auto"/>
            <w:right w:val="none" w:sz="0" w:space="0" w:color="auto"/>
          </w:divBdr>
        </w:div>
        <w:div w:id="1898054190">
          <w:marLeft w:val="480"/>
          <w:marRight w:val="0"/>
          <w:marTop w:val="0"/>
          <w:marBottom w:val="0"/>
          <w:divBdr>
            <w:top w:val="none" w:sz="0" w:space="0" w:color="auto"/>
            <w:left w:val="none" w:sz="0" w:space="0" w:color="auto"/>
            <w:bottom w:val="none" w:sz="0" w:space="0" w:color="auto"/>
            <w:right w:val="none" w:sz="0" w:space="0" w:color="auto"/>
          </w:divBdr>
        </w:div>
        <w:div w:id="910507903">
          <w:marLeft w:val="480"/>
          <w:marRight w:val="0"/>
          <w:marTop w:val="0"/>
          <w:marBottom w:val="0"/>
          <w:divBdr>
            <w:top w:val="none" w:sz="0" w:space="0" w:color="auto"/>
            <w:left w:val="none" w:sz="0" w:space="0" w:color="auto"/>
            <w:bottom w:val="none" w:sz="0" w:space="0" w:color="auto"/>
            <w:right w:val="none" w:sz="0" w:space="0" w:color="auto"/>
          </w:divBdr>
        </w:div>
        <w:div w:id="1943030104">
          <w:marLeft w:val="480"/>
          <w:marRight w:val="0"/>
          <w:marTop w:val="0"/>
          <w:marBottom w:val="0"/>
          <w:divBdr>
            <w:top w:val="none" w:sz="0" w:space="0" w:color="auto"/>
            <w:left w:val="none" w:sz="0" w:space="0" w:color="auto"/>
            <w:bottom w:val="none" w:sz="0" w:space="0" w:color="auto"/>
            <w:right w:val="none" w:sz="0" w:space="0" w:color="auto"/>
          </w:divBdr>
        </w:div>
        <w:div w:id="1588613446">
          <w:marLeft w:val="480"/>
          <w:marRight w:val="0"/>
          <w:marTop w:val="0"/>
          <w:marBottom w:val="0"/>
          <w:divBdr>
            <w:top w:val="none" w:sz="0" w:space="0" w:color="auto"/>
            <w:left w:val="none" w:sz="0" w:space="0" w:color="auto"/>
            <w:bottom w:val="none" w:sz="0" w:space="0" w:color="auto"/>
            <w:right w:val="none" w:sz="0" w:space="0" w:color="auto"/>
          </w:divBdr>
        </w:div>
        <w:div w:id="303047566">
          <w:marLeft w:val="480"/>
          <w:marRight w:val="0"/>
          <w:marTop w:val="0"/>
          <w:marBottom w:val="0"/>
          <w:divBdr>
            <w:top w:val="none" w:sz="0" w:space="0" w:color="auto"/>
            <w:left w:val="none" w:sz="0" w:space="0" w:color="auto"/>
            <w:bottom w:val="none" w:sz="0" w:space="0" w:color="auto"/>
            <w:right w:val="none" w:sz="0" w:space="0" w:color="auto"/>
          </w:divBdr>
        </w:div>
        <w:div w:id="314989499">
          <w:marLeft w:val="480"/>
          <w:marRight w:val="0"/>
          <w:marTop w:val="0"/>
          <w:marBottom w:val="0"/>
          <w:divBdr>
            <w:top w:val="none" w:sz="0" w:space="0" w:color="auto"/>
            <w:left w:val="none" w:sz="0" w:space="0" w:color="auto"/>
            <w:bottom w:val="none" w:sz="0" w:space="0" w:color="auto"/>
            <w:right w:val="none" w:sz="0" w:space="0" w:color="auto"/>
          </w:divBdr>
        </w:div>
        <w:div w:id="935668946">
          <w:marLeft w:val="480"/>
          <w:marRight w:val="0"/>
          <w:marTop w:val="0"/>
          <w:marBottom w:val="0"/>
          <w:divBdr>
            <w:top w:val="none" w:sz="0" w:space="0" w:color="auto"/>
            <w:left w:val="none" w:sz="0" w:space="0" w:color="auto"/>
            <w:bottom w:val="none" w:sz="0" w:space="0" w:color="auto"/>
            <w:right w:val="none" w:sz="0" w:space="0" w:color="auto"/>
          </w:divBdr>
        </w:div>
        <w:div w:id="373314196">
          <w:marLeft w:val="480"/>
          <w:marRight w:val="0"/>
          <w:marTop w:val="0"/>
          <w:marBottom w:val="0"/>
          <w:divBdr>
            <w:top w:val="none" w:sz="0" w:space="0" w:color="auto"/>
            <w:left w:val="none" w:sz="0" w:space="0" w:color="auto"/>
            <w:bottom w:val="none" w:sz="0" w:space="0" w:color="auto"/>
            <w:right w:val="none" w:sz="0" w:space="0" w:color="auto"/>
          </w:divBdr>
        </w:div>
        <w:div w:id="177282583">
          <w:marLeft w:val="480"/>
          <w:marRight w:val="0"/>
          <w:marTop w:val="0"/>
          <w:marBottom w:val="0"/>
          <w:divBdr>
            <w:top w:val="none" w:sz="0" w:space="0" w:color="auto"/>
            <w:left w:val="none" w:sz="0" w:space="0" w:color="auto"/>
            <w:bottom w:val="none" w:sz="0" w:space="0" w:color="auto"/>
            <w:right w:val="none" w:sz="0" w:space="0" w:color="auto"/>
          </w:divBdr>
        </w:div>
        <w:div w:id="1896888269">
          <w:marLeft w:val="480"/>
          <w:marRight w:val="0"/>
          <w:marTop w:val="0"/>
          <w:marBottom w:val="0"/>
          <w:divBdr>
            <w:top w:val="none" w:sz="0" w:space="0" w:color="auto"/>
            <w:left w:val="none" w:sz="0" w:space="0" w:color="auto"/>
            <w:bottom w:val="none" w:sz="0" w:space="0" w:color="auto"/>
            <w:right w:val="none" w:sz="0" w:space="0" w:color="auto"/>
          </w:divBdr>
        </w:div>
        <w:div w:id="1203665956">
          <w:marLeft w:val="480"/>
          <w:marRight w:val="0"/>
          <w:marTop w:val="0"/>
          <w:marBottom w:val="0"/>
          <w:divBdr>
            <w:top w:val="none" w:sz="0" w:space="0" w:color="auto"/>
            <w:left w:val="none" w:sz="0" w:space="0" w:color="auto"/>
            <w:bottom w:val="none" w:sz="0" w:space="0" w:color="auto"/>
            <w:right w:val="none" w:sz="0" w:space="0" w:color="auto"/>
          </w:divBdr>
        </w:div>
        <w:div w:id="610823102">
          <w:marLeft w:val="480"/>
          <w:marRight w:val="0"/>
          <w:marTop w:val="0"/>
          <w:marBottom w:val="0"/>
          <w:divBdr>
            <w:top w:val="none" w:sz="0" w:space="0" w:color="auto"/>
            <w:left w:val="none" w:sz="0" w:space="0" w:color="auto"/>
            <w:bottom w:val="none" w:sz="0" w:space="0" w:color="auto"/>
            <w:right w:val="none" w:sz="0" w:space="0" w:color="auto"/>
          </w:divBdr>
        </w:div>
        <w:div w:id="138152772">
          <w:marLeft w:val="480"/>
          <w:marRight w:val="0"/>
          <w:marTop w:val="0"/>
          <w:marBottom w:val="0"/>
          <w:divBdr>
            <w:top w:val="none" w:sz="0" w:space="0" w:color="auto"/>
            <w:left w:val="none" w:sz="0" w:space="0" w:color="auto"/>
            <w:bottom w:val="none" w:sz="0" w:space="0" w:color="auto"/>
            <w:right w:val="none" w:sz="0" w:space="0" w:color="auto"/>
          </w:divBdr>
        </w:div>
        <w:div w:id="805314962">
          <w:marLeft w:val="480"/>
          <w:marRight w:val="0"/>
          <w:marTop w:val="0"/>
          <w:marBottom w:val="0"/>
          <w:divBdr>
            <w:top w:val="none" w:sz="0" w:space="0" w:color="auto"/>
            <w:left w:val="none" w:sz="0" w:space="0" w:color="auto"/>
            <w:bottom w:val="none" w:sz="0" w:space="0" w:color="auto"/>
            <w:right w:val="none" w:sz="0" w:space="0" w:color="auto"/>
          </w:divBdr>
        </w:div>
        <w:div w:id="1752585463">
          <w:marLeft w:val="480"/>
          <w:marRight w:val="0"/>
          <w:marTop w:val="0"/>
          <w:marBottom w:val="0"/>
          <w:divBdr>
            <w:top w:val="none" w:sz="0" w:space="0" w:color="auto"/>
            <w:left w:val="none" w:sz="0" w:space="0" w:color="auto"/>
            <w:bottom w:val="none" w:sz="0" w:space="0" w:color="auto"/>
            <w:right w:val="none" w:sz="0" w:space="0" w:color="auto"/>
          </w:divBdr>
        </w:div>
        <w:div w:id="926771348">
          <w:marLeft w:val="480"/>
          <w:marRight w:val="0"/>
          <w:marTop w:val="0"/>
          <w:marBottom w:val="0"/>
          <w:divBdr>
            <w:top w:val="none" w:sz="0" w:space="0" w:color="auto"/>
            <w:left w:val="none" w:sz="0" w:space="0" w:color="auto"/>
            <w:bottom w:val="none" w:sz="0" w:space="0" w:color="auto"/>
            <w:right w:val="none" w:sz="0" w:space="0" w:color="auto"/>
          </w:divBdr>
        </w:div>
        <w:div w:id="677393775">
          <w:marLeft w:val="480"/>
          <w:marRight w:val="0"/>
          <w:marTop w:val="0"/>
          <w:marBottom w:val="0"/>
          <w:divBdr>
            <w:top w:val="none" w:sz="0" w:space="0" w:color="auto"/>
            <w:left w:val="none" w:sz="0" w:space="0" w:color="auto"/>
            <w:bottom w:val="none" w:sz="0" w:space="0" w:color="auto"/>
            <w:right w:val="none" w:sz="0" w:space="0" w:color="auto"/>
          </w:divBdr>
        </w:div>
        <w:div w:id="2038267000">
          <w:marLeft w:val="480"/>
          <w:marRight w:val="0"/>
          <w:marTop w:val="0"/>
          <w:marBottom w:val="0"/>
          <w:divBdr>
            <w:top w:val="none" w:sz="0" w:space="0" w:color="auto"/>
            <w:left w:val="none" w:sz="0" w:space="0" w:color="auto"/>
            <w:bottom w:val="none" w:sz="0" w:space="0" w:color="auto"/>
            <w:right w:val="none" w:sz="0" w:space="0" w:color="auto"/>
          </w:divBdr>
        </w:div>
        <w:div w:id="744106585">
          <w:marLeft w:val="480"/>
          <w:marRight w:val="0"/>
          <w:marTop w:val="0"/>
          <w:marBottom w:val="0"/>
          <w:divBdr>
            <w:top w:val="none" w:sz="0" w:space="0" w:color="auto"/>
            <w:left w:val="none" w:sz="0" w:space="0" w:color="auto"/>
            <w:bottom w:val="none" w:sz="0" w:space="0" w:color="auto"/>
            <w:right w:val="none" w:sz="0" w:space="0" w:color="auto"/>
          </w:divBdr>
        </w:div>
        <w:div w:id="699823047">
          <w:marLeft w:val="480"/>
          <w:marRight w:val="0"/>
          <w:marTop w:val="0"/>
          <w:marBottom w:val="0"/>
          <w:divBdr>
            <w:top w:val="none" w:sz="0" w:space="0" w:color="auto"/>
            <w:left w:val="none" w:sz="0" w:space="0" w:color="auto"/>
            <w:bottom w:val="none" w:sz="0" w:space="0" w:color="auto"/>
            <w:right w:val="none" w:sz="0" w:space="0" w:color="auto"/>
          </w:divBdr>
        </w:div>
        <w:div w:id="1200053177">
          <w:marLeft w:val="480"/>
          <w:marRight w:val="0"/>
          <w:marTop w:val="0"/>
          <w:marBottom w:val="0"/>
          <w:divBdr>
            <w:top w:val="none" w:sz="0" w:space="0" w:color="auto"/>
            <w:left w:val="none" w:sz="0" w:space="0" w:color="auto"/>
            <w:bottom w:val="none" w:sz="0" w:space="0" w:color="auto"/>
            <w:right w:val="none" w:sz="0" w:space="0" w:color="auto"/>
          </w:divBdr>
        </w:div>
        <w:div w:id="1496384846">
          <w:marLeft w:val="480"/>
          <w:marRight w:val="0"/>
          <w:marTop w:val="0"/>
          <w:marBottom w:val="0"/>
          <w:divBdr>
            <w:top w:val="none" w:sz="0" w:space="0" w:color="auto"/>
            <w:left w:val="none" w:sz="0" w:space="0" w:color="auto"/>
            <w:bottom w:val="none" w:sz="0" w:space="0" w:color="auto"/>
            <w:right w:val="none" w:sz="0" w:space="0" w:color="auto"/>
          </w:divBdr>
        </w:div>
        <w:div w:id="66340525">
          <w:marLeft w:val="480"/>
          <w:marRight w:val="0"/>
          <w:marTop w:val="0"/>
          <w:marBottom w:val="0"/>
          <w:divBdr>
            <w:top w:val="none" w:sz="0" w:space="0" w:color="auto"/>
            <w:left w:val="none" w:sz="0" w:space="0" w:color="auto"/>
            <w:bottom w:val="none" w:sz="0" w:space="0" w:color="auto"/>
            <w:right w:val="none" w:sz="0" w:space="0" w:color="auto"/>
          </w:divBdr>
        </w:div>
        <w:div w:id="1919560410">
          <w:marLeft w:val="480"/>
          <w:marRight w:val="0"/>
          <w:marTop w:val="0"/>
          <w:marBottom w:val="0"/>
          <w:divBdr>
            <w:top w:val="none" w:sz="0" w:space="0" w:color="auto"/>
            <w:left w:val="none" w:sz="0" w:space="0" w:color="auto"/>
            <w:bottom w:val="none" w:sz="0" w:space="0" w:color="auto"/>
            <w:right w:val="none" w:sz="0" w:space="0" w:color="auto"/>
          </w:divBdr>
        </w:div>
        <w:div w:id="330181972">
          <w:marLeft w:val="480"/>
          <w:marRight w:val="0"/>
          <w:marTop w:val="0"/>
          <w:marBottom w:val="0"/>
          <w:divBdr>
            <w:top w:val="none" w:sz="0" w:space="0" w:color="auto"/>
            <w:left w:val="none" w:sz="0" w:space="0" w:color="auto"/>
            <w:bottom w:val="none" w:sz="0" w:space="0" w:color="auto"/>
            <w:right w:val="none" w:sz="0" w:space="0" w:color="auto"/>
          </w:divBdr>
        </w:div>
        <w:div w:id="365061782">
          <w:marLeft w:val="480"/>
          <w:marRight w:val="0"/>
          <w:marTop w:val="0"/>
          <w:marBottom w:val="0"/>
          <w:divBdr>
            <w:top w:val="none" w:sz="0" w:space="0" w:color="auto"/>
            <w:left w:val="none" w:sz="0" w:space="0" w:color="auto"/>
            <w:bottom w:val="none" w:sz="0" w:space="0" w:color="auto"/>
            <w:right w:val="none" w:sz="0" w:space="0" w:color="auto"/>
          </w:divBdr>
        </w:div>
        <w:div w:id="630945259">
          <w:marLeft w:val="480"/>
          <w:marRight w:val="0"/>
          <w:marTop w:val="0"/>
          <w:marBottom w:val="0"/>
          <w:divBdr>
            <w:top w:val="none" w:sz="0" w:space="0" w:color="auto"/>
            <w:left w:val="none" w:sz="0" w:space="0" w:color="auto"/>
            <w:bottom w:val="none" w:sz="0" w:space="0" w:color="auto"/>
            <w:right w:val="none" w:sz="0" w:space="0" w:color="auto"/>
          </w:divBdr>
        </w:div>
        <w:div w:id="1655446159">
          <w:marLeft w:val="480"/>
          <w:marRight w:val="0"/>
          <w:marTop w:val="0"/>
          <w:marBottom w:val="0"/>
          <w:divBdr>
            <w:top w:val="none" w:sz="0" w:space="0" w:color="auto"/>
            <w:left w:val="none" w:sz="0" w:space="0" w:color="auto"/>
            <w:bottom w:val="none" w:sz="0" w:space="0" w:color="auto"/>
            <w:right w:val="none" w:sz="0" w:space="0" w:color="auto"/>
          </w:divBdr>
        </w:div>
        <w:div w:id="2019576502">
          <w:marLeft w:val="480"/>
          <w:marRight w:val="0"/>
          <w:marTop w:val="0"/>
          <w:marBottom w:val="0"/>
          <w:divBdr>
            <w:top w:val="none" w:sz="0" w:space="0" w:color="auto"/>
            <w:left w:val="none" w:sz="0" w:space="0" w:color="auto"/>
            <w:bottom w:val="none" w:sz="0" w:space="0" w:color="auto"/>
            <w:right w:val="none" w:sz="0" w:space="0" w:color="auto"/>
          </w:divBdr>
        </w:div>
        <w:div w:id="1276059712">
          <w:marLeft w:val="480"/>
          <w:marRight w:val="0"/>
          <w:marTop w:val="0"/>
          <w:marBottom w:val="0"/>
          <w:divBdr>
            <w:top w:val="none" w:sz="0" w:space="0" w:color="auto"/>
            <w:left w:val="none" w:sz="0" w:space="0" w:color="auto"/>
            <w:bottom w:val="none" w:sz="0" w:space="0" w:color="auto"/>
            <w:right w:val="none" w:sz="0" w:space="0" w:color="auto"/>
          </w:divBdr>
        </w:div>
        <w:div w:id="1457410373">
          <w:marLeft w:val="480"/>
          <w:marRight w:val="0"/>
          <w:marTop w:val="0"/>
          <w:marBottom w:val="0"/>
          <w:divBdr>
            <w:top w:val="none" w:sz="0" w:space="0" w:color="auto"/>
            <w:left w:val="none" w:sz="0" w:space="0" w:color="auto"/>
            <w:bottom w:val="none" w:sz="0" w:space="0" w:color="auto"/>
            <w:right w:val="none" w:sz="0" w:space="0" w:color="auto"/>
          </w:divBdr>
        </w:div>
        <w:div w:id="1662806363">
          <w:marLeft w:val="480"/>
          <w:marRight w:val="0"/>
          <w:marTop w:val="0"/>
          <w:marBottom w:val="0"/>
          <w:divBdr>
            <w:top w:val="none" w:sz="0" w:space="0" w:color="auto"/>
            <w:left w:val="none" w:sz="0" w:space="0" w:color="auto"/>
            <w:bottom w:val="none" w:sz="0" w:space="0" w:color="auto"/>
            <w:right w:val="none" w:sz="0" w:space="0" w:color="auto"/>
          </w:divBdr>
        </w:div>
        <w:div w:id="1807510257">
          <w:marLeft w:val="480"/>
          <w:marRight w:val="0"/>
          <w:marTop w:val="0"/>
          <w:marBottom w:val="0"/>
          <w:divBdr>
            <w:top w:val="none" w:sz="0" w:space="0" w:color="auto"/>
            <w:left w:val="none" w:sz="0" w:space="0" w:color="auto"/>
            <w:bottom w:val="none" w:sz="0" w:space="0" w:color="auto"/>
            <w:right w:val="none" w:sz="0" w:space="0" w:color="auto"/>
          </w:divBdr>
        </w:div>
        <w:div w:id="1323655874">
          <w:marLeft w:val="480"/>
          <w:marRight w:val="0"/>
          <w:marTop w:val="0"/>
          <w:marBottom w:val="0"/>
          <w:divBdr>
            <w:top w:val="none" w:sz="0" w:space="0" w:color="auto"/>
            <w:left w:val="none" w:sz="0" w:space="0" w:color="auto"/>
            <w:bottom w:val="none" w:sz="0" w:space="0" w:color="auto"/>
            <w:right w:val="none" w:sz="0" w:space="0" w:color="auto"/>
          </w:divBdr>
        </w:div>
        <w:div w:id="1267274157">
          <w:marLeft w:val="480"/>
          <w:marRight w:val="0"/>
          <w:marTop w:val="0"/>
          <w:marBottom w:val="0"/>
          <w:divBdr>
            <w:top w:val="none" w:sz="0" w:space="0" w:color="auto"/>
            <w:left w:val="none" w:sz="0" w:space="0" w:color="auto"/>
            <w:bottom w:val="none" w:sz="0" w:space="0" w:color="auto"/>
            <w:right w:val="none" w:sz="0" w:space="0" w:color="auto"/>
          </w:divBdr>
        </w:div>
        <w:div w:id="381442687">
          <w:marLeft w:val="480"/>
          <w:marRight w:val="0"/>
          <w:marTop w:val="0"/>
          <w:marBottom w:val="0"/>
          <w:divBdr>
            <w:top w:val="none" w:sz="0" w:space="0" w:color="auto"/>
            <w:left w:val="none" w:sz="0" w:space="0" w:color="auto"/>
            <w:bottom w:val="none" w:sz="0" w:space="0" w:color="auto"/>
            <w:right w:val="none" w:sz="0" w:space="0" w:color="auto"/>
          </w:divBdr>
        </w:div>
        <w:div w:id="1539973229">
          <w:marLeft w:val="480"/>
          <w:marRight w:val="0"/>
          <w:marTop w:val="0"/>
          <w:marBottom w:val="0"/>
          <w:divBdr>
            <w:top w:val="none" w:sz="0" w:space="0" w:color="auto"/>
            <w:left w:val="none" w:sz="0" w:space="0" w:color="auto"/>
            <w:bottom w:val="none" w:sz="0" w:space="0" w:color="auto"/>
            <w:right w:val="none" w:sz="0" w:space="0" w:color="auto"/>
          </w:divBdr>
        </w:div>
        <w:div w:id="22942386">
          <w:marLeft w:val="480"/>
          <w:marRight w:val="0"/>
          <w:marTop w:val="0"/>
          <w:marBottom w:val="0"/>
          <w:divBdr>
            <w:top w:val="none" w:sz="0" w:space="0" w:color="auto"/>
            <w:left w:val="none" w:sz="0" w:space="0" w:color="auto"/>
            <w:bottom w:val="none" w:sz="0" w:space="0" w:color="auto"/>
            <w:right w:val="none" w:sz="0" w:space="0" w:color="auto"/>
          </w:divBdr>
        </w:div>
        <w:div w:id="971445956">
          <w:marLeft w:val="480"/>
          <w:marRight w:val="0"/>
          <w:marTop w:val="0"/>
          <w:marBottom w:val="0"/>
          <w:divBdr>
            <w:top w:val="none" w:sz="0" w:space="0" w:color="auto"/>
            <w:left w:val="none" w:sz="0" w:space="0" w:color="auto"/>
            <w:bottom w:val="none" w:sz="0" w:space="0" w:color="auto"/>
            <w:right w:val="none" w:sz="0" w:space="0" w:color="auto"/>
          </w:divBdr>
        </w:div>
        <w:div w:id="2091342612">
          <w:marLeft w:val="480"/>
          <w:marRight w:val="0"/>
          <w:marTop w:val="0"/>
          <w:marBottom w:val="0"/>
          <w:divBdr>
            <w:top w:val="none" w:sz="0" w:space="0" w:color="auto"/>
            <w:left w:val="none" w:sz="0" w:space="0" w:color="auto"/>
            <w:bottom w:val="none" w:sz="0" w:space="0" w:color="auto"/>
            <w:right w:val="none" w:sz="0" w:space="0" w:color="auto"/>
          </w:divBdr>
        </w:div>
        <w:div w:id="677998181">
          <w:marLeft w:val="480"/>
          <w:marRight w:val="0"/>
          <w:marTop w:val="0"/>
          <w:marBottom w:val="0"/>
          <w:divBdr>
            <w:top w:val="none" w:sz="0" w:space="0" w:color="auto"/>
            <w:left w:val="none" w:sz="0" w:space="0" w:color="auto"/>
            <w:bottom w:val="none" w:sz="0" w:space="0" w:color="auto"/>
            <w:right w:val="none" w:sz="0" w:space="0" w:color="auto"/>
          </w:divBdr>
        </w:div>
        <w:div w:id="1421413939">
          <w:marLeft w:val="480"/>
          <w:marRight w:val="0"/>
          <w:marTop w:val="0"/>
          <w:marBottom w:val="0"/>
          <w:divBdr>
            <w:top w:val="none" w:sz="0" w:space="0" w:color="auto"/>
            <w:left w:val="none" w:sz="0" w:space="0" w:color="auto"/>
            <w:bottom w:val="none" w:sz="0" w:space="0" w:color="auto"/>
            <w:right w:val="none" w:sz="0" w:space="0" w:color="auto"/>
          </w:divBdr>
        </w:div>
        <w:div w:id="1344209837">
          <w:marLeft w:val="480"/>
          <w:marRight w:val="0"/>
          <w:marTop w:val="0"/>
          <w:marBottom w:val="0"/>
          <w:divBdr>
            <w:top w:val="none" w:sz="0" w:space="0" w:color="auto"/>
            <w:left w:val="none" w:sz="0" w:space="0" w:color="auto"/>
            <w:bottom w:val="none" w:sz="0" w:space="0" w:color="auto"/>
            <w:right w:val="none" w:sz="0" w:space="0" w:color="auto"/>
          </w:divBdr>
        </w:div>
        <w:div w:id="449134622">
          <w:marLeft w:val="480"/>
          <w:marRight w:val="0"/>
          <w:marTop w:val="0"/>
          <w:marBottom w:val="0"/>
          <w:divBdr>
            <w:top w:val="none" w:sz="0" w:space="0" w:color="auto"/>
            <w:left w:val="none" w:sz="0" w:space="0" w:color="auto"/>
            <w:bottom w:val="none" w:sz="0" w:space="0" w:color="auto"/>
            <w:right w:val="none" w:sz="0" w:space="0" w:color="auto"/>
          </w:divBdr>
        </w:div>
        <w:div w:id="1552692682">
          <w:marLeft w:val="480"/>
          <w:marRight w:val="0"/>
          <w:marTop w:val="0"/>
          <w:marBottom w:val="0"/>
          <w:divBdr>
            <w:top w:val="none" w:sz="0" w:space="0" w:color="auto"/>
            <w:left w:val="none" w:sz="0" w:space="0" w:color="auto"/>
            <w:bottom w:val="none" w:sz="0" w:space="0" w:color="auto"/>
            <w:right w:val="none" w:sz="0" w:space="0" w:color="auto"/>
          </w:divBdr>
        </w:div>
        <w:div w:id="796994216">
          <w:marLeft w:val="480"/>
          <w:marRight w:val="0"/>
          <w:marTop w:val="0"/>
          <w:marBottom w:val="0"/>
          <w:divBdr>
            <w:top w:val="none" w:sz="0" w:space="0" w:color="auto"/>
            <w:left w:val="none" w:sz="0" w:space="0" w:color="auto"/>
            <w:bottom w:val="none" w:sz="0" w:space="0" w:color="auto"/>
            <w:right w:val="none" w:sz="0" w:space="0" w:color="auto"/>
          </w:divBdr>
        </w:div>
        <w:div w:id="1939942555">
          <w:marLeft w:val="480"/>
          <w:marRight w:val="0"/>
          <w:marTop w:val="0"/>
          <w:marBottom w:val="0"/>
          <w:divBdr>
            <w:top w:val="none" w:sz="0" w:space="0" w:color="auto"/>
            <w:left w:val="none" w:sz="0" w:space="0" w:color="auto"/>
            <w:bottom w:val="none" w:sz="0" w:space="0" w:color="auto"/>
            <w:right w:val="none" w:sz="0" w:space="0" w:color="auto"/>
          </w:divBdr>
        </w:div>
        <w:div w:id="1439763968">
          <w:marLeft w:val="480"/>
          <w:marRight w:val="0"/>
          <w:marTop w:val="0"/>
          <w:marBottom w:val="0"/>
          <w:divBdr>
            <w:top w:val="none" w:sz="0" w:space="0" w:color="auto"/>
            <w:left w:val="none" w:sz="0" w:space="0" w:color="auto"/>
            <w:bottom w:val="none" w:sz="0" w:space="0" w:color="auto"/>
            <w:right w:val="none" w:sz="0" w:space="0" w:color="auto"/>
          </w:divBdr>
        </w:div>
        <w:div w:id="418672030">
          <w:marLeft w:val="480"/>
          <w:marRight w:val="0"/>
          <w:marTop w:val="0"/>
          <w:marBottom w:val="0"/>
          <w:divBdr>
            <w:top w:val="none" w:sz="0" w:space="0" w:color="auto"/>
            <w:left w:val="none" w:sz="0" w:space="0" w:color="auto"/>
            <w:bottom w:val="none" w:sz="0" w:space="0" w:color="auto"/>
            <w:right w:val="none" w:sz="0" w:space="0" w:color="auto"/>
          </w:divBdr>
        </w:div>
        <w:div w:id="2009015460">
          <w:marLeft w:val="480"/>
          <w:marRight w:val="0"/>
          <w:marTop w:val="0"/>
          <w:marBottom w:val="0"/>
          <w:divBdr>
            <w:top w:val="none" w:sz="0" w:space="0" w:color="auto"/>
            <w:left w:val="none" w:sz="0" w:space="0" w:color="auto"/>
            <w:bottom w:val="none" w:sz="0" w:space="0" w:color="auto"/>
            <w:right w:val="none" w:sz="0" w:space="0" w:color="auto"/>
          </w:divBdr>
        </w:div>
        <w:div w:id="1123109982">
          <w:marLeft w:val="480"/>
          <w:marRight w:val="0"/>
          <w:marTop w:val="0"/>
          <w:marBottom w:val="0"/>
          <w:divBdr>
            <w:top w:val="none" w:sz="0" w:space="0" w:color="auto"/>
            <w:left w:val="none" w:sz="0" w:space="0" w:color="auto"/>
            <w:bottom w:val="none" w:sz="0" w:space="0" w:color="auto"/>
            <w:right w:val="none" w:sz="0" w:space="0" w:color="auto"/>
          </w:divBdr>
        </w:div>
        <w:div w:id="1214080084">
          <w:marLeft w:val="480"/>
          <w:marRight w:val="0"/>
          <w:marTop w:val="0"/>
          <w:marBottom w:val="0"/>
          <w:divBdr>
            <w:top w:val="none" w:sz="0" w:space="0" w:color="auto"/>
            <w:left w:val="none" w:sz="0" w:space="0" w:color="auto"/>
            <w:bottom w:val="none" w:sz="0" w:space="0" w:color="auto"/>
            <w:right w:val="none" w:sz="0" w:space="0" w:color="auto"/>
          </w:divBdr>
        </w:div>
        <w:div w:id="362631841">
          <w:marLeft w:val="480"/>
          <w:marRight w:val="0"/>
          <w:marTop w:val="0"/>
          <w:marBottom w:val="0"/>
          <w:divBdr>
            <w:top w:val="none" w:sz="0" w:space="0" w:color="auto"/>
            <w:left w:val="none" w:sz="0" w:space="0" w:color="auto"/>
            <w:bottom w:val="none" w:sz="0" w:space="0" w:color="auto"/>
            <w:right w:val="none" w:sz="0" w:space="0" w:color="auto"/>
          </w:divBdr>
        </w:div>
        <w:div w:id="430663441">
          <w:marLeft w:val="480"/>
          <w:marRight w:val="0"/>
          <w:marTop w:val="0"/>
          <w:marBottom w:val="0"/>
          <w:divBdr>
            <w:top w:val="none" w:sz="0" w:space="0" w:color="auto"/>
            <w:left w:val="none" w:sz="0" w:space="0" w:color="auto"/>
            <w:bottom w:val="none" w:sz="0" w:space="0" w:color="auto"/>
            <w:right w:val="none" w:sz="0" w:space="0" w:color="auto"/>
          </w:divBdr>
        </w:div>
        <w:div w:id="485317717">
          <w:marLeft w:val="480"/>
          <w:marRight w:val="0"/>
          <w:marTop w:val="0"/>
          <w:marBottom w:val="0"/>
          <w:divBdr>
            <w:top w:val="none" w:sz="0" w:space="0" w:color="auto"/>
            <w:left w:val="none" w:sz="0" w:space="0" w:color="auto"/>
            <w:bottom w:val="none" w:sz="0" w:space="0" w:color="auto"/>
            <w:right w:val="none" w:sz="0" w:space="0" w:color="auto"/>
          </w:divBdr>
        </w:div>
        <w:div w:id="1035740323">
          <w:marLeft w:val="480"/>
          <w:marRight w:val="0"/>
          <w:marTop w:val="0"/>
          <w:marBottom w:val="0"/>
          <w:divBdr>
            <w:top w:val="none" w:sz="0" w:space="0" w:color="auto"/>
            <w:left w:val="none" w:sz="0" w:space="0" w:color="auto"/>
            <w:bottom w:val="none" w:sz="0" w:space="0" w:color="auto"/>
            <w:right w:val="none" w:sz="0" w:space="0" w:color="auto"/>
          </w:divBdr>
        </w:div>
        <w:div w:id="434904550">
          <w:marLeft w:val="480"/>
          <w:marRight w:val="0"/>
          <w:marTop w:val="0"/>
          <w:marBottom w:val="0"/>
          <w:divBdr>
            <w:top w:val="none" w:sz="0" w:space="0" w:color="auto"/>
            <w:left w:val="none" w:sz="0" w:space="0" w:color="auto"/>
            <w:bottom w:val="none" w:sz="0" w:space="0" w:color="auto"/>
            <w:right w:val="none" w:sz="0" w:space="0" w:color="auto"/>
          </w:divBdr>
        </w:div>
        <w:div w:id="131794635">
          <w:marLeft w:val="480"/>
          <w:marRight w:val="0"/>
          <w:marTop w:val="0"/>
          <w:marBottom w:val="0"/>
          <w:divBdr>
            <w:top w:val="none" w:sz="0" w:space="0" w:color="auto"/>
            <w:left w:val="none" w:sz="0" w:space="0" w:color="auto"/>
            <w:bottom w:val="none" w:sz="0" w:space="0" w:color="auto"/>
            <w:right w:val="none" w:sz="0" w:space="0" w:color="auto"/>
          </w:divBdr>
        </w:div>
        <w:div w:id="443109905">
          <w:marLeft w:val="480"/>
          <w:marRight w:val="0"/>
          <w:marTop w:val="0"/>
          <w:marBottom w:val="0"/>
          <w:divBdr>
            <w:top w:val="none" w:sz="0" w:space="0" w:color="auto"/>
            <w:left w:val="none" w:sz="0" w:space="0" w:color="auto"/>
            <w:bottom w:val="none" w:sz="0" w:space="0" w:color="auto"/>
            <w:right w:val="none" w:sz="0" w:space="0" w:color="auto"/>
          </w:divBdr>
        </w:div>
        <w:div w:id="1778674022">
          <w:marLeft w:val="480"/>
          <w:marRight w:val="0"/>
          <w:marTop w:val="0"/>
          <w:marBottom w:val="0"/>
          <w:divBdr>
            <w:top w:val="none" w:sz="0" w:space="0" w:color="auto"/>
            <w:left w:val="none" w:sz="0" w:space="0" w:color="auto"/>
            <w:bottom w:val="none" w:sz="0" w:space="0" w:color="auto"/>
            <w:right w:val="none" w:sz="0" w:space="0" w:color="auto"/>
          </w:divBdr>
        </w:div>
        <w:div w:id="642084220">
          <w:marLeft w:val="480"/>
          <w:marRight w:val="0"/>
          <w:marTop w:val="0"/>
          <w:marBottom w:val="0"/>
          <w:divBdr>
            <w:top w:val="none" w:sz="0" w:space="0" w:color="auto"/>
            <w:left w:val="none" w:sz="0" w:space="0" w:color="auto"/>
            <w:bottom w:val="none" w:sz="0" w:space="0" w:color="auto"/>
            <w:right w:val="none" w:sz="0" w:space="0" w:color="auto"/>
          </w:divBdr>
        </w:div>
        <w:div w:id="1413429074">
          <w:marLeft w:val="480"/>
          <w:marRight w:val="0"/>
          <w:marTop w:val="0"/>
          <w:marBottom w:val="0"/>
          <w:divBdr>
            <w:top w:val="none" w:sz="0" w:space="0" w:color="auto"/>
            <w:left w:val="none" w:sz="0" w:space="0" w:color="auto"/>
            <w:bottom w:val="none" w:sz="0" w:space="0" w:color="auto"/>
            <w:right w:val="none" w:sz="0" w:space="0" w:color="auto"/>
          </w:divBdr>
        </w:div>
        <w:div w:id="1350910543">
          <w:marLeft w:val="480"/>
          <w:marRight w:val="0"/>
          <w:marTop w:val="0"/>
          <w:marBottom w:val="0"/>
          <w:divBdr>
            <w:top w:val="none" w:sz="0" w:space="0" w:color="auto"/>
            <w:left w:val="none" w:sz="0" w:space="0" w:color="auto"/>
            <w:bottom w:val="none" w:sz="0" w:space="0" w:color="auto"/>
            <w:right w:val="none" w:sz="0" w:space="0" w:color="auto"/>
          </w:divBdr>
        </w:div>
        <w:div w:id="1807356290">
          <w:marLeft w:val="480"/>
          <w:marRight w:val="0"/>
          <w:marTop w:val="0"/>
          <w:marBottom w:val="0"/>
          <w:divBdr>
            <w:top w:val="none" w:sz="0" w:space="0" w:color="auto"/>
            <w:left w:val="none" w:sz="0" w:space="0" w:color="auto"/>
            <w:bottom w:val="none" w:sz="0" w:space="0" w:color="auto"/>
            <w:right w:val="none" w:sz="0" w:space="0" w:color="auto"/>
          </w:divBdr>
        </w:div>
        <w:div w:id="1179781369">
          <w:marLeft w:val="480"/>
          <w:marRight w:val="0"/>
          <w:marTop w:val="0"/>
          <w:marBottom w:val="0"/>
          <w:divBdr>
            <w:top w:val="none" w:sz="0" w:space="0" w:color="auto"/>
            <w:left w:val="none" w:sz="0" w:space="0" w:color="auto"/>
            <w:bottom w:val="none" w:sz="0" w:space="0" w:color="auto"/>
            <w:right w:val="none" w:sz="0" w:space="0" w:color="auto"/>
          </w:divBdr>
        </w:div>
        <w:div w:id="1321883471">
          <w:marLeft w:val="480"/>
          <w:marRight w:val="0"/>
          <w:marTop w:val="0"/>
          <w:marBottom w:val="0"/>
          <w:divBdr>
            <w:top w:val="none" w:sz="0" w:space="0" w:color="auto"/>
            <w:left w:val="none" w:sz="0" w:space="0" w:color="auto"/>
            <w:bottom w:val="none" w:sz="0" w:space="0" w:color="auto"/>
            <w:right w:val="none" w:sz="0" w:space="0" w:color="auto"/>
          </w:divBdr>
        </w:div>
        <w:div w:id="301472133">
          <w:marLeft w:val="480"/>
          <w:marRight w:val="0"/>
          <w:marTop w:val="0"/>
          <w:marBottom w:val="0"/>
          <w:divBdr>
            <w:top w:val="none" w:sz="0" w:space="0" w:color="auto"/>
            <w:left w:val="none" w:sz="0" w:space="0" w:color="auto"/>
            <w:bottom w:val="none" w:sz="0" w:space="0" w:color="auto"/>
            <w:right w:val="none" w:sz="0" w:space="0" w:color="auto"/>
          </w:divBdr>
        </w:div>
        <w:div w:id="291713714">
          <w:marLeft w:val="480"/>
          <w:marRight w:val="0"/>
          <w:marTop w:val="0"/>
          <w:marBottom w:val="0"/>
          <w:divBdr>
            <w:top w:val="none" w:sz="0" w:space="0" w:color="auto"/>
            <w:left w:val="none" w:sz="0" w:space="0" w:color="auto"/>
            <w:bottom w:val="none" w:sz="0" w:space="0" w:color="auto"/>
            <w:right w:val="none" w:sz="0" w:space="0" w:color="auto"/>
          </w:divBdr>
        </w:div>
        <w:div w:id="1692141922">
          <w:marLeft w:val="480"/>
          <w:marRight w:val="0"/>
          <w:marTop w:val="0"/>
          <w:marBottom w:val="0"/>
          <w:divBdr>
            <w:top w:val="none" w:sz="0" w:space="0" w:color="auto"/>
            <w:left w:val="none" w:sz="0" w:space="0" w:color="auto"/>
            <w:bottom w:val="none" w:sz="0" w:space="0" w:color="auto"/>
            <w:right w:val="none" w:sz="0" w:space="0" w:color="auto"/>
          </w:divBdr>
        </w:div>
        <w:div w:id="2130279458">
          <w:marLeft w:val="480"/>
          <w:marRight w:val="0"/>
          <w:marTop w:val="0"/>
          <w:marBottom w:val="0"/>
          <w:divBdr>
            <w:top w:val="none" w:sz="0" w:space="0" w:color="auto"/>
            <w:left w:val="none" w:sz="0" w:space="0" w:color="auto"/>
            <w:bottom w:val="none" w:sz="0" w:space="0" w:color="auto"/>
            <w:right w:val="none" w:sz="0" w:space="0" w:color="auto"/>
          </w:divBdr>
        </w:div>
        <w:div w:id="1228034887">
          <w:marLeft w:val="480"/>
          <w:marRight w:val="0"/>
          <w:marTop w:val="0"/>
          <w:marBottom w:val="0"/>
          <w:divBdr>
            <w:top w:val="none" w:sz="0" w:space="0" w:color="auto"/>
            <w:left w:val="none" w:sz="0" w:space="0" w:color="auto"/>
            <w:bottom w:val="none" w:sz="0" w:space="0" w:color="auto"/>
            <w:right w:val="none" w:sz="0" w:space="0" w:color="auto"/>
          </w:divBdr>
        </w:div>
        <w:div w:id="1486972136">
          <w:marLeft w:val="480"/>
          <w:marRight w:val="0"/>
          <w:marTop w:val="0"/>
          <w:marBottom w:val="0"/>
          <w:divBdr>
            <w:top w:val="none" w:sz="0" w:space="0" w:color="auto"/>
            <w:left w:val="none" w:sz="0" w:space="0" w:color="auto"/>
            <w:bottom w:val="none" w:sz="0" w:space="0" w:color="auto"/>
            <w:right w:val="none" w:sz="0" w:space="0" w:color="auto"/>
          </w:divBdr>
        </w:div>
        <w:div w:id="899098713">
          <w:marLeft w:val="480"/>
          <w:marRight w:val="0"/>
          <w:marTop w:val="0"/>
          <w:marBottom w:val="0"/>
          <w:divBdr>
            <w:top w:val="none" w:sz="0" w:space="0" w:color="auto"/>
            <w:left w:val="none" w:sz="0" w:space="0" w:color="auto"/>
            <w:bottom w:val="none" w:sz="0" w:space="0" w:color="auto"/>
            <w:right w:val="none" w:sz="0" w:space="0" w:color="auto"/>
          </w:divBdr>
        </w:div>
        <w:div w:id="1655526737">
          <w:marLeft w:val="480"/>
          <w:marRight w:val="0"/>
          <w:marTop w:val="0"/>
          <w:marBottom w:val="0"/>
          <w:divBdr>
            <w:top w:val="none" w:sz="0" w:space="0" w:color="auto"/>
            <w:left w:val="none" w:sz="0" w:space="0" w:color="auto"/>
            <w:bottom w:val="none" w:sz="0" w:space="0" w:color="auto"/>
            <w:right w:val="none" w:sz="0" w:space="0" w:color="auto"/>
          </w:divBdr>
        </w:div>
      </w:divsChild>
    </w:div>
    <w:div w:id="938292675">
      <w:bodyDiv w:val="1"/>
      <w:marLeft w:val="0"/>
      <w:marRight w:val="0"/>
      <w:marTop w:val="0"/>
      <w:marBottom w:val="0"/>
      <w:divBdr>
        <w:top w:val="none" w:sz="0" w:space="0" w:color="auto"/>
        <w:left w:val="none" w:sz="0" w:space="0" w:color="auto"/>
        <w:bottom w:val="none" w:sz="0" w:space="0" w:color="auto"/>
        <w:right w:val="none" w:sz="0" w:space="0" w:color="auto"/>
      </w:divBdr>
    </w:div>
    <w:div w:id="938635869">
      <w:bodyDiv w:val="1"/>
      <w:marLeft w:val="0"/>
      <w:marRight w:val="0"/>
      <w:marTop w:val="0"/>
      <w:marBottom w:val="0"/>
      <w:divBdr>
        <w:top w:val="none" w:sz="0" w:space="0" w:color="auto"/>
        <w:left w:val="none" w:sz="0" w:space="0" w:color="auto"/>
        <w:bottom w:val="none" w:sz="0" w:space="0" w:color="auto"/>
        <w:right w:val="none" w:sz="0" w:space="0" w:color="auto"/>
      </w:divBdr>
    </w:div>
    <w:div w:id="943685475">
      <w:bodyDiv w:val="1"/>
      <w:marLeft w:val="0"/>
      <w:marRight w:val="0"/>
      <w:marTop w:val="0"/>
      <w:marBottom w:val="0"/>
      <w:divBdr>
        <w:top w:val="none" w:sz="0" w:space="0" w:color="auto"/>
        <w:left w:val="none" w:sz="0" w:space="0" w:color="auto"/>
        <w:bottom w:val="none" w:sz="0" w:space="0" w:color="auto"/>
        <w:right w:val="none" w:sz="0" w:space="0" w:color="auto"/>
      </w:divBdr>
    </w:div>
    <w:div w:id="946429660">
      <w:bodyDiv w:val="1"/>
      <w:marLeft w:val="0"/>
      <w:marRight w:val="0"/>
      <w:marTop w:val="0"/>
      <w:marBottom w:val="0"/>
      <w:divBdr>
        <w:top w:val="none" w:sz="0" w:space="0" w:color="auto"/>
        <w:left w:val="none" w:sz="0" w:space="0" w:color="auto"/>
        <w:bottom w:val="none" w:sz="0" w:space="0" w:color="auto"/>
        <w:right w:val="none" w:sz="0" w:space="0" w:color="auto"/>
      </w:divBdr>
    </w:div>
    <w:div w:id="946542752">
      <w:bodyDiv w:val="1"/>
      <w:marLeft w:val="0"/>
      <w:marRight w:val="0"/>
      <w:marTop w:val="0"/>
      <w:marBottom w:val="0"/>
      <w:divBdr>
        <w:top w:val="none" w:sz="0" w:space="0" w:color="auto"/>
        <w:left w:val="none" w:sz="0" w:space="0" w:color="auto"/>
        <w:bottom w:val="none" w:sz="0" w:space="0" w:color="auto"/>
        <w:right w:val="none" w:sz="0" w:space="0" w:color="auto"/>
      </w:divBdr>
    </w:div>
    <w:div w:id="947203419">
      <w:bodyDiv w:val="1"/>
      <w:marLeft w:val="0"/>
      <w:marRight w:val="0"/>
      <w:marTop w:val="0"/>
      <w:marBottom w:val="0"/>
      <w:divBdr>
        <w:top w:val="none" w:sz="0" w:space="0" w:color="auto"/>
        <w:left w:val="none" w:sz="0" w:space="0" w:color="auto"/>
        <w:bottom w:val="none" w:sz="0" w:space="0" w:color="auto"/>
        <w:right w:val="none" w:sz="0" w:space="0" w:color="auto"/>
      </w:divBdr>
    </w:div>
    <w:div w:id="948898603">
      <w:bodyDiv w:val="1"/>
      <w:marLeft w:val="0"/>
      <w:marRight w:val="0"/>
      <w:marTop w:val="0"/>
      <w:marBottom w:val="0"/>
      <w:divBdr>
        <w:top w:val="none" w:sz="0" w:space="0" w:color="auto"/>
        <w:left w:val="none" w:sz="0" w:space="0" w:color="auto"/>
        <w:bottom w:val="none" w:sz="0" w:space="0" w:color="auto"/>
        <w:right w:val="none" w:sz="0" w:space="0" w:color="auto"/>
      </w:divBdr>
    </w:div>
    <w:div w:id="949093296">
      <w:bodyDiv w:val="1"/>
      <w:marLeft w:val="0"/>
      <w:marRight w:val="0"/>
      <w:marTop w:val="0"/>
      <w:marBottom w:val="0"/>
      <w:divBdr>
        <w:top w:val="none" w:sz="0" w:space="0" w:color="auto"/>
        <w:left w:val="none" w:sz="0" w:space="0" w:color="auto"/>
        <w:bottom w:val="none" w:sz="0" w:space="0" w:color="auto"/>
        <w:right w:val="none" w:sz="0" w:space="0" w:color="auto"/>
      </w:divBdr>
    </w:div>
    <w:div w:id="949318455">
      <w:bodyDiv w:val="1"/>
      <w:marLeft w:val="0"/>
      <w:marRight w:val="0"/>
      <w:marTop w:val="0"/>
      <w:marBottom w:val="0"/>
      <w:divBdr>
        <w:top w:val="none" w:sz="0" w:space="0" w:color="auto"/>
        <w:left w:val="none" w:sz="0" w:space="0" w:color="auto"/>
        <w:bottom w:val="none" w:sz="0" w:space="0" w:color="auto"/>
        <w:right w:val="none" w:sz="0" w:space="0" w:color="auto"/>
      </w:divBdr>
    </w:div>
    <w:div w:id="949433245">
      <w:bodyDiv w:val="1"/>
      <w:marLeft w:val="0"/>
      <w:marRight w:val="0"/>
      <w:marTop w:val="0"/>
      <w:marBottom w:val="0"/>
      <w:divBdr>
        <w:top w:val="none" w:sz="0" w:space="0" w:color="auto"/>
        <w:left w:val="none" w:sz="0" w:space="0" w:color="auto"/>
        <w:bottom w:val="none" w:sz="0" w:space="0" w:color="auto"/>
        <w:right w:val="none" w:sz="0" w:space="0" w:color="auto"/>
      </w:divBdr>
    </w:div>
    <w:div w:id="951401411">
      <w:bodyDiv w:val="1"/>
      <w:marLeft w:val="0"/>
      <w:marRight w:val="0"/>
      <w:marTop w:val="0"/>
      <w:marBottom w:val="0"/>
      <w:divBdr>
        <w:top w:val="none" w:sz="0" w:space="0" w:color="auto"/>
        <w:left w:val="none" w:sz="0" w:space="0" w:color="auto"/>
        <w:bottom w:val="none" w:sz="0" w:space="0" w:color="auto"/>
        <w:right w:val="none" w:sz="0" w:space="0" w:color="auto"/>
      </w:divBdr>
    </w:div>
    <w:div w:id="952325185">
      <w:bodyDiv w:val="1"/>
      <w:marLeft w:val="0"/>
      <w:marRight w:val="0"/>
      <w:marTop w:val="0"/>
      <w:marBottom w:val="0"/>
      <w:divBdr>
        <w:top w:val="none" w:sz="0" w:space="0" w:color="auto"/>
        <w:left w:val="none" w:sz="0" w:space="0" w:color="auto"/>
        <w:bottom w:val="none" w:sz="0" w:space="0" w:color="auto"/>
        <w:right w:val="none" w:sz="0" w:space="0" w:color="auto"/>
      </w:divBdr>
    </w:div>
    <w:div w:id="953287630">
      <w:bodyDiv w:val="1"/>
      <w:marLeft w:val="0"/>
      <w:marRight w:val="0"/>
      <w:marTop w:val="0"/>
      <w:marBottom w:val="0"/>
      <w:divBdr>
        <w:top w:val="none" w:sz="0" w:space="0" w:color="auto"/>
        <w:left w:val="none" w:sz="0" w:space="0" w:color="auto"/>
        <w:bottom w:val="none" w:sz="0" w:space="0" w:color="auto"/>
        <w:right w:val="none" w:sz="0" w:space="0" w:color="auto"/>
      </w:divBdr>
    </w:div>
    <w:div w:id="956571818">
      <w:bodyDiv w:val="1"/>
      <w:marLeft w:val="0"/>
      <w:marRight w:val="0"/>
      <w:marTop w:val="0"/>
      <w:marBottom w:val="0"/>
      <w:divBdr>
        <w:top w:val="none" w:sz="0" w:space="0" w:color="auto"/>
        <w:left w:val="none" w:sz="0" w:space="0" w:color="auto"/>
        <w:bottom w:val="none" w:sz="0" w:space="0" w:color="auto"/>
        <w:right w:val="none" w:sz="0" w:space="0" w:color="auto"/>
      </w:divBdr>
    </w:div>
    <w:div w:id="957566636">
      <w:bodyDiv w:val="1"/>
      <w:marLeft w:val="0"/>
      <w:marRight w:val="0"/>
      <w:marTop w:val="0"/>
      <w:marBottom w:val="0"/>
      <w:divBdr>
        <w:top w:val="none" w:sz="0" w:space="0" w:color="auto"/>
        <w:left w:val="none" w:sz="0" w:space="0" w:color="auto"/>
        <w:bottom w:val="none" w:sz="0" w:space="0" w:color="auto"/>
        <w:right w:val="none" w:sz="0" w:space="0" w:color="auto"/>
      </w:divBdr>
    </w:div>
    <w:div w:id="958756494">
      <w:bodyDiv w:val="1"/>
      <w:marLeft w:val="0"/>
      <w:marRight w:val="0"/>
      <w:marTop w:val="0"/>
      <w:marBottom w:val="0"/>
      <w:divBdr>
        <w:top w:val="none" w:sz="0" w:space="0" w:color="auto"/>
        <w:left w:val="none" w:sz="0" w:space="0" w:color="auto"/>
        <w:bottom w:val="none" w:sz="0" w:space="0" w:color="auto"/>
        <w:right w:val="none" w:sz="0" w:space="0" w:color="auto"/>
      </w:divBdr>
    </w:div>
    <w:div w:id="958953074">
      <w:bodyDiv w:val="1"/>
      <w:marLeft w:val="0"/>
      <w:marRight w:val="0"/>
      <w:marTop w:val="0"/>
      <w:marBottom w:val="0"/>
      <w:divBdr>
        <w:top w:val="none" w:sz="0" w:space="0" w:color="auto"/>
        <w:left w:val="none" w:sz="0" w:space="0" w:color="auto"/>
        <w:bottom w:val="none" w:sz="0" w:space="0" w:color="auto"/>
        <w:right w:val="none" w:sz="0" w:space="0" w:color="auto"/>
      </w:divBdr>
    </w:div>
    <w:div w:id="959217318">
      <w:bodyDiv w:val="1"/>
      <w:marLeft w:val="0"/>
      <w:marRight w:val="0"/>
      <w:marTop w:val="0"/>
      <w:marBottom w:val="0"/>
      <w:divBdr>
        <w:top w:val="none" w:sz="0" w:space="0" w:color="auto"/>
        <w:left w:val="none" w:sz="0" w:space="0" w:color="auto"/>
        <w:bottom w:val="none" w:sz="0" w:space="0" w:color="auto"/>
        <w:right w:val="none" w:sz="0" w:space="0" w:color="auto"/>
      </w:divBdr>
    </w:div>
    <w:div w:id="964391189">
      <w:bodyDiv w:val="1"/>
      <w:marLeft w:val="0"/>
      <w:marRight w:val="0"/>
      <w:marTop w:val="0"/>
      <w:marBottom w:val="0"/>
      <w:divBdr>
        <w:top w:val="none" w:sz="0" w:space="0" w:color="auto"/>
        <w:left w:val="none" w:sz="0" w:space="0" w:color="auto"/>
        <w:bottom w:val="none" w:sz="0" w:space="0" w:color="auto"/>
        <w:right w:val="none" w:sz="0" w:space="0" w:color="auto"/>
      </w:divBdr>
    </w:div>
    <w:div w:id="964695294">
      <w:bodyDiv w:val="1"/>
      <w:marLeft w:val="0"/>
      <w:marRight w:val="0"/>
      <w:marTop w:val="0"/>
      <w:marBottom w:val="0"/>
      <w:divBdr>
        <w:top w:val="none" w:sz="0" w:space="0" w:color="auto"/>
        <w:left w:val="none" w:sz="0" w:space="0" w:color="auto"/>
        <w:bottom w:val="none" w:sz="0" w:space="0" w:color="auto"/>
        <w:right w:val="none" w:sz="0" w:space="0" w:color="auto"/>
      </w:divBdr>
    </w:div>
    <w:div w:id="965769372">
      <w:bodyDiv w:val="1"/>
      <w:marLeft w:val="0"/>
      <w:marRight w:val="0"/>
      <w:marTop w:val="0"/>
      <w:marBottom w:val="0"/>
      <w:divBdr>
        <w:top w:val="none" w:sz="0" w:space="0" w:color="auto"/>
        <w:left w:val="none" w:sz="0" w:space="0" w:color="auto"/>
        <w:bottom w:val="none" w:sz="0" w:space="0" w:color="auto"/>
        <w:right w:val="none" w:sz="0" w:space="0" w:color="auto"/>
      </w:divBdr>
    </w:div>
    <w:div w:id="966278210">
      <w:bodyDiv w:val="1"/>
      <w:marLeft w:val="0"/>
      <w:marRight w:val="0"/>
      <w:marTop w:val="0"/>
      <w:marBottom w:val="0"/>
      <w:divBdr>
        <w:top w:val="none" w:sz="0" w:space="0" w:color="auto"/>
        <w:left w:val="none" w:sz="0" w:space="0" w:color="auto"/>
        <w:bottom w:val="none" w:sz="0" w:space="0" w:color="auto"/>
        <w:right w:val="none" w:sz="0" w:space="0" w:color="auto"/>
      </w:divBdr>
    </w:div>
    <w:div w:id="966667621">
      <w:bodyDiv w:val="1"/>
      <w:marLeft w:val="0"/>
      <w:marRight w:val="0"/>
      <w:marTop w:val="0"/>
      <w:marBottom w:val="0"/>
      <w:divBdr>
        <w:top w:val="none" w:sz="0" w:space="0" w:color="auto"/>
        <w:left w:val="none" w:sz="0" w:space="0" w:color="auto"/>
        <w:bottom w:val="none" w:sz="0" w:space="0" w:color="auto"/>
        <w:right w:val="none" w:sz="0" w:space="0" w:color="auto"/>
      </w:divBdr>
    </w:div>
    <w:div w:id="967397456">
      <w:bodyDiv w:val="1"/>
      <w:marLeft w:val="0"/>
      <w:marRight w:val="0"/>
      <w:marTop w:val="0"/>
      <w:marBottom w:val="0"/>
      <w:divBdr>
        <w:top w:val="none" w:sz="0" w:space="0" w:color="auto"/>
        <w:left w:val="none" w:sz="0" w:space="0" w:color="auto"/>
        <w:bottom w:val="none" w:sz="0" w:space="0" w:color="auto"/>
        <w:right w:val="none" w:sz="0" w:space="0" w:color="auto"/>
      </w:divBdr>
    </w:div>
    <w:div w:id="968320263">
      <w:bodyDiv w:val="1"/>
      <w:marLeft w:val="0"/>
      <w:marRight w:val="0"/>
      <w:marTop w:val="0"/>
      <w:marBottom w:val="0"/>
      <w:divBdr>
        <w:top w:val="none" w:sz="0" w:space="0" w:color="auto"/>
        <w:left w:val="none" w:sz="0" w:space="0" w:color="auto"/>
        <w:bottom w:val="none" w:sz="0" w:space="0" w:color="auto"/>
        <w:right w:val="none" w:sz="0" w:space="0" w:color="auto"/>
      </w:divBdr>
    </w:div>
    <w:div w:id="968586885">
      <w:bodyDiv w:val="1"/>
      <w:marLeft w:val="0"/>
      <w:marRight w:val="0"/>
      <w:marTop w:val="0"/>
      <w:marBottom w:val="0"/>
      <w:divBdr>
        <w:top w:val="none" w:sz="0" w:space="0" w:color="auto"/>
        <w:left w:val="none" w:sz="0" w:space="0" w:color="auto"/>
        <w:bottom w:val="none" w:sz="0" w:space="0" w:color="auto"/>
        <w:right w:val="none" w:sz="0" w:space="0" w:color="auto"/>
      </w:divBdr>
    </w:div>
    <w:div w:id="971323925">
      <w:bodyDiv w:val="1"/>
      <w:marLeft w:val="0"/>
      <w:marRight w:val="0"/>
      <w:marTop w:val="0"/>
      <w:marBottom w:val="0"/>
      <w:divBdr>
        <w:top w:val="none" w:sz="0" w:space="0" w:color="auto"/>
        <w:left w:val="none" w:sz="0" w:space="0" w:color="auto"/>
        <w:bottom w:val="none" w:sz="0" w:space="0" w:color="auto"/>
        <w:right w:val="none" w:sz="0" w:space="0" w:color="auto"/>
      </w:divBdr>
    </w:div>
    <w:div w:id="971638195">
      <w:bodyDiv w:val="1"/>
      <w:marLeft w:val="0"/>
      <w:marRight w:val="0"/>
      <w:marTop w:val="0"/>
      <w:marBottom w:val="0"/>
      <w:divBdr>
        <w:top w:val="none" w:sz="0" w:space="0" w:color="auto"/>
        <w:left w:val="none" w:sz="0" w:space="0" w:color="auto"/>
        <w:bottom w:val="none" w:sz="0" w:space="0" w:color="auto"/>
        <w:right w:val="none" w:sz="0" w:space="0" w:color="auto"/>
      </w:divBdr>
    </w:div>
    <w:div w:id="972253193">
      <w:bodyDiv w:val="1"/>
      <w:marLeft w:val="0"/>
      <w:marRight w:val="0"/>
      <w:marTop w:val="0"/>
      <w:marBottom w:val="0"/>
      <w:divBdr>
        <w:top w:val="none" w:sz="0" w:space="0" w:color="auto"/>
        <w:left w:val="none" w:sz="0" w:space="0" w:color="auto"/>
        <w:bottom w:val="none" w:sz="0" w:space="0" w:color="auto"/>
        <w:right w:val="none" w:sz="0" w:space="0" w:color="auto"/>
      </w:divBdr>
    </w:div>
    <w:div w:id="972253651">
      <w:bodyDiv w:val="1"/>
      <w:marLeft w:val="0"/>
      <w:marRight w:val="0"/>
      <w:marTop w:val="0"/>
      <w:marBottom w:val="0"/>
      <w:divBdr>
        <w:top w:val="none" w:sz="0" w:space="0" w:color="auto"/>
        <w:left w:val="none" w:sz="0" w:space="0" w:color="auto"/>
        <w:bottom w:val="none" w:sz="0" w:space="0" w:color="auto"/>
        <w:right w:val="none" w:sz="0" w:space="0" w:color="auto"/>
      </w:divBdr>
    </w:div>
    <w:div w:id="972297460">
      <w:bodyDiv w:val="1"/>
      <w:marLeft w:val="0"/>
      <w:marRight w:val="0"/>
      <w:marTop w:val="0"/>
      <w:marBottom w:val="0"/>
      <w:divBdr>
        <w:top w:val="none" w:sz="0" w:space="0" w:color="auto"/>
        <w:left w:val="none" w:sz="0" w:space="0" w:color="auto"/>
        <w:bottom w:val="none" w:sz="0" w:space="0" w:color="auto"/>
        <w:right w:val="none" w:sz="0" w:space="0" w:color="auto"/>
      </w:divBdr>
    </w:div>
    <w:div w:id="973750328">
      <w:bodyDiv w:val="1"/>
      <w:marLeft w:val="0"/>
      <w:marRight w:val="0"/>
      <w:marTop w:val="0"/>
      <w:marBottom w:val="0"/>
      <w:divBdr>
        <w:top w:val="none" w:sz="0" w:space="0" w:color="auto"/>
        <w:left w:val="none" w:sz="0" w:space="0" w:color="auto"/>
        <w:bottom w:val="none" w:sz="0" w:space="0" w:color="auto"/>
        <w:right w:val="none" w:sz="0" w:space="0" w:color="auto"/>
      </w:divBdr>
      <w:divsChild>
        <w:div w:id="196479418">
          <w:marLeft w:val="480"/>
          <w:marRight w:val="0"/>
          <w:marTop w:val="0"/>
          <w:marBottom w:val="0"/>
          <w:divBdr>
            <w:top w:val="none" w:sz="0" w:space="0" w:color="auto"/>
            <w:left w:val="none" w:sz="0" w:space="0" w:color="auto"/>
            <w:bottom w:val="none" w:sz="0" w:space="0" w:color="auto"/>
            <w:right w:val="none" w:sz="0" w:space="0" w:color="auto"/>
          </w:divBdr>
        </w:div>
        <w:div w:id="977606373">
          <w:marLeft w:val="480"/>
          <w:marRight w:val="0"/>
          <w:marTop w:val="0"/>
          <w:marBottom w:val="0"/>
          <w:divBdr>
            <w:top w:val="none" w:sz="0" w:space="0" w:color="auto"/>
            <w:left w:val="none" w:sz="0" w:space="0" w:color="auto"/>
            <w:bottom w:val="none" w:sz="0" w:space="0" w:color="auto"/>
            <w:right w:val="none" w:sz="0" w:space="0" w:color="auto"/>
          </w:divBdr>
        </w:div>
        <w:div w:id="1464957508">
          <w:marLeft w:val="480"/>
          <w:marRight w:val="0"/>
          <w:marTop w:val="0"/>
          <w:marBottom w:val="0"/>
          <w:divBdr>
            <w:top w:val="none" w:sz="0" w:space="0" w:color="auto"/>
            <w:left w:val="none" w:sz="0" w:space="0" w:color="auto"/>
            <w:bottom w:val="none" w:sz="0" w:space="0" w:color="auto"/>
            <w:right w:val="none" w:sz="0" w:space="0" w:color="auto"/>
          </w:divBdr>
        </w:div>
        <w:div w:id="795176956">
          <w:marLeft w:val="480"/>
          <w:marRight w:val="0"/>
          <w:marTop w:val="0"/>
          <w:marBottom w:val="0"/>
          <w:divBdr>
            <w:top w:val="none" w:sz="0" w:space="0" w:color="auto"/>
            <w:left w:val="none" w:sz="0" w:space="0" w:color="auto"/>
            <w:bottom w:val="none" w:sz="0" w:space="0" w:color="auto"/>
            <w:right w:val="none" w:sz="0" w:space="0" w:color="auto"/>
          </w:divBdr>
        </w:div>
        <w:div w:id="985207801">
          <w:marLeft w:val="480"/>
          <w:marRight w:val="0"/>
          <w:marTop w:val="0"/>
          <w:marBottom w:val="0"/>
          <w:divBdr>
            <w:top w:val="none" w:sz="0" w:space="0" w:color="auto"/>
            <w:left w:val="none" w:sz="0" w:space="0" w:color="auto"/>
            <w:bottom w:val="none" w:sz="0" w:space="0" w:color="auto"/>
            <w:right w:val="none" w:sz="0" w:space="0" w:color="auto"/>
          </w:divBdr>
        </w:div>
        <w:div w:id="1227641666">
          <w:marLeft w:val="480"/>
          <w:marRight w:val="0"/>
          <w:marTop w:val="0"/>
          <w:marBottom w:val="0"/>
          <w:divBdr>
            <w:top w:val="none" w:sz="0" w:space="0" w:color="auto"/>
            <w:left w:val="none" w:sz="0" w:space="0" w:color="auto"/>
            <w:bottom w:val="none" w:sz="0" w:space="0" w:color="auto"/>
            <w:right w:val="none" w:sz="0" w:space="0" w:color="auto"/>
          </w:divBdr>
        </w:div>
        <w:div w:id="729304789">
          <w:marLeft w:val="480"/>
          <w:marRight w:val="0"/>
          <w:marTop w:val="0"/>
          <w:marBottom w:val="0"/>
          <w:divBdr>
            <w:top w:val="none" w:sz="0" w:space="0" w:color="auto"/>
            <w:left w:val="none" w:sz="0" w:space="0" w:color="auto"/>
            <w:bottom w:val="none" w:sz="0" w:space="0" w:color="auto"/>
            <w:right w:val="none" w:sz="0" w:space="0" w:color="auto"/>
          </w:divBdr>
        </w:div>
        <w:div w:id="1900238625">
          <w:marLeft w:val="480"/>
          <w:marRight w:val="0"/>
          <w:marTop w:val="0"/>
          <w:marBottom w:val="0"/>
          <w:divBdr>
            <w:top w:val="none" w:sz="0" w:space="0" w:color="auto"/>
            <w:left w:val="none" w:sz="0" w:space="0" w:color="auto"/>
            <w:bottom w:val="none" w:sz="0" w:space="0" w:color="auto"/>
            <w:right w:val="none" w:sz="0" w:space="0" w:color="auto"/>
          </w:divBdr>
        </w:div>
        <w:div w:id="898176137">
          <w:marLeft w:val="480"/>
          <w:marRight w:val="0"/>
          <w:marTop w:val="0"/>
          <w:marBottom w:val="0"/>
          <w:divBdr>
            <w:top w:val="none" w:sz="0" w:space="0" w:color="auto"/>
            <w:left w:val="none" w:sz="0" w:space="0" w:color="auto"/>
            <w:bottom w:val="none" w:sz="0" w:space="0" w:color="auto"/>
            <w:right w:val="none" w:sz="0" w:space="0" w:color="auto"/>
          </w:divBdr>
        </w:div>
        <w:div w:id="1633172397">
          <w:marLeft w:val="480"/>
          <w:marRight w:val="0"/>
          <w:marTop w:val="0"/>
          <w:marBottom w:val="0"/>
          <w:divBdr>
            <w:top w:val="none" w:sz="0" w:space="0" w:color="auto"/>
            <w:left w:val="none" w:sz="0" w:space="0" w:color="auto"/>
            <w:bottom w:val="none" w:sz="0" w:space="0" w:color="auto"/>
            <w:right w:val="none" w:sz="0" w:space="0" w:color="auto"/>
          </w:divBdr>
        </w:div>
        <w:div w:id="1759332008">
          <w:marLeft w:val="480"/>
          <w:marRight w:val="0"/>
          <w:marTop w:val="0"/>
          <w:marBottom w:val="0"/>
          <w:divBdr>
            <w:top w:val="none" w:sz="0" w:space="0" w:color="auto"/>
            <w:left w:val="none" w:sz="0" w:space="0" w:color="auto"/>
            <w:bottom w:val="none" w:sz="0" w:space="0" w:color="auto"/>
            <w:right w:val="none" w:sz="0" w:space="0" w:color="auto"/>
          </w:divBdr>
        </w:div>
        <w:div w:id="1065176736">
          <w:marLeft w:val="480"/>
          <w:marRight w:val="0"/>
          <w:marTop w:val="0"/>
          <w:marBottom w:val="0"/>
          <w:divBdr>
            <w:top w:val="none" w:sz="0" w:space="0" w:color="auto"/>
            <w:left w:val="none" w:sz="0" w:space="0" w:color="auto"/>
            <w:bottom w:val="none" w:sz="0" w:space="0" w:color="auto"/>
            <w:right w:val="none" w:sz="0" w:space="0" w:color="auto"/>
          </w:divBdr>
        </w:div>
        <w:div w:id="2096658252">
          <w:marLeft w:val="480"/>
          <w:marRight w:val="0"/>
          <w:marTop w:val="0"/>
          <w:marBottom w:val="0"/>
          <w:divBdr>
            <w:top w:val="none" w:sz="0" w:space="0" w:color="auto"/>
            <w:left w:val="none" w:sz="0" w:space="0" w:color="auto"/>
            <w:bottom w:val="none" w:sz="0" w:space="0" w:color="auto"/>
            <w:right w:val="none" w:sz="0" w:space="0" w:color="auto"/>
          </w:divBdr>
        </w:div>
        <w:div w:id="1442066414">
          <w:marLeft w:val="480"/>
          <w:marRight w:val="0"/>
          <w:marTop w:val="0"/>
          <w:marBottom w:val="0"/>
          <w:divBdr>
            <w:top w:val="none" w:sz="0" w:space="0" w:color="auto"/>
            <w:left w:val="none" w:sz="0" w:space="0" w:color="auto"/>
            <w:bottom w:val="none" w:sz="0" w:space="0" w:color="auto"/>
            <w:right w:val="none" w:sz="0" w:space="0" w:color="auto"/>
          </w:divBdr>
        </w:div>
        <w:div w:id="1577397610">
          <w:marLeft w:val="480"/>
          <w:marRight w:val="0"/>
          <w:marTop w:val="0"/>
          <w:marBottom w:val="0"/>
          <w:divBdr>
            <w:top w:val="none" w:sz="0" w:space="0" w:color="auto"/>
            <w:left w:val="none" w:sz="0" w:space="0" w:color="auto"/>
            <w:bottom w:val="none" w:sz="0" w:space="0" w:color="auto"/>
            <w:right w:val="none" w:sz="0" w:space="0" w:color="auto"/>
          </w:divBdr>
        </w:div>
        <w:div w:id="1182085542">
          <w:marLeft w:val="480"/>
          <w:marRight w:val="0"/>
          <w:marTop w:val="0"/>
          <w:marBottom w:val="0"/>
          <w:divBdr>
            <w:top w:val="none" w:sz="0" w:space="0" w:color="auto"/>
            <w:left w:val="none" w:sz="0" w:space="0" w:color="auto"/>
            <w:bottom w:val="none" w:sz="0" w:space="0" w:color="auto"/>
            <w:right w:val="none" w:sz="0" w:space="0" w:color="auto"/>
          </w:divBdr>
        </w:div>
        <w:div w:id="1276060501">
          <w:marLeft w:val="480"/>
          <w:marRight w:val="0"/>
          <w:marTop w:val="0"/>
          <w:marBottom w:val="0"/>
          <w:divBdr>
            <w:top w:val="none" w:sz="0" w:space="0" w:color="auto"/>
            <w:left w:val="none" w:sz="0" w:space="0" w:color="auto"/>
            <w:bottom w:val="none" w:sz="0" w:space="0" w:color="auto"/>
            <w:right w:val="none" w:sz="0" w:space="0" w:color="auto"/>
          </w:divBdr>
        </w:div>
        <w:div w:id="2061514908">
          <w:marLeft w:val="480"/>
          <w:marRight w:val="0"/>
          <w:marTop w:val="0"/>
          <w:marBottom w:val="0"/>
          <w:divBdr>
            <w:top w:val="none" w:sz="0" w:space="0" w:color="auto"/>
            <w:left w:val="none" w:sz="0" w:space="0" w:color="auto"/>
            <w:bottom w:val="none" w:sz="0" w:space="0" w:color="auto"/>
            <w:right w:val="none" w:sz="0" w:space="0" w:color="auto"/>
          </w:divBdr>
        </w:div>
        <w:div w:id="1488286611">
          <w:marLeft w:val="480"/>
          <w:marRight w:val="0"/>
          <w:marTop w:val="0"/>
          <w:marBottom w:val="0"/>
          <w:divBdr>
            <w:top w:val="none" w:sz="0" w:space="0" w:color="auto"/>
            <w:left w:val="none" w:sz="0" w:space="0" w:color="auto"/>
            <w:bottom w:val="none" w:sz="0" w:space="0" w:color="auto"/>
            <w:right w:val="none" w:sz="0" w:space="0" w:color="auto"/>
          </w:divBdr>
        </w:div>
        <w:div w:id="155074764">
          <w:marLeft w:val="480"/>
          <w:marRight w:val="0"/>
          <w:marTop w:val="0"/>
          <w:marBottom w:val="0"/>
          <w:divBdr>
            <w:top w:val="none" w:sz="0" w:space="0" w:color="auto"/>
            <w:left w:val="none" w:sz="0" w:space="0" w:color="auto"/>
            <w:bottom w:val="none" w:sz="0" w:space="0" w:color="auto"/>
            <w:right w:val="none" w:sz="0" w:space="0" w:color="auto"/>
          </w:divBdr>
        </w:div>
        <w:div w:id="1646936160">
          <w:marLeft w:val="480"/>
          <w:marRight w:val="0"/>
          <w:marTop w:val="0"/>
          <w:marBottom w:val="0"/>
          <w:divBdr>
            <w:top w:val="none" w:sz="0" w:space="0" w:color="auto"/>
            <w:left w:val="none" w:sz="0" w:space="0" w:color="auto"/>
            <w:bottom w:val="none" w:sz="0" w:space="0" w:color="auto"/>
            <w:right w:val="none" w:sz="0" w:space="0" w:color="auto"/>
          </w:divBdr>
        </w:div>
        <w:div w:id="898856015">
          <w:marLeft w:val="480"/>
          <w:marRight w:val="0"/>
          <w:marTop w:val="0"/>
          <w:marBottom w:val="0"/>
          <w:divBdr>
            <w:top w:val="none" w:sz="0" w:space="0" w:color="auto"/>
            <w:left w:val="none" w:sz="0" w:space="0" w:color="auto"/>
            <w:bottom w:val="none" w:sz="0" w:space="0" w:color="auto"/>
            <w:right w:val="none" w:sz="0" w:space="0" w:color="auto"/>
          </w:divBdr>
        </w:div>
        <w:div w:id="466244294">
          <w:marLeft w:val="480"/>
          <w:marRight w:val="0"/>
          <w:marTop w:val="0"/>
          <w:marBottom w:val="0"/>
          <w:divBdr>
            <w:top w:val="none" w:sz="0" w:space="0" w:color="auto"/>
            <w:left w:val="none" w:sz="0" w:space="0" w:color="auto"/>
            <w:bottom w:val="none" w:sz="0" w:space="0" w:color="auto"/>
            <w:right w:val="none" w:sz="0" w:space="0" w:color="auto"/>
          </w:divBdr>
        </w:div>
        <w:div w:id="612516708">
          <w:marLeft w:val="480"/>
          <w:marRight w:val="0"/>
          <w:marTop w:val="0"/>
          <w:marBottom w:val="0"/>
          <w:divBdr>
            <w:top w:val="none" w:sz="0" w:space="0" w:color="auto"/>
            <w:left w:val="none" w:sz="0" w:space="0" w:color="auto"/>
            <w:bottom w:val="none" w:sz="0" w:space="0" w:color="auto"/>
            <w:right w:val="none" w:sz="0" w:space="0" w:color="auto"/>
          </w:divBdr>
        </w:div>
        <w:div w:id="1760056523">
          <w:marLeft w:val="480"/>
          <w:marRight w:val="0"/>
          <w:marTop w:val="0"/>
          <w:marBottom w:val="0"/>
          <w:divBdr>
            <w:top w:val="none" w:sz="0" w:space="0" w:color="auto"/>
            <w:left w:val="none" w:sz="0" w:space="0" w:color="auto"/>
            <w:bottom w:val="none" w:sz="0" w:space="0" w:color="auto"/>
            <w:right w:val="none" w:sz="0" w:space="0" w:color="auto"/>
          </w:divBdr>
        </w:div>
        <w:div w:id="220990849">
          <w:marLeft w:val="480"/>
          <w:marRight w:val="0"/>
          <w:marTop w:val="0"/>
          <w:marBottom w:val="0"/>
          <w:divBdr>
            <w:top w:val="none" w:sz="0" w:space="0" w:color="auto"/>
            <w:left w:val="none" w:sz="0" w:space="0" w:color="auto"/>
            <w:bottom w:val="none" w:sz="0" w:space="0" w:color="auto"/>
            <w:right w:val="none" w:sz="0" w:space="0" w:color="auto"/>
          </w:divBdr>
        </w:div>
        <w:div w:id="575017591">
          <w:marLeft w:val="480"/>
          <w:marRight w:val="0"/>
          <w:marTop w:val="0"/>
          <w:marBottom w:val="0"/>
          <w:divBdr>
            <w:top w:val="none" w:sz="0" w:space="0" w:color="auto"/>
            <w:left w:val="none" w:sz="0" w:space="0" w:color="auto"/>
            <w:bottom w:val="none" w:sz="0" w:space="0" w:color="auto"/>
            <w:right w:val="none" w:sz="0" w:space="0" w:color="auto"/>
          </w:divBdr>
        </w:div>
        <w:div w:id="1562984822">
          <w:marLeft w:val="480"/>
          <w:marRight w:val="0"/>
          <w:marTop w:val="0"/>
          <w:marBottom w:val="0"/>
          <w:divBdr>
            <w:top w:val="none" w:sz="0" w:space="0" w:color="auto"/>
            <w:left w:val="none" w:sz="0" w:space="0" w:color="auto"/>
            <w:bottom w:val="none" w:sz="0" w:space="0" w:color="auto"/>
            <w:right w:val="none" w:sz="0" w:space="0" w:color="auto"/>
          </w:divBdr>
        </w:div>
        <w:div w:id="1720326045">
          <w:marLeft w:val="480"/>
          <w:marRight w:val="0"/>
          <w:marTop w:val="0"/>
          <w:marBottom w:val="0"/>
          <w:divBdr>
            <w:top w:val="none" w:sz="0" w:space="0" w:color="auto"/>
            <w:left w:val="none" w:sz="0" w:space="0" w:color="auto"/>
            <w:bottom w:val="none" w:sz="0" w:space="0" w:color="auto"/>
            <w:right w:val="none" w:sz="0" w:space="0" w:color="auto"/>
          </w:divBdr>
        </w:div>
        <w:div w:id="1783648117">
          <w:marLeft w:val="480"/>
          <w:marRight w:val="0"/>
          <w:marTop w:val="0"/>
          <w:marBottom w:val="0"/>
          <w:divBdr>
            <w:top w:val="none" w:sz="0" w:space="0" w:color="auto"/>
            <w:left w:val="none" w:sz="0" w:space="0" w:color="auto"/>
            <w:bottom w:val="none" w:sz="0" w:space="0" w:color="auto"/>
            <w:right w:val="none" w:sz="0" w:space="0" w:color="auto"/>
          </w:divBdr>
        </w:div>
        <w:div w:id="1755466443">
          <w:marLeft w:val="480"/>
          <w:marRight w:val="0"/>
          <w:marTop w:val="0"/>
          <w:marBottom w:val="0"/>
          <w:divBdr>
            <w:top w:val="none" w:sz="0" w:space="0" w:color="auto"/>
            <w:left w:val="none" w:sz="0" w:space="0" w:color="auto"/>
            <w:bottom w:val="none" w:sz="0" w:space="0" w:color="auto"/>
            <w:right w:val="none" w:sz="0" w:space="0" w:color="auto"/>
          </w:divBdr>
        </w:div>
        <w:div w:id="1823620975">
          <w:marLeft w:val="480"/>
          <w:marRight w:val="0"/>
          <w:marTop w:val="0"/>
          <w:marBottom w:val="0"/>
          <w:divBdr>
            <w:top w:val="none" w:sz="0" w:space="0" w:color="auto"/>
            <w:left w:val="none" w:sz="0" w:space="0" w:color="auto"/>
            <w:bottom w:val="none" w:sz="0" w:space="0" w:color="auto"/>
            <w:right w:val="none" w:sz="0" w:space="0" w:color="auto"/>
          </w:divBdr>
        </w:div>
        <w:div w:id="548146771">
          <w:marLeft w:val="480"/>
          <w:marRight w:val="0"/>
          <w:marTop w:val="0"/>
          <w:marBottom w:val="0"/>
          <w:divBdr>
            <w:top w:val="none" w:sz="0" w:space="0" w:color="auto"/>
            <w:left w:val="none" w:sz="0" w:space="0" w:color="auto"/>
            <w:bottom w:val="none" w:sz="0" w:space="0" w:color="auto"/>
            <w:right w:val="none" w:sz="0" w:space="0" w:color="auto"/>
          </w:divBdr>
        </w:div>
        <w:div w:id="629046435">
          <w:marLeft w:val="480"/>
          <w:marRight w:val="0"/>
          <w:marTop w:val="0"/>
          <w:marBottom w:val="0"/>
          <w:divBdr>
            <w:top w:val="none" w:sz="0" w:space="0" w:color="auto"/>
            <w:left w:val="none" w:sz="0" w:space="0" w:color="auto"/>
            <w:bottom w:val="none" w:sz="0" w:space="0" w:color="auto"/>
            <w:right w:val="none" w:sz="0" w:space="0" w:color="auto"/>
          </w:divBdr>
        </w:div>
        <w:div w:id="857083823">
          <w:marLeft w:val="480"/>
          <w:marRight w:val="0"/>
          <w:marTop w:val="0"/>
          <w:marBottom w:val="0"/>
          <w:divBdr>
            <w:top w:val="none" w:sz="0" w:space="0" w:color="auto"/>
            <w:left w:val="none" w:sz="0" w:space="0" w:color="auto"/>
            <w:bottom w:val="none" w:sz="0" w:space="0" w:color="auto"/>
            <w:right w:val="none" w:sz="0" w:space="0" w:color="auto"/>
          </w:divBdr>
        </w:div>
        <w:div w:id="1038551405">
          <w:marLeft w:val="480"/>
          <w:marRight w:val="0"/>
          <w:marTop w:val="0"/>
          <w:marBottom w:val="0"/>
          <w:divBdr>
            <w:top w:val="none" w:sz="0" w:space="0" w:color="auto"/>
            <w:left w:val="none" w:sz="0" w:space="0" w:color="auto"/>
            <w:bottom w:val="none" w:sz="0" w:space="0" w:color="auto"/>
            <w:right w:val="none" w:sz="0" w:space="0" w:color="auto"/>
          </w:divBdr>
        </w:div>
        <w:div w:id="716663096">
          <w:marLeft w:val="480"/>
          <w:marRight w:val="0"/>
          <w:marTop w:val="0"/>
          <w:marBottom w:val="0"/>
          <w:divBdr>
            <w:top w:val="none" w:sz="0" w:space="0" w:color="auto"/>
            <w:left w:val="none" w:sz="0" w:space="0" w:color="auto"/>
            <w:bottom w:val="none" w:sz="0" w:space="0" w:color="auto"/>
            <w:right w:val="none" w:sz="0" w:space="0" w:color="auto"/>
          </w:divBdr>
        </w:div>
        <w:div w:id="528950503">
          <w:marLeft w:val="480"/>
          <w:marRight w:val="0"/>
          <w:marTop w:val="0"/>
          <w:marBottom w:val="0"/>
          <w:divBdr>
            <w:top w:val="none" w:sz="0" w:space="0" w:color="auto"/>
            <w:left w:val="none" w:sz="0" w:space="0" w:color="auto"/>
            <w:bottom w:val="none" w:sz="0" w:space="0" w:color="auto"/>
            <w:right w:val="none" w:sz="0" w:space="0" w:color="auto"/>
          </w:divBdr>
        </w:div>
        <w:div w:id="1321350977">
          <w:marLeft w:val="480"/>
          <w:marRight w:val="0"/>
          <w:marTop w:val="0"/>
          <w:marBottom w:val="0"/>
          <w:divBdr>
            <w:top w:val="none" w:sz="0" w:space="0" w:color="auto"/>
            <w:left w:val="none" w:sz="0" w:space="0" w:color="auto"/>
            <w:bottom w:val="none" w:sz="0" w:space="0" w:color="auto"/>
            <w:right w:val="none" w:sz="0" w:space="0" w:color="auto"/>
          </w:divBdr>
        </w:div>
        <w:div w:id="1342319969">
          <w:marLeft w:val="480"/>
          <w:marRight w:val="0"/>
          <w:marTop w:val="0"/>
          <w:marBottom w:val="0"/>
          <w:divBdr>
            <w:top w:val="none" w:sz="0" w:space="0" w:color="auto"/>
            <w:left w:val="none" w:sz="0" w:space="0" w:color="auto"/>
            <w:bottom w:val="none" w:sz="0" w:space="0" w:color="auto"/>
            <w:right w:val="none" w:sz="0" w:space="0" w:color="auto"/>
          </w:divBdr>
        </w:div>
        <w:div w:id="1849634630">
          <w:marLeft w:val="480"/>
          <w:marRight w:val="0"/>
          <w:marTop w:val="0"/>
          <w:marBottom w:val="0"/>
          <w:divBdr>
            <w:top w:val="none" w:sz="0" w:space="0" w:color="auto"/>
            <w:left w:val="none" w:sz="0" w:space="0" w:color="auto"/>
            <w:bottom w:val="none" w:sz="0" w:space="0" w:color="auto"/>
            <w:right w:val="none" w:sz="0" w:space="0" w:color="auto"/>
          </w:divBdr>
        </w:div>
        <w:div w:id="733427669">
          <w:marLeft w:val="480"/>
          <w:marRight w:val="0"/>
          <w:marTop w:val="0"/>
          <w:marBottom w:val="0"/>
          <w:divBdr>
            <w:top w:val="none" w:sz="0" w:space="0" w:color="auto"/>
            <w:left w:val="none" w:sz="0" w:space="0" w:color="auto"/>
            <w:bottom w:val="none" w:sz="0" w:space="0" w:color="auto"/>
            <w:right w:val="none" w:sz="0" w:space="0" w:color="auto"/>
          </w:divBdr>
        </w:div>
        <w:div w:id="1865626658">
          <w:marLeft w:val="480"/>
          <w:marRight w:val="0"/>
          <w:marTop w:val="0"/>
          <w:marBottom w:val="0"/>
          <w:divBdr>
            <w:top w:val="none" w:sz="0" w:space="0" w:color="auto"/>
            <w:left w:val="none" w:sz="0" w:space="0" w:color="auto"/>
            <w:bottom w:val="none" w:sz="0" w:space="0" w:color="auto"/>
            <w:right w:val="none" w:sz="0" w:space="0" w:color="auto"/>
          </w:divBdr>
        </w:div>
        <w:div w:id="600719229">
          <w:marLeft w:val="480"/>
          <w:marRight w:val="0"/>
          <w:marTop w:val="0"/>
          <w:marBottom w:val="0"/>
          <w:divBdr>
            <w:top w:val="none" w:sz="0" w:space="0" w:color="auto"/>
            <w:left w:val="none" w:sz="0" w:space="0" w:color="auto"/>
            <w:bottom w:val="none" w:sz="0" w:space="0" w:color="auto"/>
            <w:right w:val="none" w:sz="0" w:space="0" w:color="auto"/>
          </w:divBdr>
        </w:div>
        <w:div w:id="1234779456">
          <w:marLeft w:val="480"/>
          <w:marRight w:val="0"/>
          <w:marTop w:val="0"/>
          <w:marBottom w:val="0"/>
          <w:divBdr>
            <w:top w:val="none" w:sz="0" w:space="0" w:color="auto"/>
            <w:left w:val="none" w:sz="0" w:space="0" w:color="auto"/>
            <w:bottom w:val="none" w:sz="0" w:space="0" w:color="auto"/>
            <w:right w:val="none" w:sz="0" w:space="0" w:color="auto"/>
          </w:divBdr>
        </w:div>
        <w:div w:id="1296105757">
          <w:marLeft w:val="480"/>
          <w:marRight w:val="0"/>
          <w:marTop w:val="0"/>
          <w:marBottom w:val="0"/>
          <w:divBdr>
            <w:top w:val="none" w:sz="0" w:space="0" w:color="auto"/>
            <w:left w:val="none" w:sz="0" w:space="0" w:color="auto"/>
            <w:bottom w:val="none" w:sz="0" w:space="0" w:color="auto"/>
            <w:right w:val="none" w:sz="0" w:space="0" w:color="auto"/>
          </w:divBdr>
        </w:div>
        <w:div w:id="809637486">
          <w:marLeft w:val="480"/>
          <w:marRight w:val="0"/>
          <w:marTop w:val="0"/>
          <w:marBottom w:val="0"/>
          <w:divBdr>
            <w:top w:val="none" w:sz="0" w:space="0" w:color="auto"/>
            <w:left w:val="none" w:sz="0" w:space="0" w:color="auto"/>
            <w:bottom w:val="none" w:sz="0" w:space="0" w:color="auto"/>
            <w:right w:val="none" w:sz="0" w:space="0" w:color="auto"/>
          </w:divBdr>
        </w:div>
        <w:div w:id="305747913">
          <w:marLeft w:val="480"/>
          <w:marRight w:val="0"/>
          <w:marTop w:val="0"/>
          <w:marBottom w:val="0"/>
          <w:divBdr>
            <w:top w:val="none" w:sz="0" w:space="0" w:color="auto"/>
            <w:left w:val="none" w:sz="0" w:space="0" w:color="auto"/>
            <w:bottom w:val="none" w:sz="0" w:space="0" w:color="auto"/>
            <w:right w:val="none" w:sz="0" w:space="0" w:color="auto"/>
          </w:divBdr>
        </w:div>
        <w:div w:id="1417634489">
          <w:marLeft w:val="480"/>
          <w:marRight w:val="0"/>
          <w:marTop w:val="0"/>
          <w:marBottom w:val="0"/>
          <w:divBdr>
            <w:top w:val="none" w:sz="0" w:space="0" w:color="auto"/>
            <w:left w:val="none" w:sz="0" w:space="0" w:color="auto"/>
            <w:bottom w:val="none" w:sz="0" w:space="0" w:color="auto"/>
            <w:right w:val="none" w:sz="0" w:space="0" w:color="auto"/>
          </w:divBdr>
        </w:div>
        <w:div w:id="164590289">
          <w:marLeft w:val="480"/>
          <w:marRight w:val="0"/>
          <w:marTop w:val="0"/>
          <w:marBottom w:val="0"/>
          <w:divBdr>
            <w:top w:val="none" w:sz="0" w:space="0" w:color="auto"/>
            <w:left w:val="none" w:sz="0" w:space="0" w:color="auto"/>
            <w:bottom w:val="none" w:sz="0" w:space="0" w:color="auto"/>
            <w:right w:val="none" w:sz="0" w:space="0" w:color="auto"/>
          </w:divBdr>
        </w:div>
        <w:div w:id="1817985733">
          <w:marLeft w:val="480"/>
          <w:marRight w:val="0"/>
          <w:marTop w:val="0"/>
          <w:marBottom w:val="0"/>
          <w:divBdr>
            <w:top w:val="none" w:sz="0" w:space="0" w:color="auto"/>
            <w:left w:val="none" w:sz="0" w:space="0" w:color="auto"/>
            <w:bottom w:val="none" w:sz="0" w:space="0" w:color="auto"/>
            <w:right w:val="none" w:sz="0" w:space="0" w:color="auto"/>
          </w:divBdr>
        </w:div>
        <w:div w:id="267474424">
          <w:marLeft w:val="480"/>
          <w:marRight w:val="0"/>
          <w:marTop w:val="0"/>
          <w:marBottom w:val="0"/>
          <w:divBdr>
            <w:top w:val="none" w:sz="0" w:space="0" w:color="auto"/>
            <w:left w:val="none" w:sz="0" w:space="0" w:color="auto"/>
            <w:bottom w:val="none" w:sz="0" w:space="0" w:color="auto"/>
            <w:right w:val="none" w:sz="0" w:space="0" w:color="auto"/>
          </w:divBdr>
        </w:div>
        <w:div w:id="1027291731">
          <w:marLeft w:val="480"/>
          <w:marRight w:val="0"/>
          <w:marTop w:val="0"/>
          <w:marBottom w:val="0"/>
          <w:divBdr>
            <w:top w:val="none" w:sz="0" w:space="0" w:color="auto"/>
            <w:left w:val="none" w:sz="0" w:space="0" w:color="auto"/>
            <w:bottom w:val="none" w:sz="0" w:space="0" w:color="auto"/>
            <w:right w:val="none" w:sz="0" w:space="0" w:color="auto"/>
          </w:divBdr>
        </w:div>
        <w:div w:id="549806337">
          <w:marLeft w:val="480"/>
          <w:marRight w:val="0"/>
          <w:marTop w:val="0"/>
          <w:marBottom w:val="0"/>
          <w:divBdr>
            <w:top w:val="none" w:sz="0" w:space="0" w:color="auto"/>
            <w:left w:val="none" w:sz="0" w:space="0" w:color="auto"/>
            <w:bottom w:val="none" w:sz="0" w:space="0" w:color="auto"/>
            <w:right w:val="none" w:sz="0" w:space="0" w:color="auto"/>
          </w:divBdr>
        </w:div>
        <w:div w:id="341511323">
          <w:marLeft w:val="480"/>
          <w:marRight w:val="0"/>
          <w:marTop w:val="0"/>
          <w:marBottom w:val="0"/>
          <w:divBdr>
            <w:top w:val="none" w:sz="0" w:space="0" w:color="auto"/>
            <w:left w:val="none" w:sz="0" w:space="0" w:color="auto"/>
            <w:bottom w:val="none" w:sz="0" w:space="0" w:color="auto"/>
            <w:right w:val="none" w:sz="0" w:space="0" w:color="auto"/>
          </w:divBdr>
        </w:div>
        <w:div w:id="329335353">
          <w:marLeft w:val="480"/>
          <w:marRight w:val="0"/>
          <w:marTop w:val="0"/>
          <w:marBottom w:val="0"/>
          <w:divBdr>
            <w:top w:val="none" w:sz="0" w:space="0" w:color="auto"/>
            <w:left w:val="none" w:sz="0" w:space="0" w:color="auto"/>
            <w:bottom w:val="none" w:sz="0" w:space="0" w:color="auto"/>
            <w:right w:val="none" w:sz="0" w:space="0" w:color="auto"/>
          </w:divBdr>
        </w:div>
        <w:div w:id="846672186">
          <w:marLeft w:val="480"/>
          <w:marRight w:val="0"/>
          <w:marTop w:val="0"/>
          <w:marBottom w:val="0"/>
          <w:divBdr>
            <w:top w:val="none" w:sz="0" w:space="0" w:color="auto"/>
            <w:left w:val="none" w:sz="0" w:space="0" w:color="auto"/>
            <w:bottom w:val="none" w:sz="0" w:space="0" w:color="auto"/>
            <w:right w:val="none" w:sz="0" w:space="0" w:color="auto"/>
          </w:divBdr>
        </w:div>
        <w:div w:id="607393391">
          <w:marLeft w:val="480"/>
          <w:marRight w:val="0"/>
          <w:marTop w:val="0"/>
          <w:marBottom w:val="0"/>
          <w:divBdr>
            <w:top w:val="none" w:sz="0" w:space="0" w:color="auto"/>
            <w:left w:val="none" w:sz="0" w:space="0" w:color="auto"/>
            <w:bottom w:val="none" w:sz="0" w:space="0" w:color="auto"/>
            <w:right w:val="none" w:sz="0" w:space="0" w:color="auto"/>
          </w:divBdr>
        </w:div>
        <w:div w:id="952519890">
          <w:marLeft w:val="480"/>
          <w:marRight w:val="0"/>
          <w:marTop w:val="0"/>
          <w:marBottom w:val="0"/>
          <w:divBdr>
            <w:top w:val="none" w:sz="0" w:space="0" w:color="auto"/>
            <w:left w:val="none" w:sz="0" w:space="0" w:color="auto"/>
            <w:bottom w:val="none" w:sz="0" w:space="0" w:color="auto"/>
            <w:right w:val="none" w:sz="0" w:space="0" w:color="auto"/>
          </w:divBdr>
        </w:div>
        <w:div w:id="834995102">
          <w:marLeft w:val="480"/>
          <w:marRight w:val="0"/>
          <w:marTop w:val="0"/>
          <w:marBottom w:val="0"/>
          <w:divBdr>
            <w:top w:val="none" w:sz="0" w:space="0" w:color="auto"/>
            <w:left w:val="none" w:sz="0" w:space="0" w:color="auto"/>
            <w:bottom w:val="none" w:sz="0" w:space="0" w:color="auto"/>
            <w:right w:val="none" w:sz="0" w:space="0" w:color="auto"/>
          </w:divBdr>
        </w:div>
        <w:div w:id="1475179642">
          <w:marLeft w:val="480"/>
          <w:marRight w:val="0"/>
          <w:marTop w:val="0"/>
          <w:marBottom w:val="0"/>
          <w:divBdr>
            <w:top w:val="none" w:sz="0" w:space="0" w:color="auto"/>
            <w:left w:val="none" w:sz="0" w:space="0" w:color="auto"/>
            <w:bottom w:val="none" w:sz="0" w:space="0" w:color="auto"/>
            <w:right w:val="none" w:sz="0" w:space="0" w:color="auto"/>
          </w:divBdr>
        </w:div>
        <w:div w:id="609897777">
          <w:marLeft w:val="480"/>
          <w:marRight w:val="0"/>
          <w:marTop w:val="0"/>
          <w:marBottom w:val="0"/>
          <w:divBdr>
            <w:top w:val="none" w:sz="0" w:space="0" w:color="auto"/>
            <w:left w:val="none" w:sz="0" w:space="0" w:color="auto"/>
            <w:bottom w:val="none" w:sz="0" w:space="0" w:color="auto"/>
            <w:right w:val="none" w:sz="0" w:space="0" w:color="auto"/>
          </w:divBdr>
        </w:div>
        <w:div w:id="1937589667">
          <w:marLeft w:val="480"/>
          <w:marRight w:val="0"/>
          <w:marTop w:val="0"/>
          <w:marBottom w:val="0"/>
          <w:divBdr>
            <w:top w:val="none" w:sz="0" w:space="0" w:color="auto"/>
            <w:left w:val="none" w:sz="0" w:space="0" w:color="auto"/>
            <w:bottom w:val="none" w:sz="0" w:space="0" w:color="auto"/>
            <w:right w:val="none" w:sz="0" w:space="0" w:color="auto"/>
          </w:divBdr>
        </w:div>
        <w:div w:id="333456991">
          <w:marLeft w:val="480"/>
          <w:marRight w:val="0"/>
          <w:marTop w:val="0"/>
          <w:marBottom w:val="0"/>
          <w:divBdr>
            <w:top w:val="none" w:sz="0" w:space="0" w:color="auto"/>
            <w:left w:val="none" w:sz="0" w:space="0" w:color="auto"/>
            <w:bottom w:val="none" w:sz="0" w:space="0" w:color="auto"/>
            <w:right w:val="none" w:sz="0" w:space="0" w:color="auto"/>
          </w:divBdr>
        </w:div>
        <w:div w:id="394668318">
          <w:marLeft w:val="480"/>
          <w:marRight w:val="0"/>
          <w:marTop w:val="0"/>
          <w:marBottom w:val="0"/>
          <w:divBdr>
            <w:top w:val="none" w:sz="0" w:space="0" w:color="auto"/>
            <w:left w:val="none" w:sz="0" w:space="0" w:color="auto"/>
            <w:bottom w:val="none" w:sz="0" w:space="0" w:color="auto"/>
            <w:right w:val="none" w:sz="0" w:space="0" w:color="auto"/>
          </w:divBdr>
        </w:div>
        <w:div w:id="125851606">
          <w:marLeft w:val="480"/>
          <w:marRight w:val="0"/>
          <w:marTop w:val="0"/>
          <w:marBottom w:val="0"/>
          <w:divBdr>
            <w:top w:val="none" w:sz="0" w:space="0" w:color="auto"/>
            <w:left w:val="none" w:sz="0" w:space="0" w:color="auto"/>
            <w:bottom w:val="none" w:sz="0" w:space="0" w:color="auto"/>
            <w:right w:val="none" w:sz="0" w:space="0" w:color="auto"/>
          </w:divBdr>
        </w:div>
        <w:div w:id="1050879184">
          <w:marLeft w:val="480"/>
          <w:marRight w:val="0"/>
          <w:marTop w:val="0"/>
          <w:marBottom w:val="0"/>
          <w:divBdr>
            <w:top w:val="none" w:sz="0" w:space="0" w:color="auto"/>
            <w:left w:val="none" w:sz="0" w:space="0" w:color="auto"/>
            <w:bottom w:val="none" w:sz="0" w:space="0" w:color="auto"/>
            <w:right w:val="none" w:sz="0" w:space="0" w:color="auto"/>
          </w:divBdr>
        </w:div>
        <w:div w:id="1250887771">
          <w:marLeft w:val="480"/>
          <w:marRight w:val="0"/>
          <w:marTop w:val="0"/>
          <w:marBottom w:val="0"/>
          <w:divBdr>
            <w:top w:val="none" w:sz="0" w:space="0" w:color="auto"/>
            <w:left w:val="none" w:sz="0" w:space="0" w:color="auto"/>
            <w:bottom w:val="none" w:sz="0" w:space="0" w:color="auto"/>
            <w:right w:val="none" w:sz="0" w:space="0" w:color="auto"/>
          </w:divBdr>
        </w:div>
        <w:div w:id="81343903">
          <w:marLeft w:val="480"/>
          <w:marRight w:val="0"/>
          <w:marTop w:val="0"/>
          <w:marBottom w:val="0"/>
          <w:divBdr>
            <w:top w:val="none" w:sz="0" w:space="0" w:color="auto"/>
            <w:left w:val="none" w:sz="0" w:space="0" w:color="auto"/>
            <w:bottom w:val="none" w:sz="0" w:space="0" w:color="auto"/>
            <w:right w:val="none" w:sz="0" w:space="0" w:color="auto"/>
          </w:divBdr>
        </w:div>
        <w:div w:id="605892992">
          <w:marLeft w:val="480"/>
          <w:marRight w:val="0"/>
          <w:marTop w:val="0"/>
          <w:marBottom w:val="0"/>
          <w:divBdr>
            <w:top w:val="none" w:sz="0" w:space="0" w:color="auto"/>
            <w:left w:val="none" w:sz="0" w:space="0" w:color="auto"/>
            <w:bottom w:val="none" w:sz="0" w:space="0" w:color="auto"/>
            <w:right w:val="none" w:sz="0" w:space="0" w:color="auto"/>
          </w:divBdr>
        </w:div>
        <w:div w:id="110054205">
          <w:marLeft w:val="480"/>
          <w:marRight w:val="0"/>
          <w:marTop w:val="0"/>
          <w:marBottom w:val="0"/>
          <w:divBdr>
            <w:top w:val="none" w:sz="0" w:space="0" w:color="auto"/>
            <w:left w:val="none" w:sz="0" w:space="0" w:color="auto"/>
            <w:bottom w:val="none" w:sz="0" w:space="0" w:color="auto"/>
            <w:right w:val="none" w:sz="0" w:space="0" w:color="auto"/>
          </w:divBdr>
        </w:div>
        <w:div w:id="83964191">
          <w:marLeft w:val="480"/>
          <w:marRight w:val="0"/>
          <w:marTop w:val="0"/>
          <w:marBottom w:val="0"/>
          <w:divBdr>
            <w:top w:val="none" w:sz="0" w:space="0" w:color="auto"/>
            <w:left w:val="none" w:sz="0" w:space="0" w:color="auto"/>
            <w:bottom w:val="none" w:sz="0" w:space="0" w:color="auto"/>
            <w:right w:val="none" w:sz="0" w:space="0" w:color="auto"/>
          </w:divBdr>
        </w:div>
        <w:div w:id="46688030">
          <w:marLeft w:val="480"/>
          <w:marRight w:val="0"/>
          <w:marTop w:val="0"/>
          <w:marBottom w:val="0"/>
          <w:divBdr>
            <w:top w:val="none" w:sz="0" w:space="0" w:color="auto"/>
            <w:left w:val="none" w:sz="0" w:space="0" w:color="auto"/>
            <w:bottom w:val="none" w:sz="0" w:space="0" w:color="auto"/>
            <w:right w:val="none" w:sz="0" w:space="0" w:color="auto"/>
          </w:divBdr>
        </w:div>
        <w:div w:id="406729097">
          <w:marLeft w:val="480"/>
          <w:marRight w:val="0"/>
          <w:marTop w:val="0"/>
          <w:marBottom w:val="0"/>
          <w:divBdr>
            <w:top w:val="none" w:sz="0" w:space="0" w:color="auto"/>
            <w:left w:val="none" w:sz="0" w:space="0" w:color="auto"/>
            <w:bottom w:val="none" w:sz="0" w:space="0" w:color="auto"/>
            <w:right w:val="none" w:sz="0" w:space="0" w:color="auto"/>
          </w:divBdr>
        </w:div>
        <w:div w:id="1627466801">
          <w:marLeft w:val="480"/>
          <w:marRight w:val="0"/>
          <w:marTop w:val="0"/>
          <w:marBottom w:val="0"/>
          <w:divBdr>
            <w:top w:val="none" w:sz="0" w:space="0" w:color="auto"/>
            <w:left w:val="none" w:sz="0" w:space="0" w:color="auto"/>
            <w:bottom w:val="none" w:sz="0" w:space="0" w:color="auto"/>
            <w:right w:val="none" w:sz="0" w:space="0" w:color="auto"/>
          </w:divBdr>
        </w:div>
        <w:div w:id="1620717121">
          <w:marLeft w:val="480"/>
          <w:marRight w:val="0"/>
          <w:marTop w:val="0"/>
          <w:marBottom w:val="0"/>
          <w:divBdr>
            <w:top w:val="none" w:sz="0" w:space="0" w:color="auto"/>
            <w:left w:val="none" w:sz="0" w:space="0" w:color="auto"/>
            <w:bottom w:val="none" w:sz="0" w:space="0" w:color="auto"/>
            <w:right w:val="none" w:sz="0" w:space="0" w:color="auto"/>
          </w:divBdr>
        </w:div>
        <w:div w:id="93138483">
          <w:marLeft w:val="480"/>
          <w:marRight w:val="0"/>
          <w:marTop w:val="0"/>
          <w:marBottom w:val="0"/>
          <w:divBdr>
            <w:top w:val="none" w:sz="0" w:space="0" w:color="auto"/>
            <w:left w:val="none" w:sz="0" w:space="0" w:color="auto"/>
            <w:bottom w:val="none" w:sz="0" w:space="0" w:color="auto"/>
            <w:right w:val="none" w:sz="0" w:space="0" w:color="auto"/>
          </w:divBdr>
        </w:div>
        <w:div w:id="1813985945">
          <w:marLeft w:val="480"/>
          <w:marRight w:val="0"/>
          <w:marTop w:val="0"/>
          <w:marBottom w:val="0"/>
          <w:divBdr>
            <w:top w:val="none" w:sz="0" w:space="0" w:color="auto"/>
            <w:left w:val="none" w:sz="0" w:space="0" w:color="auto"/>
            <w:bottom w:val="none" w:sz="0" w:space="0" w:color="auto"/>
            <w:right w:val="none" w:sz="0" w:space="0" w:color="auto"/>
          </w:divBdr>
        </w:div>
        <w:div w:id="492061702">
          <w:marLeft w:val="480"/>
          <w:marRight w:val="0"/>
          <w:marTop w:val="0"/>
          <w:marBottom w:val="0"/>
          <w:divBdr>
            <w:top w:val="none" w:sz="0" w:space="0" w:color="auto"/>
            <w:left w:val="none" w:sz="0" w:space="0" w:color="auto"/>
            <w:bottom w:val="none" w:sz="0" w:space="0" w:color="auto"/>
            <w:right w:val="none" w:sz="0" w:space="0" w:color="auto"/>
          </w:divBdr>
        </w:div>
        <w:div w:id="1215194358">
          <w:marLeft w:val="480"/>
          <w:marRight w:val="0"/>
          <w:marTop w:val="0"/>
          <w:marBottom w:val="0"/>
          <w:divBdr>
            <w:top w:val="none" w:sz="0" w:space="0" w:color="auto"/>
            <w:left w:val="none" w:sz="0" w:space="0" w:color="auto"/>
            <w:bottom w:val="none" w:sz="0" w:space="0" w:color="auto"/>
            <w:right w:val="none" w:sz="0" w:space="0" w:color="auto"/>
          </w:divBdr>
        </w:div>
        <w:div w:id="1692949812">
          <w:marLeft w:val="480"/>
          <w:marRight w:val="0"/>
          <w:marTop w:val="0"/>
          <w:marBottom w:val="0"/>
          <w:divBdr>
            <w:top w:val="none" w:sz="0" w:space="0" w:color="auto"/>
            <w:left w:val="none" w:sz="0" w:space="0" w:color="auto"/>
            <w:bottom w:val="none" w:sz="0" w:space="0" w:color="auto"/>
            <w:right w:val="none" w:sz="0" w:space="0" w:color="auto"/>
          </w:divBdr>
        </w:div>
        <w:div w:id="925530922">
          <w:marLeft w:val="480"/>
          <w:marRight w:val="0"/>
          <w:marTop w:val="0"/>
          <w:marBottom w:val="0"/>
          <w:divBdr>
            <w:top w:val="none" w:sz="0" w:space="0" w:color="auto"/>
            <w:left w:val="none" w:sz="0" w:space="0" w:color="auto"/>
            <w:bottom w:val="none" w:sz="0" w:space="0" w:color="auto"/>
            <w:right w:val="none" w:sz="0" w:space="0" w:color="auto"/>
          </w:divBdr>
        </w:div>
        <w:div w:id="826868579">
          <w:marLeft w:val="480"/>
          <w:marRight w:val="0"/>
          <w:marTop w:val="0"/>
          <w:marBottom w:val="0"/>
          <w:divBdr>
            <w:top w:val="none" w:sz="0" w:space="0" w:color="auto"/>
            <w:left w:val="none" w:sz="0" w:space="0" w:color="auto"/>
            <w:bottom w:val="none" w:sz="0" w:space="0" w:color="auto"/>
            <w:right w:val="none" w:sz="0" w:space="0" w:color="auto"/>
          </w:divBdr>
        </w:div>
        <w:div w:id="1868987781">
          <w:marLeft w:val="480"/>
          <w:marRight w:val="0"/>
          <w:marTop w:val="0"/>
          <w:marBottom w:val="0"/>
          <w:divBdr>
            <w:top w:val="none" w:sz="0" w:space="0" w:color="auto"/>
            <w:left w:val="none" w:sz="0" w:space="0" w:color="auto"/>
            <w:bottom w:val="none" w:sz="0" w:space="0" w:color="auto"/>
            <w:right w:val="none" w:sz="0" w:space="0" w:color="auto"/>
          </w:divBdr>
        </w:div>
        <w:div w:id="1945992155">
          <w:marLeft w:val="480"/>
          <w:marRight w:val="0"/>
          <w:marTop w:val="0"/>
          <w:marBottom w:val="0"/>
          <w:divBdr>
            <w:top w:val="none" w:sz="0" w:space="0" w:color="auto"/>
            <w:left w:val="none" w:sz="0" w:space="0" w:color="auto"/>
            <w:bottom w:val="none" w:sz="0" w:space="0" w:color="auto"/>
            <w:right w:val="none" w:sz="0" w:space="0" w:color="auto"/>
          </w:divBdr>
        </w:div>
        <w:div w:id="572811550">
          <w:marLeft w:val="480"/>
          <w:marRight w:val="0"/>
          <w:marTop w:val="0"/>
          <w:marBottom w:val="0"/>
          <w:divBdr>
            <w:top w:val="none" w:sz="0" w:space="0" w:color="auto"/>
            <w:left w:val="none" w:sz="0" w:space="0" w:color="auto"/>
            <w:bottom w:val="none" w:sz="0" w:space="0" w:color="auto"/>
            <w:right w:val="none" w:sz="0" w:space="0" w:color="auto"/>
          </w:divBdr>
        </w:div>
        <w:div w:id="1104113832">
          <w:marLeft w:val="480"/>
          <w:marRight w:val="0"/>
          <w:marTop w:val="0"/>
          <w:marBottom w:val="0"/>
          <w:divBdr>
            <w:top w:val="none" w:sz="0" w:space="0" w:color="auto"/>
            <w:left w:val="none" w:sz="0" w:space="0" w:color="auto"/>
            <w:bottom w:val="none" w:sz="0" w:space="0" w:color="auto"/>
            <w:right w:val="none" w:sz="0" w:space="0" w:color="auto"/>
          </w:divBdr>
        </w:div>
        <w:div w:id="2012297095">
          <w:marLeft w:val="480"/>
          <w:marRight w:val="0"/>
          <w:marTop w:val="0"/>
          <w:marBottom w:val="0"/>
          <w:divBdr>
            <w:top w:val="none" w:sz="0" w:space="0" w:color="auto"/>
            <w:left w:val="none" w:sz="0" w:space="0" w:color="auto"/>
            <w:bottom w:val="none" w:sz="0" w:space="0" w:color="auto"/>
            <w:right w:val="none" w:sz="0" w:space="0" w:color="auto"/>
          </w:divBdr>
        </w:div>
        <w:div w:id="1082293673">
          <w:marLeft w:val="480"/>
          <w:marRight w:val="0"/>
          <w:marTop w:val="0"/>
          <w:marBottom w:val="0"/>
          <w:divBdr>
            <w:top w:val="none" w:sz="0" w:space="0" w:color="auto"/>
            <w:left w:val="none" w:sz="0" w:space="0" w:color="auto"/>
            <w:bottom w:val="none" w:sz="0" w:space="0" w:color="auto"/>
            <w:right w:val="none" w:sz="0" w:space="0" w:color="auto"/>
          </w:divBdr>
        </w:div>
        <w:div w:id="2057198216">
          <w:marLeft w:val="480"/>
          <w:marRight w:val="0"/>
          <w:marTop w:val="0"/>
          <w:marBottom w:val="0"/>
          <w:divBdr>
            <w:top w:val="none" w:sz="0" w:space="0" w:color="auto"/>
            <w:left w:val="none" w:sz="0" w:space="0" w:color="auto"/>
            <w:bottom w:val="none" w:sz="0" w:space="0" w:color="auto"/>
            <w:right w:val="none" w:sz="0" w:space="0" w:color="auto"/>
          </w:divBdr>
        </w:div>
        <w:div w:id="855465273">
          <w:marLeft w:val="480"/>
          <w:marRight w:val="0"/>
          <w:marTop w:val="0"/>
          <w:marBottom w:val="0"/>
          <w:divBdr>
            <w:top w:val="none" w:sz="0" w:space="0" w:color="auto"/>
            <w:left w:val="none" w:sz="0" w:space="0" w:color="auto"/>
            <w:bottom w:val="none" w:sz="0" w:space="0" w:color="auto"/>
            <w:right w:val="none" w:sz="0" w:space="0" w:color="auto"/>
          </w:divBdr>
        </w:div>
        <w:div w:id="114178278">
          <w:marLeft w:val="480"/>
          <w:marRight w:val="0"/>
          <w:marTop w:val="0"/>
          <w:marBottom w:val="0"/>
          <w:divBdr>
            <w:top w:val="none" w:sz="0" w:space="0" w:color="auto"/>
            <w:left w:val="none" w:sz="0" w:space="0" w:color="auto"/>
            <w:bottom w:val="none" w:sz="0" w:space="0" w:color="auto"/>
            <w:right w:val="none" w:sz="0" w:space="0" w:color="auto"/>
          </w:divBdr>
        </w:div>
        <w:div w:id="1544172566">
          <w:marLeft w:val="480"/>
          <w:marRight w:val="0"/>
          <w:marTop w:val="0"/>
          <w:marBottom w:val="0"/>
          <w:divBdr>
            <w:top w:val="none" w:sz="0" w:space="0" w:color="auto"/>
            <w:left w:val="none" w:sz="0" w:space="0" w:color="auto"/>
            <w:bottom w:val="none" w:sz="0" w:space="0" w:color="auto"/>
            <w:right w:val="none" w:sz="0" w:space="0" w:color="auto"/>
          </w:divBdr>
        </w:div>
      </w:divsChild>
    </w:div>
    <w:div w:id="974137683">
      <w:bodyDiv w:val="1"/>
      <w:marLeft w:val="0"/>
      <w:marRight w:val="0"/>
      <w:marTop w:val="0"/>
      <w:marBottom w:val="0"/>
      <w:divBdr>
        <w:top w:val="none" w:sz="0" w:space="0" w:color="auto"/>
        <w:left w:val="none" w:sz="0" w:space="0" w:color="auto"/>
        <w:bottom w:val="none" w:sz="0" w:space="0" w:color="auto"/>
        <w:right w:val="none" w:sz="0" w:space="0" w:color="auto"/>
      </w:divBdr>
    </w:div>
    <w:div w:id="974218137">
      <w:bodyDiv w:val="1"/>
      <w:marLeft w:val="0"/>
      <w:marRight w:val="0"/>
      <w:marTop w:val="0"/>
      <w:marBottom w:val="0"/>
      <w:divBdr>
        <w:top w:val="none" w:sz="0" w:space="0" w:color="auto"/>
        <w:left w:val="none" w:sz="0" w:space="0" w:color="auto"/>
        <w:bottom w:val="none" w:sz="0" w:space="0" w:color="auto"/>
        <w:right w:val="none" w:sz="0" w:space="0" w:color="auto"/>
      </w:divBdr>
    </w:div>
    <w:div w:id="974407146">
      <w:bodyDiv w:val="1"/>
      <w:marLeft w:val="0"/>
      <w:marRight w:val="0"/>
      <w:marTop w:val="0"/>
      <w:marBottom w:val="0"/>
      <w:divBdr>
        <w:top w:val="none" w:sz="0" w:space="0" w:color="auto"/>
        <w:left w:val="none" w:sz="0" w:space="0" w:color="auto"/>
        <w:bottom w:val="none" w:sz="0" w:space="0" w:color="auto"/>
        <w:right w:val="none" w:sz="0" w:space="0" w:color="auto"/>
      </w:divBdr>
    </w:div>
    <w:div w:id="974486379">
      <w:bodyDiv w:val="1"/>
      <w:marLeft w:val="0"/>
      <w:marRight w:val="0"/>
      <w:marTop w:val="0"/>
      <w:marBottom w:val="0"/>
      <w:divBdr>
        <w:top w:val="none" w:sz="0" w:space="0" w:color="auto"/>
        <w:left w:val="none" w:sz="0" w:space="0" w:color="auto"/>
        <w:bottom w:val="none" w:sz="0" w:space="0" w:color="auto"/>
        <w:right w:val="none" w:sz="0" w:space="0" w:color="auto"/>
      </w:divBdr>
    </w:div>
    <w:div w:id="975333291">
      <w:bodyDiv w:val="1"/>
      <w:marLeft w:val="0"/>
      <w:marRight w:val="0"/>
      <w:marTop w:val="0"/>
      <w:marBottom w:val="0"/>
      <w:divBdr>
        <w:top w:val="none" w:sz="0" w:space="0" w:color="auto"/>
        <w:left w:val="none" w:sz="0" w:space="0" w:color="auto"/>
        <w:bottom w:val="none" w:sz="0" w:space="0" w:color="auto"/>
        <w:right w:val="none" w:sz="0" w:space="0" w:color="auto"/>
      </w:divBdr>
    </w:div>
    <w:div w:id="977148396">
      <w:bodyDiv w:val="1"/>
      <w:marLeft w:val="0"/>
      <w:marRight w:val="0"/>
      <w:marTop w:val="0"/>
      <w:marBottom w:val="0"/>
      <w:divBdr>
        <w:top w:val="none" w:sz="0" w:space="0" w:color="auto"/>
        <w:left w:val="none" w:sz="0" w:space="0" w:color="auto"/>
        <w:bottom w:val="none" w:sz="0" w:space="0" w:color="auto"/>
        <w:right w:val="none" w:sz="0" w:space="0" w:color="auto"/>
      </w:divBdr>
    </w:div>
    <w:div w:id="978922367">
      <w:bodyDiv w:val="1"/>
      <w:marLeft w:val="0"/>
      <w:marRight w:val="0"/>
      <w:marTop w:val="0"/>
      <w:marBottom w:val="0"/>
      <w:divBdr>
        <w:top w:val="none" w:sz="0" w:space="0" w:color="auto"/>
        <w:left w:val="none" w:sz="0" w:space="0" w:color="auto"/>
        <w:bottom w:val="none" w:sz="0" w:space="0" w:color="auto"/>
        <w:right w:val="none" w:sz="0" w:space="0" w:color="auto"/>
      </w:divBdr>
    </w:div>
    <w:div w:id="979043289">
      <w:bodyDiv w:val="1"/>
      <w:marLeft w:val="0"/>
      <w:marRight w:val="0"/>
      <w:marTop w:val="0"/>
      <w:marBottom w:val="0"/>
      <w:divBdr>
        <w:top w:val="none" w:sz="0" w:space="0" w:color="auto"/>
        <w:left w:val="none" w:sz="0" w:space="0" w:color="auto"/>
        <w:bottom w:val="none" w:sz="0" w:space="0" w:color="auto"/>
        <w:right w:val="none" w:sz="0" w:space="0" w:color="auto"/>
      </w:divBdr>
    </w:div>
    <w:div w:id="979265173">
      <w:bodyDiv w:val="1"/>
      <w:marLeft w:val="0"/>
      <w:marRight w:val="0"/>
      <w:marTop w:val="0"/>
      <w:marBottom w:val="0"/>
      <w:divBdr>
        <w:top w:val="none" w:sz="0" w:space="0" w:color="auto"/>
        <w:left w:val="none" w:sz="0" w:space="0" w:color="auto"/>
        <w:bottom w:val="none" w:sz="0" w:space="0" w:color="auto"/>
        <w:right w:val="none" w:sz="0" w:space="0" w:color="auto"/>
      </w:divBdr>
    </w:div>
    <w:div w:id="980116628">
      <w:bodyDiv w:val="1"/>
      <w:marLeft w:val="0"/>
      <w:marRight w:val="0"/>
      <w:marTop w:val="0"/>
      <w:marBottom w:val="0"/>
      <w:divBdr>
        <w:top w:val="none" w:sz="0" w:space="0" w:color="auto"/>
        <w:left w:val="none" w:sz="0" w:space="0" w:color="auto"/>
        <w:bottom w:val="none" w:sz="0" w:space="0" w:color="auto"/>
        <w:right w:val="none" w:sz="0" w:space="0" w:color="auto"/>
      </w:divBdr>
    </w:div>
    <w:div w:id="980769137">
      <w:bodyDiv w:val="1"/>
      <w:marLeft w:val="0"/>
      <w:marRight w:val="0"/>
      <w:marTop w:val="0"/>
      <w:marBottom w:val="0"/>
      <w:divBdr>
        <w:top w:val="none" w:sz="0" w:space="0" w:color="auto"/>
        <w:left w:val="none" w:sz="0" w:space="0" w:color="auto"/>
        <w:bottom w:val="none" w:sz="0" w:space="0" w:color="auto"/>
        <w:right w:val="none" w:sz="0" w:space="0" w:color="auto"/>
      </w:divBdr>
    </w:div>
    <w:div w:id="981732465">
      <w:bodyDiv w:val="1"/>
      <w:marLeft w:val="0"/>
      <w:marRight w:val="0"/>
      <w:marTop w:val="0"/>
      <w:marBottom w:val="0"/>
      <w:divBdr>
        <w:top w:val="none" w:sz="0" w:space="0" w:color="auto"/>
        <w:left w:val="none" w:sz="0" w:space="0" w:color="auto"/>
        <w:bottom w:val="none" w:sz="0" w:space="0" w:color="auto"/>
        <w:right w:val="none" w:sz="0" w:space="0" w:color="auto"/>
      </w:divBdr>
    </w:div>
    <w:div w:id="983313944">
      <w:bodyDiv w:val="1"/>
      <w:marLeft w:val="0"/>
      <w:marRight w:val="0"/>
      <w:marTop w:val="0"/>
      <w:marBottom w:val="0"/>
      <w:divBdr>
        <w:top w:val="none" w:sz="0" w:space="0" w:color="auto"/>
        <w:left w:val="none" w:sz="0" w:space="0" w:color="auto"/>
        <w:bottom w:val="none" w:sz="0" w:space="0" w:color="auto"/>
        <w:right w:val="none" w:sz="0" w:space="0" w:color="auto"/>
      </w:divBdr>
    </w:div>
    <w:div w:id="984312096">
      <w:bodyDiv w:val="1"/>
      <w:marLeft w:val="0"/>
      <w:marRight w:val="0"/>
      <w:marTop w:val="0"/>
      <w:marBottom w:val="0"/>
      <w:divBdr>
        <w:top w:val="none" w:sz="0" w:space="0" w:color="auto"/>
        <w:left w:val="none" w:sz="0" w:space="0" w:color="auto"/>
        <w:bottom w:val="none" w:sz="0" w:space="0" w:color="auto"/>
        <w:right w:val="none" w:sz="0" w:space="0" w:color="auto"/>
      </w:divBdr>
    </w:div>
    <w:div w:id="985939481">
      <w:bodyDiv w:val="1"/>
      <w:marLeft w:val="0"/>
      <w:marRight w:val="0"/>
      <w:marTop w:val="0"/>
      <w:marBottom w:val="0"/>
      <w:divBdr>
        <w:top w:val="none" w:sz="0" w:space="0" w:color="auto"/>
        <w:left w:val="none" w:sz="0" w:space="0" w:color="auto"/>
        <w:bottom w:val="none" w:sz="0" w:space="0" w:color="auto"/>
        <w:right w:val="none" w:sz="0" w:space="0" w:color="auto"/>
      </w:divBdr>
    </w:div>
    <w:div w:id="986008720">
      <w:bodyDiv w:val="1"/>
      <w:marLeft w:val="0"/>
      <w:marRight w:val="0"/>
      <w:marTop w:val="0"/>
      <w:marBottom w:val="0"/>
      <w:divBdr>
        <w:top w:val="none" w:sz="0" w:space="0" w:color="auto"/>
        <w:left w:val="none" w:sz="0" w:space="0" w:color="auto"/>
        <w:bottom w:val="none" w:sz="0" w:space="0" w:color="auto"/>
        <w:right w:val="none" w:sz="0" w:space="0" w:color="auto"/>
      </w:divBdr>
    </w:div>
    <w:div w:id="986127853">
      <w:bodyDiv w:val="1"/>
      <w:marLeft w:val="0"/>
      <w:marRight w:val="0"/>
      <w:marTop w:val="0"/>
      <w:marBottom w:val="0"/>
      <w:divBdr>
        <w:top w:val="none" w:sz="0" w:space="0" w:color="auto"/>
        <w:left w:val="none" w:sz="0" w:space="0" w:color="auto"/>
        <w:bottom w:val="none" w:sz="0" w:space="0" w:color="auto"/>
        <w:right w:val="none" w:sz="0" w:space="0" w:color="auto"/>
      </w:divBdr>
    </w:div>
    <w:div w:id="987245867">
      <w:bodyDiv w:val="1"/>
      <w:marLeft w:val="0"/>
      <w:marRight w:val="0"/>
      <w:marTop w:val="0"/>
      <w:marBottom w:val="0"/>
      <w:divBdr>
        <w:top w:val="none" w:sz="0" w:space="0" w:color="auto"/>
        <w:left w:val="none" w:sz="0" w:space="0" w:color="auto"/>
        <w:bottom w:val="none" w:sz="0" w:space="0" w:color="auto"/>
        <w:right w:val="none" w:sz="0" w:space="0" w:color="auto"/>
      </w:divBdr>
    </w:div>
    <w:div w:id="987592779">
      <w:bodyDiv w:val="1"/>
      <w:marLeft w:val="0"/>
      <w:marRight w:val="0"/>
      <w:marTop w:val="0"/>
      <w:marBottom w:val="0"/>
      <w:divBdr>
        <w:top w:val="none" w:sz="0" w:space="0" w:color="auto"/>
        <w:left w:val="none" w:sz="0" w:space="0" w:color="auto"/>
        <w:bottom w:val="none" w:sz="0" w:space="0" w:color="auto"/>
        <w:right w:val="none" w:sz="0" w:space="0" w:color="auto"/>
      </w:divBdr>
    </w:div>
    <w:div w:id="987705138">
      <w:bodyDiv w:val="1"/>
      <w:marLeft w:val="0"/>
      <w:marRight w:val="0"/>
      <w:marTop w:val="0"/>
      <w:marBottom w:val="0"/>
      <w:divBdr>
        <w:top w:val="none" w:sz="0" w:space="0" w:color="auto"/>
        <w:left w:val="none" w:sz="0" w:space="0" w:color="auto"/>
        <w:bottom w:val="none" w:sz="0" w:space="0" w:color="auto"/>
        <w:right w:val="none" w:sz="0" w:space="0" w:color="auto"/>
      </w:divBdr>
    </w:div>
    <w:div w:id="991254085">
      <w:bodyDiv w:val="1"/>
      <w:marLeft w:val="0"/>
      <w:marRight w:val="0"/>
      <w:marTop w:val="0"/>
      <w:marBottom w:val="0"/>
      <w:divBdr>
        <w:top w:val="none" w:sz="0" w:space="0" w:color="auto"/>
        <w:left w:val="none" w:sz="0" w:space="0" w:color="auto"/>
        <w:bottom w:val="none" w:sz="0" w:space="0" w:color="auto"/>
        <w:right w:val="none" w:sz="0" w:space="0" w:color="auto"/>
      </w:divBdr>
    </w:div>
    <w:div w:id="992220067">
      <w:bodyDiv w:val="1"/>
      <w:marLeft w:val="0"/>
      <w:marRight w:val="0"/>
      <w:marTop w:val="0"/>
      <w:marBottom w:val="0"/>
      <w:divBdr>
        <w:top w:val="none" w:sz="0" w:space="0" w:color="auto"/>
        <w:left w:val="none" w:sz="0" w:space="0" w:color="auto"/>
        <w:bottom w:val="none" w:sz="0" w:space="0" w:color="auto"/>
        <w:right w:val="none" w:sz="0" w:space="0" w:color="auto"/>
      </w:divBdr>
    </w:div>
    <w:div w:id="993342177">
      <w:bodyDiv w:val="1"/>
      <w:marLeft w:val="0"/>
      <w:marRight w:val="0"/>
      <w:marTop w:val="0"/>
      <w:marBottom w:val="0"/>
      <w:divBdr>
        <w:top w:val="none" w:sz="0" w:space="0" w:color="auto"/>
        <w:left w:val="none" w:sz="0" w:space="0" w:color="auto"/>
        <w:bottom w:val="none" w:sz="0" w:space="0" w:color="auto"/>
        <w:right w:val="none" w:sz="0" w:space="0" w:color="auto"/>
      </w:divBdr>
    </w:div>
    <w:div w:id="994258858">
      <w:bodyDiv w:val="1"/>
      <w:marLeft w:val="0"/>
      <w:marRight w:val="0"/>
      <w:marTop w:val="0"/>
      <w:marBottom w:val="0"/>
      <w:divBdr>
        <w:top w:val="none" w:sz="0" w:space="0" w:color="auto"/>
        <w:left w:val="none" w:sz="0" w:space="0" w:color="auto"/>
        <w:bottom w:val="none" w:sz="0" w:space="0" w:color="auto"/>
        <w:right w:val="none" w:sz="0" w:space="0" w:color="auto"/>
      </w:divBdr>
    </w:div>
    <w:div w:id="994334505">
      <w:bodyDiv w:val="1"/>
      <w:marLeft w:val="0"/>
      <w:marRight w:val="0"/>
      <w:marTop w:val="0"/>
      <w:marBottom w:val="0"/>
      <w:divBdr>
        <w:top w:val="none" w:sz="0" w:space="0" w:color="auto"/>
        <w:left w:val="none" w:sz="0" w:space="0" w:color="auto"/>
        <w:bottom w:val="none" w:sz="0" w:space="0" w:color="auto"/>
        <w:right w:val="none" w:sz="0" w:space="0" w:color="auto"/>
      </w:divBdr>
      <w:divsChild>
        <w:div w:id="871847780">
          <w:marLeft w:val="480"/>
          <w:marRight w:val="0"/>
          <w:marTop w:val="0"/>
          <w:marBottom w:val="0"/>
          <w:divBdr>
            <w:top w:val="none" w:sz="0" w:space="0" w:color="auto"/>
            <w:left w:val="none" w:sz="0" w:space="0" w:color="auto"/>
            <w:bottom w:val="none" w:sz="0" w:space="0" w:color="auto"/>
            <w:right w:val="none" w:sz="0" w:space="0" w:color="auto"/>
          </w:divBdr>
        </w:div>
        <w:div w:id="1102918213">
          <w:marLeft w:val="480"/>
          <w:marRight w:val="0"/>
          <w:marTop w:val="0"/>
          <w:marBottom w:val="0"/>
          <w:divBdr>
            <w:top w:val="none" w:sz="0" w:space="0" w:color="auto"/>
            <w:left w:val="none" w:sz="0" w:space="0" w:color="auto"/>
            <w:bottom w:val="none" w:sz="0" w:space="0" w:color="auto"/>
            <w:right w:val="none" w:sz="0" w:space="0" w:color="auto"/>
          </w:divBdr>
        </w:div>
        <w:div w:id="532570726">
          <w:marLeft w:val="480"/>
          <w:marRight w:val="0"/>
          <w:marTop w:val="0"/>
          <w:marBottom w:val="0"/>
          <w:divBdr>
            <w:top w:val="none" w:sz="0" w:space="0" w:color="auto"/>
            <w:left w:val="none" w:sz="0" w:space="0" w:color="auto"/>
            <w:bottom w:val="none" w:sz="0" w:space="0" w:color="auto"/>
            <w:right w:val="none" w:sz="0" w:space="0" w:color="auto"/>
          </w:divBdr>
        </w:div>
        <w:div w:id="2118675508">
          <w:marLeft w:val="480"/>
          <w:marRight w:val="0"/>
          <w:marTop w:val="0"/>
          <w:marBottom w:val="0"/>
          <w:divBdr>
            <w:top w:val="none" w:sz="0" w:space="0" w:color="auto"/>
            <w:left w:val="none" w:sz="0" w:space="0" w:color="auto"/>
            <w:bottom w:val="none" w:sz="0" w:space="0" w:color="auto"/>
            <w:right w:val="none" w:sz="0" w:space="0" w:color="auto"/>
          </w:divBdr>
        </w:div>
        <w:div w:id="822889300">
          <w:marLeft w:val="480"/>
          <w:marRight w:val="0"/>
          <w:marTop w:val="0"/>
          <w:marBottom w:val="0"/>
          <w:divBdr>
            <w:top w:val="none" w:sz="0" w:space="0" w:color="auto"/>
            <w:left w:val="none" w:sz="0" w:space="0" w:color="auto"/>
            <w:bottom w:val="none" w:sz="0" w:space="0" w:color="auto"/>
            <w:right w:val="none" w:sz="0" w:space="0" w:color="auto"/>
          </w:divBdr>
        </w:div>
        <w:div w:id="1990283320">
          <w:marLeft w:val="480"/>
          <w:marRight w:val="0"/>
          <w:marTop w:val="0"/>
          <w:marBottom w:val="0"/>
          <w:divBdr>
            <w:top w:val="none" w:sz="0" w:space="0" w:color="auto"/>
            <w:left w:val="none" w:sz="0" w:space="0" w:color="auto"/>
            <w:bottom w:val="none" w:sz="0" w:space="0" w:color="auto"/>
            <w:right w:val="none" w:sz="0" w:space="0" w:color="auto"/>
          </w:divBdr>
        </w:div>
        <w:div w:id="601299926">
          <w:marLeft w:val="480"/>
          <w:marRight w:val="0"/>
          <w:marTop w:val="0"/>
          <w:marBottom w:val="0"/>
          <w:divBdr>
            <w:top w:val="none" w:sz="0" w:space="0" w:color="auto"/>
            <w:left w:val="none" w:sz="0" w:space="0" w:color="auto"/>
            <w:bottom w:val="none" w:sz="0" w:space="0" w:color="auto"/>
            <w:right w:val="none" w:sz="0" w:space="0" w:color="auto"/>
          </w:divBdr>
        </w:div>
        <w:div w:id="1888879705">
          <w:marLeft w:val="480"/>
          <w:marRight w:val="0"/>
          <w:marTop w:val="0"/>
          <w:marBottom w:val="0"/>
          <w:divBdr>
            <w:top w:val="none" w:sz="0" w:space="0" w:color="auto"/>
            <w:left w:val="none" w:sz="0" w:space="0" w:color="auto"/>
            <w:bottom w:val="none" w:sz="0" w:space="0" w:color="auto"/>
            <w:right w:val="none" w:sz="0" w:space="0" w:color="auto"/>
          </w:divBdr>
        </w:div>
        <w:div w:id="1165390534">
          <w:marLeft w:val="480"/>
          <w:marRight w:val="0"/>
          <w:marTop w:val="0"/>
          <w:marBottom w:val="0"/>
          <w:divBdr>
            <w:top w:val="none" w:sz="0" w:space="0" w:color="auto"/>
            <w:left w:val="none" w:sz="0" w:space="0" w:color="auto"/>
            <w:bottom w:val="none" w:sz="0" w:space="0" w:color="auto"/>
            <w:right w:val="none" w:sz="0" w:space="0" w:color="auto"/>
          </w:divBdr>
        </w:div>
        <w:div w:id="1061946811">
          <w:marLeft w:val="480"/>
          <w:marRight w:val="0"/>
          <w:marTop w:val="0"/>
          <w:marBottom w:val="0"/>
          <w:divBdr>
            <w:top w:val="none" w:sz="0" w:space="0" w:color="auto"/>
            <w:left w:val="none" w:sz="0" w:space="0" w:color="auto"/>
            <w:bottom w:val="none" w:sz="0" w:space="0" w:color="auto"/>
            <w:right w:val="none" w:sz="0" w:space="0" w:color="auto"/>
          </w:divBdr>
        </w:div>
        <w:div w:id="1891377334">
          <w:marLeft w:val="480"/>
          <w:marRight w:val="0"/>
          <w:marTop w:val="0"/>
          <w:marBottom w:val="0"/>
          <w:divBdr>
            <w:top w:val="none" w:sz="0" w:space="0" w:color="auto"/>
            <w:left w:val="none" w:sz="0" w:space="0" w:color="auto"/>
            <w:bottom w:val="none" w:sz="0" w:space="0" w:color="auto"/>
            <w:right w:val="none" w:sz="0" w:space="0" w:color="auto"/>
          </w:divBdr>
        </w:div>
        <w:div w:id="2131893360">
          <w:marLeft w:val="480"/>
          <w:marRight w:val="0"/>
          <w:marTop w:val="0"/>
          <w:marBottom w:val="0"/>
          <w:divBdr>
            <w:top w:val="none" w:sz="0" w:space="0" w:color="auto"/>
            <w:left w:val="none" w:sz="0" w:space="0" w:color="auto"/>
            <w:bottom w:val="none" w:sz="0" w:space="0" w:color="auto"/>
            <w:right w:val="none" w:sz="0" w:space="0" w:color="auto"/>
          </w:divBdr>
        </w:div>
        <w:div w:id="263804980">
          <w:marLeft w:val="480"/>
          <w:marRight w:val="0"/>
          <w:marTop w:val="0"/>
          <w:marBottom w:val="0"/>
          <w:divBdr>
            <w:top w:val="none" w:sz="0" w:space="0" w:color="auto"/>
            <w:left w:val="none" w:sz="0" w:space="0" w:color="auto"/>
            <w:bottom w:val="none" w:sz="0" w:space="0" w:color="auto"/>
            <w:right w:val="none" w:sz="0" w:space="0" w:color="auto"/>
          </w:divBdr>
        </w:div>
        <w:div w:id="1418018561">
          <w:marLeft w:val="480"/>
          <w:marRight w:val="0"/>
          <w:marTop w:val="0"/>
          <w:marBottom w:val="0"/>
          <w:divBdr>
            <w:top w:val="none" w:sz="0" w:space="0" w:color="auto"/>
            <w:left w:val="none" w:sz="0" w:space="0" w:color="auto"/>
            <w:bottom w:val="none" w:sz="0" w:space="0" w:color="auto"/>
            <w:right w:val="none" w:sz="0" w:space="0" w:color="auto"/>
          </w:divBdr>
        </w:div>
        <w:div w:id="759175530">
          <w:marLeft w:val="480"/>
          <w:marRight w:val="0"/>
          <w:marTop w:val="0"/>
          <w:marBottom w:val="0"/>
          <w:divBdr>
            <w:top w:val="none" w:sz="0" w:space="0" w:color="auto"/>
            <w:left w:val="none" w:sz="0" w:space="0" w:color="auto"/>
            <w:bottom w:val="none" w:sz="0" w:space="0" w:color="auto"/>
            <w:right w:val="none" w:sz="0" w:space="0" w:color="auto"/>
          </w:divBdr>
        </w:div>
        <w:div w:id="1993243883">
          <w:marLeft w:val="480"/>
          <w:marRight w:val="0"/>
          <w:marTop w:val="0"/>
          <w:marBottom w:val="0"/>
          <w:divBdr>
            <w:top w:val="none" w:sz="0" w:space="0" w:color="auto"/>
            <w:left w:val="none" w:sz="0" w:space="0" w:color="auto"/>
            <w:bottom w:val="none" w:sz="0" w:space="0" w:color="auto"/>
            <w:right w:val="none" w:sz="0" w:space="0" w:color="auto"/>
          </w:divBdr>
        </w:div>
        <w:div w:id="1837304402">
          <w:marLeft w:val="480"/>
          <w:marRight w:val="0"/>
          <w:marTop w:val="0"/>
          <w:marBottom w:val="0"/>
          <w:divBdr>
            <w:top w:val="none" w:sz="0" w:space="0" w:color="auto"/>
            <w:left w:val="none" w:sz="0" w:space="0" w:color="auto"/>
            <w:bottom w:val="none" w:sz="0" w:space="0" w:color="auto"/>
            <w:right w:val="none" w:sz="0" w:space="0" w:color="auto"/>
          </w:divBdr>
        </w:div>
        <w:div w:id="2083990215">
          <w:marLeft w:val="480"/>
          <w:marRight w:val="0"/>
          <w:marTop w:val="0"/>
          <w:marBottom w:val="0"/>
          <w:divBdr>
            <w:top w:val="none" w:sz="0" w:space="0" w:color="auto"/>
            <w:left w:val="none" w:sz="0" w:space="0" w:color="auto"/>
            <w:bottom w:val="none" w:sz="0" w:space="0" w:color="auto"/>
            <w:right w:val="none" w:sz="0" w:space="0" w:color="auto"/>
          </w:divBdr>
        </w:div>
        <w:div w:id="911474837">
          <w:marLeft w:val="480"/>
          <w:marRight w:val="0"/>
          <w:marTop w:val="0"/>
          <w:marBottom w:val="0"/>
          <w:divBdr>
            <w:top w:val="none" w:sz="0" w:space="0" w:color="auto"/>
            <w:left w:val="none" w:sz="0" w:space="0" w:color="auto"/>
            <w:bottom w:val="none" w:sz="0" w:space="0" w:color="auto"/>
            <w:right w:val="none" w:sz="0" w:space="0" w:color="auto"/>
          </w:divBdr>
        </w:div>
        <w:div w:id="1754546329">
          <w:marLeft w:val="480"/>
          <w:marRight w:val="0"/>
          <w:marTop w:val="0"/>
          <w:marBottom w:val="0"/>
          <w:divBdr>
            <w:top w:val="none" w:sz="0" w:space="0" w:color="auto"/>
            <w:left w:val="none" w:sz="0" w:space="0" w:color="auto"/>
            <w:bottom w:val="none" w:sz="0" w:space="0" w:color="auto"/>
            <w:right w:val="none" w:sz="0" w:space="0" w:color="auto"/>
          </w:divBdr>
        </w:div>
        <w:div w:id="990252487">
          <w:marLeft w:val="480"/>
          <w:marRight w:val="0"/>
          <w:marTop w:val="0"/>
          <w:marBottom w:val="0"/>
          <w:divBdr>
            <w:top w:val="none" w:sz="0" w:space="0" w:color="auto"/>
            <w:left w:val="none" w:sz="0" w:space="0" w:color="auto"/>
            <w:bottom w:val="none" w:sz="0" w:space="0" w:color="auto"/>
            <w:right w:val="none" w:sz="0" w:space="0" w:color="auto"/>
          </w:divBdr>
        </w:div>
        <w:div w:id="338392859">
          <w:marLeft w:val="480"/>
          <w:marRight w:val="0"/>
          <w:marTop w:val="0"/>
          <w:marBottom w:val="0"/>
          <w:divBdr>
            <w:top w:val="none" w:sz="0" w:space="0" w:color="auto"/>
            <w:left w:val="none" w:sz="0" w:space="0" w:color="auto"/>
            <w:bottom w:val="none" w:sz="0" w:space="0" w:color="auto"/>
            <w:right w:val="none" w:sz="0" w:space="0" w:color="auto"/>
          </w:divBdr>
        </w:div>
        <w:div w:id="2005278048">
          <w:marLeft w:val="480"/>
          <w:marRight w:val="0"/>
          <w:marTop w:val="0"/>
          <w:marBottom w:val="0"/>
          <w:divBdr>
            <w:top w:val="none" w:sz="0" w:space="0" w:color="auto"/>
            <w:left w:val="none" w:sz="0" w:space="0" w:color="auto"/>
            <w:bottom w:val="none" w:sz="0" w:space="0" w:color="auto"/>
            <w:right w:val="none" w:sz="0" w:space="0" w:color="auto"/>
          </w:divBdr>
        </w:div>
        <w:div w:id="1838425077">
          <w:marLeft w:val="480"/>
          <w:marRight w:val="0"/>
          <w:marTop w:val="0"/>
          <w:marBottom w:val="0"/>
          <w:divBdr>
            <w:top w:val="none" w:sz="0" w:space="0" w:color="auto"/>
            <w:left w:val="none" w:sz="0" w:space="0" w:color="auto"/>
            <w:bottom w:val="none" w:sz="0" w:space="0" w:color="auto"/>
            <w:right w:val="none" w:sz="0" w:space="0" w:color="auto"/>
          </w:divBdr>
        </w:div>
        <w:div w:id="2055304532">
          <w:marLeft w:val="480"/>
          <w:marRight w:val="0"/>
          <w:marTop w:val="0"/>
          <w:marBottom w:val="0"/>
          <w:divBdr>
            <w:top w:val="none" w:sz="0" w:space="0" w:color="auto"/>
            <w:left w:val="none" w:sz="0" w:space="0" w:color="auto"/>
            <w:bottom w:val="none" w:sz="0" w:space="0" w:color="auto"/>
            <w:right w:val="none" w:sz="0" w:space="0" w:color="auto"/>
          </w:divBdr>
        </w:div>
        <w:div w:id="933439511">
          <w:marLeft w:val="480"/>
          <w:marRight w:val="0"/>
          <w:marTop w:val="0"/>
          <w:marBottom w:val="0"/>
          <w:divBdr>
            <w:top w:val="none" w:sz="0" w:space="0" w:color="auto"/>
            <w:left w:val="none" w:sz="0" w:space="0" w:color="auto"/>
            <w:bottom w:val="none" w:sz="0" w:space="0" w:color="auto"/>
            <w:right w:val="none" w:sz="0" w:space="0" w:color="auto"/>
          </w:divBdr>
        </w:div>
        <w:div w:id="111023595">
          <w:marLeft w:val="480"/>
          <w:marRight w:val="0"/>
          <w:marTop w:val="0"/>
          <w:marBottom w:val="0"/>
          <w:divBdr>
            <w:top w:val="none" w:sz="0" w:space="0" w:color="auto"/>
            <w:left w:val="none" w:sz="0" w:space="0" w:color="auto"/>
            <w:bottom w:val="none" w:sz="0" w:space="0" w:color="auto"/>
            <w:right w:val="none" w:sz="0" w:space="0" w:color="auto"/>
          </w:divBdr>
        </w:div>
        <w:div w:id="1898007996">
          <w:marLeft w:val="480"/>
          <w:marRight w:val="0"/>
          <w:marTop w:val="0"/>
          <w:marBottom w:val="0"/>
          <w:divBdr>
            <w:top w:val="none" w:sz="0" w:space="0" w:color="auto"/>
            <w:left w:val="none" w:sz="0" w:space="0" w:color="auto"/>
            <w:bottom w:val="none" w:sz="0" w:space="0" w:color="auto"/>
            <w:right w:val="none" w:sz="0" w:space="0" w:color="auto"/>
          </w:divBdr>
        </w:div>
        <w:div w:id="1286276766">
          <w:marLeft w:val="480"/>
          <w:marRight w:val="0"/>
          <w:marTop w:val="0"/>
          <w:marBottom w:val="0"/>
          <w:divBdr>
            <w:top w:val="none" w:sz="0" w:space="0" w:color="auto"/>
            <w:left w:val="none" w:sz="0" w:space="0" w:color="auto"/>
            <w:bottom w:val="none" w:sz="0" w:space="0" w:color="auto"/>
            <w:right w:val="none" w:sz="0" w:space="0" w:color="auto"/>
          </w:divBdr>
        </w:div>
        <w:div w:id="1465347487">
          <w:marLeft w:val="480"/>
          <w:marRight w:val="0"/>
          <w:marTop w:val="0"/>
          <w:marBottom w:val="0"/>
          <w:divBdr>
            <w:top w:val="none" w:sz="0" w:space="0" w:color="auto"/>
            <w:left w:val="none" w:sz="0" w:space="0" w:color="auto"/>
            <w:bottom w:val="none" w:sz="0" w:space="0" w:color="auto"/>
            <w:right w:val="none" w:sz="0" w:space="0" w:color="auto"/>
          </w:divBdr>
        </w:div>
        <w:div w:id="531070162">
          <w:marLeft w:val="480"/>
          <w:marRight w:val="0"/>
          <w:marTop w:val="0"/>
          <w:marBottom w:val="0"/>
          <w:divBdr>
            <w:top w:val="none" w:sz="0" w:space="0" w:color="auto"/>
            <w:left w:val="none" w:sz="0" w:space="0" w:color="auto"/>
            <w:bottom w:val="none" w:sz="0" w:space="0" w:color="auto"/>
            <w:right w:val="none" w:sz="0" w:space="0" w:color="auto"/>
          </w:divBdr>
        </w:div>
        <w:div w:id="1027297357">
          <w:marLeft w:val="480"/>
          <w:marRight w:val="0"/>
          <w:marTop w:val="0"/>
          <w:marBottom w:val="0"/>
          <w:divBdr>
            <w:top w:val="none" w:sz="0" w:space="0" w:color="auto"/>
            <w:left w:val="none" w:sz="0" w:space="0" w:color="auto"/>
            <w:bottom w:val="none" w:sz="0" w:space="0" w:color="auto"/>
            <w:right w:val="none" w:sz="0" w:space="0" w:color="auto"/>
          </w:divBdr>
        </w:div>
        <w:div w:id="919145444">
          <w:marLeft w:val="480"/>
          <w:marRight w:val="0"/>
          <w:marTop w:val="0"/>
          <w:marBottom w:val="0"/>
          <w:divBdr>
            <w:top w:val="none" w:sz="0" w:space="0" w:color="auto"/>
            <w:left w:val="none" w:sz="0" w:space="0" w:color="auto"/>
            <w:bottom w:val="none" w:sz="0" w:space="0" w:color="auto"/>
            <w:right w:val="none" w:sz="0" w:space="0" w:color="auto"/>
          </w:divBdr>
        </w:div>
        <w:div w:id="822551221">
          <w:marLeft w:val="480"/>
          <w:marRight w:val="0"/>
          <w:marTop w:val="0"/>
          <w:marBottom w:val="0"/>
          <w:divBdr>
            <w:top w:val="none" w:sz="0" w:space="0" w:color="auto"/>
            <w:left w:val="none" w:sz="0" w:space="0" w:color="auto"/>
            <w:bottom w:val="none" w:sz="0" w:space="0" w:color="auto"/>
            <w:right w:val="none" w:sz="0" w:space="0" w:color="auto"/>
          </w:divBdr>
        </w:div>
        <w:div w:id="2124111355">
          <w:marLeft w:val="480"/>
          <w:marRight w:val="0"/>
          <w:marTop w:val="0"/>
          <w:marBottom w:val="0"/>
          <w:divBdr>
            <w:top w:val="none" w:sz="0" w:space="0" w:color="auto"/>
            <w:left w:val="none" w:sz="0" w:space="0" w:color="auto"/>
            <w:bottom w:val="none" w:sz="0" w:space="0" w:color="auto"/>
            <w:right w:val="none" w:sz="0" w:space="0" w:color="auto"/>
          </w:divBdr>
        </w:div>
        <w:div w:id="388697866">
          <w:marLeft w:val="480"/>
          <w:marRight w:val="0"/>
          <w:marTop w:val="0"/>
          <w:marBottom w:val="0"/>
          <w:divBdr>
            <w:top w:val="none" w:sz="0" w:space="0" w:color="auto"/>
            <w:left w:val="none" w:sz="0" w:space="0" w:color="auto"/>
            <w:bottom w:val="none" w:sz="0" w:space="0" w:color="auto"/>
            <w:right w:val="none" w:sz="0" w:space="0" w:color="auto"/>
          </w:divBdr>
        </w:div>
        <w:div w:id="1815902164">
          <w:marLeft w:val="480"/>
          <w:marRight w:val="0"/>
          <w:marTop w:val="0"/>
          <w:marBottom w:val="0"/>
          <w:divBdr>
            <w:top w:val="none" w:sz="0" w:space="0" w:color="auto"/>
            <w:left w:val="none" w:sz="0" w:space="0" w:color="auto"/>
            <w:bottom w:val="none" w:sz="0" w:space="0" w:color="auto"/>
            <w:right w:val="none" w:sz="0" w:space="0" w:color="auto"/>
          </w:divBdr>
        </w:div>
        <w:div w:id="606547756">
          <w:marLeft w:val="480"/>
          <w:marRight w:val="0"/>
          <w:marTop w:val="0"/>
          <w:marBottom w:val="0"/>
          <w:divBdr>
            <w:top w:val="none" w:sz="0" w:space="0" w:color="auto"/>
            <w:left w:val="none" w:sz="0" w:space="0" w:color="auto"/>
            <w:bottom w:val="none" w:sz="0" w:space="0" w:color="auto"/>
            <w:right w:val="none" w:sz="0" w:space="0" w:color="auto"/>
          </w:divBdr>
        </w:div>
        <w:div w:id="1271819663">
          <w:marLeft w:val="480"/>
          <w:marRight w:val="0"/>
          <w:marTop w:val="0"/>
          <w:marBottom w:val="0"/>
          <w:divBdr>
            <w:top w:val="none" w:sz="0" w:space="0" w:color="auto"/>
            <w:left w:val="none" w:sz="0" w:space="0" w:color="auto"/>
            <w:bottom w:val="none" w:sz="0" w:space="0" w:color="auto"/>
            <w:right w:val="none" w:sz="0" w:space="0" w:color="auto"/>
          </w:divBdr>
        </w:div>
        <w:div w:id="617445243">
          <w:marLeft w:val="480"/>
          <w:marRight w:val="0"/>
          <w:marTop w:val="0"/>
          <w:marBottom w:val="0"/>
          <w:divBdr>
            <w:top w:val="none" w:sz="0" w:space="0" w:color="auto"/>
            <w:left w:val="none" w:sz="0" w:space="0" w:color="auto"/>
            <w:bottom w:val="none" w:sz="0" w:space="0" w:color="auto"/>
            <w:right w:val="none" w:sz="0" w:space="0" w:color="auto"/>
          </w:divBdr>
        </w:div>
        <w:div w:id="1301963370">
          <w:marLeft w:val="480"/>
          <w:marRight w:val="0"/>
          <w:marTop w:val="0"/>
          <w:marBottom w:val="0"/>
          <w:divBdr>
            <w:top w:val="none" w:sz="0" w:space="0" w:color="auto"/>
            <w:left w:val="none" w:sz="0" w:space="0" w:color="auto"/>
            <w:bottom w:val="none" w:sz="0" w:space="0" w:color="auto"/>
            <w:right w:val="none" w:sz="0" w:space="0" w:color="auto"/>
          </w:divBdr>
        </w:div>
        <w:div w:id="781845582">
          <w:marLeft w:val="480"/>
          <w:marRight w:val="0"/>
          <w:marTop w:val="0"/>
          <w:marBottom w:val="0"/>
          <w:divBdr>
            <w:top w:val="none" w:sz="0" w:space="0" w:color="auto"/>
            <w:left w:val="none" w:sz="0" w:space="0" w:color="auto"/>
            <w:bottom w:val="none" w:sz="0" w:space="0" w:color="auto"/>
            <w:right w:val="none" w:sz="0" w:space="0" w:color="auto"/>
          </w:divBdr>
        </w:div>
        <w:div w:id="859390502">
          <w:marLeft w:val="480"/>
          <w:marRight w:val="0"/>
          <w:marTop w:val="0"/>
          <w:marBottom w:val="0"/>
          <w:divBdr>
            <w:top w:val="none" w:sz="0" w:space="0" w:color="auto"/>
            <w:left w:val="none" w:sz="0" w:space="0" w:color="auto"/>
            <w:bottom w:val="none" w:sz="0" w:space="0" w:color="auto"/>
            <w:right w:val="none" w:sz="0" w:space="0" w:color="auto"/>
          </w:divBdr>
        </w:div>
        <w:div w:id="1365600170">
          <w:marLeft w:val="480"/>
          <w:marRight w:val="0"/>
          <w:marTop w:val="0"/>
          <w:marBottom w:val="0"/>
          <w:divBdr>
            <w:top w:val="none" w:sz="0" w:space="0" w:color="auto"/>
            <w:left w:val="none" w:sz="0" w:space="0" w:color="auto"/>
            <w:bottom w:val="none" w:sz="0" w:space="0" w:color="auto"/>
            <w:right w:val="none" w:sz="0" w:space="0" w:color="auto"/>
          </w:divBdr>
        </w:div>
        <w:div w:id="486896690">
          <w:marLeft w:val="480"/>
          <w:marRight w:val="0"/>
          <w:marTop w:val="0"/>
          <w:marBottom w:val="0"/>
          <w:divBdr>
            <w:top w:val="none" w:sz="0" w:space="0" w:color="auto"/>
            <w:left w:val="none" w:sz="0" w:space="0" w:color="auto"/>
            <w:bottom w:val="none" w:sz="0" w:space="0" w:color="auto"/>
            <w:right w:val="none" w:sz="0" w:space="0" w:color="auto"/>
          </w:divBdr>
        </w:div>
        <w:div w:id="1194461877">
          <w:marLeft w:val="480"/>
          <w:marRight w:val="0"/>
          <w:marTop w:val="0"/>
          <w:marBottom w:val="0"/>
          <w:divBdr>
            <w:top w:val="none" w:sz="0" w:space="0" w:color="auto"/>
            <w:left w:val="none" w:sz="0" w:space="0" w:color="auto"/>
            <w:bottom w:val="none" w:sz="0" w:space="0" w:color="auto"/>
            <w:right w:val="none" w:sz="0" w:space="0" w:color="auto"/>
          </w:divBdr>
        </w:div>
        <w:div w:id="970481055">
          <w:marLeft w:val="480"/>
          <w:marRight w:val="0"/>
          <w:marTop w:val="0"/>
          <w:marBottom w:val="0"/>
          <w:divBdr>
            <w:top w:val="none" w:sz="0" w:space="0" w:color="auto"/>
            <w:left w:val="none" w:sz="0" w:space="0" w:color="auto"/>
            <w:bottom w:val="none" w:sz="0" w:space="0" w:color="auto"/>
            <w:right w:val="none" w:sz="0" w:space="0" w:color="auto"/>
          </w:divBdr>
        </w:div>
        <w:div w:id="792748037">
          <w:marLeft w:val="480"/>
          <w:marRight w:val="0"/>
          <w:marTop w:val="0"/>
          <w:marBottom w:val="0"/>
          <w:divBdr>
            <w:top w:val="none" w:sz="0" w:space="0" w:color="auto"/>
            <w:left w:val="none" w:sz="0" w:space="0" w:color="auto"/>
            <w:bottom w:val="none" w:sz="0" w:space="0" w:color="auto"/>
            <w:right w:val="none" w:sz="0" w:space="0" w:color="auto"/>
          </w:divBdr>
        </w:div>
        <w:div w:id="1095398887">
          <w:marLeft w:val="480"/>
          <w:marRight w:val="0"/>
          <w:marTop w:val="0"/>
          <w:marBottom w:val="0"/>
          <w:divBdr>
            <w:top w:val="none" w:sz="0" w:space="0" w:color="auto"/>
            <w:left w:val="none" w:sz="0" w:space="0" w:color="auto"/>
            <w:bottom w:val="none" w:sz="0" w:space="0" w:color="auto"/>
            <w:right w:val="none" w:sz="0" w:space="0" w:color="auto"/>
          </w:divBdr>
        </w:div>
        <w:div w:id="1260993226">
          <w:marLeft w:val="480"/>
          <w:marRight w:val="0"/>
          <w:marTop w:val="0"/>
          <w:marBottom w:val="0"/>
          <w:divBdr>
            <w:top w:val="none" w:sz="0" w:space="0" w:color="auto"/>
            <w:left w:val="none" w:sz="0" w:space="0" w:color="auto"/>
            <w:bottom w:val="none" w:sz="0" w:space="0" w:color="auto"/>
            <w:right w:val="none" w:sz="0" w:space="0" w:color="auto"/>
          </w:divBdr>
        </w:div>
        <w:div w:id="1720393742">
          <w:marLeft w:val="480"/>
          <w:marRight w:val="0"/>
          <w:marTop w:val="0"/>
          <w:marBottom w:val="0"/>
          <w:divBdr>
            <w:top w:val="none" w:sz="0" w:space="0" w:color="auto"/>
            <w:left w:val="none" w:sz="0" w:space="0" w:color="auto"/>
            <w:bottom w:val="none" w:sz="0" w:space="0" w:color="auto"/>
            <w:right w:val="none" w:sz="0" w:space="0" w:color="auto"/>
          </w:divBdr>
        </w:div>
        <w:div w:id="1163886332">
          <w:marLeft w:val="480"/>
          <w:marRight w:val="0"/>
          <w:marTop w:val="0"/>
          <w:marBottom w:val="0"/>
          <w:divBdr>
            <w:top w:val="none" w:sz="0" w:space="0" w:color="auto"/>
            <w:left w:val="none" w:sz="0" w:space="0" w:color="auto"/>
            <w:bottom w:val="none" w:sz="0" w:space="0" w:color="auto"/>
            <w:right w:val="none" w:sz="0" w:space="0" w:color="auto"/>
          </w:divBdr>
        </w:div>
        <w:div w:id="769349669">
          <w:marLeft w:val="480"/>
          <w:marRight w:val="0"/>
          <w:marTop w:val="0"/>
          <w:marBottom w:val="0"/>
          <w:divBdr>
            <w:top w:val="none" w:sz="0" w:space="0" w:color="auto"/>
            <w:left w:val="none" w:sz="0" w:space="0" w:color="auto"/>
            <w:bottom w:val="none" w:sz="0" w:space="0" w:color="auto"/>
            <w:right w:val="none" w:sz="0" w:space="0" w:color="auto"/>
          </w:divBdr>
        </w:div>
        <w:div w:id="701789493">
          <w:marLeft w:val="480"/>
          <w:marRight w:val="0"/>
          <w:marTop w:val="0"/>
          <w:marBottom w:val="0"/>
          <w:divBdr>
            <w:top w:val="none" w:sz="0" w:space="0" w:color="auto"/>
            <w:left w:val="none" w:sz="0" w:space="0" w:color="auto"/>
            <w:bottom w:val="none" w:sz="0" w:space="0" w:color="auto"/>
            <w:right w:val="none" w:sz="0" w:space="0" w:color="auto"/>
          </w:divBdr>
        </w:div>
        <w:div w:id="373506517">
          <w:marLeft w:val="480"/>
          <w:marRight w:val="0"/>
          <w:marTop w:val="0"/>
          <w:marBottom w:val="0"/>
          <w:divBdr>
            <w:top w:val="none" w:sz="0" w:space="0" w:color="auto"/>
            <w:left w:val="none" w:sz="0" w:space="0" w:color="auto"/>
            <w:bottom w:val="none" w:sz="0" w:space="0" w:color="auto"/>
            <w:right w:val="none" w:sz="0" w:space="0" w:color="auto"/>
          </w:divBdr>
        </w:div>
        <w:div w:id="537160433">
          <w:marLeft w:val="480"/>
          <w:marRight w:val="0"/>
          <w:marTop w:val="0"/>
          <w:marBottom w:val="0"/>
          <w:divBdr>
            <w:top w:val="none" w:sz="0" w:space="0" w:color="auto"/>
            <w:left w:val="none" w:sz="0" w:space="0" w:color="auto"/>
            <w:bottom w:val="none" w:sz="0" w:space="0" w:color="auto"/>
            <w:right w:val="none" w:sz="0" w:space="0" w:color="auto"/>
          </w:divBdr>
        </w:div>
        <w:div w:id="1142892249">
          <w:marLeft w:val="480"/>
          <w:marRight w:val="0"/>
          <w:marTop w:val="0"/>
          <w:marBottom w:val="0"/>
          <w:divBdr>
            <w:top w:val="none" w:sz="0" w:space="0" w:color="auto"/>
            <w:left w:val="none" w:sz="0" w:space="0" w:color="auto"/>
            <w:bottom w:val="none" w:sz="0" w:space="0" w:color="auto"/>
            <w:right w:val="none" w:sz="0" w:space="0" w:color="auto"/>
          </w:divBdr>
        </w:div>
        <w:div w:id="1820075175">
          <w:marLeft w:val="480"/>
          <w:marRight w:val="0"/>
          <w:marTop w:val="0"/>
          <w:marBottom w:val="0"/>
          <w:divBdr>
            <w:top w:val="none" w:sz="0" w:space="0" w:color="auto"/>
            <w:left w:val="none" w:sz="0" w:space="0" w:color="auto"/>
            <w:bottom w:val="none" w:sz="0" w:space="0" w:color="auto"/>
            <w:right w:val="none" w:sz="0" w:space="0" w:color="auto"/>
          </w:divBdr>
        </w:div>
        <w:div w:id="643629771">
          <w:marLeft w:val="480"/>
          <w:marRight w:val="0"/>
          <w:marTop w:val="0"/>
          <w:marBottom w:val="0"/>
          <w:divBdr>
            <w:top w:val="none" w:sz="0" w:space="0" w:color="auto"/>
            <w:left w:val="none" w:sz="0" w:space="0" w:color="auto"/>
            <w:bottom w:val="none" w:sz="0" w:space="0" w:color="auto"/>
            <w:right w:val="none" w:sz="0" w:space="0" w:color="auto"/>
          </w:divBdr>
        </w:div>
        <w:div w:id="998771326">
          <w:marLeft w:val="480"/>
          <w:marRight w:val="0"/>
          <w:marTop w:val="0"/>
          <w:marBottom w:val="0"/>
          <w:divBdr>
            <w:top w:val="none" w:sz="0" w:space="0" w:color="auto"/>
            <w:left w:val="none" w:sz="0" w:space="0" w:color="auto"/>
            <w:bottom w:val="none" w:sz="0" w:space="0" w:color="auto"/>
            <w:right w:val="none" w:sz="0" w:space="0" w:color="auto"/>
          </w:divBdr>
        </w:div>
        <w:div w:id="425925303">
          <w:marLeft w:val="480"/>
          <w:marRight w:val="0"/>
          <w:marTop w:val="0"/>
          <w:marBottom w:val="0"/>
          <w:divBdr>
            <w:top w:val="none" w:sz="0" w:space="0" w:color="auto"/>
            <w:left w:val="none" w:sz="0" w:space="0" w:color="auto"/>
            <w:bottom w:val="none" w:sz="0" w:space="0" w:color="auto"/>
            <w:right w:val="none" w:sz="0" w:space="0" w:color="auto"/>
          </w:divBdr>
        </w:div>
        <w:div w:id="1808551081">
          <w:marLeft w:val="480"/>
          <w:marRight w:val="0"/>
          <w:marTop w:val="0"/>
          <w:marBottom w:val="0"/>
          <w:divBdr>
            <w:top w:val="none" w:sz="0" w:space="0" w:color="auto"/>
            <w:left w:val="none" w:sz="0" w:space="0" w:color="auto"/>
            <w:bottom w:val="none" w:sz="0" w:space="0" w:color="auto"/>
            <w:right w:val="none" w:sz="0" w:space="0" w:color="auto"/>
          </w:divBdr>
        </w:div>
        <w:div w:id="455487015">
          <w:marLeft w:val="480"/>
          <w:marRight w:val="0"/>
          <w:marTop w:val="0"/>
          <w:marBottom w:val="0"/>
          <w:divBdr>
            <w:top w:val="none" w:sz="0" w:space="0" w:color="auto"/>
            <w:left w:val="none" w:sz="0" w:space="0" w:color="auto"/>
            <w:bottom w:val="none" w:sz="0" w:space="0" w:color="auto"/>
            <w:right w:val="none" w:sz="0" w:space="0" w:color="auto"/>
          </w:divBdr>
        </w:div>
        <w:div w:id="809713645">
          <w:marLeft w:val="480"/>
          <w:marRight w:val="0"/>
          <w:marTop w:val="0"/>
          <w:marBottom w:val="0"/>
          <w:divBdr>
            <w:top w:val="none" w:sz="0" w:space="0" w:color="auto"/>
            <w:left w:val="none" w:sz="0" w:space="0" w:color="auto"/>
            <w:bottom w:val="none" w:sz="0" w:space="0" w:color="auto"/>
            <w:right w:val="none" w:sz="0" w:space="0" w:color="auto"/>
          </w:divBdr>
        </w:div>
        <w:div w:id="183792443">
          <w:marLeft w:val="480"/>
          <w:marRight w:val="0"/>
          <w:marTop w:val="0"/>
          <w:marBottom w:val="0"/>
          <w:divBdr>
            <w:top w:val="none" w:sz="0" w:space="0" w:color="auto"/>
            <w:left w:val="none" w:sz="0" w:space="0" w:color="auto"/>
            <w:bottom w:val="none" w:sz="0" w:space="0" w:color="auto"/>
            <w:right w:val="none" w:sz="0" w:space="0" w:color="auto"/>
          </w:divBdr>
        </w:div>
        <w:div w:id="1466659274">
          <w:marLeft w:val="480"/>
          <w:marRight w:val="0"/>
          <w:marTop w:val="0"/>
          <w:marBottom w:val="0"/>
          <w:divBdr>
            <w:top w:val="none" w:sz="0" w:space="0" w:color="auto"/>
            <w:left w:val="none" w:sz="0" w:space="0" w:color="auto"/>
            <w:bottom w:val="none" w:sz="0" w:space="0" w:color="auto"/>
            <w:right w:val="none" w:sz="0" w:space="0" w:color="auto"/>
          </w:divBdr>
        </w:div>
        <w:div w:id="1850440426">
          <w:marLeft w:val="480"/>
          <w:marRight w:val="0"/>
          <w:marTop w:val="0"/>
          <w:marBottom w:val="0"/>
          <w:divBdr>
            <w:top w:val="none" w:sz="0" w:space="0" w:color="auto"/>
            <w:left w:val="none" w:sz="0" w:space="0" w:color="auto"/>
            <w:bottom w:val="none" w:sz="0" w:space="0" w:color="auto"/>
            <w:right w:val="none" w:sz="0" w:space="0" w:color="auto"/>
          </w:divBdr>
        </w:div>
        <w:div w:id="2122645564">
          <w:marLeft w:val="480"/>
          <w:marRight w:val="0"/>
          <w:marTop w:val="0"/>
          <w:marBottom w:val="0"/>
          <w:divBdr>
            <w:top w:val="none" w:sz="0" w:space="0" w:color="auto"/>
            <w:left w:val="none" w:sz="0" w:space="0" w:color="auto"/>
            <w:bottom w:val="none" w:sz="0" w:space="0" w:color="auto"/>
            <w:right w:val="none" w:sz="0" w:space="0" w:color="auto"/>
          </w:divBdr>
        </w:div>
        <w:div w:id="2079788908">
          <w:marLeft w:val="480"/>
          <w:marRight w:val="0"/>
          <w:marTop w:val="0"/>
          <w:marBottom w:val="0"/>
          <w:divBdr>
            <w:top w:val="none" w:sz="0" w:space="0" w:color="auto"/>
            <w:left w:val="none" w:sz="0" w:space="0" w:color="auto"/>
            <w:bottom w:val="none" w:sz="0" w:space="0" w:color="auto"/>
            <w:right w:val="none" w:sz="0" w:space="0" w:color="auto"/>
          </w:divBdr>
        </w:div>
        <w:div w:id="493451090">
          <w:marLeft w:val="480"/>
          <w:marRight w:val="0"/>
          <w:marTop w:val="0"/>
          <w:marBottom w:val="0"/>
          <w:divBdr>
            <w:top w:val="none" w:sz="0" w:space="0" w:color="auto"/>
            <w:left w:val="none" w:sz="0" w:space="0" w:color="auto"/>
            <w:bottom w:val="none" w:sz="0" w:space="0" w:color="auto"/>
            <w:right w:val="none" w:sz="0" w:space="0" w:color="auto"/>
          </w:divBdr>
        </w:div>
        <w:div w:id="498274719">
          <w:marLeft w:val="480"/>
          <w:marRight w:val="0"/>
          <w:marTop w:val="0"/>
          <w:marBottom w:val="0"/>
          <w:divBdr>
            <w:top w:val="none" w:sz="0" w:space="0" w:color="auto"/>
            <w:left w:val="none" w:sz="0" w:space="0" w:color="auto"/>
            <w:bottom w:val="none" w:sz="0" w:space="0" w:color="auto"/>
            <w:right w:val="none" w:sz="0" w:space="0" w:color="auto"/>
          </w:divBdr>
        </w:div>
        <w:div w:id="2140681471">
          <w:marLeft w:val="480"/>
          <w:marRight w:val="0"/>
          <w:marTop w:val="0"/>
          <w:marBottom w:val="0"/>
          <w:divBdr>
            <w:top w:val="none" w:sz="0" w:space="0" w:color="auto"/>
            <w:left w:val="none" w:sz="0" w:space="0" w:color="auto"/>
            <w:bottom w:val="none" w:sz="0" w:space="0" w:color="auto"/>
            <w:right w:val="none" w:sz="0" w:space="0" w:color="auto"/>
          </w:divBdr>
        </w:div>
        <w:div w:id="1017006047">
          <w:marLeft w:val="480"/>
          <w:marRight w:val="0"/>
          <w:marTop w:val="0"/>
          <w:marBottom w:val="0"/>
          <w:divBdr>
            <w:top w:val="none" w:sz="0" w:space="0" w:color="auto"/>
            <w:left w:val="none" w:sz="0" w:space="0" w:color="auto"/>
            <w:bottom w:val="none" w:sz="0" w:space="0" w:color="auto"/>
            <w:right w:val="none" w:sz="0" w:space="0" w:color="auto"/>
          </w:divBdr>
        </w:div>
        <w:div w:id="1445996402">
          <w:marLeft w:val="480"/>
          <w:marRight w:val="0"/>
          <w:marTop w:val="0"/>
          <w:marBottom w:val="0"/>
          <w:divBdr>
            <w:top w:val="none" w:sz="0" w:space="0" w:color="auto"/>
            <w:left w:val="none" w:sz="0" w:space="0" w:color="auto"/>
            <w:bottom w:val="none" w:sz="0" w:space="0" w:color="auto"/>
            <w:right w:val="none" w:sz="0" w:space="0" w:color="auto"/>
          </w:divBdr>
        </w:div>
        <w:div w:id="1730227742">
          <w:marLeft w:val="480"/>
          <w:marRight w:val="0"/>
          <w:marTop w:val="0"/>
          <w:marBottom w:val="0"/>
          <w:divBdr>
            <w:top w:val="none" w:sz="0" w:space="0" w:color="auto"/>
            <w:left w:val="none" w:sz="0" w:space="0" w:color="auto"/>
            <w:bottom w:val="none" w:sz="0" w:space="0" w:color="auto"/>
            <w:right w:val="none" w:sz="0" w:space="0" w:color="auto"/>
          </w:divBdr>
        </w:div>
        <w:div w:id="1088893429">
          <w:marLeft w:val="480"/>
          <w:marRight w:val="0"/>
          <w:marTop w:val="0"/>
          <w:marBottom w:val="0"/>
          <w:divBdr>
            <w:top w:val="none" w:sz="0" w:space="0" w:color="auto"/>
            <w:left w:val="none" w:sz="0" w:space="0" w:color="auto"/>
            <w:bottom w:val="none" w:sz="0" w:space="0" w:color="auto"/>
            <w:right w:val="none" w:sz="0" w:space="0" w:color="auto"/>
          </w:divBdr>
        </w:div>
        <w:div w:id="252589809">
          <w:marLeft w:val="480"/>
          <w:marRight w:val="0"/>
          <w:marTop w:val="0"/>
          <w:marBottom w:val="0"/>
          <w:divBdr>
            <w:top w:val="none" w:sz="0" w:space="0" w:color="auto"/>
            <w:left w:val="none" w:sz="0" w:space="0" w:color="auto"/>
            <w:bottom w:val="none" w:sz="0" w:space="0" w:color="auto"/>
            <w:right w:val="none" w:sz="0" w:space="0" w:color="auto"/>
          </w:divBdr>
        </w:div>
        <w:div w:id="1664353532">
          <w:marLeft w:val="480"/>
          <w:marRight w:val="0"/>
          <w:marTop w:val="0"/>
          <w:marBottom w:val="0"/>
          <w:divBdr>
            <w:top w:val="none" w:sz="0" w:space="0" w:color="auto"/>
            <w:left w:val="none" w:sz="0" w:space="0" w:color="auto"/>
            <w:bottom w:val="none" w:sz="0" w:space="0" w:color="auto"/>
            <w:right w:val="none" w:sz="0" w:space="0" w:color="auto"/>
          </w:divBdr>
        </w:div>
        <w:div w:id="903371586">
          <w:marLeft w:val="480"/>
          <w:marRight w:val="0"/>
          <w:marTop w:val="0"/>
          <w:marBottom w:val="0"/>
          <w:divBdr>
            <w:top w:val="none" w:sz="0" w:space="0" w:color="auto"/>
            <w:left w:val="none" w:sz="0" w:space="0" w:color="auto"/>
            <w:bottom w:val="none" w:sz="0" w:space="0" w:color="auto"/>
            <w:right w:val="none" w:sz="0" w:space="0" w:color="auto"/>
          </w:divBdr>
        </w:div>
        <w:div w:id="519398535">
          <w:marLeft w:val="480"/>
          <w:marRight w:val="0"/>
          <w:marTop w:val="0"/>
          <w:marBottom w:val="0"/>
          <w:divBdr>
            <w:top w:val="none" w:sz="0" w:space="0" w:color="auto"/>
            <w:left w:val="none" w:sz="0" w:space="0" w:color="auto"/>
            <w:bottom w:val="none" w:sz="0" w:space="0" w:color="auto"/>
            <w:right w:val="none" w:sz="0" w:space="0" w:color="auto"/>
          </w:divBdr>
        </w:div>
        <w:div w:id="801651419">
          <w:marLeft w:val="480"/>
          <w:marRight w:val="0"/>
          <w:marTop w:val="0"/>
          <w:marBottom w:val="0"/>
          <w:divBdr>
            <w:top w:val="none" w:sz="0" w:space="0" w:color="auto"/>
            <w:left w:val="none" w:sz="0" w:space="0" w:color="auto"/>
            <w:bottom w:val="none" w:sz="0" w:space="0" w:color="auto"/>
            <w:right w:val="none" w:sz="0" w:space="0" w:color="auto"/>
          </w:divBdr>
        </w:div>
        <w:div w:id="238713136">
          <w:marLeft w:val="480"/>
          <w:marRight w:val="0"/>
          <w:marTop w:val="0"/>
          <w:marBottom w:val="0"/>
          <w:divBdr>
            <w:top w:val="none" w:sz="0" w:space="0" w:color="auto"/>
            <w:left w:val="none" w:sz="0" w:space="0" w:color="auto"/>
            <w:bottom w:val="none" w:sz="0" w:space="0" w:color="auto"/>
            <w:right w:val="none" w:sz="0" w:space="0" w:color="auto"/>
          </w:divBdr>
        </w:div>
        <w:div w:id="1449928379">
          <w:marLeft w:val="480"/>
          <w:marRight w:val="0"/>
          <w:marTop w:val="0"/>
          <w:marBottom w:val="0"/>
          <w:divBdr>
            <w:top w:val="none" w:sz="0" w:space="0" w:color="auto"/>
            <w:left w:val="none" w:sz="0" w:space="0" w:color="auto"/>
            <w:bottom w:val="none" w:sz="0" w:space="0" w:color="auto"/>
            <w:right w:val="none" w:sz="0" w:space="0" w:color="auto"/>
          </w:divBdr>
        </w:div>
        <w:div w:id="1787652754">
          <w:marLeft w:val="480"/>
          <w:marRight w:val="0"/>
          <w:marTop w:val="0"/>
          <w:marBottom w:val="0"/>
          <w:divBdr>
            <w:top w:val="none" w:sz="0" w:space="0" w:color="auto"/>
            <w:left w:val="none" w:sz="0" w:space="0" w:color="auto"/>
            <w:bottom w:val="none" w:sz="0" w:space="0" w:color="auto"/>
            <w:right w:val="none" w:sz="0" w:space="0" w:color="auto"/>
          </w:divBdr>
        </w:div>
        <w:div w:id="2115126908">
          <w:marLeft w:val="480"/>
          <w:marRight w:val="0"/>
          <w:marTop w:val="0"/>
          <w:marBottom w:val="0"/>
          <w:divBdr>
            <w:top w:val="none" w:sz="0" w:space="0" w:color="auto"/>
            <w:left w:val="none" w:sz="0" w:space="0" w:color="auto"/>
            <w:bottom w:val="none" w:sz="0" w:space="0" w:color="auto"/>
            <w:right w:val="none" w:sz="0" w:space="0" w:color="auto"/>
          </w:divBdr>
        </w:div>
        <w:div w:id="555165343">
          <w:marLeft w:val="480"/>
          <w:marRight w:val="0"/>
          <w:marTop w:val="0"/>
          <w:marBottom w:val="0"/>
          <w:divBdr>
            <w:top w:val="none" w:sz="0" w:space="0" w:color="auto"/>
            <w:left w:val="none" w:sz="0" w:space="0" w:color="auto"/>
            <w:bottom w:val="none" w:sz="0" w:space="0" w:color="auto"/>
            <w:right w:val="none" w:sz="0" w:space="0" w:color="auto"/>
          </w:divBdr>
        </w:div>
        <w:div w:id="1008023819">
          <w:marLeft w:val="480"/>
          <w:marRight w:val="0"/>
          <w:marTop w:val="0"/>
          <w:marBottom w:val="0"/>
          <w:divBdr>
            <w:top w:val="none" w:sz="0" w:space="0" w:color="auto"/>
            <w:left w:val="none" w:sz="0" w:space="0" w:color="auto"/>
            <w:bottom w:val="none" w:sz="0" w:space="0" w:color="auto"/>
            <w:right w:val="none" w:sz="0" w:space="0" w:color="auto"/>
          </w:divBdr>
        </w:div>
        <w:div w:id="1901944227">
          <w:marLeft w:val="480"/>
          <w:marRight w:val="0"/>
          <w:marTop w:val="0"/>
          <w:marBottom w:val="0"/>
          <w:divBdr>
            <w:top w:val="none" w:sz="0" w:space="0" w:color="auto"/>
            <w:left w:val="none" w:sz="0" w:space="0" w:color="auto"/>
            <w:bottom w:val="none" w:sz="0" w:space="0" w:color="auto"/>
            <w:right w:val="none" w:sz="0" w:space="0" w:color="auto"/>
          </w:divBdr>
        </w:div>
        <w:div w:id="1486166759">
          <w:marLeft w:val="480"/>
          <w:marRight w:val="0"/>
          <w:marTop w:val="0"/>
          <w:marBottom w:val="0"/>
          <w:divBdr>
            <w:top w:val="none" w:sz="0" w:space="0" w:color="auto"/>
            <w:left w:val="none" w:sz="0" w:space="0" w:color="auto"/>
            <w:bottom w:val="none" w:sz="0" w:space="0" w:color="auto"/>
            <w:right w:val="none" w:sz="0" w:space="0" w:color="auto"/>
          </w:divBdr>
        </w:div>
        <w:div w:id="396972343">
          <w:marLeft w:val="480"/>
          <w:marRight w:val="0"/>
          <w:marTop w:val="0"/>
          <w:marBottom w:val="0"/>
          <w:divBdr>
            <w:top w:val="none" w:sz="0" w:space="0" w:color="auto"/>
            <w:left w:val="none" w:sz="0" w:space="0" w:color="auto"/>
            <w:bottom w:val="none" w:sz="0" w:space="0" w:color="auto"/>
            <w:right w:val="none" w:sz="0" w:space="0" w:color="auto"/>
          </w:divBdr>
        </w:div>
        <w:div w:id="1566255854">
          <w:marLeft w:val="480"/>
          <w:marRight w:val="0"/>
          <w:marTop w:val="0"/>
          <w:marBottom w:val="0"/>
          <w:divBdr>
            <w:top w:val="none" w:sz="0" w:space="0" w:color="auto"/>
            <w:left w:val="none" w:sz="0" w:space="0" w:color="auto"/>
            <w:bottom w:val="none" w:sz="0" w:space="0" w:color="auto"/>
            <w:right w:val="none" w:sz="0" w:space="0" w:color="auto"/>
          </w:divBdr>
        </w:div>
        <w:div w:id="2005275690">
          <w:marLeft w:val="480"/>
          <w:marRight w:val="0"/>
          <w:marTop w:val="0"/>
          <w:marBottom w:val="0"/>
          <w:divBdr>
            <w:top w:val="none" w:sz="0" w:space="0" w:color="auto"/>
            <w:left w:val="none" w:sz="0" w:space="0" w:color="auto"/>
            <w:bottom w:val="none" w:sz="0" w:space="0" w:color="auto"/>
            <w:right w:val="none" w:sz="0" w:space="0" w:color="auto"/>
          </w:divBdr>
        </w:div>
        <w:div w:id="386493194">
          <w:marLeft w:val="480"/>
          <w:marRight w:val="0"/>
          <w:marTop w:val="0"/>
          <w:marBottom w:val="0"/>
          <w:divBdr>
            <w:top w:val="none" w:sz="0" w:space="0" w:color="auto"/>
            <w:left w:val="none" w:sz="0" w:space="0" w:color="auto"/>
            <w:bottom w:val="none" w:sz="0" w:space="0" w:color="auto"/>
            <w:right w:val="none" w:sz="0" w:space="0" w:color="auto"/>
          </w:divBdr>
        </w:div>
        <w:div w:id="168569239">
          <w:marLeft w:val="480"/>
          <w:marRight w:val="0"/>
          <w:marTop w:val="0"/>
          <w:marBottom w:val="0"/>
          <w:divBdr>
            <w:top w:val="none" w:sz="0" w:space="0" w:color="auto"/>
            <w:left w:val="none" w:sz="0" w:space="0" w:color="auto"/>
            <w:bottom w:val="none" w:sz="0" w:space="0" w:color="auto"/>
            <w:right w:val="none" w:sz="0" w:space="0" w:color="auto"/>
          </w:divBdr>
        </w:div>
        <w:div w:id="372538051">
          <w:marLeft w:val="480"/>
          <w:marRight w:val="0"/>
          <w:marTop w:val="0"/>
          <w:marBottom w:val="0"/>
          <w:divBdr>
            <w:top w:val="none" w:sz="0" w:space="0" w:color="auto"/>
            <w:left w:val="none" w:sz="0" w:space="0" w:color="auto"/>
            <w:bottom w:val="none" w:sz="0" w:space="0" w:color="auto"/>
            <w:right w:val="none" w:sz="0" w:space="0" w:color="auto"/>
          </w:divBdr>
        </w:div>
        <w:div w:id="1078599283">
          <w:marLeft w:val="480"/>
          <w:marRight w:val="0"/>
          <w:marTop w:val="0"/>
          <w:marBottom w:val="0"/>
          <w:divBdr>
            <w:top w:val="none" w:sz="0" w:space="0" w:color="auto"/>
            <w:left w:val="none" w:sz="0" w:space="0" w:color="auto"/>
            <w:bottom w:val="none" w:sz="0" w:space="0" w:color="auto"/>
            <w:right w:val="none" w:sz="0" w:space="0" w:color="auto"/>
          </w:divBdr>
        </w:div>
      </w:divsChild>
    </w:div>
    <w:div w:id="997196309">
      <w:bodyDiv w:val="1"/>
      <w:marLeft w:val="0"/>
      <w:marRight w:val="0"/>
      <w:marTop w:val="0"/>
      <w:marBottom w:val="0"/>
      <w:divBdr>
        <w:top w:val="none" w:sz="0" w:space="0" w:color="auto"/>
        <w:left w:val="none" w:sz="0" w:space="0" w:color="auto"/>
        <w:bottom w:val="none" w:sz="0" w:space="0" w:color="auto"/>
        <w:right w:val="none" w:sz="0" w:space="0" w:color="auto"/>
      </w:divBdr>
    </w:div>
    <w:div w:id="1000086858">
      <w:bodyDiv w:val="1"/>
      <w:marLeft w:val="0"/>
      <w:marRight w:val="0"/>
      <w:marTop w:val="0"/>
      <w:marBottom w:val="0"/>
      <w:divBdr>
        <w:top w:val="none" w:sz="0" w:space="0" w:color="auto"/>
        <w:left w:val="none" w:sz="0" w:space="0" w:color="auto"/>
        <w:bottom w:val="none" w:sz="0" w:space="0" w:color="auto"/>
        <w:right w:val="none" w:sz="0" w:space="0" w:color="auto"/>
      </w:divBdr>
    </w:div>
    <w:div w:id="1000816059">
      <w:bodyDiv w:val="1"/>
      <w:marLeft w:val="0"/>
      <w:marRight w:val="0"/>
      <w:marTop w:val="0"/>
      <w:marBottom w:val="0"/>
      <w:divBdr>
        <w:top w:val="none" w:sz="0" w:space="0" w:color="auto"/>
        <w:left w:val="none" w:sz="0" w:space="0" w:color="auto"/>
        <w:bottom w:val="none" w:sz="0" w:space="0" w:color="auto"/>
        <w:right w:val="none" w:sz="0" w:space="0" w:color="auto"/>
      </w:divBdr>
    </w:div>
    <w:div w:id="1001202318">
      <w:bodyDiv w:val="1"/>
      <w:marLeft w:val="0"/>
      <w:marRight w:val="0"/>
      <w:marTop w:val="0"/>
      <w:marBottom w:val="0"/>
      <w:divBdr>
        <w:top w:val="none" w:sz="0" w:space="0" w:color="auto"/>
        <w:left w:val="none" w:sz="0" w:space="0" w:color="auto"/>
        <w:bottom w:val="none" w:sz="0" w:space="0" w:color="auto"/>
        <w:right w:val="none" w:sz="0" w:space="0" w:color="auto"/>
      </w:divBdr>
    </w:div>
    <w:div w:id="1003169882">
      <w:bodyDiv w:val="1"/>
      <w:marLeft w:val="0"/>
      <w:marRight w:val="0"/>
      <w:marTop w:val="0"/>
      <w:marBottom w:val="0"/>
      <w:divBdr>
        <w:top w:val="none" w:sz="0" w:space="0" w:color="auto"/>
        <w:left w:val="none" w:sz="0" w:space="0" w:color="auto"/>
        <w:bottom w:val="none" w:sz="0" w:space="0" w:color="auto"/>
        <w:right w:val="none" w:sz="0" w:space="0" w:color="auto"/>
      </w:divBdr>
    </w:div>
    <w:div w:id="1004628738">
      <w:bodyDiv w:val="1"/>
      <w:marLeft w:val="0"/>
      <w:marRight w:val="0"/>
      <w:marTop w:val="0"/>
      <w:marBottom w:val="0"/>
      <w:divBdr>
        <w:top w:val="none" w:sz="0" w:space="0" w:color="auto"/>
        <w:left w:val="none" w:sz="0" w:space="0" w:color="auto"/>
        <w:bottom w:val="none" w:sz="0" w:space="0" w:color="auto"/>
        <w:right w:val="none" w:sz="0" w:space="0" w:color="auto"/>
      </w:divBdr>
    </w:div>
    <w:div w:id="1006906969">
      <w:bodyDiv w:val="1"/>
      <w:marLeft w:val="0"/>
      <w:marRight w:val="0"/>
      <w:marTop w:val="0"/>
      <w:marBottom w:val="0"/>
      <w:divBdr>
        <w:top w:val="none" w:sz="0" w:space="0" w:color="auto"/>
        <w:left w:val="none" w:sz="0" w:space="0" w:color="auto"/>
        <w:bottom w:val="none" w:sz="0" w:space="0" w:color="auto"/>
        <w:right w:val="none" w:sz="0" w:space="0" w:color="auto"/>
      </w:divBdr>
    </w:div>
    <w:div w:id="1007827778">
      <w:bodyDiv w:val="1"/>
      <w:marLeft w:val="0"/>
      <w:marRight w:val="0"/>
      <w:marTop w:val="0"/>
      <w:marBottom w:val="0"/>
      <w:divBdr>
        <w:top w:val="none" w:sz="0" w:space="0" w:color="auto"/>
        <w:left w:val="none" w:sz="0" w:space="0" w:color="auto"/>
        <w:bottom w:val="none" w:sz="0" w:space="0" w:color="auto"/>
        <w:right w:val="none" w:sz="0" w:space="0" w:color="auto"/>
      </w:divBdr>
    </w:div>
    <w:div w:id="1009872541">
      <w:bodyDiv w:val="1"/>
      <w:marLeft w:val="0"/>
      <w:marRight w:val="0"/>
      <w:marTop w:val="0"/>
      <w:marBottom w:val="0"/>
      <w:divBdr>
        <w:top w:val="none" w:sz="0" w:space="0" w:color="auto"/>
        <w:left w:val="none" w:sz="0" w:space="0" w:color="auto"/>
        <w:bottom w:val="none" w:sz="0" w:space="0" w:color="auto"/>
        <w:right w:val="none" w:sz="0" w:space="0" w:color="auto"/>
      </w:divBdr>
    </w:div>
    <w:div w:id="1010063195">
      <w:bodyDiv w:val="1"/>
      <w:marLeft w:val="0"/>
      <w:marRight w:val="0"/>
      <w:marTop w:val="0"/>
      <w:marBottom w:val="0"/>
      <w:divBdr>
        <w:top w:val="none" w:sz="0" w:space="0" w:color="auto"/>
        <w:left w:val="none" w:sz="0" w:space="0" w:color="auto"/>
        <w:bottom w:val="none" w:sz="0" w:space="0" w:color="auto"/>
        <w:right w:val="none" w:sz="0" w:space="0" w:color="auto"/>
      </w:divBdr>
    </w:div>
    <w:div w:id="1011570101">
      <w:bodyDiv w:val="1"/>
      <w:marLeft w:val="0"/>
      <w:marRight w:val="0"/>
      <w:marTop w:val="0"/>
      <w:marBottom w:val="0"/>
      <w:divBdr>
        <w:top w:val="none" w:sz="0" w:space="0" w:color="auto"/>
        <w:left w:val="none" w:sz="0" w:space="0" w:color="auto"/>
        <w:bottom w:val="none" w:sz="0" w:space="0" w:color="auto"/>
        <w:right w:val="none" w:sz="0" w:space="0" w:color="auto"/>
      </w:divBdr>
    </w:div>
    <w:div w:id="1011881842">
      <w:bodyDiv w:val="1"/>
      <w:marLeft w:val="0"/>
      <w:marRight w:val="0"/>
      <w:marTop w:val="0"/>
      <w:marBottom w:val="0"/>
      <w:divBdr>
        <w:top w:val="none" w:sz="0" w:space="0" w:color="auto"/>
        <w:left w:val="none" w:sz="0" w:space="0" w:color="auto"/>
        <w:bottom w:val="none" w:sz="0" w:space="0" w:color="auto"/>
        <w:right w:val="none" w:sz="0" w:space="0" w:color="auto"/>
      </w:divBdr>
    </w:div>
    <w:div w:id="1012335641">
      <w:bodyDiv w:val="1"/>
      <w:marLeft w:val="0"/>
      <w:marRight w:val="0"/>
      <w:marTop w:val="0"/>
      <w:marBottom w:val="0"/>
      <w:divBdr>
        <w:top w:val="none" w:sz="0" w:space="0" w:color="auto"/>
        <w:left w:val="none" w:sz="0" w:space="0" w:color="auto"/>
        <w:bottom w:val="none" w:sz="0" w:space="0" w:color="auto"/>
        <w:right w:val="none" w:sz="0" w:space="0" w:color="auto"/>
      </w:divBdr>
    </w:div>
    <w:div w:id="1012489749">
      <w:bodyDiv w:val="1"/>
      <w:marLeft w:val="0"/>
      <w:marRight w:val="0"/>
      <w:marTop w:val="0"/>
      <w:marBottom w:val="0"/>
      <w:divBdr>
        <w:top w:val="none" w:sz="0" w:space="0" w:color="auto"/>
        <w:left w:val="none" w:sz="0" w:space="0" w:color="auto"/>
        <w:bottom w:val="none" w:sz="0" w:space="0" w:color="auto"/>
        <w:right w:val="none" w:sz="0" w:space="0" w:color="auto"/>
      </w:divBdr>
    </w:div>
    <w:div w:id="1015763872">
      <w:bodyDiv w:val="1"/>
      <w:marLeft w:val="0"/>
      <w:marRight w:val="0"/>
      <w:marTop w:val="0"/>
      <w:marBottom w:val="0"/>
      <w:divBdr>
        <w:top w:val="none" w:sz="0" w:space="0" w:color="auto"/>
        <w:left w:val="none" w:sz="0" w:space="0" w:color="auto"/>
        <w:bottom w:val="none" w:sz="0" w:space="0" w:color="auto"/>
        <w:right w:val="none" w:sz="0" w:space="0" w:color="auto"/>
      </w:divBdr>
    </w:div>
    <w:div w:id="1017656816">
      <w:bodyDiv w:val="1"/>
      <w:marLeft w:val="0"/>
      <w:marRight w:val="0"/>
      <w:marTop w:val="0"/>
      <w:marBottom w:val="0"/>
      <w:divBdr>
        <w:top w:val="none" w:sz="0" w:space="0" w:color="auto"/>
        <w:left w:val="none" w:sz="0" w:space="0" w:color="auto"/>
        <w:bottom w:val="none" w:sz="0" w:space="0" w:color="auto"/>
        <w:right w:val="none" w:sz="0" w:space="0" w:color="auto"/>
      </w:divBdr>
    </w:div>
    <w:div w:id="1017922326">
      <w:bodyDiv w:val="1"/>
      <w:marLeft w:val="0"/>
      <w:marRight w:val="0"/>
      <w:marTop w:val="0"/>
      <w:marBottom w:val="0"/>
      <w:divBdr>
        <w:top w:val="none" w:sz="0" w:space="0" w:color="auto"/>
        <w:left w:val="none" w:sz="0" w:space="0" w:color="auto"/>
        <w:bottom w:val="none" w:sz="0" w:space="0" w:color="auto"/>
        <w:right w:val="none" w:sz="0" w:space="0" w:color="auto"/>
      </w:divBdr>
      <w:divsChild>
        <w:div w:id="406192309">
          <w:marLeft w:val="480"/>
          <w:marRight w:val="0"/>
          <w:marTop w:val="0"/>
          <w:marBottom w:val="0"/>
          <w:divBdr>
            <w:top w:val="none" w:sz="0" w:space="0" w:color="auto"/>
            <w:left w:val="none" w:sz="0" w:space="0" w:color="auto"/>
            <w:bottom w:val="none" w:sz="0" w:space="0" w:color="auto"/>
            <w:right w:val="none" w:sz="0" w:space="0" w:color="auto"/>
          </w:divBdr>
        </w:div>
        <w:div w:id="536427793">
          <w:marLeft w:val="480"/>
          <w:marRight w:val="0"/>
          <w:marTop w:val="0"/>
          <w:marBottom w:val="0"/>
          <w:divBdr>
            <w:top w:val="none" w:sz="0" w:space="0" w:color="auto"/>
            <w:left w:val="none" w:sz="0" w:space="0" w:color="auto"/>
            <w:bottom w:val="none" w:sz="0" w:space="0" w:color="auto"/>
            <w:right w:val="none" w:sz="0" w:space="0" w:color="auto"/>
          </w:divBdr>
        </w:div>
        <w:div w:id="1069037288">
          <w:marLeft w:val="480"/>
          <w:marRight w:val="0"/>
          <w:marTop w:val="0"/>
          <w:marBottom w:val="0"/>
          <w:divBdr>
            <w:top w:val="none" w:sz="0" w:space="0" w:color="auto"/>
            <w:left w:val="none" w:sz="0" w:space="0" w:color="auto"/>
            <w:bottom w:val="none" w:sz="0" w:space="0" w:color="auto"/>
            <w:right w:val="none" w:sz="0" w:space="0" w:color="auto"/>
          </w:divBdr>
        </w:div>
        <w:div w:id="1955667713">
          <w:marLeft w:val="480"/>
          <w:marRight w:val="0"/>
          <w:marTop w:val="0"/>
          <w:marBottom w:val="0"/>
          <w:divBdr>
            <w:top w:val="none" w:sz="0" w:space="0" w:color="auto"/>
            <w:left w:val="none" w:sz="0" w:space="0" w:color="auto"/>
            <w:bottom w:val="none" w:sz="0" w:space="0" w:color="auto"/>
            <w:right w:val="none" w:sz="0" w:space="0" w:color="auto"/>
          </w:divBdr>
        </w:div>
        <w:div w:id="2105178006">
          <w:marLeft w:val="480"/>
          <w:marRight w:val="0"/>
          <w:marTop w:val="0"/>
          <w:marBottom w:val="0"/>
          <w:divBdr>
            <w:top w:val="none" w:sz="0" w:space="0" w:color="auto"/>
            <w:left w:val="none" w:sz="0" w:space="0" w:color="auto"/>
            <w:bottom w:val="none" w:sz="0" w:space="0" w:color="auto"/>
            <w:right w:val="none" w:sz="0" w:space="0" w:color="auto"/>
          </w:divBdr>
        </w:div>
        <w:div w:id="1696344435">
          <w:marLeft w:val="480"/>
          <w:marRight w:val="0"/>
          <w:marTop w:val="0"/>
          <w:marBottom w:val="0"/>
          <w:divBdr>
            <w:top w:val="none" w:sz="0" w:space="0" w:color="auto"/>
            <w:left w:val="none" w:sz="0" w:space="0" w:color="auto"/>
            <w:bottom w:val="none" w:sz="0" w:space="0" w:color="auto"/>
            <w:right w:val="none" w:sz="0" w:space="0" w:color="auto"/>
          </w:divBdr>
        </w:div>
        <w:div w:id="1198734764">
          <w:marLeft w:val="480"/>
          <w:marRight w:val="0"/>
          <w:marTop w:val="0"/>
          <w:marBottom w:val="0"/>
          <w:divBdr>
            <w:top w:val="none" w:sz="0" w:space="0" w:color="auto"/>
            <w:left w:val="none" w:sz="0" w:space="0" w:color="auto"/>
            <w:bottom w:val="none" w:sz="0" w:space="0" w:color="auto"/>
            <w:right w:val="none" w:sz="0" w:space="0" w:color="auto"/>
          </w:divBdr>
        </w:div>
        <w:div w:id="2098361079">
          <w:marLeft w:val="480"/>
          <w:marRight w:val="0"/>
          <w:marTop w:val="0"/>
          <w:marBottom w:val="0"/>
          <w:divBdr>
            <w:top w:val="none" w:sz="0" w:space="0" w:color="auto"/>
            <w:left w:val="none" w:sz="0" w:space="0" w:color="auto"/>
            <w:bottom w:val="none" w:sz="0" w:space="0" w:color="auto"/>
            <w:right w:val="none" w:sz="0" w:space="0" w:color="auto"/>
          </w:divBdr>
        </w:div>
        <w:div w:id="325793554">
          <w:marLeft w:val="480"/>
          <w:marRight w:val="0"/>
          <w:marTop w:val="0"/>
          <w:marBottom w:val="0"/>
          <w:divBdr>
            <w:top w:val="none" w:sz="0" w:space="0" w:color="auto"/>
            <w:left w:val="none" w:sz="0" w:space="0" w:color="auto"/>
            <w:bottom w:val="none" w:sz="0" w:space="0" w:color="auto"/>
            <w:right w:val="none" w:sz="0" w:space="0" w:color="auto"/>
          </w:divBdr>
        </w:div>
        <w:div w:id="1373339609">
          <w:marLeft w:val="480"/>
          <w:marRight w:val="0"/>
          <w:marTop w:val="0"/>
          <w:marBottom w:val="0"/>
          <w:divBdr>
            <w:top w:val="none" w:sz="0" w:space="0" w:color="auto"/>
            <w:left w:val="none" w:sz="0" w:space="0" w:color="auto"/>
            <w:bottom w:val="none" w:sz="0" w:space="0" w:color="auto"/>
            <w:right w:val="none" w:sz="0" w:space="0" w:color="auto"/>
          </w:divBdr>
        </w:div>
        <w:div w:id="1415930033">
          <w:marLeft w:val="480"/>
          <w:marRight w:val="0"/>
          <w:marTop w:val="0"/>
          <w:marBottom w:val="0"/>
          <w:divBdr>
            <w:top w:val="none" w:sz="0" w:space="0" w:color="auto"/>
            <w:left w:val="none" w:sz="0" w:space="0" w:color="auto"/>
            <w:bottom w:val="none" w:sz="0" w:space="0" w:color="auto"/>
            <w:right w:val="none" w:sz="0" w:space="0" w:color="auto"/>
          </w:divBdr>
        </w:div>
        <w:div w:id="2143376710">
          <w:marLeft w:val="480"/>
          <w:marRight w:val="0"/>
          <w:marTop w:val="0"/>
          <w:marBottom w:val="0"/>
          <w:divBdr>
            <w:top w:val="none" w:sz="0" w:space="0" w:color="auto"/>
            <w:left w:val="none" w:sz="0" w:space="0" w:color="auto"/>
            <w:bottom w:val="none" w:sz="0" w:space="0" w:color="auto"/>
            <w:right w:val="none" w:sz="0" w:space="0" w:color="auto"/>
          </w:divBdr>
        </w:div>
        <w:div w:id="1864588413">
          <w:marLeft w:val="480"/>
          <w:marRight w:val="0"/>
          <w:marTop w:val="0"/>
          <w:marBottom w:val="0"/>
          <w:divBdr>
            <w:top w:val="none" w:sz="0" w:space="0" w:color="auto"/>
            <w:left w:val="none" w:sz="0" w:space="0" w:color="auto"/>
            <w:bottom w:val="none" w:sz="0" w:space="0" w:color="auto"/>
            <w:right w:val="none" w:sz="0" w:space="0" w:color="auto"/>
          </w:divBdr>
        </w:div>
        <w:div w:id="1534152193">
          <w:marLeft w:val="480"/>
          <w:marRight w:val="0"/>
          <w:marTop w:val="0"/>
          <w:marBottom w:val="0"/>
          <w:divBdr>
            <w:top w:val="none" w:sz="0" w:space="0" w:color="auto"/>
            <w:left w:val="none" w:sz="0" w:space="0" w:color="auto"/>
            <w:bottom w:val="none" w:sz="0" w:space="0" w:color="auto"/>
            <w:right w:val="none" w:sz="0" w:space="0" w:color="auto"/>
          </w:divBdr>
        </w:div>
        <w:div w:id="388113731">
          <w:marLeft w:val="480"/>
          <w:marRight w:val="0"/>
          <w:marTop w:val="0"/>
          <w:marBottom w:val="0"/>
          <w:divBdr>
            <w:top w:val="none" w:sz="0" w:space="0" w:color="auto"/>
            <w:left w:val="none" w:sz="0" w:space="0" w:color="auto"/>
            <w:bottom w:val="none" w:sz="0" w:space="0" w:color="auto"/>
            <w:right w:val="none" w:sz="0" w:space="0" w:color="auto"/>
          </w:divBdr>
        </w:div>
        <w:div w:id="443888509">
          <w:marLeft w:val="480"/>
          <w:marRight w:val="0"/>
          <w:marTop w:val="0"/>
          <w:marBottom w:val="0"/>
          <w:divBdr>
            <w:top w:val="none" w:sz="0" w:space="0" w:color="auto"/>
            <w:left w:val="none" w:sz="0" w:space="0" w:color="auto"/>
            <w:bottom w:val="none" w:sz="0" w:space="0" w:color="auto"/>
            <w:right w:val="none" w:sz="0" w:space="0" w:color="auto"/>
          </w:divBdr>
        </w:div>
        <w:div w:id="1249459536">
          <w:marLeft w:val="480"/>
          <w:marRight w:val="0"/>
          <w:marTop w:val="0"/>
          <w:marBottom w:val="0"/>
          <w:divBdr>
            <w:top w:val="none" w:sz="0" w:space="0" w:color="auto"/>
            <w:left w:val="none" w:sz="0" w:space="0" w:color="auto"/>
            <w:bottom w:val="none" w:sz="0" w:space="0" w:color="auto"/>
            <w:right w:val="none" w:sz="0" w:space="0" w:color="auto"/>
          </w:divBdr>
        </w:div>
        <w:div w:id="1132745044">
          <w:marLeft w:val="480"/>
          <w:marRight w:val="0"/>
          <w:marTop w:val="0"/>
          <w:marBottom w:val="0"/>
          <w:divBdr>
            <w:top w:val="none" w:sz="0" w:space="0" w:color="auto"/>
            <w:left w:val="none" w:sz="0" w:space="0" w:color="auto"/>
            <w:bottom w:val="none" w:sz="0" w:space="0" w:color="auto"/>
            <w:right w:val="none" w:sz="0" w:space="0" w:color="auto"/>
          </w:divBdr>
        </w:div>
        <w:div w:id="883713329">
          <w:marLeft w:val="480"/>
          <w:marRight w:val="0"/>
          <w:marTop w:val="0"/>
          <w:marBottom w:val="0"/>
          <w:divBdr>
            <w:top w:val="none" w:sz="0" w:space="0" w:color="auto"/>
            <w:left w:val="none" w:sz="0" w:space="0" w:color="auto"/>
            <w:bottom w:val="none" w:sz="0" w:space="0" w:color="auto"/>
            <w:right w:val="none" w:sz="0" w:space="0" w:color="auto"/>
          </w:divBdr>
        </w:div>
        <w:div w:id="621500207">
          <w:marLeft w:val="480"/>
          <w:marRight w:val="0"/>
          <w:marTop w:val="0"/>
          <w:marBottom w:val="0"/>
          <w:divBdr>
            <w:top w:val="none" w:sz="0" w:space="0" w:color="auto"/>
            <w:left w:val="none" w:sz="0" w:space="0" w:color="auto"/>
            <w:bottom w:val="none" w:sz="0" w:space="0" w:color="auto"/>
            <w:right w:val="none" w:sz="0" w:space="0" w:color="auto"/>
          </w:divBdr>
        </w:div>
        <w:div w:id="1422992230">
          <w:marLeft w:val="480"/>
          <w:marRight w:val="0"/>
          <w:marTop w:val="0"/>
          <w:marBottom w:val="0"/>
          <w:divBdr>
            <w:top w:val="none" w:sz="0" w:space="0" w:color="auto"/>
            <w:left w:val="none" w:sz="0" w:space="0" w:color="auto"/>
            <w:bottom w:val="none" w:sz="0" w:space="0" w:color="auto"/>
            <w:right w:val="none" w:sz="0" w:space="0" w:color="auto"/>
          </w:divBdr>
        </w:div>
        <w:div w:id="37710518">
          <w:marLeft w:val="480"/>
          <w:marRight w:val="0"/>
          <w:marTop w:val="0"/>
          <w:marBottom w:val="0"/>
          <w:divBdr>
            <w:top w:val="none" w:sz="0" w:space="0" w:color="auto"/>
            <w:left w:val="none" w:sz="0" w:space="0" w:color="auto"/>
            <w:bottom w:val="none" w:sz="0" w:space="0" w:color="auto"/>
            <w:right w:val="none" w:sz="0" w:space="0" w:color="auto"/>
          </w:divBdr>
        </w:div>
        <w:div w:id="2109419833">
          <w:marLeft w:val="480"/>
          <w:marRight w:val="0"/>
          <w:marTop w:val="0"/>
          <w:marBottom w:val="0"/>
          <w:divBdr>
            <w:top w:val="none" w:sz="0" w:space="0" w:color="auto"/>
            <w:left w:val="none" w:sz="0" w:space="0" w:color="auto"/>
            <w:bottom w:val="none" w:sz="0" w:space="0" w:color="auto"/>
            <w:right w:val="none" w:sz="0" w:space="0" w:color="auto"/>
          </w:divBdr>
        </w:div>
        <w:div w:id="1551501473">
          <w:marLeft w:val="480"/>
          <w:marRight w:val="0"/>
          <w:marTop w:val="0"/>
          <w:marBottom w:val="0"/>
          <w:divBdr>
            <w:top w:val="none" w:sz="0" w:space="0" w:color="auto"/>
            <w:left w:val="none" w:sz="0" w:space="0" w:color="auto"/>
            <w:bottom w:val="none" w:sz="0" w:space="0" w:color="auto"/>
            <w:right w:val="none" w:sz="0" w:space="0" w:color="auto"/>
          </w:divBdr>
        </w:div>
        <w:div w:id="26176226">
          <w:marLeft w:val="480"/>
          <w:marRight w:val="0"/>
          <w:marTop w:val="0"/>
          <w:marBottom w:val="0"/>
          <w:divBdr>
            <w:top w:val="none" w:sz="0" w:space="0" w:color="auto"/>
            <w:left w:val="none" w:sz="0" w:space="0" w:color="auto"/>
            <w:bottom w:val="none" w:sz="0" w:space="0" w:color="auto"/>
            <w:right w:val="none" w:sz="0" w:space="0" w:color="auto"/>
          </w:divBdr>
        </w:div>
        <w:div w:id="289629576">
          <w:marLeft w:val="480"/>
          <w:marRight w:val="0"/>
          <w:marTop w:val="0"/>
          <w:marBottom w:val="0"/>
          <w:divBdr>
            <w:top w:val="none" w:sz="0" w:space="0" w:color="auto"/>
            <w:left w:val="none" w:sz="0" w:space="0" w:color="auto"/>
            <w:bottom w:val="none" w:sz="0" w:space="0" w:color="auto"/>
            <w:right w:val="none" w:sz="0" w:space="0" w:color="auto"/>
          </w:divBdr>
        </w:div>
        <w:div w:id="867910393">
          <w:marLeft w:val="480"/>
          <w:marRight w:val="0"/>
          <w:marTop w:val="0"/>
          <w:marBottom w:val="0"/>
          <w:divBdr>
            <w:top w:val="none" w:sz="0" w:space="0" w:color="auto"/>
            <w:left w:val="none" w:sz="0" w:space="0" w:color="auto"/>
            <w:bottom w:val="none" w:sz="0" w:space="0" w:color="auto"/>
            <w:right w:val="none" w:sz="0" w:space="0" w:color="auto"/>
          </w:divBdr>
        </w:div>
        <w:div w:id="1590431028">
          <w:marLeft w:val="480"/>
          <w:marRight w:val="0"/>
          <w:marTop w:val="0"/>
          <w:marBottom w:val="0"/>
          <w:divBdr>
            <w:top w:val="none" w:sz="0" w:space="0" w:color="auto"/>
            <w:left w:val="none" w:sz="0" w:space="0" w:color="auto"/>
            <w:bottom w:val="none" w:sz="0" w:space="0" w:color="auto"/>
            <w:right w:val="none" w:sz="0" w:space="0" w:color="auto"/>
          </w:divBdr>
        </w:div>
        <w:div w:id="124275082">
          <w:marLeft w:val="480"/>
          <w:marRight w:val="0"/>
          <w:marTop w:val="0"/>
          <w:marBottom w:val="0"/>
          <w:divBdr>
            <w:top w:val="none" w:sz="0" w:space="0" w:color="auto"/>
            <w:left w:val="none" w:sz="0" w:space="0" w:color="auto"/>
            <w:bottom w:val="none" w:sz="0" w:space="0" w:color="auto"/>
            <w:right w:val="none" w:sz="0" w:space="0" w:color="auto"/>
          </w:divBdr>
        </w:div>
        <w:div w:id="1307126062">
          <w:marLeft w:val="480"/>
          <w:marRight w:val="0"/>
          <w:marTop w:val="0"/>
          <w:marBottom w:val="0"/>
          <w:divBdr>
            <w:top w:val="none" w:sz="0" w:space="0" w:color="auto"/>
            <w:left w:val="none" w:sz="0" w:space="0" w:color="auto"/>
            <w:bottom w:val="none" w:sz="0" w:space="0" w:color="auto"/>
            <w:right w:val="none" w:sz="0" w:space="0" w:color="auto"/>
          </w:divBdr>
        </w:div>
        <w:div w:id="1784494674">
          <w:marLeft w:val="480"/>
          <w:marRight w:val="0"/>
          <w:marTop w:val="0"/>
          <w:marBottom w:val="0"/>
          <w:divBdr>
            <w:top w:val="none" w:sz="0" w:space="0" w:color="auto"/>
            <w:left w:val="none" w:sz="0" w:space="0" w:color="auto"/>
            <w:bottom w:val="none" w:sz="0" w:space="0" w:color="auto"/>
            <w:right w:val="none" w:sz="0" w:space="0" w:color="auto"/>
          </w:divBdr>
        </w:div>
        <w:div w:id="1906338161">
          <w:marLeft w:val="480"/>
          <w:marRight w:val="0"/>
          <w:marTop w:val="0"/>
          <w:marBottom w:val="0"/>
          <w:divBdr>
            <w:top w:val="none" w:sz="0" w:space="0" w:color="auto"/>
            <w:left w:val="none" w:sz="0" w:space="0" w:color="auto"/>
            <w:bottom w:val="none" w:sz="0" w:space="0" w:color="auto"/>
            <w:right w:val="none" w:sz="0" w:space="0" w:color="auto"/>
          </w:divBdr>
        </w:div>
        <w:div w:id="1263345392">
          <w:marLeft w:val="480"/>
          <w:marRight w:val="0"/>
          <w:marTop w:val="0"/>
          <w:marBottom w:val="0"/>
          <w:divBdr>
            <w:top w:val="none" w:sz="0" w:space="0" w:color="auto"/>
            <w:left w:val="none" w:sz="0" w:space="0" w:color="auto"/>
            <w:bottom w:val="none" w:sz="0" w:space="0" w:color="auto"/>
            <w:right w:val="none" w:sz="0" w:space="0" w:color="auto"/>
          </w:divBdr>
        </w:div>
        <w:div w:id="1857688892">
          <w:marLeft w:val="480"/>
          <w:marRight w:val="0"/>
          <w:marTop w:val="0"/>
          <w:marBottom w:val="0"/>
          <w:divBdr>
            <w:top w:val="none" w:sz="0" w:space="0" w:color="auto"/>
            <w:left w:val="none" w:sz="0" w:space="0" w:color="auto"/>
            <w:bottom w:val="none" w:sz="0" w:space="0" w:color="auto"/>
            <w:right w:val="none" w:sz="0" w:space="0" w:color="auto"/>
          </w:divBdr>
        </w:div>
        <w:div w:id="497035245">
          <w:marLeft w:val="480"/>
          <w:marRight w:val="0"/>
          <w:marTop w:val="0"/>
          <w:marBottom w:val="0"/>
          <w:divBdr>
            <w:top w:val="none" w:sz="0" w:space="0" w:color="auto"/>
            <w:left w:val="none" w:sz="0" w:space="0" w:color="auto"/>
            <w:bottom w:val="none" w:sz="0" w:space="0" w:color="auto"/>
            <w:right w:val="none" w:sz="0" w:space="0" w:color="auto"/>
          </w:divBdr>
        </w:div>
        <w:div w:id="916016707">
          <w:marLeft w:val="480"/>
          <w:marRight w:val="0"/>
          <w:marTop w:val="0"/>
          <w:marBottom w:val="0"/>
          <w:divBdr>
            <w:top w:val="none" w:sz="0" w:space="0" w:color="auto"/>
            <w:left w:val="none" w:sz="0" w:space="0" w:color="auto"/>
            <w:bottom w:val="none" w:sz="0" w:space="0" w:color="auto"/>
            <w:right w:val="none" w:sz="0" w:space="0" w:color="auto"/>
          </w:divBdr>
        </w:div>
        <w:div w:id="42678928">
          <w:marLeft w:val="480"/>
          <w:marRight w:val="0"/>
          <w:marTop w:val="0"/>
          <w:marBottom w:val="0"/>
          <w:divBdr>
            <w:top w:val="none" w:sz="0" w:space="0" w:color="auto"/>
            <w:left w:val="none" w:sz="0" w:space="0" w:color="auto"/>
            <w:bottom w:val="none" w:sz="0" w:space="0" w:color="auto"/>
            <w:right w:val="none" w:sz="0" w:space="0" w:color="auto"/>
          </w:divBdr>
        </w:div>
        <w:div w:id="1128668707">
          <w:marLeft w:val="480"/>
          <w:marRight w:val="0"/>
          <w:marTop w:val="0"/>
          <w:marBottom w:val="0"/>
          <w:divBdr>
            <w:top w:val="none" w:sz="0" w:space="0" w:color="auto"/>
            <w:left w:val="none" w:sz="0" w:space="0" w:color="auto"/>
            <w:bottom w:val="none" w:sz="0" w:space="0" w:color="auto"/>
            <w:right w:val="none" w:sz="0" w:space="0" w:color="auto"/>
          </w:divBdr>
        </w:div>
        <w:div w:id="968052015">
          <w:marLeft w:val="480"/>
          <w:marRight w:val="0"/>
          <w:marTop w:val="0"/>
          <w:marBottom w:val="0"/>
          <w:divBdr>
            <w:top w:val="none" w:sz="0" w:space="0" w:color="auto"/>
            <w:left w:val="none" w:sz="0" w:space="0" w:color="auto"/>
            <w:bottom w:val="none" w:sz="0" w:space="0" w:color="auto"/>
            <w:right w:val="none" w:sz="0" w:space="0" w:color="auto"/>
          </w:divBdr>
        </w:div>
        <w:div w:id="724375487">
          <w:marLeft w:val="480"/>
          <w:marRight w:val="0"/>
          <w:marTop w:val="0"/>
          <w:marBottom w:val="0"/>
          <w:divBdr>
            <w:top w:val="none" w:sz="0" w:space="0" w:color="auto"/>
            <w:left w:val="none" w:sz="0" w:space="0" w:color="auto"/>
            <w:bottom w:val="none" w:sz="0" w:space="0" w:color="auto"/>
            <w:right w:val="none" w:sz="0" w:space="0" w:color="auto"/>
          </w:divBdr>
        </w:div>
        <w:div w:id="2109349821">
          <w:marLeft w:val="480"/>
          <w:marRight w:val="0"/>
          <w:marTop w:val="0"/>
          <w:marBottom w:val="0"/>
          <w:divBdr>
            <w:top w:val="none" w:sz="0" w:space="0" w:color="auto"/>
            <w:left w:val="none" w:sz="0" w:space="0" w:color="auto"/>
            <w:bottom w:val="none" w:sz="0" w:space="0" w:color="auto"/>
            <w:right w:val="none" w:sz="0" w:space="0" w:color="auto"/>
          </w:divBdr>
        </w:div>
        <w:div w:id="382676971">
          <w:marLeft w:val="480"/>
          <w:marRight w:val="0"/>
          <w:marTop w:val="0"/>
          <w:marBottom w:val="0"/>
          <w:divBdr>
            <w:top w:val="none" w:sz="0" w:space="0" w:color="auto"/>
            <w:left w:val="none" w:sz="0" w:space="0" w:color="auto"/>
            <w:bottom w:val="none" w:sz="0" w:space="0" w:color="auto"/>
            <w:right w:val="none" w:sz="0" w:space="0" w:color="auto"/>
          </w:divBdr>
        </w:div>
        <w:div w:id="1793478815">
          <w:marLeft w:val="480"/>
          <w:marRight w:val="0"/>
          <w:marTop w:val="0"/>
          <w:marBottom w:val="0"/>
          <w:divBdr>
            <w:top w:val="none" w:sz="0" w:space="0" w:color="auto"/>
            <w:left w:val="none" w:sz="0" w:space="0" w:color="auto"/>
            <w:bottom w:val="none" w:sz="0" w:space="0" w:color="auto"/>
            <w:right w:val="none" w:sz="0" w:space="0" w:color="auto"/>
          </w:divBdr>
        </w:div>
        <w:div w:id="23336978">
          <w:marLeft w:val="480"/>
          <w:marRight w:val="0"/>
          <w:marTop w:val="0"/>
          <w:marBottom w:val="0"/>
          <w:divBdr>
            <w:top w:val="none" w:sz="0" w:space="0" w:color="auto"/>
            <w:left w:val="none" w:sz="0" w:space="0" w:color="auto"/>
            <w:bottom w:val="none" w:sz="0" w:space="0" w:color="auto"/>
            <w:right w:val="none" w:sz="0" w:space="0" w:color="auto"/>
          </w:divBdr>
        </w:div>
        <w:div w:id="1823039920">
          <w:marLeft w:val="480"/>
          <w:marRight w:val="0"/>
          <w:marTop w:val="0"/>
          <w:marBottom w:val="0"/>
          <w:divBdr>
            <w:top w:val="none" w:sz="0" w:space="0" w:color="auto"/>
            <w:left w:val="none" w:sz="0" w:space="0" w:color="auto"/>
            <w:bottom w:val="none" w:sz="0" w:space="0" w:color="auto"/>
            <w:right w:val="none" w:sz="0" w:space="0" w:color="auto"/>
          </w:divBdr>
        </w:div>
        <w:div w:id="1405495415">
          <w:marLeft w:val="480"/>
          <w:marRight w:val="0"/>
          <w:marTop w:val="0"/>
          <w:marBottom w:val="0"/>
          <w:divBdr>
            <w:top w:val="none" w:sz="0" w:space="0" w:color="auto"/>
            <w:left w:val="none" w:sz="0" w:space="0" w:color="auto"/>
            <w:bottom w:val="none" w:sz="0" w:space="0" w:color="auto"/>
            <w:right w:val="none" w:sz="0" w:space="0" w:color="auto"/>
          </w:divBdr>
        </w:div>
        <w:div w:id="1681347808">
          <w:marLeft w:val="480"/>
          <w:marRight w:val="0"/>
          <w:marTop w:val="0"/>
          <w:marBottom w:val="0"/>
          <w:divBdr>
            <w:top w:val="none" w:sz="0" w:space="0" w:color="auto"/>
            <w:left w:val="none" w:sz="0" w:space="0" w:color="auto"/>
            <w:bottom w:val="none" w:sz="0" w:space="0" w:color="auto"/>
            <w:right w:val="none" w:sz="0" w:space="0" w:color="auto"/>
          </w:divBdr>
        </w:div>
        <w:div w:id="1139424004">
          <w:marLeft w:val="480"/>
          <w:marRight w:val="0"/>
          <w:marTop w:val="0"/>
          <w:marBottom w:val="0"/>
          <w:divBdr>
            <w:top w:val="none" w:sz="0" w:space="0" w:color="auto"/>
            <w:left w:val="none" w:sz="0" w:space="0" w:color="auto"/>
            <w:bottom w:val="none" w:sz="0" w:space="0" w:color="auto"/>
            <w:right w:val="none" w:sz="0" w:space="0" w:color="auto"/>
          </w:divBdr>
        </w:div>
        <w:div w:id="662977294">
          <w:marLeft w:val="480"/>
          <w:marRight w:val="0"/>
          <w:marTop w:val="0"/>
          <w:marBottom w:val="0"/>
          <w:divBdr>
            <w:top w:val="none" w:sz="0" w:space="0" w:color="auto"/>
            <w:left w:val="none" w:sz="0" w:space="0" w:color="auto"/>
            <w:bottom w:val="none" w:sz="0" w:space="0" w:color="auto"/>
            <w:right w:val="none" w:sz="0" w:space="0" w:color="auto"/>
          </w:divBdr>
        </w:div>
        <w:div w:id="421413749">
          <w:marLeft w:val="480"/>
          <w:marRight w:val="0"/>
          <w:marTop w:val="0"/>
          <w:marBottom w:val="0"/>
          <w:divBdr>
            <w:top w:val="none" w:sz="0" w:space="0" w:color="auto"/>
            <w:left w:val="none" w:sz="0" w:space="0" w:color="auto"/>
            <w:bottom w:val="none" w:sz="0" w:space="0" w:color="auto"/>
            <w:right w:val="none" w:sz="0" w:space="0" w:color="auto"/>
          </w:divBdr>
        </w:div>
        <w:div w:id="145557493">
          <w:marLeft w:val="480"/>
          <w:marRight w:val="0"/>
          <w:marTop w:val="0"/>
          <w:marBottom w:val="0"/>
          <w:divBdr>
            <w:top w:val="none" w:sz="0" w:space="0" w:color="auto"/>
            <w:left w:val="none" w:sz="0" w:space="0" w:color="auto"/>
            <w:bottom w:val="none" w:sz="0" w:space="0" w:color="auto"/>
            <w:right w:val="none" w:sz="0" w:space="0" w:color="auto"/>
          </w:divBdr>
        </w:div>
        <w:div w:id="1115446047">
          <w:marLeft w:val="480"/>
          <w:marRight w:val="0"/>
          <w:marTop w:val="0"/>
          <w:marBottom w:val="0"/>
          <w:divBdr>
            <w:top w:val="none" w:sz="0" w:space="0" w:color="auto"/>
            <w:left w:val="none" w:sz="0" w:space="0" w:color="auto"/>
            <w:bottom w:val="none" w:sz="0" w:space="0" w:color="auto"/>
            <w:right w:val="none" w:sz="0" w:space="0" w:color="auto"/>
          </w:divBdr>
        </w:div>
        <w:div w:id="1734347773">
          <w:marLeft w:val="480"/>
          <w:marRight w:val="0"/>
          <w:marTop w:val="0"/>
          <w:marBottom w:val="0"/>
          <w:divBdr>
            <w:top w:val="none" w:sz="0" w:space="0" w:color="auto"/>
            <w:left w:val="none" w:sz="0" w:space="0" w:color="auto"/>
            <w:bottom w:val="none" w:sz="0" w:space="0" w:color="auto"/>
            <w:right w:val="none" w:sz="0" w:space="0" w:color="auto"/>
          </w:divBdr>
        </w:div>
        <w:div w:id="1991396869">
          <w:marLeft w:val="480"/>
          <w:marRight w:val="0"/>
          <w:marTop w:val="0"/>
          <w:marBottom w:val="0"/>
          <w:divBdr>
            <w:top w:val="none" w:sz="0" w:space="0" w:color="auto"/>
            <w:left w:val="none" w:sz="0" w:space="0" w:color="auto"/>
            <w:bottom w:val="none" w:sz="0" w:space="0" w:color="auto"/>
            <w:right w:val="none" w:sz="0" w:space="0" w:color="auto"/>
          </w:divBdr>
        </w:div>
        <w:div w:id="677974281">
          <w:marLeft w:val="480"/>
          <w:marRight w:val="0"/>
          <w:marTop w:val="0"/>
          <w:marBottom w:val="0"/>
          <w:divBdr>
            <w:top w:val="none" w:sz="0" w:space="0" w:color="auto"/>
            <w:left w:val="none" w:sz="0" w:space="0" w:color="auto"/>
            <w:bottom w:val="none" w:sz="0" w:space="0" w:color="auto"/>
            <w:right w:val="none" w:sz="0" w:space="0" w:color="auto"/>
          </w:divBdr>
        </w:div>
        <w:div w:id="12270843">
          <w:marLeft w:val="480"/>
          <w:marRight w:val="0"/>
          <w:marTop w:val="0"/>
          <w:marBottom w:val="0"/>
          <w:divBdr>
            <w:top w:val="none" w:sz="0" w:space="0" w:color="auto"/>
            <w:left w:val="none" w:sz="0" w:space="0" w:color="auto"/>
            <w:bottom w:val="none" w:sz="0" w:space="0" w:color="auto"/>
            <w:right w:val="none" w:sz="0" w:space="0" w:color="auto"/>
          </w:divBdr>
        </w:div>
        <w:div w:id="123933818">
          <w:marLeft w:val="480"/>
          <w:marRight w:val="0"/>
          <w:marTop w:val="0"/>
          <w:marBottom w:val="0"/>
          <w:divBdr>
            <w:top w:val="none" w:sz="0" w:space="0" w:color="auto"/>
            <w:left w:val="none" w:sz="0" w:space="0" w:color="auto"/>
            <w:bottom w:val="none" w:sz="0" w:space="0" w:color="auto"/>
            <w:right w:val="none" w:sz="0" w:space="0" w:color="auto"/>
          </w:divBdr>
        </w:div>
        <w:div w:id="132143084">
          <w:marLeft w:val="480"/>
          <w:marRight w:val="0"/>
          <w:marTop w:val="0"/>
          <w:marBottom w:val="0"/>
          <w:divBdr>
            <w:top w:val="none" w:sz="0" w:space="0" w:color="auto"/>
            <w:left w:val="none" w:sz="0" w:space="0" w:color="auto"/>
            <w:bottom w:val="none" w:sz="0" w:space="0" w:color="auto"/>
            <w:right w:val="none" w:sz="0" w:space="0" w:color="auto"/>
          </w:divBdr>
        </w:div>
        <w:div w:id="638268642">
          <w:marLeft w:val="480"/>
          <w:marRight w:val="0"/>
          <w:marTop w:val="0"/>
          <w:marBottom w:val="0"/>
          <w:divBdr>
            <w:top w:val="none" w:sz="0" w:space="0" w:color="auto"/>
            <w:left w:val="none" w:sz="0" w:space="0" w:color="auto"/>
            <w:bottom w:val="none" w:sz="0" w:space="0" w:color="auto"/>
            <w:right w:val="none" w:sz="0" w:space="0" w:color="auto"/>
          </w:divBdr>
        </w:div>
        <w:div w:id="1552186150">
          <w:marLeft w:val="480"/>
          <w:marRight w:val="0"/>
          <w:marTop w:val="0"/>
          <w:marBottom w:val="0"/>
          <w:divBdr>
            <w:top w:val="none" w:sz="0" w:space="0" w:color="auto"/>
            <w:left w:val="none" w:sz="0" w:space="0" w:color="auto"/>
            <w:bottom w:val="none" w:sz="0" w:space="0" w:color="auto"/>
            <w:right w:val="none" w:sz="0" w:space="0" w:color="auto"/>
          </w:divBdr>
        </w:div>
        <w:div w:id="2135170606">
          <w:marLeft w:val="480"/>
          <w:marRight w:val="0"/>
          <w:marTop w:val="0"/>
          <w:marBottom w:val="0"/>
          <w:divBdr>
            <w:top w:val="none" w:sz="0" w:space="0" w:color="auto"/>
            <w:left w:val="none" w:sz="0" w:space="0" w:color="auto"/>
            <w:bottom w:val="none" w:sz="0" w:space="0" w:color="auto"/>
            <w:right w:val="none" w:sz="0" w:space="0" w:color="auto"/>
          </w:divBdr>
        </w:div>
        <w:div w:id="1424257703">
          <w:marLeft w:val="480"/>
          <w:marRight w:val="0"/>
          <w:marTop w:val="0"/>
          <w:marBottom w:val="0"/>
          <w:divBdr>
            <w:top w:val="none" w:sz="0" w:space="0" w:color="auto"/>
            <w:left w:val="none" w:sz="0" w:space="0" w:color="auto"/>
            <w:bottom w:val="none" w:sz="0" w:space="0" w:color="auto"/>
            <w:right w:val="none" w:sz="0" w:space="0" w:color="auto"/>
          </w:divBdr>
        </w:div>
        <w:div w:id="744962411">
          <w:marLeft w:val="480"/>
          <w:marRight w:val="0"/>
          <w:marTop w:val="0"/>
          <w:marBottom w:val="0"/>
          <w:divBdr>
            <w:top w:val="none" w:sz="0" w:space="0" w:color="auto"/>
            <w:left w:val="none" w:sz="0" w:space="0" w:color="auto"/>
            <w:bottom w:val="none" w:sz="0" w:space="0" w:color="auto"/>
            <w:right w:val="none" w:sz="0" w:space="0" w:color="auto"/>
          </w:divBdr>
        </w:div>
        <w:div w:id="1600018261">
          <w:marLeft w:val="480"/>
          <w:marRight w:val="0"/>
          <w:marTop w:val="0"/>
          <w:marBottom w:val="0"/>
          <w:divBdr>
            <w:top w:val="none" w:sz="0" w:space="0" w:color="auto"/>
            <w:left w:val="none" w:sz="0" w:space="0" w:color="auto"/>
            <w:bottom w:val="none" w:sz="0" w:space="0" w:color="auto"/>
            <w:right w:val="none" w:sz="0" w:space="0" w:color="auto"/>
          </w:divBdr>
        </w:div>
        <w:div w:id="112096291">
          <w:marLeft w:val="480"/>
          <w:marRight w:val="0"/>
          <w:marTop w:val="0"/>
          <w:marBottom w:val="0"/>
          <w:divBdr>
            <w:top w:val="none" w:sz="0" w:space="0" w:color="auto"/>
            <w:left w:val="none" w:sz="0" w:space="0" w:color="auto"/>
            <w:bottom w:val="none" w:sz="0" w:space="0" w:color="auto"/>
            <w:right w:val="none" w:sz="0" w:space="0" w:color="auto"/>
          </w:divBdr>
        </w:div>
        <w:div w:id="2130124620">
          <w:marLeft w:val="480"/>
          <w:marRight w:val="0"/>
          <w:marTop w:val="0"/>
          <w:marBottom w:val="0"/>
          <w:divBdr>
            <w:top w:val="none" w:sz="0" w:space="0" w:color="auto"/>
            <w:left w:val="none" w:sz="0" w:space="0" w:color="auto"/>
            <w:bottom w:val="none" w:sz="0" w:space="0" w:color="auto"/>
            <w:right w:val="none" w:sz="0" w:space="0" w:color="auto"/>
          </w:divBdr>
        </w:div>
        <w:div w:id="1085228151">
          <w:marLeft w:val="480"/>
          <w:marRight w:val="0"/>
          <w:marTop w:val="0"/>
          <w:marBottom w:val="0"/>
          <w:divBdr>
            <w:top w:val="none" w:sz="0" w:space="0" w:color="auto"/>
            <w:left w:val="none" w:sz="0" w:space="0" w:color="auto"/>
            <w:bottom w:val="none" w:sz="0" w:space="0" w:color="auto"/>
            <w:right w:val="none" w:sz="0" w:space="0" w:color="auto"/>
          </w:divBdr>
        </w:div>
        <w:div w:id="904293814">
          <w:marLeft w:val="480"/>
          <w:marRight w:val="0"/>
          <w:marTop w:val="0"/>
          <w:marBottom w:val="0"/>
          <w:divBdr>
            <w:top w:val="none" w:sz="0" w:space="0" w:color="auto"/>
            <w:left w:val="none" w:sz="0" w:space="0" w:color="auto"/>
            <w:bottom w:val="none" w:sz="0" w:space="0" w:color="auto"/>
            <w:right w:val="none" w:sz="0" w:space="0" w:color="auto"/>
          </w:divBdr>
        </w:div>
        <w:div w:id="191386061">
          <w:marLeft w:val="480"/>
          <w:marRight w:val="0"/>
          <w:marTop w:val="0"/>
          <w:marBottom w:val="0"/>
          <w:divBdr>
            <w:top w:val="none" w:sz="0" w:space="0" w:color="auto"/>
            <w:left w:val="none" w:sz="0" w:space="0" w:color="auto"/>
            <w:bottom w:val="none" w:sz="0" w:space="0" w:color="auto"/>
            <w:right w:val="none" w:sz="0" w:space="0" w:color="auto"/>
          </w:divBdr>
        </w:div>
        <w:div w:id="1254632258">
          <w:marLeft w:val="480"/>
          <w:marRight w:val="0"/>
          <w:marTop w:val="0"/>
          <w:marBottom w:val="0"/>
          <w:divBdr>
            <w:top w:val="none" w:sz="0" w:space="0" w:color="auto"/>
            <w:left w:val="none" w:sz="0" w:space="0" w:color="auto"/>
            <w:bottom w:val="none" w:sz="0" w:space="0" w:color="auto"/>
            <w:right w:val="none" w:sz="0" w:space="0" w:color="auto"/>
          </w:divBdr>
        </w:div>
        <w:div w:id="416825823">
          <w:marLeft w:val="480"/>
          <w:marRight w:val="0"/>
          <w:marTop w:val="0"/>
          <w:marBottom w:val="0"/>
          <w:divBdr>
            <w:top w:val="none" w:sz="0" w:space="0" w:color="auto"/>
            <w:left w:val="none" w:sz="0" w:space="0" w:color="auto"/>
            <w:bottom w:val="none" w:sz="0" w:space="0" w:color="auto"/>
            <w:right w:val="none" w:sz="0" w:space="0" w:color="auto"/>
          </w:divBdr>
        </w:div>
        <w:div w:id="683475660">
          <w:marLeft w:val="480"/>
          <w:marRight w:val="0"/>
          <w:marTop w:val="0"/>
          <w:marBottom w:val="0"/>
          <w:divBdr>
            <w:top w:val="none" w:sz="0" w:space="0" w:color="auto"/>
            <w:left w:val="none" w:sz="0" w:space="0" w:color="auto"/>
            <w:bottom w:val="none" w:sz="0" w:space="0" w:color="auto"/>
            <w:right w:val="none" w:sz="0" w:space="0" w:color="auto"/>
          </w:divBdr>
        </w:div>
        <w:div w:id="1587768836">
          <w:marLeft w:val="480"/>
          <w:marRight w:val="0"/>
          <w:marTop w:val="0"/>
          <w:marBottom w:val="0"/>
          <w:divBdr>
            <w:top w:val="none" w:sz="0" w:space="0" w:color="auto"/>
            <w:left w:val="none" w:sz="0" w:space="0" w:color="auto"/>
            <w:bottom w:val="none" w:sz="0" w:space="0" w:color="auto"/>
            <w:right w:val="none" w:sz="0" w:space="0" w:color="auto"/>
          </w:divBdr>
        </w:div>
        <w:div w:id="868488720">
          <w:marLeft w:val="480"/>
          <w:marRight w:val="0"/>
          <w:marTop w:val="0"/>
          <w:marBottom w:val="0"/>
          <w:divBdr>
            <w:top w:val="none" w:sz="0" w:space="0" w:color="auto"/>
            <w:left w:val="none" w:sz="0" w:space="0" w:color="auto"/>
            <w:bottom w:val="none" w:sz="0" w:space="0" w:color="auto"/>
            <w:right w:val="none" w:sz="0" w:space="0" w:color="auto"/>
          </w:divBdr>
        </w:div>
        <w:div w:id="40174665">
          <w:marLeft w:val="480"/>
          <w:marRight w:val="0"/>
          <w:marTop w:val="0"/>
          <w:marBottom w:val="0"/>
          <w:divBdr>
            <w:top w:val="none" w:sz="0" w:space="0" w:color="auto"/>
            <w:left w:val="none" w:sz="0" w:space="0" w:color="auto"/>
            <w:bottom w:val="none" w:sz="0" w:space="0" w:color="auto"/>
            <w:right w:val="none" w:sz="0" w:space="0" w:color="auto"/>
          </w:divBdr>
        </w:div>
        <w:div w:id="1898123424">
          <w:marLeft w:val="480"/>
          <w:marRight w:val="0"/>
          <w:marTop w:val="0"/>
          <w:marBottom w:val="0"/>
          <w:divBdr>
            <w:top w:val="none" w:sz="0" w:space="0" w:color="auto"/>
            <w:left w:val="none" w:sz="0" w:space="0" w:color="auto"/>
            <w:bottom w:val="none" w:sz="0" w:space="0" w:color="auto"/>
            <w:right w:val="none" w:sz="0" w:space="0" w:color="auto"/>
          </w:divBdr>
        </w:div>
        <w:div w:id="1695568683">
          <w:marLeft w:val="480"/>
          <w:marRight w:val="0"/>
          <w:marTop w:val="0"/>
          <w:marBottom w:val="0"/>
          <w:divBdr>
            <w:top w:val="none" w:sz="0" w:space="0" w:color="auto"/>
            <w:left w:val="none" w:sz="0" w:space="0" w:color="auto"/>
            <w:bottom w:val="none" w:sz="0" w:space="0" w:color="auto"/>
            <w:right w:val="none" w:sz="0" w:space="0" w:color="auto"/>
          </w:divBdr>
        </w:div>
        <w:div w:id="814302314">
          <w:marLeft w:val="480"/>
          <w:marRight w:val="0"/>
          <w:marTop w:val="0"/>
          <w:marBottom w:val="0"/>
          <w:divBdr>
            <w:top w:val="none" w:sz="0" w:space="0" w:color="auto"/>
            <w:left w:val="none" w:sz="0" w:space="0" w:color="auto"/>
            <w:bottom w:val="none" w:sz="0" w:space="0" w:color="auto"/>
            <w:right w:val="none" w:sz="0" w:space="0" w:color="auto"/>
          </w:divBdr>
        </w:div>
        <w:div w:id="738672735">
          <w:marLeft w:val="480"/>
          <w:marRight w:val="0"/>
          <w:marTop w:val="0"/>
          <w:marBottom w:val="0"/>
          <w:divBdr>
            <w:top w:val="none" w:sz="0" w:space="0" w:color="auto"/>
            <w:left w:val="none" w:sz="0" w:space="0" w:color="auto"/>
            <w:bottom w:val="none" w:sz="0" w:space="0" w:color="auto"/>
            <w:right w:val="none" w:sz="0" w:space="0" w:color="auto"/>
          </w:divBdr>
        </w:div>
        <w:div w:id="123430953">
          <w:marLeft w:val="480"/>
          <w:marRight w:val="0"/>
          <w:marTop w:val="0"/>
          <w:marBottom w:val="0"/>
          <w:divBdr>
            <w:top w:val="none" w:sz="0" w:space="0" w:color="auto"/>
            <w:left w:val="none" w:sz="0" w:space="0" w:color="auto"/>
            <w:bottom w:val="none" w:sz="0" w:space="0" w:color="auto"/>
            <w:right w:val="none" w:sz="0" w:space="0" w:color="auto"/>
          </w:divBdr>
        </w:div>
        <w:div w:id="371657372">
          <w:marLeft w:val="480"/>
          <w:marRight w:val="0"/>
          <w:marTop w:val="0"/>
          <w:marBottom w:val="0"/>
          <w:divBdr>
            <w:top w:val="none" w:sz="0" w:space="0" w:color="auto"/>
            <w:left w:val="none" w:sz="0" w:space="0" w:color="auto"/>
            <w:bottom w:val="none" w:sz="0" w:space="0" w:color="auto"/>
            <w:right w:val="none" w:sz="0" w:space="0" w:color="auto"/>
          </w:divBdr>
        </w:div>
        <w:div w:id="354231334">
          <w:marLeft w:val="480"/>
          <w:marRight w:val="0"/>
          <w:marTop w:val="0"/>
          <w:marBottom w:val="0"/>
          <w:divBdr>
            <w:top w:val="none" w:sz="0" w:space="0" w:color="auto"/>
            <w:left w:val="none" w:sz="0" w:space="0" w:color="auto"/>
            <w:bottom w:val="none" w:sz="0" w:space="0" w:color="auto"/>
            <w:right w:val="none" w:sz="0" w:space="0" w:color="auto"/>
          </w:divBdr>
        </w:div>
        <w:div w:id="1307277924">
          <w:marLeft w:val="480"/>
          <w:marRight w:val="0"/>
          <w:marTop w:val="0"/>
          <w:marBottom w:val="0"/>
          <w:divBdr>
            <w:top w:val="none" w:sz="0" w:space="0" w:color="auto"/>
            <w:left w:val="none" w:sz="0" w:space="0" w:color="auto"/>
            <w:bottom w:val="none" w:sz="0" w:space="0" w:color="auto"/>
            <w:right w:val="none" w:sz="0" w:space="0" w:color="auto"/>
          </w:divBdr>
        </w:div>
        <w:div w:id="2009211146">
          <w:marLeft w:val="480"/>
          <w:marRight w:val="0"/>
          <w:marTop w:val="0"/>
          <w:marBottom w:val="0"/>
          <w:divBdr>
            <w:top w:val="none" w:sz="0" w:space="0" w:color="auto"/>
            <w:left w:val="none" w:sz="0" w:space="0" w:color="auto"/>
            <w:bottom w:val="none" w:sz="0" w:space="0" w:color="auto"/>
            <w:right w:val="none" w:sz="0" w:space="0" w:color="auto"/>
          </w:divBdr>
        </w:div>
        <w:div w:id="192619296">
          <w:marLeft w:val="480"/>
          <w:marRight w:val="0"/>
          <w:marTop w:val="0"/>
          <w:marBottom w:val="0"/>
          <w:divBdr>
            <w:top w:val="none" w:sz="0" w:space="0" w:color="auto"/>
            <w:left w:val="none" w:sz="0" w:space="0" w:color="auto"/>
            <w:bottom w:val="none" w:sz="0" w:space="0" w:color="auto"/>
            <w:right w:val="none" w:sz="0" w:space="0" w:color="auto"/>
          </w:divBdr>
        </w:div>
        <w:div w:id="134222327">
          <w:marLeft w:val="480"/>
          <w:marRight w:val="0"/>
          <w:marTop w:val="0"/>
          <w:marBottom w:val="0"/>
          <w:divBdr>
            <w:top w:val="none" w:sz="0" w:space="0" w:color="auto"/>
            <w:left w:val="none" w:sz="0" w:space="0" w:color="auto"/>
            <w:bottom w:val="none" w:sz="0" w:space="0" w:color="auto"/>
            <w:right w:val="none" w:sz="0" w:space="0" w:color="auto"/>
          </w:divBdr>
        </w:div>
        <w:div w:id="782261355">
          <w:marLeft w:val="480"/>
          <w:marRight w:val="0"/>
          <w:marTop w:val="0"/>
          <w:marBottom w:val="0"/>
          <w:divBdr>
            <w:top w:val="none" w:sz="0" w:space="0" w:color="auto"/>
            <w:left w:val="none" w:sz="0" w:space="0" w:color="auto"/>
            <w:bottom w:val="none" w:sz="0" w:space="0" w:color="auto"/>
            <w:right w:val="none" w:sz="0" w:space="0" w:color="auto"/>
          </w:divBdr>
        </w:div>
        <w:div w:id="374044959">
          <w:marLeft w:val="480"/>
          <w:marRight w:val="0"/>
          <w:marTop w:val="0"/>
          <w:marBottom w:val="0"/>
          <w:divBdr>
            <w:top w:val="none" w:sz="0" w:space="0" w:color="auto"/>
            <w:left w:val="none" w:sz="0" w:space="0" w:color="auto"/>
            <w:bottom w:val="none" w:sz="0" w:space="0" w:color="auto"/>
            <w:right w:val="none" w:sz="0" w:space="0" w:color="auto"/>
          </w:divBdr>
        </w:div>
        <w:div w:id="1021663925">
          <w:marLeft w:val="480"/>
          <w:marRight w:val="0"/>
          <w:marTop w:val="0"/>
          <w:marBottom w:val="0"/>
          <w:divBdr>
            <w:top w:val="none" w:sz="0" w:space="0" w:color="auto"/>
            <w:left w:val="none" w:sz="0" w:space="0" w:color="auto"/>
            <w:bottom w:val="none" w:sz="0" w:space="0" w:color="auto"/>
            <w:right w:val="none" w:sz="0" w:space="0" w:color="auto"/>
          </w:divBdr>
        </w:div>
        <w:div w:id="1764649611">
          <w:marLeft w:val="480"/>
          <w:marRight w:val="0"/>
          <w:marTop w:val="0"/>
          <w:marBottom w:val="0"/>
          <w:divBdr>
            <w:top w:val="none" w:sz="0" w:space="0" w:color="auto"/>
            <w:left w:val="none" w:sz="0" w:space="0" w:color="auto"/>
            <w:bottom w:val="none" w:sz="0" w:space="0" w:color="auto"/>
            <w:right w:val="none" w:sz="0" w:space="0" w:color="auto"/>
          </w:divBdr>
        </w:div>
        <w:div w:id="2112159865">
          <w:marLeft w:val="480"/>
          <w:marRight w:val="0"/>
          <w:marTop w:val="0"/>
          <w:marBottom w:val="0"/>
          <w:divBdr>
            <w:top w:val="none" w:sz="0" w:space="0" w:color="auto"/>
            <w:left w:val="none" w:sz="0" w:space="0" w:color="auto"/>
            <w:bottom w:val="none" w:sz="0" w:space="0" w:color="auto"/>
            <w:right w:val="none" w:sz="0" w:space="0" w:color="auto"/>
          </w:divBdr>
        </w:div>
        <w:div w:id="812254253">
          <w:marLeft w:val="480"/>
          <w:marRight w:val="0"/>
          <w:marTop w:val="0"/>
          <w:marBottom w:val="0"/>
          <w:divBdr>
            <w:top w:val="none" w:sz="0" w:space="0" w:color="auto"/>
            <w:left w:val="none" w:sz="0" w:space="0" w:color="auto"/>
            <w:bottom w:val="none" w:sz="0" w:space="0" w:color="auto"/>
            <w:right w:val="none" w:sz="0" w:space="0" w:color="auto"/>
          </w:divBdr>
        </w:div>
        <w:div w:id="1108157878">
          <w:marLeft w:val="480"/>
          <w:marRight w:val="0"/>
          <w:marTop w:val="0"/>
          <w:marBottom w:val="0"/>
          <w:divBdr>
            <w:top w:val="none" w:sz="0" w:space="0" w:color="auto"/>
            <w:left w:val="none" w:sz="0" w:space="0" w:color="auto"/>
            <w:bottom w:val="none" w:sz="0" w:space="0" w:color="auto"/>
            <w:right w:val="none" w:sz="0" w:space="0" w:color="auto"/>
          </w:divBdr>
        </w:div>
        <w:div w:id="1278677845">
          <w:marLeft w:val="480"/>
          <w:marRight w:val="0"/>
          <w:marTop w:val="0"/>
          <w:marBottom w:val="0"/>
          <w:divBdr>
            <w:top w:val="none" w:sz="0" w:space="0" w:color="auto"/>
            <w:left w:val="none" w:sz="0" w:space="0" w:color="auto"/>
            <w:bottom w:val="none" w:sz="0" w:space="0" w:color="auto"/>
            <w:right w:val="none" w:sz="0" w:space="0" w:color="auto"/>
          </w:divBdr>
        </w:div>
        <w:div w:id="1082416225">
          <w:marLeft w:val="480"/>
          <w:marRight w:val="0"/>
          <w:marTop w:val="0"/>
          <w:marBottom w:val="0"/>
          <w:divBdr>
            <w:top w:val="none" w:sz="0" w:space="0" w:color="auto"/>
            <w:left w:val="none" w:sz="0" w:space="0" w:color="auto"/>
            <w:bottom w:val="none" w:sz="0" w:space="0" w:color="auto"/>
            <w:right w:val="none" w:sz="0" w:space="0" w:color="auto"/>
          </w:divBdr>
        </w:div>
        <w:div w:id="532231168">
          <w:marLeft w:val="480"/>
          <w:marRight w:val="0"/>
          <w:marTop w:val="0"/>
          <w:marBottom w:val="0"/>
          <w:divBdr>
            <w:top w:val="none" w:sz="0" w:space="0" w:color="auto"/>
            <w:left w:val="none" w:sz="0" w:space="0" w:color="auto"/>
            <w:bottom w:val="none" w:sz="0" w:space="0" w:color="auto"/>
            <w:right w:val="none" w:sz="0" w:space="0" w:color="auto"/>
          </w:divBdr>
        </w:div>
        <w:div w:id="1994598391">
          <w:marLeft w:val="480"/>
          <w:marRight w:val="0"/>
          <w:marTop w:val="0"/>
          <w:marBottom w:val="0"/>
          <w:divBdr>
            <w:top w:val="none" w:sz="0" w:space="0" w:color="auto"/>
            <w:left w:val="none" w:sz="0" w:space="0" w:color="auto"/>
            <w:bottom w:val="none" w:sz="0" w:space="0" w:color="auto"/>
            <w:right w:val="none" w:sz="0" w:space="0" w:color="auto"/>
          </w:divBdr>
        </w:div>
      </w:divsChild>
    </w:div>
    <w:div w:id="1021905049">
      <w:bodyDiv w:val="1"/>
      <w:marLeft w:val="0"/>
      <w:marRight w:val="0"/>
      <w:marTop w:val="0"/>
      <w:marBottom w:val="0"/>
      <w:divBdr>
        <w:top w:val="none" w:sz="0" w:space="0" w:color="auto"/>
        <w:left w:val="none" w:sz="0" w:space="0" w:color="auto"/>
        <w:bottom w:val="none" w:sz="0" w:space="0" w:color="auto"/>
        <w:right w:val="none" w:sz="0" w:space="0" w:color="auto"/>
      </w:divBdr>
    </w:div>
    <w:div w:id="1022515899">
      <w:bodyDiv w:val="1"/>
      <w:marLeft w:val="0"/>
      <w:marRight w:val="0"/>
      <w:marTop w:val="0"/>
      <w:marBottom w:val="0"/>
      <w:divBdr>
        <w:top w:val="none" w:sz="0" w:space="0" w:color="auto"/>
        <w:left w:val="none" w:sz="0" w:space="0" w:color="auto"/>
        <w:bottom w:val="none" w:sz="0" w:space="0" w:color="auto"/>
        <w:right w:val="none" w:sz="0" w:space="0" w:color="auto"/>
      </w:divBdr>
    </w:div>
    <w:div w:id="1023634244">
      <w:bodyDiv w:val="1"/>
      <w:marLeft w:val="0"/>
      <w:marRight w:val="0"/>
      <w:marTop w:val="0"/>
      <w:marBottom w:val="0"/>
      <w:divBdr>
        <w:top w:val="none" w:sz="0" w:space="0" w:color="auto"/>
        <w:left w:val="none" w:sz="0" w:space="0" w:color="auto"/>
        <w:bottom w:val="none" w:sz="0" w:space="0" w:color="auto"/>
        <w:right w:val="none" w:sz="0" w:space="0" w:color="auto"/>
      </w:divBdr>
    </w:div>
    <w:div w:id="1026522547">
      <w:bodyDiv w:val="1"/>
      <w:marLeft w:val="0"/>
      <w:marRight w:val="0"/>
      <w:marTop w:val="0"/>
      <w:marBottom w:val="0"/>
      <w:divBdr>
        <w:top w:val="none" w:sz="0" w:space="0" w:color="auto"/>
        <w:left w:val="none" w:sz="0" w:space="0" w:color="auto"/>
        <w:bottom w:val="none" w:sz="0" w:space="0" w:color="auto"/>
        <w:right w:val="none" w:sz="0" w:space="0" w:color="auto"/>
      </w:divBdr>
    </w:div>
    <w:div w:id="1026565086">
      <w:bodyDiv w:val="1"/>
      <w:marLeft w:val="0"/>
      <w:marRight w:val="0"/>
      <w:marTop w:val="0"/>
      <w:marBottom w:val="0"/>
      <w:divBdr>
        <w:top w:val="none" w:sz="0" w:space="0" w:color="auto"/>
        <w:left w:val="none" w:sz="0" w:space="0" w:color="auto"/>
        <w:bottom w:val="none" w:sz="0" w:space="0" w:color="auto"/>
        <w:right w:val="none" w:sz="0" w:space="0" w:color="auto"/>
      </w:divBdr>
    </w:div>
    <w:div w:id="1026980980">
      <w:bodyDiv w:val="1"/>
      <w:marLeft w:val="0"/>
      <w:marRight w:val="0"/>
      <w:marTop w:val="0"/>
      <w:marBottom w:val="0"/>
      <w:divBdr>
        <w:top w:val="none" w:sz="0" w:space="0" w:color="auto"/>
        <w:left w:val="none" w:sz="0" w:space="0" w:color="auto"/>
        <w:bottom w:val="none" w:sz="0" w:space="0" w:color="auto"/>
        <w:right w:val="none" w:sz="0" w:space="0" w:color="auto"/>
      </w:divBdr>
    </w:div>
    <w:div w:id="1031881259">
      <w:bodyDiv w:val="1"/>
      <w:marLeft w:val="0"/>
      <w:marRight w:val="0"/>
      <w:marTop w:val="0"/>
      <w:marBottom w:val="0"/>
      <w:divBdr>
        <w:top w:val="none" w:sz="0" w:space="0" w:color="auto"/>
        <w:left w:val="none" w:sz="0" w:space="0" w:color="auto"/>
        <w:bottom w:val="none" w:sz="0" w:space="0" w:color="auto"/>
        <w:right w:val="none" w:sz="0" w:space="0" w:color="auto"/>
      </w:divBdr>
    </w:div>
    <w:div w:id="1033338562">
      <w:bodyDiv w:val="1"/>
      <w:marLeft w:val="0"/>
      <w:marRight w:val="0"/>
      <w:marTop w:val="0"/>
      <w:marBottom w:val="0"/>
      <w:divBdr>
        <w:top w:val="none" w:sz="0" w:space="0" w:color="auto"/>
        <w:left w:val="none" w:sz="0" w:space="0" w:color="auto"/>
        <w:bottom w:val="none" w:sz="0" w:space="0" w:color="auto"/>
        <w:right w:val="none" w:sz="0" w:space="0" w:color="auto"/>
      </w:divBdr>
    </w:div>
    <w:div w:id="1033384445">
      <w:bodyDiv w:val="1"/>
      <w:marLeft w:val="0"/>
      <w:marRight w:val="0"/>
      <w:marTop w:val="0"/>
      <w:marBottom w:val="0"/>
      <w:divBdr>
        <w:top w:val="none" w:sz="0" w:space="0" w:color="auto"/>
        <w:left w:val="none" w:sz="0" w:space="0" w:color="auto"/>
        <w:bottom w:val="none" w:sz="0" w:space="0" w:color="auto"/>
        <w:right w:val="none" w:sz="0" w:space="0" w:color="auto"/>
      </w:divBdr>
    </w:div>
    <w:div w:id="1033699439">
      <w:bodyDiv w:val="1"/>
      <w:marLeft w:val="0"/>
      <w:marRight w:val="0"/>
      <w:marTop w:val="0"/>
      <w:marBottom w:val="0"/>
      <w:divBdr>
        <w:top w:val="none" w:sz="0" w:space="0" w:color="auto"/>
        <w:left w:val="none" w:sz="0" w:space="0" w:color="auto"/>
        <w:bottom w:val="none" w:sz="0" w:space="0" w:color="auto"/>
        <w:right w:val="none" w:sz="0" w:space="0" w:color="auto"/>
      </w:divBdr>
    </w:div>
    <w:div w:id="1034186267">
      <w:bodyDiv w:val="1"/>
      <w:marLeft w:val="0"/>
      <w:marRight w:val="0"/>
      <w:marTop w:val="0"/>
      <w:marBottom w:val="0"/>
      <w:divBdr>
        <w:top w:val="none" w:sz="0" w:space="0" w:color="auto"/>
        <w:left w:val="none" w:sz="0" w:space="0" w:color="auto"/>
        <w:bottom w:val="none" w:sz="0" w:space="0" w:color="auto"/>
        <w:right w:val="none" w:sz="0" w:space="0" w:color="auto"/>
      </w:divBdr>
    </w:div>
    <w:div w:id="1035933818">
      <w:bodyDiv w:val="1"/>
      <w:marLeft w:val="0"/>
      <w:marRight w:val="0"/>
      <w:marTop w:val="0"/>
      <w:marBottom w:val="0"/>
      <w:divBdr>
        <w:top w:val="none" w:sz="0" w:space="0" w:color="auto"/>
        <w:left w:val="none" w:sz="0" w:space="0" w:color="auto"/>
        <w:bottom w:val="none" w:sz="0" w:space="0" w:color="auto"/>
        <w:right w:val="none" w:sz="0" w:space="0" w:color="auto"/>
      </w:divBdr>
    </w:div>
    <w:div w:id="1041979601">
      <w:bodyDiv w:val="1"/>
      <w:marLeft w:val="0"/>
      <w:marRight w:val="0"/>
      <w:marTop w:val="0"/>
      <w:marBottom w:val="0"/>
      <w:divBdr>
        <w:top w:val="none" w:sz="0" w:space="0" w:color="auto"/>
        <w:left w:val="none" w:sz="0" w:space="0" w:color="auto"/>
        <w:bottom w:val="none" w:sz="0" w:space="0" w:color="auto"/>
        <w:right w:val="none" w:sz="0" w:space="0" w:color="auto"/>
      </w:divBdr>
    </w:div>
    <w:div w:id="1042747194">
      <w:bodyDiv w:val="1"/>
      <w:marLeft w:val="0"/>
      <w:marRight w:val="0"/>
      <w:marTop w:val="0"/>
      <w:marBottom w:val="0"/>
      <w:divBdr>
        <w:top w:val="none" w:sz="0" w:space="0" w:color="auto"/>
        <w:left w:val="none" w:sz="0" w:space="0" w:color="auto"/>
        <w:bottom w:val="none" w:sz="0" w:space="0" w:color="auto"/>
        <w:right w:val="none" w:sz="0" w:space="0" w:color="auto"/>
      </w:divBdr>
    </w:div>
    <w:div w:id="1044718388">
      <w:bodyDiv w:val="1"/>
      <w:marLeft w:val="0"/>
      <w:marRight w:val="0"/>
      <w:marTop w:val="0"/>
      <w:marBottom w:val="0"/>
      <w:divBdr>
        <w:top w:val="none" w:sz="0" w:space="0" w:color="auto"/>
        <w:left w:val="none" w:sz="0" w:space="0" w:color="auto"/>
        <w:bottom w:val="none" w:sz="0" w:space="0" w:color="auto"/>
        <w:right w:val="none" w:sz="0" w:space="0" w:color="auto"/>
      </w:divBdr>
    </w:div>
    <w:div w:id="1048989543">
      <w:bodyDiv w:val="1"/>
      <w:marLeft w:val="0"/>
      <w:marRight w:val="0"/>
      <w:marTop w:val="0"/>
      <w:marBottom w:val="0"/>
      <w:divBdr>
        <w:top w:val="none" w:sz="0" w:space="0" w:color="auto"/>
        <w:left w:val="none" w:sz="0" w:space="0" w:color="auto"/>
        <w:bottom w:val="none" w:sz="0" w:space="0" w:color="auto"/>
        <w:right w:val="none" w:sz="0" w:space="0" w:color="auto"/>
      </w:divBdr>
    </w:div>
    <w:div w:id="1049497545">
      <w:bodyDiv w:val="1"/>
      <w:marLeft w:val="0"/>
      <w:marRight w:val="0"/>
      <w:marTop w:val="0"/>
      <w:marBottom w:val="0"/>
      <w:divBdr>
        <w:top w:val="none" w:sz="0" w:space="0" w:color="auto"/>
        <w:left w:val="none" w:sz="0" w:space="0" w:color="auto"/>
        <w:bottom w:val="none" w:sz="0" w:space="0" w:color="auto"/>
        <w:right w:val="none" w:sz="0" w:space="0" w:color="auto"/>
      </w:divBdr>
    </w:div>
    <w:div w:id="1050222969">
      <w:bodyDiv w:val="1"/>
      <w:marLeft w:val="0"/>
      <w:marRight w:val="0"/>
      <w:marTop w:val="0"/>
      <w:marBottom w:val="0"/>
      <w:divBdr>
        <w:top w:val="none" w:sz="0" w:space="0" w:color="auto"/>
        <w:left w:val="none" w:sz="0" w:space="0" w:color="auto"/>
        <w:bottom w:val="none" w:sz="0" w:space="0" w:color="auto"/>
        <w:right w:val="none" w:sz="0" w:space="0" w:color="auto"/>
      </w:divBdr>
    </w:div>
    <w:div w:id="1051265423">
      <w:bodyDiv w:val="1"/>
      <w:marLeft w:val="0"/>
      <w:marRight w:val="0"/>
      <w:marTop w:val="0"/>
      <w:marBottom w:val="0"/>
      <w:divBdr>
        <w:top w:val="none" w:sz="0" w:space="0" w:color="auto"/>
        <w:left w:val="none" w:sz="0" w:space="0" w:color="auto"/>
        <w:bottom w:val="none" w:sz="0" w:space="0" w:color="auto"/>
        <w:right w:val="none" w:sz="0" w:space="0" w:color="auto"/>
      </w:divBdr>
    </w:div>
    <w:div w:id="1051346553">
      <w:bodyDiv w:val="1"/>
      <w:marLeft w:val="0"/>
      <w:marRight w:val="0"/>
      <w:marTop w:val="0"/>
      <w:marBottom w:val="0"/>
      <w:divBdr>
        <w:top w:val="none" w:sz="0" w:space="0" w:color="auto"/>
        <w:left w:val="none" w:sz="0" w:space="0" w:color="auto"/>
        <w:bottom w:val="none" w:sz="0" w:space="0" w:color="auto"/>
        <w:right w:val="none" w:sz="0" w:space="0" w:color="auto"/>
      </w:divBdr>
    </w:div>
    <w:div w:id="1053965730">
      <w:bodyDiv w:val="1"/>
      <w:marLeft w:val="0"/>
      <w:marRight w:val="0"/>
      <w:marTop w:val="0"/>
      <w:marBottom w:val="0"/>
      <w:divBdr>
        <w:top w:val="none" w:sz="0" w:space="0" w:color="auto"/>
        <w:left w:val="none" w:sz="0" w:space="0" w:color="auto"/>
        <w:bottom w:val="none" w:sz="0" w:space="0" w:color="auto"/>
        <w:right w:val="none" w:sz="0" w:space="0" w:color="auto"/>
      </w:divBdr>
    </w:div>
    <w:div w:id="1054431223">
      <w:bodyDiv w:val="1"/>
      <w:marLeft w:val="0"/>
      <w:marRight w:val="0"/>
      <w:marTop w:val="0"/>
      <w:marBottom w:val="0"/>
      <w:divBdr>
        <w:top w:val="none" w:sz="0" w:space="0" w:color="auto"/>
        <w:left w:val="none" w:sz="0" w:space="0" w:color="auto"/>
        <w:bottom w:val="none" w:sz="0" w:space="0" w:color="auto"/>
        <w:right w:val="none" w:sz="0" w:space="0" w:color="auto"/>
      </w:divBdr>
    </w:div>
    <w:div w:id="1054814321">
      <w:bodyDiv w:val="1"/>
      <w:marLeft w:val="0"/>
      <w:marRight w:val="0"/>
      <w:marTop w:val="0"/>
      <w:marBottom w:val="0"/>
      <w:divBdr>
        <w:top w:val="none" w:sz="0" w:space="0" w:color="auto"/>
        <w:left w:val="none" w:sz="0" w:space="0" w:color="auto"/>
        <w:bottom w:val="none" w:sz="0" w:space="0" w:color="auto"/>
        <w:right w:val="none" w:sz="0" w:space="0" w:color="auto"/>
      </w:divBdr>
    </w:div>
    <w:div w:id="1055158851">
      <w:bodyDiv w:val="1"/>
      <w:marLeft w:val="0"/>
      <w:marRight w:val="0"/>
      <w:marTop w:val="0"/>
      <w:marBottom w:val="0"/>
      <w:divBdr>
        <w:top w:val="none" w:sz="0" w:space="0" w:color="auto"/>
        <w:left w:val="none" w:sz="0" w:space="0" w:color="auto"/>
        <w:bottom w:val="none" w:sz="0" w:space="0" w:color="auto"/>
        <w:right w:val="none" w:sz="0" w:space="0" w:color="auto"/>
      </w:divBdr>
    </w:div>
    <w:div w:id="1055350881">
      <w:bodyDiv w:val="1"/>
      <w:marLeft w:val="0"/>
      <w:marRight w:val="0"/>
      <w:marTop w:val="0"/>
      <w:marBottom w:val="0"/>
      <w:divBdr>
        <w:top w:val="none" w:sz="0" w:space="0" w:color="auto"/>
        <w:left w:val="none" w:sz="0" w:space="0" w:color="auto"/>
        <w:bottom w:val="none" w:sz="0" w:space="0" w:color="auto"/>
        <w:right w:val="none" w:sz="0" w:space="0" w:color="auto"/>
      </w:divBdr>
    </w:div>
    <w:div w:id="1056049146">
      <w:bodyDiv w:val="1"/>
      <w:marLeft w:val="0"/>
      <w:marRight w:val="0"/>
      <w:marTop w:val="0"/>
      <w:marBottom w:val="0"/>
      <w:divBdr>
        <w:top w:val="none" w:sz="0" w:space="0" w:color="auto"/>
        <w:left w:val="none" w:sz="0" w:space="0" w:color="auto"/>
        <w:bottom w:val="none" w:sz="0" w:space="0" w:color="auto"/>
        <w:right w:val="none" w:sz="0" w:space="0" w:color="auto"/>
      </w:divBdr>
    </w:div>
    <w:div w:id="1056858956">
      <w:bodyDiv w:val="1"/>
      <w:marLeft w:val="0"/>
      <w:marRight w:val="0"/>
      <w:marTop w:val="0"/>
      <w:marBottom w:val="0"/>
      <w:divBdr>
        <w:top w:val="none" w:sz="0" w:space="0" w:color="auto"/>
        <w:left w:val="none" w:sz="0" w:space="0" w:color="auto"/>
        <w:bottom w:val="none" w:sz="0" w:space="0" w:color="auto"/>
        <w:right w:val="none" w:sz="0" w:space="0" w:color="auto"/>
      </w:divBdr>
    </w:div>
    <w:div w:id="1057510068">
      <w:bodyDiv w:val="1"/>
      <w:marLeft w:val="0"/>
      <w:marRight w:val="0"/>
      <w:marTop w:val="0"/>
      <w:marBottom w:val="0"/>
      <w:divBdr>
        <w:top w:val="none" w:sz="0" w:space="0" w:color="auto"/>
        <w:left w:val="none" w:sz="0" w:space="0" w:color="auto"/>
        <w:bottom w:val="none" w:sz="0" w:space="0" w:color="auto"/>
        <w:right w:val="none" w:sz="0" w:space="0" w:color="auto"/>
      </w:divBdr>
    </w:div>
    <w:div w:id="1057976091">
      <w:bodyDiv w:val="1"/>
      <w:marLeft w:val="0"/>
      <w:marRight w:val="0"/>
      <w:marTop w:val="0"/>
      <w:marBottom w:val="0"/>
      <w:divBdr>
        <w:top w:val="none" w:sz="0" w:space="0" w:color="auto"/>
        <w:left w:val="none" w:sz="0" w:space="0" w:color="auto"/>
        <w:bottom w:val="none" w:sz="0" w:space="0" w:color="auto"/>
        <w:right w:val="none" w:sz="0" w:space="0" w:color="auto"/>
      </w:divBdr>
    </w:div>
    <w:div w:id="1059092477">
      <w:bodyDiv w:val="1"/>
      <w:marLeft w:val="0"/>
      <w:marRight w:val="0"/>
      <w:marTop w:val="0"/>
      <w:marBottom w:val="0"/>
      <w:divBdr>
        <w:top w:val="none" w:sz="0" w:space="0" w:color="auto"/>
        <w:left w:val="none" w:sz="0" w:space="0" w:color="auto"/>
        <w:bottom w:val="none" w:sz="0" w:space="0" w:color="auto"/>
        <w:right w:val="none" w:sz="0" w:space="0" w:color="auto"/>
      </w:divBdr>
    </w:div>
    <w:div w:id="1060248861">
      <w:bodyDiv w:val="1"/>
      <w:marLeft w:val="0"/>
      <w:marRight w:val="0"/>
      <w:marTop w:val="0"/>
      <w:marBottom w:val="0"/>
      <w:divBdr>
        <w:top w:val="none" w:sz="0" w:space="0" w:color="auto"/>
        <w:left w:val="none" w:sz="0" w:space="0" w:color="auto"/>
        <w:bottom w:val="none" w:sz="0" w:space="0" w:color="auto"/>
        <w:right w:val="none" w:sz="0" w:space="0" w:color="auto"/>
      </w:divBdr>
    </w:div>
    <w:div w:id="1061518746">
      <w:bodyDiv w:val="1"/>
      <w:marLeft w:val="0"/>
      <w:marRight w:val="0"/>
      <w:marTop w:val="0"/>
      <w:marBottom w:val="0"/>
      <w:divBdr>
        <w:top w:val="none" w:sz="0" w:space="0" w:color="auto"/>
        <w:left w:val="none" w:sz="0" w:space="0" w:color="auto"/>
        <w:bottom w:val="none" w:sz="0" w:space="0" w:color="auto"/>
        <w:right w:val="none" w:sz="0" w:space="0" w:color="auto"/>
      </w:divBdr>
    </w:div>
    <w:div w:id="1061562368">
      <w:bodyDiv w:val="1"/>
      <w:marLeft w:val="0"/>
      <w:marRight w:val="0"/>
      <w:marTop w:val="0"/>
      <w:marBottom w:val="0"/>
      <w:divBdr>
        <w:top w:val="none" w:sz="0" w:space="0" w:color="auto"/>
        <w:left w:val="none" w:sz="0" w:space="0" w:color="auto"/>
        <w:bottom w:val="none" w:sz="0" w:space="0" w:color="auto"/>
        <w:right w:val="none" w:sz="0" w:space="0" w:color="auto"/>
      </w:divBdr>
    </w:div>
    <w:div w:id="1062564043">
      <w:bodyDiv w:val="1"/>
      <w:marLeft w:val="0"/>
      <w:marRight w:val="0"/>
      <w:marTop w:val="0"/>
      <w:marBottom w:val="0"/>
      <w:divBdr>
        <w:top w:val="none" w:sz="0" w:space="0" w:color="auto"/>
        <w:left w:val="none" w:sz="0" w:space="0" w:color="auto"/>
        <w:bottom w:val="none" w:sz="0" w:space="0" w:color="auto"/>
        <w:right w:val="none" w:sz="0" w:space="0" w:color="auto"/>
      </w:divBdr>
    </w:div>
    <w:div w:id="1065493691">
      <w:bodyDiv w:val="1"/>
      <w:marLeft w:val="0"/>
      <w:marRight w:val="0"/>
      <w:marTop w:val="0"/>
      <w:marBottom w:val="0"/>
      <w:divBdr>
        <w:top w:val="none" w:sz="0" w:space="0" w:color="auto"/>
        <w:left w:val="none" w:sz="0" w:space="0" w:color="auto"/>
        <w:bottom w:val="none" w:sz="0" w:space="0" w:color="auto"/>
        <w:right w:val="none" w:sz="0" w:space="0" w:color="auto"/>
      </w:divBdr>
      <w:divsChild>
        <w:div w:id="1556623370">
          <w:marLeft w:val="480"/>
          <w:marRight w:val="0"/>
          <w:marTop w:val="0"/>
          <w:marBottom w:val="0"/>
          <w:divBdr>
            <w:top w:val="none" w:sz="0" w:space="0" w:color="auto"/>
            <w:left w:val="none" w:sz="0" w:space="0" w:color="auto"/>
            <w:bottom w:val="none" w:sz="0" w:space="0" w:color="auto"/>
            <w:right w:val="none" w:sz="0" w:space="0" w:color="auto"/>
          </w:divBdr>
        </w:div>
        <w:div w:id="2128162551">
          <w:marLeft w:val="480"/>
          <w:marRight w:val="0"/>
          <w:marTop w:val="0"/>
          <w:marBottom w:val="0"/>
          <w:divBdr>
            <w:top w:val="none" w:sz="0" w:space="0" w:color="auto"/>
            <w:left w:val="none" w:sz="0" w:space="0" w:color="auto"/>
            <w:bottom w:val="none" w:sz="0" w:space="0" w:color="auto"/>
            <w:right w:val="none" w:sz="0" w:space="0" w:color="auto"/>
          </w:divBdr>
        </w:div>
        <w:div w:id="1561163565">
          <w:marLeft w:val="480"/>
          <w:marRight w:val="0"/>
          <w:marTop w:val="0"/>
          <w:marBottom w:val="0"/>
          <w:divBdr>
            <w:top w:val="none" w:sz="0" w:space="0" w:color="auto"/>
            <w:left w:val="none" w:sz="0" w:space="0" w:color="auto"/>
            <w:bottom w:val="none" w:sz="0" w:space="0" w:color="auto"/>
            <w:right w:val="none" w:sz="0" w:space="0" w:color="auto"/>
          </w:divBdr>
        </w:div>
        <w:div w:id="324824608">
          <w:marLeft w:val="480"/>
          <w:marRight w:val="0"/>
          <w:marTop w:val="0"/>
          <w:marBottom w:val="0"/>
          <w:divBdr>
            <w:top w:val="none" w:sz="0" w:space="0" w:color="auto"/>
            <w:left w:val="none" w:sz="0" w:space="0" w:color="auto"/>
            <w:bottom w:val="none" w:sz="0" w:space="0" w:color="auto"/>
            <w:right w:val="none" w:sz="0" w:space="0" w:color="auto"/>
          </w:divBdr>
        </w:div>
        <w:div w:id="1985231832">
          <w:marLeft w:val="480"/>
          <w:marRight w:val="0"/>
          <w:marTop w:val="0"/>
          <w:marBottom w:val="0"/>
          <w:divBdr>
            <w:top w:val="none" w:sz="0" w:space="0" w:color="auto"/>
            <w:left w:val="none" w:sz="0" w:space="0" w:color="auto"/>
            <w:bottom w:val="none" w:sz="0" w:space="0" w:color="auto"/>
            <w:right w:val="none" w:sz="0" w:space="0" w:color="auto"/>
          </w:divBdr>
        </w:div>
        <w:div w:id="1518696500">
          <w:marLeft w:val="480"/>
          <w:marRight w:val="0"/>
          <w:marTop w:val="0"/>
          <w:marBottom w:val="0"/>
          <w:divBdr>
            <w:top w:val="none" w:sz="0" w:space="0" w:color="auto"/>
            <w:left w:val="none" w:sz="0" w:space="0" w:color="auto"/>
            <w:bottom w:val="none" w:sz="0" w:space="0" w:color="auto"/>
            <w:right w:val="none" w:sz="0" w:space="0" w:color="auto"/>
          </w:divBdr>
        </w:div>
        <w:div w:id="507914729">
          <w:marLeft w:val="480"/>
          <w:marRight w:val="0"/>
          <w:marTop w:val="0"/>
          <w:marBottom w:val="0"/>
          <w:divBdr>
            <w:top w:val="none" w:sz="0" w:space="0" w:color="auto"/>
            <w:left w:val="none" w:sz="0" w:space="0" w:color="auto"/>
            <w:bottom w:val="none" w:sz="0" w:space="0" w:color="auto"/>
            <w:right w:val="none" w:sz="0" w:space="0" w:color="auto"/>
          </w:divBdr>
        </w:div>
        <w:div w:id="1369143073">
          <w:marLeft w:val="480"/>
          <w:marRight w:val="0"/>
          <w:marTop w:val="0"/>
          <w:marBottom w:val="0"/>
          <w:divBdr>
            <w:top w:val="none" w:sz="0" w:space="0" w:color="auto"/>
            <w:left w:val="none" w:sz="0" w:space="0" w:color="auto"/>
            <w:bottom w:val="none" w:sz="0" w:space="0" w:color="auto"/>
            <w:right w:val="none" w:sz="0" w:space="0" w:color="auto"/>
          </w:divBdr>
        </w:div>
        <w:div w:id="1325470773">
          <w:marLeft w:val="480"/>
          <w:marRight w:val="0"/>
          <w:marTop w:val="0"/>
          <w:marBottom w:val="0"/>
          <w:divBdr>
            <w:top w:val="none" w:sz="0" w:space="0" w:color="auto"/>
            <w:left w:val="none" w:sz="0" w:space="0" w:color="auto"/>
            <w:bottom w:val="none" w:sz="0" w:space="0" w:color="auto"/>
            <w:right w:val="none" w:sz="0" w:space="0" w:color="auto"/>
          </w:divBdr>
        </w:div>
        <w:div w:id="934367211">
          <w:marLeft w:val="480"/>
          <w:marRight w:val="0"/>
          <w:marTop w:val="0"/>
          <w:marBottom w:val="0"/>
          <w:divBdr>
            <w:top w:val="none" w:sz="0" w:space="0" w:color="auto"/>
            <w:left w:val="none" w:sz="0" w:space="0" w:color="auto"/>
            <w:bottom w:val="none" w:sz="0" w:space="0" w:color="auto"/>
            <w:right w:val="none" w:sz="0" w:space="0" w:color="auto"/>
          </w:divBdr>
        </w:div>
        <w:div w:id="35854691">
          <w:marLeft w:val="480"/>
          <w:marRight w:val="0"/>
          <w:marTop w:val="0"/>
          <w:marBottom w:val="0"/>
          <w:divBdr>
            <w:top w:val="none" w:sz="0" w:space="0" w:color="auto"/>
            <w:left w:val="none" w:sz="0" w:space="0" w:color="auto"/>
            <w:bottom w:val="none" w:sz="0" w:space="0" w:color="auto"/>
            <w:right w:val="none" w:sz="0" w:space="0" w:color="auto"/>
          </w:divBdr>
        </w:div>
        <w:div w:id="2117747277">
          <w:marLeft w:val="480"/>
          <w:marRight w:val="0"/>
          <w:marTop w:val="0"/>
          <w:marBottom w:val="0"/>
          <w:divBdr>
            <w:top w:val="none" w:sz="0" w:space="0" w:color="auto"/>
            <w:left w:val="none" w:sz="0" w:space="0" w:color="auto"/>
            <w:bottom w:val="none" w:sz="0" w:space="0" w:color="auto"/>
            <w:right w:val="none" w:sz="0" w:space="0" w:color="auto"/>
          </w:divBdr>
        </w:div>
        <w:div w:id="388385533">
          <w:marLeft w:val="480"/>
          <w:marRight w:val="0"/>
          <w:marTop w:val="0"/>
          <w:marBottom w:val="0"/>
          <w:divBdr>
            <w:top w:val="none" w:sz="0" w:space="0" w:color="auto"/>
            <w:left w:val="none" w:sz="0" w:space="0" w:color="auto"/>
            <w:bottom w:val="none" w:sz="0" w:space="0" w:color="auto"/>
            <w:right w:val="none" w:sz="0" w:space="0" w:color="auto"/>
          </w:divBdr>
        </w:div>
        <w:div w:id="1816675225">
          <w:marLeft w:val="480"/>
          <w:marRight w:val="0"/>
          <w:marTop w:val="0"/>
          <w:marBottom w:val="0"/>
          <w:divBdr>
            <w:top w:val="none" w:sz="0" w:space="0" w:color="auto"/>
            <w:left w:val="none" w:sz="0" w:space="0" w:color="auto"/>
            <w:bottom w:val="none" w:sz="0" w:space="0" w:color="auto"/>
            <w:right w:val="none" w:sz="0" w:space="0" w:color="auto"/>
          </w:divBdr>
        </w:div>
        <w:div w:id="1932615195">
          <w:marLeft w:val="480"/>
          <w:marRight w:val="0"/>
          <w:marTop w:val="0"/>
          <w:marBottom w:val="0"/>
          <w:divBdr>
            <w:top w:val="none" w:sz="0" w:space="0" w:color="auto"/>
            <w:left w:val="none" w:sz="0" w:space="0" w:color="auto"/>
            <w:bottom w:val="none" w:sz="0" w:space="0" w:color="auto"/>
            <w:right w:val="none" w:sz="0" w:space="0" w:color="auto"/>
          </w:divBdr>
        </w:div>
        <w:div w:id="1240023226">
          <w:marLeft w:val="480"/>
          <w:marRight w:val="0"/>
          <w:marTop w:val="0"/>
          <w:marBottom w:val="0"/>
          <w:divBdr>
            <w:top w:val="none" w:sz="0" w:space="0" w:color="auto"/>
            <w:left w:val="none" w:sz="0" w:space="0" w:color="auto"/>
            <w:bottom w:val="none" w:sz="0" w:space="0" w:color="auto"/>
            <w:right w:val="none" w:sz="0" w:space="0" w:color="auto"/>
          </w:divBdr>
        </w:div>
        <w:div w:id="860169054">
          <w:marLeft w:val="480"/>
          <w:marRight w:val="0"/>
          <w:marTop w:val="0"/>
          <w:marBottom w:val="0"/>
          <w:divBdr>
            <w:top w:val="none" w:sz="0" w:space="0" w:color="auto"/>
            <w:left w:val="none" w:sz="0" w:space="0" w:color="auto"/>
            <w:bottom w:val="none" w:sz="0" w:space="0" w:color="auto"/>
            <w:right w:val="none" w:sz="0" w:space="0" w:color="auto"/>
          </w:divBdr>
        </w:div>
        <w:div w:id="1288125790">
          <w:marLeft w:val="480"/>
          <w:marRight w:val="0"/>
          <w:marTop w:val="0"/>
          <w:marBottom w:val="0"/>
          <w:divBdr>
            <w:top w:val="none" w:sz="0" w:space="0" w:color="auto"/>
            <w:left w:val="none" w:sz="0" w:space="0" w:color="auto"/>
            <w:bottom w:val="none" w:sz="0" w:space="0" w:color="auto"/>
            <w:right w:val="none" w:sz="0" w:space="0" w:color="auto"/>
          </w:divBdr>
        </w:div>
        <w:div w:id="1358460327">
          <w:marLeft w:val="480"/>
          <w:marRight w:val="0"/>
          <w:marTop w:val="0"/>
          <w:marBottom w:val="0"/>
          <w:divBdr>
            <w:top w:val="none" w:sz="0" w:space="0" w:color="auto"/>
            <w:left w:val="none" w:sz="0" w:space="0" w:color="auto"/>
            <w:bottom w:val="none" w:sz="0" w:space="0" w:color="auto"/>
            <w:right w:val="none" w:sz="0" w:space="0" w:color="auto"/>
          </w:divBdr>
        </w:div>
        <w:div w:id="857424311">
          <w:marLeft w:val="480"/>
          <w:marRight w:val="0"/>
          <w:marTop w:val="0"/>
          <w:marBottom w:val="0"/>
          <w:divBdr>
            <w:top w:val="none" w:sz="0" w:space="0" w:color="auto"/>
            <w:left w:val="none" w:sz="0" w:space="0" w:color="auto"/>
            <w:bottom w:val="none" w:sz="0" w:space="0" w:color="auto"/>
            <w:right w:val="none" w:sz="0" w:space="0" w:color="auto"/>
          </w:divBdr>
        </w:div>
        <w:div w:id="400180647">
          <w:marLeft w:val="480"/>
          <w:marRight w:val="0"/>
          <w:marTop w:val="0"/>
          <w:marBottom w:val="0"/>
          <w:divBdr>
            <w:top w:val="none" w:sz="0" w:space="0" w:color="auto"/>
            <w:left w:val="none" w:sz="0" w:space="0" w:color="auto"/>
            <w:bottom w:val="none" w:sz="0" w:space="0" w:color="auto"/>
            <w:right w:val="none" w:sz="0" w:space="0" w:color="auto"/>
          </w:divBdr>
        </w:div>
        <w:div w:id="967200275">
          <w:marLeft w:val="480"/>
          <w:marRight w:val="0"/>
          <w:marTop w:val="0"/>
          <w:marBottom w:val="0"/>
          <w:divBdr>
            <w:top w:val="none" w:sz="0" w:space="0" w:color="auto"/>
            <w:left w:val="none" w:sz="0" w:space="0" w:color="auto"/>
            <w:bottom w:val="none" w:sz="0" w:space="0" w:color="auto"/>
            <w:right w:val="none" w:sz="0" w:space="0" w:color="auto"/>
          </w:divBdr>
        </w:div>
        <w:div w:id="1070231904">
          <w:marLeft w:val="480"/>
          <w:marRight w:val="0"/>
          <w:marTop w:val="0"/>
          <w:marBottom w:val="0"/>
          <w:divBdr>
            <w:top w:val="none" w:sz="0" w:space="0" w:color="auto"/>
            <w:left w:val="none" w:sz="0" w:space="0" w:color="auto"/>
            <w:bottom w:val="none" w:sz="0" w:space="0" w:color="auto"/>
            <w:right w:val="none" w:sz="0" w:space="0" w:color="auto"/>
          </w:divBdr>
        </w:div>
        <w:div w:id="640623199">
          <w:marLeft w:val="480"/>
          <w:marRight w:val="0"/>
          <w:marTop w:val="0"/>
          <w:marBottom w:val="0"/>
          <w:divBdr>
            <w:top w:val="none" w:sz="0" w:space="0" w:color="auto"/>
            <w:left w:val="none" w:sz="0" w:space="0" w:color="auto"/>
            <w:bottom w:val="none" w:sz="0" w:space="0" w:color="auto"/>
            <w:right w:val="none" w:sz="0" w:space="0" w:color="auto"/>
          </w:divBdr>
        </w:div>
        <w:div w:id="453060160">
          <w:marLeft w:val="480"/>
          <w:marRight w:val="0"/>
          <w:marTop w:val="0"/>
          <w:marBottom w:val="0"/>
          <w:divBdr>
            <w:top w:val="none" w:sz="0" w:space="0" w:color="auto"/>
            <w:left w:val="none" w:sz="0" w:space="0" w:color="auto"/>
            <w:bottom w:val="none" w:sz="0" w:space="0" w:color="auto"/>
            <w:right w:val="none" w:sz="0" w:space="0" w:color="auto"/>
          </w:divBdr>
        </w:div>
        <w:div w:id="2074231090">
          <w:marLeft w:val="480"/>
          <w:marRight w:val="0"/>
          <w:marTop w:val="0"/>
          <w:marBottom w:val="0"/>
          <w:divBdr>
            <w:top w:val="none" w:sz="0" w:space="0" w:color="auto"/>
            <w:left w:val="none" w:sz="0" w:space="0" w:color="auto"/>
            <w:bottom w:val="none" w:sz="0" w:space="0" w:color="auto"/>
            <w:right w:val="none" w:sz="0" w:space="0" w:color="auto"/>
          </w:divBdr>
        </w:div>
        <w:div w:id="1153792547">
          <w:marLeft w:val="480"/>
          <w:marRight w:val="0"/>
          <w:marTop w:val="0"/>
          <w:marBottom w:val="0"/>
          <w:divBdr>
            <w:top w:val="none" w:sz="0" w:space="0" w:color="auto"/>
            <w:left w:val="none" w:sz="0" w:space="0" w:color="auto"/>
            <w:bottom w:val="none" w:sz="0" w:space="0" w:color="auto"/>
            <w:right w:val="none" w:sz="0" w:space="0" w:color="auto"/>
          </w:divBdr>
        </w:div>
        <w:div w:id="1291672762">
          <w:marLeft w:val="480"/>
          <w:marRight w:val="0"/>
          <w:marTop w:val="0"/>
          <w:marBottom w:val="0"/>
          <w:divBdr>
            <w:top w:val="none" w:sz="0" w:space="0" w:color="auto"/>
            <w:left w:val="none" w:sz="0" w:space="0" w:color="auto"/>
            <w:bottom w:val="none" w:sz="0" w:space="0" w:color="auto"/>
            <w:right w:val="none" w:sz="0" w:space="0" w:color="auto"/>
          </w:divBdr>
        </w:div>
        <w:div w:id="1775780986">
          <w:marLeft w:val="480"/>
          <w:marRight w:val="0"/>
          <w:marTop w:val="0"/>
          <w:marBottom w:val="0"/>
          <w:divBdr>
            <w:top w:val="none" w:sz="0" w:space="0" w:color="auto"/>
            <w:left w:val="none" w:sz="0" w:space="0" w:color="auto"/>
            <w:bottom w:val="none" w:sz="0" w:space="0" w:color="auto"/>
            <w:right w:val="none" w:sz="0" w:space="0" w:color="auto"/>
          </w:divBdr>
        </w:div>
        <w:div w:id="285310429">
          <w:marLeft w:val="480"/>
          <w:marRight w:val="0"/>
          <w:marTop w:val="0"/>
          <w:marBottom w:val="0"/>
          <w:divBdr>
            <w:top w:val="none" w:sz="0" w:space="0" w:color="auto"/>
            <w:left w:val="none" w:sz="0" w:space="0" w:color="auto"/>
            <w:bottom w:val="none" w:sz="0" w:space="0" w:color="auto"/>
            <w:right w:val="none" w:sz="0" w:space="0" w:color="auto"/>
          </w:divBdr>
        </w:div>
        <w:div w:id="1164904154">
          <w:marLeft w:val="480"/>
          <w:marRight w:val="0"/>
          <w:marTop w:val="0"/>
          <w:marBottom w:val="0"/>
          <w:divBdr>
            <w:top w:val="none" w:sz="0" w:space="0" w:color="auto"/>
            <w:left w:val="none" w:sz="0" w:space="0" w:color="auto"/>
            <w:bottom w:val="none" w:sz="0" w:space="0" w:color="auto"/>
            <w:right w:val="none" w:sz="0" w:space="0" w:color="auto"/>
          </w:divBdr>
        </w:div>
        <w:div w:id="1550678322">
          <w:marLeft w:val="480"/>
          <w:marRight w:val="0"/>
          <w:marTop w:val="0"/>
          <w:marBottom w:val="0"/>
          <w:divBdr>
            <w:top w:val="none" w:sz="0" w:space="0" w:color="auto"/>
            <w:left w:val="none" w:sz="0" w:space="0" w:color="auto"/>
            <w:bottom w:val="none" w:sz="0" w:space="0" w:color="auto"/>
            <w:right w:val="none" w:sz="0" w:space="0" w:color="auto"/>
          </w:divBdr>
        </w:div>
        <w:div w:id="607195744">
          <w:marLeft w:val="480"/>
          <w:marRight w:val="0"/>
          <w:marTop w:val="0"/>
          <w:marBottom w:val="0"/>
          <w:divBdr>
            <w:top w:val="none" w:sz="0" w:space="0" w:color="auto"/>
            <w:left w:val="none" w:sz="0" w:space="0" w:color="auto"/>
            <w:bottom w:val="none" w:sz="0" w:space="0" w:color="auto"/>
            <w:right w:val="none" w:sz="0" w:space="0" w:color="auto"/>
          </w:divBdr>
        </w:div>
        <w:div w:id="1971326437">
          <w:marLeft w:val="480"/>
          <w:marRight w:val="0"/>
          <w:marTop w:val="0"/>
          <w:marBottom w:val="0"/>
          <w:divBdr>
            <w:top w:val="none" w:sz="0" w:space="0" w:color="auto"/>
            <w:left w:val="none" w:sz="0" w:space="0" w:color="auto"/>
            <w:bottom w:val="none" w:sz="0" w:space="0" w:color="auto"/>
            <w:right w:val="none" w:sz="0" w:space="0" w:color="auto"/>
          </w:divBdr>
        </w:div>
        <w:div w:id="449709497">
          <w:marLeft w:val="480"/>
          <w:marRight w:val="0"/>
          <w:marTop w:val="0"/>
          <w:marBottom w:val="0"/>
          <w:divBdr>
            <w:top w:val="none" w:sz="0" w:space="0" w:color="auto"/>
            <w:left w:val="none" w:sz="0" w:space="0" w:color="auto"/>
            <w:bottom w:val="none" w:sz="0" w:space="0" w:color="auto"/>
            <w:right w:val="none" w:sz="0" w:space="0" w:color="auto"/>
          </w:divBdr>
        </w:div>
        <w:div w:id="341933059">
          <w:marLeft w:val="480"/>
          <w:marRight w:val="0"/>
          <w:marTop w:val="0"/>
          <w:marBottom w:val="0"/>
          <w:divBdr>
            <w:top w:val="none" w:sz="0" w:space="0" w:color="auto"/>
            <w:left w:val="none" w:sz="0" w:space="0" w:color="auto"/>
            <w:bottom w:val="none" w:sz="0" w:space="0" w:color="auto"/>
            <w:right w:val="none" w:sz="0" w:space="0" w:color="auto"/>
          </w:divBdr>
        </w:div>
        <w:div w:id="921992974">
          <w:marLeft w:val="480"/>
          <w:marRight w:val="0"/>
          <w:marTop w:val="0"/>
          <w:marBottom w:val="0"/>
          <w:divBdr>
            <w:top w:val="none" w:sz="0" w:space="0" w:color="auto"/>
            <w:left w:val="none" w:sz="0" w:space="0" w:color="auto"/>
            <w:bottom w:val="none" w:sz="0" w:space="0" w:color="auto"/>
            <w:right w:val="none" w:sz="0" w:space="0" w:color="auto"/>
          </w:divBdr>
        </w:div>
        <w:div w:id="1475292525">
          <w:marLeft w:val="480"/>
          <w:marRight w:val="0"/>
          <w:marTop w:val="0"/>
          <w:marBottom w:val="0"/>
          <w:divBdr>
            <w:top w:val="none" w:sz="0" w:space="0" w:color="auto"/>
            <w:left w:val="none" w:sz="0" w:space="0" w:color="auto"/>
            <w:bottom w:val="none" w:sz="0" w:space="0" w:color="auto"/>
            <w:right w:val="none" w:sz="0" w:space="0" w:color="auto"/>
          </w:divBdr>
        </w:div>
        <w:div w:id="1010571608">
          <w:marLeft w:val="480"/>
          <w:marRight w:val="0"/>
          <w:marTop w:val="0"/>
          <w:marBottom w:val="0"/>
          <w:divBdr>
            <w:top w:val="none" w:sz="0" w:space="0" w:color="auto"/>
            <w:left w:val="none" w:sz="0" w:space="0" w:color="auto"/>
            <w:bottom w:val="none" w:sz="0" w:space="0" w:color="auto"/>
            <w:right w:val="none" w:sz="0" w:space="0" w:color="auto"/>
          </w:divBdr>
        </w:div>
        <w:div w:id="1574848440">
          <w:marLeft w:val="480"/>
          <w:marRight w:val="0"/>
          <w:marTop w:val="0"/>
          <w:marBottom w:val="0"/>
          <w:divBdr>
            <w:top w:val="none" w:sz="0" w:space="0" w:color="auto"/>
            <w:left w:val="none" w:sz="0" w:space="0" w:color="auto"/>
            <w:bottom w:val="none" w:sz="0" w:space="0" w:color="auto"/>
            <w:right w:val="none" w:sz="0" w:space="0" w:color="auto"/>
          </w:divBdr>
        </w:div>
        <w:div w:id="1780878861">
          <w:marLeft w:val="480"/>
          <w:marRight w:val="0"/>
          <w:marTop w:val="0"/>
          <w:marBottom w:val="0"/>
          <w:divBdr>
            <w:top w:val="none" w:sz="0" w:space="0" w:color="auto"/>
            <w:left w:val="none" w:sz="0" w:space="0" w:color="auto"/>
            <w:bottom w:val="none" w:sz="0" w:space="0" w:color="auto"/>
            <w:right w:val="none" w:sz="0" w:space="0" w:color="auto"/>
          </w:divBdr>
        </w:div>
        <w:div w:id="295795904">
          <w:marLeft w:val="480"/>
          <w:marRight w:val="0"/>
          <w:marTop w:val="0"/>
          <w:marBottom w:val="0"/>
          <w:divBdr>
            <w:top w:val="none" w:sz="0" w:space="0" w:color="auto"/>
            <w:left w:val="none" w:sz="0" w:space="0" w:color="auto"/>
            <w:bottom w:val="none" w:sz="0" w:space="0" w:color="auto"/>
            <w:right w:val="none" w:sz="0" w:space="0" w:color="auto"/>
          </w:divBdr>
        </w:div>
        <w:div w:id="209926820">
          <w:marLeft w:val="480"/>
          <w:marRight w:val="0"/>
          <w:marTop w:val="0"/>
          <w:marBottom w:val="0"/>
          <w:divBdr>
            <w:top w:val="none" w:sz="0" w:space="0" w:color="auto"/>
            <w:left w:val="none" w:sz="0" w:space="0" w:color="auto"/>
            <w:bottom w:val="none" w:sz="0" w:space="0" w:color="auto"/>
            <w:right w:val="none" w:sz="0" w:space="0" w:color="auto"/>
          </w:divBdr>
        </w:div>
        <w:div w:id="1134982504">
          <w:marLeft w:val="480"/>
          <w:marRight w:val="0"/>
          <w:marTop w:val="0"/>
          <w:marBottom w:val="0"/>
          <w:divBdr>
            <w:top w:val="none" w:sz="0" w:space="0" w:color="auto"/>
            <w:left w:val="none" w:sz="0" w:space="0" w:color="auto"/>
            <w:bottom w:val="none" w:sz="0" w:space="0" w:color="auto"/>
            <w:right w:val="none" w:sz="0" w:space="0" w:color="auto"/>
          </w:divBdr>
        </w:div>
        <w:div w:id="814488467">
          <w:marLeft w:val="480"/>
          <w:marRight w:val="0"/>
          <w:marTop w:val="0"/>
          <w:marBottom w:val="0"/>
          <w:divBdr>
            <w:top w:val="none" w:sz="0" w:space="0" w:color="auto"/>
            <w:left w:val="none" w:sz="0" w:space="0" w:color="auto"/>
            <w:bottom w:val="none" w:sz="0" w:space="0" w:color="auto"/>
            <w:right w:val="none" w:sz="0" w:space="0" w:color="auto"/>
          </w:divBdr>
        </w:div>
        <w:div w:id="1495147075">
          <w:marLeft w:val="480"/>
          <w:marRight w:val="0"/>
          <w:marTop w:val="0"/>
          <w:marBottom w:val="0"/>
          <w:divBdr>
            <w:top w:val="none" w:sz="0" w:space="0" w:color="auto"/>
            <w:left w:val="none" w:sz="0" w:space="0" w:color="auto"/>
            <w:bottom w:val="none" w:sz="0" w:space="0" w:color="auto"/>
            <w:right w:val="none" w:sz="0" w:space="0" w:color="auto"/>
          </w:divBdr>
        </w:div>
        <w:div w:id="2060014792">
          <w:marLeft w:val="480"/>
          <w:marRight w:val="0"/>
          <w:marTop w:val="0"/>
          <w:marBottom w:val="0"/>
          <w:divBdr>
            <w:top w:val="none" w:sz="0" w:space="0" w:color="auto"/>
            <w:left w:val="none" w:sz="0" w:space="0" w:color="auto"/>
            <w:bottom w:val="none" w:sz="0" w:space="0" w:color="auto"/>
            <w:right w:val="none" w:sz="0" w:space="0" w:color="auto"/>
          </w:divBdr>
        </w:div>
        <w:div w:id="182138246">
          <w:marLeft w:val="480"/>
          <w:marRight w:val="0"/>
          <w:marTop w:val="0"/>
          <w:marBottom w:val="0"/>
          <w:divBdr>
            <w:top w:val="none" w:sz="0" w:space="0" w:color="auto"/>
            <w:left w:val="none" w:sz="0" w:space="0" w:color="auto"/>
            <w:bottom w:val="none" w:sz="0" w:space="0" w:color="auto"/>
            <w:right w:val="none" w:sz="0" w:space="0" w:color="auto"/>
          </w:divBdr>
        </w:div>
        <w:div w:id="2140101180">
          <w:marLeft w:val="480"/>
          <w:marRight w:val="0"/>
          <w:marTop w:val="0"/>
          <w:marBottom w:val="0"/>
          <w:divBdr>
            <w:top w:val="none" w:sz="0" w:space="0" w:color="auto"/>
            <w:left w:val="none" w:sz="0" w:space="0" w:color="auto"/>
            <w:bottom w:val="none" w:sz="0" w:space="0" w:color="auto"/>
            <w:right w:val="none" w:sz="0" w:space="0" w:color="auto"/>
          </w:divBdr>
        </w:div>
        <w:div w:id="1515998345">
          <w:marLeft w:val="480"/>
          <w:marRight w:val="0"/>
          <w:marTop w:val="0"/>
          <w:marBottom w:val="0"/>
          <w:divBdr>
            <w:top w:val="none" w:sz="0" w:space="0" w:color="auto"/>
            <w:left w:val="none" w:sz="0" w:space="0" w:color="auto"/>
            <w:bottom w:val="none" w:sz="0" w:space="0" w:color="auto"/>
            <w:right w:val="none" w:sz="0" w:space="0" w:color="auto"/>
          </w:divBdr>
        </w:div>
        <w:div w:id="895051688">
          <w:marLeft w:val="480"/>
          <w:marRight w:val="0"/>
          <w:marTop w:val="0"/>
          <w:marBottom w:val="0"/>
          <w:divBdr>
            <w:top w:val="none" w:sz="0" w:space="0" w:color="auto"/>
            <w:left w:val="none" w:sz="0" w:space="0" w:color="auto"/>
            <w:bottom w:val="none" w:sz="0" w:space="0" w:color="auto"/>
            <w:right w:val="none" w:sz="0" w:space="0" w:color="auto"/>
          </w:divBdr>
        </w:div>
        <w:div w:id="859978249">
          <w:marLeft w:val="480"/>
          <w:marRight w:val="0"/>
          <w:marTop w:val="0"/>
          <w:marBottom w:val="0"/>
          <w:divBdr>
            <w:top w:val="none" w:sz="0" w:space="0" w:color="auto"/>
            <w:left w:val="none" w:sz="0" w:space="0" w:color="auto"/>
            <w:bottom w:val="none" w:sz="0" w:space="0" w:color="auto"/>
            <w:right w:val="none" w:sz="0" w:space="0" w:color="auto"/>
          </w:divBdr>
        </w:div>
        <w:div w:id="1998142541">
          <w:marLeft w:val="480"/>
          <w:marRight w:val="0"/>
          <w:marTop w:val="0"/>
          <w:marBottom w:val="0"/>
          <w:divBdr>
            <w:top w:val="none" w:sz="0" w:space="0" w:color="auto"/>
            <w:left w:val="none" w:sz="0" w:space="0" w:color="auto"/>
            <w:bottom w:val="none" w:sz="0" w:space="0" w:color="auto"/>
            <w:right w:val="none" w:sz="0" w:space="0" w:color="auto"/>
          </w:divBdr>
        </w:div>
        <w:div w:id="1770277867">
          <w:marLeft w:val="480"/>
          <w:marRight w:val="0"/>
          <w:marTop w:val="0"/>
          <w:marBottom w:val="0"/>
          <w:divBdr>
            <w:top w:val="none" w:sz="0" w:space="0" w:color="auto"/>
            <w:left w:val="none" w:sz="0" w:space="0" w:color="auto"/>
            <w:bottom w:val="none" w:sz="0" w:space="0" w:color="auto"/>
            <w:right w:val="none" w:sz="0" w:space="0" w:color="auto"/>
          </w:divBdr>
        </w:div>
        <w:div w:id="562761078">
          <w:marLeft w:val="480"/>
          <w:marRight w:val="0"/>
          <w:marTop w:val="0"/>
          <w:marBottom w:val="0"/>
          <w:divBdr>
            <w:top w:val="none" w:sz="0" w:space="0" w:color="auto"/>
            <w:left w:val="none" w:sz="0" w:space="0" w:color="auto"/>
            <w:bottom w:val="none" w:sz="0" w:space="0" w:color="auto"/>
            <w:right w:val="none" w:sz="0" w:space="0" w:color="auto"/>
          </w:divBdr>
        </w:div>
        <w:div w:id="1681160342">
          <w:marLeft w:val="480"/>
          <w:marRight w:val="0"/>
          <w:marTop w:val="0"/>
          <w:marBottom w:val="0"/>
          <w:divBdr>
            <w:top w:val="none" w:sz="0" w:space="0" w:color="auto"/>
            <w:left w:val="none" w:sz="0" w:space="0" w:color="auto"/>
            <w:bottom w:val="none" w:sz="0" w:space="0" w:color="auto"/>
            <w:right w:val="none" w:sz="0" w:space="0" w:color="auto"/>
          </w:divBdr>
        </w:div>
        <w:div w:id="954289890">
          <w:marLeft w:val="480"/>
          <w:marRight w:val="0"/>
          <w:marTop w:val="0"/>
          <w:marBottom w:val="0"/>
          <w:divBdr>
            <w:top w:val="none" w:sz="0" w:space="0" w:color="auto"/>
            <w:left w:val="none" w:sz="0" w:space="0" w:color="auto"/>
            <w:bottom w:val="none" w:sz="0" w:space="0" w:color="auto"/>
            <w:right w:val="none" w:sz="0" w:space="0" w:color="auto"/>
          </w:divBdr>
        </w:div>
        <w:div w:id="1264144512">
          <w:marLeft w:val="480"/>
          <w:marRight w:val="0"/>
          <w:marTop w:val="0"/>
          <w:marBottom w:val="0"/>
          <w:divBdr>
            <w:top w:val="none" w:sz="0" w:space="0" w:color="auto"/>
            <w:left w:val="none" w:sz="0" w:space="0" w:color="auto"/>
            <w:bottom w:val="none" w:sz="0" w:space="0" w:color="auto"/>
            <w:right w:val="none" w:sz="0" w:space="0" w:color="auto"/>
          </w:divBdr>
        </w:div>
        <w:div w:id="1606842364">
          <w:marLeft w:val="480"/>
          <w:marRight w:val="0"/>
          <w:marTop w:val="0"/>
          <w:marBottom w:val="0"/>
          <w:divBdr>
            <w:top w:val="none" w:sz="0" w:space="0" w:color="auto"/>
            <w:left w:val="none" w:sz="0" w:space="0" w:color="auto"/>
            <w:bottom w:val="none" w:sz="0" w:space="0" w:color="auto"/>
            <w:right w:val="none" w:sz="0" w:space="0" w:color="auto"/>
          </w:divBdr>
        </w:div>
        <w:div w:id="852575307">
          <w:marLeft w:val="480"/>
          <w:marRight w:val="0"/>
          <w:marTop w:val="0"/>
          <w:marBottom w:val="0"/>
          <w:divBdr>
            <w:top w:val="none" w:sz="0" w:space="0" w:color="auto"/>
            <w:left w:val="none" w:sz="0" w:space="0" w:color="auto"/>
            <w:bottom w:val="none" w:sz="0" w:space="0" w:color="auto"/>
            <w:right w:val="none" w:sz="0" w:space="0" w:color="auto"/>
          </w:divBdr>
        </w:div>
        <w:div w:id="156893721">
          <w:marLeft w:val="480"/>
          <w:marRight w:val="0"/>
          <w:marTop w:val="0"/>
          <w:marBottom w:val="0"/>
          <w:divBdr>
            <w:top w:val="none" w:sz="0" w:space="0" w:color="auto"/>
            <w:left w:val="none" w:sz="0" w:space="0" w:color="auto"/>
            <w:bottom w:val="none" w:sz="0" w:space="0" w:color="auto"/>
            <w:right w:val="none" w:sz="0" w:space="0" w:color="auto"/>
          </w:divBdr>
        </w:div>
        <w:div w:id="2136293678">
          <w:marLeft w:val="480"/>
          <w:marRight w:val="0"/>
          <w:marTop w:val="0"/>
          <w:marBottom w:val="0"/>
          <w:divBdr>
            <w:top w:val="none" w:sz="0" w:space="0" w:color="auto"/>
            <w:left w:val="none" w:sz="0" w:space="0" w:color="auto"/>
            <w:bottom w:val="none" w:sz="0" w:space="0" w:color="auto"/>
            <w:right w:val="none" w:sz="0" w:space="0" w:color="auto"/>
          </w:divBdr>
        </w:div>
        <w:div w:id="644896475">
          <w:marLeft w:val="480"/>
          <w:marRight w:val="0"/>
          <w:marTop w:val="0"/>
          <w:marBottom w:val="0"/>
          <w:divBdr>
            <w:top w:val="none" w:sz="0" w:space="0" w:color="auto"/>
            <w:left w:val="none" w:sz="0" w:space="0" w:color="auto"/>
            <w:bottom w:val="none" w:sz="0" w:space="0" w:color="auto"/>
            <w:right w:val="none" w:sz="0" w:space="0" w:color="auto"/>
          </w:divBdr>
        </w:div>
        <w:div w:id="652107161">
          <w:marLeft w:val="480"/>
          <w:marRight w:val="0"/>
          <w:marTop w:val="0"/>
          <w:marBottom w:val="0"/>
          <w:divBdr>
            <w:top w:val="none" w:sz="0" w:space="0" w:color="auto"/>
            <w:left w:val="none" w:sz="0" w:space="0" w:color="auto"/>
            <w:bottom w:val="none" w:sz="0" w:space="0" w:color="auto"/>
            <w:right w:val="none" w:sz="0" w:space="0" w:color="auto"/>
          </w:divBdr>
        </w:div>
        <w:div w:id="1344669945">
          <w:marLeft w:val="480"/>
          <w:marRight w:val="0"/>
          <w:marTop w:val="0"/>
          <w:marBottom w:val="0"/>
          <w:divBdr>
            <w:top w:val="none" w:sz="0" w:space="0" w:color="auto"/>
            <w:left w:val="none" w:sz="0" w:space="0" w:color="auto"/>
            <w:bottom w:val="none" w:sz="0" w:space="0" w:color="auto"/>
            <w:right w:val="none" w:sz="0" w:space="0" w:color="auto"/>
          </w:divBdr>
        </w:div>
        <w:div w:id="922374564">
          <w:marLeft w:val="480"/>
          <w:marRight w:val="0"/>
          <w:marTop w:val="0"/>
          <w:marBottom w:val="0"/>
          <w:divBdr>
            <w:top w:val="none" w:sz="0" w:space="0" w:color="auto"/>
            <w:left w:val="none" w:sz="0" w:space="0" w:color="auto"/>
            <w:bottom w:val="none" w:sz="0" w:space="0" w:color="auto"/>
            <w:right w:val="none" w:sz="0" w:space="0" w:color="auto"/>
          </w:divBdr>
        </w:div>
        <w:div w:id="632951822">
          <w:marLeft w:val="480"/>
          <w:marRight w:val="0"/>
          <w:marTop w:val="0"/>
          <w:marBottom w:val="0"/>
          <w:divBdr>
            <w:top w:val="none" w:sz="0" w:space="0" w:color="auto"/>
            <w:left w:val="none" w:sz="0" w:space="0" w:color="auto"/>
            <w:bottom w:val="none" w:sz="0" w:space="0" w:color="auto"/>
            <w:right w:val="none" w:sz="0" w:space="0" w:color="auto"/>
          </w:divBdr>
        </w:div>
        <w:div w:id="1594582078">
          <w:marLeft w:val="480"/>
          <w:marRight w:val="0"/>
          <w:marTop w:val="0"/>
          <w:marBottom w:val="0"/>
          <w:divBdr>
            <w:top w:val="none" w:sz="0" w:space="0" w:color="auto"/>
            <w:left w:val="none" w:sz="0" w:space="0" w:color="auto"/>
            <w:bottom w:val="none" w:sz="0" w:space="0" w:color="auto"/>
            <w:right w:val="none" w:sz="0" w:space="0" w:color="auto"/>
          </w:divBdr>
        </w:div>
        <w:div w:id="939098032">
          <w:marLeft w:val="480"/>
          <w:marRight w:val="0"/>
          <w:marTop w:val="0"/>
          <w:marBottom w:val="0"/>
          <w:divBdr>
            <w:top w:val="none" w:sz="0" w:space="0" w:color="auto"/>
            <w:left w:val="none" w:sz="0" w:space="0" w:color="auto"/>
            <w:bottom w:val="none" w:sz="0" w:space="0" w:color="auto"/>
            <w:right w:val="none" w:sz="0" w:space="0" w:color="auto"/>
          </w:divBdr>
        </w:div>
        <w:div w:id="1074620473">
          <w:marLeft w:val="480"/>
          <w:marRight w:val="0"/>
          <w:marTop w:val="0"/>
          <w:marBottom w:val="0"/>
          <w:divBdr>
            <w:top w:val="none" w:sz="0" w:space="0" w:color="auto"/>
            <w:left w:val="none" w:sz="0" w:space="0" w:color="auto"/>
            <w:bottom w:val="none" w:sz="0" w:space="0" w:color="auto"/>
            <w:right w:val="none" w:sz="0" w:space="0" w:color="auto"/>
          </w:divBdr>
        </w:div>
        <w:div w:id="1998415684">
          <w:marLeft w:val="480"/>
          <w:marRight w:val="0"/>
          <w:marTop w:val="0"/>
          <w:marBottom w:val="0"/>
          <w:divBdr>
            <w:top w:val="none" w:sz="0" w:space="0" w:color="auto"/>
            <w:left w:val="none" w:sz="0" w:space="0" w:color="auto"/>
            <w:bottom w:val="none" w:sz="0" w:space="0" w:color="auto"/>
            <w:right w:val="none" w:sz="0" w:space="0" w:color="auto"/>
          </w:divBdr>
        </w:div>
        <w:div w:id="872889656">
          <w:marLeft w:val="480"/>
          <w:marRight w:val="0"/>
          <w:marTop w:val="0"/>
          <w:marBottom w:val="0"/>
          <w:divBdr>
            <w:top w:val="none" w:sz="0" w:space="0" w:color="auto"/>
            <w:left w:val="none" w:sz="0" w:space="0" w:color="auto"/>
            <w:bottom w:val="none" w:sz="0" w:space="0" w:color="auto"/>
            <w:right w:val="none" w:sz="0" w:space="0" w:color="auto"/>
          </w:divBdr>
        </w:div>
        <w:div w:id="918946696">
          <w:marLeft w:val="480"/>
          <w:marRight w:val="0"/>
          <w:marTop w:val="0"/>
          <w:marBottom w:val="0"/>
          <w:divBdr>
            <w:top w:val="none" w:sz="0" w:space="0" w:color="auto"/>
            <w:left w:val="none" w:sz="0" w:space="0" w:color="auto"/>
            <w:bottom w:val="none" w:sz="0" w:space="0" w:color="auto"/>
            <w:right w:val="none" w:sz="0" w:space="0" w:color="auto"/>
          </w:divBdr>
        </w:div>
        <w:div w:id="229656246">
          <w:marLeft w:val="480"/>
          <w:marRight w:val="0"/>
          <w:marTop w:val="0"/>
          <w:marBottom w:val="0"/>
          <w:divBdr>
            <w:top w:val="none" w:sz="0" w:space="0" w:color="auto"/>
            <w:left w:val="none" w:sz="0" w:space="0" w:color="auto"/>
            <w:bottom w:val="none" w:sz="0" w:space="0" w:color="auto"/>
            <w:right w:val="none" w:sz="0" w:space="0" w:color="auto"/>
          </w:divBdr>
        </w:div>
        <w:div w:id="1209561904">
          <w:marLeft w:val="480"/>
          <w:marRight w:val="0"/>
          <w:marTop w:val="0"/>
          <w:marBottom w:val="0"/>
          <w:divBdr>
            <w:top w:val="none" w:sz="0" w:space="0" w:color="auto"/>
            <w:left w:val="none" w:sz="0" w:space="0" w:color="auto"/>
            <w:bottom w:val="none" w:sz="0" w:space="0" w:color="auto"/>
            <w:right w:val="none" w:sz="0" w:space="0" w:color="auto"/>
          </w:divBdr>
        </w:div>
        <w:div w:id="865409715">
          <w:marLeft w:val="480"/>
          <w:marRight w:val="0"/>
          <w:marTop w:val="0"/>
          <w:marBottom w:val="0"/>
          <w:divBdr>
            <w:top w:val="none" w:sz="0" w:space="0" w:color="auto"/>
            <w:left w:val="none" w:sz="0" w:space="0" w:color="auto"/>
            <w:bottom w:val="none" w:sz="0" w:space="0" w:color="auto"/>
            <w:right w:val="none" w:sz="0" w:space="0" w:color="auto"/>
          </w:divBdr>
        </w:div>
        <w:div w:id="1253199838">
          <w:marLeft w:val="480"/>
          <w:marRight w:val="0"/>
          <w:marTop w:val="0"/>
          <w:marBottom w:val="0"/>
          <w:divBdr>
            <w:top w:val="none" w:sz="0" w:space="0" w:color="auto"/>
            <w:left w:val="none" w:sz="0" w:space="0" w:color="auto"/>
            <w:bottom w:val="none" w:sz="0" w:space="0" w:color="auto"/>
            <w:right w:val="none" w:sz="0" w:space="0" w:color="auto"/>
          </w:divBdr>
        </w:div>
        <w:div w:id="551619795">
          <w:marLeft w:val="480"/>
          <w:marRight w:val="0"/>
          <w:marTop w:val="0"/>
          <w:marBottom w:val="0"/>
          <w:divBdr>
            <w:top w:val="none" w:sz="0" w:space="0" w:color="auto"/>
            <w:left w:val="none" w:sz="0" w:space="0" w:color="auto"/>
            <w:bottom w:val="none" w:sz="0" w:space="0" w:color="auto"/>
            <w:right w:val="none" w:sz="0" w:space="0" w:color="auto"/>
          </w:divBdr>
        </w:div>
        <w:div w:id="1998995604">
          <w:marLeft w:val="480"/>
          <w:marRight w:val="0"/>
          <w:marTop w:val="0"/>
          <w:marBottom w:val="0"/>
          <w:divBdr>
            <w:top w:val="none" w:sz="0" w:space="0" w:color="auto"/>
            <w:left w:val="none" w:sz="0" w:space="0" w:color="auto"/>
            <w:bottom w:val="none" w:sz="0" w:space="0" w:color="auto"/>
            <w:right w:val="none" w:sz="0" w:space="0" w:color="auto"/>
          </w:divBdr>
        </w:div>
        <w:div w:id="2083788903">
          <w:marLeft w:val="480"/>
          <w:marRight w:val="0"/>
          <w:marTop w:val="0"/>
          <w:marBottom w:val="0"/>
          <w:divBdr>
            <w:top w:val="none" w:sz="0" w:space="0" w:color="auto"/>
            <w:left w:val="none" w:sz="0" w:space="0" w:color="auto"/>
            <w:bottom w:val="none" w:sz="0" w:space="0" w:color="auto"/>
            <w:right w:val="none" w:sz="0" w:space="0" w:color="auto"/>
          </w:divBdr>
        </w:div>
        <w:div w:id="871460671">
          <w:marLeft w:val="480"/>
          <w:marRight w:val="0"/>
          <w:marTop w:val="0"/>
          <w:marBottom w:val="0"/>
          <w:divBdr>
            <w:top w:val="none" w:sz="0" w:space="0" w:color="auto"/>
            <w:left w:val="none" w:sz="0" w:space="0" w:color="auto"/>
            <w:bottom w:val="none" w:sz="0" w:space="0" w:color="auto"/>
            <w:right w:val="none" w:sz="0" w:space="0" w:color="auto"/>
          </w:divBdr>
        </w:div>
        <w:div w:id="1879662080">
          <w:marLeft w:val="480"/>
          <w:marRight w:val="0"/>
          <w:marTop w:val="0"/>
          <w:marBottom w:val="0"/>
          <w:divBdr>
            <w:top w:val="none" w:sz="0" w:space="0" w:color="auto"/>
            <w:left w:val="none" w:sz="0" w:space="0" w:color="auto"/>
            <w:bottom w:val="none" w:sz="0" w:space="0" w:color="auto"/>
            <w:right w:val="none" w:sz="0" w:space="0" w:color="auto"/>
          </w:divBdr>
        </w:div>
        <w:div w:id="1147086117">
          <w:marLeft w:val="480"/>
          <w:marRight w:val="0"/>
          <w:marTop w:val="0"/>
          <w:marBottom w:val="0"/>
          <w:divBdr>
            <w:top w:val="none" w:sz="0" w:space="0" w:color="auto"/>
            <w:left w:val="none" w:sz="0" w:space="0" w:color="auto"/>
            <w:bottom w:val="none" w:sz="0" w:space="0" w:color="auto"/>
            <w:right w:val="none" w:sz="0" w:space="0" w:color="auto"/>
          </w:divBdr>
        </w:div>
        <w:div w:id="468740766">
          <w:marLeft w:val="480"/>
          <w:marRight w:val="0"/>
          <w:marTop w:val="0"/>
          <w:marBottom w:val="0"/>
          <w:divBdr>
            <w:top w:val="none" w:sz="0" w:space="0" w:color="auto"/>
            <w:left w:val="none" w:sz="0" w:space="0" w:color="auto"/>
            <w:bottom w:val="none" w:sz="0" w:space="0" w:color="auto"/>
            <w:right w:val="none" w:sz="0" w:space="0" w:color="auto"/>
          </w:divBdr>
        </w:div>
        <w:div w:id="1576083001">
          <w:marLeft w:val="480"/>
          <w:marRight w:val="0"/>
          <w:marTop w:val="0"/>
          <w:marBottom w:val="0"/>
          <w:divBdr>
            <w:top w:val="none" w:sz="0" w:space="0" w:color="auto"/>
            <w:left w:val="none" w:sz="0" w:space="0" w:color="auto"/>
            <w:bottom w:val="none" w:sz="0" w:space="0" w:color="auto"/>
            <w:right w:val="none" w:sz="0" w:space="0" w:color="auto"/>
          </w:divBdr>
        </w:div>
        <w:div w:id="106238952">
          <w:marLeft w:val="480"/>
          <w:marRight w:val="0"/>
          <w:marTop w:val="0"/>
          <w:marBottom w:val="0"/>
          <w:divBdr>
            <w:top w:val="none" w:sz="0" w:space="0" w:color="auto"/>
            <w:left w:val="none" w:sz="0" w:space="0" w:color="auto"/>
            <w:bottom w:val="none" w:sz="0" w:space="0" w:color="auto"/>
            <w:right w:val="none" w:sz="0" w:space="0" w:color="auto"/>
          </w:divBdr>
        </w:div>
        <w:div w:id="788429640">
          <w:marLeft w:val="480"/>
          <w:marRight w:val="0"/>
          <w:marTop w:val="0"/>
          <w:marBottom w:val="0"/>
          <w:divBdr>
            <w:top w:val="none" w:sz="0" w:space="0" w:color="auto"/>
            <w:left w:val="none" w:sz="0" w:space="0" w:color="auto"/>
            <w:bottom w:val="none" w:sz="0" w:space="0" w:color="auto"/>
            <w:right w:val="none" w:sz="0" w:space="0" w:color="auto"/>
          </w:divBdr>
        </w:div>
        <w:div w:id="349991571">
          <w:marLeft w:val="480"/>
          <w:marRight w:val="0"/>
          <w:marTop w:val="0"/>
          <w:marBottom w:val="0"/>
          <w:divBdr>
            <w:top w:val="none" w:sz="0" w:space="0" w:color="auto"/>
            <w:left w:val="none" w:sz="0" w:space="0" w:color="auto"/>
            <w:bottom w:val="none" w:sz="0" w:space="0" w:color="auto"/>
            <w:right w:val="none" w:sz="0" w:space="0" w:color="auto"/>
          </w:divBdr>
        </w:div>
        <w:div w:id="614407031">
          <w:marLeft w:val="480"/>
          <w:marRight w:val="0"/>
          <w:marTop w:val="0"/>
          <w:marBottom w:val="0"/>
          <w:divBdr>
            <w:top w:val="none" w:sz="0" w:space="0" w:color="auto"/>
            <w:left w:val="none" w:sz="0" w:space="0" w:color="auto"/>
            <w:bottom w:val="none" w:sz="0" w:space="0" w:color="auto"/>
            <w:right w:val="none" w:sz="0" w:space="0" w:color="auto"/>
          </w:divBdr>
        </w:div>
        <w:div w:id="673218035">
          <w:marLeft w:val="480"/>
          <w:marRight w:val="0"/>
          <w:marTop w:val="0"/>
          <w:marBottom w:val="0"/>
          <w:divBdr>
            <w:top w:val="none" w:sz="0" w:space="0" w:color="auto"/>
            <w:left w:val="none" w:sz="0" w:space="0" w:color="auto"/>
            <w:bottom w:val="none" w:sz="0" w:space="0" w:color="auto"/>
            <w:right w:val="none" w:sz="0" w:space="0" w:color="auto"/>
          </w:divBdr>
        </w:div>
        <w:div w:id="186724233">
          <w:marLeft w:val="480"/>
          <w:marRight w:val="0"/>
          <w:marTop w:val="0"/>
          <w:marBottom w:val="0"/>
          <w:divBdr>
            <w:top w:val="none" w:sz="0" w:space="0" w:color="auto"/>
            <w:left w:val="none" w:sz="0" w:space="0" w:color="auto"/>
            <w:bottom w:val="none" w:sz="0" w:space="0" w:color="auto"/>
            <w:right w:val="none" w:sz="0" w:space="0" w:color="auto"/>
          </w:divBdr>
        </w:div>
        <w:div w:id="984897356">
          <w:marLeft w:val="480"/>
          <w:marRight w:val="0"/>
          <w:marTop w:val="0"/>
          <w:marBottom w:val="0"/>
          <w:divBdr>
            <w:top w:val="none" w:sz="0" w:space="0" w:color="auto"/>
            <w:left w:val="none" w:sz="0" w:space="0" w:color="auto"/>
            <w:bottom w:val="none" w:sz="0" w:space="0" w:color="auto"/>
            <w:right w:val="none" w:sz="0" w:space="0" w:color="auto"/>
          </w:divBdr>
        </w:div>
        <w:div w:id="781648171">
          <w:marLeft w:val="480"/>
          <w:marRight w:val="0"/>
          <w:marTop w:val="0"/>
          <w:marBottom w:val="0"/>
          <w:divBdr>
            <w:top w:val="none" w:sz="0" w:space="0" w:color="auto"/>
            <w:left w:val="none" w:sz="0" w:space="0" w:color="auto"/>
            <w:bottom w:val="none" w:sz="0" w:space="0" w:color="auto"/>
            <w:right w:val="none" w:sz="0" w:space="0" w:color="auto"/>
          </w:divBdr>
        </w:div>
        <w:div w:id="1398547590">
          <w:marLeft w:val="480"/>
          <w:marRight w:val="0"/>
          <w:marTop w:val="0"/>
          <w:marBottom w:val="0"/>
          <w:divBdr>
            <w:top w:val="none" w:sz="0" w:space="0" w:color="auto"/>
            <w:left w:val="none" w:sz="0" w:space="0" w:color="auto"/>
            <w:bottom w:val="none" w:sz="0" w:space="0" w:color="auto"/>
            <w:right w:val="none" w:sz="0" w:space="0" w:color="auto"/>
          </w:divBdr>
        </w:div>
        <w:div w:id="812022090">
          <w:marLeft w:val="480"/>
          <w:marRight w:val="0"/>
          <w:marTop w:val="0"/>
          <w:marBottom w:val="0"/>
          <w:divBdr>
            <w:top w:val="none" w:sz="0" w:space="0" w:color="auto"/>
            <w:left w:val="none" w:sz="0" w:space="0" w:color="auto"/>
            <w:bottom w:val="none" w:sz="0" w:space="0" w:color="auto"/>
            <w:right w:val="none" w:sz="0" w:space="0" w:color="auto"/>
          </w:divBdr>
        </w:div>
      </w:divsChild>
    </w:div>
    <w:div w:id="1068381429">
      <w:bodyDiv w:val="1"/>
      <w:marLeft w:val="0"/>
      <w:marRight w:val="0"/>
      <w:marTop w:val="0"/>
      <w:marBottom w:val="0"/>
      <w:divBdr>
        <w:top w:val="none" w:sz="0" w:space="0" w:color="auto"/>
        <w:left w:val="none" w:sz="0" w:space="0" w:color="auto"/>
        <w:bottom w:val="none" w:sz="0" w:space="0" w:color="auto"/>
        <w:right w:val="none" w:sz="0" w:space="0" w:color="auto"/>
      </w:divBdr>
    </w:div>
    <w:div w:id="1069351916">
      <w:bodyDiv w:val="1"/>
      <w:marLeft w:val="0"/>
      <w:marRight w:val="0"/>
      <w:marTop w:val="0"/>
      <w:marBottom w:val="0"/>
      <w:divBdr>
        <w:top w:val="none" w:sz="0" w:space="0" w:color="auto"/>
        <w:left w:val="none" w:sz="0" w:space="0" w:color="auto"/>
        <w:bottom w:val="none" w:sz="0" w:space="0" w:color="auto"/>
        <w:right w:val="none" w:sz="0" w:space="0" w:color="auto"/>
      </w:divBdr>
    </w:div>
    <w:div w:id="1069767722">
      <w:bodyDiv w:val="1"/>
      <w:marLeft w:val="0"/>
      <w:marRight w:val="0"/>
      <w:marTop w:val="0"/>
      <w:marBottom w:val="0"/>
      <w:divBdr>
        <w:top w:val="none" w:sz="0" w:space="0" w:color="auto"/>
        <w:left w:val="none" w:sz="0" w:space="0" w:color="auto"/>
        <w:bottom w:val="none" w:sz="0" w:space="0" w:color="auto"/>
        <w:right w:val="none" w:sz="0" w:space="0" w:color="auto"/>
      </w:divBdr>
    </w:div>
    <w:div w:id="1070155171">
      <w:bodyDiv w:val="1"/>
      <w:marLeft w:val="0"/>
      <w:marRight w:val="0"/>
      <w:marTop w:val="0"/>
      <w:marBottom w:val="0"/>
      <w:divBdr>
        <w:top w:val="none" w:sz="0" w:space="0" w:color="auto"/>
        <w:left w:val="none" w:sz="0" w:space="0" w:color="auto"/>
        <w:bottom w:val="none" w:sz="0" w:space="0" w:color="auto"/>
        <w:right w:val="none" w:sz="0" w:space="0" w:color="auto"/>
      </w:divBdr>
    </w:div>
    <w:div w:id="1072122073">
      <w:bodyDiv w:val="1"/>
      <w:marLeft w:val="0"/>
      <w:marRight w:val="0"/>
      <w:marTop w:val="0"/>
      <w:marBottom w:val="0"/>
      <w:divBdr>
        <w:top w:val="none" w:sz="0" w:space="0" w:color="auto"/>
        <w:left w:val="none" w:sz="0" w:space="0" w:color="auto"/>
        <w:bottom w:val="none" w:sz="0" w:space="0" w:color="auto"/>
        <w:right w:val="none" w:sz="0" w:space="0" w:color="auto"/>
      </w:divBdr>
    </w:div>
    <w:div w:id="1073892300">
      <w:bodyDiv w:val="1"/>
      <w:marLeft w:val="0"/>
      <w:marRight w:val="0"/>
      <w:marTop w:val="0"/>
      <w:marBottom w:val="0"/>
      <w:divBdr>
        <w:top w:val="none" w:sz="0" w:space="0" w:color="auto"/>
        <w:left w:val="none" w:sz="0" w:space="0" w:color="auto"/>
        <w:bottom w:val="none" w:sz="0" w:space="0" w:color="auto"/>
        <w:right w:val="none" w:sz="0" w:space="0" w:color="auto"/>
      </w:divBdr>
    </w:div>
    <w:div w:id="1074668752">
      <w:bodyDiv w:val="1"/>
      <w:marLeft w:val="0"/>
      <w:marRight w:val="0"/>
      <w:marTop w:val="0"/>
      <w:marBottom w:val="0"/>
      <w:divBdr>
        <w:top w:val="none" w:sz="0" w:space="0" w:color="auto"/>
        <w:left w:val="none" w:sz="0" w:space="0" w:color="auto"/>
        <w:bottom w:val="none" w:sz="0" w:space="0" w:color="auto"/>
        <w:right w:val="none" w:sz="0" w:space="0" w:color="auto"/>
      </w:divBdr>
    </w:div>
    <w:div w:id="1074737970">
      <w:bodyDiv w:val="1"/>
      <w:marLeft w:val="0"/>
      <w:marRight w:val="0"/>
      <w:marTop w:val="0"/>
      <w:marBottom w:val="0"/>
      <w:divBdr>
        <w:top w:val="none" w:sz="0" w:space="0" w:color="auto"/>
        <w:left w:val="none" w:sz="0" w:space="0" w:color="auto"/>
        <w:bottom w:val="none" w:sz="0" w:space="0" w:color="auto"/>
        <w:right w:val="none" w:sz="0" w:space="0" w:color="auto"/>
      </w:divBdr>
    </w:div>
    <w:div w:id="1075279270">
      <w:bodyDiv w:val="1"/>
      <w:marLeft w:val="0"/>
      <w:marRight w:val="0"/>
      <w:marTop w:val="0"/>
      <w:marBottom w:val="0"/>
      <w:divBdr>
        <w:top w:val="none" w:sz="0" w:space="0" w:color="auto"/>
        <w:left w:val="none" w:sz="0" w:space="0" w:color="auto"/>
        <w:bottom w:val="none" w:sz="0" w:space="0" w:color="auto"/>
        <w:right w:val="none" w:sz="0" w:space="0" w:color="auto"/>
      </w:divBdr>
    </w:div>
    <w:div w:id="1076512409">
      <w:bodyDiv w:val="1"/>
      <w:marLeft w:val="0"/>
      <w:marRight w:val="0"/>
      <w:marTop w:val="0"/>
      <w:marBottom w:val="0"/>
      <w:divBdr>
        <w:top w:val="none" w:sz="0" w:space="0" w:color="auto"/>
        <w:left w:val="none" w:sz="0" w:space="0" w:color="auto"/>
        <w:bottom w:val="none" w:sz="0" w:space="0" w:color="auto"/>
        <w:right w:val="none" w:sz="0" w:space="0" w:color="auto"/>
      </w:divBdr>
    </w:div>
    <w:div w:id="1078092258">
      <w:bodyDiv w:val="1"/>
      <w:marLeft w:val="0"/>
      <w:marRight w:val="0"/>
      <w:marTop w:val="0"/>
      <w:marBottom w:val="0"/>
      <w:divBdr>
        <w:top w:val="none" w:sz="0" w:space="0" w:color="auto"/>
        <w:left w:val="none" w:sz="0" w:space="0" w:color="auto"/>
        <w:bottom w:val="none" w:sz="0" w:space="0" w:color="auto"/>
        <w:right w:val="none" w:sz="0" w:space="0" w:color="auto"/>
      </w:divBdr>
    </w:div>
    <w:div w:id="1078555031">
      <w:bodyDiv w:val="1"/>
      <w:marLeft w:val="0"/>
      <w:marRight w:val="0"/>
      <w:marTop w:val="0"/>
      <w:marBottom w:val="0"/>
      <w:divBdr>
        <w:top w:val="none" w:sz="0" w:space="0" w:color="auto"/>
        <w:left w:val="none" w:sz="0" w:space="0" w:color="auto"/>
        <w:bottom w:val="none" w:sz="0" w:space="0" w:color="auto"/>
        <w:right w:val="none" w:sz="0" w:space="0" w:color="auto"/>
      </w:divBdr>
    </w:div>
    <w:div w:id="1079408102">
      <w:bodyDiv w:val="1"/>
      <w:marLeft w:val="0"/>
      <w:marRight w:val="0"/>
      <w:marTop w:val="0"/>
      <w:marBottom w:val="0"/>
      <w:divBdr>
        <w:top w:val="none" w:sz="0" w:space="0" w:color="auto"/>
        <w:left w:val="none" w:sz="0" w:space="0" w:color="auto"/>
        <w:bottom w:val="none" w:sz="0" w:space="0" w:color="auto"/>
        <w:right w:val="none" w:sz="0" w:space="0" w:color="auto"/>
      </w:divBdr>
    </w:div>
    <w:div w:id="1080634644">
      <w:bodyDiv w:val="1"/>
      <w:marLeft w:val="0"/>
      <w:marRight w:val="0"/>
      <w:marTop w:val="0"/>
      <w:marBottom w:val="0"/>
      <w:divBdr>
        <w:top w:val="none" w:sz="0" w:space="0" w:color="auto"/>
        <w:left w:val="none" w:sz="0" w:space="0" w:color="auto"/>
        <w:bottom w:val="none" w:sz="0" w:space="0" w:color="auto"/>
        <w:right w:val="none" w:sz="0" w:space="0" w:color="auto"/>
      </w:divBdr>
    </w:div>
    <w:div w:id="1080639891">
      <w:bodyDiv w:val="1"/>
      <w:marLeft w:val="0"/>
      <w:marRight w:val="0"/>
      <w:marTop w:val="0"/>
      <w:marBottom w:val="0"/>
      <w:divBdr>
        <w:top w:val="none" w:sz="0" w:space="0" w:color="auto"/>
        <w:left w:val="none" w:sz="0" w:space="0" w:color="auto"/>
        <w:bottom w:val="none" w:sz="0" w:space="0" w:color="auto"/>
        <w:right w:val="none" w:sz="0" w:space="0" w:color="auto"/>
      </w:divBdr>
    </w:div>
    <w:div w:id="1081176338">
      <w:bodyDiv w:val="1"/>
      <w:marLeft w:val="0"/>
      <w:marRight w:val="0"/>
      <w:marTop w:val="0"/>
      <w:marBottom w:val="0"/>
      <w:divBdr>
        <w:top w:val="none" w:sz="0" w:space="0" w:color="auto"/>
        <w:left w:val="none" w:sz="0" w:space="0" w:color="auto"/>
        <w:bottom w:val="none" w:sz="0" w:space="0" w:color="auto"/>
        <w:right w:val="none" w:sz="0" w:space="0" w:color="auto"/>
      </w:divBdr>
    </w:div>
    <w:div w:id="1081298473">
      <w:bodyDiv w:val="1"/>
      <w:marLeft w:val="0"/>
      <w:marRight w:val="0"/>
      <w:marTop w:val="0"/>
      <w:marBottom w:val="0"/>
      <w:divBdr>
        <w:top w:val="none" w:sz="0" w:space="0" w:color="auto"/>
        <w:left w:val="none" w:sz="0" w:space="0" w:color="auto"/>
        <w:bottom w:val="none" w:sz="0" w:space="0" w:color="auto"/>
        <w:right w:val="none" w:sz="0" w:space="0" w:color="auto"/>
      </w:divBdr>
    </w:div>
    <w:div w:id="1085147057">
      <w:bodyDiv w:val="1"/>
      <w:marLeft w:val="0"/>
      <w:marRight w:val="0"/>
      <w:marTop w:val="0"/>
      <w:marBottom w:val="0"/>
      <w:divBdr>
        <w:top w:val="none" w:sz="0" w:space="0" w:color="auto"/>
        <w:left w:val="none" w:sz="0" w:space="0" w:color="auto"/>
        <w:bottom w:val="none" w:sz="0" w:space="0" w:color="auto"/>
        <w:right w:val="none" w:sz="0" w:space="0" w:color="auto"/>
      </w:divBdr>
    </w:div>
    <w:div w:id="1085959142">
      <w:bodyDiv w:val="1"/>
      <w:marLeft w:val="0"/>
      <w:marRight w:val="0"/>
      <w:marTop w:val="0"/>
      <w:marBottom w:val="0"/>
      <w:divBdr>
        <w:top w:val="none" w:sz="0" w:space="0" w:color="auto"/>
        <w:left w:val="none" w:sz="0" w:space="0" w:color="auto"/>
        <w:bottom w:val="none" w:sz="0" w:space="0" w:color="auto"/>
        <w:right w:val="none" w:sz="0" w:space="0" w:color="auto"/>
      </w:divBdr>
    </w:div>
    <w:div w:id="1086609596">
      <w:bodyDiv w:val="1"/>
      <w:marLeft w:val="0"/>
      <w:marRight w:val="0"/>
      <w:marTop w:val="0"/>
      <w:marBottom w:val="0"/>
      <w:divBdr>
        <w:top w:val="none" w:sz="0" w:space="0" w:color="auto"/>
        <w:left w:val="none" w:sz="0" w:space="0" w:color="auto"/>
        <w:bottom w:val="none" w:sz="0" w:space="0" w:color="auto"/>
        <w:right w:val="none" w:sz="0" w:space="0" w:color="auto"/>
      </w:divBdr>
    </w:div>
    <w:div w:id="1092433249">
      <w:bodyDiv w:val="1"/>
      <w:marLeft w:val="0"/>
      <w:marRight w:val="0"/>
      <w:marTop w:val="0"/>
      <w:marBottom w:val="0"/>
      <w:divBdr>
        <w:top w:val="none" w:sz="0" w:space="0" w:color="auto"/>
        <w:left w:val="none" w:sz="0" w:space="0" w:color="auto"/>
        <w:bottom w:val="none" w:sz="0" w:space="0" w:color="auto"/>
        <w:right w:val="none" w:sz="0" w:space="0" w:color="auto"/>
      </w:divBdr>
    </w:div>
    <w:div w:id="1092435818">
      <w:bodyDiv w:val="1"/>
      <w:marLeft w:val="0"/>
      <w:marRight w:val="0"/>
      <w:marTop w:val="0"/>
      <w:marBottom w:val="0"/>
      <w:divBdr>
        <w:top w:val="none" w:sz="0" w:space="0" w:color="auto"/>
        <w:left w:val="none" w:sz="0" w:space="0" w:color="auto"/>
        <w:bottom w:val="none" w:sz="0" w:space="0" w:color="auto"/>
        <w:right w:val="none" w:sz="0" w:space="0" w:color="auto"/>
      </w:divBdr>
    </w:div>
    <w:div w:id="1093282670">
      <w:bodyDiv w:val="1"/>
      <w:marLeft w:val="0"/>
      <w:marRight w:val="0"/>
      <w:marTop w:val="0"/>
      <w:marBottom w:val="0"/>
      <w:divBdr>
        <w:top w:val="none" w:sz="0" w:space="0" w:color="auto"/>
        <w:left w:val="none" w:sz="0" w:space="0" w:color="auto"/>
        <w:bottom w:val="none" w:sz="0" w:space="0" w:color="auto"/>
        <w:right w:val="none" w:sz="0" w:space="0" w:color="auto"/>
      </w:divBdr>
    </w:div>
    <w:div w:id="1093670380">
      <w:bodyDiv w:val="1"/>
      <w:marLeft w:val="0"/>
      <w:marRight w:val="0"/>
      <w:marTop w:val="0"/>
      <w:marBottom w:val="0"/>
      <w:divBdr>
        <w:top w:val="none" w:sz="0" w:space="0" w:color="auto"/>
        <w:left w:val="none" w:sz="0" w:space="0" w:color="auto"/>
        <w:bottom w:val="none" w:sz="0" w:space="0" w:color="auto"/>
        <w:right w:val="none" w:sz="0" w:space="0" w:color="auto"/>
      </w:divBdr>
    </w:div>
    <w:div w:id="1095859294">
      <w:bodyDiv w:val="1"/>
      <w:marLeft w:val="0"/>
      <w:marRight w:val="0"/>
      <w:marTop w:val="0"/>
      <w:marBottom w:val="0"/>
      <w:divBdr>
        <w:top w:val="none" w:sz="0" w:space="0" w:color="auto"/>
        <w:left w:val="none" w:sz="0" w:space="0" w:color="auto"/>
        <w:bottom w:val="none" w:sz="0" w:space="0" w:color="auto"/>
        <w:right w:val="none" w:sz="0" w:space="0" w:color="auto"/>
      </w:divBdr>
      <w:divsChild>
        <w:div w:id="91634067">
          <w:marLeft w:val="480"/>
          <w:marRight w:val="0"/>
          <w:marTop w:val="0"/>
          <w:marBottom w:val="0"/>
          <w:divBdr>
            <w:top w:val="none" w:sz="0" w:space="0" w:color="auto"/>
            <w:left w:val="none" w:sz="0" w:space="0" w:color="auto"/>
            <w:bottom w:val="none" w:sz="0" w:space="0" w:color="auto"/>
            <w:right w:val="none" w:sz="0" w:space="0" w:color="auto"/>
          </w:divBdr>
        </w:div>
        <w:div w:id="1340424071">
          <w:marLeft w:val="480"/>
          <w:marRight w:val="0"/>
          <w:marTop w:val="0"/>
          <w:marBottom w:val="0"/>
          <w:divBdr>
            <w:top w:val="none" w:sz="0" w:space="0" w:color="auto"/>
            <w:left w:val="none" w:sz="0" w:space="0" w:color="auto"/>
            <w:bottom w:val="none" w:sz="0" w:space="0" w:color="auto"/>
            <w:right w:val="none" w:sz="0" w:space="0" w:color="auto"/>
          </w:divBdr>
        </w:div>
        <w:div w:id="1013343330">
          <w:marLeft w:val="480"/>
          <w:marRight w:val="0"/>
          <w:marTop w:val="0"/>
          <w:marBottom w:val="0"/>
          <w:divBdr>
            <w:top w:val="none" w:sz="0" w:space="0" w:color="auto"/>
            <w:left w:val="none" w:sz="0" w:space="0" w:color="auto"/>
            <w:bottom w:val="none" w:sz="0" w:space="0" w:color="auto"/>
            <w:right w:val="none" w:sz="0" w:space="0" w:color="auto"/>
          </w:divBdr>
        </w:div>
        <w:div w:id="478112408">
          <w:marLeft w:val="480"/>
          <w:marRight w:val="0"/>
          <w:marTop w:val="0"/>
          <w:marBottom w:val="0"/>
          <w:divBdr>
            <w:top w:val="none" w:sz="0" w:space="0" w:color="auto"/>
            <w:left w:val="none" w:sz="0" w:space="0" w:color="auto"/>
            <w:bottom w:val="none" w:sz="0" w:space="0" w:color="auto"/>
            <w:right w:val="none" w:sz="0" w:space="0" w:color="auto"/>
          </w:divBdr>
        </w:div>
        <w:div w:id="20131564">
          <w:marLeft w:val="480"/>
          <w:marRight w:val="0"/>
          <w:marTop w:val="0"/>
          <w:marBottom w:val="0"/>
          <w:divBdr>
            <w:top w:val="none" w:sz="0" w:space="0" w:color="auto"/>
            <w:left w:val="none" w:sz="0" w:space="0" w:color="auto"/>
            <w:bottom w:val="none" w:sz="0" w:space="0" w:color="auto"/>
            <w:right w:val="none" w:sz="0" w:space="0" w:color="auto"/>
          </w:divBdr>
        </w:div>
        <w:div w:id="425347982">
          <w:marLeft w:val="480"/>
          <w:marRight w:val="0"/>
          <w:marTop w:val="0"/>
          <w:marBottom w:val="0"/>
          <w:divBdr>
            <w:top w:val="none" w:sz="0" w:space="0" w:color="auto"/>
            <w:left w:val="none" w:sz="0" w:space="0" w:color="auto"/>
            <w:bottom w:val="none" w:sz="0" w:space="0" w:color="auto"/>
            <w:right w:val="none" w:sz="0" w:space="0" w:color="auto"/>
          </w:divBdr>
        </w:div>
        <w:div w:id="521238595">
          <w:marLeft w:val="480"/>
          <w:marRight w:val="0"/>
          <w:marTop w:val="0"/>
          <w:marBottom w:val="0"/>
          <w:divBdr>
            <w:top w:val="none" w:sz="0" w:space="0" w:color="auto"/>
            <w:left w:val="none" w:sz="0" w:space="0" w:color="auto"/>
            <w:bottom w:val="none" w:sz="0" w:space="0" w:color="auto"/>
            <w:right w:val="none" w:sz="0" w:space="0" w:color="auto"/>
          </w:divBdr>
        </w:div>
        <w:div w:id="1431242972">
          <w:marLeft w:val="480"/>
          <w:marRight w:val="0"/>
          <w:marTop w:val="0"/>
          <w:marBottom w:val="0"/>
          <w:divBdr>
            <w:top w:val="none" w:sz="0" w:space="0" w:color="auto"/>
            <w:left w:val="none" w:sz="0" w:space="0" w:color="auto"/>
            <w:bottom w:val="none" w:sz="0" w:space="0" w:color="auto"/>
            <w:right w:val="none" w:sz="0" w:space="0" w:color="auto"/>
          </w:divBdr>
        </w:div>
        <w:div w:id="1683045990">
          <w:marLeft w:val="480"/>
          <w:marRight w:val="0"/>
          <w:marTop w:val="0"/>
          <w:marBottom w:val="0"/>
          <w:divBdr>
            <w:top w:val="none" w:sz="0" w:space="0" w:color="auto"/>
            <w:left w:val="none" w:sz="0" w:space="0" w:color="auto"/>
            <w:bottom w:val="none" w:sz="0" w:space="0" w:color="auto"/>
            <w:right w:val="none" w:sz="0" w:space="0" w:color="auto"/>
          </w:divBdr>
        </w:div>
        <w:div w:id="1802380416">
          <w:marLeft w:val="480"/>
          <w:marRight w:val="0"/>
          <w:marTop w:val="0"/>
          <w:marBottom w:val="0"/>
          <w:divBdr>
            <w:top w:val="none" w:sz="0" w:space="0" w:color="auto"/>
            <w:left w:val="none" w:sz="0" w:space="0" w:color="auto"/>
            <w:bottom w:val="none" w:sz="0" w:space="0" w:color="auto"/>
            <w:right w:val="none" w:sz="0" w:space="0" w:color="auto"/>
          </w:divBdr>
        </w:div>
        <w:div w:id="1430394456">
          <w:marLeft w:val="480"/>
          <w:marRight w:val="0"/>
          <w:marTop w:val="0"/>
          <w:marBottom w:val="0"/>
          <w:divBdr>
            <w:top w:val="none" w:sz="0" w:space="0" w:color="auto"/>
            <w:left w:val="none" w:sz="0" w:space="0" w:color="auto"/>
            <w:bottom w:val="none" w:sz="0" w:space="0" w:color="auto"/>
            <w:right w:val="none" w:sz="0" w:space="0" w:color="auto"/>
          </w:divBdr>
        </w:div>
        <w:div w:id="875703200">
          <w:marLeft w:val="480"/>
          <w:marRight w:val="0"/>
          <w:marTop w:val="0"/>
          <w:marBottom w:val="0"/>
          <w:divBdr>
            <w:top w:val="none" w:sz="0" w:space="0" w:color="auto"/>
            <w:left w:val="none" w:sz="0" w:space="0" w:color="auto"/>
            <w:bottom w:val="none" w:sz="0" w:space="0" w:color="auto"/>
            <w:right w:val="none" w:sz="0" w:space="0" w:color="auto"/>
          </w:divBdr>
        </w:div>
        <w:div w:id="589512436">
          <w:marLeft w:val="480"/>
          <w:marRight w:val="0"/>
          <w:marTop w:val="0"/>
          <w:marBottom w:val="0"/>
          <w:divBdr>
            <w:top w:val="none" w:sz="0" w:space="0" w:color="auto"/>
            <w:left w:val="none" w:sz="0" w:space="0" w:color="auto"/>
            <w:bottom w:val="none" w:sz="0" w:space="0" w:color="auto"/>
            <w:right w:val="none" w:sz="0" w:space="0" w:color="auto"/>
          </w:divBdr>
        </w:div>
        <w:div w:id="721948234">
          <w:marLeft w:val="480"/>
          <w:marRight w:val="0"/>
          <w:marTop w:val="0"/>
          <w:marBottom w:val="0"/>
          <w:divBdr>
            <w:top w:val="none" w:sz="0" w:space="0" w:color="auto"/>
            <w:left w:val="none" w:sz="0" w:space="0" w:color="auto"/>
            <w:bottom w:val="none" w:sz="0" w:space="0" w:color="auto"/>
            <w:right w:val="none" w:sz="0" w:space="0" w:color="auto"/>
          </w:divBdr>
        </w:div>
        <w:div w:id="682515378">
          <w:marLeft w:val="480"/>
          <w:marRight w:val="0"/>
          <w:marTop w:val="0"/>
          <w:marBottom w:val="0"/>
          <w:divBdr>
            <w:top w:val="none" w:sz="0" w:space="0" w:color="auto"/>
            <w:left w:val="none" w:sz="0" w:space="0" w:color="auto"/>
            <w:bottom w:val="none" w:sz="0" w:space="0" w:color="auto"/>
            <w:right w:val="none" w:sz="0" w:space="0" w:color="auto"/>
          </w:divBdr>
        </w:div>
        <w:div w:id="1851984853">
          <w:marLeft w:val="480"/>
          <w:marRight w:val="0"/>
          <w:marTop w:val="0"/>
          <w:marBottom w:val="0"/>
          <w:divBdr>
            <w:top w:val="none" w:sz="0" w:space="0" w:color="auto"/>
            <w:left w:val="none" w:sz="0" w:space="0" w:color="auto"/>
            <w:bottom w:val="none" w:sz="0" w:space="0" w:color="auto"/>
            <w:right w:val="none" w:sz="0" w:space="0" w:color="auto"/>
          </w:divBdr>
        </w:div>
        <w:div w:id="1707557145">
          <w:marLeft w:val="480"/>
          <w:marRight w:val="0"/>
          <w:marTop w:val="0"/>
          <w:marBottom w:val="0"/>
          <w:divBdr>
            <w:top w:val="none" w:sz="0" w:space="0" w:color="auto"/>
            <w:left w:val="none" w:sz="0" w:space="0" w:color="auto"/>
            <w:bottom w:val="none" w:sz="0" w:space="0" w:color="auto"/>
            <w:right w:val="none" w:sz="0" w:space="0" w:color="auto"/>
          </w:divBdr>
        </w:div>
        <w:div w:id="37433016">
          <w:marLeft w:val="480"/>
          <w:marRight w:val="0"/>
          <w:marTop w:val="0"/>
          <w:marBottom w:val="0"/>
          <w:divBdr>
            <w:top w:val="none" w:sz="0" w:space="0" w:color="auto"/>
            <w:left w:val="none" w:sz="0" w:space="0" w:color="auto"/>
            <w:bottom w:val="none" w:sz="0" w:space="0" w:color="auto"/>
            <w:right w:val="none" w:sz="0" w:space="0" w:color="auto"/>
          </w:divBdr>
        </w:div>
        <w:div w:id="1810852798">
          <w:marLeft w:val="480"/>
          <w:marRight w:val="0"/>
          <w:marTop w:val="0"/>
          <w:marBottom w:val="0"/>
          <w:divBdr>
            <w:top w:val="none" w:sz="0" w:space="0" w:color="auto"/>
            <w:left w:val="none" w:sz="0" w:space="0" w:color="auto"/>
            <w:bottom w:val="none" w:sz="0" w:space="0" w:color="auto"/>
            <w:right w:val="none" w:sz="0" w:space="0" w:color="auto"/>
          </w:divBdr>
        </w:div>
        <w:div w:id="2011442153">
          <w:marLeft w:val="480"/>
          <w:marRight w:val="0"/>
          <w:marTop w:val="0"/>
          <w:marBottom w:val="0"/>
          <w:divBdr>
            <w:top w:val="none" w:sz="0" w:space="0" w:color="auto"/>
            <w:left w:val="none" w:sz="0" w:space="0" w:color="auto"/>
            <w:bottom w:val="none" w:sz="0" w:space="0" w:color="auto"/>
            <w:right w:val="none" w:sz="0" w:space="0" w:color="auto"/>
          </w:divBdr>
        </w:div>
        <w:div w:id="792555989">
          <w:marLeft w:val="480"/>
          <w:marRight w:val="0"/>
          <w:marTop w:val="0"/>
          <w:marBottom w:val="0"/>
          <w:divBdr>
            <w:top w:val="none" w:sz="0" w:space="0" w:color="auto"/>
            <w:left w:val="none" w:sz="0" w:space="0" w:color="auto"/>
            <w:bottom w:val="none" w:sz="0" w:space="0" w:color="auto"/>
            <w:right w:val="none" w:sz="0" w:space="0" w:color="auto"/>
          </w:divBdr>
        </w:div>
        <w:div w:id="634070774">
          <w:marLeft w:val="480"/>
          <w:marRight w:val="0"/>
          <w:marTop w:val="0"/>
          <w:marBottom w:val="0"/>
          <w:divBdr>
            <w:top w:val="none" w:sz="0" w:space="0" w:color="auto"/>
            <w:left w:val="none" w:sz="0" w:space="0" w:color="auto"/>
            <w:bottom w:val="none" w:sz="0" w:space="0" w:color="auto"/>
            <w:right w:val="none" w:sz="0" w:space="0" w:color="auto"/>
          </w:divBdr>
        </w:div>
        <w:div w:id="1237546850">
          <w:marLeft w:val="480"/>
          <w:marRight w:val="0"/>
          <w:marTop w:val="0"/>
          <w:marBottom w:val="0"/>
          <w:divBdr>
            <w:top w:val="none" w:sz="0" w:space="0" w:color="auto"/>
            <w:left w:val="none" w:sz="0" w:space="0" w:color="auto"/>
            <w:bottom w:val="none" w:sz="0" w:space="0" w:color="auto"/>
            <w:right w:val="none" w:sz="0" w:space="0" w:color="auto"/>
          </w:divBdr>
        </w:div>
        <w:div w:id="361247168">
          <w:marLeft w:val="480"/>
          <w:marRight w:val="0"/>
          <w:marTop w:val="0"/>
          <w:marBottom w:val="0"/>
          <w:divBdr>
            <w:top w:val="none" w:sz="0" w:space="0" w:color="auto"/>
            <w:left w:val="none" w:sz="0" w:space="0" w:color="auto"/>
            <w:bottom w:val="none" w:sz="0" w:space="0" w:color="auto"/>
            <w:right w:val="none" w:sz="0" w:space="0" w:color="auto"/>
          </w:divBdr>
        </w:div>
        <w:div w:id="706564533">
          <w:marLeft w:val="480"/>
          <w:marRight w:val="0"/>
          <w:marTop w:val="0"/>
          <w:marBottom w:val="0"/>
          <w:divBdr>
            <w:top w:val="none" w:sz="0" w:space="0" w:color="auto"/>
            <w:left w:val="none" w:sz="0" w:space="0" w:color="auto"/>
            <w:bottom w:val="none" w:sz="0" w:space="0" w:color="auto"/>
            <w:right w:val="none" w:sz="0" w:space="0" w:color="auto"/>
          </w:divBdr>
        </w:div>
        <w:div w:id="546991011">
          <w:marLeft w:val="480"/>
          <w:marRight w:val="0"/>
          <w:marTop w:val="0"/>
          <w:marBottom w:val="0"/>
          <w:divBdr>
            <w:top w:val="none" w:sz="0" w:space="0" w:color="auto"/>
            <w:left w:val="none" w:sz="0" w:space="0" w:color="auto"/>
            <w:bottom w:val="none" w:sz="0" w:space="0" w:color="auto"/>
            <w:right w:val="none" w:sz="0" w:space="0" w:color="auto"/>
          </w:divBdr>
        </w:div>
        <w:div w:id="1690377588">
          <w:marLeft w:val="480"/>
          <w:marRight w:val="0"/>
          <w:marTop w:val="0"/>
          <w:marBottom w:val="0"/>
          <w:divBdr>
            <w:top w:val="none" w:sz="0" w:space="0" w:color="auto"/>
            <w:left w:val="none" w:sz="0" w:space="0" w:color="auto"/>
            <w:bottom w:val="none" w:sz="0" w:space="0" w:color="auto"/>
            <w:right w:val="none" w:sz="0" w:space="0" w:color="auto"/>
          </w:divBdr>
        </w:div>
        <w:div w:id="149566632">
          <w:marLeft w:val="480"/>
          <w:marRight w:val="0"/>
          <w:marTop w:val="0"/>
          <w:marBottom w:val="0"/>
          <w:divBdr>
            <w:top w:val="none" w:sz="0" w:space="0" w:color="auto"/>
            <w:left w:val="none" w:sz="0" w:space="0" w:color="auto"/>
            <w:bottom w:val="none" w:sz="0" w:space="0" w:color="auto"/>
            <w:right w:val="none" w:sz="0" w:space="0" w:color="auto"/>
          </w:divBdr>
        </w:div>
        <w:div w:id="902062456">
          <w:marLeft w:val="480"/>
          <w:marRight w:val="0"/>
          <w:marTop w:val="0"/>
          <w:marBottom w:val="0"/>
          <w:divBdr>
            <w:top w:val="none" w:sz="0" w:space="0" w:color="auto"/>
            <w:left w:val="none" w:sz="0" w:space="0" w:color="auto"/>
            <w:bottom w:val="none" w:sz="0" w:space="0" w:color="auto"/>
            <w:right w:val="none" w:sz="0" w:space="0" w:color="auto"/>
          </w:divBdr>
        </w:div>
        <w:div w:id="1420100947">
          <w:marLeft w:val="480"/>
          <w:marRight w:val="0"/>
          <w:marTop w:val="0"/>
          <w:marBottom w:val="0"/>
          <w:divBdr>
            <w:top w:val="none" w:sz="0" w:space="0" w:color="auto"/>
            <w:left w:val="none" w:sz="0" w:space="0" w:color="auto"/>
            <w:bottom w:val="none" w:sz="0" w:space="0" w:color="auto"/>
            <w:right w:val="none" w:sz="0" w:space="0" w:color="auto"/>
          </w:divBdr>
        </w:div>
        <w:div w:id="1153374344">
          <w:marLeft w:val="480"/>
          <w:marRight w:val="0"/>
          <w:marTop w:val="0"/>
          <w:marBottom w:val="0"/>
          <w:divBdr>
            <w:top w:val="none" w:sz="0" w:space="0" w:color="auto"/>
            <w:left w:val="none" w:sz="0" w:space="0" w:color="auto"/>
            <w:bottom w:val="none" w:sz="0" w:space="0" w:color="auto"/>
            <w:right w:val="none" w:sz="0" w:space="0" w:color="auto"/>
          </w:divBdr>
        </w:div>
        <w:div w:id="684333765">
          <w:marLeft w:val="480"/>
          <w:marRight w:val="0"/>
          <w:marTop w:val="0"/>
          <w:marBottom w:val="0"/>
          <w:divBdr>
            <w:top w:val="none" w:sz="0" w:space="0" w:color="auto"/>
            <w:left w:val="none" w:sz="0" w:space="0" w:color="auto"/>
            <w:bottom w:val="none" w:sz="0" w:space="0" w:color="auto"/>
            <w:right w:val="none" w:sz="0" w:space="0" w:color="auto"/>
          </w:divBdr>
        </w:div>
        <w:div w:id="325981945">
          <w:marLeft w:val="480"/>
          <w:marRight w:val="0"/>
          <w:marTop w:val="0"/>
          <w:marBottom w:val="0"/>
          <w:divBdr>
            <w:top w:val="none" w:sz="0" w:space="0" w:color="auto"/>
            <w:left w:val="none" w:sz="0" w:space="0" w:color="auto"/>
            <w:bottom w:val="none" w:sz="0" w:space="0" w:color="auto"/>
            <w:right w:val="none" w:sz="0" w:space="0" w:color="auto"/>
          </w:divBdr>
        </w:div>
        <w:div w:id="1356813277">
          <w:marLeft w:val="480"/>
          <w:marRight w:val="0"/>
          <w:marTop w:val="0"/>
          <w:marBottom w:val="0"/>
          <w:divBdr>
            <w:top w:val="none" w:sz="0" w:space="0" w:color="auto"/>
            <w:left w:val="none" w:sz="0" w:space="0" w:color="auto"/>
            <w:bottom w:val="none" w:sz="0" w:space="0" w:color="auto"/>
            <w:right w:val="none" w:sz="0" w:space="0" w:color="auto"/>
          </w:divBdr>
        </w:div>
        <w:div w:id="1815632958">
          <w:marLeft w:val="480"/>
          <w:marRight w:val="0"/>
          <w:marTop w:val="0"/>
          <w:marBottom w:val="0"/>
          <w:divBdr>
            <w:top w:val="none" w:sz="0" w:space="0" w:color="auto"/>
            <w:left w:val="none" w:sz="0" w:space="0" w:color="auto"/>
            <w:bottom w:val="none" w:sz="0" w:space="0" w:color="auto"/>
            <w:right w:val="none" w:sz="0" w:space="0" w:color="auto"/>
          </w:divBdr>
        </w:div>
        <w:div w:id="1389303517">
          <w:marLeft w:val="480"/>
          <w:marRight w:val="0"/>
          <w:marTop w:val="0"/>
          <w:marBottom w:val="0"/>
          <w:divBdr>
            <w:top w:val="none" w:sz="0" w:space="0" w:color="auto"/>
            <w:left w:val="none" w:sz="0" w:space="0" w:color="auto"/>
            <w:bottom w:val="none" w:sz="0" w:space="0" w:color="auto"/>
            <w:right w:val="none" w:sz="0" w:space="0" w:color="auto"/>
          </w:divBdr>
        </w:div>
        <w:div w:id="407851441">
          <w:marLeft w:val="480"/>
          <w:marRight w:val="0"/>
          <w:marTop w:val="0"/>
          <w:marBottom w:val="0"/>
          <w:divBdr>
            <w:top w:val="none" w:sz="0" w:space="0" w:color="auto"/>
            <w:left w:val="none" w:sz="0" w:space="0" w:color="auto"/>
            <w:bottom w:val="none" w:sz="0" w:space="0" w:color="auto"/>
            <w:right w:val="none" w:sz="0" w:space="0" w:color="auto"/>
          </w:divBdr>
        </w:div>
        <w:div w:id="335153528">
          <w:marLeft w:val="480"/>
          <w:marRight w:val="0"/>
          <w:marTop w:val="0"/>
          <w:marBottom w:val="0"/>
          <w:divBdr>
            <w:top w:val="none" w:sz="0" w:space="0" w:color="auto"/>
            <w:left w:val="none" w:sz="0" w:space="0" w:color="auto"/>
            <w:bottom w:val="none" w:sz="0" w:space="0" w:color="auto"/>
            <w:right w:val="none" w:sz="0" w:space="0" w:color="auto"/>
          </w:divBdr>
        </w:div>
        <w:div w:id="1494296169">
          <w:marLeft w:val="480"/>
          <w:marRight w:val="0"/>
          <w:marTop w:val="0"/>
          <w:marBottom w:val="0"/>
          <w:divBdr>
            <w:top w:val="none" w:sz="0" w:space="0" w:color="auto"/>
            <w:left w:val="none" w:sz="0" w:space="0" w:color="auto"/>
            <w:bottom w:val="none" w:sz="0" w:space="0" w:color="auto"/>
            <w:right w:val="none" w:sz="0" w:space="0" w:color="auto"/>
          </w:divBdr>
        </w:div>
        <w:div w:id="702444751">
          <w:marLeft w:val="480"/>
          <w:marRight w:val="0"/>
          <w:marTop w:val="0"/>
          <w:marBottom w:val="0"/>
          <w:divBdr>
            <w:top w:val="none" w:sz="0" w:space="0" w:color="auto"/>
            <w:left w:val="none" w:sz="0" w:space="0" w:color="auto"/>
            <w:bottom w:val="none" w:sz="0" w:space="0" w:color="auto"/>
            <w:right w:val="none" w:sz="0" w:space="0" w:color="auto"/>
          </w:divBdr>
        </w:div>
        <w:div w:id="1246718728">
          <w:marLeft w:val="480"/>
          <w:marRight w:val="0"/>
          <w:marTop w:val="0"/>
          <w:marBottom w:val="0"/>
          <w:divBdr>
            <w:top w:val="none" w:sz="0" w:space="0" w:color="auto"/>
            <w:left w:val="none" w:sz="0" w:space="0" w:color="auto"/>
            <w:bottom w:val="none" w:sz="0" w:space="0" w:color="auto"/>
            <w:right w:val="none" w:sz="0" w:space="0" w:color="auto"/>
          </w:divBdr>
        </w:div>
        <w:div w:id="945314158">
          <w:marLeft w:val="480"/>
          <w:marRight w:val="0"/>
          <w:marTop w:val="0"/>
          <w:marBottom w:val="0"/>
          <w:divBdr>
            <w:top w:val="none" w:sz="0" w:space="0" w:color="auto"/>
            <w:left w:val="none" w:sz="0" w:space="0" w:color="auto"/>
            <w:bottom w:val="none" w:sz="0" w:space="0" w:color="auto"/>
            <w:right w:val="none" w:sz="0" w:space="0" w:color="auto"/>
          </w:divBdr>
        </w:div>
        <w:div w:id="1659923162">
          <w:marLeft w:val="480"/>
          <w:marRight w:val="0"/>
          <w:marTop w:val="0"/>
          <w:marBottom w:val="0"/>
          <w:divBdr>
            <w:top w:val="none" w:sz="0" w:space="0" w:color="auto"/>
            <w:left w:val="none" w:sz="0" w:space="0" w:color="auto"/>
            <w:bottom w:val="none" w:sz="0" w:space="0" w:color="auto"/>
            <w:right w:val="none" w:sz="0" w:space="0" w:color="auto"/>
          </w:divBdr>
        </w:div>
        <w:div w:id="1152864346">
          <w:marLeft w:val="480"/>
          <w:marRight w:val="0"/>
          <w:marTop w:val="0"/>
          <w:marBottom w:val="0"/>
          <w:divBdr>
            <w:top w:val="none" w:sz="0" w:space="0" w:color="auto"/>
            <w:left w:val="none" w:sz="0" w:space="0" w:color="auto"/>
            <w:bottom w:val="none" w:sz="0" w:space="0" w:color="auto"/>
            <w:right w:val="none" w:sz="0" w:space="0" w:color="auto"/>
          </w:divBdr>
        </w:div>
        <w:div w:id="892619641">
          <w:marLeft w:val="480"/>
          <w:marRight w:val="0"/>
          <w:marTop w:val="0"/>
          <w:marBottom w:val="0"/>
          <w:divBdr>
            <w:top w:val="none" w:sz="0" w:space="0" w:color="auto"/>
            <w:left w:val="none" w:sz="0" w:space="0" w:color="auto"/>
            <w:bottom w:val="none" w:sz="0" w:space="0" w:color="auto"/>
            <w:right w:val="none" w:sz="0" w:space="0" w:color="auto"/>
          </w:divBdr>
        </w:div>
        <w:div w:id="2106490093">
          <w:marLeft w:val="480"/>
          <w:marRight w:val="0"/>
          <w:marTop w:val="0"/>
          <w:marBottom w:val="0"/>
          <w:divBdr>
            <w:top w:val="none" w:sz="0" w:space="0" w:color="auto"/>
            <w:left w:val="none" w:sz="0" w:space="0" w:color="auto"/>
            <w:bottom w:val="none" w:sz="0" w:space="0" w:color="auto"/>
            <w:right w:val="none" w:sz="0" w:space="0" w:color="auto"/>
          </w:divBdr>
        </w:div>
        <w:div w:id="1223365613">
          <w:marLeft w:val="480"/>
          <w:marRight w:val="0"/>
          <w:marTop w:val="0"/>
          <w:marBottom w:val="0"/>
          <w:divBdr>
            <w:top w:val="none" w:sz="0" w:space="0" w:color="auto"/>
            <w:left w:val="none" w:sz="0" w:space="0" w:color="auto"/>
            <w:bottom w:val="none" w:sz="0" w:space="0" w:color="auto"/>
            <w:right w:val="none" w:sz="0" w:space="0" w:color="auto"/>
          </w:divBdr>
        </w:div>
        <w:div w:id="203175308">
          <w:marLeft w:val="480"/>
          <w:marRight w:val="0"/>
          <w:marTop w:val="0"/>
          <w:marBottom w:val="0"/>
          <w:divBdr>
            <w:top w:val="none" w:sz="0" w:space="0" w:color="auto"/>
            <w:left w:val="none" w:sz="0" w:space="0" w:color="auto"/>
            <w:bottom w:val="none" w:sz="0" w:space="0" w:color="auto"/>
            <w:right w:val="none" w:sz="0" w:space="0" w:color="auto"/>
          </w:divBdr>
        </w:div>
        <w:div w:id="1338730135">
          <w:marLeft w:val="480"/>
          <w:marRight w:val="0"/>
          <w:marTop w:val="0"/>
          <w:marBottom w:val="0"/>
          <w:divBdr>
            <w:top w:val="none" w:sz="0" w:space="0" w:color="auto"/>
            <w:left w:val="none" w:sz="0" w:space="0" w:color="auto"/>
            <w:bottom w:val="none" w:sz="0" w:space="0" w:color="auto"/>
            <w:right w:val="none" w:sz="0" w:space="0" w:color="auto"/>
          </w:divBdr>
        </w:div>
        <w:div w:id="1713571979">
          <w:marLeft w:val="480"/>
          <w:marRight w:val="0"/>
          <w:marTop w:val="0"/>
          <w:marBottom w:val="0"/>
          <w:divBdr>
            <w:top w:val="none" w:sz="0" w:space="0" w:color="auto"/>
            <w:left w:val="none" w:sz="0" w:space="0" w:color="auto"/>
            <w:bottom w:val="none" w:sz="0" w:space="0" w:color="auto"/>
            <w:right w:val="none" w:sz="0" w:space="0" w:color="auto"/>
          </w:divBdr>
        </w:div>
        <w:div w:id="1143812151">
          <w:marLeft w:val="480"/>
          <w:marRight w:val="0"/>
          <w:marTop w:val="0"/>
          <w:marBottom w:val="0"/>
          <w:divBdr>
            <w:top w:val="none" w:sz="0" w:space="0" w:color="auto"/>
            <w:left w:val="none" w:sz="0" w:space="0" w:color="auto"/>
            <w:bottom w:val="none" w:sz="0" w:space="0" w:color="auto"/>
            <w:right w:val="none" w:sz="0" w:space="0" w:color="auto"/>
          </w:divBdr>
        </w:div>
        <w:div w:id="1310289170">
          <w:marLeft w:val="480"/>
          <w:marRight w:val="0"/>
          <w:marTop w:val="0"/>
          <w:marBottom w:val="0"/>
          <w:divBdr>
            <w:top w:val="none" w:sz="0" w:space="0" w:color="auto"/>
            <w:left w:val="none" w:sz="0" w:space="0" w:color="auto"/>
            <w:bottom w:val="none" w:sz="0" w:space="0" w:color="auto"/>
            <w:right w:val="none" w:sz="0" w:space="0" w:color="auto"/>
          </w:divBdr>
        </w:div>
        <w:div w:id="1644115630">
          <w:marLeft w:val="480"/>
          <w:marRight w:val="0"/>
          <w:marTop w:val="0"/>
          <w:marBottom w:val="0"/>
          <w:divBdr>
            <w:top w:val="none" w:sz="0" w:space="0" w:color="auto"/>
            <w:left w:val="none" w:sz="0" w:space="0" w:color="auto"/>
            <w:bottom w:val="none" w:sz="0" w:space="0" w:color="auto"/>
            <w:right w:val="none" w:sz="0" w:space="0" w:color="auto"/>
          </w:divBdr>
        </w:div>
        <w:div w:id="1253053533">
          <w:marLeft w:val="480"/>
          <w:marRight w:val="0"/>
          <w:marTop w:val="0"/>
          <w:marBottom w:val="0"/>
          <w:divBdr>
            <w:top w:val="none" w:sz="0" w:space="0" w:color="auto"/>
            <w:left w:val="none" w:sz="0" w:space="0" w:color="auto"/>
            <w:bottom w:val="none" w:sz="0" w:space="0" w:color="auto"/>
            <w:right w:val="none" w:sz="0" w:space="0" w:color="auto"/>
          </w:divBdr>
        </w:div>
        <w:div w:id="1208420245">
          <w:marLeft w:val="480"/>
          <w:marRight w:val="0"/>
          <w:marTop w:val="0"/>
          <w:marBottom w:val="0"/>
          <w:divBdr>
            <w:top w:val="none" w:sz="0" w:space="0" w:color="auto"/>
            <w:left w:val="none" w:sz="0" w:space="0" w:color="auto"/>
            <w:bottom w:val="none" w:sz="0" w:space="0" w:color="auto"/>
            <w:right w:val="none" w:sz="0" w:space="0" w:color="auto"/>
          </w:divBdr>
        </w:div>
        <w:div w:id="1650012549">
          <w:marLeft w:val="480"/>
          <w:marRight w:val="0"/>
          <w:marTop w:val="0"/>
          <w:marBottom w:val="0"/>
          <w:divBdr>
            <w:top w:val="none" w:sz="0" w:space="0" w:color="auto"/>
            <w:left w:val="none" w:sz="0" w:space="0" w:color="auto"/>
            <w:bottom w:val="none" w:sz="0" w:space="0" w:color="auto"/>
            <w:right w:val="none" w:sz="0" w:space="0" w:color="auto"/>
          </w:divBdr>
        </w:div>
        <w:div w:id="1332828955">
          <w:marLeft w:val="480"/>
          <w:marRight w:val="0"/>
          <w:marTop w:val="0"/>
          <w:marBottom w:val="0"/>
          <w:divBdr>
            <w:top w:val="none" w:sz="0" w:space="0" w:color="auto"/>
            <w:left w:val="none" w:sz="0" w:space="0" w:color="auto"/>
            <w:bottom w:val="none" w:sz="0" w:space="0" w:color="auto"/>
            <w:right w:val="none" w:sz="0" w:space="0" w:color="auto"/>
          </w:divBdr>
        </w:div>
        <w:div w:id="792676056">
          <w:marLeft w:val="480"/>
          <w:marRight w:val="0"/>
          <w:marTop w:val="0"/>
          <w:marBottom w:val="0"/>
          <w:divBdr>
            <w:top w:val="none" w:sz="0" w:space="0" w:color="auto"/>
            <w:left w:val="none" w:sz="0" w:space="0" w:color="auto"/>
            <w:bottom w:val="none" w:sz="0" w:space="0" w:color="auto"/>
            <w:right w:val="none" w:sz="0" w:space="0" w:color="auto"/>
          </w:divBdr>
        </w:div>
        <w:div w:id="1770539002">
          <w:marLeft w:val="480"/>
          <w:marRight w:val="0"/>
          <w:marTop w:val="0"/>
          <w:marBottom w:val="0"/>
          <w:divBdr>
            <w:top w:val="none" w:sz="0" w:space="0" w:color="auto"/>
            <w:left w:val="none" w:sz="0" w:space="0" w:color="auto"/>
            <w:bottom w:val="none" w:sz="0" w:space="0" w:color="auto"/>
            <w:right w:val="none" w:sz="0" w:space="0" w:color="auto"/>
          </w:divBdr>
        </w:div>
        <w:div w:id="1472669470">
          <w:marLeft w:val="480"/>
          <w:marRight w:val="0"/>
          <w:marTop w:val="0"/>
          <w:marBottom w:val="0"/>
          <w:divBdr>
            <w:top w:val="none" w:sz="0" w:space="0" w:color="auto"/>
            <w:left w:val="none" w:sz="0" w:space="0" w:color="auto"/>
            <w:bottom w:val="none" w:sz="0" w:space="0" w:color="auto"/>
            <w:right w:val="none" w:sz="0" w:space="0" w:color="auto"/>
          </w:divBdr>
        </w:div>
        <w:div w:id="867986169">
          <w:marLeft w:val="480"/>
          <w:marRight w:val="0"/>
          <w:marTop w:val="0"/>
          <w:marBottom w:val="0"/>
          <w:divBdr>
            <w:top w:val="none" w:sz="0" w:space="0" w:color="auto"/>
            <w:left w:val="none" w:sz="0" w:space="0" w:color="auto"/>
            <w:bottom w:val="none" w:sz="0" w:space="0" w:color="auto"/>
            <w:right w:val="none" w:sz="0" w:space="0" w:color="auto"/>
          </w:divBdr>
        </w:div>
        <w:div w:id="1940990754">
          <w:marLeft w:val="480"/>
          <w:marRight w:val="0"/>
          <w:marTop w:val="0"/>
          <w:marBottom w:val="0"/>
          <w:divBdr>
            <w:top w:val="none" w:sz="0" w:space="0" w:color="auto"/>
            <w:left w:val="none" w:sz="0" w:space="0" w:color="auto"/>
            <w:bottom w:val="none" w:sz="0" w:space="0" w:color="auto"/>
            <w:right w:val="none" w:sz="0" w:space="0" w:color="auto"/>
          </w:divBdr>
        </w:div>
        <w:div w:id="1049958216">
          <w:marLeft w:val="480"/>
          <w:marRight w:val="0"/>
          <w:marTop w:val="0"/>
          <w:marBottom w:val="0"/>
          <w:divBdr>
            <w:top w:val="none" w:sz="0" w:space="0" w:color="auto"/>
            <w:left w:val="none" w:sz="0" w:space="0" w:color="auto"/>
            <w:bottom w:val="none" w:sz="0" w:space="0" w:color="auto"/>
            <w:right w:val="none" w:sz="0" w:space="0" w:color="auto"/>
          </w:divBdr>
        </w:div>
        <w:div w:id="613100434">
          <w:marLeft w:val="480"/>
          <w:marRight w:val="0"/>
          <w:marTop w:val="0"/>
          <w:marBottom w:val="0"/>
          <w:divBdr>
            <w:top w:val="none" w:sz="0" w:space="0" w:color="auto"/>
            <w:left w:val="none" w:sz="0" w:space="0" w:color="auto"/>
            <w:bottom w:val="none" w:sz="0" w:space="0" w:color="auto"/>
            <w:right w:val="none" w:sz="0" w:space="0" w:color="auto"/>
          </w:divBdr>
        </w:div>
        <w:div w:id="171994894">
          <w:marLeft w:val="480"/>
          <w:marRight w:val="0"/>
          <w:marTop w:val="0"/>
          <w:marBottom w:val="0"/>
          <w:divBdr>
            <w:top w:val="none" w:sz="0" w:space="0" w:color="auto"/>
            <w:left w:val="none" w:sz="0" w:space="0" w:color="auto"/>
            <w:bottom w:val="none" w:sz="0" w:space="0" w:color="auto"/>
            <w:right w:val="none" w:sz="0" w:space="0" w:color="auto"/>
          </w:divBdr>
        </w:div>
        <w:div w:id="232353707">
          <w:marLeft w:val="480"/>
          <w:marRight w:val="0"/>
          <w:marTop w:val="0"/>
          <w:marBottom w:val="0"/>
          <w:divBdr>
            <w:top w:val="none" w:sz="0" w:space="0" w:color="auto"/>
            <w:left w:val="none" w:sz="0" w:space="0" w:color="auto"/>
            <w:bottom w:val="none" w:sz="0" w:space="0" w:color="auto"/>
            <w:right w:val="none" w:sz="0" w:space="0" w:color="auto"/>
          </w:divBdr>
        </w:div>
        <w:div w:id="287979923">
          <w:marLeft w:val="480"/>
          <w:marRight w:val="0"/>
          <w:marTop w:val="0"/>
          <w:marBottom w:val="0"/>
          <w:divBdr>
            <w:top w:val="none" w:sz="0" w:space="0" w:color="auto"/>
            <w:left w:val="none" w:sz="0" w:space="0" w:color="auto"/>
            <w:bottom w:val="none" w:sz="0" w:space="0" w:color="auto"/>
            <w:right w:val="none" w:sz="0" w:space="0" w:color="auto"/>
          </w:divBdr>
        </w:div>
        <w:div w:id="1244416310">
          <w:marLeft w:val="480"/>
          <w:marRight w:val="0"/>
          <w:marTop w:val="0"/>
          <w:marBottom w:val="0"/>
          <w:divBdr>
            <w:top w:val="none" w:sz="0" w:space="0" w:color="auto"/>
            <w:left w:val="none" w:sz="0" w:space="0" w:color="auto"/>
            <w:bottom w:val="none" w:sz="0" w:space="0" w:color="auto"/>
            <w:right w:val="none" w:sz="0" w:space="0" w:color="auto"/>
          </w:divBdr>
        </w:div>
        <w:div w:id="1110585534">
          <w:marLeft w:val="480"/>
          <w:marRight w:val="0"/>
          <w:marTop w:val="0"/>
          <w:marBottom w:val="0"/>
          <w:divBdr>
            <w:top w:val="none" w:sz="0" w:space="0" w:color="auto"/>
            <w:left w:val="none" w:sz="0" w:space="0" w:color="auto"/>
            <w:bottom w:val="none" w:sz="0" w:space="0" w:color="auto"/>
            <w:right w:val="none" w:sz="0" w:space="0" w:color="auto"/>
          </w:divBdr>
        </w:div>
        <w:div w:id="134026563">
          <w:marLeft w:val="480"/>
          <w:marRight w:val="0"/>
          <w:marTop w:val="0"/>
          <w:marBottom w:val="0"/>
          <w:divBdr>
            <w:top w:val="none" w:sz="0" w:space="0" w:color="auto"/>
            <w:left w:val="none" w:sz="0" w:space="0" w:color="auto"/>
            <w:bottom w:val="none" w:sz="0" w:space="0" w:color="auto"/>
            <w:right w:val="none" w:sz="0" w:space="0" w:color="auto"/>
          </w:divBdr>
        </w:div>
        <w:div w:id="1214459887">
          <w:marLeft w:val="480"/>
          <w:marRight w:val="0"/>
          <w:marTop w:val="0"/>
          <w:marBottom w:val="0"/>
          <w:divBdr>
            <w:top w:val="none" w:sz="0" w:space="0" w:color="auto"/>
            <w:left w:val="none" w:sz="0" w:space="0" w:color="auto"/>
            <w:bottom w:val="none" w:sz="0" w:space="0" w:color="auto"/>
            <w:right w:val="none" w:sz="0" w:space="0" w:color="auto"/>
          </w:divBdr>
        </w:div>
        <w:div w:id="1789542732">
          <w:marLeft w:val="480"/>
          <w:marRight w:val="0"/>
          <w:marTop w:val="0"/>
          <w:marBottom w:val="0"/>
          <w:divBdr>
            <w:top w:val="none" w:sz="0" w:space="0" w:color="auto"/>
            <w:left w:val="none" w:sz="0" w:space="0" w:color="auto"/>
            <w:bottom w:val="none" w:sz="0" w:space="0" w:color="auto"/>
            <w:right w:val="none" w:sz="0" w:space="0" w:color="auto"/>
          </w:divBdr>
        </w:div>
        <w:div w:id="223413550">
          <w:marLeft w:val="480"/>
          <w:marRight w:val="0"/>
          <w:marTop w:val="0"/>
          <w:marBottom w:val="0"/>
          <w:divBdr>
            <w:top w:val="none" w:sz="0" w:space="0" w:color="auto"/>
            <w:left w:val="none" w:sz="0" w:space="0" w:color="auto"/>
            <w:bottom w:val="none" w:sz="0" w:space="0" w:color="auto"/>
            <w:right w:val="none" w:sz="0" w:space="0" w:color="auto"/>
          </w:divBdr>
        </w:div>
        <w:div w:id="856963714">
          <w:marLeft w:val="480"/>
          <w:marRight w:val="0"/>
          <w:marTop w:val="0"/>
          <w:marBottom w:val="0"/>
          <w:divBdr>
            <w:top w:val="none" w:sz="0" w:space="0" w:color="auto"/>
            <w:left w:val="none" w:sz="0" w:space="0" w:color="auto"/>
            <w:bottom w:val="none" w:sz="0" w:space="0" w:color="auto"/>
            <w:right w:val="none" w:sz="0" w:space="0" w:color="auto"/>
          </w:divBdr>
        </w:div>
        <w:div w:id="960693937">
          <w:marLeft w:val="480"/>
          <w:marRight w:val="0"/>
          <w:marTop w:val="0"/>
          <w:marBottom w:val="0"/>
          <w:divBdr>
            <w:top w:val="none" w:sz="0" w:space="0" w:color="auto"/>
            <w:left w:val="none" w:sz="0" w:space="0" w:color="auto"/>
            <w:bottom w:val="none" w:sz="0" w:space="0" w:color="auto"/>
            <w:right w:val="none" w:sz="0" w:space="0" w:color="auto"/>
          </w:divBdr>
        </w:div>
        <w:div w:id="1245726540">
          <w:marLeft w:val="480"/>
          <w:marRight w:val="0"/>
          <w:marTop w:val="0"/>
          <w:marBottom w:val="0"/>
          <w:divBdr>
            <w:top w:val="none" w:sz="0" w:space="0" w:color="auto"/>
            <w:left w:val="none" w:sz="0" w:space="0" w:color="auto"/>
            <w:bottom w:val="none" w:sz="0" w:space="0" w:color="auto"/>
            <w:right w:val="none" w:sz="0" w:space="0" w:color="auto"/>
          </w:divBdr>
        </w:div>
        <w:div w:id="1295870807">
          <w:marLeft w:val="480"/>
          <w:marRight w:val="0"/>
          <w:marTop w:val="0"/>
          <w:marBottom w:val="0"/>
          <w:divBdr>
            <w:top w:val="none" w:sz="0" w:space="0" w:color="auto"/>
            <w:left w:val="none" w:sz="0" w:space="0" w:color="auto"/>
            <w:bottom w:val="none" w:sz="0" w:space="0" w:color="auto"/>
            <w:right w:val="none" w:sz="0" w:space="0" w:color="auto"/>
          </w:divBdr>
        </w:div>
        <w:div w:id="496263405">
          <w:marLeft w:val="480"/>
          <w:marRight w:val="0"/>
          <w:marTop w:val="0"/>
          <w:marBottom w:val="0"/>
          <w:divBdr>
            <w:top w:val="none" w:sz="0" w:space="0" w:color="auto"/>
            <w:left w:val="none" w:sz="0" w:space="0" w:color="auto"/>
            <w:bottom w:val="none" w:sz="0" w:space="0" w:color="auto"/>
            <w:right w:val="none" w:sz="0" w:space="0" w:color="auto"/>
          </w:divBdr>
        </w:div>
        <w:div w:id="213320765">
          <w:marLeft w:val="480"/>
          <w:marRight w:val="0"/>
          <w:marTop w:val="0"/>
          <w:marBottom w:val="0"/>
          <w:divBdr>
            <w:top w:val="none" w:sz="0" w:space="0" w:color="auto"/>
            <w:left w:val="none" w:sz="0" w:space="0" w:color="auto"/>
            <w:bottom w:val="none" w:sz="0" w:space="0" w:color="auto"/>
            <w:right w:val="none" w:sz="0" w:space="0" w:color="auto"/>
          </w:divBdr>
        </w:div>
        <w:div w:id="463158761">
          <w:marLeft w:val="480"/>
          <w:marRight w:val="0"/>
          <w:marTop w:val="0"/>
          <w:marBottom w:val="0"/>
          <w:divBdr>
            <w:top w:val="none" w:sz="0" w:space="0" w:color="auto"/>
            <w:left w:val="none" w:sz="0" w:space="0" w:color="auto"/>
            <w:bottom w:val="none" w:sz="0" w:space="0" w:color="auto"/>
            <w:right w:val="none" w:sz="0" w:space="0" w:color="auto"/>
          </w:divBdr>
        </w:div>
        <w:div w:id="801390655">
          <w:marLeft w:val="480"/>
          <w:marRight w:val="0"/>
          <w:marTop w:val="0"/>
          <w:marBottom w:val="0"/>
          <w:divBdr>
            <w:top w:val="none" w:sz="0" w:space="0" w:color="auto"/>
            <w:left w:val="none" w:sz="0" w:space="0" w:color="auto"/>
            <w:bottom w:val="none" w:sz="0" w:space="0" w:color="auto"/>
            <w:right w:val="none" w:sz="0" w:space="0" w:color="auto"/>
          </w:divBdr>
        </w:div>
        <w:div w:id="965769557">
          <w:marLeft w:val="480"/>
          <w:marRight w:val="0"/>
          <w:marTop w:val="0"/>
          <w:marBottom w:val="0"/>
          <w:divBdr>
            <w:top w:val="none" w:sz="0" w:space="0" w:color="auto"/>
            <w:left w:val="none" w:sz="0" w:space="0" w:color="auto"/>
            <w:bottom w:val="none" w:sz="0" w:space="0" w:color="auto"/>
            <w:right w:val="none" w:sz="0" w:space="0" w:color="auto"/>
          </w:divBdr>
        </w:div>
        <w:div w:id="1693725946">
          <w:marLeft w:val="480"/>
          <w:marRight w:val="0"/>
          <w:marTop w:val="0"/>
          <w:marBottom w:val="0"/>
          <w:divBdr>
            <w:top w:val="none" w:sz="0" w:space="0" w:color="auto"/>
            <w:left w:val="none" w:sz="0" w:space="0" w:color="auto"/>
            <w:bottom w:val="none" w:sz="0" w:space="0" w:color="auto"/>
            <w:right w:val="none" w:sz="0" w:space="0" w:color="auto"/>
          </w:divBdr>
        </w:div>
        <w:div w:id="1958104224">
          <w:marLeft w:val="480"/>
          <w:marRight w:val="0"/>
          <w:marTop w:val="0"/>
          <w:marBottom w:val="0"/>
          <w:divBdr>
            <w:top w:val="none" w:sz="0" w:space="0" w:color="auto"/>
            <w:left w:val="none" w:sz="0" w:space="0" w:color="auto"/>
            <w:bottom w:val="none" w:sz="0" w:space="0" w:color="auto"/>
            <w:right w:val="none" w:sz="0" w:space="0" w:color="auto"/>
          </w:divBdr>
        </w:div>
        <w:div w:id="917402105">
          <w:marLeft w:val="480"/>
          <w:marRight w:val="0"/>
          <w:marTop w:val="0"/>
          <w:marBottom w:val="0"/>
          <w:divBdr>
            <w:top w:val="none" w:sz="0" w:space="0" w:color="auto"/>
            <w:left w:val="none" w:sz="0" w:space="0" w:color="auto"/>
            <w:bottom w:val="none" w:sz="0" w:space="0" w:color="auto"/>
            <w:right w:val="none" w:sz="0" w:space="0" w:color="auto"/>
          </w:divBdr>
        </w:div>
        <w:div w:id="349725215">
          <w:marLeft w:val="480"/>
          <w:marRight w:val="0"/>
          <w:marTop w:val="0"/>
          <w:marBottom w:val="0"/>
          <w:divBdr>
            <w:top w:val="none" w:sz="0" w:space="0" w:color="auto"/>
            <w:left w:val="none" w:sz="0" w:space="0" w:color="auto"/>
            <w:bottom w:val="none" w:sz="0" w:space="0" w:color="auto"/>
            <w:right w:val="none" w:sz="0" w:space="0" w:color="auto"/>
          </w:divBdr>
        </w:div>
        <w:div w:id="1577201451">
          <w:marLeft w:val="480"/>
          <w:marRight w:val="0"/>
          <w:marTop w:val="0"/>
          <w:marBottom w:val="0"/>
          <w:divBdr>
            <w:top w:val="none" w:sz="0" w:space="0" w:color="auto"/>
            <w:left w:val="none" w:sz="0" w:space="0" w:color="auto"/>
            <w:bottom w:val="none" w:sz="0" w:space="0" w:color="auto"/>
            <w:right w:val="none" w:sz="0" w:space="0" w:color="auto"/>
          </w:divBdr>
        </w:div>
        <w:div w:id="495342009">
          <w:marLeft w:val="480"/>
          <w:marRight w:val="0"/>
          <w:marTop w:val="0"/>
          <w:marBottom w:val="0"/>
          <w:divBdr>
            <w:top w:val="none" w:sz="0" w:space="0" w:color="auto"/>
            <w:left w:val="none" w:sz="0" w:space="0" w:color="auto"/>
            <w:bottom w:val="none" w:sz="0" w:space="0" w:color="auto"/>
            <w:right w:val="none" w:sz="0" w:space="0" w:color="auto"/>
          </w:divBdr>
        </w:div>
        <w:div w:id="1198350038">
          <w:marLeft w:val="480"/>
          <w:marRight w:val="0"/>
          <w:marTop w:val="0"/>
          <w:marBottom w:val="0"/>
          <w:divBdr>
            <w:top w:val="none" w:sz="0" w:space="0" w:color="auto"/>
            <w:left w:val="none" w:sz="0" w:space="0" w:color="auto"/>
            <w:bottom w:val="none" w:sz="0" w:space="0" w:color="auto"/>
            <w:right w:val="none" w:sz="0" w:space="0" w:color="auto"/>
          </w:divBdr>
        </w:div>
        <w:div w:id="1265503437">
          <w:marLeft w:val="480"/>
          <w:marRight w:val="0"/>
          <w:marTop w:val="0"/>
          <w:marBottom w:val="0"/>
          <w:divBdr>
            <w:top w:val="none" w:sz="0" w:space="0" w:color="auto"/>
            <w:left w:val="none" w:sz="0" w:space="0" w:color="auto"/>
            <w:bottom w:val="none" w:sz="0" w:space="0" w:color="auto"/>
            <w:right w:val="none" w:sz="0" w:space="0" w:color="auto"/>
          </w:divBdr>
        </w:div>
        <w:div w:id="491023536">
          <w:marLeft w:val="480"/>
          <w:marRight w:val="0"/>
          <w:marTop w:val="0"/>
          <w:marBottom w:val="0"/>
          <w:divBdr>
            <w:top w:val="none" w:sz="0" w:space="0" w:color="auto"/>
            <w:left w:val="none" w:sz="0" w:space="0" w:color="auto"/>
            <w:bottom w:val="none" w:sz="0" w:space="0" w:color="auto"/>
            <w:right w:val="none" w:sz="0" w:space="0" w:color="auto"/>
          </w:divBdr>
        </w:div>
        <w:div w:id="1220558371">
          <w:marLeft w:val="480"/>
          <w:marRight w:val="0"/>
          <w:marTop w:val="0"/>
          <w:marBottom w:val="0"/>
          <w:divBdr>
            <w:top w:val="none" w:sz="0" w:space="0" w:color="auto"/>
            <w:left w:val="none" w:sz="0" w:space="0" w:color="auto"/>
            <w:bottom w:val="none" w:sz="0" w:space="0" w:color="auto"/>
            <w:right w:val="none" w:sz="0" w:space="0" w:color="auto"/>
          </w:divBdr>
        </w:div>
        <w:div w:id="1276867350">
          <w:marLeft w:val="480"/>
          <w:marRight w:val="0"/>
          <w:marTop w:val="0"/>
          <w:marBottom w:val="0"/>
          <w:divBdr>
            <w:top w:val="none" w:sz="0" w:space="0" w:color="auto"/>
            <w:left w:val="none" w:sz="0" w:space="0" w:color="auto"/>
            <w:bottom w:val="none" w:sz="0" w:space="0" w:color="auto"/>
            <w:right w:val="none" w:sz="0" w:space="0" w:color="auto"/>
          </w:divBdr>
        </w:div>
      </w:divsChild>
    </w:div>
    <w:div w:id="1097210641">
      <w:bodyDiv w:val="1"/>
      <w:marLeft w:val="0"/>
      <w:marRight w:val="0"/>
      <w:marTop w:val="0"/>
      <w:marBottom w:val="0"/>
      <w:divBdr>
        <w:top w:val="none" w:sz="0" w:space="0" w:color="auto"/>
        <w:left w:val="none" w:sz="0" w:space="0" w:color="auto"/>
        <w:bottom w:val="none" w:sz="0" w:space="0" w:color="auto"/>
        <w:right w:val="none" w:sz="0" w:space="0" w:color="auto"/>
      </w:divBdr>
    </w:div>
    <w:div w:id="1098138982">
      <w:bodyDiv w:val="1"/>
      <w:marLeft w:val="0"/>
      <w:marRight w:val="0"/>
      <w:marTop w:val="0"/>
      <w:marBottom w:val="0"/>
      <w:divBdr>
        <w:top w:val="none" w:sz="0" w:space="0" w:color="auto"/>
        <w:left w:val="none" w:sz="0" w:space="0" w:color="auto"/>
        <w:bottom w:val="none" w:sz="0" w:space="0" w:color="auto"/>
        <w:right w:val="none" w:sz="0" w:space="0" w:color="auto"/>
      </w:divBdr>
    </w:div>
    <w:div w:id="1099567487">
      <w:bodyDiv w:val="1"/>
      <w:marLeft w:val="0"/>
      <w:marRight w:val="0"/>
      <w:marTop w:val="0"/>
      <w:marBottom w:val="0"/>
      <w:divBdr>
        <w:top w:val="none" w:sz="0" w:space="0" w:color="auto"/>
        <w:left w:val="none" w:sz="0" w:space="0" w:color="auto"/>
        <w:bottom w:val="none" w:sz="0" w:space="0" w:color="auto"/>
        <w:right w:val="none" w:sz="0" w:space="0" w:color="auto"/>
      </w:divBdr>
    </w:div>
    <w:div w:id="1099838520">
      <w:bodyDiv w:val="1"/>
      <w:marLeft w:val="0"/>
      <w:marRight w:val="0"/>
      <w:marTop w:val="0"/>
      <w:marBottom w:val="0"/>
      <w:divBdr>
        <w:top w:val="none" w:sz="0" w:space="0" w:color="auto"/>
        <w:left w:val="none" w:sz="0" w:space="0" w:color="auto"/>
        <w:bottom w:val="none" w:sz="0" w:space="0" w:color="auto"/>
        <w:right w:val="none" w:sz="0" w:space="0" w:color="auto"/>
      </w:divBdr>
    </w:div>
    <w:div w:id="1101923310">
      <w:bodyDiv w:val="1"/>
      <w:marLeft w:val="0"/>
      <w:marRight w:val="0"/>
      <w:marTop w:val="0"/>
      <w:marBottom w:val="0"/>
      <w:divBdr>
        <w:top w:val="none" w:sz="0" w:space="0" w:color="auto"/>
        <w:left w:val="none" w:sz="0" w:space="0" w:color="auto"/>
        <w:bottom w:val="none" w:sz="0" w:space="0" w:color="auto"/>
        <w:right w:val="none" w:sz="0" w:space="0" w:color="auto"/>
      </w:divBdr>
    </w:div>
    <w:div w:id="1102602235">
      <w:bodyDiv w:val="1"/>
      <w:marLeft w:val="0"/>
      <w:marRight w:val="0"/>
      <w:marTop w:val="0"/>
      <w:marBottom w:val="0"/>
      <w:divBdr>
        <w:top w:val="none" w:sz="0" w:space="0" w:color="auto"/>
        <w:left w:val="none" w:sz="0" w:space="0" w:color="auto"/>
        <w:bottom w:val="none" w:sz="0" w:space="0" w:color="auto"/>
        <w:right w:val="none" w:sz="0" w:space="0" w:color="auto"/>
      </w:divBdr>
    </w:div>
    <w:div w:id="1102602423">
      <w:bodyDiv w:val="1"/>
      <w:marLeft w:val="0"/>
      <w:marRight w:val="0"/>
      <w:marTop w:val="0"/>
      <w:marBottom w:val="0"/>
      <w:divBdr>
        <w:top w:val="none" w:sz="0" w:space="0" w:color="auto"/>
        <w:left w:val="none" w:sz="0" w:space="0" w:color="auto"/>
        <w:bottom w:val="none" w:sz="0" w:space="0" w:color="auto"/>
        <w:right w:val="none" w:sz="0" w:space="0" w:color="auto"/>
      </w:divBdr>
      <w:divsChild>
        <w:div w:id="143745658">
          <w:marLeft w:val="480"/>
          <w:marRight w:val="0"/>
          <w:marTop w:val="0"/>
          <w:marBottom w:val="0"/>
          <w:divBdr>
            <w:top w:val="none" w:sz="0" w:space="0" w:color="auto"/>
            <w:left w:val="none" w:sz="0" w:space="0" w:color="auto"/>
            <w:bottom w:val="none" w:sz="0" w:space="0" w:color="auto"/>
            <w:right w:val="none" w:sz="0" w:space="0" w:color="auto"/>
          </w:divBdr>
        </w:div>
        <w:div w:id="323321365">
          <w:marLeft w:val="480"/>
          <w:marRight w:val="0"/>
          <w:marTop w:val="0"/>
          <w:marBottom w:val="0"/>
          <w:divBdr>
            <w:top w:val="none" w:sz="0" w:space="0" w:color="auto"/>
            <w:left w:val="none" w:sz="0" w:space="0" w:color="auto"/>
            <w:bottom w:val="none" w:sz="0" w:space="0" w:color="auto"/>
            <w:right w:val="none" w:sz="0" w:space="0" w:color="auto"/>
          </w:divBdr>
        </w:div>
        <w:div w:id="205411707">
          <w:marLeft w:val="480"/>
          <w:marRight w:val="0"/>
          <w:marTop w:val="0"/>
          <w:marBottom w:val="0"/>
          <w:divBdr>
            <w:top w:val="none" w:sz="0" w:space="0" w:color="auto"/>
            <w:left w:val="none" w:sz="0" w:space="0" w:color="auto"/>
            <w:bottom w:val="none" w:sz="0" w:space="0" w:color="auto"/>
            <w:right w:val="none" w:sz="0" w:space="0" w:color="auto"/>
          </w:divBdr>
        </w:div>
        <w:div w:id="1645815583">
          <w:marLeft w:val="480"/>
          <w:marRight w:val="0"/>
          <w:marTop w:val="0"/>
          <w:marBottom w:val="0"/>
          <w:divBdr>
            <w:top w:val="none" w:sz="0" w:space="0" w:color="auto"/>
            <w:left w:val="none" w:sz="0" w:space="0" w:color="auto"/>
            <w:bottom w:val="none" w:sz="0" w:space="0" w:color="auto"/>
            <w:right w:val="none" w:sz="0" w:space="0" w:color="auto"/>
          </w:divBdr>
        </w:div>
        <w:div w:id="1877236639">
          <w:marLeft w:val="480"/>
          <w:marRight w:val="0"/>
          <w:marTop w:val="0"/>
          <w:marBottom w:val="0"/>
          <w:divBdr>
            <w:top w:val="none" w:sz="0" w:space="0" w:color="auto"/>
            <w:left w:val="none" w:sz="0" w:space="0" w:color="auto"/>
            <w:bottom w:val="none" w:sz="0" w:space="0" w:color="auto"/>
            <w:right w:val="none" w:sz="0" w:space="0" w:color="auto"/>
          </w:divBdr>
        </w:div>
        <w:div w:id="39596972">
          <w:marLeft w:val="480"/>
          <w:marRight w:val="0"/>
          <w:marTop w:val="0"/>
          <w:marBottom w:val="0"/>
          <w:divBdr>
            <w:top w:val="none" w:sz="0" w:space="0" w:color="auto"/>
            <w:left w:val="none" w:sz="0" w:space="0" w:color="auto"/>
            <w:bottom w:val="none" w:sz="0" w:space="0" w:color="auto"/>
            <w:right w:val="none" w:sz="0" w:space="0" w:color="auto"/>
          </w:divBdr>
        </w:div>
        <w:div w:id="1496722467">
          <w:marLeft w:val="480"/>
          <w:marRight w:val="0"/>
          <w:marTop w:val="0"/>
          <w:marBottom w:val="0"/>
          <w:divBdr>
            <w:top w:val="none" w:sz="0" w:space="0" w:color="auto"/>
            <w:left w:val="none" w:sz="0" w:space="0" w:color="auto"/>
            <w:bottom w:val="none" w:sz="0" w:space="0" w:color="auto"/>
            <w:right w:val="none" w:sz="0" w:space="0" w:color="auto"/>
          </w:divBdr>
        </w:div>
        <w:div w:id="1369138478">
          <w:marLeft w:val="480"/>
          <w:marRight w:val="0"/>
          <w:marTop w:val="0"/>
          <w:marBottom w:val="0"/>
          <w:divBdr>
            <w:top w:val="none" w:sz="0" w:space="0" w:color="auto"/>
            <w:left w:val="none" w:sz="0" w:space="0" w:color="auto"/>
            <w:bottom w:val="none" w:sz="0" w:space="0" w:color="auto"/>
            <w:right w:val="none" w:sz="0" w:space="0" w:color="auto"/>
          </w:divBdr>
        </w:div>
        <w:div w:id="725570739">
          <w:marLeft w:val="480"/>
          <w:marRight w:val="0"/>
          <w:marTop w:val="0"/>
          <w:marBottom w:val="0"/>
          <w:divBdr>
            <w:top w:val="none" w:sz="0" w:space="0" w:color="auto"/>
            <w:left w:val="none" w:sz="0" w:space="0" w:color="auto"/>
            <w:bottom w:val="none" w:sz="0" w:space="0" w:color="auto"/>
            <w:right w:val="none" w:sz="0" w:space="0" w:color="auto"/>
          </w:divBdr>
        </w:div>
        <w:div w:id="2051832805">
          <w:marLeft w:val="480"/>
          <w:marRight w:val="0"/>
          <w:marTop w:val="0"/>
          <w:marBottom w:val="0"/>
          <w:divBdr>
            <w:top w:val="none" w:sz="0" w:space="0" w:color="auto"/>
            <w:left w:val="none" w:sz="0" w:space="0" w:color="auto"/>
            <w:bottom w:val="none" w:sz="0" w:space="0" w:color="auto"/>
            <w:right w:val="none" w:sz="0" w:space="0" w:color="auto"/>
          </w:divBdr>
        </w:div>
        <w:div w:id="649139951">
          <w:marLeft w:val="480"/>
          <w:marRight w:val="0"/>
          <w:marTop w:val="0"/>
          <w:marBottom w:val="0"/>
          <w:divBdr>
            <w:top w:val="none" w:sz="0" w:space="0" w:color="auto"/>
            <w:left w:val="none" w:sz="0" w:space="0" w:color="auto"/>
            <w:bottom w:val="none" w:sz="0" w:space="0" w:color="auto"/>
            <w:right w:val="none" w:sz="0" w:space="0" w:color="auto"/>
          </w:divBdr>
        </w:div>
        <w:div w:id="1576815010">
          <w:marLeft w:val="480"/>
          <w:marRight w:val="0"/>
          <w:marTop w:val="0"/>
          <w:marBottom w:val="0"/>
          <w:divBdr>
            <w:top w:val="none" w:sz="0" w:space="0" w:color="auto"/>
            <w:left w:val="none" w:sz="0" w:space="0" w:color="auto"/>
            <w:bottom w:val="none" w:sz="0" w:space="0" w:color="auto"/>
            <w:right w:val="none" w:sz="0" w:space="0" w:color="auto"/>
          </w:divBdr>
        </w:div>
        <w:div w:id="1653215660">
          <w:marLeft w:val="480"/>
          <w:marRight w:val="0"/>
          <w:marTop w:val="0"/>
          <w:marBottom w:val="0"/>
          <w:divBdr>
            <w:top w:val="none" w:sz="0" w:space="0" w:color="auto"/>
            <w:left w:val="none" w:sz="0" w:space="0" w:color="auto"/>
            <w:bottom w:val="none" w:sz="0" w:space="0" w:color="auto"/>
            <w:right w:val="none" w:sz="0" w:space="0" w:color="auto"/>
          </w:divBdr>
        </w:div>
        <w:div w:id="297338620">
          <w:marLeft w:val="480"/>
          <w:marRight w:val="0"/>
          <w:marTop w:val="0"/>
          <w:marBottom w:val="0"/>
          <w:divBdr>
            <w:top w:val="none" w:sz="0" w:space="0" w:color="auto"/>
            <w:left w:val="none" w:sz="0" w:space="0" w:color="auto"/>
            <w:bottom w:val="none" w:sz="0" w:space="0" w:color="auto"/>
            <w:right w:val="none" w:sz="0" w:space="0" w:color="auto"/>
          </w:divBdr>
        </w:div>
        <w:div w:id="1919972187">
          <w:marLeft w:val="480"/>
          <w:marRight w:val="0"/>
          <w:marTop w:val="0"/>
          <w:marBottom w:val="0"/>
          <w:divBdr>
            <w:top w:val="none" w:sz="0" w:space="0" w:color="auto"/>
            <w:left w:val="none" w:sz="0" w:space="0" w:color="auto"/>
            <w:bottom w:val="none" w:sz="0" w:space="0" w:color="auto"/>
            <w:right w:val="none" w:sz="0" w:space="0" w:color="auto"/>
          </w:divBdr>
        </w:div>
        <w:div w:id="108936372">
          <w:marLeft w:val="480"/>
          <w:marRight w:val="0"/>
          <w:marTop w:val="0"/>
          <w:marBottom w:val="0"/>
          <w:divBdr>
            <w:top w:val="none" w:sz="0" w:space="0" w:color="auto"/>
            <w:left w:val="none" w:sz="0" w:space="0" w:color="auto"/>
            <w:bottom w:val="none" w:sz="0" w:space="0" w:color="auto"/>
            <w:right w:val="none" w:sz="0" w:space="0" w:color="auto"/>
          </w:divBdr>
        </w:div>
        <w:div w:id="1332559958">
          <w:marLeft w:val="480"/>
          <w:marRight w:val="0"/>
          <w:marTop w:val="0"/>
          <w:marBottom w:val="0"/>
          <w:divBdr>
            <w:top w:val="none" w:sz="0" w:space="0" w:color="auto"/>
            <w:left w:val="none" w:sz="0" w:space="0" w:color="auto"/>
            <w:bottom w:val="none" w:sz="0" w:space="0" w:color="auto"/>
            <w:right w:val="none" w:sz="0" w:space="0" w:color="auto"/>
          </w:divBdr>
        </w:div>
        <w:div w:id="808784104">
          <w:marLeft w:val="480"/>
          <w:marRight w:val="0"/>
          <w:marTop w:val="0"/>
          <w:marBottom w:val="0"/>
          <w:divBdr>
            <w:top w:val="none" w:sz="0" w:space="0" w:color="auto"/>
            <w:left w:val="none" w:sz="0" w:space="0" w:color="auto"/>
            <w:bottom w:val="none" w:sz="0" w:space="0" w:color="auto"/>
            <w:right w:val="none" w:sz="0" w:space="0" w:color="auto"/>
          </w:divBdr>
        </w:div>
        <w:div w:id="311524554">
          <w:marLeft w:val="480"/>
          <w:marRight w:val="0"/>
          <w:marTop w:val="0"/>
          <w:marBottom w:val="0"/>
          <w:divBdr>
            <w:top w:val="none" w:sz="0" w:space="0" w:color="auto"/>
            <w:left w:val="none" w:sz="0" w:space="0" w:color="auto"/>
            <w:bottom w:val="none" w:sz="0" w:space="0" w:color="auto"/>
            <w:right w:val="none" w:sz="0" w:space="0" w:color="auto"/>
          </w:divBdr>
        </w:div>
        <w:div w:id="257249333">
          <w:marLeft w:val="480"/>
          <w:marRight w:val="0"/>
          <w:marTop w:val="0"/>
          <w:marBottom w:val="0"/>
          <w:divBdr>
            <w:top w:val="none" w:sz="0" w:space="0" w:color="auto"/>
            <w:left w:val="none" w:sz="0" w:space="0" w:color="auto"/>
            <w:bottom w:val="none" w:sz="0" w:space="0" w:color="auto"/>
            <w:right w:val="none" w:sz="0" w:space="0" w:color="auto"/>
          </w:divBdr>
        </w:div>
        <w:div w:id="770127970">
          <w:marLeft w:val="480"/>
          <w:marRight w:val="0"/>
          <w:marTop w:val="0"/>
          <w:marBottom w:val="0"/>
          <w:divBdr>
            <w:top w:val="none" w:sz="0" w:space="0" w:color="auto"/>
            <w:left w:val="none" w:sz="0" w:space="0" w:color="auto"/>
            <w:bottom w:val="none" w:sz="0" w:space="0" w:color="auto"/>
            <w:right w:val="none" w:sz="0" w:space="0" w:color="auto"/>
          </w:divBdr>
        </w:div>
        <w:div w:id="517432118">
          <w:marLeft w:val="480"/>
          <w:marRight w:val="0"/>
          <w:marTop w:val="0"/>
          <w:marBottom w:val="0"/>
          <w:divBdr>
            <w:top w:val="none" w:sz="0" w:space="0" w:color="auto"/>
            <w:left w:val="none" w:sz="0" w:space="0" w:color="auto"/>
            <w:bottom w:val="none" w:sz="0" w:space="0" w:color="auto"/>
            <w:right w:val="none" w:sz="0" w:space="0" w:color="auto"/>
          </w:divBdr>
        </w:div>
        <w:div w:id="1128429669">
          <w:marLeft w:val="480"/>
          <w:marRight w:val="0"/>
          <w:marTop w:val="0"/>
          <w:marBottom w:val="0"/>
          <w:divBdr>
            <w:top w:val="none" w:sz="0" w:space="0" w:color="auto"/>
            <w:left w:val="none" w:sz="0" w:space="0" w:color="auto"/>
            <w:bottom w:val="none" w:sz="0" w:space="0" w:color="auto"/>
            <w:right w:val="none" w:sz="0" w:space="0" w:color="auto"/>
          </w:divBdr>
        </w:div>
        <w:div w:id="1564830160">
          <w:marLeft w:val="480"/>
          <w:marRight w:val="0"/>
          <w:marTop w:val="0"/>
          <w:marBottom w:val="0"/>
          <w:divBdr>
            <w:top w:val="none" w:sz="0" w:space="0" w:color="auto"/>
            <w:left w:val="none" w:sz="0" w:space="0" w:color="auto"/>
            <w:bottom w:val="none" w:sz="0" w:space="0" w:color="auto"/>
            <w:right w:val="none" w:sz="0" w:space="0" w:color="auto"/>
          </w:divBdr>
        </w:div>
        <w:div w:id="2058967906">
          <w:marLeft w:val="480"/>
          <w:marRight w:val="0"/>
          <w:marTop w:val="0"/>
          <w:marBottom w:val="0"/>
          <w:divBdr>
            <w:top w:val="none" w:sz="0" w:space="0" w:color="auto"/>
            <w:left w:val="none" w:sz="0" w:space="0" w:color="auto"/>
            <w:bottom w:val="none" w:sz="0" w:space="0" w:color="auto"/>
            <w:right w:val="none" w:sz="0" w:space="0" w:color="auto"/>
          </w:divBdr>
        </w:div>
        <w:div w:id="1953128398">
          <w:marLeft w:val="480"/>
          <w:marRight w:val="0"/>
          <w:marTop w:val="0"/>
          <w:marBottom w:val="0"/>
          <w:divBdr>
            <w:top w:val="none" w:sz="0" w:space="0" w:color="auto"/>
            <w:left w:val="none" w:sz="0" w:space="0" w:color="auto"/>
            <w:bottom w:val="none" w:sz="0" w:space="0" w:color="auto"/>
            <w:right w:val="none" w:sz="0" w:space="0" w:color="auto"/>
          </w:divBdr>
        </w:div>
        <w:div w:id="120536120">
          <w:marLeft w:val="480"/>
          <w:marRight w:val="0"/>
          <w:marTop w:val="0"/>
          <w:marBottom w:val="0"/>
          <w:divBdr>
            <w:top w:val="none" w:sz="0" w:space="0" w:color="auto"/>
            <w:left w:val="none" w:sz="0" w:space="0" w:color="auto"/>
            <w:bottom w:val="none" w:sz="0" w:space="0" w:color="auto"/>
            <w:right w:val="none" w:sz="0" w:space="0" w:color="auto"/>
          </w:divBdr>
        </w:div>
        <w:div w:id="1515916396">
          <w:marLeft w:val="480"/>
          <w:marRight w:val="0"/>
          <w:marTop w:val="0"/>
          <w:marBottom w:val="0"/>
          <w:divBdr>
            <w:top w:val="none" w:sz="0" w:space="0" w:color="auto"/>
            <w:left w:val="none" w:sz="0" w:space="0" w:color="auto"/>
            <w:bottom w:val="none" w:sz="0" w:space="0" w:color="auto"/>
            <w:right w:val="none" w:sz="0" w:space="0" w:color="auto"/>
          </w:divBdr>
        </w:div>
        <w:div w:id="337928816">
          <w:marLeft w:val="480"/>
          <w:marRight w:val="0"/>
          <w:marTop w:val="0"/>
          <w:marBottom w:val="0"/>
          <w:divBdr>
            <w:top w:val="none" w:sz="0" w:space="0" w:color="auto"/>
            <w:left w:val="none" w:sz="0" w:space="0" w:color="auto"/>
            <w:bottom w:val="none" w:sz="0" w:space="0" w:color="auto"/>
            <w:right w:val="none" w:sz="0" w:space="0" w:color="auto"/>
          </w:divBdr>
        </w:div>
        <w:div w:id="2107847729">
          <w:marLeft w:val="480"/>
          <w:marRight w:val="0"/>
          <w:marTop w:val="0"/>
          <w:marBottom w:val="0"/>
          <w:divBdr>
            <w:top w:val="none" w:sz="0" w:space="0" w:color="auto"/>
            <w:left w:val="none" w:sz="0" w:space="0" w:color="auto"/>
            <w:bottom w:val="none" w:sz="0" w:space="0" w:color="auto"/>
            <w:right w:val="none" w:sz="0" w:space="0" w:color="auto"/>
          </w:divBdr>
        </w:div>
        <w:div w:id="1281843007">
          <w:marLeft w:val="480"/>
          <w:marRight w:val="0"/>
          <w:marTop w:val="0"/>
          <w:marBottom w:val="0"/>
          <w:divBdr>
            <w:top w:val="none" w:sz="0" w:space="0" w:color="auto"/>
            <w:left w:val="none" w:sz="0" w:space="0" w:color="auto"/>
            <w:bottom w:val="none" w:sz="0" w:space="0" w:color="auto"/>
            <w:right w:val="none" w:sz="0" w:space="0" w:color="auto"/>
          </w:divBdr>
        </w:div>
        <w:div w:id="312297500">
          <w:marLeft w:val="480"/>
          <w:marRight w:val="0"/>
          <w:marTop w:val="0"/>
          <w:marBottom w:val="0"/>
          <w:divBdr>
            <w:top w:val="none" w:sz="0" w:space="0" w:color="auto"/>
            <w:left w:val="none" w:sz="0" w:space="0" w:color="auto"/>
            <w:bottom w:val="none" w:sz="0" w:space="0" w:color="auto"/>
            <w:right w:val="none" w:sz="0" w:space="0" w:color="auto"/>
          </w:divBdr>
        </w:div>
        <w:div w:id="1928272624">
          <w:marLeft w:val="480"/>
          <w:marRight w:val="0"/>
          <w:marTop w:val="0"/>
          <w:marBottom w:val="0"/>
          <w:divBdr>
            <w:top w:val="none" w:sz="0" w:space="0" w:color="auto"/>
            <w:left w:val="none" w:sz="0" w:space="0" w:color="auto"/>
            <w:bottom w:val="none" w:sz="0" w:space="0" w:color="auto"/>
            <w:right w:val="none" w:sz="0" w:space="0" w:color="auto"/>
          </w:divBdr>
        </w:div>
        <w:div w:id="1857497112">
          <w:marLeft w:val="480"/>
          <w:marRight w:val="0"/>
          <w:marTop w:val="0"/>
          <w:marBottom w:val="0"/>
          <w:divBdr>
            <w:top w:val="none" w:sz="0" w:space="0" w:color="auto"/>
            <w:left w:val="none" w:sz="0" w:space="0" w:color="auto"/>
            <w:bottom w:val="none" w:sz="0" w:space="0" w:color="auto"/>
            <w:right w:val="none" w:sz="0" w:space="0" w:color="auto"/>
          </w:divBdr>
        </w:div>
        <w:div w:id="959069758">
          <w:marLeft w:val="480"/>
          <w:marRight w:val="0"/>
          <w:marTop w:val="0"/>
          <w:marBottom w:val="0"/>
          <w:divBdr>
            <w:top w:val="none" w:sz="0" w:space="0" w:color="auto"/>
            <w:left w:val="none" w:sz="0" w:space="0" w:color="auto"/>
            <w:bottom w:val="none" w:sz="0" w:space="0" w:color="auto"/>
            <w:right w:val="none" w:sz="0" w:space="0" w:color="auto"/>
          </w:divBdr>
        </w:div>
        <w:div w:id="1663198600">
          <w:marLeft w:val="480"/>
          <w:marRight w:val="0"/>
          <w:marTop w:val="0"/>
          <w:marBottom w:val="0"/>
          <w:divBdr>
            <w:top w:val="none" w:sz="0" w:space="0" w:color="auto"/>
            <w:left w:val="none" w:sz="0" w:space="0" w:color="auto"/>
            <w:bottom w:val="none" w:sz="0" w:space="0" w:color="auto"/>
            <w:right w:val="none" w:sz="0" w:space="0" w:color="auto"/>
          </w:divBdr>
        </w:div>
        <w:div w:id="813106473">
          <w:marLeft w:val="480"/>
          <w:marRight w:val="0"/>
          <w:marTop w:val="0"/>
          <w:marBottom w:val="0"/>
          <w:divBdr>
            <w:top w:val="none" w:sz="0" w:space="0" w:color="auto"/>
            <w:left w:val="none" w:sz="0" w:space="0" w:color="auto"/>
            <w:bottom w:val="none" w:sz="0" w:space="0" w:color="auto"/>
            <w:right w:val="none" w:sz="0" w:space="0" w:color="auto"/>
          </w:divBdr>
        </w:div>
        <w:div w:id="243951562">
          <w:marLeft w:val="480"/>
          <w:marRight w:val="0"/>
          <w:marTop w:val="0"/>
          <w:marBottom w:val="0"/>
          <w:divBdr>
            <w:top w:val="none" w:sz="0" w:space="0" w:color="auto"/>
            <w:left w:val="none" w:sz="0" w:space="0" w:color="auto"/>
            <w:bottom w:val="none" w:sz="0" w:space="0" w:color="auto"/>
            <w:right w:val="none" w:sz="0" w:space="0" w:color="auto"/>
          </w:divBdr>
        </w:div>
        <w:div w:id="1387027760">
          <w:marLeft w:val="480"/>
          <w:marRight w:val="0"/>
          <w:marTop w:val="0"/>
          <w:marBottom w:val="0"/>
          <w:divBdr>
            <w:top w:val="none" w:sz="0" w:space="0" w:color="auto"/>
            <w:left w:val="none" w:sz="0" w:space="0" w:color="auto"/>
            <w:bottom w:val="none" w:sz="0" w:space="0" w:color="auto"/>
            <w:right w:val="none" w:sz="0" w:space="0" w:color="auto"/>
          </w:divBdr>
        </w:div>
        <w:div w:id="752818053">
          <w:marLeft w:val="480"/>
          <w:marRight w:val="0"/>
          <w:marTop w:val="0"/>
          <w:marBottom w:val="0"/>
          <w:divBdr>
            <w:top w:val="none" w:sz="0" w:space="0" w:color="auto"/>
            <w:left w:val="none" w:sz="0" w:space="0" w:color="auto"/>
            <w:bottom w:val="none" w:sz="0" w:space="0" w:color="auto"/>
            <w:right w:val="none" w:sz="0" w:space="0" w:color="auto"/>
          </w:divBdr>
        </w:div>
        <w:div w:id="1741442930">
          <w:marLeft w:val="480"/>
          <w:marRight w:val="0"/>
          <w:marTop w:val="0"/>
          <w:marBottom w:val="0"/>
          <w:divBdr>
            <w:top w:val="none" w:sz="0" w:space="0" w:color="auto"/>
            <w:left w:val="none" w:sz="0" w:space="0" w:color="auto"/>
            <w:bottom w:val="none" w:sz="0" w:space="0" w:color="auto"/>
            <w:right w:val="none" w:sz="0" w:space="0" w:color="auto"/>
          </w:divBdr>
        </w:div>
        <w:div w:id="1476751179">
          <w:marLeft w:val="480"/>
          <w:marRight w:val="0"/>
          <w:marTop w:val="0"/>
          <w:marBottom w:val="0"/>
          <w:divBdr>
            <w:top w:val="none" w:sz="0" w:space="0" w:color="auto"/>
            <w:left w:val="none" w:sz="0" w:space="0" w:color="auto"/>
            <w:bottom w:val="none" w:sz="0" w:space="0" w:color="auto"/>
            <w:right w:val="none" w:sz="0" w:space="0" w:color="auto"/>
          </w:divBdr>
        </w:div>
        <w:div w:id="887448311">
          <w:marLeft w:val="480"/>
          <w:marRight w:val="0"/>
          <w:marTop w:val="0"/>
          <w:marBottom w:val="0"/>
          <w:divBdr>
            <w:top w:val="none" w:sz="0" w:space="0" w:color="auto"/>
            <w:left w:val="none" w:sz="0" w:space="0" w:color="auto"/>
            <w:bottom w:val="none" w:sz="0" w:space="0" w:color="auto"/>
            <w:right w:val="none" w:sz="0" w:space="0" w:color="auto"/>
          </w:divBdr>
        </w:div>
        <w:div w:id="1274555539">
          <w:marLeft w:val="480"/>
          <w:marRight w:val="0"/>
          <w:marTop w:val="0"/>
          <w:marBottom w:val="0"/>
          <w:divBdr>
            <w:top w:val="none" w:sz="0" w:space="0" w:color="auto"/>
            <w:left w:val="none" w:sz="0" w:space="0" w:color="auto"/>
            <w:bottom w:val="none" w:sz="0" w:space="0" w:color="auto"/>
            <w:right w:val="none" w:sz="0" w:space="0" w:color="auto"/>
          </w:divBdr>
        </w:div>
        <w:div w:id="723214931">
          <w:marLeft w:val="480"/>
          <w:marRight w:val="0"/>
          <w:marTop w:val="0"/>
          <w:marBottom w:val="0"/>
          <w:divBdr>
            <w:top w:val="none" w:sz="0" w:space="0" w:color="auto"/>
            <w:left w:val="none" w:sz="0" w:space="0" w:color="auto"/>
            <w:bottom w:val="none" w:sz="0" w:space="0" w:color="auto"/>
            <w:right w:val="none" w:sz="0" w:space="0" w:color="auto"/>
          </w:divBdr>
        </w:div>
        <w:div w:id="758252169">
          <w:marLeft w:val="480"/>
          <w:marRight w:val="0"/>
          <w:marTop w:val="0"/>
          <w:marBottom w:val="0"/>
          <w:divBdr>
            <w:top w:val="none" w:sz="0" w:space="0" w:color="auto"/>
            <w:left w:val="none" w:sz="0" w:space="0" w:color="auto"/>
            <w:bottom w:val="none" w:sz="0" w:space="0" w:color="auto"/>
            <w:right w:val="none" w:sz="0" w:space="0" w:color="auto"/>
          </w:divBdr>
        </w:div>
        <w:div w:id="1310866394">
          <w:marLeft w:val="480"/>
          <w:marRight w:val="0"/>
          <w:marTop w:val="0"/>
          <w:marBottom w:val="0"/>
          <w:divBdr>
            <w:top w:val="none" w:sz="0" w:space="0" w:color="auto"/>
            <w:left w:val="none" w:sz="0" w:space="0" w:color="auto"/>
            <w:bottom w:val="none" w:sz="0" w:space="0" w:color="auto"/>
            <w:right w:val="none" w:sz="0" w:space="0" w:color="auto"/>
          </w:divBdr>
        </w:div>
        <w:div w:id="867908801">
          <w:marLeft w:val="480"/>
          <w:marRight w:val="0"/>
          <w:marTop w:val="0"/>
          <w:marBottom w:val="0"/>
          <w:divBdr>
            <w:top w:val="none" w:sz="0" w:space="0" w:color="auto"/>
            <w:left w:val="none" w:sz="0" w:space="0" w:color="auto"/>
            <w:bottom w:val="none" w:sz="0" w:space="0" w:color="auto"/>
            <w:right w:val="none" w:sz="0" w:space="0" w:color="auto"/>
          </w:divBdr>
        </w:div>
        <w:div w:id="1147207687">
          <w:marLeft w:val="480"/>
          <w:marRight w:val="0"/>
          <w:marTop w:val="0"/>
          <w:marBottom w:val="0"/>
          <w:divBdr>
            <w:top w:val="none" w:sz="0" w:space="0" w:color="auto"/>
            <w:left w:val="none" w:sz="0" w:space="0" w:color="auto"/>
            <w:bottom w:val="none" w:sz="0" w:space="0" w:color="auto"/>
            <w:right w:val="none" w:sz="0" w:space="0" w:color="auto"/>
          </w:divBdr>
        </w:div>
        <w:div w:id="482284424">
          <w:marLeft w:val="480"/>
          <w:marRight w:val="0"/>
          <w:marTop w:val="0"/>
          <w:marBottom w:val="0"/>
          <w:divBdr>
            <w:top w:val="none" w:sz="0" w:space="0" w:color="auto"/>
            <w:left w:val="none" w:sz="0" w:space="0" w:color="auto"/>
            <w:bottom w:val="none" w:sz="0" w:space="0" w:color="auto"/>
            <w:right w:val="none" w:sz="0" w:space="0" w:color="auto"/>
          </w:divBdr>
        </w:div>
        <w:div w:id="1297297459">
          <w:marLeft w:val="480"/>
          <w:marRight w:val="0"/>
          <w:marTop w:val="0"/>
          <w:marBottom w:val="0"/>
          <w:divBdr>
            <w:top w:val="none" w:sz="0" w:space="0" w:color="auto"/>
            <w:left w:val="none" w:sz="0" w:space="0" w:color="auto"/>
            <w:bottom w:val="none" w:sz="0" w:space="0" w:color="auto"/>
            <w:right w:val="none" w:sz="0" w:space="0" w:color="auto"/>
          </w:divBdr>
        </w:div>
        <w:div w:id="716399306">
          <w:marLeft w:val="480"/>
          <w:marRight w:val="0"/>
          <w:marTop w:val="0"/>
          <w:marBottom w:val="0"/>
          <w:divBdr>
            <w:top w:val="none" w:sz="0" w:space="0" w:color="auto"/>
            <w:left w:val="none" w:sz="0" w:space="0" w:color="auto"/>
            <w:bottom w:val="none" w:sz="0" w:space="0" w:color="auto"/>
            <w:right w:val="none" w:sz="0" w:space="0" w:color="auto"/>
          </w:divBdr>
        </w:div>
        <w:div w:id="292371858">
          <w:marLeft w:val="480"/>
          <w:marRight w:val="0"/>
          <w:marTop w:val="0"/>
          <w:marBottom w:val="0"/>
          <w:divBdr>
            <w:top w:val="none" w:sz="0" w:space="0" w:color="auto"/>
            <w:left w:val="none" w:sz="0" w:space="0" w:color="auto"/>
            <w:bottom w:val="none" w:sz="0" w:space="0" w:color="auto"/>
            <w:right w:val="none" w:sz="0" w:space="0" w:color="auto"/>
          </w:divBdr>
        </w:div>
        <w:div w:id="762654096">
          <w:marLeft w:val="480"/>
          <w:marRight w:val="0"/>
          <w:marTop w:val="0"/>
          <w:marBottom w:val="0"/>
          <w:divBdr>
            <w:top w:val="none" w:sz="0" w:space="0" w:color="auto"/>
            <w:left w:val="none" w:sz="0" w:space="0" w:color="auto"/>
            <w:bottom w:val="none" w:sz="0" w:space="0" w:color="auto"/>
            <w:right w:val="none" w:sz="0" w:space="0" w:color="auto"/>
          </w:divBdr>
        </w:div>
        <w:div w:id="350105771">
          <w:marLeft w:val="480"/>
          <w:marRight w:val="0"/>
          <w:marTop w:val="0"/>
          <w:marBottom w:val="0"/>
          <w:divBdr>
            <w:top w:val="none" w:sz="0" w:space="0" w:color="auto"/>
            <w:left w:val="none" w:sz="0" w:space="0" w:color="auto"/>
            <w:bottom w:val="none" w:sz="0" w:space="0" w:color="auto"/>
            <w:right w:val="none" w:sz="0" w:space="0" w:color="auto"/>
          </w:divBdr>
        </w:div>
        <w:div w:id="639578430">
          <w:marLeft w:val="480"/>
          <w:marRight w:val="0"/>
          <w:marTop w:val="0"/>
          <w:marBottom w:val="0"/>
          <w:divBdr>
            <w:top w:val="none" w:sz="0" w:space="0" w:color="auto"/>
            <w:left w:val="none" w:sz="0" w:space="0" w:color="auto"/>
            <w:bottom w:val="none" w:sz="0" w:space="0" w:color="auto"/>
            <w:right w:val="none" w:sz="0" w:space="0" w:color="auto"/>
          </w:divBdr>
        </w:div>
        <w:div w:id="1011420985">
          <w:marLeft w:val="480"/>
          <w:marRight w:val="0"/>
          <w:marTop w:val="0"/>
          <w:marBottom w:val="0"/>
          <w:divBdr>
            <w:top w:val="none" w:sz="0" w:space="0" w:color="auto"/>
            <w:left w:val="none" w:sz="0" w:space="0" w:color="auto"/>
            <w:bottom w:val="none" w:sz="0" w:space="0" w:color="auto"/>
            <w:right w:val="none" w:sz="0" w:space="0" w:color="auto"/>
          </w:divBdr>
        </w:div>
        <w:div w:id="115881232">
          <w:marLeft w:val="480"/>
          <w:marRight w:val="0"/>
          <w:marTop w:val="0"/>
          <w:marBottom w:val="0"/>
          <w:divBdr>
            <w:top w:val="none" w:sz="0" w:space="0" w:color="auto"/>
            <w:left w:val="none" w:sz="0" w:space="0" w:color="auto"/>
            <w:bottom w:val="none" w:sz="0" w:space="0" w:color="auto"/>
            <w:right w:val="none" w:sz="0" w:space="0" w:color="auto"/>
          </w:divBdr>
        </w:div>
        <w:div w:id="862980349">
          <w:marLeft w:val="480"/>
          <w:marRight w:val="0"/>
          <w:marTop w:val="0"/>
          <w:marBottom w:val="0"/>
          <w:divBdr>
            <w:top w:val="none" w:sz="0" w:space="0" w:color="auto"/>
            <w:left w:val="none" w:sz="0" w:space="0" w:color="auto"/>
            <w:bottom w:val="none" w:sz="0" w:space="0" w:color="auto"/>
            <w:right w:val="none" w:sz="0" w:space="0" w:color="auto"/>
          </w:divBdr>
        </w:div>
        <w:div w:id="1250507682">
          <w:marLeft w:val="480"/>
          <w:marRight w:val="0"/>
          <w:marTop w:val="0"/>
          <w:marBottom w:val="0"/>
          <w:divBdr>
            <w:top w:val="none" w:sz="0" w:space="0" w:color="auto"/>
            <w:left w:val="none" w:sz="0" w:space="0" w:color="auto"/>
            <w:bottom w:val="none" w:sz="0" w:space="0" w:color="auto"/>
            <w:right w:val="none" w:sz="0" w:space="0" w:color="auto"/>
          </w:divBdr>
        </w:div>
        <w:div w:id="1256592613">
          <w:marLeft w:val="480"/>
          <w:marRight w:val="0"/>
          <w:marTop w:val="0"/>
          <w:marBottom w:val="0"/>
          <w:divBdr>
            <w:top w:val="none" w:sz="0" w:space="0" w:color="auto"/>
            <w:left w:val="none" w:sz="0" w:space="0" w:color="auto"/>
            <w:bottom w:val="none" w:sz="0" w:space="0" w:color="auto"/>
            <w:right w:val="none" w:sz="0" w:space="0" w:color="auto"/>
          </w:divBdr>
        </w:div>
        <w:div w:id="336348534">
          <w:marLeft w:val="480"/>
          <w:marRight w:val="0"/>
          <w:marTop w:val="0"/>
          <w:marBottom w:val="0"/>
          <w:divBdr>
            <w:top w:val="none" w:sz="0" w:space="0" w:color="auto"/>
            <w:left w:val="none" w:sz="0" w:space="0" w:color="auto"/>
            <w:bottom w:val="none" w:sz="0" w:space="0" w:color="auto"/>
            <w:right w:val="none" w:sz="0" w:space="0" w:color="auto"/>
          </w:divBdr>
        </w:div>
        <w:div w:id="1316182120">
          <w:marLeft w:val="480"/>
          <w:marRight w:val="0"/>
          <w:marTop w:val="0"/>
          <w:marBottom w:val="0"/>
          <w:divBdr>
            <w:top w:val="none" w:sz="0" w:space="0" w:color="auto"/>
            <w:left w:val="none" w:sz="0" w:space="0" w:color="auto"/>
            <w:bottom w:val="none" w:sz="0" w:space="0" w:color="auto"/>
            <w:right w:val="none" w:sz="0" w:space="0" w:color="auto"/>
          </w:divBdr>
        </w:div>
        <w:div w:id="542988167">
          <w:marLeft w:val="480"/>
          <w:marRight w:val="0"/>
          <w:marTop w:val="0"/>
          <w:marBottom w:val="0"/>
          <w:divBdr>
            <w:top w:val="none" w:sz="0" w:space="0" w:color="auto"/>
            <w:left w:val="none" w:sz="0" w:space="0" w:color="auto"/>
            <w:bottom w:val="none" w:sz="0" w:space="0" w:color="auto"/>
            <w:right w:val="none" w:sz="0" w:space="0" w:color="auto"/>
          </w:divBdr>
        </w:div>
        <w:div w:id="1935939780">
          <w:marLeft w:val="480"/>
          <w:marRight w:val="0"/>
          <w:marTop w:val="0"/>
          <w:marBottom w:val="0"/>
          <w:divBdr>
            <w:top w:val="none" w:sz="0" w:space="0" w:color="auto"/>
            <w:left w:val="none" w:sz="0" w:space="0" w:color="auto"/>
            <w:bottom w:val="none" w:sz="0" w:space="0" w:color="auto"/>
            <w:right w:val="none" w:sz="0" w:space="0" w:color="auto"/>
          </w:divBdr>
        </w:div>
        <w:div w:id="425276094">
          <w:marLeft w:val="480"/>
          <w:marRight w:val="0"/>
          <w:marTop w:val="0"/>
          <w:marBottom w:val="0"/>
          <w:divBdr>
            <w:top w:val="none" w:sz="0" w:space="0" w:color="auto"/>
            <w:left w:val="none" w:sz="0" w:space="0" w:color="auto"/>
            <w:bottom w:val="none" w:sz="0" w:space="0" w:color="auto"/>
            <w:right w:val="none" w:sz="0" w:space="0" w:color="auto"/>
          </w:divBdr>
        </w:div>
        <w:div w:id="760370285">
          <w:marLeft w:val="480"/>
          <w:marRight w:val="0"/>
          <w:marTop w:val="0"/>
          <w:marBottom w:val="0"/>
          <w:divBdr>
            <w:top w:val="none" w:sz="0" w:space="0" w:color="auto"/>
            <w:left w:val="none" w:sz="0" w:space="0" w:color="auto"/>
            <w:bottom w:val="none" w:sz="0" w:space="0" w:color="auto"/>
            <w:right w:val="none" w:sz="0" w:space="0" w:color="auto"/>
          </w:divBdr>
        </w:div>
        <w:div w:id="2047480984">
          <w:marLeft w:val="480"/>
          <w:marRight w:val="0"/>
          <w:marTop w:val="0"/>
          <w:marBottom w:val="0"/>
          <w:divBdr>
            <w:top w:val="none" w:sz="0" w:space="0" w:color="auto"/>
            <w:left w:val="none" w:sz="0" w:space="0" w:color="auto"/>
            <w:bottom w:val="none" w:sz="0" w:space="0" w:color="auto"/>
            <w:right w:val="none" w:sz="0" w:space="0" w:color="auto"/>
          </w:divBdr>
        </w:div>
        <w:div w:id="284115894">
          <w:marLeft w:val="480"/>
          <w:marRight w:val="0"/>
          <w:marTop w:val="0"/>
          <w:marBottom w:val="0"/>
          <w:divBdr>
            <w:top w:val="none" w:sz="0" w:space="0" w:color="auto"/>
            <w:left w:val="none" w:sz="0" w:space="0" w:color="auto"/>
            <w:bottom w:val="none" w:sz="0" w:space="0" w:color="auto"/>
            <w:right w:val="none" w:sz="0" w:space="0" w:color="auto"/>
          </w:divBdr>
        </w:div>
        <w:div w:id="715005354">
          <w:marLeft w:val="480"/>
          <w:marRight w:val="0"/>
          <w:marTop w:val="0"/>
          <w:marBottom w:val="0"/>
          <w:divBdr>
            <w:top w:val="none" w:sz="0" w:space="0" w:color="auto"/>
            <w:left w:val="none" w:sz="0" w:space="0" w:color="auto"/>
            <w:bottom w:val="none" w:sz="0" w:space="0" w:color="auto"/>
            <w:right w:val="none" w:sz="0" w:space="0" w:color="auto"/>
          </w:divBdr>
        </w:div>
        <w:div w:id="484709069">
          <w:marLeft w:val="480"/>
          <w:marRight w:val="0"/>
          <w:marTop w:val="0"/>
          <w:marBottom w:val="0"/>
          <w:divBdr>
            <w:top w:val="none" w:sz="0" w:space="0" w:color="auto"/>
            <w:left w:val="none" w:sz="0" w:space="0" w:color="auto"/>
            <w:bottom w:val="none" w:sz="0" w:space="0" w:color="auto"/>
            <w:right w:val="none" w:sz="0" w:space="0" w:color="auto"/>
          </w:divBdr>
        </w:div>
        <w:div w:id="1080298380">
          <w:marLeft w:val="480"/>
          <w:marRight w:val="0"/>
          <w:marTop w:val="0"/>
          <w:marBottom w:val="0"/>
          <w:divBdr>
            <w:top w:val="none" w:sz="0" w:space="0" w:color="auto"/>
            <w:left w:val="none" w:sz="0" w:space="0" w:color="auto"/>
            <w:bottom w:val="none" w:sz="0" w:space="0" w:color="auto"/>
            <w:right w:val="none" w:sz="0" w:space="0" w:color="auto"/>
          </w:divBdr>
        </w:div>
        <w:div w:id="343633394">
          <w:marLeft w:val="480"/>
          <w:marRight w:val="0"/>
          <w:marTop w:val="0"/>
          <w:marBottom w:val="0"/>
          <w:divBdr>
            <w:top w:val="none" w:sz="0" w:space="0" w:color="auto"/>
            <w:left w:val="none" w:sz="0" w:space="0" w:color="auto"/>
            <w:bottom w:val="none" w:sz="0" w:space="0" w:color="auto"/>
            <w:right w:val="none" w:sz="0" w:space="0" w:color="auto"/>
          </w:divBdr>
        </w:div>
        <w:div w:id="2027517649">
          <w:marLeft w:val="480"/>
          <w:marRight w:val="0"/>
          <w:marTop w:val="0"/>
          <w:marBottom w:val="0"/>
          <w:divBdr>
            <w:top w:val="none" w:sz="0" w:space="0" w:color="auto"/>
            <w:left w:val="none" w:sz="0" w:space="0" w:color="auto"/>
            <w:bottom w:val="none" w:sz="0" w:space="0" w:color="auto"/>
            <w:right w:val="none" w:sz="0" w:space="0" w:color="auto"/>
          </w:divBdr>
        </w:div>
        <w:div w:id="1551770839">
          <w:marLeft w:val="480"/>
          <w:marRight w:val="0"/>
          <w:marTop w:val="0"/>
          <w:marBottom w:val="0"/>
          <w:divBdr>
            <w:top w:val="none" w:sz="0" w:space="0" w:color="auto"/>
            <w:left w:val="none" w:sz="0" w:space="0" w:color="auto"/>
            <w:bottom w:val="none" w:sz="0" w:space="0" w:color="auto"/>
            <w:right w:val="none" w:sz="0" w:space="0" w:color="auto"/>
          </w:divBdr>
        </w:div>
        <w:div w:id="1280182554">
          <w:marLeft w:val="480"/>
          <w:marRight w:val="0"/>
          <w:marTop w:val="0"/>
          <w:marBottom w:val="0"/>
          <w:divBdr>
            <w:top w:val="none" w:sz="0" w:space="0" w:color="auto"/>
            <w:left w:val="none" w:sz="0" w:space="0" w:color="auto"/>
            <w:bottom w:val="none" w:sz="0" w:space="0" w:color="auto"/>
            <w:right w:val="none" w:sz="0" w:space="0" w:color="auto"/>
          </w:divBdr>
        </w:div>
        <w:div w:id="820267027">
          <w:marLeft w:val="480"/>
          <w:marRight w:val="0"/>
          <w:marTop w:val="0"/>
          <w:marBottom w:val="0"/>
          <w:divBdr>
            <w:top w:val="none" w:sz="0" w:space="0" w:color="auto"/>
            <w:left w:val="none" w:sz="0" w:space="0" w:color="auto"/>
            <w:bottom w:val="none" w:sz="0" w:space="0" w:color="auto"/>
            <w:right w:val="none" w:sz="0" w:space="0" w:color="auto"/>
          </w:divBdr>
        </w:div>
        <w:div w:id="497618549">
          <w:marLeft w:val="480"/>
          <w:marRight w:val="0"/>
          <w:marTop w:val="0"/>
          <w:marBottom w:val="0"/>
          <w:divBdr>
            <w:top w:val="none" w:sz="0" w:space="0" w:color="auto"/>
            <w:left w:val="none" w:sz="0" w:space="0" w:color="auto"/>
            <w:bottom w:val="none" w:sz="0" w:space="0" w:color="auto"/>
            <w:right w:val="none" w:sz="0" w:space="0" w:color="auto"/>
          </w:divBdr>
        </w:div>
        <w:div w:id="767773637">
          <w:marLeft w:val="480"/>
          <w:marRight w:val="0"/>
          <w:marTop w:val="0"/>
          <w:marBottom w:val="0"/>
          <w:divBdr>
            <w:top w:val="none" w:sz="0" w:space="0" w:color="auto"/>
            <w:left w:val="none" w:sz="0" w:space="0" w:color="auto"/>
            <w:bottom w:val="none" w:sz="0" w:space="0" w:color="auto"/>
            <w:right w:val="none" w:sz="0" w:space="0" w:color="auto"/>
          </w:divBdr>
        </w:div>
        <w:div w:id="1686789226">
          <w:marLeft w:val="480"/>
          <w:marRight w:val="0"/>
          <w:marTop w:val="0"/>
          <w:marBottom w:val="0"/>
          <w:divBdr>
            <w:top w:val="none" w:sz="0" w:space="0" w:color="auto"/>
            <w:left w:val="none" w:sz="0" w:space="0" w:color="auto"/>
            <w:bottom w:val="none" w:sz="0" w:space="0" w:color="auto"/>
            <w:right w:val="none" w:sz="0" w:space="0" w:color="auto"/>
          </w:divBdr>
        </w:div>
        <w:div w:id="1699502735">
          <w:marLeft w:val="480"/>
          <w:marRight w:val="0"/>
          <w:marTop w:val="0"/>
          <w:marBottom w:val="0"/>
          <w:divBdr>
            <w:top w:val="none" w:sz="0" w:space="0" w:color="auto"/>
            <w:left w:val="none" w:sz="0" w:space="0" w:color="auto"/>
            <w:bottom w:val="none" w:sz="0" w:space="0" w:color="auto"/>
            <w:right w:val="none" w:sz="0" w:space="0" w:color="auto"/>
          </w:divBdr>
        </w:div>
        <w:div w:id="1227105686">
          <w:marLeft w:val="480"/>
          <w:marRight w:val="0"/>
          <w:marTop w:val="0"/>
          <w:marBottom w:val="0"/>
          <w:divBdr>
            <w:top w:val="none" w:sz="0" w:space="0" w:color="auto"/>
            <w:left w:val="none" w:sz="0" w:space="0" w:color="auto"/>
            <w:bottom w:val="none" w:sz="0" w:space="0" w:color="auto"/>
            <w:right w:val="none" w:sz="0" w:space="0" w:color="auto"/>
          </w:divBdr>
        </w:div>
        <w:div w:id="1886873024">
          <w:marLeft w:val="480"/>
          <w:marRight w:val="0"/>
          <w:marTop w:val="0"/>
          <w:marBottom w:val="0"/>
          <w:divBdr>
            <w:top w:val="none" w:sz="0" w:space="0" w:color="auto"/>
            <w:left w:val="none" w:sz="0" w:space="0" w:color="auto"/>
            <w:bottom w:val="none" w:sz="0" w:space="0" w:color="auto"/>
            <w:right w:val="none" w:sz="0" w:space="0" w:color="auto"/>
          </w:divBdr>
        </w:div>
        <w:div w:id="258685000">
          <w:marLeft w:val="480"/>
          <w:marRight w:val="0"/>
          <w:marTop w:val="0"/>
          <w:marBottom w:val="0"/>
          <w:divBdr>
            <w:top w:val="none" w:sz="0" w:space="0" w:color="auto"/>
            <w:left w:val="none" w:sz="0" w:space="0" w:color="auto"/>
            <w:bottom w:val="none" w:sz="0" w:space="0" w:color="auto"/>
            <w:right w:val="none" w:sz="0" w:space="0" w:color="auto"/>
          </w:divBdr>
        </w:div>
        <w:div w:id="846166400">
          <w:marLeft w:val="480"/>
          <w:marRight w:val="0"/>
          <w:marTop w:val="0"/>
          <w:marBottom w:val="0"/>
          <w:divBdr>
            <w:top w:val="none" w:sz="0" w:space="0" w:color="auto"/>
            <w:left w:val="none" w:sz="0" w:space="0" w:color="auto"/>
            <w:bottom w:val="none" w:sz="0" w:space="0" w:color="auto"/>
            <w:right w:val="none" w:sz="0" w:space="0" w:color="auto"/>
          </w:divBdr>
        </w:div>
        <w:div w:id="1430659986">
          <w:marLeft w:val="480"/>
          <w:marRight w:val="0"/>
          <w:marTop w:val="0"/>
          <w:marBottom w:val="0"/>
          <w:divBdr>
            <w:top w:val="none" w:sz="0" w:space="0" w:color="auto"/>
            <w:left w:val="none" w:sz="0" w:space="0" w:color="auto"/>
            <w:bottom w:val="none" w:sz="0" w:space="0" w:color="auto"/>
            <w:right w:val="none" w:sz="0" w:space="0" w:color="auto"/>
          </w:divBdr>
        </w:div>
        <w:div w:id="763650791">
          <w:marLeft w:val="480"/>
          <w:marRight w:val="0"/>
          <w:marTop w:val="0"/>
          <w:marBottom w:val="0"/>
          <w:divBdr>
            <w:top w:val="none" w:sz="0" w:space="0" w:color="auto"/>
            <w:left w:val="none" w:sz="0" w:space="0" w:color="auto"/>
            <w:bottom w:val="none" w:sz="0" w:space="0" w:color="auto"/>
            <w:right w:val="none" w:sz="0" w:space="0" w:color="auto"/>
          </w:divBdr>
        </w:div>
        <w:div w:id="1541938754">
          <w:marLeft w:val="480"/>
          <w:marRight w:val="0"/>
          <w:marTop w:val="0"/>
          <w:marBottom w:val="0"/>
          <w:divBdr>
            <w:top w:val="none" w:sz="0" w:space="0" w:color="auto"/>
            <w:left w:val="none" w:sz="0" w:space="0" w:color="auto"/>
            <w:bottom w:val="none" w:sz="0" w:space="0" w:color="auto"/>
            <w:right w:val="none" w:sz="0" w:space="0" w:color="auto"/>
          </w:divBdr>
        </w:div>
        <w:div w:id="1375932667">
          <w:marLeft w:val="480"/>
          <w:marRight w:val="0"/>
          <w:marTop w:val="0"/>
          <w:marBottom w:val="0"/>
          <w:divBdr>
            <w:top w:val="none" w:sz="0" w:space="0" w:color="auto"/>
            <w:left w:val="none" w:sz="0" w:space="0" w:color="auto"/>
            <w:bottom w:val="none" w:sz="0" w:space="0" w:color="auto"/>
            <w:right w:val="none" w:sz="0" w:space="0" w:color="auto"/>
          </w:divBdr>
        </w:div>
        <w:div w:id="186913598">
          <w:marLeft w:val="480"/>
          <w:marRight w:val="0"/>
          <w:marTop w:val="0"/>
          <w:marBottom w:val="0"/>
          <w:divBdr>
            <w:top w:val="none" w:sz="0" w:space="0" w:color="auto"/>
            <w:left w:val="none" w:sz="0" w:space="0" w:color="auto"/>
            <w:bottom w:val="none" w:sz="0" w:space="0" w:color="auto"/>
            <w:right w:val="none" w:sz="0" w:space="0" w:color="auto"/>
          </w:divBdr>
        </w:div>
        <w:div w:id="765032679">
          <w:marLeft w:val="480"/>
          <w:marRight w:val="0"/>
          <w:marTop w:val="0"/>
          <w:marBottom w:val="0"/>
          <w:divBdr>
            <w:top w:val="none" w:sz="0" w:space="0" w:color="auto"/>
            <w:left w:val="none" w:sz="0" w:space="0" w:color="auto"/>
            <w:bottom w:val="none" w:sz="0" w:space="0" w:color="auto"/>
            <w:right w:val="none" w:sz="0" w:space="0" w:color="auto"/>
          </w:divBdr>
        </w:div>
        <w:div w:id="1412313687">
          <w:marLeft w:val="480"/>
          <w:marRight w:val="0"/>
          <w:marTop w:val="0"/>
          <w:marBottom w:val="0"/>
          <w:divBdr>
            <w:top w:val="none" w:sz="0" w:space="0" w:color="auto"/>
            <w:left w:val="none" w:sz="0" w:space="0" w:color="auto"/>
            <w:bottom w:val="none" w:sz="0" w:space="0" w:color="auto"/>
            <w:right w:val="none" w:sz="0" w:space="0" w:color="auto"/>
          </w:divBdr>
        </w:div>
        <w:div w:id="1238977941">
          <w:marLeft w:val="480"/>
          <w:marRight w:val="0"/>
          <w:marTop w:val="0"/>
          <w:marBottom w:val="0"/>
          <w:divBdr>
            <w:top w:val="none" w:sz="0" w:space="0" w:color="auto"/>
            <w:left w:val="none" w:sz="0" w:space="0" w:color="auto"/>
            <w:bottom w:val="none" w:sz="0" w:space="0" w:color="auto"/>
            <w:right w:val="none" w:sz="0" w:space="0" w:color="auto"/>
          </w:divBdr>
        </w:div>
        <w:div w:id="1816676566">
          <w:marLeft w:val="480"/>
          <w:marRight w:val="0"/>
          <w:marTop w:val="0"/>
          <w:marBottom w:val="0"/>
          <w:divBdr>
            <w:top w:val="none" w:sz="0" w:space="0" w:color="auto"/>
            <w:left w:val="none" w:sz="0" w:space="0" w:color="auto"/>
            <w:bottom w:val="none" w:sz="0" w:space="0" w:color="auto"/>
            <w:right w:val="none" w:sz="0" w:space="0" w:color="auto"/>
          </w:divBdr>
        </w:div>
        <w:div w:id="1364552977">
          <w:marLeft w:val="480"/>
          <w:marRight w:val="0"/>
          <w:marTop w:val="0"/>
          <w:marBottom w:val="0"/>
          <w:divBdr>
            <w:top w:val="none" w:sz="0" w:space="0" w:color="auto"/>
            <w:left w:val="none" w:sz="0" w:space="0" w:color="auto"/>
            <w:bottom w:val="none" w:sz="0" w:space="0" w:color="auto"/>
            <w:right w:val="none" w:sz="0" w:space="0" w:color="auto"/>
          </w:divBdr>
        </w:div>
      </w:divsChild>
    </w:div>
    <w:div w:id="1103067602">
      <w:bodyDiv w:val="1"/>
      <w:marLeft w:val="0"/>
      <w:marRight w:val="0"/>
      <w:marTop w:val="0"/>
      <w:marBottom w:val="0"/>
      <w:divBdr>
        <w:top w:val="none" w:sz="0" w:space="0" w:color="auto"/>
        <w:left w:val="none" w:sz="0" w:space="0" w:color="auto"/>
        <w:bottom w:val="none" w:sz="0" w:space="0" w:color="auto"/>
        <w:right w:val="none" w:sz="0" w:space="0" w:color="auto"/>
      </w:divBdr>
    </w:div>
    <w:div w:id="1103300836">
      <w:bodyDiv w:val="1"/>
      <w:marLeft w:val="0"/>
      <w:marRight w:val="0"/>
      <w:marTop w:val="0"/>
      <w:marBottom w:val="0"/>
      <w:divBdr>
        <w:top w:val="none" w:sz="0" w:space="0" w:color="auto"/>
        <w:left w:val="none" w:sz="0" w:space="0" w:color="auto"/>
        <w:bottom w:val="none" w:sz="0" w:space="0" w:color="auto"/>
        <w:right w:val="none" w:sz="0" w:space="0" w:color="auto"/>
      </w:divBdr>
      <w:divsChild>
        <w:div w:id="1084962024">
          <w:marLeft w:val="480"/>
          <w:marRight w:val="0"/>
          <w:marTop w:val="0"/>
          <w:marBottom w:val="0"/>
          <w:divBdr>
            <w:top w:val="none" w:sz="0" w:space="0" w:color="auto"/>
            <w:left w:val="none" w:sz="0" w:space="0" w:color="auto"/>
            <w:bottom w:val="none" w:sz="0" w:space="0" w:color="auto"/>
            <w:right w:val="none" w:sz="0" w:space="0" w:color="auto"/>
          </w:divBdr>
        </w:div>
        <w:div w:id="965621743">
          <w:marLeft w:val="480"/>
          <w:marRight w:val="0"/>
          <w:marTop w:val="0"/>
          <w:marBottom w:val="0"/>
          <w:divBdr>
            <w:top w:val="none" w:sz="0" w:space="0" w:color="auto"/>
            <w:left w:val="none" w:sz="0" w:space="0" w:color="auto"/>
            <w:bottom w:val="none" w:sz="0" w:space="0" w:color="auto"/>
            <w:right w:val="none" w:sz="0" w:space="0" w:color="auto"/>
          </w:divBdr>
        </w:div>
        <w:div w:id="1694451944">
          <w:marLeft w:val="480"/>
          <w:marRight w:val="0"/>
          <w:marTop w:val="0"/>
          <w:marBottom w:val="0"/>
          <w:divBdr>
            <w:top w:val="none" w:sz="0" w:space="0" w:color="auto"/>
            <w:left w:val="none" w:sz="0" w:space="0" w:color="auto"/>
            <w:bottom w:val="none" w:sz="0" w:space="0" w:color="auto"/>
            <w:right w:val="none" w:sz="0" w:space="0" w:color="auto"/>
          </w:divBdr>
        </w:div>
        <w:div w:id="2017609144">
          <w:marLeft w:val="480"/>
          <w:marRight w:val="0"/>
          <w:marTop w:val="0"/>
          <w:marBottom w:val="0"/>
          <w:divBdr>
            <w:top w:val="none" w:sz="0" w:space="0" w:color="auto"/>
            <w:left w:val="none" w:sz="0" w:space="0" w:color="auto"/>
            <w:bottom w:val="none" w:sz="0" w:space="0" w:color="auto"/>
            <w:right w:val="none" w:sz="0" w:space="0" w:color="auto"/>
          </w:divBdr>
        </w:div>
        <w:div w:id="1218080302">
          <w:marLeft w:val="480"/>
          <w:marRight w:val="0"/>
          <w:marTop w:val="0"/>
          <w:marBottom w:val="0"/>
          <w:divBdr>
            <w:top w:val="none" w:sz="0" w:space="0" w:color="auto"/>
            <w:left w:val="none" w:sz="0" w:space="0" w:color="auto"/>
            <w:bottom w:val="none" w:sz="0" w:space="0" w:color="auto"/>
            <w:right w:val="none" w:sz="0" w:space="0" w:color="auto"/>
          </w:divBdr>
        </w:div>
        <w:div w:id="2118139457">
          <w:marLeft w:val="480"/>
          <w:marRight w:val="0"/>
          <w:marTop w:val="0"/>
          <w:marBottom w:val="0"/>
          <w:divBdr>
            <w:top w:val="none" w:sz="0" w:space="0" w:color="auto"/>
            <w:left w:val="none" w:sz="0" w:space="0" w:color="auto"/>
            <w:bottom w:val="none" w:sz="0" w:space="0" w:color="auto"/>
            <w:right w:val="none" w:sz="0" w:space="0" w:color="auto"/>
          </w:divBdr>
        </w:div>
        <w:div w:id="1831411559">
          <w:marLeft w:val="480"/>
          <w:marRight w:val="0"/>
          <w:marTop w:val="0"/>
          <w:marBottom w:val="0"/>
          <w:divBdr>
            <w:top w:val="none" w:sz="0" w:space="0" w:color="auto"/>
            <w:left w:val="none" w:sz="0" w:space="0" w:color="auto"/>
            <w:bottom w:val="none" w:sz="0" w:space="0" w:color="auto"/>
            <w:right w:val="none" w:sz="0" w:space="0" w:color="auto"/>
          </w:divBdr>
        </w:div>
        <w:div w:id="1154418702">
          <w:marLeft w:val="480"/>
          <w:marRight w:val="0"/>
          <w:marTop w:val="0"/>
          <w:marBottom w:val="0"/>
          <w:divBdr>
            <w:top w:val="none" w:sz="0" w:space="0" w:color="auto"/>
            <w:left w:val="none" w:sz="0" w:space="0" w:color="auto"/>
            <w:bottom w:val="none" w:sz="0" w:space="0" w:color="auto"/>
            <w:right w:val="none" w:sz="0" w:space="0" w:color="auto"/>
          </w:divBdr>
        </w:div>
        <w:div w:id="352222983">
          <w:marLeft w:val="480"/>
          <w:marRight w:val="0"/>
          <w:marTop w:val="0"/>
          <w:marBottom w:val="0"/>
          <w:divBdr>
            <w:top w:val="none" w:sz="0" w:space="0" w:color="auto"/>
            <w:left w:val="none" w:sz="0" w:space="0" w:color="auto"/>
            <w:bottom w:val="none" w:sz="0" w:space="0" w:color="auto"/>
            <w:right w:val="none" w:sz="0" w:space="0" w:color="auto"/>
          </w:divBdr>
        </w:div>
        <w:div w:id="1574319096">
          <w:marLeft w:val="480"/>
          <w:marRight w:val="0"/>
          <w:marTop w:val="0"/>
          <w:marBottom w:val="0"/>
          <w:divBdr>
            <w:top w:val="none" w:sz="0" w:space="0" w:color="auto"/>
            <w:left w:val="none" w:sz="0" w:space="0" w:color="auto"/>
            <w:bottom w:val="none" w:sz="0" w:space="0" w:color="auto"/>
            <w:right w:val="none" w:sz="0" w:space="0" w:color="auto"/>
          </w:divBdr>
        </w:div>
        <w:div w:id="1317951678">
          <w:marLeft w:val="480"/>
          <w:marRight w:val="0"/>
          <w:marTop w:val="0"/>
          <w:marBottom w:val="0"/>
          <w:divBdr>
            <w:top w:val="none" w:sz="0" w:space="0" w:color="auto"/>
            <w:left w:val="none" w:sz="0" w:space="0" w:color="auto"/>
            <w:bottom w:val="none" w:sz="0" w:space="0" w:color="auto"/>
            <w:right w:val="none" w:sz="0" w:space="0" w:color="auto"/>
          </w:divBdr>
        </w:div>
        <w:div w:id="108820318">
          <w:marLeft w:val="480"/>
          <w:marRight w:val="0"/>
          <w:marTop w:val="0"/>
          <w:marBottom w:val="0"/>
          <w:divBdr>
            <w:top w:val="none" w:sz="0" w:space="0" w:color="auto"/>
            <w:left w:val="none" w:sz="0" w:space="0" w:color="auto"/>
            <w:bottom w:val="none" w:sz="0" w:space="0" w:color="auto"/>
            <w:right w:val="none" w:sz="0" w:space="0" w:color="auto"/>
          </w:divBdr>
        </w:div>
        <w:div w:id="150603640">
          <w:marLeft w:val="480"/>
          <w:marRight w:val="0"/>
          <w:marTop w:val="0"/>
          <w:marBottom w:val="0"/>
          <w:divBdr>
            <w:top w:val="none" w:sz="0" w:space="0" w:color="auto"/>
            <w:left w:val="none" w:sz="0" w:space="0" w:color="auto"/>
            <w:bottom w:val="none" w:sz="0" w:space="0" w:color="auto"/>
            <w:right w:val="none" w:sz="0" w:space="0" w:color="auto"/>
          </w:divBdr>
        </w:div>
        <w:div w:id="383723235">
          <w:marLeft w:val="480"/>
          <w:marRight w:val="0"/>
          <w:marTop w:val="0"/>
          <w:marBottom w:val="0"/>
          <w:divBdr>
            <w:top w:val="none" w:sz="0" w:space="0" w:color="auto"/>
            <w:left w:val="none" w:sz="0" w:space="0" w:color="auto"/>
            <w:bottom w:val="none" w:sz="0" w:space="0" w:color="auto"/>
            <w:right w:val="none" w:sz="0" w:space="0" w:color="auto"/>
          </w:divBdr>
        </w:div>
        <w:div w:id="1815560712">
          <w:marLeft w:val="480"/>
          <w:marRight w:val="0"/>
          <w:marTop w:val="0"/>
          <w:marBottom w:val="0"/>
          <w:divBdr>
            <w:top w:val="none" w:sz="0" w:space="0" w:color="auto"/>
            <w:left w:val="none" w:sz="0" w:space="0" w:color="auto"/>
            <w:bottom w:val="none" w:sz="0" w:space="0" w:color="auto"/>
            <w:right w:val="none" w:sz="0" w:space="0" w:color="auto"/>
          </w:divBdr>
        </w:div>
        <w:div w:id="1026832978">
          <w:marLeft w:val="480"/>
          <w:marRight w:val="0"/>
          <w:marTop w:val="0"/>
          <w:marBottom w:val="0"/>
          <w:divBdr>
            <w:top w:val="none" w:sz="0" w:space="0" w:color="auto"/>
            <w:left w:val="none" w:sz="0" w:space="0" w:color="auto"/>
            <w:bottom w:val="none" w:sz="0" w:space="0" w:color="auto"/>
            <w:right w:val="none" w:sz="0" w:space="0" w:color="auto"/>
          </w:divBdr>
        </w:div>
        <w:div w:id="56322090">
          <w:marLeft w:val="480"/>
          <w:marRight w:val="0"/>
          <w:marTop w:val="0"/>
          <w:marBottom w:val="0"/>
          <w:divBdr>
            <w:top w:val="none" w:sz="0" w:space="0" w:color="auto"/>
            <w:left w:val="none" w:sz="0" w:space="0" w:color="auto"/>
            <w:bottom w:val="none" w:sz="0" w:space="0" w:color="auto"/>
            <w:right w:val="none" w:sz="0" w:space="0" w:color="auto"/>
          </w:divBdr>
        </w:div>
        <w:div w:id="1044984501">
          <w:marLeft w:val="480"/>
          <w:marRight w:val="0"/>
          <w:marTop w:val="0"/>
          <w:marBottom w:val="0"/>
          <w:divBdr>
            <w:top w:val="none" w:sz="0" w:space="0" w:color="auto"/>
            <w:left w:val="none" w:sz="0" w:space="0" w:color="auto"/>
            <w:bottom w:val="none" w:sz="0" w:space="0" w:color="auto"/>
            <w:right w:val="none" w:sz="0" w:space="0" w:color="auto"/>
          </w:divBdr>
        </w:div>
        <w:div w:id="1884947744">
          <w:marLeft w:val="480"/>
          <w:marRight w:val="0"/>
          <w:marTop w:val="0"/>
          <w:marBottom w:val="0"/>
          <w:divBdr>
            <w:top w:val="none" w:sz="0" w:space="0" w:color="auto"/>
            <w:left w:val="none" w:sz="0" w:space="0" w:color="auto"/>
            <w:bottom w:val="none" w:sz="0" w:space="0" w:color="auto"/>
            <w:right w:val="none" w:sz="0" w:space="0" w:color="auto"/>
          </w:divBdr>
        </w:div>
        <w:div w:id="328677347">
          <w:marLeft w:val="480"/>
          <w:marRight w:val="0"/>
          <w:marTop w:val="0"/>
          <w:marBottom w:val="0"/>
          <w:divBdr>
            <w:top w:val="none" w:sz="0" w:space="0" w:color="auto"/>
            <w:left w:val="none" w:sz="0" w:space="0" w:color="auto"/>
            <w:bottom w:val="none" w:sz="0" w:space="0" w:color="auto"/>
            <w:right w:val="none" w:sz="0" w:space="0" w:color="auto"/>
          </w:divBdr>
        </w:div>
        <w:div w:id="711005298">
          <w:marLeft w:val="480"/>
          <w:marRight w:val="0"/>
          <w:marTop w:val="0"/>
          <w:marBottom w:val="0"/>
          <w:divBdr>
            <w:top w:val="none" w:sz="0" w:space="0" w:color="auto"/>
            <w:left w:val="none" w:sz="0" w:space="0" w:color="auto"/>
            <w:bottom w:val="none" w:sz="0" w:space="0" w:color="auto"/>
            <w:right w:val="none" w:sz="0" w:space="0" w:color="auto"/>
          </w:divBdr>
        </w:div>
        <w:div w:id="1966308793">
          <w:marLeft w:val="480"/>
          <w:marRight w:val="0"/>
          <w:marTop w:val="0"/>
          <w:marBottom w:val="0"/>
          <w:divBdr>
            <w:top w:val="none" w:sz="0" w:space="0" w:color="auto"/>
            <w:left w:val="none" w:sz="0" w:space="0" w:color="auto"/>
            <w:bottom w:val="none" w:sz="0" w:space="0" w:color="auto"/>
            <w:right w:val="none" w:sz="0" w:space="0" w:color="auto"/>
          </w:divBdr>
        </w:div>
        <w:div w:id="1590654262">
          <w:marLeft w:val="480"/>
          <w:marRight w:val="0"/>
          <w:marTop w:val="0"/>
          <w:marBottom w:val="0"/>
          <w:divBdr>
            <w:top w:val="none" w:sz="0" w:space="0" w:color="auto"/>
            <w:left w:val="none" w:sz="0" w:space="0" w:color="auto"/>
            <w:bottom w:val="none" w:sz="0" w:space="0" w:color="auto"/>
            <w:right w:val="none" w:sz="0" w:space="0" w:color="auto"/>
          </w:divBdr>
        </w:div>
        <w:div w:id="819544748">
          <w:marLeft w:val="480"/>
          <w:marRight w:val="0"/>
          <w:marTop w:val="0"/>
          <w:marBottom w:val="0"/>
          <w:divBdr>
            <w:top w:val="none" w:sz="0" w:space="0" w:color="auto"/>
            <w:left w:val="none" w:sz="0" w:space="0" w:color="auto"/>
            <w:bottom w:val="none" w:sz="0" w:space="0" w:color="auto"/>
            <w:right w:val="none" w:sz="0" w:space="0" w:color="auto"/>
          </w:divBdr>
        </w:div>
        <w:div w:id="1292439258">
          <w:marLeft w:val="480"/>
          <w:marRight w:val="0"/>
          <w:marTop w:val="0"/>
          <w:marBottom w:val="0"/>
          <w:divBdr>
            <w:top w:val="none" w:sz="0" w:space="0" w:color="auto"/>
            <w:left w:val="none" w:sz="0" w:space="0" w:color="auto"/>
            <w:bottom w:val="none" w:sz="0" w:space="0" w:color="auto"/>
            <w:right w:val="none" w:sz="0" w:space="0" w:color="auto"/>
          </w:divBdr>
        </w:div>
        <w:div w:id="1305546484">
          <w:marLeft w:val="480"/>
          <w:marRight w:val="0"/>
          <w:marTop w:val="0"/>
          <w:marBottom w:val="0"/>
          <w:divBdr>
            <w:top w:val="none" w:sz="0" w:space="0" w:color="auto"/>
            <w:left w:val="none" w:sz="0" w:space="0" w:color="auto"/>
            <w:bottom w:val="none" w:sz="0" w:space="0" w:color="auto"/>
            <w:right w:val="none" w:sz="0" w:space="0" w:color="auto"/>
          </w:divBdr>
        </w:div>
        <w:div w:id="1083382509">
          <w:marLeft w:val="480"/>
          <w:marRight w:val="0"/>
          <w:marTop w:val="0"/>
          <w:marBottom w:val="0"/>
          <w:divBdr>
            <w:top w:val="none" w:sz="0" w:space="0" w:color="auto"/>
            <w:left w:val="none" w:sz="0" w:space="0" w:color="auto"/>
            <w:bottom w:val="none" w:sz="0" w:space="0" w:color="auto"/>
            <w:right w:val="none" w:sz="0" w:space="0" w:color="auto"/>
          </w:divBdr>
        </w:div>
        <w:div w:id="179468941">
          <w:marLeft w:val="480"/>
          <w:marRight w:val="0"/>
          <w:marTop w:val="0"/>
          <w:marBottom w:val="0"/>
          <w:divBdr>
            <w:top w:val="none" w:sz="0" w:space="0" w:color="auto"/>
            <w:left w:val="none" w:sz="0" w:space="0" w:color="auto"/>
            <w:bottom w:val="none" w:sz="0" w:space="0" w:color="auto"/>
            <w:right w:val="none" w:sz="0" w:space="0" w:color="auto"/>
          </w:divBdr>
        </w:div>
        <w:div w:id="287512527">
          <w:marLeft w:val="480"/>
          <w:marRight w:val="0"/>
          <w:marTop w:val="0"/>
          <w:marBottom w:val="0"/>
          <w:divBdr>
            <w:top w:val="none" w:sz="0" w:space="0" w:color="auto"/>
            <w:left w:val="none" w:sz="0" w:space="0" w:color="auto"/>
            <w:bottom w:val="none" w:sz="0" w:space="0" w:color="auto"/>
            <w:right w:val="none" w:sz="0" w:space="0" w:color="auto"/>
          </w:divBdr>
        </w:div>
        <w:div w:id="1628311250">
          <w:marLeft w:val="480"/>
          <w:marRight w:val="0"/>
          <w:marTop w:val="0"/>
          <w:marBottom w:val="0"/>
          <w:divBdr>
            <w:top w:val="none" w:sz="0" w:space="0" w:color="auto"/>
            <w:left w:val="none" w:sz="0" w:space="0" w:color="auto"/>
            <w:bottom w:val="none" w:sz="0" w:space="0" w:color="auto"/>
            <w:right w:val="none" w:sz="0" w:space="0" w:color="auto"/>
          </w:divBdr>
        </w:div>
        <w:div w:id="646520053">
          <w:marLeft w:val="480"/>
          <w:marRight w:val="0"/>
          <w:marTop w:val="0"/>
          <w:marBottom w:val="0"/>
          <w:divBdr>
            <w:top w:val="none" w:sz="0" w:space="0" w:color="auto"/>
            <w:left w:val="none" w:sz="0" w:space="0" w:color="auto"/>
            <w:bottom w:val="none" w:sz="0" w:space="0" w:color="auto"/>
            <w:right w:val="none" w:sz="0" w:space="0" w:color="auto"/>
          </w:divBdr>
        </w:div>
        <w:div w:id="1964723713">
          <w:marLeft w:val="480"/>
          <w:marRight w:val="0"/>
          <w:marTop w:val="0"/>
          <w:marBottom w:val="0"/>
          <w:divBdr>
            <w:top w:val="none" w:sz="0" w:space="0" w:color="auto"/>
            <w:left w:val="none" w:sz="0" w:space="0" w:color="auto"/>
            <w:bottom w:val="none" w:sz="0" w:space="0" w:color="auto"/>
            <w:right w:val="none" w:sz="0" w:space="0" w:color="auto"/>
          </w:divBdr>
        </w:div>
        <w:div w:id="249313398">
          <w:marLeft w:val="480"/>
          <w:marRight w:val="0"/>
          <w:marTop w:val="0"/>
          <w:marBottom w:val="0"/>
          <w:divBdr>
            <w:top w:val="none" w:sz="0" w:space="0" w:color="auto"/>
            <w:left w:val="none" w:sz="0" w:space="0" w:color="auto"/>
            <w:bottom w:val="none" w:sz="0" w:space="0" w:color="auto"/>
            <w:right w:val="none" w:sz="0" w:space="0" w:color="auto"/>
          </w:divBdr>
        </w:div>
        <w:div w:id="630671801">
          <w:marLeft w:val="480"/>
          <w:marRight w:val="0"/>
          <w:marTop w:val="0"/>
          <w:marBottom w:val="0"/>
          <w:divBdr>
            <w:top w:val="none" w:sz="0" w:space="0" w:color="auto"/>
            <w:left w:val="none" w:sz="0" w:space="0" w:color="auto"/>
            <w:bottom w:val="none" w:sz="0" w:space="0" w:color="auto"/>
            <w:right w:val="none" w:sz="0" w:space="0" w:color="auto"/>
          </w:divBdr>
        </w:div>
        <w:div w:id="1420785254">
          <w:marLeft w:val="480"/>
          <w:marRight w:val="0"/>
          <w:marTop w:val="0"/>
          <w:marBottom w:val="0"/>
          <w:divBdr>
            <w:top w:val="none" w:sz="0" w:space="0" w:color="auto"/>
            <w:left w:val="none" w:sz="0" w:space="0" w:color="auto"/>
            <w:bottom w:val="none" w:sz="0" w:space="0" w:color="auto"/>
            <w:right w:val="none" w:sz="0" w:space="0" w:color="auto"/>
          </w:divBdr>
        </w:div>
        <w:div w:id="1214465499">
          <w:marLeft w:val="480"/>
          <w:marRight w:val="0"/>
          <w:marTop w:val="0"/>
          <w:marBottom w:val="0"/>
          <w:divBdr>
            <w:top w:val="none" w:sz="0" w:space="0" w:color="auto"/>
            <w:left w:val="none" w:sz="0" w:space="0" w:color="auto"/>
            <w:bottom w:val="none" w:sz="0" w:space="0" w:color="auto"/>
            <w:right w:val="none" w:sz="0" w:space="0" w:color="auto"/>
          </w:divBdr>
        </w:div>
        <w:div w:id="1911232155">
          <w:marLeft w:val="480"/>
          <w:marRight w:val="0"/>
          <w:marTop w:val="0"/>
          <w:marBottom w:val="0"/>
          <w:divBdr>
            <w:top w:val="none" w:sz="0" w:space="0" w:color="auto"/>
            <w:left w:val="none" w:sz="0" w:space="0" w:color="auto"/>
            <w:bottom w:val="none" w:sz="0" w:space="0" w:color="auto"/>
            <w:right w:val="none" w:sz="0" w:space="0" w:color="auto"/>
          </w:divBdr>
        </w:div>
        <w:div w:id="1179153023">
          <w:marLeft w:val="480"/>
          <w:marRight w:val="0"/>
          <w:marTop w:val="0"/>
          <w:marBottom w:val="0"/>
          <w:divBdr>
            <w:top w:val="none" w:sz="0" w:space="0" w:color="auto"/>
            <w:left w:val="none" w:sz="0" w:space="0" w:color="auto"/>
            <w:bottom w:val="none" w:sz="0" w:space="0" w:color="auto"/>
            <w:right w:val="none" w:sz="0" w:space="0" w:color="auto"/>
          </w:divBdr>
        </w:div>
        <w:div w:id="277496816">
          <w:marLeft w:val="480"/>
          <w:marRight w:val="0"/>
          <w:marTop w:val="0"/>
          <w:marBottom w:val="0"/>
          <w:divBdr>
            <w:top w:val="none" w:sz="0" w:space="0" w:color="auto"/>
            <w:left w:val="none" w:sz="0" w:space="0" w:color="auto"/>
            <w:bottom w:val="none" w:sz="0" w:space="0" w:color="auto"/>
            <w:right w:val="none" w:sz="0" w:space="0" w:color="auto"/>
          </w:divBdr>
        </w:div>
        <w:div w:id="1627587407">
          <w:marLeft w:val="480"/>
          <w:marRight w:val="0"/>
          <w:marTop w:val="0"/>
          <w:marBottom w:val="0"/>
          <w:divBdr>
            <w:top w:val="none" w:sz="0" w:space="0" w:color="auto"/>
            <w:left w:val="none" w:sz="0" w:space="0" w:color="auto"/>
            <w:bottom w:val="none" w:sz="0" w:space="0" w:color="auto"/>
            <w:right w:val="none" w:sz="0" w:space="0" w:color="auto"/>
          </w:divBdr>
        </w:div>
        <w:div w:id="1751731820">
          <w:marLeft w:val="480"/>
          <w:marRight w:val="0"/>
          <w:marTop w:val="0"/>
          <w:marBottom w:val="0"/>
          <w:divBdr>
            <w:top w:val="none" w:sz="0" w:space="0" w:color="auto"/>
            <w:left w:val="none" w:sz="0" w:space="0" w:color="auto"/>
            <w:bottom w:val="none" w:sz="0" w:space="0" w:color="auto"/>
            <w:right w:val="none" w:sz="0" w:space="0" w:color="auto"/>
          </w:divBdr>
        </w:div>
        <w:div w:id="463351703">
          <w:marLeft w:val="480"/>
          <w:marRight w:val="0"/>
          <w:marTop w:val="0"/>
          <w:marBottom w:val="0"/>
          <w:divBdr>
            <w:top w:val="none" w:sz="0" w:space="0" w:color="auto"/>
            <w:left w:val="none" w:sz="0" w:space="0" w:color="auto"/>
            <w:bottom w:val="none" w:sz="0" w:space="0" w:color="auto"/>
            <w:right w:val="none" w:sz="0" w:space="0" w:color="auto"/>
          </w:divBdr>
        </w:div>
        <w:div w:id="1543324631">
          <w:marLeft w:val="480"/>
          <w:marRight w:val="0"/>
          <w:marTop w:val="0"/>
          <w:marBottom w:val="0"/>
          <w:divBdr>
            <w:top w:val="none" w:sz="0" w:space="0" w:color="auto"/>
            <w:left w:val="none" w:sz="0" w:space="0" w:color="auto"/>
            <w:bottom w:val="none" w:sz="0" w:space="0" w:color="auto"/>
            <w:right w:val="none" w:sz="0" w:space="0" w:color="auto"/>
          </w:divBdr>
        </w:div>
        <w:div w:id="771895934">
          <w:marLeft w:val="480"/>
          <w:marRight w:val="0"/>
          <w:marTop w:val="0"/>
          <w:marBottom w:val="0"/>
          <w:divBdr>
            <w:top w:val="none" w:sz="0" w:space="0" w:color="auto"/>
            <w:left w:val="none" w:sz="0" w:space="0" w:color="auto"/>
            <w:bottom w:val="none" w:sz="0" w:space="0" w:color="auto"/>
            <w:right w:val="none" w:sz="0" w:space="0" w:color="auto"/>
          </w:divBdr>
        </w:div>
        <w:div w:id="393625795">
          <w:marLeft w:val="480"/>
          <w:marRight w:val="0"/>
          <w:marTop w:val="0"/>
          <w:marBottom w:val="0"/>
          <w:divBdr>
            <w:top w:val="none" w:sz="0" w:space="0" w:color="auto"/>
            <w:left w:val="none" w:sz="0" w:space="0" w:color="auto"/>
            <w:bottom w:val="none" w:sz="0" w:space="0" w:color="auto"/>
            <w:right w:val="none" w:sz="0" w:space="0" w:color="auto"/>
          </w:divBdr>
        </w:div>
        <w:div w:id="462233191">
          <w:marLeft w:val="480"/>
          <w:marRight w:val="0"/>
          <w:marTop w:val="0"/>
          <w:marBottom w:val="0"/>
          <w:divBdr>
            <w:top w:val="none" w:sz="0" w:space="0" w:color="auto"/>
            <w:left w:val="none" w:sz="0" w:space="0" w:color="auto"/>
            <w:bottom w:val="none" w:sz="0" w:space="0" w:color="auto"/>
            <w:right w:val="none" w:sz="0" w:space="0" w:color="auto"/>
          </w:divBdr>
        </w:div>
        <w:div w:id="1452749221">
          <w:marLeft w:val="480"/>
          <w:marRight w:val="0"/>
          <w:marTop w:val="0"/>
          <w:marBottom w:val="0"/>
          <w:divBdr>
            <w:top w:val="none" w:sz="0" w:space="0" w:color="auto"/>
            <w:left w:val="none" w:sz="0" w:space="0" w:color="auto"/>
            <w:bottom w:val="none" w:sz="0" w:space="0" w:color="auto"/>
            <w:right w:val="none" w:sz="0" w:space="0" w:color="auto"/>
          </w:divBdr>
        </w:div>
        <w:div w:id="457139965">
          <w:marLeft w:val="480"/>
          <w:marRight w:val="0"/>
          <w:marTop w:val="0"/>
          <w:marBottom w:val="0"/>
          <w:divBdr>
            <w:top w:val="none" w:sz="0" w:space="0" w:color="auto"/>
            <w:left w:val="none" w:sz="0" w:space="0" w:color="auto"/>
            <w:bottom w:val="none" w:sz="0" w:space="0" w:color="auto"/>
            <w:right w:val="none" w:sz="0" w:space="0" w:color="auto"/>
          </w:divBdr>
        </w:div>
        <w:div w:id="713584053">
          <w:marLeft w:val="480"/>
          <w:marRight w:val="0"/>
          <w:marTop w:val="0"/>
          <w:marBottom w:val="0"/>
          <w:divBdr>
            <w:top w:val="none" w:sz="0" w:space="0" w:color="auto"/>
            <w:left w:val="none" w:sz="0" w:space="0" w:color="auto"/>
            <w:bottom w:val="none" w:sz="0" w:space="0" w:color="auto"/>
            <w:right w:val="none" w:sz="0" w:space="0" w:color="auto"/>
          </w:divBdr>
        </w:div>
        <w:div w:id="1619144921">
          <w:marLeft w:val="480"/>
          <w:marRight w:val="0"/>
          <w:marTop w:val="0"/>
          <w:marBottom w:val="0"/>
          <w:divBdr>
            <w:top w:val="none" w:sz="0" w:space="0" w:color="auto"/>
            <w:left w:val="none" w:sz="0" w:space="0" w:color="auto"/>
            <w:bottom w:val="none" w:sz="0" w:space="0" w:color="auto"/>
            <w:right w:val="none" w:sz="0" w:space="0" w:color="auto"/>
          </w:divBdr>
        </w:div>
        <w:div w:id="453905953">
          <w:marLeft w:val="480"/>
          <w:marRight w:val="0"/>
          <w:marTop w:val="0"/>
          <w:marBottom w:val="0"/>
          <w:divBdr>
            <w:top w:val="none" w:sz="0" w:space="0" w:color="auto"/>
            <w:left w:val="none" w:sz="0" w:space="0" w:color="auto"/>
            <w:bottom w:val="none" w:sz="0" w:space="0" w:color="auto"/>
            <w:right w:val="none" w:sz="0" w:space="0" w:color="auto"/>
          </w:divBdr>
        </w:div>
        <w:div w:id="38749208">
          <w:marLeft w:val="480"/>
          <w:marRight w:val="0"/>
          <w:marTop w:val="0"/>
          <w:marBottom w:val="0"/>
          <w:divBdr>
            <w:top w:val="none" w:sz="0" w:space="0" w:color="auto"/>
            <w:left w:val="none" w:sz="0" w:space="0" w:color="auto"/>
            <w:bottom w:val="none" w:sz="0" w:space="0" w:color="auto"/>
            <w:right w:val="none" w:sz="0" w:space="0" w:color="auto"/>
          </w:divBdr>
        </w:div>
        <w:div w:id="1584796065">
          <w:marLeft w:val="480"/>
          <w:marRight w:val="0"/>
          <w:marTop w:val="0"/>
          <w:marBottom w:val="0"/>
          <w:divBdr>
            <w:top w:val="none" w:sz="0" w:space="0" w:color="auto"/>
            <w:left w:val="none" w:sz="0" w:space="0" w:color="auto"/>
            <w:bottom w:val="none" w:sz="0" w:space="0" w:color="auto"/>
            <w:right w:val="none" w:sz="0" w:space="0" w:color="auto"/>
          </w:divBdr>
        </w:div>
        <w:div w:id="1823235895">
          <w:marLeft w:val="480"/>
          <w:marRight w:val="0"/>
          <w:marTop w:val="0"/>
          <w:marBottom w:val="0"/>
          <w:divBdr>
            <w:top w:val="none" w:sz="0" w:space="0" w:color="auto"/>
            <w:left w:val="none" w:sz="0" w:space="0" w:color="auto"/>
            <w:bottom w:val="none" w:sz="0" w:space="0" w:color="auto"/>
            <w:right w:val="none" w:sz="0" w:space="0" w:color="auto"/>
          </w:divBdr>
        </w:div>
        <w:div w:id="1740133728">
          <w:marLeft w:val="480"/>
          <w:marRight w:val="0"/>
          <w:marTop w:val="0"/>
          <w:marBottom w:val="0"/>
          <w:divBdr>
            <w:top w:val="none" w:sz="0" w:space="0" w:color="auto"/>
            <w:left w:val="none" w:sz="0" w:space="0" w:color="auto"/>
            <w:bottom w:val="none" w:sz="0" w:space="0" w:color="auto"/>
            <w:right w:val="none" w:sz="0" w:space="0" w:color="auto"/>
          </w:divBdr>
        </w:div>
        <w:div w:id="1730113466">
          <w:marLeft w:val="480"/>
          <w:marRight w:val="0"/>
          <w:marTop w:val="0"/>
          <w:marBottom w:val="0"/>
          <w:divBdr>
            <w:top w:val="none" w:sz="0" w:space="0" w:color="auto"/>
            <w:left w:val="none" w:sz="0" w:space="0" w:color="auto"/>
            <w:bottom w:val="none" w:sz="0" w:space="0" w:color="auto"/>
            <w:right w:val="none" w:sz="0" w:space="0" w:color="auto"/>
          </w:divBdr>
        </w:div>
        <w:div w:id="1718356421">
          <w:marLeft w:val="480"/>
          <w:marRight w:val="0"/>
          <w:marTop w:val="0"/>
          <w:marBottom w:val="0"/>
          <w:divBdr>
            <w:top w:val="none" w:sz="0" w:space="0" w:color="auto"/>
            <w:left w:val="none" w:sz="0" w:space="0" w:color="auto"/>
            <w:bottom w:val="none" w:sz="0" w:space="0" w:color="auto"/>
            <w:right w:val="none" w:sz="0" w:space="0" w:color="auto"/>
          </w:divBdr>
        </w:div>
        <w:div w:id="1732190801">
          <w:marLeft w:val="480"/>
          <w:marRight w:val="0"/>
          <w:marTop w:val="0"/>
          <w:marBottom w:val="0"/>
          <w:divBdr>
            <w:top w:val="none" w:sz="0" w:space="0" w:color="auto"/>
            <w:left w:val="none" w:sz="0" w:space="0" w:color="auto"/>
            <w:bottom w:val="none" w:sz="0" w:space="0" w:color="auto"/>
            <w:right w:val="none" w:sz="0" w:space="0" w:color="auto"/>
          </w:divBdr>
        </w:div>
        <w:div w:id="440341800">
          <w:marLeft w:val="480"/>
          <w:marRight w:val="0"/>
          <w:marTop w:val="0"/>
          <w:marBottom w:val="0"/>
          <w:divBdr>
            <w:top w:val="none" w:sz="0" w:space="0" w:color="auto"/>
            <w:left w:val="none" w:sz="0" w:space="0" w:color="auto"/>
            <w:bottom w:val="none" w:sz="0" w:space="0" w:color="auto"/>
            <w:right w:val="none" w:sz="0" w:space="0" w:color="auto"/>
          </w:divBdr>
        </w:div>
        <w:div w:id="704408479">
          <w:marLeft w:val="480"/>
          <w:marRight w:val="0"/>
          <w:marTop w:val="0"/>
          <w:marBottom w:val="0"/>
          <w:divBdr>
            <w:top w:val="none" w:sz="0" w:space="0" w:color="auto"/>
            <w:left w:val="none" w:sz="0" w:space="0" w:color="auto"/>
            <w:bottom w:val="none" w:sz="0" w:space="0" w:color="auto"/>
            <w:right w:val="none" w:sz="0" w:space="0" w:color="auto"/>
          </w:divBdr>
        </w:div>
        <w:div w:id="1428504692">
          <w:marLeft w:val="480"/>
          <w:marRight w:val="0"/>
          <w:marTop w:val="0"/>
          <w:marBottom w:val="0"/>
          <w:divBdr>
            <w:top w:val="none" w:sz="0" w:space="0" w:color="auto"/>
            <w:left w:val="none" w:sz="0" w:space="0" w:color="auto"/>
            <w:bottom w:val="none" w:sz="0" w:space="0" w:color="auto"/>
            <w:right w:val="none" w:sz="0" w:space="0" w:color="auto"/>
          </w:divBdr>
        </w:div>
        <w:div w:id="854078459">
          <w:marLeft w:val="480"/>
          <w:marRight w:val="0"/>
          <w:marTop w:val="0"/>
          <w:marBottom w:val="0"/>
          <w:divBdr>
            <w:top w:val="none" w:sz="0" w:space="0" w:color="auto"/>
            <w:left w:val="none" w:sz="0" w:space="0" w:color="auto"/>
            <w:bottom w:val="none" w:sz="0" w:space="0" w:color="auto"/>
            <w:right w:val="none" w:sz="0" w:space="0" w:color="auto"/>
          </w:divBdr>
        </w:div>
        <w:div w:id="1295597077">
          <w:marLeft w:val="480"/>
          <w:marRight w:val="0"/>
          <w:marTop w:val="0"/>
          <w:marBottom w:val="0"/>
          <w:divBdr>
            <w:top w:val="none" w:sz="0" w:space="0" w:color="auto"/>
            <w:left w:val="none" w:sz="0" w:space="0" w:color="auto"/>
            <w:bottom w:val="none" w:sz="0" w:space="0" w:color="auto"/>
            <w:right w:val="none" w:sz="0" w:space="0" w:color="auto"/>
          </w:divBdr>
        </w:div>
        <w:div w:id="1371957259">
          <w:marLeft w:val="480"/>
          <w:marRight w:val="0"/>
          <w:marTop w:val="0"/>
          <w:marBottom w:val="0"/>
          <w:divBdr>
            <w:top w:val="none" w:sz="0" w:space="0" w:color="auto"/>
            <w:left w:val="none" w:sz="0" w:space="0" w:color="auto"/>
            <w:bottom w:val="none" w:sz="0" w:space="0" w:color="auto"/>
            <w:right w:val="none" w:sz="0" w:space="0" w:color="auto"/>
          </w:divBdr>
        </w:div>
        <w:div w:id="196083926">
          <w:marLeft w:val="480"/>
          <w:marRight w:val="0"/>
          <w:marTop w:val="0"/>
          <w:marBottom w:val="0"/>
          <w:divBdr>
            <w:top w:val="none" w:sz="0" w:space="0" w:color="auto"/>
            <w:left w:val="none" w:sz="0" w:space="0" w:color="auto"/>
            <w:bottom w:val="none" w:sz="0" w:space="0" w:color="auto"/>
            <w:right w:val="none" w:sz="0" w:space="0" w:color="auto"/>
          </w:divBdr>
        </w:div>
        <w:div w:id="691610090">
          <w:marLeft w:val="480"/>
          <w:marRight w:val="0"/>
          <w:marTop w:val="0"/>
          <w:marBottom w:val="0"/>
          <w:divBdr>
            <w:top w:val="none" w:sz="0" w:space="0" w:color="auto"/>
            <w:left w:val="none" w:sz="0" w:space="0" w:color="auto"/>
            <w:bottom w:val="none" w:sz="0" w:space="0" w:color="auto"/>
            <w:right w:val="none" w:sz="0" w:space="0" w:color="auto"/>
          </w:divBdr>
        </w:div>
        <w:div w:id="853419800">
          <w:marLeft w:val="480"/>
          <w:marRight w:val="0"/>
          <w:marTop w:val="0"/>
          <w:marBottom w:val="0"/>
          <w:divBdr>
            <w:top w:val="none" w:sz="0" w:space="0" w:color="auto"/>
            <w:left w:val="none" w:sz="0" w:space="0" w:color="auto"/>
            <w:bottom w:val="none" w:sz="0" w:space="0" w:color="auto"/>
            <w:right w:val="none" w:sz="0" w:space="0" w:color="auto"/>
          </w:divBdr>
        </w:div>
        <w:div w:id="1270509564">
          <w:marLeft w:val="480"/>
          <w:marRight w:val="0"/>
          <w:marTop w:val="0"/>
          <w:marBottom w:val="0"/>
          <w:divBdr>
            <w:top w:val="none" w:sz="0" w:space="0" w:color="auto"/>
            <w:left w:val="none" w:sz="0" w:space="0" w:color="auto"/>
            <w:bottom w:val="none" w:sz="0" w:space="0" w:color="auto"/>
            <w:right w:val="none" w:sz="0" w:space="0" w:color="auto"/>
          </w:divBdr>
        </w:div>
        <w:div w:id="1367289701">
          <w:marLeft w:val="480"/>
          <w:marRight w:val="0"/>
          <w:marTop w:val="0"/>
          <w:marBottom w:val="0"/>
          <w:divBdr>
            <w:top w:val="none" w:sz="0" w:space="0" w:color="auto"/>
            <w:left w:val="none" w:sz="0" w:space="0" w:color="auto"/>
            <w:bottom w:val="none" w:sz="0" w:space="0" w:color="auto"/>
            <w:right w:val="none" w:sz="0" w:space="0" w:color="auto"/>
          </w:divBdr>
        </w:div>
        <w:div w:id="1262372473">
          <w:marLeft w:val="480"/>
          <w:marRight w:val="0"/>
          <w:marTop w:val="0"/>
          <w:marBottom w:val="0"/>
          <w:divBdr>
            <w:top w:val="none" w:sz="0" w:space="0" w:color="auto"/>
            <w:left w:val="none" w:sz="0" w:space="0" w:color="auto"/>
            <w:bottom w:val="none" w:sz="0" w:space="0" w:color="auto"/>
            <w:right w:val="none" w:sz="0" w:space="0" w:color="auto"/>
          </w:divBdr>
        </w:div>
        <w:div w:id="666320626">
          <w:marLeft w:val="480"/>
          <w:marRight w:val="0"/>
          <w:marTop w:val="0"/>
          <w:marBottom w:val="0"/>
          <w:divBdr>
            <w:top w:val="none" w:sz="0" w:space="0" w:color="auto"/>
            <w:left w:val="none" w:sz="0" w:space="0" w:color="auto"/>
            <w:bottom w:val="none" w:sz="0" w:space="0" w:color="auto"/>
            <w:right w:val="none" w:sz="0" w:space="0" w:color="auto"/>
          </w:divBdr>
        </w:div>
        <w:div w:id="1979216299">
          <w:marLeft w:val="480"/>
          <w:marRight w:val="0"/>
          <w:marTop w:val="0"/>
          <w:marBottom w:val="0"/>
          <w:divBdr>
            <w:top w:val="none" w:sz="0" w:space="0" w:color="auto"/>
            <w:left w:val="none" w:sz="0" w:space="0" w:color="auto"/>
            <w:bottom w:val="none" w:sz="0" w:space="0" w:color="auto"/>
            <w:right w:val="none" w:sz="0" w:space="0" w:color="auto"/>
          </w:divBdr>
        </w:div>
        <w:div w:id="1546791066">
          <w:marLeft w:val="480"/>
          <w:marRight w:val="0"/>
          <w:marTop w:val="0"/>
          <w:marBottom w:val="0"/>
          <w:divBdr>
            <w:top w:val="none" w:sz="0" w:space="0" w:color="auto"/>
            <w:left w:val="none" w:sz="0" w:space="0" w:color="auto"/>
            <w:bottom w:val="none" w:sz="0" w:space="0" w:color="auto"/>
            <w:right w:val="none" w:sz="0" w:space="0" w:color="auto"/>
          </w:divBdr>
        </w:div>
        <w:div w:id="484509758">
          <w:marLeft w:val="480"/>
          <w:marRight w:val="0"/>
          <w:marTop w:val="0"/>
          <w:marBottom w:val="0"/>
          <w:divBdr>
            <w:top w:val="none" w:sz="0" w:space="0" w:color="auto"/>
            <w:left w:val="none" w:sz="0" w:space="0" w:color="auto"/>
            <w:bottom w:val="none" w:sz="0" w:space="0" w:color="auto"/>
            <w:right w:val="none" w:sz="0" w:space="0" w:color="auto"/>
          </w:divBdr>
        </w:div>
        <w:div w:id="701177395">
          <w:marLeft w:val="480"/>
          <w:marRight w:val="0"/>
          <w:marTop w:val="0"/>
          <w:marBottom w:val="0"/>
          <w:divBdr>
            <w:top w:val="none" w:sz="0" w:space="0" w:color="auto"/>
            <w:left w:val="none" w:sz="0" w:space="0" w:color="auto"/>
            <w:bottom w:val="none" w:sz="0" w:space="0" w:color="auto"/>
            <w:right w:val="none" w:sz="0" w:space="0" w:color="auto"/>
          </w:divBdr>
        </w:div>
        <w:div w:id="686637516">
          <w:marLeft w:val="480"/>
          <w:marRight w:val="0"/>
          <w:marTop w:val="0"/>
          <w:marBottom w:val="0"/>
          <w:divBdr>
            <w:top w:val="none" w:sz="0" w:space="0" w:color="auto"/>
            <w:left w:val="none" w:sz="0" w:space="0" w:color="auto"/>
            <w:bottom w:val="none" w:sz="0" w:space="0" w:color="auto"/>
            <w:right w:val="none" w:sz="0" w:space="0" w:color="auto"/>
          </w:divBdr>
        </w:div>
        <w:div w:id="993800168">
          <w:marLeft w:val="480"/>
          <w:marRight w:val="0"/>
          <w:marTop w:val="0"/>
          <w:marBottom w:val="0"/>
          <w:divBdr>
            <w:top w:val="none" w:sz="0" w:space="0" w:color="auto"/>
            <w:left w:val="none" w:sz="0" w:space="0" w:color="auto"/>
            <w:bottom w:val="none" w:sz="0" w:space="0" w:color="auto"/>
            <w:right w:val="none" w:sz="0" w:space="0" w:color="auto"/>
          </w:divBdr>
        </w:div>
        <w:div w:id="1894736537">
          <w:marLeft w:val="480"/>
          <w:marRight w:val="0"/>
          <w:marTop w:val="0"/>
          <w:marBottom w:val="0"/>
          <w:divBdr>
            <w:top w:val="none" w:sz="0" w:space="0" w:color="auto"/>
            <w:left w:val="none" w:sz="0" w:space="0" w:color="auto"/>
            <w:bottom w:val="none" w:sz="0" w:space="0" w:color="auto"/>
            <w:right w:val="none" w:sz="0" w:space="0" w:color="auto"/>
          </w:divBdr>
        </w:div>
        <w:div w:id="717632317">
          <w:marLeft w:val="480"/>
          <w:marRight w:val="0"/>
          <w:marTop w:val="0"/>
          <w:marBottom w:val="0"/>
          <w:divBdr>
            <w:top w:val="none" w:sz="0" w:space="0" w:color="auto"/>
            <w:left w:val="none" w:sz="0" w:space="0" w:color="auto"/>
            <w:bottom w:val="none" w:sz="0" w:space="0" w:color="auto"/>
            <w:right w:val="none" w:sz="0" w:space="0" w:color="auto"/>
          </w:divBdr>
        </w:div>
        <w:div w:id="1330644243">
          <w:marLeft w:val="480"/>
          <w:marRight w:val="0"/>
          <w:marTop w:val="0"/>
          <w:marBottom w:val="0"/>
          <w:divBdr>
            <w:top w:val="none" w:sz="0" w:space="0" w:color="auto"/>
            <w:left w:val="none" w:sz="0" w:space="0" w:color="auto"/>
            <w:bottom w:val="none" w:sz="0" w:space="0" w:color="auto"/>
            <w:right w:val="none" w:sz="0" w:space="0" w:color="auto"/>
          </w:divBdr>
        </w:div>
        <w:div w:id="954824953">
          <w:marLeft w:val="480"/>
          <w:marRight w:val="0"/>
          <w:marTop w:val="0"/>
          <w:marBottom w:val="0"/>
          <w:divBdr>
            <w:top w:val="none" w:sz="0" w:space="0" w:color="auto"/>
            <w:left w:val="none" w:sz="0" w:space="0" w:color="auto"/>
            <w:bottom w:val="none" w:sz="0" w:space="0" w:color="auto"/>
            <w:right w:val="none" w:sz="0" w:space="0" w:color="auto"/>
          </w:divBdr>
        </w:div>
        <w:div w:id="463737303">
          <w:marLeft w:val="480"/>
          <w:marRight w:val="0"/>
          <w:marTop w:val="0"/>
          <w:marBottom w:val="0"/>
          <w:divBdr>
            <w:top w:val="none" w:sz="0" w:space="0" w:color="auto"/>
            <w:left w:val="none" w:sz="0" w:space="0" w:color="auto"/>
            <w:bottom w:val="none" w:sz="0" w:space="0" w:color="auto"/>
            <w:right w:val="none" w:sz="0" w:space="0" w:color="auto"/>
          </w:divBdr>
        </w:div>
        <w:div w:id="1670517674">
          <w:marLeft w:val="480"/>
          <w:marRight w:val="0"/>
          <w:marTop w:val="0"/>
          <w:marBottom w:val="0"/>
          <w:divBdr>
            <w:top w:val="none" w:sz="0" w:space="0" w:color="auto"/>
            <w:left w:val="none" w:sz="0" w:space="0" w:color="auto"/>
            <w:bottom w:val="none" w:sz="0" w:space="0" w:color="auto"/>
            <w:right w:val="none" w:sz="0" w:space="0" w:color="auto"/>
          </w:divBdr>
        </w:div>
        <w:div w:id="1984432061">
          <w:marLeft w:val="480"/>
          <w:marRight w:val="0"/>
          <w:marTop w:val="0"/>
          <w:marBottom w:val="0"/>
          <w:divBdr>
            <w:top w:val="none" w:sz="0" w:space="0" w:color="auto"/>
            <w:left w:val="none" w:sz="0" w:space="0" w:color="auto"/>
            <w:bottom w:val="none" w:sz="0" w:space="0" w:color="auto"/>
            <w:right w:val="none" w:sz="0" w:space="0" w:color="auto"/>
          </w:divBdr>
        </w:div>
        <w:div w:id="1663466571">
          <w:marLeft w:val="480"/>
          <w:marRight w:val="0"/>
          <w:marTop w:val="0"/>
          <w:marBottom w:val="0"/>
          <w:divBdr>
            <w:top w:val="none" w:sz="0" w:space="0" w:color="auto"/>
            <w:left w:val="none" w:sz="0" w:space="0" w:color="auto"/>
            <w:bottom w:val="none" w:sz="0" w:space="0" w:color="auto"/>
            <w:right w:val="none" w:sz="0" w:space="0" w:color="auto"/>
          </w:divBdr>
        </w:div>
        <w:div w:id="61492784">
          <w:marLeft w:val="480"/>
          <w:marRight w:val="0"/>
          <w:marTop w:val="0"/>
          <w:marBottom w:val="0"/>
          <w:divBdr>
            <w:top w:val="none" w:sz="0" w:space="0" w:color="auto"/>
            <w:left w:val="none" w:sz="0" w:space="0" w:color="auto"/>
            <w:bottom w:val="none" w:sz="0" w:space="0" w:color="auto"/>
            <w:right w:val="none" w:sz="0" w:space="0" w:color="auto"/>
          </w:divBdr>
        </w:div>
        <w:div w:id="787090193">
          <w:marLeft w:val="480"/>
          <w:marRight w:val="0"/>
          <w:marTop w:val="0"/>
          <w:marBottom w:val="0"/>
          <w:divBdr>
            <w:top w:val="none" w:sz="0" w:space="0" w:color="auto"/>
            <w:left w:val="none" w:sz="0" w:space="0" w:color="auto"/>
            <w:bottom w:val="none" w:sz="0" w:space="0" w:color="auto"/>
            <w:right w:val="none" w:sz="0" w:space="0" w:color="auto"/>
          </w:divBdr>
        </w:div>
        <w:div w:id="320735625">
          <w:marLeft w:val="480"/>
          <w:marRight w:val="0"/>
          <w:marTop w:val="0"/>
          <w:marBottom w:val="0"/>
          <w:divBdr>
            <w:top w:val="none" w:sz="0" w:space="0" w:color="auto"/>
            <w:left w:val="none" w:sz="0" w:space="0" w:color="auto"/>
            <w:bottom w:val="none" w:sz="0" w:space="0" w:color="auto"/>
            <w:right w:val="none" w:sz="0" w:space="0" w:color="auto"/>
          </w:divBdr>
        </w:div>
        <w:div w:id="1529834624">
          <w:marLeft w:val="480"/>
          <w:marRight w:val="0"/>
          <w:marTop w:val="0"/>
          <w:marBottom w:val="0"/>
          <w:divBdr>
            <w:top w:val="none" w:sz="0" w:space="0" w:color="auto"/>
            <w:left w:val="none" w:sz="0" w:space="0" w:color="auto"/>
            <w:bottom w:val="none" w:sz="0" w:space="0" w:color="auto"/>
            <w:right w:val="none" w:sz="0" w:space="0" w:color="auto"/>
          </w:divBdr>
        </w:div>
        <w:div w:id="312762740">
          <w:marLeft w:val="480"/>
          <w:marRight w:val="0"/>
          <w:marTop w:val="0"/>
          <w:marBottom w:val="0"/>
          <w:divBdr>
            <w:top w:val="none" w:sz="0" w:space="0" w:color="auto"/>
            <w:left w:val="none" w:sz="0" w:space="0" w:color="auto"/>
            <w:bottom w:val="none" w:sz="0" w:space="0" w:color="auto"/>
            <w:right w:val="none" w:sz="0" w:space="0" w:color="auto"/>
          </w:divBdr>
        </w:div>
        <w:div w:id="1195580523">
          <w:marLeft w:val="480"/>
          <w:marRight w:val="0"/>
          <w:marTop w:val="0"/>
          <w:marBottom w:val="0"/>
          <w:divBdr>
            <w:top w:val="none" w:sz="0" w:space="0" w:color="auto"/>
            <w:left w:val="none" w:sz="0" w:space="0" w:color="auto"/>
            <w:bottom w:val="none" w:sz="0" w:space="0" w:color="auto"/>
            <w:right w:val="none" w:sz="0" w:space="0" w:color="auto"/>
          </w:divBdr>
        </w:div>
        <w:div w:id="1068456488">
          <w:marLeft w:val="480"/>
          <w:marRight w:val="0"/>
          <w:marTop w:val="0"/>
          <w:marBottom w:val="0"/>
          <w:divBdr>
            <w:top w:val="none" w:sz="0" w:space="0" w:color="auto"/>
            <w:left w:val="none" w:sz="0" w:space="0" w:color="auto"/>
            <w:bottom w:val="none" w:sz="0" w:space="0" w:color="auto"/>
            <w:right w:val="none" w:sz="0" w:space="0" w:color="auto"/>
          </w:divBdr>
        </w:div>
        <w:div w:id="1201627105">
          <w:marLeft w:val="480"/>
          <w:marRight w:val="0"/>
          <w:marTop w:val="0"/>
          <w:marBottom w:val="0"/>
          <w:divBdr>
            <w:top w:val="none" w:sz="0" w:space="0" w:color="auto"/>
            <w:left w:val="none" w:sz="0" w:space="0" w:color="auto"/>
            <w:bottom w:val="none" w:sz="0" w:space="0" w:color="auto"/>
            <w:right w:val="none" w:sz="0" w:space="0" w:color="auto"/>
          </w:divBdr>
        </w:div>
        <w:div w:id="1879736000">
          <w:marLeft w:val="480"/>
          <w:marRight w:val="0"/>
          <w:marTop w:val="0"/>
          <w:marBottom w:val="0"/>
          <w:divBdr>
            <w:top w:val="none" w:sz="0" w:space="0" w:color="auto"/>
            <w:left w:val="none" w:sz="0" w:space="0" w:color="auto"/>
            <w:bottom w:val="none" w:sz="0" w:space="0" w:color="auto"/>
            <w:right w:val="none" w:sz="0" w:space="0" w:color="auto"/>
          </w:divBdr>
        </w:div>
        <w:div w:id="1266688581">
          <w:marLeft w:val="480"/>
          <w:marRight w:val="0"/>
          <w:marTop w:val="0"/>
          <w:marBottom w:val="0"/>
          <w:divBdr>
            <w:top w:val="none" w:sz="0" w:space="0" w:color="auto"/>
            <w:left w:val="none" w:sz="0" w:space="0" w:color="auto"/>
            <w:bottom w:val="none" w:sz="0" w:space="0" w:color="auto"/>
            <w:right w:val="none" w:sz="0" w:space="0" w:color="auto"/>
          </w:divBdr>
        </w:div>
      </w:divsChild>
    </w:div>
    <w:div w:id="1105416621">
      <w:bodyDiv w:val="1"/>
      <w:marLeft w:val="0"/>
      <w:marRight w:val="0"/>
      <w:marTop w:val="0"/>
      <w:marBottom w:val="0"/>
      <w:divBdr>
        <w:top w:val="none" w:sz="0" w:space="0" w:color="auto"/>
        <w:left w:val="none" w:sz="0" w:space="0" w:color="auto"/>
        <w:bottom w:val="none" w:sz="0" w:space="0" w:color="auto"/>
        <w:right w:val="none" w:sz="0" w:space="0" w:color="auto"/>
      </w:divBdr>
    </w:div>
    <w:div w:id="1106148127">
      <w:bodyDiv w:val="1"/>
      <w:marLeft w:val="0"/>
      <w:marRight w:val="0"/>
      <w:marTop w:val="0"/>
      <w:marBottom w:val="0"/>
      <w:divBdr>
        <w:top w:val="none" w:sz="0" w:space="0" w:color="auto"/>
        <w:left w:val="none" w:sz="0" w:space="0" w:color="auto"/>
        <w:bottom w:val="none" w:sz="0" w:space="0" w:color="auto"/>
        <w:right w:val="none" w:sz="0" w:space="0" w:color="auto"/>
      </w:divBdr>
    </w:div>
    <w:div w:id="1108692880">
      <w:bodyDiv w:val="1"/>
      <w:marLeft w:val="0"/>
      <w:marRight w:val="0"/>
      <w:marTop w:val="0"/>
      <w:marBottom w:val="0"/>
      <w:divBdr>
        <w:top w:val="none" w:sz="0" w:space="0" w:color="auto"/>
        <w:left w:val="none" w:sz="0" w:space="0" w:color="auto"/>
        <w:bottom w:val="none" w:sz="0" w:space="0" w:color="auto"/>
        <w:right w:val="none" w:sz="0" w:space="0" w:color="auto"/>
      </w:divBdr>
    </w:div>
    <w:div w:id="1109197397">
      <w:bodyDiv w:val="1"/>
      <w:marLeft w:val="0"/>
      <w:marRight w:val="0"/>
      <w:marTop w:val="0"/>
      <w:marBottom w:val="0"/>
      <w:divBdr>
        <w:top w:val="none" w:sz="0" w:space="0" w:color="auto"/>
        <w:left w:val="none" w:sz="0" w:space="0" w:color="auto"/>
        <w:bottom w:val="none" w:sz="0" w:space="0" w:color="auto"/>
        <w:right w:val="none" w:sz="0" w:space="0" w:color="auto"/>
      </w:divBdr>
    </w:div>
    <w:div w:id="1111558894">
      <w:bodyDiv w:val="1"/>
      <w:marLeft w:val="0"/>
      <w:marRight w:val="0"/>
      <w:marTop w:val="0"/>
      <w:marBottom w:val="0"/>
      <w:divBdr>
        <w:top w:val="none" w:sz="0" w:space="0" w:color="auto"/>
        <w:left w:val="none" w:sz="0" w:space="0" w:color="auto"/>
        <w:bottom w:val="none" w:sz="0" w:space="0" w:color="auto"/>
        <w:right w:val="none" w:sz="0" w:space="0" w:color="auto"/>
      </w:divBdr>
    </w:div>
    <w:div w:id="1111977962">
      <w:bodyDiv w:val="1"/>
      <w:marLeft w:val="0"/>
      <w:marRight w:val="0"/>
      <w:marTop w:val="0"/>
      <w:marBottom w:val="0"/>
      <w:divBdr>
        <w:top w:val="none" w:sz="0" w:space="0" w:color="auto"/>
        <w:left w:val="none" w:sz="0" w:space="0" w:color="auto"/>
        <w:bottom w:val="none" w:sz="0" w:space="0" w:color="auto"/>
        <w:right w:val="none" w:sz="0" w:space="0" w:color="auto"/>
      </w:divBdr>
    </w:div>
    <w:div w:id="1112363432">
      <w:bodyDiv w:val="1"/>
      <w:marLeft w:val="0"/>
      <w:marRight w:val="0"/>
      <w:marTop w:val="0"/>
      <w:marBottom w:val="0"/>
      <w:divBdr>
        <w:top w:val="none" w:sz="0" w:space="0" w:color="auto"/>
        <w:left w:val="none" w:sz="0" w:space="0" w:color="auto"/>
        <w:bottom w:val="none" w:sz="0" w:space="0" w:color="auto"/>
        <w:right w:val="none" w:sz="0" w:space="0" w:color="auto"/>
      </w:divBdr>
    </w:div>
    <w:div w:id="1112624555">
      <w:bodyDiv w:val="1"/>
      <w:marLeft w:val="0"/>
      <w:marRight w:val="0"/>
      <w:marTop w:val="0"/>
      <w:marBottom w:val="0"/>
      <w:divBdr>
        <w:top w:val="none" w:sz="0" w:space="0" w:color="auto"/>
        <w:left w:val="none" w:sz="0" w:space="0" w:color="auto"/>
        <w:bottom w:val="none" w:sz="0" w:space="0" w:color="auto"/>
        <w:right w:val="none" w:sz="0" w:space="0" w:color="auto"/>
      </w:divBdr>
    </w:div>
    <w:div w:id="1117914973">
      <w:bodyDiv w:val="1"/>
      <w:marLeft w:val="0"/>
      <w:marRight w:val="0"/>
      <w:marTop w:val="0"/>
      <w:marBottom w:val="0"/>
      <w:divBdr>
        <w:top w:val="none" w:sz="0" w:space="0" w:color="auto"/>
        <w:left w:val="none" w:sz="0" w:space="0" w:color="auto"/>
        <w:bottom w:val="none" w:sz="0" w:space="0" w:color="auto"/>
        <w:right w:val="none" w:sz="0" w:space="0" w:color="auto"/>
      </w:divBdr>
    </w:div>
    <w:div w:id="1118377377">
      <w:bodyDiv w:val="1"/>
      <w:marLeft w:val="0"/>
      <w:marRight w:val="0"/>
      <w:marTop w:val="0"/>
      <w:marBottom w:val="0"/>
      <w:divBdr>
        <w:top w:val="none" w:sz="0" w:space="0" w:color="auto"/>
        <w:left w:val="none" w:sz="0" w:space="0" w:color="auto"/>
        <w:bottom w:val="none" w:sz="0" w:space="0" w:color="auto"/>
        <w:right w:val="none" w:sz="0" w:space="0" w:color="auto"/>
      </w:divBdr>
      <w:divsChild>
        <w:div w:id="1789472435">
          <w:marLeft w:val="480"/>
          <w:marRight w:val="0"/>
          <w:marTop w:val="0"/>
          <w:marBottom w:val="0"/>
          <w:divBdr>
            <w:top w:val="none" w:sz="0" w:space="0" w:color="auto"/>
            <w:left w:val="none" w:sz="0" w:space="0" w:color="auto"/>
            <w:bottom w:val="none" w:sz="0" w:space="0" w:color="auto"/>
            <w:right w:val="none" w:sz="0" w:space="0" w:color="auto"/>
          </w:divBdr>
        </w:div>
        <w:div w:id="508059837">
          <w:marLeft w:val="480"/>
          <w:marRight w:val="0"/>
          <w:marTop w:val="0"/>
          <w:marBottom w:val="0"/>
          <w:divBdr>
            <w:top w:val="none" w:sz="0" w:space="0" w:color="auto"/>
            <w:left w:val="none" w:sz="0" w:space="0" w:color="auto"/>
            <w:bottom w:val="none" w:sz="0" w:space="0" w:color="auto"/>
            <w:right w:val="none" w:sz="0" w:space="0" w:color="auto"/>
          </w:divBdr>
        </w:div>
        <w:div w:id="1317345662">
          <w:marLeft w:val="480"/>
          <w:marRight w:val="0"/>
          <w:marTop w:val="0"/>
          <w:marBottom w:val="0"/>
          <w:divBdr>
            <w:top w:val="none" w:sz="0" w:space="0" w:color="auto"/>
            <w:left w:val="none" w:sz="0" w:space="0" w:color="auto"/>
            <w:bottom w:val="none" w:sz="0" w:space="0" w:color="auto"/>
            <w:right w:val="none" w:sz="0" w:space="0" w:color="auto"/>
          </w:divBdr>
        </w:div>
        <w:div w:id="2103329872">
          <w:marLeft w:val="480"/>
          <w:marRight w:val="0"/>
          <w:marTop w:val="0"/>
          <w:marBottom w:val="0"/>
          <w:divBdr>
            <w:top w:val="none" w:sz="0" w:space="0" w:color="auto"/>
            <w:left w:val="none" w:sz="0" w:space="0" w:color="auto"/>
            <w:bottom w:val="none" w:sz="0" w:space="0" w:color="auto"/>
            <w:right w:val="none" w:sz="0" w:space="0" w:color="auto"/>
          </w:divBdr>
        </w:div>
        <w:div w:id="1441415305">
          <w:marLeft w:val="480"/>
          <w:marRight w:val="0"/>
          <w:marTop w:val="0"/>
          <w:marBottom w:val="0"/>
          <w:divBdr>
            <w:top w:val="none" w:sz="0" w:space="0" w:color="auto"/>
            <w:left w:val="none" w:sz="0" w:space="0" w:color="auto"/>
            <w:bottom w:val="none" w:sz="0" w:space="0" w:color="auto"/>
            <w:right w:val="none" w:sz="0" w:space="0" w:color="auto"/>
          </w:divBdr>
        </w:div>
        <w:div w:id="1512840464">
          <w:marLeft w:val="480"/>
          <w:marRight w:val="0"/>
          <w:marTop w:val="0"/>
          <w:marBottom w:val="0"/>
          <w:divBdr>
            <w:top w:val="none" w:sz="0" w:space="0" w:color="auto"/>
            <w:left w:val="none" w:sz="0" w:space="0" w:color="auto"/>
            <w:bottom w:val="none" w:sz="0" w:space="0" w:color="auto"/>
            <w:right w:val="none" w:sz="0" w:space="0" w:color="auto"/>
          </w:divBdr>
        </w:div>
        <w:div w:id="291446627">
          <w:marLeft w:val="480"/>
          <w:marRight w:val="0"/>
          <w:marTop w:val="0"/>
          <w:marBottom w:val="0"/>
          <w:divBdr>
            <w:top w:val="none" w:sz="0" w:space="0" w:color="auto"/>
            <w:left w:val="none" w:sz="0" w:space="0" w:color="auto"/>
            <w:bottom w:val="none" w:sz="0" w:space="0" w:color="auto"/>
            <w:right w:val="none" w:sz="0" w:space="0" w:color="auto"/>
          </w:divBdr>
        </w:div>
        <w:div w:id="578565359">
          <w:marLeft w:val="480"/>
          <w:marRight w:val="0"/>
          <w:marTop w:val="0"/>
          <w:marBottom w:val="0"/>
          <w:divBdr>
            <w:top w:val="none" w:sz="0" w:space="0" w:color="auto"/>
            <w:left w:val="none" w:sz="0" w:space="0" w:color="auto"/>
            <w:bottom w:val="none" w:sz="0" w:space="0" w:color="auto"/>
            <w:right w:val="none" w:sz="0" w:space="0" w:color="auto"/>
          </w:divBdr>
        </w:div>
        <w:div w:id="1470435713">
          <w:marLeft w:val="480"/>
          <w:marRight w:val="0"/>
          <w:marTop w:val="0"/>
          <w:marBottom w:val="0"/>
          <w:divBdr>
            <w:top w:val="none" w:sz="0" w:space="0" w:color="auto"/>
            <w:left w:val="none" w:sz="0" w:space="0" w:color="auto"/>
            <w:bottom w:val="none" w:sz="0" w:space="0" w:color="auto"/>
            <w:right w:val="none" w:sz="0" w:space="0" w:color="auto"/>
          </w:divBdr>
        </w:div>
        <w:div w:id="549730061">
          <w:marLeft w:val="480"/>
          <w:marRight w:val="0"/>
          <w:marTop w:val="0"/>
          <w:marBottom w:val="0"/>
          <w:divBdr>
            <w:top w:val="none" w:sz="0" w:space="0" w:color="auto"/>
            <w:left w:val="none" w:sz="0" w:space="0" w:color="auto"/>
            <w:bottom w:val="none" w:sz="0" w:space="0" w:color="auto"/>
            <w:right w:val="none" w:sz="0" w:space="0" w:color="auto"/>
          </w:divBdr>
        </w:div>
        <w:div w:id="298997039">
          <w:marLeft w:val="480"/>
          <w:marRight w:val="0"/>
          <w:marTop w:val="0"/>
          <w:marBottom w:val="0"/>
          <w:divBdr>
            <w:top w:val="none" w:sz="0" w:space="0" w:color="auto"/>
            <w:left w:val="none" w:sz="0" w:space="0" w:color="auto"/>
            <w:bottom w:val="none" w:sz="0" w:space="0" w:color="auto"/>
            <w:right w:val="none" w:sz="0" w:space="0" w:color="auto"/>
          </w:divBdr>
        </w:div>
        <w:div w:id="2118939548">
          <w:marLeft w:val="480"/>
          <w:marRight w:val="0"/>
          <w:marTop w:val="0"/>
          <w:marBottom w:val="0"/>
          <w:divBdr>
            <w:top w:val="none" w:sz="0" w:space="0" w:color="auto"/>
            <w:left w:val="none" w:sz="0" w:space="0" w:color="auto"/>
            <w:bottom w:val="none" w:sz="0" w:space="0" w:color="auto"/>
            <w:right w:val="none" w:sz="0" w:space="0" w:color="auto"/>
          </w:divBdr>
        </w:div>
        <w:div w:id="1441142182">
          <w:marLeft w:val="480"/>
          <w:marRight w:val="0"/>
          <w:marTop w:val="0"/>
          <w:marBottom w:val="0"/>
          <w:divBdr>
            <w:top w:val="none" w:sz="0" w:space="0" w:color="auto"/>
            <w:left w:val="none" w:sz="0" w:space="0" w:color="auto"/>
            <w:bottom w:val="none" w:sz="0" w:space="0" w:color="auto"/>
            <w:right w:val="none" w:sz="0" w:space="0" w:color="auto"/>
          </w:divBdr>
        </w:div>
        <w:div w:id="2089379885">
          <w:marLeft w:val="480"/>
          <w:marRight w:val="0"/>
          <w:marTop w:val="0"/>
          <w:marBottom w:val="0"/>
          <w:divBdr>
            <w:top w:val="none" w:sz="0" w:space="0" w:color="auto"/>
            <w:left w:val="none" w:sz="0" w:space="0" w:color="auto"/>
            <w:bottom w:val="none" w:sz="0" w:space="0" w:color="auto"/>
            <w:right w:val="none" w:sz="0" w:space="0" w:color="auto"/>
          </w:divBdr>
        </w:div>
        <w:div w:id="634486667">
          <w:marLeft w:val="480"/>
          <w:marRight w:val="0"/>
          <w:marTop w:val="0"/>
          <w:marBottom w:val="0"/>
          <w:divBdr>
            <w:top w:val="none" w:sz="0" w:space="0" w:color="auto"/>
            <w:left w:val="none" w:sz="0" w:space="0" w:color="auto"/>
            <w:bottom w:val="none" w:sz="0" w:space="0" w:color="auto"/>
            <w:right w:val="none" w:sz="0" w:space="0" w:color="auto"/>
          </w:divBdr>
        </w:div>
        <w:div w:id="795030151">
          <w:marLeft w:val="480"/>
          <w:marRight w:val="0"/>
          <w:marTop w:val="0"/>
          <w:marBottom w:val="0"/>
          <w:divBdr>
            <w:top w:val="none" w:sz="0" w:space="0" w:color="auto"/>
            <w:left w:val="none" w:sz="0" w:space="0" w:color="auto"/>
            <w:bottom w:val="none" w:sz="0" w:space="0" w:color="auto"/>
            <w:right w:val="none" w:sz="0" w:space="0" w:color="auto"/>
          </w:divBdr>
        </w:div>
        <w:div w:id="2147158259">
          <w:marLeft w:val="480"/>
          <w:marRight w:val="0"/>
          <w:marTop w:val="0"/>
          <w:marBottom w:val="0"/>
          <w:divBdr>
            <w:top w:val="none" w:sz="0" w:space="0" w:color="auto"/>
            <w:left w:val="none" w:sz="0" w:space="0" w:color="auto"/>
            <w:bottom w:val="none" w:sz="0" w:space="0" w:color="auto"/>
            <w:right w:val="none" w:sz="0" w:space="0" w:color="auto"/>
          </w:divBdr>
        </w:div>
        <w:div w:id="1341857642">
          <w:marLeft w:val="480"/>
          <w:marRight w:val="0"/>
          <w:marTop w:val="0"/>
          <w:marBottom w:val="0"/>
          <w:divBdr>
            <w:top w:val="none" w:sz="0" w:space="0" w:color="auto"/>
            <w:left w:val="none" w:sz="0" w:space="0" w:color="auto"/>
            <w:bottom w:val="none" w:sz="0" w:space="0" w:color="auto"/>
            <w:right w:val="none" w:sz="0" w:space="0" w:color="auto"/>
          </w:divBdr>
        </w:div>
        <w:div w:id="1030374561">
          <w:marLeft w:val="480"/>
          <w:marRight w:val="0"/>
          <w:marTop w:val="0"/>
          <w:marBottom w:val="0"/>
          <w:divBdr>
            <w:top w:val="none" w:sz="0" w:space="0" w:color="auto"/>
            <w:left w:val="none" w:sz="0" w:space="0" w:color="auto"/>
            <w:bottom w:val="none" w:sz="0" w:space="0" w:color="auto"/>
            <w:right w:val="none" w:sz="0" w:space="0" w:color="auto"/>
          </w:divBdr>
        </w:div>
        <w:div w:id="1669360000">
          <w:marLeft w:val="480"/>
          <w:marRight w:val="0"/>
          <w:marTop w:val="0"/>
          <w:marBottom w:val="0"/>
          <w:divBdr>
            <w:top w:val="none" w:sz="0" w:space="0" w:color="auto"/>
            <w:left w:val="none" w:sz="0" w:space="0" w:color="auto"/>
            <w:bottom w:val="none" w:sz="0" w:space="0" w:color="auto"/>
            <w:right w:val="none" w:sz="0" w:space="0" w:color="auto"/>
          </w:divBdr>
        </w:div>
        <w:div w:id="1879198248">
          <w:marLeft w:val="480"/>
          <w:marRight w:val="0"/>
          <w:marTop w:val="0"/>
          <w:marBottom w:val="0"/>
          <w:divBdr>
            <w:top w:val="none" w:sz="0" w:space="0" w:color="auto"/>
            <w:left w:val="none" w:sz="0" w:space="0" w:color="auto"/>
            <w:bottom w:val="none" w:sz="0" w:space="0" w:color="auto"/>
            <w:right w:val="none" w:sz="0" w:space="0" w:color="auto"/>
          </w:divBdr>
        </w:div>
        <w:div w:id="2105492830">
          <w:marLeft w:val="480"/>
          <w:marRight w:val="0"/>
          <w:marTop w:val="0"/>
          <w:marBottom w:val="0"/>
          <w:divBdr>
            <w:top w:val="none" w:sz="0" w:space="0" w:color="auto"/>
            <w:left w:val="none" w:sz="0" w:space="0" w:color="auto"/>
            <w:bottom w:val="none" w:sz="0" w:space="0" w:color="auto"/>
            <w:right w:val="none" w:sz="0" w:space="0" w:color="auto"/>
          </w:divBdr>
        </w:div>
        <w:div w:id="1305283017">
          <w:marLeft w:val="480"/>
          <w:marRight w:val="0"/>
          <w:marTop w:val="0"/>
          <w:marBottom w:val="0"/>
          <w:divBdr>
            <w:top w:val="none" w:sz="0" w:space="0" w:color="auto"/>
            <w:left w:val="none" w:sz="0" w:space="0" w:color="auto"/>
            <w:bottom w:val="none" w:sz="0" w:space="0" w:color="auto"/>
            <w:right w:val="none" w:sz="0" w:space="0" w:color="auto"/>
          </w:divBdr>
        </w:div>
        <w:div w:id="1585187979">
          <w:marLeft w:val="480"/>
          <w:marRight w:val="0"/>
          <w:marTop w:val="0"/>
          <w:marBottom w:val="0"/>
          <w:divBdr>
            <w:top w:val="none" w:sz="0" w:space="0" w:color="auto"/>
            <w:left w:val="none" w:sz="0" w:space="0" w:color="auto"/>
            <w:bottom w:val="none" w:sz="0" w:space="0" w:color="auto"/>
            <w:right w:val="none" w:sz="0" w:space="0" w:color="auto"/>
          </w:divBdr>
        </w:div>
        <w:div w:id="1052657113">
          <w:marLeft w:val="480"/>
          <w:marRight w:val="0"/>
          <w:marTop w:val="0"/>
          <w:marBottom w:val="0"/>
          <w:divBdr>
            <w:top w:val="none" w:sz="0" w:space="0" w:color="auto"/>
            <w:left w:val="none" w:sz="0" w:space="0" w:color="auto"/>
            <w:bottom w:val="none" w:sz="0" w:space="0" w:color="auto"/>
            <w:right w:val="none" w:sz="0" w:space="0" w:color="auto"/>
          </w:divBdr>
        </w:div>
        <w:div w:id="1113594948">
          <w:marLeft w:val="480"/>
          <w:marRight w:val="0"/>
          <w:marTop w:val="0"/>
          <w:marBottom w:val="0"/>
          <w:divBdr>
            <w:top w:val="none" w:sz="0" w:space="0" w:color="auto"/>
            <w:left w:val="none" w:sz="0" w:space="0" w:color="auto"/>
            <w:bottom w:val="none" w:sz="0" w:space="0" w:color="auto"/>
            <w:right w:val="none" w:sz="0" w:space="0" w:color="auto"/>
          </w:divBdr>
        </w:div>
        <w:div w:id="1829442800">
          <w:marLeft w:val="480"/>
          <w:marRight w:val="0"/>
          <w:marTop w:val="0"/>
          <w:marBottom w:val="0"/>
          <w:divBdr>
            <w:top w:val="none" w:sz="0" w:space="0" w:color="auto"/>
            <w:left w:val="none" w:sz="0" w:space="0" w:color="auto"/>
            <w:bottom w:val="none" w:sz="0" w:space="0" w:color="auto"/>
            <w:right w:val="none" w:sz="0" w:space="0" w:color="auto"/>
          </w:divBdr>
        </w:div>
        <w:div w:id="1538470475">
          <w:marLeft w:val="480"/>
          <w:marRight w:val="0"/>
          <w:marTop w:val="0"/>
          <w:marBottom w:val="0"/>
          <w:divBdr>
            <w:top w:val="none" w:sz="0" w:space="0" w:color="auto"/>
            <w:left w:val="none" w:sz="0" w:space="0" w:color="auto"/>
            <w:bottom w:val="none" w:sz="0" w:space="0" w:color="auto"/>
            <w:right w:val="none" w:sz="0" w:space="0" w:color="auto"/>
          </w:divBdr>
        </w:div>
        <w:div w:id="216937897">
          <w:marLeft w:val="480"/>
          <w:marRight w:val="0"/>
          <w:marTop w:val="0"/>
          <w:marBottom w:val="0"/>
          <w:divBdr>
            <w:top w:val="none" w:sz="0" w:space="0" w:color="auto"/>
            <w:left w:val="none" w:sz="0" w:space="0" w:color="auto"/>
            <w:bottom w:val="none" w:sz="0" w:space="0" w:color="auto"/>
            <w:right w:val="none" w:sz="0" w:space="0" w:color="auto"/>
          </w:divBdr>
        </w:div>
        <w:div w:id="987169667">
          <w:marLeft w:val="480"/>
          <w:marRight w:val="0"/>
          <w:marTop w:val="0"/>
          <w:marBottom w:val="0"/>
          <w:divBdr>
            <w:top w:val="none" w:sz="0" w:space="0" w:color="auto"/>
            <w:left w:val="none" w:sz="0" w:space="0" w:color="auto"/>
            <w:bottom w:val="none" w:sz="0" w:space="0" w:color="auto"/>
            <w:right w:val="none" w:sz="0" w:space="0" w:color="auto"/>
          </w:divBdr>
        </w:div>
        <w:div w:id="1415319213">
          <w:marLeft w:val="480"/>
          <w:marRight w:val="0"/>
          <w:marTop w:val="0"/>
          <w:marBottom w:val="0"/>
          <w:divBdr>
            <w:top w:val="none" w:sz="0" w:space="0" w:color="auto"/>
            <w:left w:val="none" w:sz="0" w:space="0" w:color="auto"/>
            <w:bottom w:val="none" w:sz="0" w:space="0" w:color="auto"/>
            <w:right w:val="none" w:sz="0" w:space="0" w:color="auto"/>
          </w:divBdr>
        </w:div>
        <w:div w:id="219026416">
          <w:marLeft w:val="480"/>
          <w:marRight w:val="0"/>
          <w:marTop w:val="0"/>
          <w:marBottom w:val="0"/>
          <w:divBdr>
            <w:top w:val="none" w:sz="0" w:space="0" w:color="auto"/>
            <w:left w:val="none" w:sz="0" w:space="0" w:color="auto"/>
            <w:bottom w:val="none" w:sz="0" w:space="0" w:color="auto"/>
            <w:right w:val="none" w:sz="0" w:space="0" w:color="auto"/>
          </w:divBdr>
        </w:div>
        <w:div w:id="1621492472">
          <w:marLeft w:val="480"/>
          <w:marRight w:val="0"/>
          <w:marTop w:val="0"/>
          <w:marBottom w:val="0"/>
          <w:divBdr>
            <w:top w:val="none" w:sz="0" w:space="0" w:color="auto"/>
            <w:left w:val="none" w:sz="0" w:space="0" w:color="auto"/>
            <w:bottom w:val="none" w:sz="0" w:space="0" w:color="auto"/>
            <w:right w:val="none" w:sz="0" w:space="0" w:color="auto"/>
          </w:divBdr>
        </w:div>
        <w:div w:id="1953628315">
          <w:marLeft w:val="480"/>
          <w:marRight w:val="0"/>
          <w:marTop w:val="0"/>
          <w:marBottom w:val="0"/>
          <w:divBdr>
            <w:top w:val="none" w:sz="0" w:space="0" w:color="auto"/>
            <w:left w:val="none" w:sz="0" w:space="0" w:color="auto"/>
            <w:bottom w:val="none" w:sz="0" w:space="0" w:color="auto"/>
            <w:right w:val="none" w:sz="0" w:space="0" w:color="auto"/>
          </w:divBdr>
        </w:div>
        <w:div w:id="1192761983">
          <w:marLeft w:val="480"/>
          <w:marRight w:val="0"/>
          <w:marTop w:val="0"/>
          <w:marBottom w:val="0"/>
          <w:divBdr>
            <w:top w:val="none" w:sz="0" w:space="0" w:color="auto"/>
            <w:left w:val="none" w:sz="0" w:space="0" w:color="auto"/>
            <w:bottom w:val="none" w:sz="0" w:space="0" w:color="auto"/>
            <w:right w:val="none" w:sz="0" w:space="0" w:color="auto"/>
          </w:divBdr>
        </w:div>
        <w:div w:id="1712573">
          <w:marLeft w:val="480"/>
          <w:marRight w:val="0"/>
          <w:marTop w:val="0"/>
          <w:marBottom w:val="0"/>
          <w:divBdr>
            <w:top w:val="none" w:sz="0" w:space="0" w:color="auto"/>
            <w:left w:val="none" w:sz="0" w:space="0" w:color="auto"/>
            <w:bottom w:val="none" w:sz="0" w:space="0" w:color="auto"/>
            <w:right w:val="none" w:sz="0" w:space="0" w:color="auto"/>
          </w:divBdr>
        </w:div>
        <w:div w:id="1413814459">
          <w:marLeft w:val="480"/>
          <w:marRight w:val="0"/>
          <w:marTop w:val="0"/>
          <w:marBottom w:val="0"/>
          <w:divBdr>
            <w:top w:val="none" w:sz="0" w:space="0" w:color="auto"/>
            <w:left w:val="none" w:sz="0" w:space="0" w:color="auto"/>
            <w:bottom w:val="none" w:sz="0" w:space="0" w:color="auto"/>
            <w:right w:val="none" w:sz="0" w:space="0" w:color="auto"/>
          </w:divBdr>
        </w:div>
        <w:div w:id="1544252804">
          <w:marLeft w:val="480"/>
          <w:marRight w:val="0"/>
          <w:marTop w:val="0"/>
          <w:marBottom w:val="0"/>
          <w:divBdr>
            <w:top w:val="none" w:sz="0" w:space="0" w:color="auto"/>
            <w:left w:val="none" w:sz="0" w:space="0" w:color="auto"/>
            <w:bottom w:val="none" w:sz="0" w:space="0" w:color="auto"/>
            <w:right w:val="none" w:sz="0" w:space="0" w:color="auto"/>
          </w:divBdr>
        </w:div>
        <w:div w:id="18553142">
          <w:marLeft w:val="480"/>
          <w:marRight w:val="0"/>
          <w:marTop w:val="0"/>
          <w:marBottom w:val="0"/>
          <w:divBdr>
            <w:top w:val="none" w:sz="0" w:space="0" w:color="auto"/>
            <w:left w:val="none" w:sz="0" w:space="0" w:color="auto"/>
            <w:bottom w:val="none" w:sz="0" w:space="0" w:color="auto"/>
            <w:right w:val="none" w:sz="0" w:space="0" w:color="auto"/>
          </w:divBdr>
        </w:div>
        <w:div w:id="1284724105">
          <w:marLeft w:val="480"/>
          <w:marRight w:val="0"/>
          <w:marTop w:val="0"/>
          <w:marBottom w:val="0"/>
          <w:divBdr>
            <w:top w:val="none" w:sz="0" w:space="0" w:color="auto"/>
            <w:left w:val="none" w:sz="0" w:space="0" w:color="auto"/>
            <w:bottom w:val="none" w:sz="0" w:space="0" w:color="auto"/>
            <w:right w:val="none" w:sz="0" w:space="0" w:color="auto"/>
          </w:divBdr>
        </w:div>
        <w:div w:id="2143422521">
          <w:marLeft w:val="480"/>
          <w:marRight w:val="0"/>
          <w:marTop w:val="0"/>
          <w:marBottom w:val="0"/>
          <w:divBdr>
            <w:top w:val="none" w:sz="0" w:space="0" w:color="auto"/>
            <w:left w:val="none" w:sz="0" w:space="0" w:color="auto"/>
            <w:bottom w:val="none" w:sz="0" w:space="0" w:color="auto"/>
            <w:right w:val="none" w:sz="0" w:space="0" w:color="auto"/>
          </w:divBdr>
        </w:div>
        <w:div w:id="2067532099">
          <w:marLeft w:val="480"/>
          <w:marRight w:val="0"/>
          <w:marTop w:val="0"/>
          <w:marBottom w:val="0"/>
          <w:divBdr>
            <w:top w:val="none" w:sz="0" w:space="0" w:color="auto"/>
            <w:left w:val="none" w:sz="0" w:space="0" w:color="auto"/>
            <w:bottom w:val="none" w:sz="0" w:space="0" w:color="auto"/>
            <w:right w:val="none" w:sz="0" w:space="0" w:color="auto"/>
          </w:divBdr>
        </w:div>
        <w:div w:id="1359964290">
          <w:marLeft w:val="480"/>
          <w:marRight w:val="0"/>
          <w:marTop w:val="0"/>
          <w:marBottom w:val="0"/>
          <w:divBdr>
            <w:top w:val="none" w:sz="0" w:space="0" w:color="auto"/>
            <w:left w:val="none" w:sz="0" w:space="0" w:color="auto"/>
            <w:bottom w:val="none" w:sz="0" w:space="0" w:color="auto"/>
            <w:right w:val="none" w:sz="0" w:space="0" w:color="auto"/>
          </w:divBdr>
        </w:div>
        <w:div w:id="2036886798">
          <w:marLeft w:val="480"/>
          <w:marRight w:val="0"/>
          <w:marTop w:val="0"/>
          <w:marBottom w:val="0"/>
          <w:divBdr>
            <w:top w:val="none" w:sz="0" w:space="0" w:color="auto"/>
            <w:left w:val="none" w:sz="0" w:space="0" w:color="auto"/>
            <w:bottom w:val="none" w:sz="0" w:space="0" w:color="auto"/>
            <w:right w:val="none" w:sz="0" w:space="0" w:color="auto"/>
          </w:divBdr>
        </w:div>
        <w:div w:id="1693725500">
          <w:marLeft w:val="480"/>
          <w:marRight w:val="0"/>
          <w:marTop w:val="0"/>
          <w:marBottom w:val="0"/>
          <w:divBdr>
            <w:top w:val="none" w:sz="0" w:space="0" w:color="auto"/>
            <w:left w:val="none" w:sz="0" w:space="0" w:color="auto"/>
            <w:bottom w:val="none" w:sz="0" w:space="0" w:color="auto"/>
            <w:right w:val="none" w:sz="0" w:space="0" w:color="auto"/>
          </w:divBdr>
        </w:div>
        <w:div w:id="470443123">
          <w:marLeft w:val="480"/>
          <w:marRight w:val="0"/>
          <w:marTop w:val="0"/>
          <w:marBottom w:val="0"/>
          <w:divBdr>
            <w:top w:val="none" w:sz="0" w:space="0" w:color="auto"/>
            <w:left w:val="none" w:sz="0" w:space="0" w:color="auto"/>
            <w:bottom w:val="none" w:sz="0" w:space="0" w:color="auto"/>
            <w:right w:val="none" w:sz="0" w:space="0" w:color="auto"/>
          </w:divBdr>
        </w:div>
        <w:div w:id="875586702">
          <w:marLeft w:val="480"/>
          <w:marRight w:val="0"/>
          <w:marTop w:val="0"/>
          <w:marBottom w:val="0"/>
          <w:divBdr>
            <w:top w:val="none" w:sz="0" w:space="0" w:color="auto"/>
            <w:left w:val="none" w:sz="0" w:space="0" w:color="auto"/>
            <w:bottom w:val="none" w:sz="0" w:space="0" w:color="auto"/>
            <w:right w:val="none" w:sz="0" w:space="0" w:color="auto"/>
          </w:divBdr>
        </w:div>
        <w:div w:id="1341733029">
          <w:marLeft w:val="480"/>
          <w:marRight w:val="0"/>
          <w:marTop w:val="0"/>
          <w:marBottom w:val="0"/>
          <w:divBdr>
            <w:top w:val="none" w:sz="0" w:space="0" w:color="auto"/>
            <w:left w:val="none" w:sz="0" w:space="0" w:color="auto"/>
            <w:bottom w:val="none" w:sz="0" w:space="0" w:color="auto"/>
            <w:right w:val="none" w:sz="0" w:space="0" w:color="auto"/>
          </w:divBdr>
        </w:div>
        <w:div w:id="919757483">
          <w:marLeft w:val="480"/>
          <w:marRight w:val="0"/>
          <w:marTop w:val="0"/>
          <w:marBottom w:val="0"/>
          <w:divBdr>
            <w:top w:val="none" w:sz="0" w:space="0" w:color="auto"/>
            <w:left w:val="none" w:sz="0" w:space="0" w:color="auto"/>
            <w:bottom w:val="none" w:sz="0" w:space="0" w:color="auto"/>
            <w:right w:val="none" w:sz="0" w:space="0" w:color="auto"/>
          </w:divBdr>
        </w:div>
        <w:div w:id="1534685402">
          <w:marLeft w:val="480"/>
          <w:marRight w:val="0"/>
          <w:marTop w:val="0"/>
          <w:marBottom w:val="0"/>
          <w:divBdr>
            <w:top w:val="none" w:sz="0" w:space="0" w:color="auto"/>
            <w:left w:val="none" w:sz="0" w:space="0" w:color="auto"/>
            <w:bottom w:val="none" w:sz="0" w:space="0" w:color="auto"/>
            <w:right w:val="none" w:sz="0" w:space="0" w:color="auto"/>
          </w:divBdr>
        </w:div>
        <w:div w:id="2015836374">
          <w:marLeft w:val="480"/>
          <w:marRight w:val="0"/>
          <w:marTop w:val="0"/>
          <w:marBottom w:val="0"/>
          <w:divBdr>
            <w:top w:val="none" w:sz="0" w:space="0" w:color="auto"/>
            <w:left w:val="none" w:sz="0" w:space="0" w:color="auto"/>
            <w:bottom w:val="none" w:sz="0" w:space="0" w:color="auto"/>
            <w:right w:val="none" w:sz="0" w:space="0" w:color="auto"/>
          </w:divBdr>
        </w:div>
        <w:div w:id="176845347">
          <w:marLeft w:val="480"/>
          <w:marRight w:val="0"/>
          <w:marTop w:val="0"/>
          <w:marBottom w:val="0"/>
          <w:divBdr>
            <w:top w:val="none" w:sz="0" w:space="0" w:color="auto"/>
            <w:left w:val="none" w:sz="0" w:space="0" w:color="auto"/>
            <w:bottom w:val="none" w:sz="0" w:space="0" w:color="auto"/>
            <w:right w:val="none" w:sz="0" w:space="0" w:color="auto"/>
          </w:divBdr>
        </w:div>
        <w:div w:id="1690907567">
          <w:marLeft w:val="480"/>
          <w:marRight w:val="0"/>
          <w:marTop w:val="0"/>
          <w:marBottom w:val="0"/>
          <w:divBdr>
            <w:top w:val="none" w:sz="0" w:space="0" w:color="auto"/>
            <w:left w:val="none" w:sz="0" w:space="0" w:color="auto"/>
            <w:bottom w:val="none" w:sz="0" w:space="0" w:color="auto"/>
            <w:right w:val="none" w:sz="0" w:space="0" w:color="auto"/>
          </w:divBdr>
        </w:div>
        <w:div w:id="1751151411">
          <w:marLeft w:val="480"/>
          <w:marRight w:val="0"/>
          <w:marTop w:val="0"/>
          <w:marBottom w:val="0"/>
          <w:divBdr>
            <w:top w:val="none" w:sz="0" w:space="0" w:color="auto"/>
            <w:left w:val="none" w:sz="0" w:space="0" w:color="auto"/>
            <w:bottom w:val="none" w:sz="0" w:space="0" w:color="auto"/>
            <w:right w:val="none" w:sz="0" w:space="0" w:color="auto"/>
          </w:divBdr>
        </w:div>
        <w:div w:id="304892097">
          <w:marLeft w:val="480"/>
          <w:marRight w:val="0"/>
          <w:marTop w:val="0"/>
          <w:marBottom w:val="0"/>
          <w:divBdr>
            <w:top w:val="none" w:sz="0" w:space="0" w:color="auto"/>
            <w:left w:val="none" w:sz="0" w:space="0" w:color="auto"/>
            <w:bottom w:val="none" w:sz="0" w:space="0" w:color="auto"/>
            <w:right w:val="none" w:sz="0" w:space="0" w:color="auto"/>
          </w:divBdr>
        </w:div>
        <w:div w:id="1085417438">
          <w:marLeft w:val="480"/>
          <w:marRight w:val="0"/>
          <w:marTop w:val="0"/>
          <w:marBottom w:val="0"/>
          <w:divBdr>
            <w:top w:val="none" w:sz="0" w:space="0" w:color="auto"/>
            <w:left w:val="none" w:sz="0" w:space="0" w:color="auto"/>
            <w:bottom w:val="none" w:sz="0" w:space="0" w:color="auto"/>
            <w:right w:val="none" w:sz="0" w:space="0" w:color="auto"/>
          </w:divBdr>
        </w:div>
        <w:div w:id="2020813055">
          <w:marLeft w:val="480"/>
          <w:marRight w:val="0"/>
          <w:marTop w:val="0"/>
          <w:marBottom w:val="0"/>
          <w:divBdr>
            <w:top w:val="none" w:sz="0" w:space="0" w:color="auto"/>
            <w:left w:val="none" w:sz="0" w:space="0" w:color="auto"/>
            <w:bottom w:val="none" w:sz="0" w:space="0" w:color="auto"/>
            <w:right w:val="none" w:sz="0" w:space="0" w:color="auto"/>
          </w:divBdr>
        </w:div>
        <w:div w:id="1646886358">
          <w:marLeft w:val="480"/>
          <w:marRight w:val="0"/>
          <w:marTop w:val="0"/>
          <w:marBottom w:val="0"/>
          <w:divBdr>
            <w:top w:val="none" w:sz="0" w:space="0" w:color="auto"/>
            <w:left w:val="none" w:sz="0" w:space="0" w:color="auto"/>
            <w:bottom w:val="none" w:sz="0" w:space="0" w:color="auto"/>
            <w:right w:val="none" w:sz="0" w:space="0" w:color="auto"/>
          </w:divBdr>
        </w:div>
        <w:div w:id="567813759">
          <w:marLeft w:val="480"/>
          <w:marRight w:val="0"/>
          <w:marTop w:val="0"/>
          <w:marBottom w:val="0"/>
          <w:divBdr>
            <w:top w:val="none" w:sz="0" w:space="0" w:color="auto"/>
            <w:left w:val="none" w:sz="0" w:space="0" w:color="auto"/>
            <w:bottom w:val="none" w:sz="0" w:space="0" w:color="auto"/>
            <w:right w:val="none" w:sz="0" w:space="0" w:color="auto"/>
          </w:divBdr>
        </w:div>
        <w:div w:id="1583025110">
          <w:marLeft w:val="480"/>
          <w:marRight w:val="0"/>
          <w:marTop w:val="0"/>
          <w:marBottom w:val="0"/>
          <w:divBdr>
            <w:top w:val="none" w:sz="0" w:space="0" w:color="auto"/>
            <w:left w:val="none" w:sz="0" w:space="0" w:color="auto"/>
            <w:bottom w:val="none" w:sz="0" w:space="0" w:color="auto"/>
            <w:right w:val="none" w:sz="0" w:space="0" w:color="auto"/>
          </w:divBdr>
        </w:div>
        <w:div w:id="557088369">
          <w:marLeft w:val="480"/>
          <w:marRight w:val="0"/>
          <w:marTop w:val="0"/>
          <w:marBottom w:val="0"/>
          <w:divBdr>
            <w:top w:val="none" w:sz="0" w:space="0" w:color="auto"/>
            <w:left w:val="none" w:sz="0" w:space="0" w:color="auto"/>
            <w:bottom w:val="none" w:sz="0" w:space="0" w:color="auto"/>
            <w:right w:val="none" w:sz="0" w:space="0" w:color="auto"/>
          </w:divBdr>
        </w:div>
        <w:div w:id="1455752990">
          <w:marLeft w:val="480"/>
          <w:marRight w:val="0"/>
          <w:marTop w:val="0"/>
          <w:marBottom w:val="0"/>
          <w:divBdr>
            <w:top w:val="none" w:sz="0" w:space="0" w:color="auto"/>
            <w:left w:val="none" w:sz="0" w:space="0" w:color="auto"/>
            <w:bottom w:val="none" w:sz="0" w:space="0" w:color="auto"/>
            <w:right w:val="none" w:sz="0" w:space="0" w:color="auto"/>
          </w:divBdr>
        </w:div>
        <w:div w:id="550196243">
          <w:marLeft w:val="480"/>
          <w:marRight w:val="0"/>
          <w:marTop w:val="0"/>
          <w:marBottom w:val="0"/>
          <w:divBdr>
            <w:top w:val="none" w:sz="0" w:space="0" w:color="auto"/>
            <w:left w:val="none" w:sz="0" w:space="0" w:color="auto"/>
            <w:bottom w:val="none" w:sz="0" w:space="0" w:color="auto"/>
            <w:right w:val="none" w:sz="0" w:space="0" w:color="auto"/>
          </w:divBdr>
        </w:div>
        <w:div w:id="2115247297">
          <w:marLeft w:val="480"/>
          <w:marRight w:val="0"/>
          <w:marTop w:val="0"/>
          <w:marBottom w:val="0"/>
          <w:divBdr>
            <w:top w:val="none" w:sz="0" w:space="0" w:color="auto"/>
            <w:left w:val="none" w:sz="0" w:space="0" w:color="auto"/>
            <w:bottom w:val="none" w:sz="0" w:space="0" w:color="auto"/>
            <w:right w:val="none" w:sz="0" w:space="0" w:color="auto"/>
          </w:divBdr>
        </w:div>
        <w:div w:id="477460291">
          <w:marLeft w:val="480"/>
          <w:marRight w:val="0"/>
          <w:marTop w:val="0"/>
          <w:marBottom w:val="0"/>
          <w:divBdr>
            <w:top w:val="none" w:sz="0" w:space="0" w:color="auto"/>
            <w:left w:val="none" w:sz="0" w:space="0" w:color="auto"/>
            <w:bottom w:val="none" w:sz="0" w:space="0" w:color="auto"/>
            <w:right w:val="none" w:sz="0" w:space="0" w:color="auto"/>
          </w:divBdr>
        </w:div>
        <w:div w:id="1962834000">
          <w:marLeft w:val="480"/>
          <w:marRight w:val="0"/>
          <w:marTop w:val="0"/>
          <w:marBottom w:val="0"/>
          <w:divBdr>
            <w:top w:val="none" w:sz="0" w:space="0" w:color="auto"/>
            <w:left w:val="none" w:sz="0" w:space="0" w:color="auto"/>
            <w:bottom w:val="none" w:sz="0" w:space="0" w:color="auto"/>
            <w:right w:val="none" w:sz="0" w:space="0" w:color="auto"/>
          </w:divBdr>
        </w:div>
        <w:div w:id="884222423">
          <w:marLeft w:val="480"/>
          <w:marRight w:val="0"/>
          <w:marTop w:val="0"/>
          <w:marBottom w:val="0"/>
          <w:divBdr>
            <w:top w:val="none" w:sz="0" w:space="0" w:color="auto"/>
            <w:left w:val="none" w:sz="0" w:space="0" w:color="auto"/>
            <w:bottom w:val="none" w:sz="0" w:space="0" w:color="auto"/>
            <w:right w:val="none" w:sz="0" w:space="0" w:color="auto"/>
          </w:divBdr>
        </w:div>
        <w:div w:id="682248163">
          <w:marLeft w:val="480"/>
          <w:marRight w:val="0"/>
          <w:marTop w:val="0"/>
          <w:marBottom w:val="0"/>
          <w:divBdr>
            <w:top w:val="none" w:sz="0" w:space="0" w:color="auto"/>
            <w:left w:val="none" w:sz="0" w:space="0" w:color="auto"/>
            <w:bottom w:val="none" w:sz="0" w:space="0" w:color="auto"/>
            <w:right w:val="none" w:sz="0" w:space="0" w:color="auto"/>
          </w:divBdr>
        </w:div>
        <w:div w:id="2010401417">
          <w:marLeft w:val="480"/>
          <w:marRight w:val="0"/>
          <w:marTop w:val="0"/>
          <w:marBottom w:val="0"/>
          <w:divBdr>
            <w:top w:val="none" w:sz="0" w:space="0" w:color="auto"/>
            <w:left w:val="none" w:sz="0" w:space="0" w:color="auto"/>
            <w:bottom w:val="none" w:sz="0" w:space="0" w:color="auto"/>
            <w:right w:val="none" w:sz="0" w:space="0" w:color="auto"/>
          </w:divBdr>
        </w:div>
        <w:div w:id="344793415">
          <w:marLeft w:val="480"/>
          <w:marRight w:val="0"/>
          <w:marTop w:val="0"/>
          <w:marBottom w:val="0"/>
          <w:divBdr>
            <w:top w:val="none" w:sz="0" w:space="0" w:color="auto"/>
            <w:left w:val="none" w:sz="0" w:space="0" w:color="auto"/>
            <w:bottom w:val="none" w:sz="0" w:space="0" w:color="auto"/>
            <w:right w:val="none" w:sz="0" w:space="0" w:color="auto"/>
          </w:divBdr>
        </w:div>
        <w:div w:id="550262663">
          <w:marLeft w:val="480"/>
          <w:marRight w:val="0"/>
          <w:marTop w:val="0"/>
          <w:marBottom w:val="0"/>
          <w:divBdr>
            <w:top w:val="none" w:sz="0" w:space="0" w:color="auto"/>
            <w:left w:val="none" w:sz="0" w:space="0" w:color="auto"/>
            <w:bottom w:val="none" w:sz="0" w:space="0" w:color="auto"/>
            <w:right w:val="none" w:sz="0" w:space="0" w:color="auto"/>
          </w:divBdr>
        </w:div>
        <w:div w:id="31805580">
          <w:marLeft w:val="480"/>
          <w:marRight w:val="0"/>
          <w:marTop w:val="0"/>
          <w:marBottom w:val="0"/>
          <w:divBdr>
            <w:top w:val="none" w:sz="0" w:space="0" w:color="auto"/>
            <w:left w:val="none" w:sz="0" w:space="0" w:color="auto"/>
            <w:bottom w:val="none" w:sz="0" w:space="0" w:color="auto"/>
            <w:right w:val="none" w:sz="0" w:space="0" w:color="auto"/>
          </w:divBdr>
        </w:div>
        <w:div w:id="654262128">
          <w:marLeft w:val="480"/>
          <w:marRight w:val="0"/>
          <w:marTop w:val="0"/>
          <w:marBottom w:val="0"/>
          <w:divBdr>
            <w:top w:val="none" w:sz="0" w:space="0" w:color="auto"/>
            <w:left w:val="none" w:sz="0" w:space="0" w:color="auto"/>
            <w:bottom w:val="none" w:sz="0" w:space="0" w:color="auto"/>
            <w:right w:val="none" w:sz="0" w:space="0" w:color="auto"/>
          </w:divBdr>
        </w:div>
        <w:div w:id="1474757127">
          <w:marLeft w:val="480"/>
          <w:marRight w:val="0"/>
          <w:marTop w:val="0"/>
          <w:marBottom w:val="0"/>
          <w:divBdr>
            <w:top w:val="none" w:sz="0" w:space="0" w:color="auto"/>
            <w:left w:val="none" w:sz="0" w:space="0" w:color="auto"/>
            <w:bottom w:val="none" w:sz="0" w:space="0" w:color="auto"/>
            <w:right w:val="none" w:sz="0" w:space="0" w:color="auto"/>
          </w:divBdr>
        </w:div>
        <w:div w:id="1246189697">
          <w:marLeft w:val="480"/>
          <w:marRight w:val="0"/>
          <w:marTop w:val="0"/>
          <w:marBottom w:val="0"/>
          <w:divBdr>
            <w:top w:val="none" w:sz="0" w:space="0" w:color="auto"/>
            <w:left w:val="none" w:sz="0" w:space="0" w:color="auto"/>
            <w:bottom w:val="none" w:sz="0" w:space="0" w:color="auto"/>
            <w:right w:val="none" w:sz="0" w:space="0" w:color="auto"/>
          </w:divBdr>
        </w:div>
        <w:div w:id="1871840469">
          <w:marLeft w:val="480"/>
          <w:marRight w:val="0"/>
          <w:marTop w:val="0"/>
          <w:marBottom w:val="0"/>
          <w:divBdr>
            <w:top w:val="none" w:sz="0" w:space="0" w:color="auto"/>
            <w:left w:val="none" w:sz="0" w:space="0" w:color="auto"/>
            <w:bottom w:val="none" w:sz="0" w:space="0" w:color="auto"/>
            <w:right w:val="none" w:sz="0" w:space="0" w:color="auto"/>
          </w:divBdr>
        </w:div>
        <w:div w:id="1567569976">
          <w:marLeft w:val="480"/>
          <w:marRight w:val="0"/>
          <w:marTop w:val="0"/>
          <w:marBottom w:val="0"/>
          <w:divBdr>
            <w:top w:val="none" w:sz="0" w:space="0" w:color="auto"/>
            <w:left w:val="none" w:sz="0" w:space="0" w:color="auto"/>
            <w:bottom w:val="none" w:sz="0" w:space="0" w:color="auto"/>
            <w:right w:val="none" w:sz="0" w:space="0" w:color="auto"/>
          </w:divBdr>
        </w:div>
        <w:div w:id="1423452601">
          <w:marLeft w:val="480"/>
          <w:marRight w:val="0"/>
          <w:marTop w:val="0"/>
          <w:marBottom w:val="0"/>
          <w:divBdr>
            <w:top w:val="none" w:sz="0" w:space="0" w:color="auto"/>
            <w:left w:val="none" w:sz="0" w:space="0" w:color="auto"/>
            <w:bottom w:val="none" w:sz="0" w:space="0" w:color="auto"/>
            <w:right w:val="none" w:sz="0" w:space="0" w:color="auto"/>
          </w:divBdr>
        </w:div>
        <w:div w:id="927813260">
          <w:marLeft w:val="480"/>
          <w:marRight w:val="0"/>
          <w:marTop w:val="0"/>
          <w:marBottom w:val="0"/>
          <w:divBdr>
            <w:top w:val="none" w:sz="0" w:space="0" w:color="auto"/>
            <w:left w:val="none" w:sz="0" w:space="0" w:color="auto"/>
            <w:bottom w:val="none" w:sz="0" w:space="0" w:color="auto"/>
            <w:right w:val="none" w:sz="0" w:space="0" w:color="auto"/>
          </w:divBdr>
        </w:div>
        <w:div w:id="1967002914">
          <w:marLeft w:val="480"/>
          <w:marRight w:val="0"/>
          <w:marTop w:val="0"/>
          <w:marBottom w:val="0"/>
          <w:divBdr>
            <w:top w:val="none" w:sz="0" w:space="0" w:color="auto"/>
            <w:left w:val="none" w:sz="0" w:space="0" w:color="auto"/>
            <w:bottom w:val="none" w:sz="0" w:space="0" w:color="auto"/>
            <w:right w:val="none" w:sz="0" w:space="0" w:color="auto"/>
          </w:divBdr>
        </w:div>
        <w:div w:id="1329362267">
          <w:marLeft w:val="480"/>
          <w:marRight w:val="0"/>
          <w:marTop w:val="0"/>
          <w:marBottom w:val="0"/>
          <w:divBdr>
            <w:top w:val="none" w:sz="0" w:space="0" w:color="auto"/>
            <w:left w:val="none" w:sz="0" w:space="0" w:color="auto"/>
            <w:bottom w:val="none" w:sz="0" w:space="0" w:color="auto"/>
            <w:right w:val="none" w:sz="0" w:space="0" w:color="auto"/>
          </w:divBdr>
        </w:div>
        <w:div w:id="1533149576">
          <w:marLeft w:val="480"/>
          <w:marRight w:val="0"/>
          <w:marTop w:val="0"/>
          <w:marBottom w:val="0"/>
          <w:divBdr>
            <w:top w:val="none" w:sz="0" w:space="0" w:color="auto"/>
            <w:left w:val="none" w:sz="0" w:space="0" w:color="auto"/>
            <w:bottom w:val="none" w:sz="0" w:space="0" w:color="auto"/>
            <w:right w:val="none" w:sz="0" w:space="0" w:color="auto"/>
          </w:divBdr>
        </w:div>
        <w:div w:id="1059937626">
          <w:marLeft w:val="480"/>
          <w:marRight w:val="0"/>
          <w:marTop w:val="0"/>
          <w:marBottom w:val="0"/>
          <w:divBdr>
            <w:top w:val="none" w:sz="0" w:space="0" w:color="auto"/>
            <w:left w:val="none" w:sz="0" w:space="0" w:color="auto"/>
            <w:bottom w:val="none" w:sz="0" w:space="0" w:color="auto"/>
            <w:right w:val="none" w:sz="0" w:space="0" w:color="auto"/>
          </w:divBdr>
        </w:div>
        <w:div w:id="1624195036">
          <w:marLeft w:val="480"/>
          <w:marRight w:val="0"/>
          <w:marTop w:val="0"/>
          <w:marBottom w:val="0"/>
          <w:divBdr>
            <w:top w:val="none" w:sz="0" w:space="0" w:color="auto"/>
            <w:left w:val="none" w:sz="0" w:space="0" w:color="auto"/>
            <w:bottom w:val="none" w:sz="0" w:space="0" w:color="auto"/>
            <w:right w:val="none" w:sz="0" w:space="0" w:color="auto"/>
          </w:divBdr>
        </w:div>
        <w:div w:id="2066105505">
          <w:marLeft w:val="480"/>
          <w:marRight w:val="0"/>
          <w:marTop w:val="0"/>
          <w:marBottom w:val="0"/>
          <w:divBdr>
            <w:top w:val="none" w:sz="0" w:space="0" w:color="auto"/>
            <w:left w:val="none" w:sz="0" w:space="0" w:color="auto"/>
            <w:bottom w:val="none" w:sz="0" w:space="0" w:color="auto"/>
            <w:right w:val="none" w:sz="0" w:space="0" w:color="auto"/>
          </w:divBdr>
        </w:div>
        <w:div w:id="1964534836">
          <w:marLeft w:val="480"/>
          <w:marRight w:val="0"/>
          <w:marTop w:val="0"/>
          <w:marBottom w:val="0"/>
          <w:divBdr>
            <w:top w:val="none" w:sz="0" w:space="0" w:color="auto"/>
            <w:left w:val="none" w:sz="0" w:space="0" w:color="auto"/>
            <w:bottom w:val="none" w:sz="0" w:space="0" w:color="auto"/>
            <w:right w:val="none" w:sz="0" w:space="0" w:color="auto"/>
          </w:divBdr>
        </w:div>
        <w:div w:id="732581559">
          <w:marLeft w:val="480"/>
          <w:marRight w:val="0"/>
          <w:marTop w:val="0"/>
          <w:marBottom w:val="0"/>
          <w:divBdr>
            <w:top w:val="none" w:sz="0" w:space="0" w:color="auto"/>
            <w:left w:val="none" w:sz="0" w:space="0" w:color="auto"/>
            <w:bottom w:val="none" w:sz="0" w:space="0" w:color="auto"/>
            <w:right w:val="none" w:sz="0" w:space="0" w:color="auto"/>
          </w:divBdr>
        </w:div>
        <w:div w:id="1826706061">
          <w:marLeft w:val="480"/>
          <w:marRight w:val="0"/>
          <w:marTop w:val="0"/>
          <w:marBottom w:val="0"/>
          <w:divBdr>
            <w:top w:val="none" w:sz="0" w:space="0" w:color="auto"/>
            <w:left w:val="none" w:sz="0" w:space="0" w:color="auto"/>
            <w:bottom w:val="none" w:sz="0" w:space="0" w:color="auto"/>
            <w:right w:val="none" w:sz="0" w:space="0" w:color="auto"/>
          </w:divBdr>
        </w:div>
        <w:div w:id="268435836">
          <w:marLeft w:val="480"/>
          <w:marRight w:val="0"/>
          <w:marTop w:val="0"/>
          <w:marBottom w:val="0"/>
          <w:divBdr>
            <w:top w:val="none" w:sz="0" w:space="0" w:color="auto"/>
            <w:left w:val="none" w:sz="0" w:space="0" w:color="auto"/>
            <w:bottom w:val="none" w:sz="0" w:space="0" w:color="auto"/>
            <w:right w:val="none" w:sz="0" w:space="0" w:color="auto"/>
          </w:divBdr>
        </w:div>
        <w:div w:id="2125996954">
          <w:marLeft w:val="480"/>
          <w:marRight w:val="0"/>
          <w:marTop w:val="0"/>
          <w:marBottom w:val="0"/>
          <w:divBdr>
            <w:top w:val="none" w:sz="0" w:space="0" w:color="auto"/>
            <w:left w:val="none" w:sz="0" w:space="0" w:color="auto"/>
            <w:bottom w:val="none" w:sz="0" w:space="0" w:color="auto"/>
            <w:right w:val="none" w:sz="0" w:space="0" w:color="auto"/>
          </w:divBdr>
        </w:div>
        <w:div w:id="1296257236">
          <w:marLeft w:val="480"/>
          <w:marRight w:val="0"/>
          <w:marTop w:val="0"/>
          <w:marBottom w:val="0"/>
          <w:divBdr>
            <w:top w:val="none" w:sz="0" w:space="0" w:color="auto"/>
            <w:left w:val="none" w:sz="0" w:space="0" w:color="auto"/>
            <w:bottom w:val="none" w:sz="0" w:space="0" w:color="auto"/>
            <w:right w:val="none" w:sz="0" w:space="0" w:color="auto"/>
          </w:divBdr>
        </w:div>
        <w:div w:id="2102754790">
          <w:marLeft w:val="480"/>
          <w:marRight w:val="0"/>
          <w:marTop w:val="0"/>
          <w:marBottom w:val="0"/>
          <w:divBdr>
            <w:top w:val="none" w:sz="0" w:space="0" w:color="auto"/>
            <w:left w:val="none" w:sz="0" w:space="0" w:color="auto"/>
            <w:bottom w:val="none" w:sz="0" w:space="0" w:color="auto"/>
            <w:right w:val="none" w:sz="0" w:space="0" w:color="auto"/>
          </w:divBdr>
        </w:div>
        <w:div w:id="16199316">
          <w:marLeft w:val="480"/>
          <w:marRight w:val="0"/>
          <w:marTop w:val="0"/>
          <w:marBottom w:val="0"/>
          <w:divBdr>
            <w:top w:val="none" w:sz="0" w:space="0" w:color="auto"/>
            <w:left w:val="none" w:sz="0" w:space="0" w:color="auto"/>
            <w:bottom w:val="none" w:sz="0" w:space="0" w:color="auto"/>
            <w:right w:val="none" w:sz="0" w:space="0" w:color="auto"/>
          </w:divBdr>
        </w:div>
        <w:div w:id="196964555">
          <w:marLeft w:val="480"/>
          <w:marRight w:val="0"/>
          <w:marTop w:val="0"/>
          <w:marBottom w:val="0"/>
          <w:divBdr>
            <w:top w:val="none" w:sz="0" w:space="0" w:color="auto"/>
            <w:left w:val="none" w:sz="0" w:space="0" w:color="auto"/>
            <w:bottom w:val="none" w:sz="0" w:space="0" w:color="auto"/>
            <w:right w:val="none" w:sz="0" w:space="0" w:color="auto"/>
          </w:divBdr>
        </w:div>
        <w:div w:id="1245338035">
          <w:marLeft w:val="480"/>
          <w:marRight w:val="0"/>
          <w:marTop w:val="0"/>
          <w:marBottom w:val="0"/>
          <w:divBdr>
            <w:top w:val="none" w:sz="0" w:space="0" w:color="auto"/>
            <w:left w:val="none" w:sz="0" w:space="0" w:color="auto"/>
            <w:bottom w:val="none" w:sz="0" w:space="0" w:color="auto"/>
            <w:right w:val="none" w:sz="0" w:space="0" w:color="auto"/>
          </w:divBdr>
        </w:div>
      </w:divsChild>
    </w:div>
    <w:div w:id="1118525852">
      <w:bodyDiv w:val="1"/>
      <w:marLeft w:val="0"/>
      <w:marRight w:val="0"/>
      <w:marTop w:val="0"/>
      <w:marBottom w:val="0"/>
      <w:divBdr>
        <w:top w:val="none" w:sz="0" w:space="0" w:color="auto"/>
        <w:left w:val="none" w:sz="0" w:space="0" w:color="auto"/>
        <w:bottom w:val="none" w:sz="0" w:space="0" w:color="auto"/>
        <w:right w:val="none" w:sz="0" w:space="0" w:color="auto"/>
      </w:divBdr>
    </w:div>
    <w:div w:id="1122650670">
      <w:bodyDiv w:val="1"/>
      <w:marLeft w:val="0"/>
      <w:marRight w:val="0"/>
      <w:marTop w:val="0"/>
      <w:marBottom w:val="0"/>
      <w:divBdr>
        <w:top w:val="none" w:sz="0" w:space="0" w:color="auto"/>
        <w:left w:val="none" w:sz="0" w:space="0" w:color="auto"/>
        <w:bottom w:val="none" w:sz="0" w:space="0" w:color="auto"/>
        <w:right w:val="none" w:sz="0" w:space="0" w:color="auto"/>
      </w:divBdr>
    </w:div>
    <w:div w:id="1125077395">
      <w:bodyDiv w:val="1"/>
      <w:marLeft w:val="0"/>
      <w:marRight w:val="0"/>
      <w:marTop w:val="0"/>
      <w:marBottom w:val="0"/>
      <w:divBdr>
        <w:top w:val="none" w:sz="0" w:space="0" w:color="auto"/>
        <w:left w:val="none" w:sz="0" w:space="0" w:color="auto"/>
        <w:bottom w:val="none" w:sz="0" w:space="0" w:color="auto"/>
        <w:right w:val="none" w:sz="0" w:space="0" w:color="auto"/>
      </w:divBdr>
    </w:div>
    <w:div w:id="1125276372">
      <w:bodyDiv w:val="1"/>
      <w:marLeft w:val="0"/>
      <w:marRight w:val="0"/>
      <w:marTop w:val="0"/>
      <w:marBottom w:val="0"/>
      <w:divBdr>
        <w:top w:val="none" w:sz="0" w:space="0" w:color="auto"/>
        <w:left w:val="none" w:sz="0" w:space="0" w:color="auto"/>
        <w:bottom w:val="none" w:sz="0" w:space="0" w:color="auto"/>
        <w:right w:val="none" w:sz="0" w:space="0" w:color="auto"/>
      </w:divBdr>
    </w:div>
    <w:div w:id="1125390427">
      <w:bodyDiv w:val="1"/>
      <w:marLeft w:val="0"/>
      <w:marRight w:val="0"/>
      <w:marTop w:val="0"/>
      <w:marBottom w:val="0"/>
      <w:divBdr>
        <w:top w:val="none" w:sz="0" w:space="0" w:color="auto"/>
        <w:left w:val="none" w:sz="0" w:space="0" w:color="auto"/>
        <w:bottom w:val="none" w:sz="0" w:space="0" w:color="auto"/>
        <w:right w:val="none" w:sz="0" w:space="0" w:color="auto"/>
      </w:divBdr>
    </w:div>
    <w:div w:id="1127158090">
      <w:bodyDiv w:val="1"/>
      <w:marLeft w:val="0"/>
      <w:marRight w:val="0"/>
      <w:marTop w:val="0"/>
      <w:marBottom w:val="0"/>
      <w:divBdr>
        <w:top w:val="none" w:sz="0" w:space="0" w:color="auto"/>
        <w:left w:val="none" w:sz="0" w:space="0" w:color="auto"/>
        <w:bottom w:val="none" w:sz="0" w:space="0" w:color="auto"/>
        <w:right w:val="none" w:sz="0" w:space="0" w:color="auto"/>
      </w:divBdr>
    </w:div>
    <w:div w:id="1127813420">
      <w:bodyDiv w:val="1"/>
      <w:marLeft w:val="0"/>
      <w:marRight w:val="0"/>
      <w:marTop w:val="0"/>
      <w:marBottom w:val="0"/>
      <w:divBdr>
        <w:top w:val="none" w:sz="0" w:space="0" w:color="auto"/>
        <w:left w:val="none" w:sz="0" w:space="0" w:color="auto"/>
        <w:bottom w:val="none" w:sz="0" w:space="0" w:color="auto"/>
        <w:right w:val="none" w:sz="0" w:space="0" w:color="auto"/>
      </w:divBdr>
    </w:div>
    <w:div w:id="1128553248">
      <w:bodyDiv w:val="1"/>
      <w:marLeft w:val="0"/>
      <w:marRight w:val="0"/>
      <w:marTop w:val="0"/>
      <w:marBottom w:val="0"/>
      <w:divBdr>
        <w:top w:val="none" w:sz="0" w:space="0" w:color="auto"/>
        <w:left w:val="none" w:sz="0" w:space="0" w:color="auto"/>
        <w:bottom w:val="none" w:sz="0" w:space="0" w:color="auto"/>
        <w:right w:val="none" w:sz="0" w:space="0" w:color="auto"/>
      </w:divBdr>
    </w:div>
    <w:div w:id="1128930723">
      <w:bodyDiv w:val="1"/>
      <w:marLeft w:val="0"/>
      <w:marRight w:val="0"/>
      <w:marTop w:val="0"/>
      <w:marBottom w:val="0"/>
      <w:divBdr>
        <w:top w:val="none" w:sz="0" w:space="0" w:color="auto"/>
        <w:left w:val="none" w:sz="0" w:space="0" w:color="auto"/>
        <w:bottom w:val="none" w:sz="0" w:space="0" w:color="auto"/>
        <w:right w:val="none" w:sz="0" w:space="0" w:color="auto"/>
      </w:divBdr>
    </w:div>
    <w:div w:id="1130124256">
      <w:bodyDiv w:val="1"/>
      <w:marLeft w:val="0"/>
      <w:marRight w:val="0"/>
      <w:marTop w:val="0"/>
      <w:marBottom w:val="0"/>
      <w:divBdr>
        <w:top w:val="none" w:sz="0" w:space="0" w:color="auto"/>
        <w:left w:val="none" w:sz="0" w:space="0" w:color="auto"/>
        <w:bottom w:val="none" w:sz="0" w:space="0" w:color="auto"/>
        <w:right w:val="none" w:sz="0" w:space="0" w:color="auto"/>
      </w:divBdr>
    </w:div>
    <w:div w:id="1130561785">
      <w:bodyDiv w:val="1"/>
      <w:marLeft w:val="0"/>
      <w:marRight w:val="0"/>
      <w:marTop w:val="0"/>
      <w:marBottom w:val="0"/>
      <w:divBdr>
        <w:top w:val="none" w:sz="0" w:space="0" w:color="auto"/>
        <w:left w:val="none" w:sz="0" w:space="0" w:color="auto"/>
        <w:bottom w:val="none" w:sz="0" w:space="0" w:color="auto"/>
        <w:right w:val="none" w:sz="0" w:space="0" w:color="auto"/>
      </w:divBdr>
    </w:div>
    <w:div w:id="1131479560">
      <w:bodyDiv w:val="1"/>
      <w:marLeft w:val="0"/>
      <w:marRight w:val="0"/>
      <w:marTop w:val="0"/>
      <w:marBottom w:val="0"/>
      <w:divBdr>
        <w:top w:val="none" w:sz="0" w:space="0" w:color="auto"/>
        <w:left w:val="none" w:sz="0" w:space="0" w:color="auto"/>
        <w:bottom w:val="none" w:sz="0" w:space="0" w:color="auto"/>
        <w:right w:val="none" w:sz="0" w:space="0" w:color="auto"/>
      </w:divBdr>
    </w:div>
    <w:div w:id="1131634415">
      <w:bodyDiv w:val="1"/>
      <w:marLeft w:val="0"/>
      <w:marRight w:val="0"/>
      <w:marTop w:val="0"/>
      <w:marBottom w:val="0"/>
      <w:divBdr>
        <w:top w:val="none" w:sz="0" w:space="0" w:color="auto"/>
        <w:left w:val="none" w:sz="0" w:space="0" w:color="auto"/>
        <w:bottom w:val="none" w:sz="0" w:space="0" w:color="auto"/>
        <w:right w:val="none" w:sz="0" w:space="0" w:color="auto"/>
      </w:divBdr>
    </w:div>
    <w:div w:id="1131824878">
      <w:bodyDiv w:val="1"/>
      <w:marLeft w:val="0"/>
      <w:marRight w:val="0"/>
      <w:marTop w:val="0"/>
      <w:marBottom w:val="0"/>
      <w:divBdr>
        <w:top w:val="none" w:sz="0" w:space="0" w:color="auto"/>
        <w:left w:val="none" w:sz="0" w:space="0" w:color="auto"/>
        <w:bottom w:val="none" w:sz="0" w:space="0" w:color="auto"/>
        <w:right w:val="none" w:sz="0" w:space="0" w:color="auto"/>
      </w:divBdr>
    </w:div>
    <w:div w:id="1133402562">
      <w:bodyDiv w:val="1"/>
      <w:marLeft w:val="0"/>
      <w:marRight w:val="0"/>
      <w:marTop w:val="0"/>
      <w:marBottom w:val="0"/>
      <w:divBdr>
        <w:top w:val="none" w:sz="0" w:space="0" w:color="auto"/>
        <w:left w:val="none" w:sz="0" w:space="0" w:color="auto"/>
        <w:bottom w:val="none" w:sz="0" w:space="0" w:color="auto"/>
        <w:right w:val="none" w:sz="0" w:space="0" w:color="auto"/>
      </w:divBdr>
    </w:div>
    <w:div w:id="1134132007">
      <w:bodyDiv w:val="1"/>
      <w:marLeft w:val="0"/>
      <w:marRight w:val="0"/>
      <w:marTop w:val="0"/>
      <w:marBottom w:val="0"/>
      <w:divBdr>
        <w:top w:val="none" w:sz="0" w:space="0" w:color="auto"/>
        <w:left w:val="none" w:sz="0" w:space="0" w:color="auto"/>
        <w:bottom w:val="none" w:sz="0" w:space="0" w:color="auto"/>
        <w:right w:val="none" w:sz="0" w:space="0" w:color="auto"/>
      </w:divBdr>
    </w:div>
    <w:div w:id="1135678065">
      <w:bodyDiv w:val="1"/>
      <w:marLeft w:val="0"/>
      <w:marRight w:val="0"/>
      <w:marTop w:val="0"/>
      <w:marBottom w:val="0"/>
      <w:divBdr>
        <w:top w:val="none" w:sz="0" w:space="0" w:color="auto"/>
        <w:left w:val="none" w:sz="0" w:space="0" w:color="auto"/>
        <w:bottom w:val="none" w:sz="0" w:space="0" w:color="auto"/>
        <w:right w:val="none" w:sz="0" w:space="0" w:color="auto"/>
      </w:divBdr>
    </w:div>
    <w:div w:id="1135870800">
      <w:bodyDiv w:val="1"/>
      <w:marLeft w:val="0"/>
      <w:marRight w:val="0"/>
      <w:marTop w:val="0"/>
      <w:marBottom w:val="0"/>
      <w:divBdr>
        <w:top w:val="none" w:sz="0" w:space="0" w:color="auto"/>
        <w:left w:val="none" w:sz="0" w:space="0" w:color="auto"/>
        <w:bottom w:val="none" w:sz="0" w:space="0" w:color="auto"/>
        <w:right w:val="none" w:sz="0" w:space="0" w:color="auto"/>
      </w:divBdr>
    </w:div>
    <w:div w:id="1137072014">
      <w:bodyDiv w:val="1"/>
      <w:marLeft w:val="0"/>
      <w:marRight w:val="0"/>
      <w:marTop w:val="0"/>
      <w:marBottom w:val="0"/>
      <w:divBdr>
        <w:top w:val="none" w:sz="0" w:space="0" w:color="auto"/>
        <w:left w:val="none" w:sz="0" w:space="0" w:color="auto"/>
        <w:bottom w:val="none" w:sz="0" w:space="0" w:color="auto"/>
        <w:right w:val="none" w:sz="0" w:space="0" w:color="auto"/>
      </w:divBdr>
      <w:divsChild>
        <w:div w:id="365376443">
          <w:marLeft w:val="480"/>
          <w:marRight w:val="0"/>
          <w:marTop w:val="0"/>
          <w:marBottom w:val="0"/>
          <w:divBdr>
            <w:top w:val="none" w:sz="0" w:space="0" w:color="auto"/>
            <w:left w:val="none" w:sz="0" w:space="0" w:color="auto"/>
            <w:bottom w:val="none" w:sz="0" w:space="0" w:color="auto"/>
            <w:right w:val="none" w:sz="0" w:space="0" w:color="auto"/>
          </w:divBdr>
        </w:div>
        <w:div w:id="523248373">
          <w:marLeft w:val="480"/>
          <w:marRight w:val="0"/>
          <w:marTop w:val="0"/>
          <w:marBottom w:val="0"/>
          <w:divBdr>
            <w:top w:val="none" w:sz="0" w:space="0" w:color="auto"/>
            <w:left w:val="none" w:sz="0" w:space="0" w:color="auto"/>
            <w:bottom w:val="none" w:sz="0" w:space="0" w:color="auto"/>
            <w:right w:val="none" w:sz="0" w:space="0" w:color="auto"/>
          </w:divBdr>
        </w:div>
        <w:div w:id="290861858">
          <w:marLeft w:val="480"/>
          <w:marRight w:val="0"/>
          <w:marTop w:val="0"/>
          <w:marBottom w:val="0"/>
          <w:divBdr>
            <w:top w:val="none" w:sz="0" w:space="0" w:color="auto"/>
            <w:left w:val="none" w:sz="0" w:space="0" w:color="auto"/>
            <w:bottom w:val="none" w:sz="0" w:space="0" w:color="auto"/>
            <w:right w:val="none" w:sz="0" w:space="0" w:color="auto"/>
          </w:divBdr>
        </w:div>
        <w:div w:id="621425177">
          <w:marLeft w:val="480"/>
          <w:marRight w:val="0"/>
          <w:marTop w:val="0"/>
          <w:marBottom w:val="0"/>
          <w:divBdr>
            <w:top w:val="none" w:sz="0" w:space="0" w:color="auto"/>
            <w:left w:val="none" w:sz="0" w:space="0" w:color="auto"/>
            <w:bottom w:val="none" w:sz="0" w:space="0" w:color="auto"/>
            <w:right w:val="none" w:sz="0" w:space="0" w:color="auto"/>
          </w:divBdr>
        </w:div>
        <w:div w:id="1880820153">
          <w:marLeft w:val="480"/>
          <w:marRight w:val="0"/>
          <w:marTop w:val="0"/>
          <w:marBottom w:val="0"/>
          <w:divBdr>
            <w:top w:val="none" w:sz="0" w:space="0" w:color="auto"/>
            <w:left w:val="none" w:sz="0" w:space="0" w:color="auto"/>
            <w:bottom w:val="none" w:sz="0" w:space="0" w:color="auto"/>
            <w:right w:val="none" w:sz="0" w:space="0" w:color="auto"/>
          </w:divBdr>
        </w:div>
        <w:div w:id="23139473">
          <w:marLeft w:val="480"/>
          <w:marRight w:val="0"/>
          <w:marTop w:val="0"/>
          <w:marBottom w:val="0"/>
          <w:divBdr>
            <w:top w:val="none" w:sz="0" w:space="0" w:color="auto"/>
            <w:left w:val="none" w:sz="0" w:space="0" w:color="auto"/>
            <w:bottom w:val="none" w:sz="0" w:space="0" w:color="auto"/>
            <w:right w:val="none" w:sz="0" w:space="0" w:color="auto"/>
          </w:divBdr>
        </w:div>
        <w:div w:id="2099592944">
          <w:marLeft w:val="480"/>
          <w:marRight w:val="0"/>
          <w:marTop w:val="0"/>
          <w:marBottom w:val="0"/>
          <w:divBdr>
            <w:top w:val="none" w:sz="0" w:space="0" w:color="auto"/>
            <w:left w:val="none" w:sz="0" w:space="0" w:color="auto"/>
            <w:bottom w:val="none" w:sz="0" w:space="0" w:color="auto"/>
            <w:right w:val="none" w:sz="0" w:space="0" w:color="auto"/>
          </w:divBdr>
        </w:div>
        <w:div w:id="329992986">
          <w:marLeft w:val="480"/>
          <w:marRight w:val="0"/>
          <w:marTop w:val="0"/>
          <w:marBottom w:val="0"/>
          <w:divBdr>
            <w:top w:val="none" w:sz="0" w:space="0" w:color="auto"/>
            <w:left w:val="none" w:sz="0" w:space="0" w:color="auto"/>
            <w:bottom w:val="none" w:sz="0" w:space="0" w:color="auto"/>
            <w:right w:val="none" w:sz="0" w:space="0" w:color="auto"/>
          </w:divBdr>
        </w:div>
        <w:div w:id="863136095">
          <w:marLeft w:val="480"/>
          <w:marRight w:val="0"/>
          <w:marTop w:val="0"/>
          <w:marBottom w:val="0"/>
          <w:divBdr>
            <w:top w:val="none" w:sz="0" w:space="0" w:color="auto"/>
            <w:left w:val="none" w:sz="0" w:space="0" w:color="auto"/>
            <w:bottom w:val="none" w:sz="0" w:space="0" w:color="auto"/>
            <w:right w:val="none" w:sz="0" w:space="0" w:color="auto"/>
          </w:divBdr>
        </w:div>
        <w:div w:id="143817807">
          <w:marLeft w:val="480"/>
          <w:marRight w:val="0"/>
          <w:marTop w:val="0"/>
          <w:marBottom w:val="0"/>
          <w:divBdr>
            <w:top w:val="none" w:sz="0" w:space="0" w:color="auto"/>
            <w:left w:val="none" w:sz="0" w:space="0" w:color="auto"/>
            <w:bottom w:val="none" w:sz="0" w:space="0" w:color="auto"/>
            <w:right w:val="none" w:sz="0" w:space="0" w:color="auto"/>
          </w:divBdr>
        </w:div>
        <w:div w:id="485824380">
          <w:marLeft w:val="480"/>
          <w:marRight w:val="0"/>
          <w:marTop w:val="0"/>
          <w:marBottom w:val="0"/>
          <w:divBdr>
            <w:top w:val="none" w:sz="0" w:space="0" w:color="auto"/>
            <w:left w:val="none" w:sz="0" w:space="0" w:color="auto"/>
            <w:bottom w:val="none" w:sz="0" w:space="0" w:color="auto"/>
            <w:right w:val="none" w:sz="0" w:space="0" w:color="auto"/>
          </w:divBdr>
        </w:div>
        <w:div w:id="1846162629">
          <w:marLeft w:val="480"/>
          <w:marRight w:val="0"/>
          <w:marTop w:val="0"/>
          <w:marBottom w:val="0"/>
          <w:divBdr>
            <w:top w:val="none" w:sz="0" w:space="0" w:color="auto"/>
            <w:left w:val="none" w:sz="0" w:space="0" w:color="auto"/>
            <w:bottom w:val="none" w:sz="0" w:space="0" w:color="auto"/>
            <w:right w:val="none" w:sz="0" w:space="0" w:color="auto"/>
          </w:divBdr>
        </w:div>
        <w:div w:id="1931085577">
          <w:marLeft w:val="480"/>
          <w:marRight w:val="0"/>
          <w:marTop w:val="0"/>
          <w:marBottom w:val="0"/>
          <w:divBdr>
            <w:top w:val="none" w:sz="0" w:space="0" w:color="auto"/>
            <w:left w:val="none" w:sz="0" w:space="0" w:color="auto"/>
            <w:bottom w:val="none" w:sz="0" w:space="0" w:color="auto"/>
            <w:right w:val="none" w:sz="0" w:space="0" w:color="auto"/>
          </w:divBdr>
        </w:div>
        <w:div w:id="1889682956">
          <w:marLeft w:val="480"/>
          <w:marRight w:val="0"/>
          <w:marTop w:val="0"/>
          <w:marBottom w:val="0"/>
          <w:divBdr>
            <w:top w:val="none" w:sz="0" w:space="0" w:color="auto"/>
            <w:left w:val="none" w:sz="0" w:space="0" w:color="auto"/>
            <w:bottom w:val="none" w:sz="0" w:space="0" w:color="auto"/>
            <w:right w:val="none" w:sz="0" w:space="0" w:color="auto"/>
          </w:divBdr>
        </w:div>
        <w:div w:id="1438865367">
          <w:marLeft w:val="480"/>
          <w:marRight w:val="0"/>
          <w:marTop w:val="0"/>
          <w:marBottom w:val="0"/>
          <w:divBdr>
            <w:top w:val="none" w:sz="0" w:space="0" w:color="auto"/>
            <w:left w:val="none" w:sz="0" w:space="0" w:color="auto"/>
            <w:bottom w:val="none" w:sz="0" w:space="0" w:color="auto"/>
            <w:right w:val="none" w:sz="0" w:space="0" w:color="auto"/>
          </w:divBdr>
        </w:div>
        <w:div w:id="1977300717">
          <w:marLeft w:val="480"/>
          <w:marRight w:val="0"/>
          <w:marTop w:val="0"/>
          <w:marBottom w:val="0"/>
          <w:divBdr>
            <w:top w:val="none" w:sz="0" w:space="0" w:color="auto"/>
            <w:left w:val="none" w:sz="0" w:space="0" w:color="auto"/>
            <w:bottom w:val="none" w:sz="0" w:space="0" w:color="auto"/>
            <w:right w:val="none" w:sz="0" w:space="0" w:color="auto"/>
          </w:divBdr>
        </w:div>
        <w:div w:id="786197616">
          <w:marLeft w:val="480"/>
          <w:marRight w:val="0"/>
          <w:marTop w:val="0"/>
          <w:marBottom w:val="0"/>
          <w:divBdr>
            <w:top w:val="none" w:sz="0" w:space="0" w:color="auto"/>
            <w:left w:val="none" w:sz="0" w:space="0" w:color="auto"/>
            <w:bottom w:val="none" w:sz="0" w:space="0" w:color="auto"/>
            <w:right w:val="none" w:sz="0" w:space="0" w:color="auto"/>
          </w:divBdr>
        </w:div>
        <w:div w:id="988168096">
          <w:marLeft w:val="480"/>
          <w:marRight w:val="0"/>
          <w:marTop w:val="0"/>
          <w:marBottom w:val="0"/>
          <w:divBdr>
            <w:top w:val="none" w:sz="0" w:space="0" w:color="auto"/>
            <w:left w:val="none" w:sz="0" w:space="0" w:color="auto"/>
            <w:bottom w:val="none" w:sz="0" w:space="0" w:color="auto"/>
            <w:right w:val="none" w:sz="0" w:space="0" w:color="auto"/>
          </w:divBdr>
        </w:div>
        <w:div w:id="63111971">
          <w:marLeft w:val="480"/>
          <w:marRight w:val="0"/>
          <w:marTop w:val="0"/>
          <w:marBottom w:val="0"/>
          <w:divBdr>
            <w:top w:val="none" w:sz="0" w:space="0" w:color="auto"/>
            <w:left w:val="none" w:sz="0" w:space="0" w:color="auto"/>
            <w:bottom w:val="none" w:sz="0" w:space="0" w:color="auto"/>
            <w:right w:val="none" w:sz="0" w:space="0" w:color="auto"/>
          </w:divBdr>
        </w:div>
        <w:div w:id="1309434054">
          <w:marLeft w:val="480"/>
          <w:marRight w:val="0"/>
          <w:marTop w:val="0"/>
          <w:marBottom w:val="0"/>
          <w:divBdr>
            <w:top w:val="none" w:sz="0" w:space="0" w:color="auto"/>
            <w:left w:val="none" w:sz="0" w:space="0" w:color="auto"/>
            <w:bottom w:val="none" w:sz="0" w:space="0" w:color="auto"/>
            <w:right w:val="none" w:sz="0" w:space="0" w:color="auto"/>
          </w:divBdr>
        </w:div>
        <w:div w:id="842664379">
          <w:marLeft w:val="480"/>
          <w:marRight w:val="0"/>
          <w:marTop w:val="0"/>
          <w:marBottom w:val="0"/>
          <w:divBdr>
            <w:top w:val="none" w:sz="0" w:space="0" w:color="auto"/>
            <w:left w:val="none" w:sz="0" w:space="0" w:color="auto"/>
            <w:bottom w:val="none" w:sz="0" w:space="0" w:color="auto"/>
            <w:right w:val="none" w:sz="0" w:space="0" w:color="auto"/>
          </w:divBdr>
        </w:div>
        <w:div w:id="1447195802">
          <w:marLeft w:val="480"/>
          <w:marRight w:val="0"/>
          <w:marTop w:val="0"/>
          <w:marBottom w:val="0"/>
          <w:divBdr>
            <w:top w:val="none" w:sz="0" w:space="0" w:color="auto"/>
            <w:left w:val="none" w:sz="0" w:space="0" w:color="auto"/>
            <w:bottom w:val="none" w:sz="0" w:space="0" w:color="auto"/>
            <w:right w:val="none" w:sz="0" w:space="0" w:color="auto"/>
          </w:divBdr>
        </w:div>
        <w:div w:id="1855530343">
          <w:marLeft w:val="480"/>
          <w:marRight w:val="0"/>
          <w:marTop w:val="0"/>
          <w:marBottom w:val="0"/>
          <w:divBdr>
            <w:top w:val="none" w:sz="0" w:space="0" w:color="auto"/>
            <w:left w:val="none" w:sz="0" w:space="0" w:color="auto"/>
            <w:bottom w:val="none" w:sz="0" w:space="0" w:color="auto"/>
            <w:right w:val="none" w:sz="0" w:space="0" w:color="auto"/>
          </w:divBdr>
        </w:div>
        <w:div w:id="1740665353">
          <w:marLeft w:val="480"/>
          <w:marRight w:val="0"/>
          <w:marTop w:val="0"/>
          <w:marBottom w:val="0"/>
          <w:divBdr>
            <w:top w:val="none" w:sz="0" w:space="0" w:color="auto"/>
            <w:left w:val="none" w:sz="0" w:space="0" w:color="auto"/>
            <w:bottom w:val="none" w:sz="0" w:space="0" w:color="auto"/>
            <w:right w:val="none" w:sz="0" w:space="0" w:color="auto"/>
          </w:divBdr>
        </w:div>
        <w:div w:id="1722052432">
          <w:marLeft w:val="480"/>
          <w:marRight w:val="0"/>
          <w:marTop w:val="0"/>
          <w:marBottom w:val="0"/>
          <w:divBdr>
            <w:top w:val="none" w:sz="0" w:space="0" w:color="auto"/>
            <w:left w:val="none" w:sz="0" w:space="0" w:color="auto"/>
            <w:bottom w:val="none" w:sz="0" w:space="0" w:color="auto"/>
            <w:right w:val="none" w:sz="0" w:space="0" w:color="auto"/>
          </w:divBdr>
        </w:div>
        <w:div w:id="1933970883">
          <w:marLeft w:val="480"/>
          <w:marRight w:val="0"/>
          <w:marTop w:val="0"/>
          <w:marBottom w:val="0"/>
          <w:divBdr>
            <w:top w:val="none" w:sz="0" w:space="0" w:color="auto"/>
            <w:left w:val="none" w:sz="0" w:space="0" w:color="auto"/>
            <w:bottom w:val="none" w:sz="0" w:space="0" w:color="auto"/>
            <w:right w:val="none" w:sz="0" w:space="0" w:color="auto"/>
          </w:divBdr>
        </w:div>
        <w:div w:id="1914124705">
          <w:marLeft w:val="480"/>
          <w:marRight w:val="0"/>
          <w:marTop w:val="0"/>
          <w:marBottom w:val="0"/>
          <w:divBdr>
            <w:top w:val="none" w:sz="0" w:space="0" w:color="auto"/>
            <w:left w:val="none" w:sz="0" w:space="0" w:color="auto"/>
            <w:bottom w:val="none" w:sz="0" w:space="0" w:color="auto"/>
            <w:right w:val="none" w:sz="0" w:space="0" w:color="auto"/>
          </w:divBdr>
        </w:div>
        <w:div w:id="1686858015">
          <w:marLeft w:val="480"/>
          <w:marRight w:val="0"/>
          <w:marTop w:val="0"/>
          <w:marBottom w:val="0"/>
          <w:divBdr>
            <w:top w:val="none" w:sz="0" w:space="0" w:color="auto"/>
            <w:left w:val="none" w:sz="0" w:space="0" w:color="auto"/>
            <w:bottom w:val="none" w:sz="0" w:space="0" w:color="auto"/>
            <w:right w:val="none" w:sz="0" w:space="0" w:color="auto"/>
          </w:divBdr>
        </w:div>
        <w:div w:id="1670061792">
          <w:marLeft w:val="480"/>
          <w:marRight w:val="0"/>
          <w:marTop w:val="0"/>
          <w:marBottom w:val="0"/>
          <w:divBdr>
            <w:top w:val="none" w:sz="0" w:space="0" w:color="auto"/>
            <w:left w:val="none" w:sz="0" w:space="0" w:color="auto"/>
            <w:bottom w:val="none" w:sz="0" w:space="0" w:color="auto"/>
            <w:right w:val="none" w:sz="0" w:space="0" w:color="auto"/>
          </w:divBdr>
        </w:div>
        <w:div w:id="440758004">
          <w:marLeft w:val="480"/>
          <w:marRight w:val="0"/>
          <w:marTop w:val="0"/>
          <w:marBottom w:val="0"/>
          <w:divBdr>
            <w:top w:val="none" w:sz="0" w:space="0" w:color="auto"/>
            <w:left w:val="none" w:sz="0" w:space="0" w:color="auto"/>
            <w:bottom w:val="none" w:sz="0" w:space="0" w:color="auto"/>
            <w:right w:val="none" w:sz="0" w:space="0" w:color="auto"/>
          </w:divBdr>
        </w:div>
        <w:div w:id="775518471">
          <w:marLeft w:val="480"/>
          <w:marRight w:val="0"/>
          <w:marTop w:val="0"/>
          <w:marBottom w:val="0"/>
          <w:divBdr>
            <w:top w:val="none" w:sz="0" w:space="0" w:color="auto"/>
            <w:left w:val="none" w:sz="0" w:space="0" w:color="auto"/>
            <w:bottom w:val="none" w:sz="0" w:space="0" w:color="auto"/>
            <w:right w:val="none" w:sz="0" w:space="0" w:color="auto"/>
          </w:divBdr>
        </w:div>
        <w:div w:id="514003029">
          <w:marLeft w:val="480"/>
          <w:marRight w:val="0"/>
          <w:marTop w:val="0"/>
          <w:marBottom w:val="0"/>
          <w:divBdr>
            <w:top w:val="none" w:sz="0" w:space="0" w:color="auto"/>
            <w:left w:val="none" w:sz="0" w:space="0" w:color="auto"/>
            <w:bottom w:val="none" w:sz="0" w:space="0" w:color="auto"/>
            <w:right w:val="none" w:sz="0" w:space="0" w:color="auto"/>
          </w:divBdr>
        </w:div>
        <w:div w:id="193465876">
          <w:marLeft w:val="480"/>
          <w:marRight w:val="0"/>
          <w:marTop w:val="0"/>
          <w:marBottom w:val="0"/>
          <w:divBdr>
            <w:top w:val="none" w:sz="0" w:space="0" w:color="auto"/>
            <w:left w:val="none" w:sz="0" w:space="0" w:color="auto"/>
            <w:bottom w:val="none" w:sz="0" w:space="0" w:color="auto"/>
            <w:right w:val="none" w:sz="0" w:space="0" w:color="auto"/>
          </w:divBdr>
        </w:div>
        <w:div w:id="415517024">
          <w:marLeft w:val="480"/>
          <w:marRight w:val="0"/>
          <w:marTop w:val="0"/>
          <w:marBottom w:val="0"/>
          <w:divBdr>
            <w:top w:val="none" w:sz="0" w:space="0" w:color="auto"/>
            <w:left w:val="none" w:sz="0" w:space="0" w:color="auto"/>
            <w:bottom w:val="none" w:sz="0" w:space="0" w:color="auto"/>
            <w:right w:val="none" w:sz="0" w:space="0" w:color="auto"/>
          </w:divBdr>
        </w:div>
        <w:div w:id="31931403">
          <w:marLeft w:val="480"/>
          <w:marRight w:val="0"/>
          <w:marTop w:val="0"/>
          <w:marBottom w:val="0"/>
          <w:divBdr>
            <w:top w:val="none" w:sz="0" w:space="0" w:color="auto"/>
            <w:left w:val="none" w:sz="0" w:space="0" w:color="auto"/>
            <w:bottom w:val="none" w:sz="0" w:space="0" w:color="auto"/>
            <w:right w:val="none" w:sz="0" w:space="0" w:color="auto"/>
          </w:divBdr>
        </w:div>
        <w:div w:id="370568177">
          <w:marLeft w:val="480"/>
          <w:marRight w:val="0"/>
          <w:marTop w:val="0"/>
          <w:marBottom w:val="0"/>
          <w:divBdr>
            <w:top w:val="none" w:sz="0" w:space="0" w:color="auto"/>
            <w:left w:val="none" w:sz="0" w:space="0" w:color="auto"/>
            <w:bottom w:val="none" w:sz="0" w:space="0" w:color="auto"/>
            <w:right w:val="none" w:sz="0" w:space="0" w:color="auto"/>
          </w:divBdr>
        </w:div>
        <w:div w:id="598175557">
          <w:marLeft w:val="480"/>
          <w:marRight w:val="0"/>
          <w:marTop w:val="0"/>
          <w:marBottom w:val="0"/>
          <w:divBdr>
            <w:top w:val="none" w:sz="0" w:space="0" w:color="auto"/>
            <w:left w:val="none" w:sz="0" w:space="0" w:color="auto"/>
            <w:bottom w:val="none" w:sz="0" w:space="0" w:color="auto"/>
            <w:right w:val="none" w:sz="0" w:space="0" w:color="auto"/>
          </w:divBdr>
        </w:div>
        <w:div w:id="1579753980">
          <w:marLeft w:val="480"/>
          <w:marRight w:val="0"/>
          <w:marTop w:val="0"/>
          <w:marBottom w:val="0"/>
          <w:divBdr>
            <w:top w:val="none" w:sz="0" w:space="0" w:color="auto"/>
            <w:left w:val="none" w:sz="0" w:space="0" w:color="auto"/>
            <w:bottom w:val="none" w:sz="0" w:space="0" w:color="auto"/>
            <w:right w:val="none" w:sz="0" w:space="0" w:color="auto"/>
          </w:divBdr>
        </w:div>
        <w:div w:id="1170368180">
          <w:marLeft w:val="480"/>
          <w:marRight w:val="0"/>
          <w:marTop w:val="0"/>
          <w:marBottom w:val="0"/>
          <w:divBdr>
            <w:top w:val="none" w:sz="0" w:space="0" w:color="auto"/>
            <w:left w:val="none" w:sz="0" w:space="0" w:color="auto"/>
            <w:bottom w:val="none" w:sz="0" w:space="0" w:color="auto"/>
            <w:right w:val="none" w:sz="0" w:space="0" w:color="auto"/>
          </w:divBdr>
        </w:div>
        <w:div w:id="880360312">
          <w:marLeft w:val="480"/>
          <w:marRight w:val="0"/>
          <w:marTop w:val="0"/>
          <w:marBottom w:val="0"/>
          <w:divBdr>
            <w:top w:val="none" w:sz="0" w:space="0" w:color="auto"/>
            <w:left w:val="none" w:sz="0" w:space="0" w:color="auto"/>
            <w:bottom w:val="none" w:sz="0" w:space="0" w:color="auto"/>
            <w:right w:val="none" w:sz="0" w:space="0" w:color="auto"/>
          </w:divBdr>
        </w:div>
        <w:div w:id="1986625101">
          <w:marLeft w:val="480"/>
          <w:marRight w:val="0"/>
          <w:marTop w:val="0"/>
          <w:marBottom w:val="0"/>
          <w:divBdr>
            <w:top w:val="none" w:sz="0" w:space="0" w:color="auto"/>
            <w:left w:val="none" w:sz="0" w:space="0" w:color="auto"/>
            <w:bottom w:val="none" w:sz="0" w:space="0" w:color="auto"/>
            <w:right w:val="none" w:sz="0" w:space="0" w:color="auto"/>
          </w:divBdr>
        </w:div>
        <w:div w:id="182519090">
          <w:marLeft w:val="480"/>
          <w:marRight w:val="0"/>
          <w:marTop w:val="0"/>
          <w:marBottom w:val="0"/>
          <w:divBdr>
            <w:top w:val="none" w:sz="0" w:space="0" w:color="auto"/>
            <w:left w:val="none" w:sz="0" w:space="0" w:color="auto"/>
            <w:bottom w:val="none" w:sz="0" w:space="0" w:color="auto"/>
            <w:right w:val="none" w:sz="0" w:space="0" w:color="auto"/>
          </w:divBdr>
        </w:div>
        <w:div w:id="1224176636">
          <w:marLeft w:val="480"/>
          <w:marRight w:val="0"/>
          <w:marTop w:val="0"/>
          <w:marBottom w:val="0"/>
          <w:divBdr>
            <w:top w:val="none" w:sz="0" w:space="0" w:color="auto"/>
            <w:left w:val="none" w:sz="0" w:space="0" w:color="auto"/>
            <w:bottom w:val="none" w:sz="0" w:space="0" w:color="auto"/>
            <w:right w:val="none" w:sz="0" w:space="0" w:color="auto"/>
          </w:divBdr>
        </w:div>
        <w:div w:id="712004326">
          <w:marLeft w:val="480"/>
          <w:marRight w:val="0"/>
          <w:marTop w:val="0"/>
          <w:marBottom w:val="0"/>
          <w:divBdr>
            <w:top w:val="none" w:sz="0" w:space="0" w:color="auto"/>
            <w:left w:val="none" w:sz="0" w:space="0" w:color="auto"/>
            <w:bottom w:val="none" w:sz="0" w:space="0" w:color="auto"/>
            <w:right w:val="none" w:sz="0" w:space="0" w:color="auto"/>
          </w:divBdr>
        </w:div>
        <w:div w:id="1359550229">
          <w:marLeft w:val="480"/>
          <w:marRight w:val="0"/>
          <w:marTop w:val="0"/>
          <w:marBottom w:val="0"/>
          <w:divBdr>
            <w:top w:val="none" w:sz="0" w:space="0" w:color="auto"/>
            <w:left w:val="none" w:sz="0" w:space="0" w:color="auto"/>
            <w:bottom w:val="none" w:sz="0" w:space="0" w:color="auto"/>
            <w:right w:val="none" w:sz="0" w:space="0" w:color="auto"/>
          </w:divBdr>
        </w:div>
        <w:div w:id="282421437">
          <w:marLeft w:val="480"/>
          <w:marRight w:val="0"/>
          <w:marTop w:val="0"/>
          <w:marBottom w:val="0"/>
          <w:divBdr>
            <w:top w:val="none" w:sz="0" w:space="0" w:color="auto"/>
            <w:left w:val="none" w:sz="0" w:space="0" w:color="auto"/>
            <w:bottom w:val="none" w:sz="0" w:space="0" w:color="auto"/>
            <w:right w:val="none" w:sz="0" w:space="0" w:color="auto"/>
          </w:divBdr>
        </w:div>
        <w:div w:id="1385719966">
          <w:marLeft w:val="480"/>
          <w:marRight w:val="0"/>
          <w:marTop w:val="0"/>
          <w:marBottom w:val="0"/>
          <w:divBdr>
            <w:top w:val="none" w:sz="0" w:space="0" w:color="auto"/>
            <w:left w:val="none" w:sz="0" w:space="0" w:color="auto"/>
            <w:bottom w:val="none" w:sz="0" w:space="0" w:color="auto"/>
            <w:right w:val="none" w:sz="0" w:space="0" w:color="auto"/>
          </w:divBdr>
        </w:div>
        <w:div w:id="606349874">
          <w:marLeft w:val="480"/>
          <w:marRight w:val="0"/>
          <w:marTop w:val="0"/>
          <w:marBottom w:val="0"/>
          <w:divBdr>
            <w:top w:val="none" w:sz="0" w:space="0" w:color="auto"/>
            <w:left w:val="none" w:sz="0" w:space="0" w:color="auto"/>
            <w:bottom w:val="none" w:sz="0" w:space="0" w:color="auto"/>
            <w:right w:val="none" w:sz="0" w:space="0" w:color="auto"/>
          </w:divBdr>
        </w:div>
        <w:div w:id="1692878755">
          <w:marLeft w:val="480"/>
          <w:marRight w:val="0"/>
          <w:marTop w:val="0"/>
          <w:marBottom w:val="0"/>
          <w:divBdr>
            <w:top w:val="none" w:sz="0" w:space="0" w:color="auto"/>
            <w:left w:val="none" w:sz="0" w:space="0" w:color="auto"/>
            <w:bottom w:val="none" w:sz="0" w:space="0" w:color="auto"/>
            <w:right w:val="none" w:sz="0" w:space="0" w:color="auto"/>
          </w:divBdr>
        </w:div>
        <w:div w:id="1158839405">
          <w:marLeft w:val="480"/>
          <w:marRight w:val="0"/>
          <w:marTop w:val="0"/>
          <w:marBottom w:val="0"/>
          <w:divBdr>
            <w:top w:val="none" w:sz="0" w:space="0" w:color="auto"/>
            <w:left w:val="none" w:sz="0" w:space="0" w:color="auto"/>
            <w:bottom w:val="none" w:sz="0" w:space="0" w:color="auto"/>
            <w:right w:val="none" w:sz="0" w:space="0" w:color="auto"/>
          </w:divBdr>
        </w:div>
        <w:div w:id="209194847">
          <w:marLeft w:val="480"/>
          <w:marRight w:val="0"/>
          <w:marTop w:val="0"/>
          <w:marBottom w:val="0"/>
          <w:divBdr>
            <w:top w:val="none" w:sz="0" w:space="0" w:color="auto"/>
            <w:left w:val="none" w:sz="0" w:space="0" w:color="auto"/>
            <w:bottom w:val="none" w:sz="0" w:space="0" w:color="auto"/>
            <w:right w:val="none" w:sz="0" w:space="0" w:color="auto"/>
          </w:divBdr>
        </w:div>
        <w:div w:id="1035347416">
          <w:marLeft w:val="480"/>
          <w:marRight w:val="0"/>
          <w:marTop w:val="0"/>
          <w:marBottom w:val="0"/>
          <w:divBdr>
            <w:top w:val="none" w:sz="0" w:space="0" w:color="auto"/>
            <w:left w:val="none" w:sz="0" w:space="0" w:color="auto"/>
            <w:bottom w:val="none" w:sz="0" w:space="0" w:color="auto"/>
            <w:right w:val="none" w:sz="0" w:space="0" w:color="auto"/>
          </w:divBdr>
        </w:div>
        <w:div w:id="1798179614">
          <w:marLeft w:val="480"/>
          <w:marRight w:val="0"/>
          <w:marTop w:val="0"/>
          <w:marBottom w:val="0"/>
          <w:divBdr>
            <w:top w:val="none" w:sz="0" w:space="0" w:color="auto"/>
            <w:left w:val="none" w:sz="0" w:space="0" w:color="auto"/>
            <w:bottom w:val="none" w:sz="0" w:space="0" w:color="auto"/>
            <w:right w:val="none" w:sz="0" w:space="0" w:color="auto"/>
          </w:divBdr>
        </w:div>
        <w:div w:id="289283439">
          <w:marLeft w:val="480"/>
          <w:marRight w:val="0"/>
          <w:marTop w:val="0"/>
          <w:marBottom w:val="0"/>
          <w:divBdr>
            <w:top w:val="none" w:sz="0" w:space="0" w:color="auto"/>
            <w:left w:val="none" w:sz="0" w:space="0" w:color="auto"/>
            <w:bottom w:val="none" w:sz="0" w:space="0" w:color="auto"/>
            <w:right w:val="none" w:sz="0" w:space="0" w:color="auto"/>
          </w:divBdr>
        </w:div>
        <w:div w:id="1189030816">
          <w:marLeft w:val="480"/>
          <w:marRight w:val="0"/>
          <w:marTop w:val="0"/>
          <w:marBottom w:val="0"/>
          <w:divBdr>
            <w:top w:val="none" w:sz="0" w:space="0" w:color="auto"/>
            <w:left w:val="none" w:sz="0" w:space="0" w:color="auto"/>
            <w:bottom w:val="none" w:sz="0" w:space="0" w:color="auto"/>
            <w:right w:val="none" w:sz="0" w:space="0" w:color="auto"/>
          </w:divBdr>
        </w:div>
        <w:div w:id="979380460">
          <w:marLeft w:val="480"/>
          <w:marRight w:val="0"/>
          <w:marTop w:val="0"/>
          <w:marBottom w:val="0"/>
          <w:divBdr>
            <w:top w:val="none" w:sz="0" w:space="0" w:color="auto"/>
            <w:left w:val="none" w:sz="0" w:space="0" w:color="auto"/>
            <w:bottom w:val="none" w:sz="0" w:space="0" w:color="auto"/>
            <w:right w:val="none" w:sz="0" w:space="0" w:color="auto"/>
          </w:divBdr>
        </w:div>
        <w:div w:id="1731810214">
          <w:marLeft w:val="480"/>
          <w:marRight w:val="0"/>
          <w:marTop w:val="0"/>
          <w:marBottom w:val="0"/>
          <w:divBdr>
            <w:top w:val="none" w:sz="0" w:space="0" w:color="auto"/>
            <w:left w:val="none" w:sz="0" w:space="0" w:color="auto"/>
            <w:bottom w:val="none" w:sz="0" w:space="0" w:color="auto"/>
            <w:right w:val="none" w:sz="0" w:space="0" w:color="auto"/>
          </w:divBdr>
        </w:div>
        <w:div w:id="748038128">
          <w:marLeft w:val="480"/>
          <w:marRight w:val="0"/>
          <w:marTop w:val="0"/>
          <w:marBottom w:val="0"/>
          <w:divBdr>
            <w:top w:val="none" w:sz="0" w:space="0" w:color="auto"/>
            <w:left w:val="none" w:sz="0" w:space="0" w:color="auto"/>
            <w:bottom w:val="none" w:sz="0" w:space="0" w:color="auto"/>
            <w:right w:val="none" w:sz="0" w:space="0" w:color="auto"/>
          </w:divBdr>
        </w:div>
        <w:div w:id="849491322">
          <w:marLeft w:val="480"/>
          <w:marRight w:val="0"/>
          <w:marTop w:val="0"/>
          <w:marBottom w:val="0"/>
          <w:divBdr>
            <w:top w:val="none" w:sz="0" w:space="0" w:color="auto"/>
            <w:left w:val="none" w:sz="0" w:space="0" w:color="auto"/>
            <w:bottom w:val="none" w:sz="0" w:space="0" w:color="auto"/>
            <w:right w:val="none" w:sz="0" w:space="0" w:color="auto"/>
          </w:divBdr>
        </w:div>
        <w:div w:id="655033099">
          <w:marLeft w:val="480"/>
          <w:marRight w:val="0"/>
          <w:marTop w:val="0"/>
          <w:marBottom w:val="0"/>
          <w:divBdr>
            <w:top w:val="none" w:sz="0" w:space="0" w:color="auto"/>
            <w:left w:val="none" w:sz="0" w:space="0" w:color="auto"/>
            <w:bottom w:val="none" w:sz="0" w:space="0" w:color="auto"/>
            <w:right w:val="none" w:sz="0" w:space="0" w:color="auto"/>
          </w:divBdr>
        </w:div>
        <w:div w:id="1475488803">
          <w:marLeft w:val="480"/>
          <w:marRight w:val="0"/>
          <w:marTop w:val="0"/>
          <w:marBottom w:val="0"/>
          <w:divBdr>
            <w:top w:val="none" w:sz="0" w:space="0" w:color="auto"/>
            <w:left w:val="none" w:sz="0" w:space="0" w:color="auto"/>
            <w:bottom w:val="none" w:sz="0" w:space="0" w:color="auto"/>
            <w:right w:val="none" w:sz="0" w:space="0" w:color="auto"/>
          </w:divBdr>
        </w:div>
        <w:div w:id="1426924921">
          <w:marLeft w:val="480"/>
          <w:marRight w:val="0"/>
          <w:marTop w:val="0"/>
          <w:marBottom w:val="0"/>
          <w:divBdr>
            <w:top w:val="none" w:sz="0" w:space="0" w:color="auto"/>
            <w:left w:val="none" w:sz="0" w:space="0" w:color="auto"/>
            <w:bottom w:val="none" w:sz="0" w:space="0" w:color="auto"/>
            <w:right w:val="none" w:sz="0" w:space="0" w:color="auto"/>
          </w:divBdr>
        </w:div>
        <w:div w:id="858154949">
          <w:marLeft w:val="480"/>
          <w:marRight w:val="0"/>
          <w:marTop w:val="0"/>
          <w:marBottom w:val="0"/>
          <w:divBdr>
            <w:top w:val="none" w:sz="0" w:space="0" w:color="auto"/>
            <w:left w:val="none" w:sz="0" w:space="0" w:color="auto"/>
            <w:bottom w:val="none" w:sz="0" w:space="0" w:color="auto"/>
            <w:right w:val="none" w:sz="0" w:space="0" w:color="auto"/>
          </w:divBdr>
        </w:div>
        <w:div w:id="312098737">
          <w:marLeft w:val="480"/>
          <w:marRight w:val="0"/>
          <w:marTop w:val="0"/>
          <w:marBottom w:val="0"/>
          <w:divBdr>
            <w:top w:val="none" w:sz="0" w:space="0" w:color="auto"/>
            <w:left w:val="none" w:sz="0" w:space="0" w:color="auto"/>
            <w:bottom w:val="none" w:sz="0" w:space="0" w:color="auto"/>
            <w:right w:val="none" w:sz="0" w:space="0" w:color="auto"/>
          </w:divBdr>
        </w:div>
        <w:div w:id="2128424814">
          <w:marLeft w:val="480"/>
          <w:marRight w:val="0"/>
          <w:marTop w:val="0"/>
          <w:marBottom w:val="0"/>
          <w:divBdr>
            <w:top w:val="none" w:sz="0" w:space="0" w:color="auto"/>
            <w:left w:val="none" w:sz="0" w:space="0" w:color="auto"/>
            <w:bottom w:val="none" w:sz="0" w:space="0" w:color="auto"/>
            <w:right w:val="none" w:sz="0" w:space="0" w:color="auto"/>
          </w:divBdr>
        </w:div>
        <w:div w:id="606697296">
          <w:marLeft w:val="480"/>
          <w:marRight w:val="0"/>
          <w:marTop w:val="0"/>
          <w:marBottom w:val="0"/>
          <w:divBdr>
            <w:top w:val="none" w:sz="0" w:space="0" w:color="auto"/>
            <w:left w:val="none" w:sz="0" w:space="0" w:color="auto"/>
            <w:bottom w:val="none" w:sz="0" w:space="0" w:color="auto"/>
            <w:right w:val="none" w:sz="0" w:space="0" w:color="auto"/>
          </w:divBdr>
        </w:div>
        <w:div w:id="1756435393">
          <w:marLeft w:val="480"/>
          <w:marRight w:val="0"/>
          <w:marTop w:val="0"/>
          <w:marBottom w:val="0"/>
          <w:divBdr>
            <w:top w:val="none" w:sz="0" w:space="0" w:color="auto"/>
            <w:left w:val="none" w:sz="0" w:space="0" w:color="auto"/>
            <w:bottom w:val="none" w:sz="0" w:space="0" w:color="auto"/>
            <w:right w:val="none" w:sz="0" w:space="0" w:color="auto"/>
          </w:divBdr>
        </w:div>
        <w:div w:id="1885093399">
          <w:marLeft w:val="480"/>
          <w:marRight w:val="0"/>
          <w:marTop w:val="0"/>
          <w:marBottom w:val="0"/>
          <w:divBdr>
            <w:top w:val="none" w:sz="0" w:space="0" w:color="auto"/>
            <w:left w:val="none" w:sz="0" w:space="0" w:color="auto"/>
            <w:bottom w:val="none" w:sz="0" w:space="0" w:color="auto"/>
            <w:right w:val="none" w:sz="0" w:space="0" w:color="auto"/>
          </w:divBdr>
        </w:div>
        <w:div w:id="72091477">
          <w:marLeft w:val="480"/>
          <w:marRight w:val="0"/>
          <w:marTop w:val="0"/>
          <w:marBottom w:val="0"/>
          <w:divBdr>
            <w:top w:val="none" w:sz="0" w:space="0" w:color="auto"/>
            <w:left w:val="none" w:sz="0" w:space="0" w:color="auto"/>
            <w:bottom w:val="none" w:sz="0" w:space="0" w:color="auto"/>
            <w:right w:val="none" w:sz="0" w:space="0" w:color="auto"/>
          </w:divBdr>
        </w:div>
        <w:div w:id="1230307407">
          <w:marLeft w:val="480"/>
          <w:marRight w:val="0"/>
          <w:marTop w:val="0"/>
          <w:marBottom w:val="0"/>
          <w:divBdr>
            <w:top w:val="none" w:sz="0" w:space="0" w:color="auto"/>
            <w:left w:val="none" w:sz="0" w:space="0" w:color="auto"/>
            <w:bottom w:val="none" w:sz="0" w:space="0" w:color="auto"/>
            <w:right w:val="none" w:sz="0" w:space="0" w:color="auto"/>
          </w:divBdr>
        </w:div>
        <w:div w:id="1727146920">
          <w:marLeft w:val="480"/>
          <w:marRight w:val="0"/>
          <w:marTop w:val="0"/>
          <w:marBottom w:val="0"/>
          <w:divBdr>
            <w:top w:val="none" w:sz="0" w:space="0" w:color="auto"/>
            <w:left w:val="none" w:sz="0" w:space="0" w:color="auto"/>
            <w:bottom w:val="none" w:sz="0" w:space="0" w:color="auto"/>
            <w:right w:val="none" w:sz="0" w:space="0" w:color="auto"/>
          </w:divBdr>
        </w:div>
        <w:div w:id="1662075817">
          <w:marLeft w:val="480"/>
          <w:marRight w:val="0"/>
          <w:marTop w:val="0"/>
          <w:marBottom w:val="0"/>
          <w:divBdr>
            <w:top w:val="none" w:sz="0" w:space="0" w:color="auto"/>
            <w:left w:val="none" w:sz="0" w:space="0" w:color="auto"/>
            <w:bottom w:val="none" w:sz="0" w:space="0" w:color="auto"/>
            <w:right w:val="none" w:sz="0" w:space="0" w:color="auto"/>
          </w:divBdr>
        </w:div>
        <w:div w:id="1166283162">
          <w:marLeft w:val="480"/>
          <w:marRight w:val="0"/>
          <w:marTop w:val="0"/>
          <w:marBottom w:val="0"/>
          <w:divBdr>
            <w:top w:val="none" w:sz="0" w:space="0" w:color="auto"/>
            <w:left w:val="none" w:sz="0" w:space="0" w:color="auto"/>
            <w:bottom w:val="none" w:sz="0" w:space="0" w:color="auto"/>
            <w:right w:val="none" w:sz="0" w:space="0" w:color="auto"/>
          </w:divBdr>
        </w:div>
        <w:div w:id="1358894616">
          <w:marLeft w:val="480"/>
          <w:marRight w:val="0"/>
          <w:marTop w:val="0"/>
          <w:marBottom w:val="0"/>
          <w:divBdr>
            <w:top w:val="none" w:sz="0" w:space="0" w:color="auto"/>
            <w:left w:val="none" w:sz="0" w:space="0" w:color="auto"/>
            <w:bottom w:val="none" w:sz="0" w:space="0" w:color="auto"/>
            <w:right w:val="none" w:sz="0" w:space="0" w:color="auto"/>
          </w:divBdr>
        </w:div>
        <w:div w:id="775711093">
          <w:marLeft w:val="480"/>
          <w:marRight w:val="0"/>
          <w:marTop w:val="0"/>
          <w:marBottom w:val="0"/>
          <w:divBdr>
            <w:top w:val="none" w:sz="0" w:space="0" w:color="auto"/>
            <w:left w:val="none" w:sz="0" w:space="0" w:color="auto"/>
            <w:bottom w:val="none" w:sz="0" w:space="0" w:color="auto"/>
            <w:right w:val="none" w:sz="0" w:space="0" w:color="auto"/>
          </w:divBdr>
        </w:div>
        <w:div w:id="1501309774">
          <w:marLeft w:val="480"/>
          <w:marRight w:val="0"/>
          <w:marTop w:val="0"/>
          <w:marBottom w:val="0"/>
          <w:divBdr>
            <w:top w:val="none" w:sz="0" w:space="0" w:color="auto"/>
            <w:left w:val="none" w:sz="0" w:space="0" w:color="auto"/>
            <w:bottom w:val="none" w:sz="0" w:space="0" w:color="auto"/>
            <w:right w:val="none" w:sz="0" w:space="0" w:color="auto"/>
          </w:divBdr>
        </w:div>
        <w:div w:id="1900750632">
          <w:marLeft w:val="480"/>
          <w:marRight w:val="0"/>
          <w:marTop w:val="0"/>
          <w:marBottom w:val="0"/>
          <w:divBdr>
            <w:top w:val="none" w:sz="0" w:space="0" w:color="auto"/>
            <w:left w:val="none" w:sz="0" w:space="0" w:color="auto"/>
            <w:bottom w:val="none" w:sz="0" w:space="0" w:color="auto"/>
            <w:right w:val="none" w:sz="0" w:space="0" w:color="auto"/>
          </w:divBdr>
        </w:div>
        <w:div w:id="886799691">
          <w:marLeft w:val="480"/>
          <w:marRight w:val="0"/>
          <w:marTop w:val="0"/>
          <w:marBottom w:val="0"/>
          <w:divBdr>
            <w:top w:val="none" w:sz="0" w:space="0" w:color="auto"/>
            <w:left w:val="none" w:sz="0" w:space="0" w:color="auto"/>
            <w:bottom w:val="none" w:sz="0" w:space="0" w:color="auto"/>
            <w:right w:val="none" w:sz="0" w:space="0" w:color="auto"/>
          </w:divBdr>
        </w:div>
        <w:div w:id="1391265596">
          <w:marLeft w:val="480"/>
          <w:marRight w:val="0"/>
          <w:marTop w:val="0"/>
          <w:marBottom w:val="0"/>
          <w:divBdr>
            <w:top w:val="none" w:sz="0" w:space="0" w:color="auto"/>
            <w:left w:val="none" w:sz="0" w:space="0" w:color="auto"/>
            <w:bottom w:val="none" w:sz="0" w:space="0" w:color="auto"/>
            <w:right w:val="none" w:sz="0" w:space="0" w:color="auto"/>
          </w:divBdr>
        </w:div>
        <w:div w:id="339283506">
          <w:marLeft w:val="480"/>
          <w:marRight w:val="0"/>
          <w:marTop w:val="0"/>
          <w:marBottom w:val="0"/>
          <w:divBdr>
            <w:top w:val="none" w:sz="0" w:space="0" w:color="auto"/>
            <w:left w:val="none" w:sz="0" w:space="0" w:color="auto"/>
            <w:bottom w:val="none" w:sz="0" w:space="0" w:color="auto"/>
            <w:right w:val="none" w:sz="0" w:space="0" w:color="auto"/>
          </w:divBdr>
        </w:div>
        <w:div w:id="682589227">
          <w:marLeft w:val="480"/>
          <w:marRight w:val="0"/>
          <w:marTop w:val="0"/>
          <w:marBottom w:val="0"/>
          <w:divBdr>
            <w:top w:val="none" w:sz="0" w:space="0" w:color="auto"/>
            <w:left w:val="none" w:sz="0" w:space="0" w:color="auto"/>
            <w:bottom w:val="none" w:sz="0" w:space="0" w:color="auto"/>
            <w:right w:val="none" w:sz="0" w:space="0" w:color="auto"/>
          </w:divBdr>
        </w:div>
        <w:div w:id="853344502">
          <w:marLeft w:val="480"/>
          <w:marRight w:val="0"/>
          <w:marTop w:val="0"/>
          <w:marBottom w:val="0"/>
          <w:divBdr>
            <w:top w:val="none" w:sz="0" w:space="0" w:color="auto"/>
            <w:left w:val="none" w:sz="0" w:space="0" w:color="auto"/>
            <w:bottom w:val="none" w:sz="0" w:space="0" w:color="auto"/>
            <w:right w:val="none" w:sz="0" w:space="0" w:color="auto"/>
          </w:divBdr>
        </w:div>
        <w:div w:id="1927839617">
          <w:marLeft w:val="480"/>
          <w:marRight w:val="0"/>
          <w:marTop w:val="0"/>
          <w:marBottom w:val="0"/>
          <w:divBdr>
            <w:top w:val="none" w:sz="0" w:space="0" w:color="auto"/>
            <w:left w:val="none" w:sz="0" w:space="0" w:color="auto"/>
            <w:bottom w:val="none" w:sz="0" w:space="0" w:color="auto"/>
            <w:right w:val="none" w:sz="0" w:space="0" w:color="auto"/>
          </w:divBdr>
        </w:div>
        <w:div w:id="754935275">
          <w:marLeft w:val="480"/>
          <w:marRight w:val="0"/>
          <w:marTop w:val="0"/>
          <w:marBottom w:val="0"/>
          <w:divBdr>
            <w:top w:val="none" w:sz="0" w:space="0" w:color="auto"/>
            <w:left w:val="none" w:sz="0" w:space="0" w:color="auto"/>
            <w:bottom w:val="none" w:sz="0" w:space="0" w:color="auto"/>
            <w:right w:val="none" w:sz="0" w:space="0" w:color="auto"/>
          </w:divBdr>
        </w:div>
        <w:div w:id="412817737">
          <w:marLeft w:val="480"/>
          <w:marRight w:val="0"/>
          <w:marTop w:val="0"/>
          <w:marBottom w:val="0"/>
          <w:divBdr>
            <w:top w:val="none" w:sz="0" w:space="0" w:color="auto"/>
            <w:left w:val="none" w:sz="0" w:space="0" w:color="auto"/>
            <w:bottom w:val="none" w:sz="0" w:space="0" w:color="auto"/>
            <w:right w:val="none" w:sz="0" w:space="0" w:color="auto"/>
          </w:divBdr>
        </w:div>
        <w:div w:id="307515463">
          <w:marLeft w:val="480"/>
          <w:marRight w:val="0"/>
          <w:marTop w:val="0"/>
          <w:marBottom w:val="0"/>
          <w:divBdr>
            <w:top w:val="none" w:sz="0" w:space="0" w:color="auto"/>
            <w:left w:val="none" w:sz="0" w:space="0" w:color="auto"/>
            <w:bottom w:val="none" w:sz="0" w:space="0" w:color="auto"/>
            <w:right w:val="none" w:sz="0" w:space="0" w:color="auto"/>
          </w:divBdr>
        </w:div>
        <w:div w:id="1345279433">
          <w:marLeft w:val="480"/>
          <w:marRight w:val="0"/>
          <w:marTop w:val="0"/>
          <w:marBottom w:val="0"/>
          <w:divBdr>
            <w:top w:val="none" w:sz="0" w:space="0" w:color="auto"/>
            <w:left w:val="none" w:sz="0" w:space="0" w:color="auto"/>
            <w:bottom w:val="none" w:sz="0" w:space="0" w:color="auto"/>
            <w:right w:val="none" w:sz="0" w:space="0" w:color="auto"/>
          </w:divBdr>
        </w:div>
        <w:div w:id="645284953">
          <w:marLeft w:val="480"/>
          <w:marRight w:val="0"/>
          <w:marTop w:val="0"/>
          <w:marBottom w:val="0"/>
          <w:divBdr>
            <w:top w:val="none" w:sz="0" w:space="0" w:color="auto"/>
            <w:left w:val="none" w:sz="0" w:space="0" w:color="auto"/>
            <w:bottom w:val="none" w:sz="0" w:space="0" w:color="auto"/>
            <w:right w:val="none" w:sz="0" w:space="0" w:color="auto"/>
          </w:divBdr>
        </w:div>
        <w:div w:id="940264195">
          <w:marLeft w:val="480"/>
          <w:marRight w:val="0"/>
          <w:marTop w:val="0"/>
          <w:marBottom w:val="0"/>
          <w:divBdr>
            <w:top w:val="none" w:sz="0" w:space="0" w:color="auto"/>
            <w:left w:val="none" w:sz="0" w:space="0" w:color="auto"/>
            <w:bottom w:val="none" w:sz="0" w:space="0" w:color="auto"/>
            <w:right w:val="none" w:sz="0" w:space="0" w:color="auto"/>
          </w:divBdr>
        </w:div>
        <w:div w:id="1236434696">
          <w:marLeft w:val="480"/>
          <w:marRight w:val="0"/>
          <w:marTop w:val="0"/>
          <w:marBottom w:val="0"/>
          <w:divBdr>
            <w:top w:val="none" w:sz="0" w:space="0" w:color="auto"/>
            <w:left w:val="none" w:sz="0" w:space="0" w:color="auto"/>
            <w:bottom w:val="none" w:sz="0" w:space="0" w:color="auto"/>
            <w:right w:val="none" w:sz="0" w:space="0" w:color="auto"/>
          </w:divBdr>
        </w:div>
        <w:div w:id="1928462758">
          <w:marLeft w:val="480"/>
          <w:marRight w:val="0"/>
          <w:marTop w:val="0"/>
          <w:marBottom w:val="0"/>
          <w:divBdr>
            <w:top w:val="none" w:sz="0" w:space="0" w:color="auto"/>
            <w:left w:val="none" w:sz="0" w:space="0" w:color="auto"/>
            <w:bottom w:val="none" w:sz="0" w:space="0" w:color="auto"/>
            <w:right w:val="none" w:sz="0" w:space="0" w:color="auto"/>
          </w:divBdr>
        </w:div>
        <w:div w:id="1261334569">
          <w:marLeft w:val="480"/>
          <w:marRight w:val="0"/>
          <w:marTop w:val="0"/>
          <w:marBottom w:val="0"/>
          <w:divBdr>
            <w:top w:val="none" w:sz="0" w:space="0" w:color="auto"/>
            <w:left w:val="none" w:sz="0" w:space="0" w:color="auto"/>
            <w:bottom w:val="none" w:sz="0" w:space="0" w:color="auto"/>
            <w:right w:val="none" w:sz="0" w:space="0" w:color="auto"/>
          </w:divBdr>
        </w:div>
        <w:div w:id="163476316">
          <w:marLeft w:val="480"/>
          <w:marRight w:val="0"/>
          <w:marTop w:val="0"/>
          <w:marBottom w:val="0"/>
          <w:divBdr>
            <w:top w:val="none" w:sz="0" w:space="0" w:color="auto"/>
            <w:left w:val="none" w:sz="0" w:space="0" w:color="auto"/>
            <w:bottom w:val="none" w:sz="0" w:space="0" w:color="auto"/>
            <w:right w:val="none" w:sz="0" w:space="0" w:color="auto"/>
          </w:divBdr>
        </w:div>
        <w:div w:id="782580442">
          <w:marLeft w:val="480"/>
          <w:marRight w:val="0"/>
          <w:marTop w:val="0"/>
          <w:marBottom w:val="0"/>
          <w:divBdr>
            <w:top w:val="none" w:sz="0" w:space="0" w:color="auto"/>
            <w:left w:val="none" w:sz="0" w:space="0" w:color="auto"/>
            <w:bottom w:val="none" w:sz="0" w:space="0" w:color="auto"/>
            <w:right w:val="none" w:sz="0" w:space="0" w:color="auto"/>
          </w:divBdr>
        </w:div>
        <w:div w:id="1208297278">
          <w:marLeft w:val="480"/>
          <w:marRight w:val="0"/>
          <w:marTop w:val="0"/>
          <w:marBottom w:val="0"/>
          <w:divBdr>
            <w:top w:val="none" w:sz="0" w:space="0" w:color="auto"/>
            <w:left w:val="none" w:sz="0" w:space="0" w:color="auto"/>
            <w:bottom w:val="none" w:sz="0" w:space="0" w:color="auto"/>
            <w:right w:val="none" w:sz="0" w:space="0" w:color="auto"/>
          </w:divBdr>
        </w:div>
        <w:div w:id="204606440">
          <w:marLeft w:val="480"/>
          <w:marRight w:val="0"/>
          <w:marTop w:val="0"/>
          <w:marBottom w:val="0"/>
          <w:divBdr>
            <w:top w:val="none" w:sz="0" w:space="0" w:color="auto"/>
            <w:left w:val="none" w:sz="0" w:space="0" w:color="auto"/>
            <w:bottom w:val="none" w:sz="0" w:space="0" w:color="auto"/>
            <w:right w:val="none" w:sz="0" w:space="0" w:color="auto"/>
          </w:divBdr>
        </w:div>
      </w:divsChild>
    </w:div>
    <w:div w:id="1138650930">
      <w:bodyDiv w:val="1"/>
      <w:marLeft w:val="0"/>
      <w:marRight w:val="0"/>
      <w:marTop w:val="0"/>
      <w:marBottom w:val="0"/>
      <w:divBdr>
        <w:top w:val="none" w:sz="0" w:space="0" w:color="auto"/>
        <w:left w:val="none" w:sz="0" w:space="0" w:color="auto"/>
        <w:bottom w:val="none" w:sz="0" w:space="0" w:color="auto"/>
        <w:right w:val="none" w:sz="0" w:space="0" w:color="auto"/>
      </w:divBdr>
    </w:div>
    <w:div w:id="1138910523">
      <w:bodyDiv w:val="1"/>
      <w:marLeft w:val="0"/>
      <w:marRight w:val="0"/>
      <w:marTop w:val="0"/>
      <w:marBottom w:val="0"/>
      <w:divBdr>
        <w:top w:val="none" w:sz="0" w:space="0" w:color="auto"/>
        <w:left w:val="none" w:sz="0" w:space="0" w:color="auto"/>
        <w:bottom w:val="none" w:sz="0" w:space="0" w:color="auto"/>
        <w:right w:val="none" w:sz="0" w:space="0" w:color="auto"/>
      </w:divBdr>
    </w:div>
    <w:div w:id="1140271098">
      <w:bodyDiv w:val="1"/>
      <w:marLeft w:val="0"/>
      <w:marRight w:val="0"/>
      <w:marTop w:val="0"/>
      <w:marBottom w:val="0"/>
      <w:divBdr>
        <w:top w:val="none" w:sz="0" w:space="0" w:color="auto"/>
        <w:left w:val="none" w:sz="0" w:space="0" w:color="auto"/>
        <w:bottom w:val="none" w:sz="0" w:space="0" w:color="auto"/>
        <w:right w:val="none" w:sz="0" w:space="0" w:color="auto"/>
      </w:divBdr>
    </w:div>
    <w:div w:id="1145122562">
      <w:bodyDiv w:val="1"/>
      <w:marLeft w:val="0"/>
      <w:marRight w:val="0"/>
      <w:marTop w:val="0"/>
      <w:marBottom w:val="0"/>
      <w:divBdr>
        <w:top w:val="none" w:sz="0" w:space="0" w:color="auto"/>
        <w:left w:val="none" w:sz="0" w:space="0" w:color="auto"/>
        <w:bottom w:val="none" w:sz="0" w:space="0" w:color="auto"/>
        <w:right w:val="none" w:sz="0" w:space="0" w:color="auto"/>
      </w:divBdr>
    </w:div>
    <w:div w:id="1145468182">
      <w:bodyDiv w:val="1"/>
      <w:marLeft w:val="0"/>
      <w:marRight w:val="0"/>
      <w:marTop w:val="0"/>
      <w:marBottom w:val="0"/>
      <w:divBdr>
        <w:top w:val="none" w:sz="0" w:space="0" w:color="auto"/>
        <w:left w:val="none" w:sz="0" w:space="0" w:color="auto"/>
        <w:bottom w:val="none" w:sz="0" w:space="0" w:color="auto"/>
        <w:right w:val="none" w:sz="0" w:space="0" w:color="auto"/>
      </w:divBdr>
    </w:div>
    <w:div w:id="1145732598">
      <w:bodyDiv w:val="1"/>
      <w:marLeft w:val="0"/>
      <w:marRight w:val="0"/>
      <w:marTop w:val="0"/>
      <w:marBottom w:val="0"/>
      <w:divBdr>
        <w:top w:val="none" w:sz="0" w:space="0" w:color="auto"/>
        <w:left w:val="none" w:sz="0" w:space="0" w:color="auto"/>
        <w:bottom w:val="none" w:sz="0" w:space="0" w:color="auto"/>
        <w:right w:val="none" w:sz="0" w:space="0" w:color="auto"/>
      </w:divBdr>
    </w:div>
    <w:div w:id="1145775383">
      <w:bodyDiv w:val="1"/>
      <w:marLeft w:val="0"/>
      <w:marRight w:val="0"/>
      <w:marTop w:val="0"/>
      <w:marBottom w:val="0"/>
      <w:divBdr>
        <w:top w:val="none" w:sz="0" w:space="0" w:color="auto"/>
        <w:left w:val="none" w:sz="0" w:space="0" w:color="auto"/>
        <w:bottom w:val="none" w:sz="0" w:space="0" w:color="auto"/>
        <w:right w:val="none" w:sz="0" w:space="0" w:color="auto"/>
      </w:divBdr>
    </w:div>
    <w:div w:id="1147240054">
      <w:bodyDiv w:val="1"/>
      <w:marLeft w:val="0"/>
      <w:marRight w:val="0"/>
      <w:marTop w:val="0"/>
      <w:marBottom w:val="0"/>
      <w:divBdr>
        <w:top w:val="none" w:sz="0" w:space="0" w:color="auto"/>
        <w:left w:val="none" w:sz="0" w:space="0" w:color="auto"/>
        <w:bottom w:val="none" w:sz="0" w:space="0" w:color="auto"/>
        <w:right w:val="none" w:sz="0" w:space="0" w:color="auto"/>
      </w:divBdr>
    </w:div>
    <w:div w:id="1149008470">
      <w:bodyDiv w:val="1"/>
      <w:marLeft w:val="0"/>
      <w:marRight w:val="0"/>
      <w:marTop w:val="0"/>
      <w:marBottom w:val="0"/>
      <w:divBdr>
        <w:top w:val="none" w:sz="0" w:space="0" w:color="auto"/>
        <w:left w:val="none" w:sz="0" w:space="0" w:color="auto"/>
        <w:bottom w:val="none" w:sz="0" w:space="0" w:color="auto"/>
        <w:right w:val="none" w:sz="0" w:space="0" w:color="auto"/>
      </w:divBdr>
    </w:div>
    <w:div w:id="1152143224">
      <w:bodyDiv w:val="1"/>
      <w:marLeft w:val="0"/>
      <w:marRight w:val="0"/>
      <w:marTop w:val="0"/>
      <w:marBottom w:val="0"/>
      <w:divBdr>
        <w:top w:val="none" w:sz="0" w:space="0" w:color="auto"/>
        <w:left w:val="none" w:sz="0" w:space="0" w:color="auto"/>
        <w:bottom w:val="none" w:sz="0" w:space="0" w:color="auto"/>
        <w:right w:val="none" w:sz="0" w:space="0" w:color="auto"/>
      </w:divBdr>
    </w:div>
    <w:div w:id="1152915239">
      <w:bodyDiv w:val="1"/>
      <w:marLeft w:val="0"/>
      <w:marRight w:val="0"/>
      <w:marTop w:val="0"/>
      <w:marBottom w:val="0"/>
      <w:divBdr>
        <w:top w:val="none" w:sz="0" w:space="0" w:color="auto"/>
        <w:left w:val="none" w:sz="0" w:space="0" w:color="auto"/>
        <w:bottom w:val="none" w:sz="0" w:space="0" w:color="auto"/>
        <w:right w:val="none" w:sz="0" w:space="0" w:color="auto"/>
      </w:divBdr>
    </w:div>
    <w:div w:id="1153983954">
      <w:bodyDiv w:val="1"/>
      <w:marLeft w:val="0"/>
      <w:marRight w:val="0"/>
      <w:marTop w:val="0"/>
      <w:marBottom w:val="0"/>
      <w:divBdr>
        <w:top w:val="none" w:sz="0" w:space="0" w:color="auto"/>
        <w:left w:val="none" w:sz="0" w:space="0" w:color="auto"/>
        <w:bottom w:val="none" w:sz="0" w:space="0" w:color="auto"/>
        <w:right w:val="none" w:sz="0" w:space="0" w:color="auto"/>
      </w:divBdr>
    </w:div>
    <w:div w:id="1155341690">
      <w:bodyDiv w:val="1"/>
      <w:marLeft w:val="0"/>
      <w:marRight w:val="0"/>
      <w:marTop w:val="0"/>
      <w:marBottom w:val="0"/>
      <w:divBdr>
        <w:top w:val="none" w:sz="0" w:space="0" w:color="auto"/>
        <w:left w:val="none" w:sz="0" w:space="0" w:color="auto"/>
        <w:bottom w:val="none" w:sz="0" w:space="0" w:color="auto"/>
        <w:right w:val="none" w:sz="0" w:space="0" w:color="auto"/>
      </w:divBdr>
    </w:div>
    <w:div w:id="1155947740">
      <w:bodyDiv w:val="1"/>
      <w:marLeft w:val="0"/>
      <w:marRight w:val="0"/>
      <w:marTop w:val="0"/>
      <w:marBottom w:val="0"/>
      <w:divBdr>
        <w:top w:val="none" w:sz="0" w:space="0" w:color="auto"/>
        <w:left w:val="none" w:sz="0" w:space="0" w:color="auto"/>
        <w:bottom w:val="none" w:sz="0" w:space="0" w:color="auto"/>
        <w:right w:val="none" w:sz="0" w:space="0" w:color="auto"/>
      </w:divBdr>
    </w:div>
    <w:div w:id="1156192775">
      <w:bodyDiv w:val="1"/>
      <w:marLeft w:val="0"/>
      <w:marRight w:val="0"/>
      <w:marTop w:val="0"/>
      <w:marBottom w:val="0"/>
      <w:divBdr>
        <w:top w:val="none" w:sz="0" w:space="0" w:color="auto"/>
        <w:left w:val="none" w:sz="0" w:space="0" w:color="auto"/>
        <w:bottom w:val="none" w:sz="0" w:space="0" w:color="auto"/>
        <w:right w:val="none" w:sz="0" w:space="0" w:color="auto"/>
      </w:divBdr>
      <w:divsChild>
        <w:div w:id="1454640217">
          <w:marLeft w:val="480"/>
          <w:marRight w:val="0"/>
          <w:marTop w:val="0"/>
          <w:marBottom w:val="0"/>
          <w:divBdr>
            <w:top w:val="none" w:sz="0" w:space="0" w:color="auto"/>
            <w:left w:val="none" w:sz="0" w:space="0" w:color="auto"/>
            <w:bottom w:val="none" w:sz="0" w:space="0" w:color="auto"/>
            <w:right w:val="none" w:sz="0" w:space="0" w:color="auto"/>
          </w:divBdr>
        </w:div>
        <w:div w:id="1080131053">
          <w:marLeft w:val="480"/>
          <w:marRight w:val="0"/>
          <w:marTop w:val="0"/>
          <w:marBottom w:val="0"/>
          <w:divBdr>
            <w:top w:val="none" w:sz="0" w:space="0" w:color="auto"/>
            <w:left w:val="none" w:sz="0" w:space="0" w:color="auto"/>
            <w:bottom w:val="none" w:sz="0" w:space="0" w:color="auto"/>
            <w:right w:val="none" w:sz="0" w:space="0" w:color="auto"/>
          </w:divBdr>
        </w:div>
        <w:div w:id="167521074">
          <w:marLeft w:val="480"/>
          <w:marRight w:val="0"/>
          <w:marTop w:val="0"/>
          <w:marBottom w:val="0"/>
          <w:divBdr>
            <w:top w:val="none" w:sz="0" w:space="0" w:color="auto"/>
            <w:left w:val="none" w:sz="0" w:space="0" w:color="auto"/>
            <w:bottom w:val="none" w:sz="0" w:space="0" w:color="auto"/>
            <w:right w:val="none" w:sz="0" w:space="0" w:color="auto"/>
          </w:divBdr>
        </w:div>
        <w:div w:id="655836358">
          <w:marLeft w:val="480"/>
          <w:marRight w:val="0"/>
          <w:marTop w:val="0"/>
          <w:marBottom w:val="0"/>
          <w:divBdr>
            <w:top w:val="none" w:sz="0" w:space="0" w:color="auto"/>
            <w:left w:val="none" w:sz="0" w:space="0" w:color="auto"/>
            <w:bottom w:val="none" w:sz="0" w:space="0" w:color="auto"/>
            <w:right w:val="none" w:sz="0" w:space="0" w:color="auto"/>
          </w:divBdr>
        </w:div>
        <w:div w:id="202065667">
          <w:marLeft w:val="480"/>
          <w:marRight w:val="0"/>
          <w:marTop w:val="0"/>
          <w:marBottom w:val="0"/>
          <w:divBdr>
            <w:top w:val="none" w:sz="0" w:space="0" w:color="auto"/>
            <w:left w:val="none" w:sz="0" w:space="0" w:color="auto"/>
            <w:bottom w:val="none" w:sz="0" w:space="0" w:color="auto"/>
            <w:right w:val="none" w:sz="0" w:space="0" w:color="auto"/>
          </w:divBdr>
        </w:div>
        <w:div w:id="1464806527">
          <w:marLeft w:val="480"/>
          <w:marRight w:val="0"/>
          <w:marTop w:val="0"/>
          <w:marBottom w:val="0"/>
          <w:divBdr>
            <w:top w:val="none" w:sz="0" w:space="0" w:color="auto"/>
            <w:left w:val="none" w:sz="0" w:space="0" w:color="auto"/>
            <w:bottom w:val="none" w:sz="0" w:space="0" w:color="auto"/>
            <w:right w:val="none" w:sz="0" w:space="0" w:color="auto"/>
          </w:divBdr>
        </w:div>
        <w:div w:id="395401392">
          <w:marLeft w:val="480"/>
          <w:marRight w:val="0"/>
          <w:marTop w:val="0"/>
          <w:marBottom w:val="0"/>
          <w:divBdr>
            <w:top w:val="none" w:sz="0" w:space="0" w:color="auto"/>
            <w:left w:val="none" w:sz="0" w:space="0" w:color="auto"/>
            <w:bottom w:val="none" w:sz="0" w:space="0" w:color="auto"/>
            <w:right w:val="none" w:sz="0" w:space="0" w:color="auto"/>
          </w:divBdr>
        </w:div>
        <w:div w:id="1997878550">
          <w:marLeft w:val="480"/>
          <w:marRight w:val="0"/>
          <w:marTop w:val="0"/>
          <w:marBottom w:val="0"/>
          <w:divBdr>
            <w:top w:val="none" w:sz="0" w:space="0" w:color="auto"/>
            <w:left w:val="none" w:sz="0" w:space="0" w:color="auto"/>
            <w:bottom w:val="none" w:sz="0" w:space="0" w:color="auto"/>
            <w:right w:val="none" w:sz="0" w:space="0" w:color="auto"/>
          </w:divBdr>
        </w:div>
        <w:div w:id="550844439">
          <w:marLeft w:val="480"/>
          <w:marRight w:val="0"/>
          <w:marTop w:val="0"/>
          <w:marBottom w:val="0"/>
          <w:divBdr>
            <w:top w:val="none" w:sz="0" w:space="0" w:color="auto"/>
            <w:left w:val="none" w:sz="0" w:space="0" w:color="auto"/>
            <w:bottom w:val="none" w:sz="0" w:space="0" w:color="auto"/>
            <w:right w:val="none" w:sz="0" w:space="0" w:color="auto"/>
          </w:divBdr>
        </w:div>
        <w:div w:id="1865753906">
          <w:marLeft w:val="480"/>
          <w:marRight w:val="0"/>
          <w:marTop w:val="0"/>
          <w:marBottom w:val="0"/>
          <w:divBdr>
            <w:top w:val="none" w:sz="0" w:space="0" w:color="auto"/>
            <w:left w:val="none" w:sz="0" w:space="0" w:color="auto"/>
            <w:bottom w:val="none" w:sz="0" w:space="0" w:color="auto"/>
            <w:right w:val="none" w:sz="0" w:space="0" w:color="auto"/>
          </w:divBdr>
        </w:div>
        <w:div w:id="136729711">
          <w:marLeft w:val="480"/>
          <w:marRight w:val="0"/>
          <w:marTop w:val="0"/>
          <w:marBottom w:val="0"/>
          <w:divBdr>
            <w:top w:val="none" w:sz="0" w:space="0" w:color="auto"/>
            <w:left w:val="none" w:sz="0" w:space="0" w:color="auto"/>
            <w:bottom w:val="none" w:sz="0" w:space="0" w:color="auto"/>
            <w:right w:val="none" w:sz="0" w:space="0" w:color="auto"/>
          </w:divBdr>
        </w:div>
        <w:div w:id="931820422">
          <w:marLeft w:val="480"/>
          <w:marRight w:val="0"/>
          <w:marTop w:val="0"/>
          <w:marBottom w:val="0"/>
          <w:divBdr>
            <w:top w:val="none" w:sz="0" w:space="0" w:color="auto"/>
            <w:left w:val="none" w:sz="0" w:space="0" w:color="auto"/>
            <w:bottom w:val="none" w:sz="0" w:space="0" w:color="auto"/>
            <w:right w:val="none" w:sz="0" w:space="0" w:color="auto"/>
          </w:divBdr>
        </w:div>
        <w:div w:id="352344654">
          <w:marLeft w:val="480"/>
          <w:marRight w:val="0"/>
          <w:marTop w:val="0"/>
          <w:marBottom w:val="0"/>
          <w:divBdr>
            <w:top w:val="none" w:sz="0" w:space="0" w:color="auto"/>
            <w:left w:val="none" w:sz="0" w:space="0" w:color="auto"/>
            <w:bottom w:val="none" w:sz="0" w:space="0" w:color="auto"/>
            <w:right w:val="none" w:sz="0" w:space="0" w:color="auto"/>
          </w:divBdr>
        </w:div>
        <w:div w:id="287125404">
          <w:marLeft w:val="480"/>
          <w:marRight w:val="0"/>
          <w:marTop w:val="0"/>
          <w:marBottom w:val="0"/>
          <w:divBdr>
            <w:top w:val="none" w:sz="0" w:space="0" w:color="auto"/>
            <w:left w:val="none" w:sz="0" w:space="0" w:color="auto"/>
            <w:bottom w:val="none" w:sz="0" w:space="0" w:color="auto"/>
            <w:right w:val="none" w:sz="0" w:space="0" w:color="auto"/>
          </w:divBdr>
        </w:div>
        <w:div w:id="109083047">
          <w:marLeft w:val="480"/>
          <w:marRight w:val="0"/>
          <w:marTop w:val="0"/>
          <w:marBottom w:val="0"/>
          <w:divBdr>
            <w:top w:val="none" w:sz="0" w:space="0" w:color="auto"/>
            <w:left w:val="none" w:sz="0" w:space="0" w:color="auto"/>
            <w:bottom w:val="none" w:sz="0" w:space="0" w:color="auto"/>
            <w:right w:val="none" w:sz="0" w:space="0" w:color="auto"/>
          </w:divBdr>
        </w:div>
        <w:div w:id="775907098">
          <w:marLeft w:val="480"/>
          <w:marRight w:val="0"/>
          <w:marTop w:val="0"/>
          <w:marBottom w:val="0"/>
          <w:divBdr>
            <w:top w:val="none" w:sz="0" w:space="0" w:color="auto"/>
            <w:left w:val="none" w:sz="0" w:space="0" w:color="auto"/>
            <w:bottom w:val="none" w:sz="0" w:space="0" w:color="auto"/>
            <w:right w:val="none" w:sz="0" w:space="0" w:color="auto"/>
          </w:divBdr>
        </w:div>
        <w:div w:id="1736928780">
          <w:marLeft w:val="480"/>
          <w:marRight w:val="0"/>
          <w:marTop w:val="0"/>
          <w:marBottom w:val="0"/>
          <w:divBdr>
            <w:top w:val="none" w:sz="0" w:space="0" w:color="auto"/>
            <w:left w:val="none" w:sz="0" w:space="0" w:color="auto"/>
            <w:bottom w:val="none" w:sz="0" w:space="0" w:color="auto"/>
            <w:right w:val="none" w:sz="0" w:space="0" w:color="auto"/>
          </w:divBdr>
        </w:div>
        <w:div w:id="1777290278">
          <w:marLeft w:val="480"/>
          <w:marRight w:val="0"/>
          <w:marTop w:val="0"/>
          <w:marBottom w:val="0"/>
          <w:divBdr>
            <w:top w:val="none" w:sz="0" w:space="0" w:color="auto"/>
            <w:left w:val="none" w:sz="0" w:space="0" w:color="auto"/>
            <w:bottom w:val="none" w:sz="0" w:space="0" w:color="auto"/>
            <w:right w:val="none" w:sz="0" w:space="0" w:color="auto"/>
          </w:divBdr>
        </w:div>
        <w:div w:id="1939370306">
          <w:marLeft w:val="480"/>
          <w:marRight w:val="0"/>
          <w:marTop w:val="0"/>
          <w:marBottom w:val="0"/>
          <w:divBdr>
            <w:top w:val="none" w:sz="0" w:space="0" w:color="auto"/>
            <w:left w:val="none" w:sz="0" w:space="0" w:color="auto"/>
            <w:bottom w:val="none" w:sz="0" w:space="0" w:color="auto"/>
            <w:right w:val="none" w:sz="0" w:space="0" w:color="auto"/>
          </w:divBdr>
        </w:div>
        <w:div w:id="354888360">
          <w:marLeft w:val="480"/>
          <w:marRight w:val="0"/>
          <w:marTop w:val="0"/>
          <w:marBottom w:val="0"/>
          <w:divBdr>
            <w:top w:val="none" w:sz="0" w:space="0" w:color="auto"/>
            <w:left w:val="none" w:sz="0" w:space="0" w:color="auto"/>
            <w:bottom w:val="none" w:sz="0" w:space="0" w:color="auto"/>
            <w:right w:val="none" w:sz="0" w:space="0" w:color="auto"/>
          </w:divBdr>
        </w:div>
        <w:div w:id="123233324">
          <w:marLeft w:val="480"/>
          <w:marRight w:val="0"/>
          <w:marTop w:val="0"/>
          <w:marBottom w:val="0"/>
          <w:divBdr>
            <w:top w:val="none" w:sz="0" w:space="0" w:color="auto"/>
            <w:left w:val="none" w:sz="0" w:space="0" w:color="auto"/>
            <w:bottom w:val="none" w:sz="0" w:space="0" w:color="auto"/>
            <w:right w:val="none" w:sz="0" w:space="0" w:color="auto"/>
          </w:divBdr>
        </w:div>
        <w:div w:id="294257655">
          <w:marLeft w:val="480"/>
          <w:marRight w:val="0"/>
          <w:marTop w:val="0"/>
          <w:marBottom w:val="0"/>
          <w:divBdr>
            <w:top w:val="none" w:sz="0" w:space="0" w:color="auto"/>
            <w:left w:val="none" w:sz="0" w:space="0" w:color="auto"/>
            <w:bottom w:val="none" w:sz="0" w:space="0" w:color="auto"/>
            <w:right w:val="none" w:sz="0" w:space="0" w:color="auto"/>
          </w:divBdr>
        </w:div>
        <w:div w:id="848520995">
          <w:marLeft w:val="480"/>
          <w:marRight w:val="0"/>
          <w:marTop w:val="0"/>
          <w:marBottom w:val="0"/>
          <w:divBdr>
            <w:top w:val="none" w:sz="0" w:space="0" w:color="auto"/>
            <w:left w:val="none" w:sz="0" w:space="0" w:color="auto"/>
            <w:bottom w:val="none" w:sz="0" w:space="0" w:color="auto"/>
            <w:right w:val="none" w:sz="0" w:space="0" w:color="auto"/>
          </w:divBdr>
        </w:div>
        <w:div w:id="1365710085">
          <w:marLeft w:val="480"/>
          <w:marRight w:val="0"/>
          <w:marTop w:val="0"/>
          <w:marBottom w:val="0"/>
          <w:divBdr>
            <w:top w:val="none" w:sz="0" w:space="0" w:color="auto"/>
            <w:left w:val="none" w:sz="0" w:space="0" w:color="auto"/>
            <w:bottom w:val="none" w:sz="0" w:space="0" w:color="auto"/>
            <w:right w:val="none" w:sz="0" w:space="0" w:color="auto"/>
          </w:divBdr>
        </w:div>
        <w:div w:id="1636331237">
          <w:marLeft w:val="480"/>
          <w:marRight w:val="0"/>
          <w:marTop w:val="0"/>
          <w:marBottom w:val="0"/>
          <w:divBdr>
            <w:top w:val="none" w:sz="0" w:space="0" w:color="auto"/>
            <w:left w:val="none" w:sz="0" w:space="0" w:color="auto"/>
            <w:bottom w:val="none" w:sz="0" w:space="0" w:color="auto"/>
            <w:right w:val="none" w:sz="0" w:space="0" w:color="auto"/>
          </w:divBdr>
        </w:div>
        <w:div w:id="1805268803">
          <w:marLeft w:val="480"/>
          <w:marRight w:val="0"/>
          <w:marTop w:val="0"/>
          <w:marBottom w:val="0"/>
          <w:divBdr>
            <w:top w:val="none" w:sz="0" w:space="0" w:color="auto"/>
            <w:left w:val="none" w:sz="0" w:space="0" w:color="auto"/>
            <w:bottom w:val="none" w:sz="0" w:space="0" w:color="auto"/>
            <w:right w:val="none" w:sz="0" w:space="0" w:color="auto"/>
          </w:divBdr>
        </w:div>
        <w:div w:id="798954882">
          <w:marLeft w:val="480"/>
          <w:marRight w:val="0"/>
          <w:marTop w:val="0"/>
          <w:marBottom w:val="0"/>
          <w:divBdr>
            <w:top w:val="none" w:sz="0" w:space="0" w:color="auto"/>
            <w:left w:val="none" w:sz="0" w:space="0" w:color="auto"/>
            <w:bottom w:val="none" w:sz="0" w:space="0" w:color="auto"/>
            <w:right w:val="none" w:sz="0" w:space="0" w:color="auto"/>
          </w:divBdr>
        </w:div>
        <w:div w:id="651298836">
          <w:marLeft w:val="480"/>
          <w:marRight w:val="0"/>
          <w:marTop w:val="0"/>
          <w:marBottom w:val="0"/>
          <w:divBdr>
            <w:top w:val="none" w:sz="0" w:space="0" w:color="auto"/>
            <w:left w:val="none" w:sz="0" w:space="0" w:color="auto"/>
            <w:bottom w:val="none" w:sz="0" w:space="0" w:color="auto"/>
            <w:right w:val="none" w:sz="0" w:space="0" w:color="auto"/>
          </w:divBdr>
        </w:div>
        <w:div w:id="2017878068">
          <w:marLeft w:val="480"/>
          <w:marRight w:val="0"/>
          <w:marTop w:val="0"/>
          <w:marBottom w:val="0"/>
          <w:divBdr>
            <w:top w:val="none" w:sz="0" w:space="0" w:color="auto"/>
            <w:left w:val="none" w:sz="0" w:space="0" w:color="auto"/>
            <w:bottom w:val="none" w:sz="0" w:space="0" w:color="auto"/>
            <w:right w:val="none" w:sz="0" w:space="0" w:color="auto"/>
          </w:divBdr>
        </w:div>
        <w:div w:id="1173255025">
          <w:marLeft w:val="480"/>
          <w:marRight w:val="0"/>
          <w:marTop w:val="0"/>
          <w:marBottom w:val="0"/>
          <w:divBdr>
            <w:top w:val="none" w:sz="0" w:space="0" w:color="auto"/>
            <w:left w:val="none" w:sz="0" w:space="0" w:color="auto"/>
            <w:bottom w:val="none" w:sz="0" w:space="0" w:color="auto"/>
            <w:right w:val="none" w:sz="0" w:space="0" w:color="auto"/>
          </w:divBdr>
        </w:div>
        <w:div w:id="1353724594">
          <w:marLeft w:val="480"/>
          <w:marRight w:val="0"/>
          <w:marTop w:val="0"/>
          <w:marBottom w:val="0"/>
          <w:divBdr>
            <w:top w:val="none" w:sz="0" w:space="0" w:color="auto"/>
            <w:left w:val="none" w:sz="0" w:space="0" w:color="auto"/>
            <w:bottom w:val="none" w:sz="0" w:space="0" w:color="auto"/>
            <w:right w:val="none" w:sz="0" w:space="0" w:color="auto"/>
          </w:divBdr>
        </w:div>
        <w:div w:id="1928463616">
          <w:marLeft w:val="480"/>
          <w:marRight w:val="0"/>
          <w:marTop w:val="0"/>
          <w:marBottom w:val="0"/>
          <w:divBdr>
            <w:top w:val="none" w:sz="0" w:space="0" w:color="auto"/>
            <w:left w:val="none" w:sz="0" w:space="0" w:color="auto"/>
            <w:bottom w:val="none" w:sz="0" w:space="0" w:color="auto"/>
            <w:right w:val="none" w:sz="0" w:space="0" w:color="auto"/>
          </w:divBdr>
        </w:div>
        <w:div w:id="1554268260">
          <w:marLeft w:val="480"/>
          <w:marRight w:val="0"/>
          <w:marTop w:val="0"/>
          <w:marBottom w:val="0"/>
          <w:divBdr>
            <w:top w:val="none" w:sz="0" w:space="0" w:color="auto"/>
            <w:left w:val="none" w:sz="0" w:space="0" w:color="auto"/>
            <w:bottom w:val="none" w:sz="0" w:space="0" w:color="auto"/>
            <w:right w:val="none" w:sz="0" w:space="0" w:color="auto"/>
          </w:divBdr>
        </w:div>
        <w:div w:id="1443722752">
          <w:marLeft w:val="480"/>
          <w:marRight w:val="0"/>
          <w:marTop w:val="0"/>
          <w:marBottom w:val="0"/>
          <w:divBdr>
            <w:top w:val="none" w:sz="0" w:space="0" w:color="auto"/>
            <w:left w:val="none" w:sz="0" w:space="0" w:color="auto"/>
            <w:bottom w:val="none" w:sz="0" w:space="0" w:color="auto"/>
            <w:right w:val="none" w:sz="0" w:space="0" w:color="auto"/>
          </w:divBdr>
        </w:div>
        <w:div w:id="77408171">
          <w:marLeft w:val="480"/>
          <w:marRight w:val="0"/>
          <w:marTop w:val="0"/>
          <w:marBottom w:val="0"/>
          <w:divBdr>
            <w:top w:val="none" w:sz="0" w:space="0" w:color="auto"/>
            <w:left w:val="none" w:sz="0" w:space="0" w:color="auto"/>
            <w:bottom w:val="none" w:sz="0" w:space="0" w:color="auto"/>
            <w:right w:val="none" w:sz="0" w:space="0" w:color="auto"/>
          </w:divBdr>
        </w:div>
        <w:div w:id="1312560289">
          <w:marLeft w:val="480"/>
          <w:marRight w:val="0"/>
          <w:marTop w:val="0"/>
          <w:marBottom w:val="0"/>
          <w:divBdr>
            <w:top w:val="none" w:sz="0" w:space="0" w:color="auto"/>
            <w:left w:val="none" w:sz="0" w:space="0" w:color="auto"/>
            <w:bottom w:val="none" w:sz="0" w:space="0" w:color="auto"/>
            <w:right w:val="none" w:sz="0" w:space="0" w:color="auto"/>
          </w:divBdr>
        </w:div>
        <w:div w:id="1777601155">
          <w:marLeft w:val="480"/>
          <w:marRight w:val="0"/>
          <w:marTop w:val="0"/>
          <w:marBottom w:val="0"/>
          <w:divBdr>
            <w:top w:val="none" w:sz="0" w:space="0" w:color="auto"/>
            <w:left w:val="none" w:sz="0" w:space="0" w:color="auto"/>
            <w:bottom w:val="none" w:sz="0" w:space="0" w:color="auto"/>
            <w:right w:val="none" w:sz="0" w:space="0" w:color="auto"/>
          </w:divBdr>
        </w:div>
        <w:div w:id="1096485625">
          <w:marLeft w:val="480"/>
          <w:marRight w:val="0"/>
          <w:marTop w:val="0"/>
          <w:marBottom w:val="0"/>
          <w:divBdr>
            <w:top w:val="none" w:sz="0" w:space="0" w:color="auto"/>
            <w:left w:val="none" w:sz="0" w:space="0" w:color="auto"/>
            <w:bottom w:val="none" w:sz="0" w:space="0" w:color="auto"/>
            <w:right w:val="none" w:sz="0" w:space="0" w:color="auto"/>
          </w:divBdr>
        </w:div>
        <w:div w:id="1969507146">
          <w:marLeft w:val="480"/>
          <w:marRight w:val="0"/>
          <w:marTop w:val="0"/>
          <w:marBottom w:val="0"/>
          <w:divBdr>
            <w:top w:val="none" w:sz="0" w:space="0" w:color="auto"/>
            <w:left w:val="none" w:sz="0" w:space="0" w:color="auto"/>
            <w:bottom w:val="none" w:sz="0" w:space="0" w:color="auto"/>
            <w:right w:val="none" w:sz="0" w:space="0" w:color="auto"/>
          </w:divBdr>
        </w:div>
        <w:div w:id="64113555">
          <w:marLeft w:val="480"/>
          <w:marRight w:val="0"/>
          <w:marTop w:val="0"/>
          <w:marBottom w:val="0"/>
          <w:divBdr>
            <w:top w:val="none" w:sz="0" w:space="0" w:color="auto"/>
            <w:left w:val="none" w:sz="0" w:space="0" w:color="auto"/>
            <w:bottom w:val="none" w:sz="0" w:space="0" w:color="auto"/>
            <w:right w:val="none" w:sz="0" w:space="0" w:color="auto"/>
          </w:divBdr>
        </w:div>
        <w:div w:id="1911842757">
          <w:marLeft w:val="480"/>
          <w:marRight w:val="0"/>
          <w:marTop w:val="0"/>
          <w:marBottom w:val="0"/>
          <w:divBdr>
            <w:top w:val="none" w:sz="0" w:space="0" w:color="auto"/>
            <w:left w:val="none" w:sz="0" w:space="0" w:color="auto"/>
            <w:bottom w:val="none" w:sz="0" w:space="0" w:color="auto"/>
            <w:right w:val="none" w:sz="0" w:space="0" w:color="auto"/>
          </w:divBdr>
        </w:div>
        <w:div w:id="285354462">
          <w:marLeft w:val="480"/>
          <w:marRight w:val="0"/>
          <w:marTop w:val="0"/>
          <w:marBottom w:val="0"/>
          <w:divBdr>
            <w:top w:val="none" w:sz="0" w:space="0" w:color="auto"/>
            <w:left w:val="none" w:sz="0" w:space="0" w:color="auto"/>
            <w:bottom w:val="none" w:sz="0" w:space="0" w:color="auto"/>
            <w:right w:val="none" w:sz="0" w:space="0" w:color="auto"/>
          </w:divBdr>
        </w:div>
        <w:div w:id="1017732843">
          <w:marLeft w:val="480"/>
          <w:marRight w:val="0"/>
          <w:marTop w:val="0"/>
          <w:marBottom w:val="0"/>
          <w:divBdr>
            <w:top w:val="none" w:sz="0" w:space="0" w:color="auto"/>
            <w:left w:val="none" w:sz="0" w:space="0" w:color="auto"/>
            <w:bottom w:val="none" w:sz="0" w:space="0" w:color="auto"/>
            <w:right w:val="none" w:sz="0" w:space="0" w:color="auto"/>
          </w:divBdr>
        </w:div>
        <w:div w:id="1904639275">
          <w:marLeft w:val="480"/>
          <w:marRight w:val="0"/>
          <w:marTop w:val="0"/>
          <w:marBottom w:val="0"/>
          <w:divBdr>
            <w:top w:val="none" w:sz="0" w:space="0" w:color="auto"/>
            <w:left w:val="none" w:sz="0" w:space="0" w:color="auto"/>
            <w:bottom w:val="none" w:sz="0" w:space="0" w:color="auto"/>
            <w:right w:val="none" w:sz="0" w:space="0" w:color="auto"/>
          </w:divBdr>
        </w:div>
        <w:div w:id="33620414">
          <w:marLeft w:val="480"/>
          <w:marRight w:val="0"/>
          <w:marTop w:val="0"/>
          <w:marBottom w:val="0"/>
          <w:divBdr>
            <w:top w:val="none" w:sz="0" w:space="0" w:color="auto"/>
            <w:left w:val="none" w:sz="0" w:space="0" w:color="auto"/>
            <w:bottom w:val="none" w:sz="0" w:space="0" w:color="auto"/>
            <w:right w:val="none" w:sz="0" w:space="0" w:color="auto"/>
          </w:divBdr>
        </w:div>
        <w:div w:id="1485971045">
          <w:marLeft w:val="480"/>
          <w:marRight w:val="0"/>
          <w:marTop w:val="0"/>
          <w:marBottom w:val="0"/>
          <w:divBdr>
            <w:top w:val="none" w:sz="0" w:space="0" w:color="auto"/>
            <w:left w:val="none" w:sz="0" w:space="0" w:color="auto"/>
            <w:bottom w:val="none" w:sz="0" w:space="0" w:color="auto"/>
            <w:right w:val="none" w:sz="0" w:space="0" w:color="auto"/>
          </w:divBdr>
        </w:div>
        <w:div w:id="659502201">
          <w:marLeft w:val="480"/>
          <w:marRight w:val="0"/>
          <w:marTop w:val="0"/>
          <w:marBottom w:val="0"/>
          <w:divBdr>
            <w:top w:val="none" w:sz="0" w:space="0" w:color="auto"/>
            <w:left w:val="none" w:sz="0" w:space="0" w:color="auto"/>
            <w:bottom w:val="none" w:sz="0" w:space="0" w:color="auto"/>
            <w:right w:val="none" w:sz="0" w:space="0" w:color="auto"/>
          </w:divBdr>
        </w:div>
        <w:div w:id="207424299">
          <w:marLeft w:val="480"/>
          <w:marRight w:val="0"/>
          <w:marTop w:val="0"/>
          <w:marBottom w:val="0"/>
          <w:divBdr>
            <w:top w:val="none" w:sz="0" w:space="0" w:color="auto"/>
            <w:left w:val="none" w:sz="0" w:space="0" w:color="auto"/>
            <w:bottom w:val="none" w:sz="0" w:space="0" w:color="auto"/>
            <w:right w:val="none" w:sz="0" w:space="0" w:color="auto"/>
          </w:divBdr>
        </w:div>
        <w:div w:id="1933661082">
          <w:marLeft w:val="480"/>
          <w:marRight w:val="0"/>
          <w:marTop w:val="0"/>
          <w:marBottom w:val="0"/>
          <w:divBdr>
            <w:top w:val="none" w:sz="0" w:space="0" w:color="auto"/>
            <w:left w:val="none" w:sz="0" w:space="0" w:color="auto"/>
            <w:bottom w:val="none" w:sz="0" w:space="0" w:color="auto"/>
            <w:right w:val="none" w:sz="0" w:space="0" w:color="auto"/>
          </w:divBdr>
        </w:div>
        <w:div w:id="1264416070">
          <w:marLeft w:val="480"/>
          <w:marRight w:val="0"/>
          <w:marTop w:val="0"/>
          <w:marBottom w:val="0"/>
          <w:divBdr>
            <w:top w:val="none" w:sz="0" w:space="0" w:color="auto"/>
            <w:left w:val="none" w:sz="0" w:space="0" w:color="auto"/>
            <w:bottom w:val="none" w:sz="0" w:space="0" w:color="auto"/>
            <w:right w:val="none" w:sz="0" w:space="0" w:color="auto"/>
          </w:divBdr>
        </w:div>
        <w:div w:id="953750781">
          <w:marLeft w:val="480"/>
          <w:marRight w:val="0"/>
          <w:marTop w:val="0"/>
          <w:marBottom w:val="0"/>
          <w:divBdr>
            <w:top w:val="none" w:sz="0" w:space="0" w:color="auto"/>
            <w:left w:val="none" w:sz="0" w:space="0" w:color="auto"/>
            <w:bottom w:val="none" w:sz="0" w:space="0" w:color="auto"/>
            <w:right w:val="none" w:sz="0" w:space="0" w:color="auto"/>
          </w:divBdr>
        </w:div>
        <w:div w:id="780877536">
          <w:marLeft w:val="480"/>
          <w:marRight w:val="0"/>
          <w:marTop w:val="0"/>
          <w:marBottom w:val="0"/>
          <w:divBdr>
            <w:top w:val="none" w:sz="0" w:space="0" w:color="auto"/>
            <w:left w:val="none" w:sz="0" w:space="0" w:color="auto"/>
            <w:bottom w:val="none" w:sz="0" w:space="0" w:color="auto"/>
            <w:right w:val="none" w:sz="0" w:space="0" w:color="auto"/>
          </w:divBdr>
        </w:div>
        <w:div w:id="1009868365">
          <w:marLeft w:val="480"/>
          <w:marRight w:val="0"/>
          <w:marTop w:val="0"/>
          <w:marBottom w:val="0"/>
          <w:divBdr>
            <w:top w:val="none" w:sz="0" w:space="0" w:color="auto"/>
            <w:left w:val="none" w:sz="0" w:space="0" w:color="auto"/>
            <w:bottom w:val="none" w:sz="0" w:space="0" w:color="auto"/>
            <w:right w:val="none" w:sz="0" w:space="0" w:color="auto"/>
          </w:divBdr>
        </w:div>
        <w:div w:id="1152285587">
          <w:marLeft w:val="480"/>
          <w:marRight w:val="0"/>
          <w:marTop w:val="0"/>
          <w:marBottom w:val="0"/>
          <w:divBdr>
            <w:top w:val="none" w:sz="0" w:space="0" w:color="auto"/>
            <w:left w:val="none" w:sz="0" w:space="0" w:color="auto"/>
            <w:bottom w:val="none" w:sz="0" w:space="0" w:color="auto"/>
            <w:right w:val="none" w:sz="0" w:space="0" w:color="auto"/>
          </w:divBdr>
        </w:div>
        <w:div w:id="1923443678">
          <w:marLeft w:val="480"/>
          <w:marRight w:val="0"/>
          <w:marTop w:val="0"/>
          <w:marBottom w:val="0"/>
          <w:divBdr>
            <w:top w:val="none" w:sz="0" w:space="0" w:color="auto"/>
            <w:left w:val="none" w:sz="0" w:space="0" w:color="auto"/>
            <w:bottom w:val="none" w:sz="0" w:space="0" w:color="auto"/>
            <w:right w:val="none" w:sz="0" w:space="0" w:color="auto"/>
          </w:divBdr>
        </w:div>
        <w:div w:id="1011562237">
          <w:marLeft w:val="480"/>
          <w:marRight w:val="0"/>
          <w:marTop w:val="0"/>
          <w:marBottom w:val="0"/>
          <w:divBdr>
            <w:top w:val="none" w:sz="0" w:space="0" w:color="auto"/>
            <w:left w:val="none" w:sz="0" w:space="0" w:color="auto"/>
            <w:bottom w:val="none" w:sz="0" w:space="0" w:color="auto"/>
            <w:right w:val="none" w:sz="0" w:space="0" w:color="auto"/>
          </w:divBdr>
        </w:div>
        <w:div w:id="255330798">
          <w:marLeft w:val="480"/>
          <w:marRight w:val="0"/>
          <w:marTop w:val="0"/>
          <w:marBottom w:val="0"/>
          <w:divBdr>
            <w:top w:val="none" w:sz="0" w:space="0" w:color="auto"/>
            <w:left w:val="none" w:sz="0" w:space="0" w:color="auto"/>
            <w:bottom w:val="none" w:sz="0" w:space="0" w:color="auto"/>
            <w:right w:val="none" w:sz="0" w:space="0" w:color="auto"/>
          </w:divBdr>
        </w:div>
        <w:div w:id="1911499914">
          <w:marLeft w:val="480"/>
          <w:marRight w:val="0"/>
          <w:marTop w:val="0"/>
          <w:marBottom w:val="0"/>
          <w:divBdr>
            <w:top w:val="none" w:sz="0" w:space="0" w:color="auto"/>
            <w:left w:val="none" w:sz="0" w:space="0" w:color="auto"/>
            <w:bottom w:val="none" w:sz="0" w:space="0" w:color="auto"/>
            <w:right w:val="none" w:sz="0" w:space="0" w:color="auto"/>
          </w:divBdr>
        </w:div>
        <w:div w:id="920020827">
          <w:marLeft w:val="480"/>
          <w:marRight w:val="0"/>
          <w:marTop w:val="0"/>
          <w:marBottom w:val="0"/>
          <w:divBdr>
            <w:top w:val="none" w:sz="0" w:space="0" w:color="auto"/>
            <w:left w:val="none" w:sz="0" w:space="0" w:color="auto"/>
            <w:bottom w:val="none" w:sz="0" w:space="0" w:color="auto"/>
            <w:right w:val="none" w:sz="0" w:space="0" w:color="auto"/>
          </w:divBdr>
        </w:div>
        <w:div w:id="630866741">
          <w:marLeft w:val="480"/>
          <w:marRight w:val="0"/>
          <w:marTop w:val="0"/>
          <w:marBottom w:val="0"/>
          <w:divBdr>
            <w:top w:val="none" w:sz="0" w:space="0" w:color="auto"/>
            <w:left w:val="none" w:sz="0" w:space="0" w:color="auto"/>
            <w:bottom w:val="none" w:sz="0" w:space="0" w:color="auto"/>
            <w:right w:val="none" w:sz="0" w:space="0" w:color="auto"/>
          </w:divBdr>
        </w:div>
        <w:div w:id="1487434669">
          <w:marLeft w:val="480"/>
          <w:marRight w:val="0"/>
          <w:marTop w:val="0"/>
          <w:marBottom w:val="0"/>
          <w:divBdr>
            <w:top w:val="none" w:sz="0" w:space="0" w:color="auto"/>
            <w:left w:val="none" w:sz="0" w:space="0" w:color="auto"/>
            <w:bottom w:val="none" w:sz="0" w:space="0" w:color="auto"/>
            <w:right w:val="none" w:sz="0" w:space="0" w:color="auto"/>
          </w:divBdr>
        </w:div>
        <w:div w:id="1873762849">
          <w:marLeft w:val="480"/>
          <w:marRight w:val="0"/>
          <w:marTop w:val="0"/>
          <w:marBottom w:val="0"/>
          <w:divBdr>
            <w:top w:val="none" w:sz="0" w:space="0" w:color="auto"/>
            <w:left w:val="none" w:sz="0" w:space="0" w:color="auto"/>
            <w:bottom w:val="none" w:sz="0" w:space="0" w:color="auto"/>
            <w:right w:val="none" w:sz="0" w:space="0" w:color="auto"/>
          </w:divBdr>
        </w:div>
        <w:div w:id="1258488841">
          <w:marLeft w:val="480"/>
          <w:marRight w:val="0"/>
          <w:marTop w:val="0"/>
          <w:marBottom w:val="0"/>
          <w:divBdr>
            <w:top w:val="none" w:sz="0" w:space="0" w:color="auto"/>
            <w:left w:val="none" w:sz="0" w:space="0" w:color="auto"/>
            <w:bottom w:val="none" w:sz="0" w:space="0" w:color="auto"/>
            <w:right w:val="none" w:sz="0" w:space="0" w:color="auto"/>
          </w:divBdr>
        </w:div>
        <w:div w:id="1246576059">
          <w:marLeft w:val="480"/>
          <w:marRight w:val="0"/>
          <w:marTop w:val="0"/>
          <w:marBottom w:val="0"/>
          <w:divBdr>
            <w:top w:val="none" w:sz="0" w:space="0" w:color="auto"/>
            <w:left w:val="none" w:sz="0" w:space="0" w:color="auto"/>
            <w:bottom w:val="none" w:sz="0" w:space="0" w:color="auto"/>
            <w:right w:val="none" w:sz="0" w:space="0" w:color="auto"/>
          </w:divBdr>
        </w:div>
        <w:div w:id="1515069802">
          <w:marLeft w:val="480"/>
          <w:marRight w:val="0"/>
          <w:marTop w:val="0"/>
          <w:marBottom w:val="0"/>
          <w:divBdr>
            <w:top w:val="none" w:sz="0" w:space="0" w:color="auto"/>
            <w:left w:val="none" w:sz="0" w:space="0" w:color="auto"/>
            <w:bottom w:val="none" w:sz="0" w:space="0" w:color="auto"/>
            <w:right w:val="none" w:sz="0" w:space="0" w:color="auto"/>
          </w:divBdr>
        </w:div>
        <w:div w:id="1755971788">
          <w:marLeft w:val="480"/>
          <w:marRight w:val="0"/>
          <w:marTop w:val="0"/>
          <w:marBottom w:val="0"/>
          <w:divBdr>
            <w:top w:val="none" w:sz="0" w:space="0" w:color="auto"/>
            <w:left w:val="none" w:sz="0" w:space="0" w:color="auto"/>
            <w:bottom w:val="none" w:sz="0" w:space="0" w:color="auto"/>
            <w:right w:val="none" w:sz="0" w:space="0" w:color="auto"/>
          </w:divBdr>
        </w:div>
        <w:div w:id="293216071">
          <w:marLeft w:val="480"/>
          <w:marRight w:val="0"/>
          <w:marTop w:val="0"/>
          <w:marBottom w:val="0"/>
          <w:divBdr>
            <w:top w:val="none" w:sz="0" w:space="0" w:color="auto"/>
            <w:left w:val="none" w:sz="0" w:space="0" w:color="auto"/>
            <w:bottom w:val="none" w:sz="0" w:space="0" w:color="auto"/>
            <w:right w:val="none" w:sz="0" w:space="0" w:color="auto"/>
          </w:divBdr>
        </w:div>
        <w:div w:id="1741441607">
          <w:marLeft w:val="480"/>
          <w:marRight w:val="0"/>
          <w:marTop w:val="0"/>
          <w:marBottom w:val="0"/>
          <w:divBdr>
            <w:top w:val="none" w:sz="0" w:space="0" w:color="auto"/>
            <w:left w:val="none" w:sz="0" w:space="0" w:color="auto"/>
            <w:bottom w:val="none" w:sz="0" w:space="0" w:color="auto"/>
            <w:right w:val="none" w:sz="0" w:space="0" w:color="auto"/>
          </w:divBdr>
        </w:div>
        <w:div w:id="298340934">
          <w:marLeft w:val="480"/>
          <w:marRight w:val="0"/>
          <w:marTop w:val="0"/>
          <w:marBottom w:val="0"/>
          <w:divBdr>
            <w:top w:val="none" w:sz="0" w:space="0" w:color="auto"/>
            <w:left w:val="none" w:sz="0" w:space="0" w:color="auto"/>
            <w:bottom w:val="none" w:sz="0" w:space="0" w:color="auto"/>
            <w:right w:val="none" w:sz="0" w:space="0" w:color="auto"/>
          </w:divBdr>
        </w:div>
        <w:div w:id="1900242937">
          <w:marLeft w:val="480"/>
          <w:marRight w:val="0"/>
          <w:marTop w:val="0"/>
          <w:marBottom w:val="0"/>
          <w:divBdr>
            <w:top w:val="none" w:sz="0" w:space="0" w:color="auto"/>
            <w:left w:val="none" w:sz="0" w:space="0" w:color="auto"/>
            <w:bottom w:val="none" w:sz="0" w:space="0" w:color="auto"/>
            <w:right w:val="none" w:sz="0" w:space="0" w:color="auto"/>
          </w:divBdr>
        </w:div>
        <w:div w:id="1393966976">
          <w:marLeft w:val="480"/>
          <w:marRight w:val="0"/>
          <w:marTop w:val="0"/>
          <w:marBottom w:val="0"/>
          <w:divBdr>
            <w:top w:val="none" w:sz="0" w:space="0" w:color="auto"/>
            <w:left w:val="none" w:sz="0" w:space="0" w:color="auto"/>
            <w:bottom w:val="none" w:sz="0" w:space="0" w:color="auto"/>
            <w:right w:val="none" w:sz="0" w:space="0" w:color="auto"/>
          </w:divBdr>
        </w:div>
        <w:div w:id="657079694">
          <w:marLeft w:val="480"/>
          <w:marRight w:val="0"/>
          <w:marTop w:val="0"/>
          <w:marBottom w:val="0"/>
          <w:divBdr>
            <w:top w:val="none" w:sz="0" w:space="0" w:color="auto"/>
            <w:left w:val="none" w:sz="0" w:space="0" w:color="auto"/>
            <w:bottom w:val="none" w:sz="0" w:space="0" w:color="auto"/>
            <w:right w:val="none" w:sz="0" w:space="0" w:color="auto"/>
          </w:divBdr>
        </w:div>
        <w:div w:id="207953348">
          <w:marLeft w:val="480"/>
          <w:marRight w:val="0"/>
          <w:marTop w:val="0"/>
          <w:marBottom w:val="0"/>
          <w:divBdr>
            <w:top w:val="none" w:sz="0" w:space="0" w:color="auto"/>
            <w:left w:val="none" w:sz="0" w:space="0" w:color="auto"/>
            <w:bottom w:val="none" w:sz="0" w:space="0" w:color="auto"/>
            <w:right w:val="none" w:sz="0" w:space="0" w:color="auto"/>
          </w:divBdr>
        </w:div>
        <w:div w:id="1937397592">
          <w:marLeft w:val="480"/>
          <w:marRight w:val="0"/>
          <w:marTop w:val="0"/>
          <w:marBottom w:val="0"/>
          <w:divBdr>
            <w:top w:val="none" w:sz="0" w:space="0" w:color="auto"/>
            <w:left w:val="none" w:sz="0" w:space="0" w:color="auto"/>
            <w:bottom w:val="none" w:sz="0" w:space="0" w:color="auto"/>
            <w:right w:val="none" w:sz="0" w:space="0" w:color="auto"/>
          </w:divBdr>
        </w:div>
        <w:div w:id="2119908861">
          <w:marLeft w:val="480"/>
          <w:marRight w:val="0"/>
          <w:marTop w:val="0"/>
          <w:marBottom w:val="0"/>
          <w:divBdr>
            <w:top w:val="none" w:sz="0" w:space="0" w:color="auto"/>
            <w:left w:val="none" w:sz="0" w:space="0" w:color="auto"/>
            <w:bottom w:val="none" w:sz="0" w:space="0" w:color="auto"/>
            <w:right w:val="none" w:sz="0" w:space="0" w:color="auto"/>
          </w:divBdr>
        </w:div>
        <w:div w:id="486670648">
          <w:marLeft w:val="480"/>
          <w:marRight w:val="0"/>
          <w:marTop w:val="0"/>
          <w:marBottom w:val="0"/>
          <w:divBdr>
            <w:top w:val="none" w:sz="0" w:space="0" w:color="auto"/>
            <w:left w:val="none" w:sz="0" w:space="0" w:color="auto"/>
            <w:bottom w:val="none" w:sz="0" w:space="0" w:color="auto"/>
            <w:right w:val="none" w:sz="0" w:space="0" w:color="auto"/>
          </w:divBdr>
        </w:div>
        <w:div w:id="1352414245">
          <w:marLeft w:val="480"/>
          <w:marRight w:val="0"/>
          <w:marTop w:val="0"/>
          <w:marBottom w:val="0"/>
          <w:divBdr>
            <w:top w:val="none" w:sz="0" w:space="0" w:color="auto"/>
            <w:left w:val="none" w:sz="0" w:space="0" w:color="auto"/>
            <w:bottom w:val="none" w:sz="0" w:space="0" w:color="auto"/>
            <w:right w:val="none" w:sz="0" w:space="0" w:color="auto"/>
          </w:divBdr>
        </w:div>
        <w:div w:id="93749151">
          <w:marLeft w:val="480"/>
          <w:marRight w:val="0"/>
          <w:marTop w:val="0"/>
          <w:marBottom w:val="0"/>
          <w:divBdr>
            <w:top w:val="none" w:sz="0" w:space="0" w:color="auto"/>
            <w:left w:val="none" w:sz="0" w:space="0" w:color="auto"/>
            <w:bottom w:val="none" w:sz="0" w:space="0" w:color="auto"/>
            <w:right w:val="none" w:sz="0" w:space="0" w:color="auto"/>
          </w:divBdr>
        </w:div>
        <w:div w:id="755518784">
          <w:marLeft w:val="480"/>
          <w:marRight w:val="0"/>
          <w:marTop w:val="0"/>
          <w:marBottom w:val="0"/>
          <w:divBdr>
            <w:top w:val="none" w:sz="0" w:space="0" w:color="auto"/>
            <w:left w:val="none" w:sz="0" w:space="0" w:color="auto"/>
            <w:bottom w:val="none" w:sz="0" w:space="0" w:color="auto"/>
            <w:right w:val="none" w:sz="0" w:space="0" w:color="auto"/>
          </w:divBdr>
        </w:div>
        <w:div w:id="906769238">
          <w:marLeft w:val="480"/>
          <w:marRight w:val="0"/>
          <w:marTop w:val="0"/>
          <w:marBottom w:val="0"/>
          <w:divBdr>
            <w:top w:val="none" w:sz="0" w:space="0" w:color="auto"/>
            <w:left w:val="none" w:sz="0" w:space="0" w:color="auto"/>
            <w:bottom w:val="none" w:sz="0" w:space="0" w:color="auto"/>
            <w:right w:val="none" w:sz="0" w:space="0" w:color="auto"/>
          </w:divBdr>
        </w:div>
        <w:div w:id="62072805">
          <w:marLeft w:val="480"/>
          <w:marRight w:val="0"/>
          <w:marTop w:val="0"/>
          <w:marBottom w:val="0"/>
          <w:divBdr>
            <w:top w:val="none" w:sz="0" w:space="0" w:color="auto"/>
            <w:left w:val="none" w:sz="0" w:space="0" w:color="auto"/>
            <w:bottom w:val="none" w:sz="0" w:space="0" w:color="auto"/>
            <w:right w:val="none" w:sz="0" w:space="0" w:color="auto"/>
          </w:divBdr>
        </w:div>
        <w:div w:id="150222975">
          <w:marLeft w:val="480"/>
          <w:marRight w:val="0"/>
          <w:marTop w:val="0"/>
          <w:marBottom w:val="0"/>
          <w:divBdr>
            <w:top w:val="none" w:sz="0" w:space="0" w:color="auto"/>
            <w:left w:val="none" w:sz="0" w:space="0" w:color="auto"/>
            <w:bottom w:val="none" w:sz="0" w:space="0" w:color="auto"/>
            <w:right w:val="none" w:sz="0" w:space="0" w:color="auto"/>
          </w:divBdr>
        </w:div>
        <w:div w:id="1920551570">
          <w:marLeft w:val="480"/>
          <w:marRight w:val="0"/>
          <w:marTop w:val="0"/>
          <w:marBottom w:val="0"/>
          <w:divBdr>
            <w:top w:val="none" w:sz="0" w:space="0" w:color="auto"/>
            <w:left w:val="none" w:sz="0" w:space="0" w:color="auto"/>
            <w:bottom w:val="none" w:sz="0" w:space="0" w:color="auto"/>
            <w:right w:val="none" w:sz="0" w:space="0" w:color="auto"/>
          </w:divBdr>
        </w:div>
        <w:div w:id="1310475424">
          <w:marLeft w:val="480"/>
          <w:marRight w:val="0"/>
          <w:marTop w:val="0"/>
          <w:marBottom w:val="0"/>
          <w:divBdr>
            <w:top w:val="none" w:sz="0" w:space="0" w:color="auto"/>
            <w:left w:val="none" w:sz="0" w:space="0" w:color="auto"/>
            <w:bottom w:val="none" w:sz="0" w:space="0" w:color="auto"/>
            <w:right w:val="none" w:sz="0" w:space="0" w:color="auto"/>
          </w:divBdr>
        </w:div>
        <w:div w:id="1006833076">
          <w:marLeft w:val="480"/>
          <w:marRight w:val="0"/>
          <w:marTop w:val="0"/>
          <w:marBottom w:val="0"/>
          <w:divBdr>
            <w:top w:val="none" w:sz="0" w:space="0" w:color="auto"/>
            <w:left w:val="none" w:sz="0" w:space="0" w:color="auto"/>
            <w:bottom w:val="none" w:sz="0" w:space="0" w:color="auto"/>
            <w:right w:val="none" w:sz="0" w:space="0" w:color="auto"/>
          </w:divBdr>
        </w:div>
        <w:div w:id="750468222">
          <w:marLeft w:val="480"/>
          <w:marRight w:val="0"/>
          <w:marTop w:val="0"/>
          <w:marBottom w:val="0"/>
          <w:divBdr>
            <w:top w:val="none" w:sz="0" w:space="0" w:color="auto"/>
            <w:left w:val="none" w:sz="0" w:space="0" w:color="auto"/>
            <w:bottom w:val="none" w:sz="0" w:space="0" w:color="auto"/>
            <w:right w:val="none" w:sz="0" w:space="0" w:color="auto"/>
          </w:divBdr>
        </w:div>
        <w:div w:id="1015884608">
          <w:marLeft w:val="480"/>
          <w:marRight w:val="0"/>
          <w:marTop w:val="0"/>
          <w:marBottom w:val="0"/>
          <w:divBdr>
            <w:top w:val="none" w:sz="0" w:space="0" w:color="auto"/>
            <w:left w:val="none" w:sz="0" w:space="0" w:color="auto"/>
            <w:bottom w:val="none" w:sz="0" w:space="0" w:color="auto"/>
            <w:right w:val="none" w:sz="0" w:space="0" w:color="auto"/>
          </w:divBdr>
        </w:div>
        <w:div w:id="1278096623">
          <w:marLeft w:val="480"/>
          <w:marRight w:val="0"/>
          <w:marTop w:val="0"/>
          <w:marBottom w:val="0"/>
          <w:divBdr>
            <w:top w:val="none" w:sz="0" w:space="0" w:color="auto"/>
            <w:left w:val="none" w:sz="0" w:space="0" w:color="auto"/>
            <w:bottom w:val="none" w:sz="0" w:space="0" w:color="auto"/>
            <w:right w:val="none" w:sz="0" w:space="0" w:color="auto"/>
          </w:divBdr>
        </w:div>
        <w:div w:id="1185748490">
          <w:marLeft w:val="480"/>
          <w:marRight w:val="0"/>
          <w:marTop w:val="0"/>
          <w:marBottom w:val="0"/>
          <w:divBdr>
            <w:top w:val="none" w:sz="0" w:space="0" w:color="auto"/>
            <w:left w:val="none" w:sz="0" w:space="0" w:color="auto"/>
            <w:bottom w:val="none" w:sz="0" w:space="0" w:color="auto"/>
            <w:right w:val="none" w:sz="0" w:space="0" w:color="auto"/>
          </w:divBdr>
        </w:div>
        <w:div w:id="501509168">
          <w:marLeft w:val="480"/>
          <w:marRight w:val="0"/>
          <w:marTop w:val="0"/>
          <w:marBottom w:val="0"/>
          <w:divBdr>
            <w:top w:val="none" w:sz="0" w:space="0" w:color="auto"/>
            <w:left w:val="none" w:sz="0" w:space="0" w:color="auto"/>
            <w:bottom w:val="none" w:sz="0" w:space="0" w:color="auto"/>
            <w:right w:val="none" w:sz="0" w:space="0" w:color="auto"/>
          </w:divBdr>
        </w:div>
        <w:div w:id="491457985">
          <w:marLeft w:val="480"/>
          <w:marRight w:val="0"/>
          <w:marTop w:val="0"/>
          <w:marBottom w:val="0"/>
          <w:divBdr>
            <w:top w:val="none" w:sz="0" w:space="0" w:color="auto"/>
            <w:left w:val="none" w:sz="0" w:space="0" w:color="auto"/>
            <w:bottom w:val="none" w:sz="0" w:space="0" w:color="auto"/>
            <w:right w:val="none" w:sz="0" w:space="0" w:color="auto"/>
          </w:divBdr>
        </w:div>
        <w:div w:id="891114382">
          <w:marLeft w:val="480"/>
          <w:marRight w:val="0"/>
          <w:marTop w:val="0"/>
          <w:marBottom w:val="0"/>
          <w:divBdr>
            <w:top w:val="none" w:sz="0" w:space="0" w:color="auto"/>
            <w:left w:val="none" w:sz="0" w:space="0" w:color="auto"/>
            <w:bottom w:val="none" w:sz="0" w:space="0" w:color="auto"/>
            <w:right w:val="none" w:sz="0" w:space="0" w:color="auto"/>
          </w:divBdr>
        </w:div>
        <w:div w:id="120006111">
          <w:marLeft w:val="480"/>
          <w:marRight w:val="0"/>
          <w:marTop w:val="0"/>
          <w:marBottom w:val="0"/>
          <w:divBdr>
            <w:top w:val="none" w:sz="0" w:space="0" w:color="auto"/>
            <w:left w:val="none" w:sz="0" w:space="0" w:color="auto"/>
            <w:bottom w:val="none" w:sz="0" w:space="0" w:color="auto"/>
            <w:right w:val="none" w:sz="0" w:space="0" w:color="auto"/>
          </w:divBdr>
        </w:div>
        <w:div w:id="2117749300">
          <w:marLeft w:val="480"/>
          <w:marRight w:val="0"/>
          <w:marTop w:val="0"/>
          <w:marBottom w:val="0"/>
          <w:divBdr>
            <w:top w:val="none" w:sz="0" w:space="0" w:color="auto"/>
            <w:left w:val="none" w:sz="0" w:space="0" w:color="auto"/>
            <w:bottom w:val="none" w:sz="0" w:space="0" w:color="auto"/>
            <w:right w:val="none" w:sz="0" w:space="0" w:color="auto"/>
          </w:divBdr>
        </w:div>
        <w:div w:id="1200048155">
          <w:marLeft w:val="480"/>
          <w:marRight w:val="0"/>
          <w:marTop w:val="0"/>
          <w:marBottom w:val="0"/>
          <w:divBdr>
            <w:top w:val="none" w:sz="0" w:space="0" w:color="auto"/>
            <w:left w:val="none" w:sz="0" w:space="0" w:color="auto"/>
            <w:bottom w:val="none" w:sz="0" w:space="0" w:color="auto"/>
            <w:right w:val="none" w:sz="0" w:space="0" w:color="auto"/>
          </w:divBdr>
        </w:div>
        <w:div w:id="1202787441">
          <w:marLeft w:val="480"/>
          <w:marRight w:val="0"/>
          <w:marTop w:val="0"/>
          <w:marBottom w:val="0"/>
          <w:divBdr>
            <w:top w:val="none" w:sz="0" w:space="0" w:color="auto"/>
            <w:left w:val="none" w:sz="0" w:space="0" w:color="auto"/>
            <w:bottom w:val="none" w:sz="0" w:space="0" w:color="auto"/>
            <w:right w:val="none" w:sz="0" w:space="0" w:color="auto"/>
          </w:divBdr>
        </w:div>
      </w:divsChild>
    </w:div>
    <w:div w:id="1156340786">
      <w:bodyDiv w:val="1"/>
      <w:marLeft w:val="0"/>
      <w:marRight w:val="0"/>
      <w:marTop w:val="0"/>
      <w:marBottom w:val="0"/>
      <w:divBdr>
        <w:top w:val="none" w:sz="0" w:space="0" w:color="auto"/>
        <w:left w:val="none" w:sz="0" w:space="0" w:color="auto"/>
        <w:bottom w:val="none" w:sz="0" w:space="0" w:color="auto"/>
        <w:right w:val="none" w:sz="0" w:space="0" w:color="auto"/>
      </w:divBdr>
      <w:divsChild>
        <w:div w:id="1885092575">
          <w:marLeft w:val="480"/>
          <w:marRight w:val="0"/>
          <w:marTop w:val="0"/>
          <w:marBottom w:val="0"/>
          <w:divBdr>
            <w:top w:val="none" w:sz="0" w:space="0" w:color="auto"/>
            <w:left w:val="none" w:sz="0" w:space="0" w:color="auto"/>
            <w:bottom w:val="none" w:sz="0" w:space="0" w:color="auto"/>
            <w:right w:val="none" w:sz="0" w:space="0" w:color="auto"/>
          </w:divBdr>
        </w:div>
        <w:div w:id="602617432">
          <w:marLeft w:val="480"/>
          <w:marRight w:val="0"/>
          <w:marTop w:val="0"/>
          <w:marBottom w:val="0"/>
          <w:divBdr>
            <w:top w:val="none" w:sz="0" w:space="0" w:color="auto"/>
            <w:left w:val="none" w:sz="0" w:space="0" w:color="auto"/>
            <w:bottom w:val="none" w:sz="0" w:space="0" w:color="auto"/>
            <w:right w:val="none" w:sz="0" w:space="0" w:color="auto"/>
          </w:divBdr>
        </w:div>
        <w:div w:id="1566259611">
          <w:marLeft w:val="480"/>
          <w:marRight w:val="0"/>
          <w:marTop w:val="0"/>
          <w:marBottom w:val="0"/>
          <w:divBdr>
            <w:top w:val="none" w:sz="0" w:space="0" w:color="auto"/>
            <w:left w:val="none" w:sz="0" w:space="0" w:color="auto"/>
            <w:bottom w:val="none" w:sz="0" w:space="0" w:color="auto"/>
            <w:right w:val="none" w:sz="0" w:space="0" w:color="auto"/>
          </w:divBdr>
        </w:div>
        <w:div w:id="439570831">
          <w:marLeft w:val="480"/>
          <w:marRight w:val="0"/>
          <w:marTop w:val="0"/>
          <w:marBottom w:val="0"/>
          <w:divBdr>
            <w:top w:val="none" w:sz="0" w:space="0" w:color="auto"/>
            <w:left w:val="none" w:sz="0" w:space="0" w:color="auto"/>
            <w:bottom w:val="none" w:sz="0" w:space="0" w:color="auto"/>
            <w:right w:val="none" w:sz="0" w:space="0" w:color="auto"/>
          </w:divBdr>
        </w:div>
        <w:div w:id="1511352">
          <w:marLeft w:val="480"/>
          <w:marRight w:val="0"/>
          <w:marTop w:val="0"/>
          <w:marBottom w:val="0"/>
          <w:divBdr>
            <w:top w:val="none" w:sz="0" w:space="0" w:color="auto"/>
            <w:left w:val="none" w:sz="0" w:space="0" w:color="auto"/>
            <w:bottom w:val="none" w:sz="0" w:space="0" w:color="auto"/>
            <w:right w:val="none" w:sz="0" w:space="0" w:color="auto"/>
          </w:divBdr>
        </w:div>
        <w:div w:id="560143141">
          <w:marLeft w:val="480"/>
          <w:marRight w:val="0"/>
          <w:marTop w:val="0"/>
          <w:marBottom w:val="0"/>
          <w:divBdr>
            <w:top w:val="none" w:sz="0" w:space="0" w:color="auto"/>
            <w:left w:val="none" w:sz="0" w:space="0" w:color="auto"/>
            <w:bottom w:val="none" w:sz="0" w:space="0" w:color="auto"/>
            <w:right w:val="none" w:sz="0" w:space="0" w:color="auto"/>
          </w:divBdr>
        </w:div>
        <w:div w:id="1752652187">
          <w:marLeft w:val="480"/>
          <w:marRight w:val="0"/>
          <w:marTop w:val="0"/>
          <w:marBottom w:val="0"/>
          <w:divBdr>
            <w:top w:val="none" w:sz="0" w:space="0" w:color="auto"/>
            <w:left w:val="none" w:sz="0" w:space="0" w:color="auto"/>
            <w:bottom w:val="none" w:sz="0" w:space="0" w:color="auto"/>
            <w:right w:val="none" w:sz="0" w:space="0" w:color="auto"/>
          </w:divBdr>
        </w:div>
        <w:div w:id="667487210">
          <w:marLeft w:val="480"/>
          <w:marRight w:val="0"/>
          <w:marTop w:val="0"/>
          <w:marBottom w:val="0"/>
          <w:divBdr>
            <w:top w:val="none" w:sz="0" w:space="0" w:color="auto"/>
            <w:left w:val="none" w:sz="0" w:space="0" w:color="auto"/>
            <w:bottom w:val="none" w:sz="0" w:space="0" w:color="auto"/>
            <w:right w:val="none" w:sz="0" w:space="0" w:color="auto"/>
          </w:divBdr>
        </w:div>
        <w:div w:id="510797096">
          <w:marLeft w:val="480"/>
          <w:marRight w:val="0"/>
          <w:marTop w:val="0"/>
          <w:marBottom w:val="0"/>
          <w:divBdr>
            <w:top w:val="none" w:sz="0" w:space="0" w:color="auto"/>
            <w:left w:val="none" w:sz="0" w:space="0" w:color="auto"/>
            <w:bottom w:val="none" w:sz="0" w:space="0" w:color="auto"/>
            <w:right w:val="none" w:sz="0" w:space="0" w:color="auto"/>
          </w:divBdr>
        </w:div>
        <w:div w:id="1884636252">
          <w:marLeft w:val="480"/>
          <w:marRight w:val="0"/>
          <w:marTop w:val="0"/>
          <w:marBottom w:val="0"/>
          <w:divBdr>
            <w:top w:val="none" w:sz="0" w:space="0" w:color="auto"/>
            <w:left w:val="none" w:sz="0" w:space="0" w:color="auto"/>
            <w:bottom w:val="none" w:sz="0" w:space="0" w:color="auto"/>
            <w:right w:val="none" w:sz="0" w:space="0" w:color="auto"/>
          </w:divBdr>
        </w:div>
        <w:div w:id="705060137">
          <w:marLeft w:val="480"/>
          <w:marRight w:val="0"/>
          <w:marTop w:val="0"/>
          <w:marBottom w:val="0"/>
          <w:divBdr>
            <w:top w:val="none" w:sz="0" w:space="0" w:color="auto"/>
            <w:left w:val="none" w:sz="0" w:space="0" w:color="auto"/>
            <w:bottom w:val="none" w:sz="0" w:space="0" w:color="auto"/>
            <w:right w:val="none" w:sz="0" w:space="0" w:color="auto"/>
          </w:divBdr>
        </w:div>
        <w:div w:id="181821904">
          <w:marLeft w:val="480"/>
          <w:marRight w:val="0"/>
          <w:marTop w:val="0"/>
          <w:marBottom w:val="0"/>
          <w:divBdr>
            <w:top w:val="none" w:sz="0" w:space="0" w:color="auto"/>
            <w:left w:val="none" w:sz="0" w:space="0" w:color="auto"/>
            <w:bottom w:val="none" w:sz="0" w:space="0" w:color="auto"/>
            <w:right w:val="none" w:sz="0" w:space="0" w:color="auto"/>
          </w:divBdr>
        </w:div>
        <w:div w:id="463082141">
          <w:marLeft w:val="480"/>
          <w:marRight w:val="0"/>
          <w:marTop w:val="0"/>
          <w:marBottom w:val="0"/>
          <w:divBdr>
            <w:top w:val="none" w:sz="0" w:space="0" w:color="auto"/>
            <w:left w:val="none" w:sz="0" w:space="0" w:color="auto"/>
            <w:bottom w:val="none" w:sz="0" w:space="0" w:color="auto"/>
            <w:right w:val="none" w:sz="0" w:space="0" w:color="auto"/>
          </w:divBdr>
        </w:div>
        <w:div w:id="320083658">
          <w:marLeft w:val="480"/>
          <w:marRight w:val="0"/>
          <w:marTop w:val="0"/>
          <w:marBottom w:val="0"/>
          <w:divBdr>
            <w:top w:val="none" w:sz="0" w:space="0" w:color="auto"/>
            <w:left w:val="none" w:sz="0" w:space="0" w:color="auto"/>
            <w:bottom w:val="none" w:sz="0" w:space="0" w:color="auto"/>
            <w:right w:val="none" w:sz="0" w:space="0" w:color="auto"/>
          </w:divBdr>
        </w:div>
        <w:div w:id="1081633625">
          <w:marLeft w:val="480"/>
          <w:marRight w:val="0"/>
          <w:marTop w:val="0"/>
          <w:marBottom w:val="0"/>
          <w:divBdr>
            <w:top w:val="none" w:sz="0" w:space="0" w:color="auto"/>
            <w:left w:val="none" w:sz="0" w:space="0" w:color="auto"/>
            <w:bottom w:val="none" w:sz="0" w:space="0" w:color="auto"/>
            <w:right w:val="none" w:sz="0" w:space="0" w:color="auto"/>
          </w:divBdr>
        </w:div>
        <w:div w:id="1536118783">
          <w:marLeft w:val="480"/>
          <w:marRight w:val="0"/>
          <w:marTop w:val="0"/>
          <w:marBottom w:val="0"/>
          <w:divBdr>
            <w:top w:val="none" w:sz="0" w:space="0" w:color="auto"/>
            <w:left w:val="none" w:sz="0" w:space="0" w:color="auto"/>
            <w:bottom w:val="none" w:sz="0" w:space="0" w:color="auto"/>
            <w:right w:val="none" w:sz="0" w:space="0" w:color="auto"/>
          </w:divBdr>
        </w:div>
        <w:div w:id="253173057">
          <w:marLeft w:val="480"/>
          <w:marRight w:val="0"/>
          <w:marTop w:val="0"/>
          <w:marBottom w:val="0"/>
          <w:divBdr>
            <w:top w:val="none" w:sz="0" w:space="0" w:color="auto"/>
            <w:left w:val="none" w:sz="0" w:space="0" w:color="auto"/>
            <w:bottom w:val="none" w:sz="0" w:space="0" w:color="auto"/>
            <w:right w:val="none" w:sz="0" w:space="0" w:color="auto"/>
          </w:divBdr>
        </w:div>
        <w:div w:id="1229532349">
          <w:marLeft w:val="480"/>
          <w:marRight w:val="0"/>
          <w:marTop w:val="0"/>
          <w:marBottom w:val="0"/>
          <w:divBdr>
            <w:top w:val="none" w:sz="0" w:space="0" w:color="auto"/>
            <w:left w:val="none" w:sz="0" w:space="0" w:color="auto"/>
            <w:bottom w:val="none" w:sz="0" w:space="0" w:color="auto"/>
            <w:right w:val="none" w:sz="0" w:space="0" w:color="auto"/>
          </w:divBdr>
        </w:div>
        <w:div w:id="1392146433">
          <w:marLeft w:val="480"/>
          <w:marRight w:val="0"/>
          <w:marTop w:val="0"/>
          <w:marBottom w:val="0"/>
          <w:divBdr>
            <w:top w:val="none" w:sz="0" w:space="0" w:color="auto"/>
            <w:left w:val="none" w:sz="0" w:space="0" w:color="auto"/>
            <w:bottom w:val="none" w:sz="0" w:space="0" w:color="auto"/>
            <w:right w:val="none" w:sz="0" w:space="0" w:color="auto"/>
          </w:divBdr>
        </w:div>
        <w:div w:id="1831404385">
          <w:marLeft w:val="480"/>
          <w:marRight w:val="0"/>
          <w:marTop w:val="0"/>
          <w:marBottom w:val="0"/>
          <w:divBdr>
            <w:top w:val="none" w:sz="0" w:space="0" w:color="auto"/>
            <w:left w:val="none" w:sz="0" w:space="0" w:color="auto"/>
            <w:bottom w:val="none" w:sz="0" w:space="0" w:color="auto"/>
            <w:right w:val="none" w:sz="0" w:space="0" w:color="auto"/>
          </w:divBdr>
        </w:div>
        <w:div w:id="623387247">
          <w:marLeft w:val="480"/>
          <w:marRight w:val="0"/>
          <w:marTop w:val="0"/>
          <w:marBottom w:val="0"/>
          <w:divBdr>
            <w:top w:val="none" w:sz="0" w:space="0" w:color="auto"/>
            <w:left w:val="none" w:sz="0" w:space="0" w:color="auto"/>
            <w:bottom w:val="none" w:sz="0" w:space="0" w:color="auto"/>
            <w:right w:val="none" w:sz="0" w:space="0" w:color="auto"/>
          </w:divBdr>
        </w:div>
        <w:div w:id="411002153">
          <w:marLeft w:val="480"/>
          <w:marRight w:val="0"/>
          <w:marTop w:val="0"/>
          <w:marBottom w:val="0"/>
          <w:divBdr>
            <w:top w:val="none" w:sz="0" w:space="0" w:color="auto"/>
            <w:left w:val="none" w:sz="0" w:space="0" w:color="auto"/>
            <w:bottom w:val="none" w:sz="0" w:space="0" w:color="auto"/>
            <w:right w:val="none" w:sz="0" w:space="0" w:color="auto"/>
          </w:divBdr>
        </w:div>
        <w:div w:id="103619875">
          <w:marLeft w:val="480"/>
          <w:marRight w:val="0"/>
          <w:marTop w:val="0"/>
          <w:marBottom w:val="0"/>
          <w:divBdr>
            <w:top w:val="none" w:sz="0" w:space="0" w:color="auto"/>
            <w:left w:val="none" w:sz="0" w:space="0" w:color="auto"/>
            <w:bottom w:val="none" w:sz="0" w:space="0" w:color="auto"/>
            <w:right w:val="none" w:sz="0" w:space="0" w:color="auto"/>
          </w:divBdr>
        </w:div>
        <w:div w:id="1238898992">
          <w:marLeft w:val="480"/>
          <w:marRight w:val="0"/>
          <w:marTop w:val="0"/>
          <w:marBottom w:val="0"/>
          <w:divBdr>
            <w:top w:val="none" w:sz="0" w:space="0" w:color="auto"/>
            <w:left w:val="none" w:sz="0" w:space="0" w:color="auto"/>
            <w:bottom w:val="none" w:sz="0" w:space="0" w:color="auto"/>
            <w:right w:val="none" w:sz="0" w:space="0" w:color="auto"/>
          </w:divBdr>
        </w:div>
        <w:div w:id="1322271069">
          <w:marLeft w:val="480"/>
          <w:marRight w:val="0"/>
          <w:marTop w:val="0"/>
          <w:marBottom w:val="0"/>
          <w:divBdr>
            <w:top w:val="none" w:sz="0" w:space="0" w:color="auto"/>
            <w:left w:val="none" w:sz="0" w:space="0" w:color="auto"/>
            <w:bottom w:val="none" w:sz="0" w:space="0" w:color="auto"/>
            <w:right w:val="none" w:sz="0" w:space="0" w:color="auto"/>
          </w:divBdr>
        </w:div>
        <w:div w:id="631642451">
          <w:marLeft w:val="480"/>
          <w:marRight w:val="0"/>
          <w:marTop w:val="0"/>
          <w:marBottom w:val="0"/>
          <w:divBdr>
            <w:top w:val="none" w:sz="0" w:space="0" w:color="auto"/>
            <w:left w:val="none" w:sz="0" w:space="0" w:color="auto"/>
            <w:bottom w:val="none" w:sz="0" w:space="0" w:color="auto"/>
            <w:right w:val="none" w:sz="0" w:space="0" w:color="auto"/>
          </w:divBdr>
        </w:div>
        <w:div w:id="474028066">
          <w:marLeft w:val="480"/>
          <w:marRight w:val="0"/>
          <w:marTop w:val="0"/>
          <w:marBottom w:val="0"/>
          <w:divBdr>
            <w:top w:val="none" w:sz="0" w:space="0" w:color="auto"/>
            <w:left w:val="none" w:sz="0" w:space="0" w:color="auto"/>
            <w:bottom w:val="none" w:sz="0" w:space="0" w:color="auto"/>
            <w:right w:val="none" w:sz="0" w:space="0" w:color="auto"/>
          </w:divBdr>
        </w:div>
        <w:div w:id="1298797164">
          <w:marLeft w:val="480"/>
          <w:marRight w:val="0"/>
          <w:marTop w:val="0"/>
          <w:marBottom w:val="0"/>
          <w:divBdr>
            <w:top w:val="none" w:sz="0" w:space="0" w:color="auto"/>
            <w:left w:val="none" w:sz="0" w:space="0" w:color="auto"/>
            <w:bottom w:val="none" w:sz="0" w:space="0" w:color="auto"/>
            <w:right w:val="none" w:sz="0" w:space="0" w:color="auto"/>
          </w:divBdr>
        </w:div>
        <w:div w:id="1462529536">
          <w:marLeft w:val="480"/>
          <w:marRight w:val="0"/>
          <w:marTop w:val="0"/>
          <w:marBottom w:val="0"/>
          <w:divBdr>
            <w:top w:val="none" w:sz="0" w:space="0" w:color="auto"/>
            <w:left w:val="none" w:sz="0" w:space="0" w:color="auto"/>
            <w:bottom w:val="none" w:sz="0" w:space="0" w:color="auto"/>
            <w:right w:val="none" w:sz="0" w:space="0" w:color="auto"/>
          </w:divBdr>
        </w:div>
        <w:div w:id="713433735">
          <w:marLeft w:val="480"/>
          <w:marRight w:val="0"/>
          <w:marTop w:val="0"/>
          <w:marBottom w:val="0"/>
          <w:divBdr>
            <w:top w:val="none" w:sz="0" w:space="0" w:color="auto"/>
            <w:left w:val="none" w:sz="0" w:space="0" w:color="auto"/>
            <w:bottom w:val="none" w:sz="0" w:space="0" w:color="auto"/>
            <w:right w:val="none" w:sz="0" w:space="0" w:color="auto"/>
          </w:divBdr>
        </w:div>
        <w:div w:id="776174215">
          <w:marLeft w:val="480"/>
          <w:marRight w:val="0"/>
          <w:marTop w:val="0"/>
          <w:marBottom w:val="0"/>
          <w:divBdr>
            <w:top w:val="none" w:sz="0" w:space="0" w:color="auto"/>
            <w:left w:val="none" w:sz="0" w:space="0" w:color="auto"/>
            <w:bottom w:val="none" w:sz="0" w:space="0" w:color="auto"/>
            <w:right w:val="none" w:sz="0" w:space="0" w:color="auto"/>
          </w:divBdr>
        </w:div>
        <w:div w:id="1045133659">
          <w:marLeft w:val="480"/>
          <w:marRight w:val="0"/>
          <w:marTop w:val="0"/>
          <w:marBottom w:val="0"/>
          <w:divBdr>
            <w:top w:val="none" w:sz="0" w:space="0" w:color="auto"/>
            <w:left w:val="none" w:sz="0" w:space="0" w:color="auto"/>
            <w:bottom w:val="none" w:sz="0" w:space="0" w:color="auto"/>
            <w:right w:val="none" w:sz="0" w:space="0" w:color="auto"/>
          </w:divBdr>
        </w:div>
        <w:div w:id="979532788">
          <w:marLeft w:val="480"/>
          <w:marRight w:val="0"/>
          <w:marTop w:val="0"/>
          <w:marBottom w:val="0"/>
          <w:divBdr>
            <w:top w:val="none" w:sz="0" w:space="0" w:color="auto"/>
            <w:left w:val="none" w:sz="0" w:space="0" w:color="auto"/>
            <w:bottom w:val="none" w:sz="0" w:space="0" w:color="auto"/>
            <w:right w:val="none" w:sz="0" w:space="0" w:color="auto"/>
          </w:divBdr>
        </w:div>
        <w:div w:id="1860582040">
          <w:marLeft w:val="480"/>
          <w:marRight w:val="0"/>
          <w:marTop w:val="0"/>
          <w:marBottom w:val="0"/>
          <w:divBdr>
            <w:top w:val="none" w:sz="0" w:space="0" w:color="auto"/>
            <w:left w:val="none" w:sz="0" w:space="0" w:color="auto"/>
            <w:bottom w:val="none" w:sz="0" w:space="0" w:color="auto"/>
            <w:right w:val="none" w:sz="0" w:space="0" w:color="auto"/>
          </w:divBdr>
        </w:div>
        <w:div w:id="70665895">
          <w:marLeft w:val="480"/>
          <w:marRight w:val="0"/>
          <w:marTop w:val="0"/>
          <w:marBottom w:val="0"/>
          <w:divBdr>
            <w:top w:val="none" w:sz="0" w:space="0" w:color="auto"/>
            <w:left w:val="none" w:sz="0" w:space="0" w:color="auto"/>
            <w:bottom w:val="none" w:sz="0" w:space="0" w:color="auto"/>
            <w:right w:val="none" w:sz="0" w:space="0" w:color="auto"/>
          </w:divBdr>
        </w:div>
        <w:div w:id="512694780">
          <w:marLeft w:val="480"/>
          <w:marRight w:val="0"/>
          <w:marTop w:val="0"/>
          <w:marBottom w:val="0"/>
          <w:divBdr>
            <w:top w:val="none" w:sz="0" w:space="0" w:color="auto"/>
            <w:left w:val="none" w:sz="0" w:space="0" w:color="auto"/>
            <w:bottom w:val="none" w:sz="0" w:space="0" w:color="auto"/>
            <w:right w:val="none" w:sz="0" w:space="0" w:color="auto"/>
          </w:divBdr>
        </w:div>
        <w:div w:id="1535729802">
          <w:marLeft w:val="480"/>
          <w:marRight w:val="0"/>
          <w:marTop w:val="0"/>
          <w:marBottom w:val="0"/>
          <w:divBdr>
            <w:top w:val="none" w:sz="0" w:space="0" w:color="auto"/>
            <w:left w:val="none" w:sz="0" w:space="0" w:color="auto"/>
            <w:bottom w:val="none" w:sz="0" w:space="0" w:color="auto"/>
            <w:right w:val="none" w:sz="0" w:space="0" w:color="auto"/>
          </w:divBdr>
        </w:div>
        <w:div w:id="782380668">
          <w:marLeft w:val="480"/>
          <w:marRight w:val="0"/>
          <w:marTop w:val="0"/>
          <w:marBottom w:val="0"/>
          <w:divBdr>
            <w:top w:val="none" w:sz="0" w:space="0" w:color="auto"/>
            <w:left w:val="none" w:sz="0" w:space="0" w:color="auto"/>
            <w:bottom w:val="none" w:sz="0" w:space="0" w:color="auto"/>
            <w:right w:val="none" w:sz="0" w:space="0" w:color="auto"/>
          </w:divBdr>
        </w:div>
        <w:div w:id="1766535594">
          <w:marLeft w:val="480"/>
          <w:marRight w:val="0"/>
          <w:marTop w:val="0"/>
          <w:marBottom w:val="0"/>
          <w:divBdr>
            <w:top w:val="none" w:sz="0" w:space="0" w:color="auto"/>
            <w:left w:val="none" w:sz="0" w:space="0" w:color="auto"/>
            <w:bottom w:val="none" w:sz="0" w:space="0" w:color="auto"/>
            <w:right w:val="none" w:sz="0" w:space="0" w:color="auto"/>
          </w:divBdr>
        </w:div>
        <w:div w:id="1250112865">
          <w:marLeft w:val="480"/>
          <w:marRight w:val="0"/>
          <w:marTop w:val="0"/>
          <w:marBottom w:val="0"/>
          <w:divBdr>
            <w:top w:val="none" w:sz="0" w:space="0" w:color="auto"/>
            <w:left w:val="none" w:sz="0" w:space="0" w:color="auto"/>
            <w:bottom w:val="none" w:sz="0" w:space="0" w:color="auto"/>
            <w:right w:val="none" w:sz="0" w:space="0" w:color="auto"/>
          </w:divBdr>
        </w:div>
        <w:div w:id="1812482522">
          <w:marLeft w:val="480"/>
          <w:marRight w:val="0"/>
          <w:marTop w:val="0"/>
          <w:marBottom w:val="0"/>
          <w:divBdr>
            <w:top w:val="none" w:sz="0" w:space="0" w:color="auto"/>
            <w:left w:val="none" w:sz="0" w:space="0" w:color="auto"/>
            <w:bottom w:val="none" w:sz="0" w:space="0" w:color="auto"/>
            <w:right w:val="none" w:sz="0" w:space="0" w:color="auto"/>
          </w:divBdr>
        </w:div>
        <w:div w:id="1371957083">
          <w:marLeft w:val="480"/>
          <w:marRight w:val="0"/>
          <w:marTop w:val="0"/>
          <w:marBottom w:val="0"/>
          <w:divBdr>
            <w:top w:val="none" w:sz="0" w:space="0" w:color="auto"/>
            <w:left w:val="none" w:sz="0" w:space="0" w:color="auto"/>
            <w:bottom w:val="none" w:sz="0" w:space="0" w:color="auto"/>
            <w:right w:val="none" w:sz="0" w:space="0" w:color="auto"/>
          </w:divBdr>
        </w:div>
        <w:div w:id="794756122">
          <w:marLeft w:val="480"/>
          <w:marRight w:val="0"/>
          <w:marTop w:val="0"/>
          <w:marBottom w:val="0"/>
          <w:divBdr>
            <w:top w:val="none" w:sz="0" w:space="0" w:color="auto"/>
            <w:left w:val="none" w:sz="0" w:space="0" w:color="auto"/>
            <w:bottom w:val="none" w:sz="0" w:space="0" w:color="auto"/>
            <w:right w:val="none" w:sz="0" w:space="0" w:color="auto"/>
          </w:divBdr>
        </w:div>
        <w:div w:id="1596209279">
          <w:marLeft w:val="480"/>
          <w:marRight w:val="0"/>
          <w:marTop w:val="0"/>
          <w:marBottom w:val="0"/>
          <w:divBdr>
            <w:top w:val="none" w:sz="0" w:space="0" w:color="auto"/>
            <w:left w:val="none" w:sz="0" w:space="0" w:color="auto"/>
            <w:bottom w:val="none" w:sz="0" w:space="0" w:color="auto"/>
            <w:right w:val="none" w:sz="0" w:space="0" w:color="auto"/>
          </w:divBdr>
        </w:div>
        <w:div w:id="1891769643">
          <w:marLeft w:val="480"/>
          <w:marRight w:val="0"/>
          <w:marTop w:val="0"/>
          <w:marBottom w:val="0"/>
          <w:divBdr>
            <w:top w:val="none" w:sz="0" w:space="0" w:color="auto"/>
            <w:left w:val="none" w:sz="0" w:space="0" w:color="auto"/>
            <w:bottom w:val="none" w:sz="0" w:space="0" w:color="auto"/>
            <w:right w:val="none" w:sz="0" w:space="0" w:color="auto"/>
          </w:divBdr>
        </w:div>
        <w:div w:id="2129470042">
          <w:marLeft w:val="480"/>
          <w:marRight w:val="0"/>
          <w:marTop w:val="0"/>
          <w:marBottom w:val="0"/>
          <w:divBdr>
            <w:top w:val="none" w:sz="0" w:space="0" w:color="auto"/>
            <w:left w:val="none" w:sz="0" w:space="0" w:color="auto"/>
            <w:bottom w:val="none" w:sz="0" w:space="0" w:color="auto"/>
            <w:right w:val="none" w:sz="0" w:space="0" w:color="auto"/>
          </w:divBdr>
        </w:div>
        <w:div w:id="1477145239">
          <w:marLeft w:val="480"/>
          <w:marRight w:val="0"/>
          <w:marTop w:val="0"/>
          <w:marBottom w:val="0"/>
          <w:divBdr>
            <w:top w:val="none" w:sz="0" w:space="0" w:color="auto"/>
            <w:left w:val="none" w:sz="0" w:space="0" w:color="auto"/>
            <w:bottom w:val="none" w:sz="0" w:space="0" w:color="auto"/>
            <w:right w:val="none" w:sz="0" w:space="0" w:color="auto"/>
          </w:divBdr>
        </w:div>
        <w:div w:id="1004747051">
          <w:marLeft w:val="480"/>
          <w:marRight w:val="0"/>
          <w:marTop w:val="0"/>
          <w:marBottom w:val="0"/>
          <w:divBdr>
            <w:top w:val="none" w:sz="0" w:space="0" w:color="auto"/>
            <w:left w:val="none" w:sz="0" w:space="0" w:color="auto"/>
            <w:bottom w:val="none" w:sz="0" w:space="0" w:color="auto"/>
            <w:right w:val="none" w:sz="0" w:space="0" w:color="auto"/>
          </w:divBdr>
        </w:div>
        <w:div w:id="952858255">
          <w:marLeft w:val="480"/>
          <w:marRight w:val="0"/>
          <w:marTop w:val="0"/>
          <w:marBottom w:val="0"/>
          <w:divBdr>
            <w:top w:val="none" w:sz="0" w:space="0" w:color="auto"/>
            <w:left w:val="none" w:sz="0" w:space="0" w:color="auto"/>
            <w:bottom w:val="none" w:sz="0" w:space="0" w:color="auto"/>
            <w:right w:val="none" w:sz="0" w:space="0" w:color="auto"/>
          </w:divBdr>
        </w:div>
        <w:div w:id="1796294515">
          <w:marLeft w:val="480"/>
          <w:marRight w:val="0"/>
          <w:marTop w:val="0"/>
          <w:marBottom w:val="0"/>
          <w:divBdr>
            <w:top w:val="none" w:sz="0" w:space="0" w:color="auto"/>
            <w:left w:val="none" w:sz="0" w:space="0" w:color="auto"/>
            <w:bottom w:val="none" w:sz="0" w:space="0" w:color="auto"/>
            <w:right w:val="none" w:sz="0" w:space="0" w:color="auto"/>
          </w:divBdr>
        </w:div>
        <w:div w:id="595135193">
          <w:marLeft w:val="480"/>
          <w:marRight w:val="0"/>
          <w:marTop w:val="0"/>
          <w:marBottom w:val="0"/>
          <w:divBdr>
            <w:top w:val="none" w:sz="0" w:space="0" w:color="auto"/>
            <w:left w:val="none" w:sz="0" w:space="0" w:color="auto"/>
            <w:bottom w:val="none" w:sz="0" w:space="0" w:color="auto"/>
            <w:right w:val="none" w:sz="0" w:space="0" w:color="auto"/>
          </w:divBdr>
        </w:div>
        <w:div w:id="745763278">
          <w:marLeft w:val="480"/>
          <w:marRight w:val="0"/>
          <w:marTop w:val="0"/>
          <w:marBottom w:val="0"/>
          <w:divBdr>
            <w:top w:val="none" w:sz="0" w:space="0" w:color="auto"/>
            <w:left w:val="none" w:sz="0" w:space="0" w:color="auto"/>
            <w:bottom w:val="none" w:sz="0" w:space="0" w:color="auto"/>
            <w:right w:val="none" w:sz="0" w:space="0" w:color="auto"/>
          </w:divBdr>
        </w:div>
        <w:div w:id="119108096">
          <w:marLeft w:val="480"/>
          <w:marRight w:val="0"/>
          <w:marTop w:val="0"/>
          <w:marBottom w:val="0"/>
          <w:divBdr>
            <w:top w:val="none" w:sz="0" w:space="0" w:color="auto"/>
            <w:left w:val="none" w:sz="0" w:space="0" w:color="auto"/>
            <w:bottom w:val="none" w:sz="0" w:space="0" w:color="auto"/>
            <w:right w:val="none" w:sz="0" w:space="0" w:color="auto"/>
          </w:divBdr>
        </w:div>
        <w:div w:id="619150582">
          <w:marLeft w:val="480"/>
          <w:marRight w:val="0"/>
          <w:marTop w:val="0"/>
          <w:marBottom w:val="0"/>
          <w:divBdr>
            <w:top w:val="none" w:sz="0" w:space="0" w:color="auto"/>
            <w:left w:val="none" w:sz="0" w:space="0" w:color="auto"/>
            <w:bottom w:val="none" w:sz="0" w:space="0" w:color="auto"/>
            <w:right w:val="none" w:sz="0" w:space="0" w:color="auto"/>
          </w:divBdr>
        </w:div>
        <w:div w:id="597563301">
          <w:marLeft w:val="480"/>
          <w:marRight w:val="0"/>
          <w:marTop w:val="0"/>
          <w:marBottom w:val="0"/>
          <w:divBdr>
            <w:top w:val="none" w:sz="0" w:space="0" w:color="auto"/>
            <w:left w:val="none" w:sz="0" w:space="0" w:color="auto"/>
            <w:bottom w:val="none" w:sz="0" w:space="0" w:color="auto"/>
            <w:right w:val="none" w:sz="0" w:space="0" w:color="auto"/>
          </w:divBdr>
        </w:div>
        <w:div w:id="564029870">
          <w:marLeft w:val="480"/>
          <w:marRight w:val="0"/>
          <w:marTop w:val="0"/>
          <w:marBottom w:val="0"/>
          <w:divBdr>
            <w:top w:val="none" w:sz="0" w:space="0" w:color="auto"/>
            <w:left w:val="none" w:sz="0" w:space="0" w:color="auto"/>
            <w:bottom w:val="none" w:sz="0" w:space="0" w:color="auto"/>
            <w:right w:val="none" w:sz="0" w:space="0" w:color="auto"/>
          </w:divBdr>
        </w:div>
        <w:div w:id="1892761733">
          <w:marLeft w:val="480"/>
          <w:marRight w:val="0"/>
          <w:marTop w:val="0"/>
          <w:marBottom w:val="0"/>
          <w:divBdr>
            <w:top w:val="none" w:sz="0" w:space="0" w:color="auto"/>
            <w:left w:val="none" w:sz="0" w:space="0" w:color="auto"/>
            <w:bottom w:val="none" w:sz="0" w:space="0" w:color="auto"/>
            <w:right w:val="none" w:sz="0" w:space="0" w:color="auto"/>
          </w:divBdr>
        </w:div>
        <w:div w:id="1236160694">
          <w:marLeft w:val="480"/>
          <w:marRight w:val="0"/>
          <w:marTop w:val="0"/>
          <w:marBottom w:val="0"/>
          <w:divBdr>
            <w:top w:val="none" w:sz="0" w:space="0" w:color="auto"/>
            <w:left w:val="none" w:sz="0" w:space="0" w:color="auto"/>
            <w:bottom w:val="none" w:sz="0" w:space="0" w:color="auto"/>
            <w:right w:val="none" w:sz="0" w:space="0" w:color="auto"/>
          </w:divBdr>
        </w:div>
        <w:div w:id="1710909388">
          <w:marLeft w:val="480"/>
          <w:marRight w:val="0"/>
          <w:marTop w:val="0"/>
          <w:marBottom w:val="0"/>
          <w:divBdr>
            <w:top w:val="none" w:sz="0" w:space="0" w:color="auto"/>
            <w:left w:val="none" w:sz="0" w:space="0" w:color="auto"/>
            <w:bottom w:val="none" w:sz="0" w:space="0" w:color="auto"/>
            <w:right w:val="none" w:sz="0" w:space="0" w:color="auto"/>
          </w:divBdr>
        </w:div>
        <w:div w:id="519970465">
          <w:marLeft w:val="480"/>
          <w:marRight w:val="0"/>
          <w:marTop w:val="0"/>
          <w:marBottom w:val="0"/>
          <w:divBdr>
            <w:top w:val="none" w:sz="0" w:space="0" w:color="auto"/>
            <w:left w:val="none" w:sz="0" w:space="0" w:color="auto"/>
            <w:bottom w:val="none" w:sz="0" w:space="0" w:color="auto"/>
            <w:right w:val="none" w:sz="0" w:space="0" w:color="auto"/>
          </w:divBdr>
        </w:div>
        <w:div w:id="79066023">
          <w:marLeft w:val="480"/>
          <w:marRight w:val="0"/>
          <w:marTop w:val="0"/>
          <w:marBottom w:val="0"/>
          <w:divBdr>
            <w:top w:val="none" w:sz="0" w:space="0" w:color="auto"/>
            <w:left w:val="none" w:sz="0" w:space="0" w:color="auto"/>
            <w:bottom w:val="none" w:sz="0" w:space="0" w:color="auto"/>
            <w:right w:val="none" w:sz="0" w:space="0" w:color="auto"/>
          </w:divBdr>
        </w:div>
        <w:div w:id="147869756">
          <w:marLeft w:val="480"/>
          <w:marRight w:val="0"/>
          <w:marTop w:val="0"/>
          <w:marBottom w:val="0"/>
          <w:divBdr>
            <w:top w:val="none" w:sz="0" w:space="0" w:color="auto"/>
            <w:left w:val="none" w:sz="0" w:space="0" w:color="auto"/>
            <w:bottom w:val="none" w:sz="0" w:space="0" w:color="auto"/>
            <w:right w:val="none" w:sz="0" w:space="0" w:color="auto"/>
          </w:divBdr>
        </w:div>
        <w:div w:id="571424541">
          <w:marLeft w:val="480"/>
          <w:marRight w:val="0"/>
          <w:marTop w:val="0"/>
          <w:marBottom w:val="0"/>
          <w:divBdr>
            <w:top w:val="none" w:sz="0" w:space="0" w:color="auto"/>
            <w:left w:val="none" w:sz="0" w:space="0" w:color="auto"/>
            <w:bottom w:val="none" w:sz="0" w:space="0" w:color="auto"/>
            <w:right w:val="none" w:sz="0" w:space="0" w:color="auto"/>
          </w:divBdr>
        </w:div>
        <w:div w:id="1156796770">
          <w:marLeft w:val="480"/>
          <w:marRight w:val="0"/>
          <w:marTop w:val="0"/>
          <w:marBottom w:val="0"/>
          <w:divBdr>
            <w:top w:val="none" w:sz="0" w:space="0" w:color="auto"/>
            <w:left w:val="none" w:sz="0" w:space="0" w:color="auto"/>
            <w:bottom w:val="none" w:sz="0" w:space="0" w:color="auto"/>
            <w:right w:val="none" w:sz="0" w:space="0" w:color="auto"/>
          </w:divBdr>
        </w:div>
        <w:div w:id="788549022">
          <w:marLeft w:val="480"/>
          <w:marRight w:val="0"/>
          <w:marTop w:val="0"/>
          <w:marBottom w:val="0"/>
          <w:divBdr>
            <w:top w:val="none" w:sz="0" w:space="0" w:color="auto"/>
            <w:left w:val="none" w:sz="0" w:space="0" w:color="auto"/>
            <w:bottom w:val="none" w:sz="0" w:space="0" w:color="auto"/>
            <w:right w:val="none" w:sz="0" w:space="0" w:color="auto"/>
          </w:divBdr>
        </w:div>
        <w:div w:id="1353652911">
          <w:marLeft w:val="480"/>
          <w:marRight w:val="0"/>
          <w:marTop w:val="0"/>
          <w:marBottom w:val="0"/>
          <w:divBdr>
            <w:top w:val="none" w:sz="0" w:space="0" w:color="auto"/>
            <w:left w:val="none" w:sz="0" w:space="0" w:color="auto"/>
            <w:bottom w:val="none" w:sz="0" w:space="0" w:color="auto"/>
            <w:right w:val="none" w:sz="0" w:space="0" w:color="auto"/>
          </w:divBdr>
        </w:div>
        <w:div w:id="975066920">
          <w:marLeft w:val="480"/>
          <w:marRight w:val="0"/>
          <w:marTop w:val="0"/>
          <w:marBottom w:val="0"/>
          <w:divBdr>
            <w:top w:val="none" w:sz="0" w:space="0" w:color="auto"/>
            <w:left w:val="none" w:sz="0" w:space="0" w:color="auto"/>
            <w:bottom w:val="none" w:sz="0" w:space="0" w:color="auto"/>
            <w:right w:val="none" w:sz="0" w:space="0" w:color="auto"/>
          </w:divBdr>
        </w:div>
        <w:div w:id="837698146">
          <w:marLeft w:val="480"/>
          <w:marRight w:val="0"/>
          <w:marTop w:val="0"/>
          <w:marBottom w:val="0"/>
          <w:divBdr>
            <w:top w:val="none" w:sz="0" w:space="0" w:color="auto"/>
            <w:left w:val="none" w:sz="0" w:space="0" w:color="auto"/>
            <w:bottom w:val="none" w:sz="0" w:space="0" w:color="auto"/>
            <w:right w:val="none" w:sz="0" w:space="0" w:color="auto"/>
          </w:divBdr>
        </w:div>
        <w:div w:id="1013343808">
          <w:marLeft w:val="480"/>
          <w:marRight w:val="0"/>
          <w:marTop w:val="0"/>
          <w:marBottom w:val="0"/>
          <w:divBdr>
            <w:top w:val="none" w:sz="0" w:space="0" w:color="auto"/>
            <w:left w:val="none" w:sz="0" w:space="0" w:color="auto"/>
            <w:bottom w:val="none" w:sz="0" w:space="0" w:color="auto"/>
            <w:right w:val="none" w:sz="0" w:space="0" w:color="auto"/>
          </w:divBdr>
        </w:div>
        <w:div w:id="1291090048">
          <w:marLeft w:val="480"/>
          <w:marRight w:val="0"/>
          <w:marTop w:val="0"/>
          <w:marBottom w:val="0"/>
          <w:divBdr>
            <w:top w:val="none" w:sz="0" w:space="0" w:color="auto"/>
            <w:left w:val="none" w:sz="0" w:space="0" w:color="auto"/>
            <w:bottom w:val="none" w:sz="0" w:space="0" w:color="auto"/>
            <w:right w:val="none" w:sz="0" w:space="0" w:color="auto"/>
          </w:divBdr>
        </w:div>
        <w:div w:id="2146896878">
          <w:marLeft w:val="480"/>
          <w:marRight w:val="0"/>
          <w:marTop w:val="0"/>
          <w:marBottom w:val="0"/>
          <w:divBdr>
            <w:top w:val="none" w:sz="0" w:space="0" w:color="auto"/>
            <w:left w:val="none" w:sz="0" w:space="0" w:color="auto"/>
            <w:bottom w:val="none" w:sz="0" w:space="0" w:color="auto"/>
            <w:right w:val="none" w:sz="0" w:space="0" w:color="auto"/>
          </w:divBdr>
        </w:div>
        <w:div w:id="700857888">
          <w:marLeft w:val="480"/>
          <w:marRight w:val="0"/>
          <w:marTop w:val="0"/>
          <w:marBottom w:val="0"/>
          <w:divBdr>
            <w:top w:val="none" w:sz="0" w:space="0" w:color="auto"/>
            <w:left w:val="none" w:sz="0" w:space="0" w:color="auto"/>
            <w:bottom w:val="none" w:sz="0" w:space="0" w:color="auto"/>
            <w:right w:val="none" w:sz="0" w:space="0" w:color="auto"/>
          </w:divBdr>
        </w:div>
        <w:div w:id="1974096541">
          <w:marLeft w:val="480"/>
          <w:marRight w:val="0"/>
          <w:marTop w:val="0"/>
          <w:marBottom w:val="0"/>
          <w:divBdr>
            <w:top w:val="none" w:sz="0" w:space="0" w:color="auto"/>
            <w:left w:val="none" w:sz="0" w:space="0" w:color="auto"/>
            <w:bottom w:val="none" w:sz="0" w:space="0" w:color="auto"/>
            <w:right w:val="none" w:sz="0" w:space="0" w:color="auto"/>
          </w:divBdr>
        </w:div>
        <w:div w:id="1885436106">
          <w:marLeft w:val="480"/>
          <w:marRight w:val="0"/>
          <w:marTop w:val="0"/>
          <w:marBottom w:val="0"/>
          <w:divBdr>
            <w:top w:val="none" w:sz="0" w:space="0" w:color="auto"/>
            <w:left w:val="none" w:sz="0" w:space="0" w:color="auto"/>
            <w:bottom w:val="none" w:sz="0" w:space="0" w:color="auto"/>
            <w:right w:val="none" w:sz="0" w:space="0" w:color="auto"/>
          </w:divBdr>
        </w:div>
        <w:div w:id="260340826">
          <w:marLeft w:val="480"/>
          <w:marRight w:val="0"/>
          <w:marTop w:val="0"/>
          <w:marBottom w:val="0"/>
          <w:divBdr>
            <w:top w:val="none" w:sz="0" w:space="0" w:color="auto"/>
            <w:left w:val="none" w:sz="0" w:space="0" w:color="auto"/>
            <w:bottom w:val="none" w:sz="0" w:space="0" w:color="auto"/>
            <w:right w:val="none" w:sz="0" w:space="0" w:color="auto"/>
          </w:divBdr>
        </w:div>
        <w:div w:id="587813773">
          <w:marLeft w:val="480"/>
          <w:marRight w:val="0"/>
          <w:marTop w:val="0"/>
          <w:marBottom w:val="0"/>
          <w:divBdr>
            <w:top w:val="none" w:sz="0" w:space="0" w:color="auto"/>
            <w:left w:val="none" w:sz="0" w:space="0" w:color="auto"/>
            <w:bottom w:val="none" w:sz="0" w:space="0" w:color="auto"/>
            <w:right w:val="none" w:sz="0" w:space="0" w:color="auto"/>
          </w:divBdr>
        </w:div>
        <w:div w:id="1703824532">
          <w:marLeft w:val="480"/>
          <w:marRight w:val="0"/>
          <w:marTop w:val="0"/>
          <w:marBottom w:val="0"/>
          <w:divBdr>
            <w:top w:val="none" w:sz="0" w:space="0" w:color="auto"/>
            <w:left w:val="none" w:sz="0" w:space="0" w:color="auto"/>
            <w:bottom w:val="none" w:sz="0" w:space="0" w:color="auto"/>
            <w:right w:val="none" w:sz="0" w:space="0" w:color="auto"/>
          </w:divBdr>
        </w:div>
        <w:div w:id="1494951006">
          <w:marLeft w:val="480"/>
          <w:marRight w:val="0"/>
          <w:marTop w:val="0"/>
          <w:marBottom w:val="0"/>
          <w:divBdr>
            <w:top w:val="none" w:sz="0" w:space="0" w:color="auto"/>
            <w:left w:val="none" w:sz="0" w:space="0" w:color="auto"/>
            <w:bottom w:val="none" w:sz="0" w:space="0" w:color="auto"/>
            <w:right w:val="none" w:sz="0" w:space="0" w:color="auto"/>
          </w:divBdr>
        </w:div>
        <w:div w:id="967471739">
          <w:marLeft w:val="480"/>
          <w:marRight w:val="0"/>
          <w:marTop w:val="0"/>
          <w:marBottom w:val="0"/>
          <w:divBdr>
            <w:top w:val="none" w:sz="0" w:space="0" w:color="auto"/>
            <w:left w:val="none" w:sz="0" w:space="0" w:color="auto"/>
            <w:bottom w:val="none" w:sz="0" w:space="0" w:color="auto"/>
            <w:right w:val="none" w:sz="0" w:space="0" w:color="auto"/>
          </w:divBdr>
        </w:div>
        <w:div w:id="291133098">
          <w:marLeft w:val="480"/>
          <w:marRight w:val="0"/>
          <w:marTop w:val="0"/>
          <w:marBottom w:val="0"/>
          <w:divBdr>
            <w:top w:val="none" w:sz="0" w:space="0" w:color="auto"/>
            <w:left w:val="none" w:sz="0" w:space="0" w:color="auto"/>
            <w:bottom w:val="none" w:sz="0" w:space="0" w:color="auto"/>
            <w:right w:val="none" w:sz="0" w:space="0" w:color="auto"/>
          </w:divBdr>
        </w:div>
        <w:div w:id="1508443883">
          <w:marLeft w:val="480"/>
          <w:marRight w:val="0"/>
          <w:marTop w:val="0"/>
          <w:marBottom w:val="0"/>
          <w:divBdr>
            <w:top w:val="none" w:sz="0" w:space="0" w:color="auto"/>
            <w:left w:val="none" w:sz="0" w:space="0" w:color="auto"/>
            <w:bottom w:val="none" w:sz="0" w:space="0" w:color="auto"/>
            <w:right w:val="none" w:sz="0" w:space="0" w:color="auto"/>
          </w:divBdr>
        </w:div>
        <w:div w:id="1761176105">
          <w:marLeft w:val="480"/>
          <w:marRight w:val="0"/>
          <w:marTop w:val="0"/>
          <w:marBottom w:val="0"/>
          <w:divBdr>
            <w:top w:val="none" w:sz="0" w:space="0" w:color="auto"/>
            <w:left w:val="none" w:sz="0" w:space="0" w:color="auto"/>
            <w:bottom w:val="none" w:sz="0" w:space="0" w:color="auto"/>
            <w:right w:val="none" w:sz="0" w:space="0" w:color="auto"/>
          </w:divBdr>
        </w:div>
        <w:div w:id="1543176793">
          <w:marLeft w:val="480"/>
          <w:marRight w:val="0"/>
          <w:marTop w:val="0"/>
          <w:marBottom w:val="0"/>
          <w:divBdr>
            <w:top w:val="none" w:sz="0" w:space="0" w:color="auto"/>
            <w:left w:val="none" w:sz="0" w:space="0" w:color="auto"/>
            <w:bottom w:val="none" w:sz="0" w:space="0" w:color="auto"/>
            <w:right w:val="none" w:sz="0" w:space="0" w:color="auto"/>
          </w:divBdr>
        </w:div>
        <w:div w:id="289941327">
          <w:marLeft w:val="480"/>
          <w:marRight w:val="0"/>
          <w:marTop w:val="0"/>
          <w:marBottom w:val="0"/>
          <w:divBdr>
            <w:top w:val="none" w:sz="0" w:space="0" w:color="auto"/>
            <w:left w:val="none" w:sz="0" w:space="0" w:color="auto"/>
            <w:bottom w:val="none" w:sz="0" w:space="0" w:color="auto"/>
            <w:right w:val="none" w:sz="0" w:space="0" w:color="auto"/>
          </w:divBdr>
        </w:div>
        <w:div w:id="250162899">
          <w:marLeft w:val="480"/>
          <w:marRight w:val="0"/>
          <w:marTop w:val="0"/>
          <w:marBottom w:val="0"/>
          <w:divBdr>
            <w:top w:val="none" w:sz="0" w:space="0" w:color="auto"/>
            <w:left w:val="none" w:sz="0" w:space="0" w:color="auto"/>
            <w:bottom w:val="none" w:sz="0" w:space="0" w:color="auto"/>
            <w:right w:val="none" w:sz="0" w:space="0" w:color="auto"/>
          </w:divBdr>
        </w:div>
        <w:div w:id="2005080986">
          <w:marLeft w:val="480"/>
          <w:marRight w:val="0"/>
          <w:marTop w:val="0"/>
          <w:marBottom w:val="0"/>
          <w:divBdr>
            <w:top w:val="none" w:sz="0" w:space="0" w:color="auto"/>
            <w:left w:val="none" w:sz="0" w:space="0" w:color="auto"/>
            <w:bottom w:val="none" w:sz="0" w:space="0" w:color="auto"/>
            <w:right w:val="none" w:sz="0" w:space="0" w:color="auto"/>
          </w:divBdr>
        </w:div>
        <w:div w:id="1940287499">
          <w:marLeft w:val="480"/>
          <w:marRight w:val="0"/>
          <w:marTop w:val="0"/>
          <w:marBottom w:val="0"/>
          <w:divBdr>
            <w:top w:val="none" w:sz="0" w:space="0" w:color="auto"/>
            <w:left w:val="none" w:sz="0" w:space="0" w:color="auto"/>
            <w:bottom w:val="none" w:sz="0" w:space="0" w:color="auto"/>
            <w:right w:val="none" w:sz="0" w:space="0" w:color="auto"/>
          </w:divBdr>
        </w:div>
        <w:div w:id="2037459468">
          <w:marLeft w:val="480"/>
          <w:marRight w:val="0"/>
          <w:marTop w:val="0"/>
          <w:marBottom w:val="0"/>
          <w:divBdr>
            <w:top w:val="none" w:sz="0" w:space="0" w:color="auto"/>
            <w:left w:val="none" w:sz="0" w:space="0" w:color="auto"/>
            <w:bottom w:val="none" w:sz="0" w:space="0" w:color="auto"/>
            <w:right w:val="none" w:sz="0" w:space="0" w:color="auto"/>
          </w:divBdr>
        </w:div>
        <w:div w:id="383986457">
          <w:marLeft w:val="480"/>
          <w:marRight w:val="0"/>
          <w:marTop w:val="0"/>
          <w:marBottom w:val="0"/>
          <w:divBdr>
            <w:top w:val="none" w:sz="0" w:space="0" w:color="auto"/>
            <w:left w:val="none" w:sz="0" w:space="0" w:color="auto"/>
            <w:bottom w:val="none" w:sz="0" w:space="0" w:color="auto"/>
            <w:right w:val="none" w:sz="0" w:space="0" w:color="auto"/>
          </w:divBdr>
        </w:div>
        <w:div w:id="1820881593">
          <w:marLeft w:val="480"/>
          <w:marRight w:val="0"/>
          <w:marTop w:val="0"/>
          <w:marBottom w:val="0"/>
          <w:divBdr>
            <w:top w:val="none" w:sz="0" w:space="0" w:color="auto"/>
            <w:left w:val="none" w:sz="0" w:space="0" w:color="auto"/>
            <w:bottom w:val="none" w:sz="0" w:space="0" w:color="auto"/>
            <w:right w:val="none" w:sz="0" w:space="0" w:color="auto"/>
          </w:divBdr>
        </w:div>
        <w:div w:id="1560752171">
          <w:marLeft w:val="480"/>
          <w:marRight w:val="0"/>
          <w:marTop w:val="0"/>
          <w:marBottom w:val="0"/>
          <w:divBdr>
            <w:top w:val="none" w:sz="0" w:space="0" w:color="auto"/>
            <w:left w:val="none" w:sz="0" w:space="0" w:color="auto"/>
            <w:bottom w:val="none" w:sz="0" w:space="0" w:color="auto"/>
            <w:right w:val="none" w:sz="0" w:space="0" w:color="auto"/>
          </w:divBdr>
        </w:div>
        <w:div w:id="1826319298">
          <w:marLeft w:val="480"/>
          <w:marRight w:val="0"/>
          <w:marTop w:val="0"/>
          <w:marBottom w:val="0"/>
          <w:divBdr>
            <w:top w:val="none" w:sz="0" w:space="0" w:color="auto"/>
            <w:left w:val="none" w:sz="0" w:space="0" w:color="auto"/>
            <w:bottom w:val="none" w:sz="0" w:space="0" w:color="auto"/>
            <w:right w:val="none" w:sz="0" w:space="0" w:color="auto"/>
          </w:divBdr>
        </w:div>
        <w:div w:id="706837501">
          <w:marLeft w:val="480"/>
          <w:marRight w:val="0"/>
          <w:marTop w:val="0"/>
          <w:marBottom w:val="0"/>
          <w:divBdr>
            <w:top w:val="none" w:sz="0" w:space="0" w:color="auto"/>
            <w:left w:val="none" w:sz="0" w:space="0" w:color="auto"/>
            <w:bottom w:val="none" w:sz="0" w:space="0" w:color="auto"/>
            <w:right w:val="none" w:sz="0" w:space="0" w:color="auto"/>
          </w:divBdr>
        </w:div>
        <w:div w:id="1031568348">
          <w:marLeft w:val="480"/>
          <w:marRight w:val="0"/>
          <w:marTop w:val="0"/>
          <w:marBottom w:val="0"/>
          <w:divBdr>
            <w:top w:val="none" w:sz="0" w:space="0" w:color="auto"/>
            <w:left w:val="none" w:sz="0" w:space="0" w:color="auto"/>
            <w:bottom w:val="none" w:sz="0" w:space="0" w:color="auto"/>
            <w:right w:val="none" w:sz="0" w:space="0" w:color="auto"/>
          </w:divBdr>
        </w:div>
        <w:div w:id="1394691897">
          <w:marLeft w:val="480"/>
          <w:marRight w:val="0"/>
          <w:marTop w:val="0"/>
          <w:marBottom w:val="0"/>
          <w:divBdr>
            <w:top w:val="none" w:sz="0" w:space="0" w:color="auto"/>
            <w:left w:val="none" w:sz="0" w:space="0" w:color="auto"/>
            <w:bottom w:val="none" w:sz="0" w:space="0" w:color="auto"/>
            <w:right w:val="none" w:sz="0" w:space="0" w:color="auto"/>
          </w:divBdr>
        </w:div>
        <w:div w:id="1453018423">
          <w:marLeft w:val="480"/>
          <w:marRight w:val="0"/>
          <w:marTop w:val="0"/>
          <w:marBottom w:val="0"/>
          <w:divBdr>
            <w:top w:val="none" w:sz="0" w:space="0" w:color="auto"/>
            <w:left w:val="none" w:sz="0" w:space="0" w:color="auto"/>
            <w:bottom w:val="none" w:sz="0" w:space="0" w:color="auto"/>
            <w:right w:val="none" w:sz="0" w:space="0" w:color="auto"/>
          </w:divBdr>
        </w:div>
      </w:divsChild>
    </w:div>
    <w:div w:id="1157720766">
      <w:bodyDiv w:val="1"/>
      <w:marLeft w:val="0"/>
      <w:marRight w:val="0"/>
      <w:marTop w:val="0"/>
      <w:marBottom w:val="0"/>
      <w:divBdr>
        <w:top w:val="none" w:sz="0" w:space="0" w:color="auto"/>
        <w:left w:val="none" w:sz="0" w:space="0" w:color="auto"/>
        <w:bottom w:val="none" w:sz="0" w:space="0" w:color="auto"/>
        <w:right w:val="none" w:sz="0" w:space="0" w:color="auto"/>
      </w:divBdr>
    </w:div>
    <w:div w:id="1158226519">
      <w:bodyDiv w:val="1"/>
      <w:marLeft w:val="0"/>
      <w:marRight w:val="0"/>
      <w:marTop w:val="0"/>
      <w:marBottom w:val="0"/>
      <w:divBdr>
        <w:top w:val="none" w:sz="0" w:space="0" w:color="auto"/>
        <w:left w:val="none" w:sz="0" w:space="0" w:color="auto"/>
        <w:bottom w:val="none" w:sz="0" w:space="0" w:color="auto"/>
        <w:right w:val="none" w:sz="0" w:space="0" w:color="auto"/>
      </w:divBdr>
    </w:div>
    <w:div w:id="1158300088">
      <w:bodyDiv w:val="1"/>
      <w:marLeft w:val="0"/>
      <w:marRight w:val="0"/>
      <w:marTop w:val="0"/>
      <w:marBottom w:val="0"/>
      <w:divBdr>
        <w:top w:val="none" w:sz="0" w:space="0" w:color="auto"/>
        <w:left w:val="none" w:sz="0" w:space="0" w:color="auto"/>
        <w:bottom w:val="none" w:sz="0" w:space="0" w:color="auto"/>
        <w:right w:val="none" w:sz="0" w:space="0" w:color="auto"/>
      </w:divBdr>
    </w:div>
    <w:div w:id="1158305218">
      <w:bodyDiv w:val="1"/>
      <w:marLeft w:val="0"/>
      <w:marRight w:val="0"/>
      <w:marTop w:val="0"/>
      <w:marBottom w:val="0"/>
      <w:divBdr>
        <w:top w:val="none" w:sz="0" w:space="0" w:color="auto"/>
        <w:left w:val="none" w:sz="0" w:space="0" w:color="auto"/>
        <w:bottom w:val="none" w:sz="0" w:space="0" w:color="auto"/>
        <w:right w:val="none" w:sz="0" w:space="0" w:color="auto"/>
      </w:divBdr>
    </w:div>
    <w:div w:id="1158493062">
      <w:bodyDiv w:val="1"/>
      <w:marLeft w:val="0"/>
      <w:marRight w:val="0"/>
      <w:marTop w:val="0"/>
      <w:marBottom w:val="0"/>
      <w:divBdr>
        <w:top w:val="none" w:sz="0" w:space="0" w:color="auto"/>
        <w:left w:val="none" w:sz="0" w:space="0" w:color="auto"/>
        <w:bottom w:val="none" w:sz="0" w:space="0" w:color="auto"/>
        <w:right w:val="none" w:sz="0" w:space="0" w:color="auto"/>
      </w:divBdr>
    </w:div>
    <w:div w:id="1158614829">
      <w:bodyDiv w:val="1"/>
      <w:marLeft w:val="0"/>
      <w:marRight w:val="0"/>
      <w:marTop w:val="0"/>
      <w:marBottom w:val="0"/>
      <w:divBdr>
        <w:top w:val="none" w:sz="0" w:space="0" w:color="auto"/>
        <w:left w:val="none" w:sz="0" w:space="0" w:color="auto"/>
        <w:bottom w:val="none" w:sz="0" w:space="0" w:color="auto"/>
        <w:right w:val="none" w:sz="0" w:space="0" w:color="auto"/>
      </w:divBdr>
    </w:div>
    <w:div w:id="1159618853">
      <w:bodyDiv w:val="1"/>
      <w:marLeft w:val="0"/>
      <w:marRight w:val="0"/>
      <w:marTop w:val="0"/>
      <w:marBottom w:val="0"/>
      <w:divBdr>
        <w:top w:val="none" w:sz="0" w:space="0" w:color="auto"/>
        <w:left w:val="none" w:sz="0" w:space="0" w:color="auto"/>
        <w:bottom w:val="none" w:sz="0" w:space="0" w:color="auto"/>
        <w:right w:val="none" w:sz="0" w:space="0" w:color="auto"/>
      </w:divBdr>
    </w:div>
    <w:div w:id="1159660777">
      <w:bodyDiv w:val="1"/>
      <w:marLeft w:val="0"/>
      <w:marRight w:val="0"/>
      <w:marTop w:val="0"/>
      <w:marBottom w:val="0"/>
      <w:divBdr>
        <w:top w:val="none" w:sz="0" w:space="0" w:color="auto"/>
        <w:left w:val="none" w:sz="0" w:space="0" w:color="auto"/>
        <w:bottom w:val="none" w:sz="0" w:space="0" w:color="auto"/>
        <w:right w:val="none" w:sz="0" w:space="0" w:color="auto"/>
      </w:divBdr>
    </w:div>
    <w:div w:id="1161042760">
      <w:bodyDiv w:val="1"/>
      <w:marLeft w:val="0"/>
      <w:marRight w:val="0"/>
      <w:marTop w:val="0"/>
      <w:marBottom w:val="0"/>
      <w:divBdr>
        <w:top w:val="none" w:sz="0" w:space="0" w:color="auto"/>
        <w:left w:val="none" w:sz="0" w:space="0" w:color="auto"/>
        <w:bottom w:val="none" w:sz="0" w:space="0" w:color="auto"/>
        <w:right w:val="none" w:sz="0" w:space="0" w:color="auto"/>
      </w:divBdr>
    </w:div>
    <w:div w:id="1161117415">
      <w:bodyDiv w:val="1"/>
      <w:marLeft w:val="0"/>
      <w:marRight w:val="0"/>
      <w:marTop w:val="0"/>
      <w:marBottom w:val="0"/>
      <w:divBdr>
        <w:top w:val="none" w:sz="0" w:space="0" w:color="auto"/>
        <w:left w:val="none" w:sz="0" w:space="0" w:color="auto"/>
        <w:bottom w:val="none" w:sz="0" w:space="0" w:color="auto"/>
        <w:right w:val="none" w:sz="0" w:space="0" w:color="auto"/>
      </w:divBdr>
    </w:div>
    <w:div w:id="1161578652">
      <w:bodyDiv w:val="1"/>
      <w:marLeft w:val="0"/>
      <w:marRight w:val="0"/>
      <w:marTop w:val="0"/>
      <w:marBottom w:val="0"/>
      <w:divBdr>
        <w:top w:val="none" w:sz="0" w:space="0" w:color="auto"/>
        <w:left w:val="none" w:sz="0" w:space="0" w:color="auto"/>
        <w:bottom w:val="none" w:sz="0" w:space="0" w:color="auto"/>
        <w:right w:val="none" w:sz="0" w:space="0" w:color="auto"/>
      </w:divBdr>
    </w:div>
    <w:div w:id="1162350206">
      <w:bodyDiv w:val="1"/>
      <w:marLeft w:val="0"/>
      <w:marRight w:val="0"/>
      <w:marTop w:val="0"/>
      <w:marBottom w:val="0"/>
      <w:divBdr>
        <w:top w:val="none" w:sz="0" w:space="0" w:color="auto"/>
        <w:left w:val="none" w:sz="0" w:space="0" w:color="auto"/>
        <w:bottom w:val="none" w:sz="0" w:space="0" w:color="auto"/>
        <w:right w:val="none" w:sz="0" w:space="0" w:color="auto"/>
      </w:divBdr>
    </w:div>
    <w:div w:id="1165897638">
      <w:bodyDiv w:val="1"/>
      <w:marLeft w:val="0"/>
      <w:marRight w:val="0"/>
      <w:marTop w:val="0"/>
      <w:marBottom w:val="0"/>
      <w:divBdr>
        <w:top w:val="none" w:sz="0" w:space="0" w:color="auto"/>
        <w:left w:val="none" w:sz="0" w:space="0" w:color="auto"/>
        <w:bottom w:val="none" w:sz="0" w:space="0" w:color="auto"/>
        <w:right w:val="none" w:sz="0" w:space="0" w:color="auto"/>
      </w:divBdr>
    </w:div>
    <w:div w:id="1166240821">
      <w:bodyDiv w:val="1"/>
      <w:marLeft w:val="0"/>
      <w:marRight w:val="0"/>
      <w:marTop w:val="0"/>
      <w:marBottom w:val="0"/>
      <w:divBdr>
        <w:top w:val="none" w:sz="0" w:space="0" w:color="auto"/>
        <w:left w:val="none" w:sz="0" w:space="0" w:color="auto"/>
        <w:bottom w:val="none" w:sz="0" w:space="0" w:color="auto"/>
        <w:right w:val="none" w:sz="0" w:space="0" w:color="auto"/>
      </w:divBdr>
    </w:div>
    <w:div w:id="1167162963">
      <w:bodyDiv w:val="1"/>
      <w:marLeft w:val="0"/>
      <w:marRight w:val="0"/>
      <w:marTop w:val="0"/>
      <w:marBottom w:val="0"/>
      <w:divBdr>
        <w:top w:val="none" w:sz="0" w:space="0" w:color="auto"/>
        <w:left w:val="none" w:sz="0" w:space="0" w:color="auto"/>
        <w:bottom w:val="none" w:sz="0" w:space="0" w:color="auto"/>
        <w:right w:val="none" w:sz="0" w:space="0" w:color="auto"/>
      </w:divBdr>
    </w:div>
    <w:div w:id="1167669393">
      <w:bodyDiv w:val="1"/>
      <w:marLeft w:val="0"/>
      <w:marRight w:val="0"/>
      <w:marTop w:val="0"/>
      <w:marBottom w:val="0"/>
      <w:divBdr>
        <w:top w:val="none" w:sz="0" w:space="0" w:color="auto"/>
        <w:left w:val="none" w:sz="0" w:space="0" w:color="auto"/>
        <w:bottom w:val="none" w:sz="0" w:space="0" w:color="auto"/>
        <w:right w:val="none" w:sz="0" w:space="0" w:color="auto"/>
      </w:divBdr>
    </w:div>
    <w:div w:id="1168445036">
      <w:bodyDiv w:val="1"/>
      <w:marLeft w:val="0"/>
      <w:marRight w:val="0"/>
      <w:marTop w:val="0"/>
      <w:marBottom w:val="0"/>
      <w:divBdr>
        <w:top w:val="none" w:sz="0" w:space="0" w:color="auto"/>
        <w:left w:val="none" w:sz="0" w:space="0" w:color="auto"/>
        <w:bottom w:val="none" w:sz="0" w:space="0" w:color="auto"/>
        <w:right w:val="none" w:sz="0" w:space="0" w:color="auto"/>
      </w:divBdr>
    </w:div>
    <w:div w:id="1169323141">
      <w:bodyDiv w:val="1"/>
      <w:marLeft w:val="0"/>
      <w:marRight w:val="0"/>
      <w:marTop w:val="0"/>
      <w:marBottom w:val="0"/>
      <w:divBdr>
        <w:top w:val="none" w:sz="0" w:space="0" w:color="auto"/>
        <w:left w:val="none" w:sz="0" w:space="0" w:color="auto"/>
        <w:bottom w:val="none" w:sz="0" w:space="0" w:color="auto"/>
        <w:right w:val="none" w:sz="0" w:space="0" w:color="auto"/>
      </w:divBdr>
    </w:div>
    <w:div w:id="1170484571">
      <w:bodyDiv w:val="1"/>
      <w:marLeft w:val="0"/>
      <w:marRight w:val="0"/>
      <w:marTop w:val="0"/>
      <w:marBottom w:val="0"/>
      <w:divBdr>
        <w:top w:val="none" w:sz="0" w:space="0" w:color="auto"/>
        <w:left w:val="none" w:sz="0" w:space="0" w:color="auto"/>
        <w:bottom w:val="none" w:sz="0" w:space="0" w:color="auto"/>
        <w:right w:val="none" w:sz="0" w:space="0" w:color="auto"/>
      </w:divBdr>
      <w:divsChild>
        <w:div w:id="1530414471">
          <w:marLeft w:val="480"/>
          <w:marRight w:val="0"/>
          <w:marTop w:val="0"/>
          <w:marBottom w:val="0"/>
          <w:divBdr>
            <w:top w:val="none" w:sz="0" w:space="0" w:color="auto"/>
            <w:left w:val="none" w:sz="0" w:space="0" w:color="auto"/>
            <w:bottom w:val="none" w:sz="0" w:space="0" w:color="auto"/>
            <w:right w:val="none" w:sz="0" w:space="0" w:color="auto"/>
          </w:divBdr>
        </w:div>
        <w:div w:id="1809349890">
          <w:marLeft w:val="480"/>
          <w:marRight w:val="0"/>
          <w:marTop w:val="0"/>
          <w:marBottom w:val="0"/>
          <w:divBdr>
            <w:top w:val="none" w:sz="0" w:space="0" w:color="auto"/>
            <w:left w:val="none" w:sz="0" w:space="0" w:color="auto"/>
            <w:bottom w:val="none" w:sz="0" w:space="0" w:color="auto"/>
            <w:right w:val="none" w:sz="0" w:space="0" w:color="auto"/>
          </w:divBdr>
        </w:div>
        <w:div w:id="1378313393">
          <w:marLeft w:val="480"/>
          <w:marRight w:val="0"/>
          <w:marTop w:val="0"/>
          <w:marBottom w:val="0"/>
          <w:divBdr>
            <w:top w:val="none" w:sz="0" w:space="0" w:color="auto"/>
            <w:left w:val="none" w:sz="0" w:space="0" w:color="auto"/>
            <w:bottom w:val="none" w:sz="0" w:space="0" w:color="auto"/>
            <w:right w:val="none" w:sz="0" w:space="0" w:color="auto"/>
          </w:divBdr>
        </w:div>
        <w:div w:id="1831604483">
          <w:marLeft w:val="480"/>
          <w:marRight w:val="0"/>
          <w:marTop w:val="0"/>
          <w:marBottom w:val="0"/>
          <w:divBdr>
            <w:top w:val="none" w:sz="0" w:space="0" w:color="auto"/>
            <w:left w:val="none" w:sz="0" w:space="0" w:color="auto"/>
            <w:bottom w:val="none" w:sz="0" w:space="0" w:color="auto"/>
            <w:right w:val="none" w:sz="0" w:space="0" w:color="auto"/>
          </w:divBdr>
        </w:div>
        <w:div w:id="585963746">
          <w:marLeft w:val="480"/>
          <w:marRight w:val="0"/>
          <w:marTop w:val="0"/>
          <w:marBottom w:val="0"/>
          <w:divBdr>
            <w:top w:val="none" w:sz="0" w:space="0" w:color="auto"/>
            <w:left w:val="none" w:sz="0" w:space="0" w:color="auto"/>
            <w:bottom w:val="none" w:sz="0" w:space="0" w:color="auto"/>
            <w:right w:val="none" w:sz="0" w:space="0" w:color="auto"/>
          </w:divBdr>
        </w:div>
        <w:div w:id="747459447">
          <w:marLeft w:val="480"/>
          <w:marRight w:val="0"/>
          <w:marTop w:val="0"/>
          <w:marBottom w:val="0"/>
          <w:divBdr>
            <w:top w:val="none" w:sz="0" w:space="0" w:color="auto"/>
            <w:left w:val="none" w:sz="0" w:space="0" w:color="auto"/>
            <w:bottom w:val="none" w:sz="0" w:space="0" w:color="auto"/>
            <w:right w:val="none" w:sz="0" w:space="0" w:color="auto"/>
          </w:divBdr>
        </w:div>
        <w:div w:id="784421231">
          <w:marLeft w:val="480"/>
          <w:marRight w:val="0"/>
          <w:marTop w:val="0"/>
          <w:marBottom w:val="0"/>
          <w:divBdr>
            <w:top w:val="none" w:sz="0" w:space="0" w:color="auto"/>
            <w:left w:val="none" w:sz="0" w:space="0" w:color="auto"/>
            <w:bottom w:val="none" w:sz="0" w:space="0" w:color="auto"/>
            <w:right w:val="none" w:sz="0" w:space="0" w:color="auto"/>
          </w:divBdr>
        </w:div>
        <w:div w:id="675575298">
          <w:marLeft w:val="480"/>
          <w:marRight w:val="0"/>
          <w:marTop w:val="0"/>
          <w:marBottom w:val="0"/>
          <w:divBdr>
            <w:top w:val="none" w:sz="0" w:space="0" w:color="auto"/>
            <w:left w:val="none" w:sz="0" w:space="0" w:color="auto"/>
            <w:bottom w:val="none" w:sz="0" w:space="0" w:color="auto"/>
            <w:right w:val="none" w:sz="0" w:space="0" w:color="auto"/>
          </w:divBdr>
        </w:div>
        <w:div w:id="1562640417">
          <w:marLeft w:val="480"/>
          <w:marRight w:val="0"/>
          <w:marTop w:val="0"/>
          <w:marBottom w:val="0"/>
          <w:divBdr>
            <w:top w:val="none" w:sz="0" w:space="0" w:color="auto"/>
            <w:left w:val="none" w:sz="0" w:space="0" w:color="auto"/>
            <w:bottom w:val="none" w:sz="0" w:space="0" w:color="auto"/>
            <w:right w:val="none" w:sz="0" w:space="0" w:color="auto"/>
          </w:divBdr>
        </w:div>
        <w:div w:id="1858233642">
          <w:marLeft w:val="480"/>
          <w:marRight w:val="0"/>
          <w:marTop w:val="0"/>
          <w:marBottom w:val="0"/>
          <w:divBdr>
            <w:top w:val="none" w:sz="0" w:space="0" w:color="auto"/>
            <w:left w:val="none" w:sz="0" w:space="0" w:color="auto"/>
            <w:bottom w:val="none" w:sz="0" w:space="0" w:color="auto"/>
            <w:right w:val="none" w:sz="0" w:space="0" w:color="auto"/>
          </w:divBdr>
        </w:div>
        <w:div w:id="359204309">
          <w:marLeft w:val="480"/>
          <w:marRight w:val="0"/>
          <w:marTop w:val="0"/>
          <w:marBottom w:val="0"/>
          <w:divBdr>
            <w:top w:val="none" w:sz="0" w:space="0" w:color="auto"/>
            <w:left w:val="none" w:sz="0" w:space="0" w:color="auto"/>
            <w:bottom w:val="none" w:sz="0" w:space="0" w:color="auto"/>
            <w:right w:val="none" w:sz="0" w:space="0" w:color="auto"/>
          </w:divBdr>
        </w:div>
        <w:div w:id="1359353733">
          <w:marLeft w:val="480"/>
          <w:marRight w:val="0"/>
          <w:marTop w:val="0"/>
          <w:marBottom w:val="0"/>
          <w:divBdr>
            <w:top w:val="none" w:sz="0" w:space="0" w:color="auto"/>
            <w:left w:val="none" w:sz="0" w:space="0" w:color="auto"/>
            <w:bottom w:val="none" w:sz="0" w:space="0" w:color="auto"/>
            <w:right w:val="none" w:sz="0" w:space="0" w:color="auto"/>
          </w:divBdr>
        </w:div>
        <w:div w:id="1772386617">
          <w:marLeft w:val="480"/>
          <w:marRight w:val="0"/>
          <w:marTop w:val="0"/>
          <w:marBottom w:val="0"/>
          <w:divBdr>
            <w:top w:val="none" w:sz="0" w:space="0" w:color="auto"/>
            <w:left w:val="none" w:sz="0" w:space="0" w:color="auto"/>
            <w:bottom w:val="none" w:sz="0" w:space="0" w:color="auto"/>
            <w:right w:val="none" w:sz="0" w:space="0" w:color="auto"/>
          </w:divBdr>
        </w:div>
        <w:div w:id="659819096">
          <w:marLeft w:val="480"/>
          <w:marRight w:val="0"/>
          <w:marTop w:val="0"/>
          <w:marBottom w:val="0"/>
          <w:divBdr>
            <w:top w:val="none" w:sz="0" w:space="0" w:color="auto"/>
            <w:left w:val="none" w:sz="0" w:space="0" w:color="auto"/>
            <w:bottom w:val="none" w:sz="0" w:space="0" w:color="auto"/>
            <w:right w:val="none" w:sz="0" w:space="0" w:color="auto"/>
          </w:divBdr>
        </w:div>
        <w:div w:id="1539854518">
          <w:marLeft w:val="480"/>
          <w:marRight w:val="0"/>
          <w:marTop w:val="0"/>
          <w:marBottom w:val="0"/>
          <w:divBdr>
            <w:top w:val="none" w:sz="0" w:space="0" w:color="auto"/>
            <w:left w:val="none" w:sz="0" w:space="0" w:color="auto"/>
            <w:bottom w:val="none" w:sz="0" w:space="0" w:color="auto"/>
            <w:right w:val="none" w:sz="0" w:space="0" w:color="auto"/>
          </w:divBdr>
        </w:div>
        <w:div w:id="1728338410">
          <w:marLeft w:val="480"/>
          <w:marRight w:val="0"/>
          <w:marTop w:val="0"/>
          <w:marBottom w:val="0"/>
          <w:divBdr>
            <w:top w:val="none" w:sz="0" w:space="0" w:color="auto"/>
            <w:left w:val="none" w:sz="0" w:space="0" w:color="auto"/>
            <w:bottom w:val="none" w:sz="0" w:space="0" w:color="auto"/>
            <w:right w:val="none" w:sz="0" w:space="0" w:color="auto"/>
          </w:divBdr>
        </w:div>
        <w:div w:id="2147039448">
          <w:marLeft w:val="480"/>
          <w:marRight w:val="0"/>
          <w:marTop w:val="0"/>
          <w:marBottom w:val="0"/>
          <w:divBdr>
            <w:top w:val="none" w:sz="0" w:space="0" w:color="auto"/>
            <w:left w:val="none" w:sz="0" w:space="0" w:color="auto"/>
            <w:bottom w:val="none" w:sz="0" w:space="0" w:color="auto"/>
            <w:right w:val="none" w:sz="0" w:space="0" w:color="auto"/>
          </w:divBdr>
        </w:div>
        <w:div w:id="1631326727">
          <w:marLeft w:val="480"/>
          <w:marRight w:val="0"/>
          <w:marTop w:val="0"/>
          <w:marBottom w:val="0"/>
          <w:divBdr>
            <w:top w:val="none" w:sz="0" w:space="0" w:color="auto"/>
            <w:left w:val="none" w:sz="0" w:space="0" w:color="auto"/>
            <w:bottom w:val="none" w:sz="0" w:space="0" w:color="auto"/>
            <w:right w:val="none" w:sz="0" w:space="0" w:color="auto"/>
          </w:divBdr>
        </w:div>
        <w:div w:id="655838363">
          <w:marLeft w:val="480"/>
          <w:marRight w:val="0"/>
          <w:marTop w:val="0"/>
          <w:marBottom w:val="0"/>
          <w:divBdr>
            <w:top w:val="none" w:sz="0" w:space="0" w:color="auto"/>
            <w:left w:val="none" w:sz="0" w:space="0" w:color="auto"/>
            <w:bottom w:val="none" w:sz="0" w:space="0" w:color="auto"/>
            <w:right w:val="none" w:sz="0" w:space="0" w:color="auto"/>
          </w:divBdr>
        </w:div>
        <w:div w:id="2001881588">
          <w:marLeft w:val="480"/>
          <w:marRight w:val="0"/>
          <w:marTop w:val="0"/>
          <w:marBottom w:val="0"/>
          <w:divBdr>
            <w:top w:val="none" w:sz="0" w:space="0" w:color="auto"/>
            <w:left w:val="none" w:sz="0" w:space="0" w:color="auto"/>
            <w:bottom w:val="none" w:sz="0" w:space="0" w:color="auto"/>
            <w:right w:val="none" w:sz="0" w:space="0" w:color="auto"/>
          </w:divBdr>
        </w:div>
        <w:div w:id="719936646">
          <w:marLeft w:val="480"/>
          <w:marRight w:val="0"/>
          <w:marTop w:val="0"/>
          <w:marBottom w:val="0"/>
          <w:divBdr>
            <w:top w:val="none" w:sz="0" w:space="0" w:color="auto"/>
            <w:left w:val="none" w:sz="0" w:space="0" w:color="auto"/>
            <w:bottom w:val="none" w:sz="0" w:space="0" w:color="auto"/>
            <w:right w:val="none" w:sz="0" w:space="0" w:color="auto"/>
          </w:divBdr>
        </w:div>
        <w:div w:id="882787300">
          <w:marLeft w:val="480"/>
          <w:marRight w:val="0"/>
          <w:marTop w:val="0"/>
          <w:marBottom w:val="0"/>
          <w:divBdr>
            <w:top w:val="none" w:sz="0" w:space="0" w:color="auto"/>
            <w:left w:val="none" w:sz="0" w:space="0" w:color="auto"/>
            <w:bottom w:val="none" w:sz="0" w:space="0" w:color="auto"/>
            <w:right w:val="none" w:sz="0" w:space="0" w:color="auto"/>
          </w:divBdr>
        </w:div>
        <w:div w:id="801118181">
          <w:marLeft w:val="480"/>
          <w:marRight w:val="0"/>
          <w:marTop w:val="0"/>
          <w:marBottom w:val="0"/>
          <w:divBdr>
            <w:top w:val="none" w:sz="0" w:space="0" w:color="auto"/>
            <w:left w:val="none" w:sz="0" w:space="0" w:color="auto"/>
            <w:bottom w:val="none" w:sz="0" w:space="0" w:color="auto"/>
            <w:right w:val="none" w:sz="0" w:space="0" w:color="auto"/>
          </w:divBdr>
        </w:div>
        <w:div w:id="1005783398">
          <w:marLeft w:val="480"/>
          <w:marRight w:val="0"/>
          <w:marTop w:val="0"/>
          <w:marBottom w:val="0"/>
          <w:divBdr>
            <w:top w:val="none" w:sz="0" w:space="0" w:color="auto"/>
            <w:left w:val="none" w:sz="0" w:space="0" w:color="auto"/>
            <w:bottom w:val="none" w:sz="0" w:space="0" w:color="auto"/>
            <w:right w:val="none" w:sz="0" w:space="0" w:color="auto"/>
          </w:divBdr>
        </w:div>
        <w:div w:id="218170207">
          <w:marLeft w:val="480"/>
          <w:marRight w:val="0"/>
          <w:marTop w:val="0"/>
          <w:marBottom w:val="0"/>
          <w:divBdr>
            <w:top w:val="none" w:sz="0" w:space="0" w:color="auto"/>
            <w:left w:val="none" w:sz="0" w:space="0" w:color="auto"/>
            <w:bottom w:val="none" w:sz="0" w:space="0" w:color="auto"/>
            <w:right w:val="none" w:sz="0" w:space="0" w:color="auto"/>
          </w:divBdr>
        </w:div>
        <w:div w:id="1546135173">
          <w:marLeft w:val="480"/>
          <w:marRight w:val="0"/>
          <w:marTop w:val="0"/>
          <w:marBottom w:val="0"/>
          <w:divBdr>
            <w:top w:val="none" w:sz="0" w:space="0" w:color="auto"/>
            <w:left w:val="none" w:sz="0" w:space="0" w:color="auto"/>
            <w:bottom w:val="none" w:sz="0" w:space="0" w:color="auto"/>
            <w:right w:val="none" w:sz="0" w:space="0" w:color="auto"/>
          </w:divBdr>
        </w:div>
        <w:div w:id="1640069872">
          <w:marLeft w:val="480"/>
          <w:marRight w:val="0"/>
          <w:marTop w:val="0"/>
          <w:marBottom w:val="0"/>
          <w:divBdr>
            <w:top w:val="none" w:sz="0" w:space="0" w:color="auto"/>
            <w:left w:val="none" w:sz="0" w:space="0" w:color="auto"/>
            <w:bottom w:val="none" w:sz="0" w:space="0" w:color="auto"/>
            <w:right w:val="none" w:sz="0" w:space="0" w:color="auto"/>
          </w:divBdr>
        </w:div>
        <w:div w:id="2124192">
          <w:marLeft w:val="480"/>
          <w:marRight w:val="0"/>
          <w:marTop w:val="0"/>
          <w:marBottom w:val="0"/>
          <w:divBdr>
            <w:top w:val="none" w:sz="0" w:space="0" w:color="auto"/>
            <w:left w:val="none" w:sz="0" w:space="0" w:color="auto"/>
            <w:bottom w:val="none" w:sz="0" w:space="0" w:color="auto"/>
            <w:right w:val="none" w:sz="0" w:space="0" w:color="auto"/>
          </w:divBdr>
        </w:div>
        <w:div w:id="1201166520">
          <w:marLeft w:val="480"/>
          <w:marRight w:val="0"/>
          <w:marTop w:val="0"/>
          <w:marBottom w:val="0"/>
          <w:divBdr>
            <w:top w:val="none" w:sz="0" w:space="0" w:color="auto"/>
            <w:left w:val="none" w:sz="0" w:space="0" w:color="auto"/>
            <w:bottom w:val="none" w:sz="0" w:space="0" w:color="auto"/>
            <w:right w:val="none" w:sz="0" w:space="0" w:color="auto"/>
          </w:divBdr>
        </w:div>
        <w:div w:id="504054444">
          <w:marLeft w:val="480"/>
          <w:marRight w:val="0"/>
          <w:marTop w:val="0"/>
          <w:marBottom w:val="0"/>
          <w:divBdr>
            <w:top w:val="none" w:sz="0" w:space="0" w:color="auto"/>
            <w:left w:val="none" w:sz="0" w:space="0" w:color="auto"/>
            <w:bottom w:val="none" w:sz="0" w:space="0" w:color="auto"/>
            <w:right w:val="none" w:sz="0" w:space="0" w:color="auto"/>
          </w:divBdr>
        </w:div>
        <w:div w:id="1693653646">
          <w:marLeft w:val="480"/>
          <w:marRight w:val="0"/>
          <w:marTop w:val="0"/>
          <w:marBottom w:val="0"/>
          <w:divBdr>
            <w:top w:val="none" w:sz="0" w:space="0" w:color="auto"/>
            <w:left w:val="none" w:sz="0" w:space="0" w:color="auto"/>
            <w:bottom w:val="none" w:sz="0" w:space="0" w:color="auto"/>
            <w:right w:val="none" w:sz="0" w:space="0" w:color="auto"/>
          </w:divBdr>
        </w:div>
        <w:div w:id="1036740663">
          <w:marLeft w:val="480"/>
          <w:marRight w:val="0"/>
          <w:marTop w:val="0"/>
          <w:marBottom w:val="0"/>
          <w:divBdr>
            <w:top w:val="none" w:sz="0" w:space="0" w:color="auto"/>
            <w:left w:val="none" w:sz="0" w:space="0" w:color="auto"/>
            <w:bottom w:val="none" w:sz="0" w:space="0" w:color="auto"/>
            <w:right w:val="none" w:sz="0" w:space="0" w:color="auto"/>
          </w:divBdr>
        </w:div>
        <w:div w:id="438451532">
          <w:marLeft w:val="480"/>
          <w:marRight w:val="0"/>
          <w:marTop w:val="0"/>
          <w:marBottom w:val="0"/>
          <w:divBdr>
            <w:top w:val="none" w:sz="0" w:space="0" w:color="auto"/>
            <w:left w:val="none" w:sz="0" w:space="0" w:color="auto"/>
            <w:bottom w:val="none" w:sz="0" w:space="0" w:color="auto"/>
            <w:right w:val="none" w:sz="0" w:space="0" w:color="auto"/>
          </w:divBdr>
        </w:div>
        <w:div w:id="356853589">
          <w:marLeft w:val="480"/>
          <w:marRight w:val="0"/>
          <w:marTop w:val="0"/>
          <w:marBottom w:val="0"/>
          <w:divBdr>
            <w:top w:val="none" w:sz="0" w:space="0" w:color="auto"/>
            <w:left w:val="none" w:sz="0" w:space="0" w:color="auto"/>
            <w:bottom w:val="none" w:sz="0" w:space="0" w:color="auto"/>
            <w:right w:val="none" w:sz="0" w:space="0" w:color="auto"/>
          </w:divBdr>
        </w:div>
        <w:div w:id="1755322241">
          <w:marLeft w:val="480"/>
          <w:marRight w:val="0"/>
          <w:marTop w:val="0"/>
          <w:marBottom w:val="0"/>
          <w:divBdr>
            <w:top w:val="none" w:sz="0" w:space="0" w:color="auto"/>
            <w:left w:val="none" w:sz="0" w:space="0" w:color="auto"/>
            <w:bottom w:val="none" w:sz="0" w:space="0" w:color="auto"/>
            <w:right w:val="none" w:sz="0" w:space="0" w:color="auto"/>
          </w:divBdr>
        </w:div>
        <w:div w:id="752359471">
          <w:marLeft w:val="480"/>
          <w:marRight w:val="0"/>
          <w:marTop w:val="0"/>
          <w:marBottom w:val="0"/>
          <w:divBdr>
            <w:top w:val="none" w:sz="0" w:space="0" w:color="auto"/>
            <w:left w:val="none" w:sz="0" w:space="0" w:color="auto"/>
            <w:bottom w:val="none" w:sz="0" w:space="0" w:color="auto"/>
            <w:right w:val="none" w:sz="0" w:space="0" w:color="auto"/>
          </w:divBdr>
        </w:div>
        <w:div w:id="1508447979">
          <w:marLeft w:val="480"/>
          <w:marRight w:val="0"/>
          <w:marTop w:val="0"/>
          <w:marBottom w:val="0"/>
          <w:divBdr>
            <w:top w:val="none" w:sz="0" w:space="0" w:color="auto"/>
            <w:left w:val="none" w:sz="0" w:space="0" w:color="auto"/>
            <w:bottom w:val="none" w:sz="0" w:space="0" w:color="auto"/>
            <w:right w:val="none" w:sz="0" w:space="0" w:color="auto"/>
          </w:divBdr>
        </w:div>
        <w:div w:id="1431193634">
          <w:marLeft w:val="480"/>
          <w:marRight w:val="0"/>
          <w:marTop w:val="0"/>
          <w:marBottom w:val="0"/>
          <w:divBdr>
            <w:top w:val="none" w:sz="0" w:space="0" w:color="auto"/>
            <w:left w:val="none" w:sz="0" w:space="0" w:color="auto"/>
            <w:bottom w:val="none" w:sz="0" w:space="0" w:color="auto"/>
            <w:right w:val="none" w:sz="0" w:space="0" w:color="auto"/>
          </w:divBdr>
        </w:div>
        <w:div w:id="1852186048">
          <w:marLeft w:val="480"/>
          <w:marRight w:val="0"/>
          <w:marTop w:val="0"/>
          <w:marBottom w:val="0"/>
          <w:divBdr>
            <w:top w:val="none" w:sz="0" w:space="0" w:color="auto"/>
            <w:left w:val="none" w:sz="0" w:space="0" w:color="auto"/>
            <w:bottom w:val="none" w:sz="0" w:space="0" w:color="auto"/>
            <w:right w:val="none" w:sz="0" w:space="0" w:color="auto"/>
          </w:divBdr>
        </w:div>
        <w:div w:id="1407725087">
          <w:marLeft w:val="480"/>
          <w:marRight w:val="0"/>
          <w:marTop w:val="0"/>
          <w:marBottom w:val="0"/>
          <w:divBdr>
            <w:top w:val="none" w:sz="0" w:space="0" w:color="auto"/>
            <w:left w:val="none" w:sz="0" w:space="0" w:color="auto"/>
            <w:bottom w:val="none" w:sz="0" w:space="0" w:color="auto"/>
            <w:right w:val="none" w:sz="0" w:space="0" w:color="auto"/>
          </w:divBdr>
        </w:div>
        <w:div w:id="2001957987">
          <w:marLeft w:val="480"/>
          <w:marRight w:val="0"/>
          <w:marTop w:val="0"/>
          <w:marBottom w:val="0"/>
          <w:divBdr>
            <w:top w:val="none" w:sz="0" w:space="0" w:color="auto"/>
            <w:left w:val="none" w:sz="0" w:space="0" w:color="auto"/>
            <w:bottom w:val="none" w:sz="0" w:space="0" w:color="auto"/>
            <w:right w:val="none" w:sz="0" w:space="0" w:color="auto"/>
          </w:divBdr>
        </w:div>
        <w:div w:id="514853778">
          <w:marLeft w:val="480"/>
          <w:marRight w:val="0"/>
          <w:marTop w:val="0"/>
          <w:marBottom w:val="0"/>
          <w:divBdr>
            <w:top w:val="none" w:sz="0" w:space="0" w:color="auto"/>
            <w:left w:val="none" w:sz="0" w:space="0" w:color="auto"/>
            <w:bottom w:val="none" w:sz="0" w:space="0" w:color="auto"/>
            <w:right w:val="none" w:sz="0" w:space="0" w:color="auto"/>
          </w:divBdr>
        </w:div>
        <w:div w:id="1828859319">
          <w:marLeft w:val="480"/>
          <w:marRight w:val="0"/>
          <w:marTop w:val="0"/>
          <w:marBottom w:val="0"/>
          <w:divBdr>
            <w:top w:val="none" w:sz="0" w:space="0" w:color="auto"/>
            <w:left w:val="none" w:sz="0" w:space="0" w:color="auto"/>
            <w:bottom w:val="none" w:sz="0" w:space="0" w:color="auto"/>
            <w:right w:val="none" w:sz="0" w:space="0" w:color="auto"/>
          </w:divBdr>
        </w:div>
        <w:div w:id="1252162911">
          <w:marLeft w:val="480"/>
          <w:marRight w:val="0"/>
          <w:marTop w:val="0"/>
          <w:marBottom w:val="0"/>
          <w:divBdr>
            <w:top w:val="none" w:sz="0" w:space="0" w:color="auto"/>
            <w:left w:val="none" w:sz="0" w:space="0" w:color="auto"/>
            <w:bottom w:val="none" w:sz="0" w:space="0" w:color="auto"/>
            <w:right w:val="none" w:sz="0" w:space="0" w:color="auto"/>
          </w:divBdr>
        </w:div>
        <w:div w:id="1216357105">
          <w:marLeft w:val="480"/>
          <w:marRight w:val="0"/>
          <w:marTop w:val="0"/>
          <w:marBottom w:val="0"/>
          <w:divBdr>
            <w:top w:val="none" w:sz="0" w:space="0" w:color="auto"/>
            <w:left w:val="none" w:sz="0" w:space="0" w:color="auto"/>
            <w:bottom w:val="none" w:sz="0" w:space="0" w:color="auto"/>
            <w:right w:val="none" w:sz="0" w:space="0" w:color="auto"/>
          </w:divBdr>
        </w:div>
        <w:div w:id="420563242">
          <w:marLeft w:val="480"/>
          <w:marRight w:val="0"/>
          <w:marTop w:val="0"/>
          <w:marBottom w:val="0"/>
          <w:divBdr>
            <w:top w:val="none" w:sz="0" w:space="0" w:color="auto"/>
            <w:left w:val="none" w:sz="0" w:space="0" w:color="auto"/>
            <w:bottom w:val="none" w:sz="0" w:space="0" w:color="auto"/>
            <w:right w:val="none" w:sz="0" w:space="0" w:color="auto"/>
          </w:divBdr>
        </w:div>
        <w:div w:id="1564483998">
          <w:marLeft w:val="480"/>
          <w:marRight w:val="0"/>
          <w:marTop w:val="0"/>
          <w:marBottom w:val="0"/>
          <w:divBdr>
            <w:top w:val="none" w:sz="0" w:space="0" w:color="auto"/>
            <w:left w:val="none" w:sz="0" w:space="0" w:color="auto"/>
            <w:bottom w:val="none" w:sz="0" w:space="0" w:color="auto"/>
            <w:right w:val="none" w:sz="0" w:space="0" w:color="auto"/>
          </w:divBdr>
        </w:div>
        <w:div w:id="921333658">
          <w:marLeft w:val="480"/>
          <w:marRight w:val="0"/>
          <w:marTop w:val="0"/>
          <w:marBottom w:val="0"/>
          <w:divBdr>
            <w:top w:val="none" w:sz="0" w:space="0" w:color="auto"/>
            <w:left w:val="none" w:sz="0" w:space="0" w:color="auto"/>
            <w:bottom w:val="none" w:sz="0" w:space="0" w:color="auto"/>
            <w:right w:val="none" w:sz="0" w:space="0" w:color="auto"/>
          </w:divBdr>
        </w:div>
        <w:div w:id="18900148">
          <w:marLeft w:val="480"/>
          <w:marRight w:val="0"/>
          <w:marTop w:val="0"/>
          <w:marBottom w:val="0"/>
          <w:divBdr>
            <w:top w:val="none" w:sz="0" w:space="0" w:color="auto"/>
            <w:left w:val="none" w:sz="0" w:space="0" w:color="auto"/>
            <w:bottom w:val="none" w:sz="0" w:space="0" w:color="auto"/>
            <w:right w:val="none" w:sz="0" w:space="0" w:color="auto"/>
          </w:divBdr>
        </w:div>
        <w:div w:id="2008896568">
          <w:marLeft w:val="480"/>
          <w:marRight w:val="0"/>
          <w:marTop w:val="0"/>
          <w:marBottom w:val="0"/>
          <w:divBdr>
            <w:top w:val="none" w:sz="0" w:space="0" w:color="auto"/>
            <w:left w:val="none" w:sz="0" w:space="0" w:color="auto"/>
            <w:bottom w:val="none" w:sz="0" w:space="0" w:color="auto"/>
            <w:right w:val="none" w:sz="0" w:space="0" w:color="auto"/>
          </w:divBdr>
        </w:div>
        <w:div w:id="2093358049">
          <w:marLeft w:val="480"/>
          <w:marRight w:val="0"/>
          <w:marTop w:val="0"/>
          <w:marBottom w:val="0"/>
          <w:divBdr>
            <w:top w:val="none" w:sz="0" w:space="0" w:color="auto"/>
            <w:left w:val="none" w:sz="0" w:space="0" w:color="auto"/>
            <w:bottom w:val="none" w:sz="0" w:space="0" w:color="auto"/>
            <w:right w:val="none" w:sz="0" w:space="0" w:color="auto"/>
          </w:divBdr>
        </w:div>
        <w:div w:id="499393941">
          <w:marLeft w:val="480"/>
          <w:marRight w:val="0"/>
          <w:marTop w:val="0"/>
          <w:marBottom w:val="0"/>
          <w:divBdr>
            <w:top w:val="none" w:sz="0" w:space="0" w:color="auto"/>
            <w:left w:val="none" w:sz="0" w:space="0" w:color="auto"/>
            <w:bottom w:val="none" w:sz="0" w:space="0" w:color="auto"/>
            <w:right w:val="none" w:sz="0" w:space="0" w:color="auto"/>
          </w:divBdr>
        </w:div>
        <w:div w:id="1191183784">
          <w:marLeft w:val="480"/>
          <w:marRight w:val="0"/>
          <w:marTop w:val="0"/>
          <w:marBottom w:val="0"/>
          <w:divBdr>
            <w:top w:val="none" w:sz="0" w:space="0" w:color="auto"/>
            <w:left w:val="none" w:sz="0" w:space="0" w:color="auto"/>
            <w:bottom w:val="none" w:sz="0" w:space="0" w:color="auto"/>
            <w:right w:val="none" w:sz="0" w:space="0" w:color="auto"/>
          </w:divBdr>
        </w:div>
        <w:div w:id="2057704323">
          <w:marLeft w:val="480"/>
          <w:marRight w:val="0"/>
          <w:marTop w:val="0"/>
          <w:marBottom w:val="0"/>
          <w:divBdr>
            <w:top w:val="none" w:sz="0" w:space="0" w:color="auto"/>
            <w:left w:val="none" w:sz="0" w:space="0" w:color="auto"/>
            <w:bottom w:val="none" w:sz="0" w:space="0" w:color="auto"/>
            <w:right w:val="none" w:sz="0" w:space="0" w:color="auto"/>
          </w:divBdr>
        </w:div>
        <w:div w:id="395862007">
          <w:marLeft w:val="480"/>
          <w:marRight w:val="0"/>
          <w:marTop w:val="0"/>
          <w:marBottom w:val="0"/>
          <w:divBdr>
            <w:top w:val="none" w:sz="0" w:space="0" w:color="auto"/>
            <w:left w:val="none" w:sz="0" w:space="0" w:color="auto"/>
            <w:bottom w:val="none" w:sz="0" w:space="0" w:color="auto"/>
            <w:right w:val="none" w:sz="0" w:space="0" w:color="auto"/>
          </w:divBdr>
        </w:div>
        <w:div w:id="902326710">
          <w:marLeft w:val="480"/>
          <w:marRight w:val="0"/>
          <w:marTop w:val="0"/>
          <w:marBottom w:val="0"/>
          <w:divBdr>
            <w:top w:val="none" w:sz="0" w:space="0" w:color="auto"/>
            <w:left w:val="none" w:sz="0" w:space="0" w:color="auto"/>
            <w:bottom w:val="none" w:sz="0" w:space="0" w:color="auto"/>
            <w:right w:val="none" w:sz="0" w:space="0" w:color="auto"/>
          </w:divBdr>
        </w:div>
        <w:div w:id="632365419">
          <w:marLeft w:val="480"/>
          <w:marRight w:val="0"/>
          <w:marTop w:val="0"/>
          <w:marBottom w:val="0"/>
          <w:divBdr>
            <w:top w:val="none" w:sz="0" w:space="0" w:color="auto"/>
            <w:left w:val="none" w:sz="0" w:space="0" w:color="auto"/>
            <w:bottom w:val="none" w:sz="0" w:space="0" w:color="auto"/>
            <w:right w:val="none" w:sz="0" w:space="0" w:color="auto"/>
          </w:divBdr>
        </w:div>
        <w:div w:id="650641610">
          <w:marLeft w:val="480"/>
          <w:marRight w:val="0"/>
          <w:marTop w:val="0"/>
          <w:marBottom w:val="0"/>
          <w:divBdr>
            <w:top w:val="none" w:sz="0" w:space="0" w:color="auto"/>
            <w:left w:val="none" w:sz="0" w:space="0" w:color="auto"/>
            <w:bottom w:val="none" w:sz="0" w:space="0" w:color="auto"/>
            <w:right w:val="none" w:sz="0" w:space="0" w:color="auto"/>
          </w:divBdr>
        </w:div>
        <w:div w:id="1599484639">
          <w:marLeft w:val="480"/>
          <w:marRight w:val="0"/>
          <w:marTop w:val="0"/>
          <w:marBottom w:val="0"/>
          <w:divBdr>
            <w:top w:val="none" w:sz="0" w:space="0" w:color="auto"/>
            <w:left w:val="none" w:sz="0" w:space="0" w:color="auto"/>
            <w:bottom w:val="none" w:sz="0" w:space="0" w:color="auto"/>
            <w:right w:val="none" w:sz="0" w:space="0" w:color="auto"/>
          </w:divBdr>
        </w:div>
        <w:div w:id="733622879">
          <w:marLeft w:val="480"/>
          <w:marRight w:val="0"/>
          <w:marTop w:val="0"/>
          <w:marBottom w:val="0"/>
          <w:divBdr>
            <w:top w:val="none" w:sz="0" w:space="0" w:color="auto"/>
            <w:left w:val="none" w:sz="0" w:space="0" w:color="auto"/>
            <w:bottom w:val="none" w:sz="0" w:space="0" w:color="auto"/>
            <w:right w:val="none" w:sz="0" w:space="0" w:color="auto"/>
          </w:divBdr>
        </w:div>
        <w:div w:id="1838426367">
          <w:marLeft w:val="480"/>
          <w:marRight w:val="0"/>
          <w:marTop w:val="0"/>
          <w:marBottom w:val="0"/>
          <w:divBdr>
            <w:top w:val="none" w:sz="0" w:space="0" w:color="auto"/>
            <w:left w:val="none" w:sz="0" w:space="0" w:color="auto"/>
            <w:bottom w:val="none" w:sz="0" w:space="0" w:color="auto"/>
            <w:right w:val="none" w:sz="0" w:space="0" w:color="auto"/>
          </w:divBdr>
        </w:div>
        <w:div w:id="1168406123">
          <w:marLeft w:val="480"/>
          <w:marRight w:val="0"/>
          <w:marTop w:val="0"/>
          <w:marBottom w:val="0"/>
          <w:divBdr>
            <w:top w:val="none" w:sz="0" w:space="0" w:color="auto"/>
            <w:left w:val="none" w:sz="0" w:space="0" w:color="auto"/>
            <w:bottom w:val="none" w:sz="0" w:space="0" w:color="auto"/>
            <w:right w:val="none" w:sz="0" w:space="0" w:color="auto"/>
          </w:divBdr>
        </w:div>
        <w:div w:id="325524797">
          <w:marLeft w:val="480"/>
          <w:marRight w:val="0"/>
          <w:marTop w:val="0"/>
          <w:marBottom w:val="0"/>
          <w:divBdr>
            <w:top w:val="none" w:sz="0" w:space="0" w:color="auto"/>
            <w:left w:val="none" w:sz="0" w:space="0" w:color="auto"/>
            <w:bottom w:val="none" w:sz="0" w:space="0" w:color="auto"/>
            <w:right w:val="none" w:sz="0" w:space="0" w:color="auto"/>
          </w:divBdr>
        </w:div>
        <w:div w:id="1253204540">
          <w:marLeft w:val="480"/>
          <w:marRight w:val="0"/>
          <w:marTop w:val="0"/>
          <w:marBottom w:val="0"/>
          <w:divBdr>
            <w:top w:val="none" w:sz="0" w:space="0" w:color="auto"/>
            <w:left w:val="none" w:sz="0" w:space="0" w:color="auto"/>
            <w:bottom w:val="none" w:sz="0" w:space="0" w:color="auto"/>
            <w:right w:val="none" w:sz="0" w:space="0" w:color="auto"/>
          </w:divBdr>
        </w:div>
        <w:div w:id="1311179047">
          <w:marLeft w:val="480"/>
          <w:marRight w:val="0"/>
          <w:marTop w:val="0"/>
          <w:marBottom w:val="0"/>
          <w:divBdr>
            <w:top w:val="none" w:sz="0" w:space="0" w:color="auto"/>
            <w:left w:val="none" w:sz="0" w:space="0" w:color="auto"/>
            <w:bottom w:val="none" w:sz="0" w:space="0" w:color="auto"/>
            <w:right w:val="none" w:sz="0" w:space="0" w:color="auto"/>
          </w:divBdr>
        </w:div>
        <w:div w:id="1033117407">
          <w:marLeft w:val="480"/>
          <w:marRight w:val="0"/>
          <w:marTop w:val="0"/>
          <w:marBottom w:val="0"/>
          <w:divBdr>
            <w:top w:val="none" w:sz="0" w:space="0" w:color="auto"/>
            <w:left w:val="none" w:sz="0" w:space="0" w:color="auto"/>
            <w:bottom w:val="none" w:sz="0" w:space="0" w:color="auto"/>
            <w:right w:val="none" w:sz="0" w:space="0" w:color="auto"/>
          </w:divBdr>
        </w:div>
        <w:div w:id="1755318919">
          <w:marLeft w:val="480"/>
          <w:marRight w:val="0"/>
          <w:marTop w:val="0"/>
          <w:marBottom w:val="0"/>
          <w:divBdr>
            <w:top w:val="none" w:sz="0" w:space="0" w:color="auto"/>
            <w:left w:val="none" w:sz="0" w:space="0" w:color="auto"/>
            <w:bottom w:val="none" w:sz="0" w:space="0" w:color="auto"/>
            <w:right w:val="none" w:sz="0" w:space="0" w:color="auto"/>
          </w:divBdr>
        </w:div>
        <w:div w:id="1981567592">
          <w:marLeft w:val="480"/>
          <w:marRight w:val="0"/>
          <w:marTop w:val="0"/>
          <w:marBottom w:val="0"/>
          <w:divBdr>
            <w:top w:val="none" w:sz="0" w:space="0" w:color="auto"/>
            <w:left w:val="none" w:sz="0" w:space="0" w:color="auto"/>
            <w:bottom w:val="none" w:sz="0" w:space="0" w:color="auto"/>
            <w:right w:val="none" w:sz="0" w:space="0" w:color="auto"/>
          </w:divBdr>
        </w:div>
        <w:div w:id="1999992070">
          <w:marLeft w:val="480"/>
          <w:marRight w:val="0"/>
          <w:marTop w:val="0"/>
          <w:marBottom w:val="0"/>
          <w:divBdr>
            <w:top w:val="none" w:sz="0" w:space="0" w:color="auto"/>
            <w:left w:val="none" w:sz="0" w:space="0" w:color="auto"/>
            <w:bottom w:val="none" w:sz="0" w:space="0" w:color="auto"/>
            <w:right w:val="none" w:sz="0" w:space="0" w:color="auto"/>
          </w:divBdr>
        </w:div>
        <w:div w:id="217326286">
          <w:marLeft w:val="480"/>
          <w:marRight w:val="0"/>
          <w:marTop w:val="0"/>
          <w:marBottom w:val="0"/>
          <w:divBdr>
            <w:top w:val="none" w:sz="0" w:space="0" w:color="auto"/>
            <w:left w:val="none" w:sz="0" w:space="0" w:color="auto"/>
            <w:bottom w:val="none" w:sz="0" w:space="0" w:color="auto"/>
            <w:right w:val="none" w:sz="0" w:space="0" w:color="auto"/>
          </w:divBdr>
        </w:div>
        <w:div w:id="1430587770">
          <w:marLeft w:val="480"/>
          <w:marRight w:val="0"/>
          <w:marTop w:val="0"/>
          <w:marBottom w:val="0"/>
          <w:divBdr>
            <w:top w:val="none" w:sz="0" w:space="0" w:color="auto"/>
            <w:left w:val="none" w:sz="0" w:space="0" w:color="auto"/>
            <w:bottom w:val="none" w:sz="0" w:space="0" w:color="auto"/>
            <w:right w:val="none" w:sz="0" w:space="0" w:color="auto"/>
          </w:divBdr>
        </w:div>
        <w:div w:id="542060408">
          <w:marLeft w:val="480"/>
          <w:marRight w:val="0"/>
          <w:marTop w:val="0"/>
          <w:marBottom w:val="0"/>
          <w:divBdr>
            <w:top w:val="none" w:sz="0" w:space="0" w:color="auto"/>
            <w:left w:val="none" w:sz="0" w:space="0" w:color="auto"/>
            <w:bottom w:val="none" w:sz="0" w:space="0" w:color="auto"/>
            <w:right w:val="none" w:sz="0" w:space="0" w:color="auto"/>
          </w:divBdr>
        </w:div>
        <w:div w:id="766342744">
          <w:marLeft w:val="480"/>
          <w:marRight w:val="0"/>
          <w:marTop w:val="0"/>
          <w:marBottom w:val="0"/>
          <w:divBdr>
            <w:top w:val="none" w:sz="0" w:space="0" w:color="auto"/>
            <w:left w:val="none" w:sz="0" w:space="0" w:color="auto"/>
            <w:bottom w:val="none" w:sz="0" w:space="0" w:color="auto"/>
            <w:right w:val="none" w:sz="0" w:space="0" w:color="auto"/>
          </w:divBdr>
        </w:div>
        <w:div w:id="1039401723">
          <w:marLeft w:val="480"/>
          <w:marRight w:val="0"/>
          <w:marTop w:val="0"/>
          <w:marBottom w:val="0"/>
          <w:divBdr>
            <w:top w:val="none" w:sz="0" w:space="0" w:color="auto"/>
            <w:left w:val="none" w:sz="0" w:space="0" w:color="auto"/>
            <w:bottom w:val="none" w:sz="0" w:space="0" w:color="auto"/>
            <w:right w:val="none" w:sz="0" w:space="0" w:color="auto"/>
          </w:divBdr>
        </w:div>
        <w:div w:id="1785491345">
          <w:marLeft w:val="480"/>
          <w:marRight w:val="0"/>
          <w:marTop w:val="0"/>
          <w:marBottom w:val="0"/>
          <w:divBdr>
            <w:top w:val="none" w:sz="0" w:space="0" w:color="auto"/>
            <w:left w:val="none" w:sz="0" w:space="0" w:color="auto"/>
            <w:bottom w:val="none" w:sz="0" w:space="0" w:color="auto"/>
            <w:right w:val="none" w:sz="0" w:space="0" w:color="auto"/>
          </w:divBdr>
        </w:div>
        <w:div w:id="1095829465">
          <w:marLeft w:val="480"/>
          <w:marRight w:val="0"/>
          <w:marTop w:val="0"/>
          <w:marBottom w:val="0"/>
          <w:divBdr>
            <w:top w:val="none" w:sz="0" w:space="0" w:color="auto"/>
            <w:left w:val="none" w:sz="0" w:space="0" w:color="auto"/>
            <w:bottom w:val="none" w:sz="0" w:space="0" w:color="auto"/>
            <w:right w:val="none" w:sz="0" w:space="0" w:color="auto"/>
          </w:divBdr>
        </w:div>
        <w:div w:id="382483424">
          <w:marLeft w:val="480"/>
          <w:marRight w:val="0"/>
          <w:marTop w:val="0"/>
          <w:marBottom w:val="0"/>
          <w:divBdr>
            <w:top w:val="none" w:sz="0" w:space="0" w:color="auto"/>
            <w:left w:val="none" w:sz="0" w:space="0" w:color="auto"/>
            <w:bottom w:val="none" w:sz="0" w:space="0" w:color="auto"/>
            <w:right w:val="none" w:sz="0" w:space="0" w:color="auto"/>
          </w:divBdr>
        </w:div>
        <w:div w:id="494758020">
          <w:marLeft w:val="480"/>
          <w:marRight w:val="0"/>
          <w:marTop w:val="0"/>
          <w:marBottom w:val="0"/>
          <w:divBdr>
            <w:top w:val="none" w:sz="0" w:space="0" w:color="auto"/>
            <w:left w:val="none" w:sz="0" w:space="0" w:color="auto"/>
            <w:bottom w:val="none" w:sz="0" w:space="0" w:color="auto"/>
            <w:right w:val="none" w:sz="0" w:space="0" w:color="auto"/>
          </w:divBdr>
        </w:div>
        <w:div w:id="1207260362">
          <w:marLeft w:val="480"/>
          <w:marRight w:val="0"/>
          <w:marTop w:val="0"/>
          <w:marBottom w:val="0"/>
          <w:divBdr>
            <w:top w:val="none" w:sz="0" w:space="0" w:color="auto"/>
            <w:left w:val="none" w:sz="0" w:space="0" w:color="auto"/>
            <w:bottom w:val="none" w:sz="0" w:space="0" w:color="auto"/>
            <w:right w:val="none" w:sz="0" w:space="0" w:color="auto"/>
          </w:divBdr>
        </w:div>
        <w:div w:id="2105151212">
          <w:marLeft w:val="480"/>
          <w:marRight w:val="0"/>
          <w:marTop w:val="0"/>
          <w:marBottom w:val="0"/>
          <w:divBdr>
            <w:top w:val="none" w:sz="0" w:space="0" w:color="auto"/>
            <w:left w:val="none" w:sz="0" w:space="0" w:color="auto"/>
            <w:bottom w:val="none" w:sz="0" w:space="0" w:color="auto"/>
            <w:right w:val="none" w:sz="0" w:space="0" w:color="auto"/>
          </w:divBdr>
        </w:div>
        <w:div w:id="14894130">
          <w:marLeft w:val="480"/>
          <w:marRight w:val="0"/>
          <w:marTop w:val="0"/>
          <w:marBottom w:val="0"/>
          <w:divBdr>
            <w:top w:val="none" w:sz="0" w:space="0" w:color="auto"/>
            <w:left w:val="none" w:sz="0" w:space="0" w:color="auto"/>
            <w:bottom w:val="none" w:sz="0" w:space="0" w:color="auto"/>
            <w:right w:val="none" w:sz="0" w:space="0" w:color="auto"/>
          </w:divBdr>
        </w:div>
        <w:div w:id="1330135153">
          <w:marLeft w:val="480"/>
          <w:marRight w:val="0"/>
          <w:marTop w:val="0"/>
          <w:marBottom w:val="0"/>
          <w:divBdr>
            <w:top w:val="none" w:sz="0" w:space="0" w:color="auto"/>
            <w:left w:val="none" w:sz="0" w:space="0" w:color="auto"/>
            <w:bottom w:val="none" w:sz="0" w:space="0" w:color="auto"/>
            <w:right w:val="none" w:sz="0" w:space="0" w:color="auto"/>
          </w:divBdr>
        </w:div>
        <w:div w:id="951013106">
          <w:marLeft w:val="480"/>
          <w:marRight w:val="0"/>
          <w:marTop w:val="0"/>
          <w:marBottom w:val="0"/>
          <w:divBdr>
            <w:top w:val="none" w:sz="0" w:space="0" w:color="auto"/>
            <w:left w:val="none" w:sz="0" w:space="0" w:color="auto"/>
            <w:bottom w:val="none" w:sz="0" w:space="0" w:color="auto"/>
            <w:right w:val="none" w:sz="0" w:space="0" w:color="auto"/>
          </w:divBdr>
        </w:div>
        <w:div w:id="989554407">
          <w:marLeft w:val="480"/>
          <w:marRight w:val="0"/>
          <w:marTop w:val="0"/>
          <w:marBottom w:val="0"/>
          <w:divBdr>
            <w:top w:val="none" w:sz="0" w:space="0" w:color="auto"/>
            <w:left w:val="none" w:sz="0" w:space="0" w:color="auto"/>
            <w:bottom w:val="none" w:sz="0" w:space="0" w:color="auto"/>
            <w:right w:val="none" w:sz="0" w:space="0" w:color="auto"/>
          </w:divBdr>
        </w:div>
        <w:div w:id="1136072031">
          <w:marLeft w:val="480"/>
          <w:marRight w:val="0"/>
          <w:marTop w:val="0"/>
          <w:marBottom w:val="0"/>
          <w:divBdr>
            <w:top w:val="none" w:sz="0" w:space="0" w:color="auto"/>
            <w:left w:val="none" w:sz="0" w:space="0" w:color="auto"/>
            <w:bottom w:val="none" w:sz="0" w:space="0" w:color="auto"/>
            <w:right w:val="none" w:sz="0" w:space="0" w:color="auto"/>
          </w:divBdr>
        </w:div>
        <w:div w:id="1555891338">
          <w:marLeft w:val="480"/>
          <w:marRight w:val="0"/>
          <w:marTop w:val="0"/>
          <w:marBottom w:val="0"/>
          <w:divBdr>
            <w:top w:val="none" w:sz="0" w:space="0" w:color="auto"/>
            <w:left w:val="none" w:sz="0" w:space="0" w:color="auto"/>
            <w:bottom w:val="none" w:sz="0" w:space="0" w:color="auto"/>
            <w:right w:val="none" w:sz="0" w:space="0" w:color="auto"/>
          </w:divBdr>
        </w:div>
        <w:div w:id="431630433">
          <w:marLeft w:val="480"/>
          <w:marRight w:val="0"/>
          <w:marTop w:val="0"/>
          <w:marBottom w:val="0"/>
          <w:divBdr>
            <w:top w:val="none" w:sz="0" w:space="0" w:color="auto"/>
            <w:left w:val="none" w:sz="0" w:space="0" w:color="auto"/>
            <w:bottom w:val="none" w:sz="0" w:space="0" w:color="auto"/>
            <w:right w:val="none" w:sz="0" w:space="0" w:color="auto"/>
          </w:divBdr>
        </w:div>
        <w:div w:id="893273919">
          <w:marLeft w:val="480"/>
          <w:marRight w:val="0"/>
          <w:marTop w:val="0"/>
          <w:marBottom w:val="0"/>
          <w:divBdr>
            <w:top w:val="none" w:sz="0" w:space="0" w:color="auto"/>
            <w:left w:val="none" w:sz="0" w:space="0" w:color="auto"/>
            <w:bottom w:val="none" w:sz="0" w:space="0" w:color="auto"/>
            <w:right w:val="none" w:sz="0" w:space="0" w:color="auto"/>
          </w:divBdr>
        </w:div>
        <w:div w:id="1321234581">
          <w:marLeft w:val="480"/>
          <w:marRight w:val="0"/>
          <w:marTop w:val="0"/>
          <w:marBottom w:val="0"/>
          <w:divBdr>
            <w:top w:val="none" w:sz="0" w:space="0" w:color="auto"/>
            <w:left w:val="none" w:sz="0" w:space="0" w:color="auto"/>
            <w:bottom w:val="none" w:sz="0" w:space="0" w:color="auto"/>
            <w:right w:val="none" w:sz="0" w:space="0" w:color="auto"/>
          </w:divBdr>
        </w:div>
        <w:div w:id="570970288">
          <w:marLeft w:val="480"/>
          <w:marRight w:val="0"/>
          <w:marTop w:val="0"/>
          <w:marBottom w:val="0"/>
          <w:divBdr>
            <w:top w:val="none" w:sz="0" w:space="0" w:color="auto"/>
            <w:left w:val="none" w:sz="0" w:space="0" w:color="auto"/>
            <w:bottom w:val="none" w:sz="0" w:space="0" w:color="auto"/>
            <w:right w:val="none" w:sz="0" w:space="0" w:color="auto"/>
          </w:divBdr>
        </w:div>
        <w:div w:id="138888404">
          <w:marLeft w:val="480"/>
          <w:marRight w:val="0"/>
          <w:marTop w:val="0"/>
          <w:marBottom w:val="0"/>
          <w:divBdr>
            <w:top w:val="none" w:sz="0" w:space="0" w:color="auto"/>
            <w:left w:val="none" w:sz="0" w:space="0" w:color="auto"/>
            <w:bottom w:val="none" w:sz="0" w:space="0" w:color="auto"/>
            <w:right w:val="none" w:sz="0" w:space="0" w:color="auto"/>
          </w:divBdr>
        </w:div>
        <w:div w:id="162664486">
          <w:marLeft w:val="480"/>
          <w:marRight w:val="0"/>
          <w:marTop w:val="0"/>
          <w:marBottom w:val="0"/>
          <w:divBdr>
            <w:top w:val="none" w:sz="0" w:space="0" w:color="auto"/>
            <w:left w:val="none" w:sz="0" w:space="0" w:color="auto"/>
            <w:bottom w:val="none" w:sz="0" w:space="0" w:color="auto"/>
            <w:right w:val="none" w:sz="0" w:space="0" w:color="auto"/>
          </w:divBdr>
        </w:div>
        <w:div w:id="66458267">
          <w:marLeft w:val="480"/>
          <w:marRight w:val="0"/>
          <w:marTop w:val="0"/>
          <w:marBottom w:val="0"/>
          <w:divBdr>
            <w:top w:val="none" w:sz="0" w:space="0" w:color="auto"/>
            <w:left w:val="none" w:sz="0" w:space="0" w:color="auto"/>
            <w:bottom w:val="none" w:sz="0" w:space="0" w:color="auto"/>
            <w:right w:val="none" w:sz="0" w:space="0" w:color="auto"/>
          </w:divBdr>
        </w:div>
        <w:div w:id="1189611730">
          <w:marLeft w:val="480"/>
          <w:marRight w:val="0"/>
          <w:marTop w:val="0"/>
          <w:marBottom w:val="0"/>
          <w:divBdr>
            <w:top w:val="none" w:sz="0" w:space="0" w:color="auto"/>
            <w:left w:val="none" w:sz="0" w:space="0" w:color="auto"/>
            <w:bottom w:val="none" w:sz="0" w:space="0" w:color="auto"/>
            <w:right w:val="none" w:sz="0" w:space="0" w:color="auto"/>
          </w:divBdr>
        </w:div>
        <w:div w:id="1774590668">
          <w:marLeft w:val="480"/>
          <w:marRight w:val="0"/>
          <w:marTop w:val="0"/>
          <w:marBottom w:val="0"/>
          <w:divBdr>
            <w:top w:val="none" w:sz="0" w:space="0" w:color="auto"/>
            <w:left w:val="none" w:sz="0" w:space="0" w:color="auto"/>
            <w:bottom w:val="none" w:sz="0" w:space="0" w:color="auto"/>
            <w:right w:val="none" w:sz="0" w:space="0" w:color="auto"/>
          </w:divBdr>
        </w:div>
        <w:div w:id="479344746">
          <w:marLeft w:val="480"/>
          <w:marRight w:val="0"/>
          <w:marTop w:val="0"/>
          <w:marBottom w:val="0"/>
          <w:divBdr>
            <w:top w:val="none" w:sz="0" w:space="0" w:color="auto"/>
            <w:left w:val="none" w:sz="0" w:space="0" w:color="auto"/>
            <w:bottom w:val="none" w:sz="0" w:space="0" w:color="auto"/>
            <w:right w:val="none" w:sz="0" w:space="0" w:color="auto"/>
          </w:divBdr>
        </w:div>
      </w:divsChild>
    </w:div>
    <w:div w:id="1177117577">
      <w:bodyDiv w:val="1"/>
      <w:marLeft w:val="0"/>
      <w:marRight w:val="0"/>
      <w:marTop w:val="0"/>
      <w:marBottom w:val="0"/>
      <w:divBdr>
        <w:top w:val="none" w:sz="0" w:space="0" w:color="auto"/>
        <w:left w:val="none" w:sz="0" w:space="0" w:color="auto"/>
        <w:bottom w:val="none" w:sz="0" w:space="0" w:color="auto"/>
        <w:right w:val="none" w:sz="0" w:space="0" w:color="auto"/>
      </w:divBdr>
    </w:div>
    <w:div w:id="1177577234">
      <w:bodyDiv w:val="1"/>
      <w:marLeft w:val="0"/>
      <w:marRight w:val="0"/>
      <w:marTop w:val="0"/>
      <w:marBottom w:val="0"/>
      <w:divBdr>
        <w:top w:val="none" w:sz="0" w:space="0" w:color="auto"/>
        <w:left w:val="none" w:sz="0" w:space="0" w:color="auto"/>
        <w:bottom w:val="none" w:sz="0" w:space="0" w:color="auto"/>
        <w:right w:val="none" w:sz="0" w:space="0" w:color="auto"/>
      </w:divBdr>
    </w:div>
    <w:div w:id="1178353917">
      <w:bodyDiv w:val="1"/>
      <w:marLeft w:val="0"/>
      <w:marRight w:val="0"/>
      <w:marTop w:val="0"/>
      <w:marBottom w:val="0"/>
      <w:divBdr>
        <w:top w:val="none" w:sz="0" w:space="0" w:color="auto"/>
        <w:left w:val="none" w:sz="0" w:space="0" w:color="auto"/>
        <w:bottom w:val="none" w:sz="0" w:space="0" w:color="auto"/>
        <w:right w:val="none" w:sz="0" w:space="0" w:color="auto"/>
      </w:divBdr>
    </w:div>
    <w:div w:id="1179153964">
      <w:bodyDiv w:val="1"/>
      <w:marLeft w:val="0"/>
      <w:marRight w:val="0"/>
      <w:marTop w:val="0"/>
      <w:marBottom w:val="0"/>
      <w:divBdr>
        <w:top w:val="none" w:sz="0" w:space="0" w:color="auto"/>
        <w:left w:val="none" w:sz="0" w:space="0" w:color="auto"/>
        <w:bottom w:val="none" w:sz="0" w:space="0" w:color="auto"/>
        <w:right w:val="none" w:sz="0" w:space="0" w:color="auto"/>
      </w:divBdr>
    </w:div>
    <w:div w:id="1182428236">
      <w:bodyDiv w:val="1"/>
      <w:marLeft w:val="0"/>
      <w:marRight w:val="0"/>
      <w:marTop w:val="0"/>
      <w:marBottom w:val="0"/>
      <w:divBdr>
        <w:top w:val="none" w:sz="0" w:space="0" w:color="auto"/>
        <w:left w:val="none" w:sz="0" w:space="0" w:color="auto"/>
        <w:bottom w:val="none" w:sz="0" w:space="0" w:color="auto"/>
        <w:right w:val="none" w:sz="0" w:space="0" w:color="auto"/>
      </w:divBdr>
    </w:div>
    <w:div w:id="1182814421">
      <w:bodyDiv w:val="1"/>
      <w:marLeft w:val="0"/>
      <w:marRight w:val="0"/>
      <w:marTop w:val="0"/>
      <w:marBottom w:val="0"/>
      <w:divBdr>
        <w:top w:val="none" w:sz="0" w:space="0" w:color="auto"/>
        <w:left w:val="none" w:sz="0" w:space="0" w:color="auto"/>
        <w:bottom w:val="none" w:sz="0" w:space="0" w:color="auto"/>
        <w:right w:val="none" w:sz="0" w:space="0" w:color="auto"/>
      </w:divBdr>
    </w:div>
    <w:div w:id="1182818431">
      <w:bodyDiv w:val="1"/>
      <w:marLeft w:val="0"/>
      <w:marRight w:val="0"/>
      <w:marTop w:val="0"/>
      <w:marBottom w:val="0"/>
      <w:divBdr>
        <w:top w:val="none" w:sz="0" w:space="0" w:color="auto"/>
        <w:left w:val="none" w:sz="0" w:space="0" w:color="auto"/>
        <w:bottom w:val="none" w:sz="0" w:space="0" w:color="auto"/>
        <w:right w:val="none" w:sz="0" w:space="0" w:color="auto"/>
      </w:divBdr>
    </w:div>
    <w:div w:id="1184661266">
      <w:bodyDiv w:val="1"/>
      <w:marLeft w:val="0"/>
      <w:marRight w:val="0"/>
      <w:marTop w:val="0"/>
      <w:marBottom w:val="0"/>
      <w:divBdr>
        <w:top w:val="none" w:sz="0" w:space="0" w:color="auto"/>
        <w:left w:val="none" w:sz="0" w:space="0" w:color="auto"/>
        <w:bottom w:val="none" w:sz="0" w:space="0" w:color="auto"/>
        <w:right w:val="none" w:sz="0" w:space="0" w:color="auto"/>
      </w:divBdr>
    </w:div>
    <w:div w:id="1184706674">
      <w:bodyDiv w:val="1"/>
      <w:marLeft w:val="0"/>
      <w:marRight w:val="0"/>
      <w:marTop w:val="0"/>
      <w:marBottom w:val="0"/>
      <w:divBdr>
        <w:top w:val="none" w:sz="0" w:space="0" w:color="auto"/>
        <w:left w:val="none" w:sz="0" w:space="0" w:color="auto"/>
        <w:bottom w:val="none" w:sz="0" w:space="0" w:color="auto"/>
        <w:right w:val="none" w:sz="0" w:space="0" w:color="auto"/>
      </w:divBdr>
    </w:div>
    <w:div w:id="1187675129">
      <w:bodyDiv w:val="1"/>
      <w:marLeft w:val="0"/>
      <w:marRight w:val="0"/>
      <w:marTop w:val="0"/>
      <w:marBottom w:val="0"/>
      <w:divBdr>
        <w:top w:val="none" w:sz="0" w:space="0" w:color="auto"/>
        <w:left w:val="none" w:sz="0" w:space="0" w:color="auto"/>
        <w:bottom w:val="none" w:sz="0" w:space="0" w:color="auto"/>
        <w:right w:val="none" w:sz="0" w:space="0" w:color="auto"/>
      </w:divBdr>
    </w:div>
    <w:div w:id="1188636211">
      <w:bodyDiv w:val="1"/>
      <w:marLeft w:val="0"/>
      <w:marRight w:val="0"/>
      <w:marTop w:val="0"/>
      <w:marBottom w:val="0"/>
      <w:divBdr>
        <w:top w:val="none" w:sz="0" w:space="0" w:color="auto"/>
        <w:left w:val="none" w:sz="0" w:space="0" w:color="auto"/>
        <w:bottom w:val="none" w:sz="0" w:space="0" w:color="auto"/>
        <w:right w:val="none" w:sz="0" w:space="0" w:color="auto"/>
      </w:divBdr>
    </w:div>
    <w:div w:id="1191606645">
      <w:bodyDiv w:val="1"/>
      <w:marLeft w:val="0"/>
      <w:marRight w:val="0"/>
      <w:marTop w:val="0"/>
      <w:marBottom w:val="0"/>
      <w:divBdr>
        <w:top w:val="none" w:sz="0" w:space="0" w:color="auto"/>
        <w:left w:val="none" w:sz="0" w:space="0" w:color="auto"/>
        <w:bottom w:val="none" w:sz="0" w:space="0" w:color="auto"/>
        <w:right w:val="none" w:sz="0" w:space="0" w:color="auto"/>
      </w:divBdr>
    </w:div>
    <w:div w:id="1196771844">
      <w:bodyDiv w:val="1"/>
      <w:marLeft w:val="0"/>
      <w:marRight w:val="0"/>
      <w:marTop w:val="0"/>
      <w:marBottom w:val="0"/>
      <w:divBdr>
        <w:top w:val="none" w:sz="0" w:space="0" w:color="auto"/>
        <w:left w:val="none" w:sz="0" w:space="0" w:color="auto"/>
        <w:bottom w:val="none" w:sz="0" w:space="0" w:color="auto"/>
        <w:right w:val="none" w:sz="0" w:space="0" w:color="auto"/>
      </w:divBdr>
    </w:div>
    <w:div w:id="1197045431">
      <w:bodyDiv w:val="1"/>
      <w:marLeft w:val="0"/>
      <w:marRight w:val="0"/>
      <w:marTop w:val="0"/>
      <w:marBottom w:val="0"/>
      <w:divBdr>
        <w:top w:val="none" w:sz="0" w:space="0" w:color="auto"/>
        <w:left w:val="none" w:sz="0" w:space="0" w:color="auto"/>
        <w:bottom w:val="none" w:sz="0" w:space="0" w:color="auto"/>
        <w:right w:val="none" w:sz="0" w:space="0" w:color="auto"/>
      </w:divBdr>
    </w:div>
    <w:div w:id="1198197636">
      <w:bodyDiv w:val="1"/>
      <w:marLeft w:val="0"/>
      <w:marRight w:val="0"/>
      <w:marTop w:val="0"/>
      <w:marBottom w:val="0"/>
      <w:divBdr>
        <w:top w:val="none" w:sz="0" w:space="0" w:color="auto"/>
        <w:left w:val="none" w:sz="0" w:space="0" w:color="auto"/>
        <w:bottom w:val="none" w:sz="0" w:space="0" w:color="auto"/>
        <w:right w:val="none" w:sz="0" w:space="0" w:color="auto"/>
      </w:divBdr>
    </w:div>
    <w:div w:id="1202940983">
      <w:bodyDiv w:val="1"/>
      <w:marLeft w:val="0"/>
      <w:marRight w:val="0"/>
      <w:marTop w:val="0"/>
      <w:marBottom w:val="0"/>
      <w:divBdr>
        <w:top w:val="none" w:sz="0" w:space="0" w:color="auto"/>
        <w:left w:val="none" w:sz="0" w:space="0" w:color="auto"/>
        <w:bottom w:val="none" w:sz="0" w:space="0" w:color="auto"/>
        <w:right w:val="none" w:sz="0" w:space="0" w:color="auto"/>
      </w:divBdr>
    </w:div>
    <w:div w:id="1203639124">
      <w:bodyDiv w:val="1"/>
      <w:marLeft w:val="0"/>
      <w:marRight w:val="0"/>
      <w:marTop w:val="0"/>
      <w:marBottom w:val="0"/>
      <w:divBdr>
        <w:top w:val="none" w:sz="0" w:space="0" w:color="auto"/>
        <w:left w:val="none" w:sz="0" w:space="0" w:color="auto"/>
        <w:bottom w:val="none" w:sz="0" w:space="0" w:color="auto"/>
        <w:right w:val="none" w:sz="0" w:space="0" w:color="auto"/>
      </w:divBdr>
    </w:div>
    <w:div w:id="1206989555">
      <w:bodyDiv w:val="1"/>
      <w:marLeft w:val="0"/>
      <w:marRight w:val="0"/>
      <w:marTop w:val="0"/>
      <w:marBottom w:val="0"/>
      <w:divBdr>
        <w:top w:val="none" w:sz="0" w:space="0" w:color="auto"/>
        <w:left w:val="none" w:sz="0" w:space="0" w:color="auto"/>
        <w:bottom w:val="none" w:sz="0" w:space="0" w:color="auto"/>
        <w:right w:val="none" w:sz="0" w:space="0" w:color="auto"/>
      </w:divBdr>
    </w:div>
    <w:div w:id="1207793960">
      <w:bodyDiv w:val="1"/>
      <w:marLeft w:val="0"/>
      <w:marRight w:val="0"/>
      <w:marTop w:val="0"/>
      <w:marBottom w:val="0"/>
      <w:divBdr>
        <w:top w:val="none" w:sz="0" w:space="0" w:color="auto"/>
        <w:left w:val="none" w:sz="0" w:space="0" w:color="auto"/>
        <w:bottom w:val="none" w:sz="0" w:space="0" w:color="auto"/>
        <w:right w:val="none" w:sz="0" w:space="0" w:color="auto"/>
      </w:divBdr>
    </w:div>
    <w:div w:id="1207911281">
      <w:bodyDiv w:val="1"/>
      <w:marLeft w:val="0"/>
      <w:marRight w:val="0"/>
      <w:marTop w:val="0"/>
      <w:marBottom w:val="0"/>
      <w:divBdr>
        <w:top w:val="none" w:sz="0" w:space="0" w:color="auto"/>
        <w:left w:val="none" w:sz="0" w:space="0" w:color="auto"/>
        <w:bottom w:val="none" w:sz="0" w:space="0" w:color="auto"/>
        <w:right w:val="none" w:sz="0" w:space="0" w:color="auto"/>
      </w:divBdr>
    </w:div>
    <w:div w:id="1209495049">
      <w:bodyDiv w:val="1"/>
      <w:marLeft w:val="0"/>
      <w:marRight w:val="0"/>
      <w:marTop w:val="0"/>
      <w:marBottom w:val="0"/>
      <w:divBdr>
        <w:top w:val="none" w:sz="0" w:space="0" w:color="auto"/>
        <w:left w:val="none" w:sz="0" w:space="0" w:color="auto"/>
        <w:bottom w:val="none" w:sz="0" w:space="0" w:color="auto"/>
        <w:right w:val="none" w:sz="0" w:space="0" w:color="auto"/>
      </w:divBdr>
    </w:div>
    <w:div w:id="1209686658">
      <w:bodyDiv w:val="1"/>
      <w:marLeft w:val="0"/>
      <w:marRight w:val="0"/>
      <w:marTop w:val="0"/>
      <w:marBottom w:val="0"/>
      <w:divBdr>
        <w:top w:val="none" w:sz="0" w:space="0" w:color="auto"/>
        <w:left w:val="none" w:sz="0" w:space="0" w:color="auto"/>
        <w:bottom w:val="none" w:sz="0" w:space="0" w:color="auto"/>
        <w:right w:val="none" w:sz="0" w:space="0" w:color="auto"/>
      </w:divBdr>
    </w:div>
    <w:div w:id="1209997592">
      <w:bodyDiv w:val="1"/>
      <w:marLeft w:val="0"/>
      <w:marRight w:val="0"/>
      <w:marTop w:val="0"/>
      <w:marBottom w:val="0"/>
      <w:divBdr>
        <w:top w:val="none" w:sz="0" w:space="0" w:color="auto"/>
        <w:left w:val="none" w:sz="0" w:space="0" w:color="auto"/>
        <w:bottom w:val="none" w:sz="0" w:space="0" w:color="auto"/>
        <w:right w:val="none" w:sz="0" w:space="0" w:color="auto"/>
      </w:divBdr>
    </w:div>
    <w:div w:id="1210991842">
      <w:bodyDiv w:val="1"/>
      <w:marLeft w:val="0"/>
      <w:marRight w:val="0"/>
      <w:marTop w:val="0"/>
      <w:marBottom w:val="0"/>
      <w:divBdr>
        <w:top w:val="none" w:sz="0" w:space="0" w:color="auto"/>
        <w:left w:val="none" w:sz="0" w:space="0" w:color="auto"/>
        <w:bottom w:val="none" w:sz="0" w:space="0" w:color="auto"/>
        <w:right w:val="none" w:sz="0" w:space="0" w:color="auto"/>
      </w:divBdr>
    </w:div>
    <w:div w:id="1213231068">
      <w:bodyDiv w:val="1"/>
      <w:marLeft w:val="0"/>
      <w:marRight w:val="0"/>
      <w:marTop w:val="0"/>
      <w:marBottom w:val="0"/>
      <w:divBdr>
        <w:top w:val="none" w:sz="0" w:space="0" w:color="auto"/>
        <w:left w:val="none" w:sz="0" w:space="0" w:color="auto"/>
        <w:bottom w:val="none" w:sz="0" w:space="0" w:color="auto"/>
        <w:right w:val="none" w:sz="0" w:space="0" w:color="auto"/>
      </w:divBdr>
    </w:div>
    <w:div w:id="1213496032">
      <w:bodyDiv w:val="1"/>
      <w:marLeft w:val="0"/>
      <w:marRight w:val="0"/>
      <w:marTop w:val="0"/>
      <w:marBottom w:val="0"/>
      <w:divBdr>
        <w:top w:val="none" w:sz="0" w:space="0" w:color="auto"/>
        <w:left w:val="none" w:sz="0" w:space="0" w:color="auto"/>
        <w:bottom w:val="none" w:sz="0" w:space="0" w:color="auto"/>
        <w:right w:val="none" w:sz="0" w:space="0" w:color="auto"/>
      </w:divBdr>
    </w:div>
    <w:div w:id="1214729782">
      <w:bodyDiv w:val="1"/>
      <w:marLeft w:val="0"/>
      <w:marRight w:val="0"/>
      <w:marTop w:val="0"/>
      <w:marBottom w:val="0"/>
      <w:divBdr>
        <w:top w:val="none" w:sz="0" w:space="0" w:color="auto"/>
        <w:left w:val="none" w:sz="0" w:space="0" w:color="auto"/>
        <w:bottom w:val="none" w:sz="0" w:space="0" w:color="auto"/>
        <w:right w:val="none" w:sz="0" w:space="0" w:color="auto"/>
      </w:divBdr>
    </w:div>
    <w:div w:id="1216744937">
      <w:bodyDiv w:val="1"/>
      <w:marLeft w:val="0"/>
      <w:marRight w:val="0"/>
      <w:marTop w:val="0"/>
      <w:marBottom w:val="0"/>
      <w:divBdr>
        <w:top w:val="none" w:sz="0" w:space="0" w:color="auto"/>
        <w:left w:val="none" w:sz="0" w:space="0" w:color="auto"/>
        <w:bottom w:val="none" w:sz="0" w:space="0" w:color="auto"/>
        <w:right w:val="none" w:sz="0" w:space="0" w:color="auto"/>
      </w:divBdr>
    </w:div>
    <w:div w:id="1220283923">
      <w:bodyDiv w:val="1"/>
      <w:marLeft w:val="0"/>
      <w:marRight w:val="0"/>
      <w:marTop w:val="0"/>
      <w:marBottom w:val="0"/>
      <w:divBdr>
        <w:top w:val="none" w:sz="0" w:space="0" w:color="auto"/>
        <w:left w:val="none" w:sz="0" w:space="0" w:color="auto"/>
        <w:bottom w:val="none" w:sz="0" w:space="0" w:color="auto"/>
        <w:right w:val="none" w:sz="0" w:space="0" w:color="auto"/>
      </w:divBdr>
    </w:div>
    <w:div w:id="1221282618">
      <w:bodyDiv w:val="1"/>
      <w:marLeft w:val="0"/>
      <w:marRight w:val="0"/>
      <w:marTop w:val="0"/>
      <w:marBottom w:val="0"/>
      <w:divBdr>
        <w:top w:val="none" w:sz="0" w:space="0" w:color="auto"/>
        <w:left w:val="none" w:sz="0" w:space="0" w:color="auto"/>
        <w:bottom w:val="none" w:sz="0" w:space="0" w:color="auto"/>
        <w:right w:val="none" w:sz="0" w:space="0" w:color="auto"/>
      </w:divBdr>
    </w:div>
    <w:div w:id="1221405573">
      <w:bodyDiv w:val="1"/>
      <w:marLeft w:val="0"/>
      <w:marRight w:val="0"/>
      <w:marTop w:val="0"/>
      <w:marBottom w:val="0"/>
      <w:divBdr>
        <w:top w:val="none" w:sz="0" w:space="0" w:color="auto"/>
        <w:left w:val="none" w:sz="0" w:space="0" w:color="auto"/>
        <w:bottom w:val="none" w:sz="0" w:space="0" w:color="auto"/>
        <w:right w:val="none" w:sz="0" w:space="0" w:color="auto"/>
      </w:divBdr>
    </w:div>
    <w:div w:id="1222987887">
      <w:bodyDiv w:val="1"/>
      <w:marLeft w:val="0"/>
      <w:marRight w:val="0"/>
      <w:marTop w:val="0"/>
      <w:marBottom w:val="0"/>
      <w:divBdr>
        <w:top w:val="none" w:sz="0" w:space="0" w:color="auto"/>
        <w:left w:val="none" w:sz="0" w:space="0" w:color="auto"/>
        <w:bottom w:val="none" w:sz="0" w:space="0" w:color="auto"/>
        <w:right w:val="none" w:sz="0" w:space="0" w:color="auto"/>
      </w:divBdr>
    </w:div>
    <w:div w:id="1223833054">
      <w:bodyDiv w:val="1"/>
      <w:marLeft w:val="0"/>
      <w:marRight w:val="0"/>
      <w:marTop w:val="0"/>
      <w:marBottom w:val="0"/>
      <w:divBdr>
        <w:top w:val="none" w:sz="0" w:space="0" w:color="auto"/>
        <w:left w:val="none" w:sz="0" w:space="0" w:color="auto"/>
        <w:bottom w:val="none" w:sz="0" w:space="0" w:color="auto"/>
        <w:right w:val="none" w:sz="0" w:space="0" w:color="auto"/>
      </w:divBdr>
    </w:div>
    <w:div w:id="1226718742">
      <w:bodyDiv w:val="1"/>
      <w:marLeft w:val="0"/>
      <w:marRight w:val="0"/>
      <w:marTop w:val="0"/>
      <w:marBottom w:val="0"/>
      <w:divBdr>
        <w:top w:val="none" w:sz="0" w:space="0" w:color="auto"/>
        <w:left w:val="none" w:sz="0" w:space="0" w:color="auto"/>
        <w:bottom w:val="none" w:sz="0" w:space="0" w:color="auto"/>
        <w:right w:val="none" w:sz="0" w:space="0" w:color="auto"/>
      </w:divBdr>
    </w:div>
    <w:div w:id="1227304464">
      <w:bodyDiv w:val="1"/>
      <w:marLeft w:val="0"/>
      <w:marRight w:val="0"/>
      <w:marTop w:val="0"/>
      <w:marBottom w:val="0"/>
      <w:divBdr>
        <w:top w:val="none" w:sz="0" w:space="0" w:color="auto"/>
        <w:left w:val="none" w:sz="0" w:space="0" w:color="auto"/>
        <w:bottom w:val="none" w:sz="0" w:space="0" w:color="auto"/>
        <w:right w:val="none" w:sz="0" w:space="0" w:color="auto"/>
      </w:divBdr>
    </w:div>
    <w:div w:id="1227910403">
      <w:bodyDiv w:val="1"/>
      <w:marLeft w:val="0"/>
      <w:marRight w:val="0"/>
      <w:marTop w:val="0"/>
      <w:marBottom w:val="0"/>
      <w:divBdr>
        <w:top w:val="none" w:sz="0" w:space="0" w:color="auto"/>
        <w:left w:val="none" w:sz="0" w:space="0" w:color="auto"/>
        <w:bottom w:val="none" w:sz="0" w:space="0" w:color="auto"/>
        <w:right w:val="none" w:sz="0" w:space="0" w:color="auto"/>
      </w:divBdr>
    </w:div>
    <w:div w:id="1228036678">
      <w:bodyDiv w:val="1"/>
      <w:marLeft w:val="0"/>
      <w:marRight w:val="0"/>
      <w:marTop w:val="0"/>
      <w:marBottom w:val="0"/>
      <w:divBdr>
        <w:top w:val="none" w:sz="0" w:space="0" w:color="auto"/>
        <w:left w:val="none" w:sz="0" w:space="0" w:color="auto"/>
        <w:bottom w:val="none" w:sz="0" w:space="0" w:color="auto"/>
        <w:right w:val="none" w:sz="0" w:space="0" w:color="auto"/>
      </w:divBdr>
    </w:div>
    <w:div w:id="1228807509">
      <w:bodyDiv w:val="1"/>
      <w:marLeft w:val="0"/>
      <w:marRight w:val="0"/>
      <w:marTop w:val="0"/>
      <w:marBottom w:val="0"/>
      <w:divBdr>
        <w:top w:val="none" w:sz="0" w:space="0" w:color="auto"/>
        <w:left w:val="none" w:sz="0" w:space="0" w:color="auto"/>
        <w:bottom w:val="none" w:sz="0" w:space="0" w:color="auto"/>
        <w:right w:val="none" w:sz="0" w:space="0" w:color="auto"/>
      </w:divBdr>
    </w:div>
    <w:div w:id="1230115099">
      <w:bodyDiv w:val="1"/>
      <w:marLeft w:val="0"/>
      <w:marRight w:val="0"/>
      <w:marTop w:val="0"/>
      <w:marBottom w:val="0"/>
      <w:divBdr>
        <w:top w:val="none" w:sz="0" w:space="0" w:color="auto"/>
        <w:left w:val="none" w:sz="0" w:space="0" w:color="auto"/>
        <w:bottom w:val="none" w:sz="0" w:space="0" w:color="auto"/>
        <w:right w:val="none" w:sz="0" w:space="0" w:color="auto"/>
      </w:divBdr>
    </w:div>
    <w:div w:id="1231306944">
      <w:bodyDiv w:val="1"/>
      <w:marLeft w:val="0"/>
      <w:marRight w:val="0"/>
      <w:marTop w:val="0"/>
      <w:marBottom w:val="0"/>
      <w:divBdr>
        <w:top w:val="none" w:sz="0" w:space="0" w:color="auto"/>
        <w:left w:val="none" w:sz="0" w:space="0" w:color="auto"/>
        <w:bottom w:val="none" w:sz="0" w:space="0" w:color="auto"/>
        <w:right w:val="none" w:sz="0" w:space="0" w:color="auto"/>
      </w:divBdr>
    </w:div>
    <w:div w:id="1233352470">
      <w:bodyDiv w:val="1"/>
      <w:marLeft w:val="0"/>
      <w:marRight w:val="0"/>
      <w:marTop w:val="0"/>
      <w:marBottom w:val="0"/>
      <w:divBdr>
        <w:top w:val="none" w:sz="0" w:space="0" w:color="auto"/>
        <w:left w:val="none" w:sz="0" w:space="0" w:color="auto"/>
        <w:bottom w:val="none" w:sz="0" w:space="0" w:color="auto"/>
        <w:right w:val="none" w:sz="0" w:space="0" w:color="auto"/>
      </w:divBdr>
    </w:div>
    <w:div w:id="1234270338">
      <w:bodyDiv w:val="1"/>
      <w:marLeft w:val="0"/>
      <w:marRight w:val="0"/>
      <w:marTop w:val="0"/>
      <w:marBottom w:val="0"/>
      <w:divBdr>
        <w:top w:val="none" w:sz="0" w:space="0" w:color="auto"/>
        <w:left w:val="none" w:sz="0" w:space="0" w:color="auto"/>
        <w:bottom w:val="none" w:sz="0" w:space="0" w:color="auto"/>
        <w:right w:val="none" w:sz="0" w:space="0" w:color="auto"/>
      </w:divBdr>
    </w:div>
    <w:div w:id="1236354062">
      <w:bodyDiv w:val="1"/>
      <w:marLeft w:val="0"/>
      <w:marRight w:val="0"/>
      <w:marTop w:val="0"/>
      <w:marBottom w:val="0"/>
      <w:divBdr>
        <w:top w:val="none" w:sz="0" w:space="0" w:color="auto"/>
        <w:left w:val="none" w:sz="0" w:space="0" w:color="auto"/>
        <w:bottom w:val="none" w:sz="0" w:space="0" w:color="auto"/>
        <w:right w:val="none" w:sz="0" w:space="0" w:color="auto"/>
      </w:divBdr>
    </w:div>
    <w:div w:id="1237131860">
      <w:bodyDiv w:val="1"/>
      <w:marLeft w:val="0"/>
      <w:marRight w:val="0"/>
      <w:marTop w:val="0"/>
      <w:marBottom w:val="0"/>
      <w:divBdr>
        <w:top w:val="none" w:sz="0" w:space="0" w:color="auto"/>
        <w:left w:val="none" w:sz="0" w:space="0" w:color="auto"/>
        <w:bottom w:val="none" w:sz="0" w:space="0" w:color="auto"/>
        <w:right w:val="none" w:sz="0" w:space="0" w:color="auto"/>
      </w:divBdr>
    </w:div>
    <w:div w:id="1237395259">
      <w:bodyDiv w:val="1"/>
      <w:marLeft w:val="0"/>
      <w:marRight w:val="0"/>
      <w:marTop w:val="0"/>
      <w:marBottom w:val="0"/>
      <w:divBdr>
        <w:top w:val="none" w:sz="0" w:space="0" w:color="auto"/>
        <w:left w:val="none" w:sz="0" w:space="0" w:color="auto"/>
        <w:bottom w:val="none" w:sz="0" w:space="0" w:color="auto"/>
        <w:right w:val="none" w:sz="0" w:space="0" w:color="auto"/>
      </w:divBdr>
    </w:div>
    <w:div w:id="1239440368">
      <w:bodyDiv w:val="1"/>
      <w:marLeft w:val="0"/>
      <w:marRight w:val="0"/>
      <w:marTop w:val="0"/>
      <w:marBottom w:val="0"/>
      <w:divBdr>
        <w:top w:val="none" w:sz="0" w:space="0" w:color="auto"/>
        <w:left w:val="none" w:sz="0" w:space="0" w:color="auto"/>
        <w:bottom w:val="none" w:sz="0" w:space="0" w:color="auto"/>
        <w:right w:val="none" w:sz="0" w:space="0" w:color="auto"/>
      </w:divBdr>
    </w:div>
    <w:div w:id="1239902925">
      <w:bodyDiv w:val="1"/>
      <w:marLeft w:val="0"/>
      <w:marRight w:val="0"/>
      <w:marTop w:val="0"/>
      <w:marBottom w:val="0"/>
      <w:divBdr>
        <w:top w:val="none" w:sz="0" w:space="0" w:color="auto"/>
        <w:left w:val="none" w:sz="0" w:space="0" w:color="auto"/>
        <w:bottom w:val="none" w:sz="0" w:space="0" w:color="auto"/>
        <w:right w:val="none" w:sz="0" w:space="0" w:color="auto"/>
      </w:divBdr>
    </w:div>
    <w:div w:id="1240090464">
      <w:bodyDiv w:val="1"/>
      <w:marLeft w:val="0"/>
      <w:marRight w:val="0"/>
      <w:marTop w:val="0"/>
      <w:marBottom w:val="0"/>
      <w:divBdr>
        <w:top w:val="none" w:sz="0" w:space="0" w:color="auto"/>
        <w:left w:val="none" w:sz="0" w:space="0" w:color="auto"/>
        <w:bottom w:val="none" w:sz="0" w:space="0" w:color="auto"/>
        <w:right w:val="none" w:sz="0" w:space="0" w:color="auto"/>
      </w:divBdr>
    </w:div>
    <w:div w:id="1242832130">
      <w:bodyDiv w:val="1"/>
      <w:marLeft w:val="0"/>
      <w:marRight w:val="0"/>
      <w:marTop w:val="0"/>
      <w:marBottom w:val="0"/>
      <w:divBdr>
        <w:top w:val="none" w:sz="0" w:space="0" w:color="auto"/>
        <w:left w:val="none" w:sz="0" w:space="0" w:color="auto"/>
        <w:bottom w:val="none" w:sz="0" w:space="0" w:color="auto"/>
        <w:right w:val="none" w:sz="0" w:space="0" w:color="auto"/>
      </w:divBdr>
    </w:div>
    <w:div w:id="1244410586">
      <w:bodyDiv w:val="1"/>
      <w:marLeft w:val="0"/>
      <w:marRight w:val="0"/>
      <w:marTop w:val="0"/>
      <w:marBottom w:val="0"/>
      <w:divBdr>
        <w:top w:val="none" w:sz="0" w:space="0" w:color="auto"/>
        <w:left w:val="none" w:sz="0" w:space="0" w:color="auto"/>
        <w:bottom w:val="none" w:sz="0" w:space="0" w:color="auto"/>
        <w:right w:val="none" w:sz="0" w:space="0" w:color="auto"/>
      </w:divBdr>
    </w:div>
    <w:div w:id="1244484967">
      <w:bodyDiv w:val="1"/>
      <w:marLeft w:val="0"/>
      <w:marRight w:val="0"/>
      <w:marTop w:val="0"/>
      <w:marBottom w:val="0"/>
      <w:divBdr>
        <w:top w:val="none" w:sz="0" w:space="0" w:color="auto"/>
        <w:left w:val="none" w:sz="0" w:space="0" w:color="auto"/>
        <w:bottom w:val="none" w:sz="0" w:space="0" w:color="auto"/>
        <w:right w:val="none" w:sz="0" w:space="0" w:color="auto"/>
      </w:divBdr>
    </w:div>
    <w:div w:id="1244798331">
      <w:bodyDiv w:val="1"/>
      <w:marLeft w:val="0"/>
      <w:marRight w:val="0"/>
      <w:marTop w:val="0"/>
      <w:marBottom w:val="0"/>
      <w:divBdr>
        <w:top w:val="none" w:sz="0" w:space="0" w:color="auto"/>
        <w:left w:val="none" w:sz="0" w:space="0" w:color="auto"/>
        <w:bottom w:val="none" w:sz="0" w:space="0" w:color="auto"/>
        <w:right w:val="none" w:sz="0" w:space="0" w:color="auto"/>
      </w:divBdr>
    </w:div>
    <w:div w:id="1246453451">
      <w:bodyDiv w:val="1"/>
      <w:marLeft w:val="0"/>
      <w:marRight w:val="0"/>
      <w:marTop w:val="0"/>
      <w:marBottom w:val="0"/>
      <w:divBdr>
        <w:top w:val="none" w:sz="0" w:space="0" w:color="auto"/>
        <w:left w:val="none" w:sz="0" w:space="0" w:color="auto"/>
        <w:bottom w:val="none" w:sz="0" w:space="0" w:color="auto"/>
        <w:right w:val="none" w:sz="0" w:space="0" w:color="auto"/>
      </w:divBdr>
    </w:div>
    <w:div w:id="1248878357">
      <w:bodyDiv w:val="1"/>
      <w:marLeft w:val="0"/>
      <w:marRight w:val="0"/>
      <w:marTop w:val="0"/>
      <w:marBottom w:val="0"/>
      <w:divBdr>
        <w:top w:val="none" w:sz="0" w:space="0" w:color="auto"/>
        <w:left w:val="none" w:sz="0" w:space="0" w:color="auto"/>
        <w:bottom w:val="none" w:sz="0" w:space="0" w:color="auto"/>
        <w:right w:val="none" w:sz="0" w:space="0" w:color="auto"/>
      </w:divBdr>
    </w:div>
    <w:div w:id="1251038029">
      <w:bodyDiv w:val="1"/>
      <w:marLeft w:val="0"/>
      <w:marRight w:val="0"/>
      <w:marTop w:val="0"/>
      <w:marBottom w:val="0"/>
      <w:divBdr>
        <w:top w:val="none" w:sz="0" w:space="0" w:color="auto"/>
        <w:left w:val="none" w:sz="0" w:space="0" w:color="auto"/>
        <w:bottom w:val="none" w:sz="0" w:space="0" w:color="auto"/>
        <w:right w:val="none" w:sz="0" w:space="0" w:color="auto"/>
      </w:divBdr>
    </w:div>
    <w:div w:id="1251040604">
      <w:bodyDiv w:val="1"/>
      <w:marLeft w:val="0"/>
      <w:marRight w:val="0"/>
      <w:marTop w:val="0"/>
      <w:marBottom w:val="0"/>
      <w:divBdr>
        <w:top w:val="none" w:sz="0" w:space="0" w:color="auto"/>
        <w:left w:val="none" w:sz="0" w:space="0" w:color="auto"/>
        <w:bottom w:val="none" w:sz="0" w:space="0" w:color="auto"/>
        <w:right w:val="none" w:sz="0" w:space="0" w:color="auto"/>
      </w:divBdr>
    </w:div>
    <w:div w:id="1251692970">
      <w:bodyDiv w:val="1"/>
      <w:marLeft w:val="0"/>
      <w:marRight w:val="0"/>
      <w:marTop w:val="0"/>
      <w:marBottom w:val="0"/>
      <w:divBdr>
        <w:top w:val="none" w:sz="0" w:space="0" w:color="auto"/>
        <w:left w:val="none" w:sz="0" w:space="0" w:color="auto"/>
        <w:bottom w:val="none" w:sz="0" w:space="0" w:color="auto"/>
        <w:right w:val="none" w:sz="0" w:space="0" w:color="auto"/>
      </w:divBdr>
    </w:div>
    <w:div w:id="1252012831">
      <w:bodyDiv w:val="1"/>
      <w:marLeft w:val="0"/>
      <w:marRight w:val="0"/>
      <w:marTop w:val="0"/>
      <w:marBottom w:val="0"/>
      <w:divBdr>
        <w:top w:val="none" w:sz="0" w:space="0" w:color="auto"/>
        <w:left w:val="none" w:sz="0" w:space="0" w:color="auto"/>
        <w:bottom w:val="none" w:sz="0" w:space="0" w:color="auto"/>
        <w:right w:val="none" w:sz="0" w:space="0" w:color="auto"/>
      </w:divBdr>
    </w:div>
    <w:div w:id="1254389258">
      <w:bodyDiv w:val="1"/>
      <w:marLeft w:val="0"/>
      <w:marRight w:val="0"/>
      <w:marTop w:val="0"/>
      <w:marBottom w:val="0"/>
      <w:divBdr>
        <w:top w:val="none" w:sz="0" w:space="0" w:color="auto"/>
        <w:left w:val="none" w:sz="0" w:space="0" w:color="auto"/>
        <w:bottom w:val="none" w:sz="0" w:space="0" w:color="auto"/>
        <w:right w:val="none" w:sz="0" w:space="0" w:color="auto"/>
      </w:divBdr>
    </w:div>
    <w:div w:id="1256859338">
      <w:bodyDiv w:val="1"/>
      <w:marLeft w:val="0"/>
      <w:marRight w:val="0"/>
      <w:marTop w:val="0"/>
      <w:marBottom w:val="0"/>
      <w:divBdr>
        <w:top w:val="none" w:sz="0" w:space="0" w:color="auto"/>
        <w:left w:val="none" w:sz="0" w:space="0" w:color="auto"/>
        <w:bottom w:val="none" w:sz="0" w:space="0" w:color="auto"/>
        <w:right w:val="none" w:sz="0" w:space="0" w:color="auto"/>
      </w:divBdr>
    </w:div>
    <w:div w:id="1261841362">
      <w:bodyDiv w:val="1"/>
      <w:marLeft w:val="0"/>
      <w:marRight w:val="0"/>
      <w:marTop w:val="0"/>
      <w:marBottom w:val="0"/>
      <w:divBdr>
        <w:top w:val="none" w:sz="0" w:space="0" w:color="auto"/>
        <w:left w:val="none" w:sz="0" w:space="0" w:color="auto"/>
        <w:bottom w:val="none" w:sz="0" w:space="0" w:color="auto"/>
        <w:right w:val="none" w:sz="0" w:space="0" w:color="auto"/>
      </w:divBdr>
    </w:div>
    <w:div w:id="1263800896">
      <w:bodyDiv w:val="1"/>
      <w:marLeft w:val="0"/>
      <w:marRight w:val="0"/>
      <w:marTop w:val="0"/>
      <w:marBottom w:val="0"/>
      <w:divBdr>
        <w:top w:val="none" w:sz="0" w:space="0" w:color="auto"/>
        <w:left w:val="none" w:sz="0" w:space="0" w:color="auto"/>
        <w:bottom w:val="none" w:sz="0" w:space="0" w:color="auto"/>
        <w:right w:val="none" w:sz="0" w:space="0" w:color="auto"/>
      </w:divBdr>
    </w:div>
    <w:div w:id="1266305738">
      <w:bodyDiv w:val="1"/>
      <w:marLeft w:val="0"/>
      <w:marRight w:val="0"/>
      <w:marTop w:val="0"/>
      <w:marBottom w:val="0"/>
      <w:divBdr>
        <w:top w:val="none" w:sz="0" w:space="0" w:color="auto"/>
        <w:left w:val="none" w:sz="0" w:space="0" w:color="auto"/>
        <w:bottom w:val="none" w:sz="0" w:space="0" w:color="auto"/>
        <w:right w:val="none" w:sz="0" w:space="0" w:color="auto"/>
      </w:divBdr>
    </w:div>
    <w:div w:id="1266616644">
      <w:bodyDiv w:val="1"/>
      <w:marLeft w:val="0"/>
      <w:marRight w:val="0"/>
      <w:marTop w:val="0"/>
      <w:marBottom w:val="0"/>
      <w:divBdr>
        <w:top w:val="none" w:sz="0" w:space="0" w:color="auto"/>
        <w:left w:val="none" w:sz="0" w:space="0" w:color="auto"/>
        <w:bottom w:val="none" w:sz="0" w:space="0" w:color="auto"/>
        <w:right w:val="none" w:sz="0" w:space="0" w:color="auto"/>
      </w:divBdr>
    </w:div>
    <w:div w:id="1266889760">
      <w:bodyDiv w:val="1"/>
      <w:marLeft w:val="0"/>
      <w:marRight w:val="0"/>
      <w:marTop w:val="0"/>
      <w:marBottom w:val="0"/>
      <w:divBdr>
        <w:top w:val="none" w:sz="0" w:space="0" w:color="auto"/>
        <w:left w:val="none" w:sz="0" w:space="0" w:color="auto"/>
        <w:bottom w:val="none" w:sz="0" w:space="0" w:color="auto"/>
        <w:right w:val="none" w:sz="0" w:space="0" w:color="auto"/>
      </w:divBdr>
    </w:div>
    <w:div w:id="1267226847">
      <w:bodyDiv w:val="1"/>
      <w:marLeft w:val="0"/>
      <w:marRight w:val="0"/>
      <w:marTop w:val="0"/>
      <w:marBottom w:val="0"/>
      <w:divBdr>
        <w:top w:val="none" w:sz="0" w:space="0" w:color="auto"/>
        <w:left w:val="none" w:sz="0" w:space="0" w:color="auto"/>
        <w:bottom w:val="none" w:sz="0" w:space="0" w:color="auto"/>
        <w:right w:val="none" w:sz="0" w:space="0" w:color="auto"/>
      </w:divBdr>
    </w:div>
    <w:div w:id="1268270022">
      <w:bodyDiv w:val="1"/>
      <w:marLeft w:val="0"/>
      <w:marRight w:val="0"/>
      <w:marTop w:val="0"/>
      <w:marBottom w:val="0"/>
      <w:divBdr>
        <w:top w:val="none" w:sz="0" w:space="0" w:color="auto"/>
        <w:left w:val="none" w:sz="0" w:space="0" w:color="auto"/>
        <w:bottom w:val="none" w:sz="0" w:space="0" w:color="auto"/>
        <w:right w:val="none" w:sz="0" w:space="0" w:color="auto"/>
      </w:divBdr>
    </w:div>
    <w:div w:id="1268272871">
      <w:bodyDiv w:val="1"/>
      <w:marLeft w:val="0"/>
      <w:marRight w:val="0"/>
      <w:marTop w:val="0"/>
      <w:marBottom w:val="0"/>
      <w:divBdr>
        <w:top w:val="none" w:sz="0" w:space="0" w:color="auto"/>
        <w:left w:val="none" w:sz="0" w:space="0" w:color="auto"/>
        <w:bottom w:val="none" w:sz="0" w:space="0" w:color="auto"/>
        <w:right w:val="none" w:sz="0" w:space="0" w:color="auto"/>
      </w:divBdr>
    </w:div>
    <w:div w:id="1268348748">
      <w:bodyDiv w:val="1"/>
      <w:marLeft w:val="0"/>
      <w:marRight w:val="0"/>
      <w:marTop w:val="0"/>
      <w:marBottom w:val="0"/>
      <w:divBdr>
        <w:top w:val="none" w:sz="0" w:space="0" w:color="auto"/>
        <w:left w:val="none" w:sz="0" w:space="0" w:color="auto"/>
        <w:bottom w:val="none" w:sz="0" w:space="0" w:color="auto"/>
        <w:right w:val="none" w:sz="0" w:space="0" w:color="auto"/>
      </w:divBdr>
    </w:div>
    <w:div w:id="1268537936">
      <w:bodyDiv w:val="1"/>
      <w:marLeft w:val="0"/>
      <w:marRight w:val="0"/>
      <w:marTop w:val="0"/>
      <w:marBottom w:val="0"/>
      <w:divBdr>
        <w:top w:val="none" w:sz="0" w:space="0" w:color="auto"/>
        <w:left w:val="none" w:sz="0" w:space="0" w:color="auto"/>
        <w:bottom w:val="none" w:sz="0" w:space="0" w:color="auto"/>
        <w:right w:val="none" w:sz="0" w:space="0" w:color="auto"/>
      </w:divBdr>
    </w:div>
    <w:div w:id="1271232869">
      <w:bodyDiv w:val="1"/>
      <w:marLeft w:val="0"/>
      <w:marRight w:val="0"/>
      <w:marTop w:val="0"/>
      <w:marBottom w:val="0"/>
      <w:divBdr>
        <w:top w:val="none" w:sz="0" w:space="0" w:color="auto"/>
        <w:left w:val="none" w:sz="0" w:space="0" w:color="auto"/>
        <w:bottom w:val="none" w:sz="0" w:space="0" w:color="auto"/>
        <w:right w:val="none" w:sz="0" w:space="0" w:color="auto"/>
      </w:divBdr>
    </w:div>
    <w:div w:id="1271430170">
      <w:bodyDiv w:val="1"/>
      <w:marLeft w:val="0"/>
      <w:marRight w:val="0"/>
      <w:marTop w:val="0"/>
      <w:marBottom w:val="0"/>
      <w:divBdr>
        <w:top w:val="none" w:sz="0" w:space="0" w:color="auto"/>
        <w:left w:val="none" w:sz="0" w:space="0" w:color="auto"/>
        <w:bottom w:val="none" w:sz="0" w:space="0" w:color="auto"/>
        <w:right w:val="none" w:sz="0" w:space="0" w:color="auto"/>
      </w:divBdr>
    </w:div>
    <w:div w:id="1271620085">
      <w:bodyDiv w:val="1"/>
      <w:marLeft w:val="0"/>
      <w:marRight w:val="0"/>
      <w:marTop w:val="0"/>
      <w:marBottom w:val="0"/>
      <w:divBdr>
        <w:top w:val="none" w:sz="0" w:space="0" w:color="auto"/>
        <w:left w:val="none" w:sz="0" w:space="0" w:color="auto"/>
        <w:bottom w:val="none" w:sz="0" w:space="0" w:color="auto"/>
        <w:right w:val="none" w:sz="0" w:space="0" w:color="auto"/>
      </w:divBdr>
    </w:div>
    <w:div w:id="1273586580">
      <w:bodyDiv w:val="1"/>
      <w:marLeft w:val="0"/>
      <w:marRight w:val="0"/>
      <w:marTop w:val="0"/>
      <w:marBottom w:val="0"/>
      <w:divBdr>
        <w:top w:val="none" w:sz="0" w:space="0" w:color="auto"/>
        <w:left w:val="none" w:sz="0" w:space="0" w:color="auto"/>
        <w:bottom w:val="none" w:sz="0" w:space="0" w:color="auto"/>
        <w:right w:val="none" w:sz="0" w:space="0" w:color="auto"/>
      </w:divBdr>
    </w:div>
    <w:div w:id="1273704156">
      <w:bodyDiv w:val="1"/>
      <w:marLeft w:val="0"/>
      <w:marRight w:val="0"/>
      <w:marTop w:val="0"/>
      <w:marBottom w:val="0"/>
      <w:divBdr>
        <w:top w:val="none" w:sz="0" w:space="0" w:color="auto"/>
        <w:left w:val="none" w:sz="0" w:space="0" w:color="auto"/>
        <w:bottom w:val="none" w:sz="0" w:space="0" w:color="auto"/>
        <w:right w:val="none" w:sz="0" w:space="0" w:color="auto"/>
      </w:divBdr>
    </w:div>
    <w:div w:id="1273899630">
      <w:bodyDiv w:val="1"/>
      <w:marLeft w:val="0"/>
      <w:marRight w:val="0"/>
      <w:marTop w:val="0"/>
      <w:marBottom w:val="0"/>
      <w:divBdr>
        <w:top w:val="none" w:sz="0" w:space="0" w:color="auto"/>
        <w:left w:val="none" w:sz="0" w:space="0" w:color="auto"/>
        <w:bottom w:val="none" w:sz="0" w:space="0" w:color="auto"/>
        <w:right w:val="none" w:sz="0" w:space="0" w:color="auto"/>
      </w:divBdr>
    </w:div>
    <w:div w:id="1274437081">
      <w:bodyDiv w:val="1"/>
      <w:marLeft w:val="0"/>
      <w:marRight w:val="0"/>
      <w:marTop w:val="0"/>
      <w:marBottom w:val="0"/>
      <w:divBdr>
        <w:top w:val="none" w:sz="0" w:space="0" w:color="auto"/>
        <w:left w:val="none" w:sz="0" w:space="0" w:color="auto"/>
        <w:bottom w:val="none" w:sz="0" w:space="0" w:color="auto"/>
        <w:right w:val="none" w:sz="0" w:space="0" w:color="auto"/>
      </w:divBdr>
    </w:div>
    <w:div w:id="1275215814">
      <w:bodyDiv w:val="1"/>
      <w:marLeft w:val="0"/>
      <w:marRight w:val="0"/>
      <w:marTop w:val="0"/>
      <w:marBottom w:val="0"/>
      <w:divBdr>
        <w:top w:val="none" w:sz="0" w:space="0" w:color="auto"/>
        <w:left w:val="none" w:sz="0" w:space="0" w:color="auto"/>
        <w:bottom w:val="none" w:sz="0" w:space="0" w:color="auto"/>
        <w:right w:val="none" w:sz="0" w:space="0" w:color="auto"/>
      </w:divBdr>
    </w:div>
    <w:div w:id="1275558969">
      <w:bodyDiv w:val="1"/>
      <w:marLeft w:val="0"/>
      <w:marRight w:val="0"/>
      <w:marTop w:val="0"/>
      <w:marBottom w:val="0"/>
      <w:divBdr>
        <w:top w:val="none" w:sz="0" w:space="0" w:color="auto"/>
        <w:left w:val="none" w:sz="0" w:space="0" w:color="auto"/>
        <w:bottom w:val="none" w:sz="0" w:space="0" w:color="auto"/>
        <w:right w:val="none" w:sz="0" w:space="0" w:color="auto"/>
      </w:divBdr>
    </w:div>
    <w:div w:id="1275748216">
      <w:bodyDiv w:val="1"/>
      <w:marLeft w:val="0"/>
      <w:marRight w:val="0"/>
      <w:marTop w:val="0"/>
      <w:marBottom w:val="0"/>
      <w:divBdr>
        <w:top w:val="none" w:sz="0" w:space="0" w:color="auto"/>
        <w:left w:val="none" w:sz="0" w:space="0" w:color="auto"/>
        <w:bottom w:val="none" w:sz="0" w:space="0" w:color="auto"/>
        <w:right w:val="none" w:sz="0" w:space="0" w:color="auto"/>
      </w:divBdr>
    </w:div>
    <w:div w:id="1277366071">
      <w:bodyDiv w:val="1"/>
      <w:marLeft w:val="0"/>
      <w:marRight w:val="0"/>
      <w:marTop w:val="0"/>
      <w:marBottom w:val="0"/>
      <w:divBdr>
        <w:top w:val="none" w:sz="0" w:space="0" w:color="auto"/>
        <w:left w:val="none" w:sz="0" w:space="0" w:color="auto"/>
        <w:bottom w:val="none" w:sz="0" w:space="0" w:color="auto"/>
        <w:right w:val="none" w:sz="0" w:space="0" w:color="auto"/>
      </w:divBdr>
    </w:div>
    <w:div w:id="1277445950">
      <w:bodyDiv w:val="1"/>
      <w:marLeft w:val="0"/>
      <w:marRight w:val="0"/>
      <w:marTop w:val="0"/>
      <w:marBottom w:val="0"/>
      <w:divBdr>
        <w:top w:val="none" w:sz="0" w:space="0" w:color="auto"/>
        <w:left w:val="none" w:sz="0" w:space="0" w:color="auto"/>
        <w:bottom w:val="none" w:sz="0" w:space="0" w:color="auto"/>
        <w:right w:val="none" w:sz="0" w:space="0" w:color="auto"/>
      </w:divBdr>
    </w:div>
    <w:div w:id="1279794445">
      <w:bodyDiv w:val="1"/>
      <w:marLeft w:val="0"/>
      <w:marRight w:val="0"/>
      <w:marTop w:val="0"/>
      <w:marBottom w:val="0"/>
      <w:divBdr>
        <w:top w:val="none" w:sz="0" w:space="0" w:color="auto"/>
        <w:left w:val="none" w:sz="0" w:space="0" w:color="auto"/>
        <w:bottom w:val="none" w:sz="0" w:space="0" w:color="auto"/>
        <w:right w:val="none" w:sz="0" w:space="0" w:color="auto"/>
      </w:divBdr>
    </w:div>
    <w:div w:id="1280800691">
      <w:bodyDiv w:val="1"/>
      <w:marLeft w:val="0"/>
      <w:marRight w:val="0"/>
      <w:marTop w:val="0"/>
      <w:marBottom w:val="0"/>
      <w:divBdr>
        <w:top w:val="none" w:sz="0" w:space="0" w:color="auto"/>
        <w:left w:val="none" w:sz="0" w:space="0" w:color="auto"/>
        <w:bottom w:val="none" w:sz="0" w:space="0" w:color="auto"/>
        <w:right w:val="none" w:sz="0" w:space="0" w:color="auto"/>
      </w:divBdr>
    </w:div>
    <w:div w:id="1281643750">
      <w:bodyDiv w:val="1"/>
      <w:marLeft w:val="0"/>
      <w:marRight w:val="0"/>
      <w:marTop w:val="0"/>
      <w:marBottom w:val="0"/>
      <w:divBdr>
        <w:top w:val="none" w:sz="0" w:space="0" w:color="auto"/>
        <w:left w:val="none" w:sz="0" w:space="0" w:color="auto"/>
        <w:bottom w:val="none" w:sz="0" w:space="0" w:color="auto"/>
        <w:right w:val="none" w:sz="0" w:space="0" w:color="auto"/>
      </w:divBdr>
      <w:divsChild>
        <w:div w:id="42104633">
          <w:marLeft w:val="480"/>
          <w:marRight w:val="0"/>
          <w:marTop w:val="0"/>
          <w:marBottom w:val="0"/>
          <w:divBdr>
            <w:top w:val="none" w:sz="0" w:space="0" w:color="auto"/>
            <w:left w:val="none" w:sz="0" w:space="0" w:color="auto"/>
            <w:bottom w:val="none" w:sz="0" w:space="0" w:color="auto"/>
            <w:right w:val="none" w:sz="0" w:space="0" w:color="auto"/>
          </w:divBdr>
        </w:div>
        <w:div w:id="1961642286">
          <w:marLeft w:val="480"/>
          <w:marRight w:val="0"/>
          <w:marTop w:val="0"/>
          <w:marBottom w:val="0"/>
          <w:divBdr>
            <w:top w:val="none" w:sz="0" w:space="0" w:color="auto"/>
            <w:left w:val="none" w:sz="0" w:space="0" w:color="auto"/>
            <w:bottom w:val="none" w:sz="0" w:space="0" w:color="auto"/>
            <w:right w:val="none" w:sz="0" w:space="0" w:color="auto"/>
          </w:divBdr>
        </w:div>
        <w:div w:id="2142073850">
          <w:marLeft w:val="480"/>
          <w:marRight w:val="0"/>
          <w:marTop w:val="0"/>
          <w:marBottom w:val="0"/>
          <w:divBdr>
            <w:top w:val="none" w:sz="0" w:space="0" w:color="auto"/>
            <w:left w:val="none" w:sz="0" w:space="0" w:color="auto"/>
            <w:bottom w:val="none" w:sz="0" w:space="0" w:color="auto"/>
            <w:right w:val="none" w:sz="0" w:space="0" w:color="auto"/>
          </w:divBdr>
        </w:div>
        <w:div w:id="1536583064">
          <w:marLeft w:val="480"/>
          <w:marRight w:val="0"/>
          <w:marTop w:val="0"/>
          <w:marBottom w:val="0"/>
          <w:divBdr>
            <w:top w:val="none" w:sz="0" w:space="0" w:color="auto"/>
            <w:left w:val="none" w:sz="0" w:space="0" w:color="auto"/>
            <w:bottom w:val="none" w:sz="0" w:space="0" w:color="auto"/>
            <w:right w:val="none" w:sz="0" w:space="0" w:color="auto"/>
          </w:divBdr>
        </w:div>
        <w:div w:id="400298173">
          <w:marLeft w:val="480"/>
          <w:marRight w:val="0"/>
          <w:marTop w:val="0"/>
          <w:marBottom w:val="0"/>
          <w:divBdr>
            <w:top w:val="none" w:sz="0" w:space="0" w:color="auto"/>
            <w:left w:val="none" w:sz="0" w:space="0" w:color="auto"/>
            <w:bottom w:val="none" w:sz="0" w:space="0" w:color="auto"/>
            <w:right w:val="none" w:sz="0" w:space="0" w:color="auto"/>
          </w:divBdr>
        </w:div>
        <w:div w:id="1118453753">
          <w:marLeft w:val="480"/>
          <w:marRight w:val="0"/>
          <w:marTop w:val="0"/>
          <w:marBottom w:val="0"/>
          <w:divBdr>
            <w:top w:val="none" w:sz="0" w:space="0" w:color="auto"/>
            <w:left w:val="none" w:sz="0" w:space="0" w:color="auto"/>
            <w:bottom w:val="none" w:sz="0" w:space="0" w:color="auto"/>
            <w:right w:val="none" w:sz="0" w:space="0" w:color="auto"/>
          </w:divBdr>
        </w:div>
        <w:div w:id="1133014898">
          <w:marLeft w:val="480"/>
          <w:marRight w:val="0"/>
          <w:marTop w:val="0"/>
          <w:marBottom w:val="0"/>
          <w:divBdr>
            <w:top w:val="none" w:sz="0" w:space="0" w:color="auto"/>
            <w:left w:val="none" w:sz="0" w:space="0" w:color="auto"/>
            <w:bottom w:val="none" w:sz="0" w:space="0" w:color="auto"/>
            <w:right w:val="none" w:sz="0" w:space="0" w:color="auto"/>
          </w:divBdr>
        </w:div>
        <w:div w:id="74519470">
          <w:marLeft w:val="480"/>
          <w:marRight w:val="0"/>
          <w:marTop w:val="0"/>
          <w:marBottom w:val="0"/>
          <w:divBdr>
            <w:top w:val="none" w:sz="0" w:space="0" w:color="auto"/>
            <w:left w:val="none" w:sz="0" w:space="0" w:color="auto"/>
            <w:bottom w:val="none" w:sz="0" w:space="0" w:color="auto"/>
            <w:right w:val="none" w:sz="0" w:space="0" w:color="auto"/>
          </w:divBdr>
        </w:div>
        <w:div w:id="46686888">
          <w:marLeft w:val="480"/>
          <w:marRight w:val="0"/>
          <w:marTop w:val="0"/>
          <w:marBottom w:val="0"/>
          <w:divBdr>
            <w:top w:val="none" w:sz="0" w:space="0" w:color="auto"/>
            <w:left w:val="none" w:sz="0" w:space="0" w:color="auto"/>
            <w:bottom w:val="none" w:sz="0" w:space="0" w:color="auto"/>
            <w:right w:val="none" w:sz="0" w:space="0" w:color="auto"/>
          </w:divBdr>
        </w:div>
        <w:div w:id="1953825276">
          <w:marLeft w:val="480"/>
          <w:marRight w:val="0"/>
          <w:marTop w:val="0"/>
          <w:marBottom w:val="0"/>
          <w:divBdr>
            <w:top w:val="none" w:sz="0" w:space="0" w:color="auto"/>
            <w:left w:val="none" w:sz="0" w:space="0" w:color="auto"/>
            <w:bottom w:val="none" w:sz="0" w:space="0" w:color="auto"/>
            <w:right w:val="none" w:sz="0" w:space="0" w:color="auto"/>
          </w:divBdr>
        </w:div>
        <w:div w:id="914244183">
          <w:marLeft w:val="480"/>
          <w:marRight w:val="0"/>
          <w:marTop w:val="0"/>
          <w:marBottom w:val="0"/>
          <w:divBdr>
            <w:top w:val="none" w:sz="0" w:space="0" w:color="auto"/>
            <w:left w:val="none" w:sz="0" w:space="0" w:color="auto"/>
            <w:bottom w:val="none" w:sz="0" w:space="0" w:color="auto"/>
            <w:right w:val="none" w:sz="0" w:space="0" w:color="auto"/>
          </w:divBdr>
        </w:div>
        <w:div w:id="649991107">
          <w:marLeft w:val="480"/>
          <w:marRight w:val="0"/>
          <w:marTop w:val="0"/>
          <w:marBottom w:val="0"/>
          <w:divBdr>
            <w:top w:val="none" w:sz="0" w:space="0" w:color="auto"/>
            <w:left w:val="none" w:sz="0" w:space="0" w:color="auto"/>
            <w:bottom w:val="none" w:sz="0" w:space="0" w:color="auto"/>
            <w:right w:val="none" w:sz="0" w:space="0" w:color="auto"/>
          </w:divBdr>
        </w:div>
        <w:div w:id="628976274">
          <w:marLeft w:val="480"/>
          <w:marRight w:val="0"/>
          <w:marTop w:val="0"/>
          <w:marBottom w:val="0"/>
          <w:divBdr>
            <w:top w:val="none" w:sz="0" w:space="0" w:color="auto"/>
            <w:left w:val="none" w:sz="0" w:space="0" w:color="auto"/>
            <w:bottom w:val="none" w:sz="0" w:space="0" w:color="auto"/>
            <w:right w:val="none" w:sz="0" w:space="0" w:color="auto"/>
          </w:divBdr>
        </w:div>
        <w:div w:id="216743853">
          <w:marLeft w:val="480"/>
          <w:marRight w:val="0"/>
          <w:marTop w:val="0"/>
          <w:marBottom w:val="0"/>
          <w:divBdr>
            <w:top w:val="none" w:sz="0" w:space="0" w:color="auto"/>
            <w:left w:val="none" w:sz="0" w:space="0" w:color="auto"/>
            <w:bottom w:val="none" w:sz="0" w:space="0" w:color="auto"/>
            <w:right w:val="none" w:sz="0" w:space="0" w:color="auto"/>
          </w:divBdr>
        </w:div>
        <w:div w:id="2007903984">
          <w:marLeft w:val="480"/>
          <w:marRight w:val="0"/>
          <w:marTop w:val="0"/>
          <w:marBottom w:val="0"/>
          <w:divBdr>
            <w:top w:val="none" w:sz="0" w:space="0" w:color="auto"/>
            <w:left w:val="none" w:sz="0" w:space="0" w:color="auto"/>
            <w:bottom w:val="none" w:sz="0" w:space="0" w:color="auto"/>
            <w:right w:val="none" w:sz="0" w:space="0" w:color="auto"/>
          </w:divBdr>
        </w:div>
        <w:div w:id="1306158806">
          <w:marLeft w:val="480"/>
          <w:marRight w:val="0"/>
          <w:marTop w:val="0"/>
          <w:marBottom w:val="0"/>
          <w:divBdr>
            <w:top w:val="none" w:sz="0" w:space="0" w:color="auto"/>
            <w:left w:val="none" w:sz="0" w:space="0" w:color="auto"/>
            <w:bottom w:val="none" w:sz="0" w:space="0" w:color="auto"/>
            <w:right w:val="none" w:sz="0" w:space="0" w:color="auto"/>
          </w:divBdr>
        </w:div>
        <w:div w:id="1196389590">
          <w:marLeft w:val="480"/>
          <w:marRight w:val="0"/>
          <w:marTop w:val="0"/>
          <w:marBottom w:val="0"/>
          <w:divBdr>
            <w:top w:val="none" w:sz="0" w:space="0" w:color="auto"/>
            <w:left w:val="none" w:sz="0" w:space="0" w:color="auto"/>
            <w:bottom w:val="none" w:sz="0" w:space="0" w:color="auto"/>
            <w:right w:val="none" w:sz="0" w:space="0" w:color="auto"/>
          </w:divBdr>
        </w:div>
        <w:div w:id="1677534107">
          <w:marLeft w:val="480"/>
          <w:marRight w:val="0"/>
          <w:marTop w:val="0"/>
          <w:marBottom w:val="0"/>
          <w:divBdr>
            <w:top w:val="none" w:sz="0" w:space="0" w:color="auto"/>
            <w:left w:val="none" w:sz="0" w:space="0" w:color="auto"/>
            <w:bottom w:val="none" w:sz="0" w:space="0" w:color="auto"/>
            <w:right w:val="none" w:sz="0" w:space="0" w:color="auto"/>
          </w:divBdr>
        </w:div>
        <w:div w:id="2057847219">
          <w:marLeft w:val="480"/>
          <w:marRight w:val="0"/>
          <w:marTop w:val="0"/>
          <w:marBottom w:val="0"/>
          <w:divBdr>
            <w:top w:val="none" w:sz="0" w:space="0" w:color="auto"/>
            <w:left w:val="none" w:sz="0" w:space="0" w:color="auto"/>
            <w:bottom w:val="none" w:sz="0" w:space="0" w:color="auto"/>
            <w:right w:val="none" w:sz="0" w:space="0" w:color="auto"/>
          </w:divBdr>
        </w:div>
        <w:div w:id="453713277">
          <w:marLeft w:val="480"/>
          <w:marRight w:val="0"/>
          <w:marTop w:val="0"/>
          <w:marBottom w:val="0"/>
          <w:divBdr>
            <w:top w:val="none" w:sz="0" w:space="0" w:color="auto"/>
            <w:left w:val="none" w:sz="0" w:space="0" w:color="auto"/>
            <w:bottom w:val="none" w:sz="0" w:space="0" w:color="auto"/>
            <w:right w:val="none" w:sz="0" w:space="0" w:color="auto"/>
          </w:divBdr>
        </w:div>
        <w:div w:id="1514804888">
          <w:marLeft w:val="480"/>
          <w:marRight w:val="0"/>
          <w:marTop w:val="0"/>
          <w:marBottom w:val="0"/>
          <w:divBdr>
            <w:top w:val="none" w:sz="0" w:space="0" w:color="auto"/>
            <w:left w:val="none" w:sz="0" w:space="0" w:color="auto"/>
            <w:bottom w:val="none" w:sz="0" w:space="0" w:color="auto"/>
            <w:right w:val="none" w:sz="0" w:space="0" w:color="auto"/>
          </w:divBdr>
        </w:div>
        <w:div w:id="1165585195">
          <w:marLeft w:val="480"/>
          <w:marRight w:val="0"/>
          <w:marTop w:val="0"/>
          <w:marBottom w:val="0"/>
          <w:divBdr>
            <w:top w:val="none" w:sz="0" w:space="0" w:color="auto"/>
            <w:left w:val="none" w:sz="0" w:space="0" w:color="auto"/>
            <w:bottom w:val="none" w:sz="0" w:space="0" w:color="auto"/>
            <w:right w:val="none" w:sz="0" w:space="0" w:color="auto"/>
          </w:divBdr>
        </w:div>
        <w:div w:id="1889292434">
          <w:marLeft w:val="480"/>
          <w:marRight w:val="0"/>
          <w:marTop w:val="0"/>
          <w:marBottom w:val="0"/>
          <w:divBdr>
            <w:top w:val="none" w:sz="0" w:space="0" w:color="auto"/>
            <w:left w:val="none" w:sz="0" w:space="0" w:color="auto"/>
            <w:bottom w:val="none" w:sz="0" w:space="0" w:color="auto"/>
            <w:right w:val="none" w:sz="0" w:space="0" w:color="auto"/>
          </w:divBdr>
        </w:div>
        <w:div w:id="554975668">
          <w:marLeft w:val="480"/>
          <w:marRight w:val="0"/>
          <w:marTop w:val="0"/>
          <w:marBottom w:val="0"/>
          <w:divBdr>
            <w:top w:val="none" w:sz="0" w:space="0" w:color="auto"/>
            <w:left w:val="none" w:sz="0" w:space="0" w:color="auto"/>
            <w:bottom w:val="none" w:sz="0" w:space="0" w:color="auto"/>
            <w:right w:val="none" w:sz="0" w:space="0" w:color="auto"/>
          </w:divBdr>
        </w:div>
        <w:div w:id="947204388">
          <w:marLeft w:val="480"/>
          <w:marRight w:val="0"/>
          <w:marTop w:val="0"/>
          <w:marBottom w:val="0"/>
          <w:divBdr>
            <w:top w:val="none" w:sz="0" w:space="0" w:color="auto"/>
            <w:left w:val="none" w:sz="0" w:space="0" w:color="auto"/>
            <w:bottom w:val="none" w:sz="0" w:space="0" w:color="auto"/>
            <w:right w:val="none" w:sz="0" w:space="0" w:color="auto"/>
          </w:divBdr>
        </w:div>
        <w:div w:id="1496265816">
          <w:marLeft w:val="480"/>
          <w:marRight w:val="0"/>
          <w:marTop w:val="0"/>
          <w:marBottom w:val="0"/>
          <w:divBdr>
            <w:top w:val="none" w:sz="0" w:space="0" w:color="auto"/>
            <w:left w:val="none" w:sz="0" w:space="0" w:color="auto"/>
            <w:bottom w:val="none" w:sz="0" w:space="0" w:color="auto"/>
            <w:right w:val="none" w:sz="0" w:space="0" w:color="auto"/>
          </w:divBdr>
        </w:div>
        <w:div w:id="1024983598">
          <w:marLeft w:val="480"/>
          <w:marRight w:val="0"/>
          <w:marTop w:val="0"/>
          <w:marBottom w:val="0"/>
          <w:divBdr>
            <w:top w:val="none" w:sz="0" w:space="0" w:color="auto"/>
            <w:left w:val="none" w:sz="0" w:space="0" w:color="auto"/>
            <w:bottom w:val="none" w:sz="0" w:space="0" w:color="auto"/>
            <w:right w:val="none" w:sz="0" w:space="0" w:color="auto"/>
          </w:divBdr>
        </w:div>
        <w:div w:id="755857442">
          <w:marLeft w:val="480"/>
          <w:marRight w:val="0"/>
          <w:marTop w:val="0"/>
          <w:marBottom w:val="0"/>
          <w:divBdr>
            <w:top w:val="none" w:sz="0" w:space="0" w:color="auto"/>
            <w:left w:val="none" w:sz="0" w:space="0" w:color="auto"/>
            <w:bottom w:val="none" w:sz="0" w:space="0" w:color="auto"/>
            <w:right w:val="none" w:sz="0" w:space="0" w:color="auto"/>
          </w:divBdr>
        </w:div>
        <w:div w:id="1567840041">
          <w:marLeft w:val="480"/>
          <w:marRight w:val="0"/>
          <w:marTop w:val="0"/>
          <w:marBottom w:val="0"/>
          <w:divBdr>
            <w:top w:val="none" w:sz="0" w:space="0" w:color="auto"/>
            <w:left w:val="none" w:sz="0" w:space="0" w:color="auto"/>
            <w:bottom w:val="none" w:sz="0" w:space="0" w:color="auto"/>
            <w:right w:val="none" w:sz="0" w:space="0" w:color="auto"/>
          </w:divBdr>
        </w:div>
        <w:div w:id="1944455728">
          <w:marLeft w:val="480"/>
          <w:marRight w:val="0"/>
          <w:marTop w:val="0"/>
          <w:marBottom w:val="0"/>
          <w:divBdr>
            <w:top w:val="none" w:sz="0" w:space="0" w:color="auto"/>
            <w:left w:val="none" w:sz="0" w:space="0" w:color="auto"/>
            <w:bottom w:val="none" w:sz="0" w:space="0" w:color="auto"/>
            <w:right w:val="none" w:sz="0" w:space="0" w:color="auto"/>
          </w:divBdr>
        </w:div>
        <w:div w:id="1785490584">
          <w:marLeft w:val="480"/>
          <w:marRight w:val="0"/>
          <w:marTop w:val="0"/>
          <w:marBottom w:val="0"/>
          <w:divBdr>
            <w:top w:val="none" w:sz="0" w:space="0" w:color="auto"/>
            <w:left w:val="none" w:sz="0" w:space="0" w:color="auto"/>
            <w:bottom w:val="none" w:sz="0" w:space="0" w:color="auto"/>
            <w:right w:val="none" w:sz="0" w:space="0" w:color="auto"/>
          </w:divBdr>
        </w:div>
        <w:div w:id="939220567">
          <w:marLeft w:val="480"/>
          <w:marRight w:val="0"/>
          <w:marTop w:val="0"/>
          <w:marBottom w:val="0"/>
          <w:divBdr>
            <w:top w:val="none" w:sz="0" w:space="0" w:color="auto"/>
            <w:left w:val="none" w:sz="0" w:space="0" w:color="auto"/>
            <w:bottom w:val="none" w:sz="0" w:space="0" w:color="auto"/>
            <w:right w:val="none" w:sz="0" w:space="0" w:color="auto"/>
          </w:divBdr>
        </w:div>
        <w:div w:id="1685355302">
          <w:marLeft w:val="480"/>
          <w:marRight w:val="0"/>
          <w:marTop w:val="0"/>
          <w:marBottom w:val="0"/>
          <w:divBdr>
            <w:top w:val="none" w:sz="0" w:space="0" w:color="auto"/>
            <w:left w:val="none" w:sz="0" w:space="0" w:color="auto"/>
            <w:bottom w:val="none" w:sz="0" w:space="0" w:color="auto"/>
            <w:right w:val="none" w:sz="0" w:space="0" w:color="auto"/>
          </w:divBdr>
        </w:div>
        <w:div w:id="494882816">
          <w:marLeft w:val="480"/>
          <w:marRight w:val="0"/>
          <w:marTop w:val="0"/>
          <w:marBottom w:val="0"/>
          <w:divBdr>
            <w:top w:val="none" w:sz="0" w:space="0" w:color="auto"/>
            <w:left w:val="none" w:sz="0" w:space="0" w:color="auto"/>
            <w:bottom w:val="none" w:sz="0" w:space="0" w:color="auto"/>
            <w:right w:val="none" w:sz="0" w:space="0" w:color="auto"/>
          </w:divBdr>
        </w:div>
        <w:div w:id="789786002">
          <w:marLeft w:val="480"/>
          <w:marRight w:val="0"/>
          <w:marTop w:val="0"/>
          <w:marBottom w:val="0"/>
          <w:divBdr>
            <w:top w:val="none" w:sz="0" w:space="0" w:color="auto"/>
            <w:left w:val="none" w:sz="0" w:space="0" w:color="auto"/>
            <w:bottom w:val="none" w:sz="0" w:space="0" w:color="auto"/>
            <w:right w:val="none" w:sz="0" w:space="0" w:color="auto"/>
          </w:divBdr>
        </w:div>
        <w:div w:id="1572500709">
          <w:marLeft w:val="480"/>
          <w:marRight w:val="0"/>
          <w:marTop w:val="0"/>
          <w:marBottom w:val="0"/>
          <w:divBdr>
            <w:top w:val="none" w:sz="0" w:space="0" w:color="auto"/>
            <w:left w:val="none" w:sz="0" w:space="0" w:color="auto"/>
            <w:bottom w:val="none" w:sz="0" w:space="0" w:color="auto"/>
            <w:right w:val="none" w:sz="0" w:space="0" w:color="auto"/>
          </w:divBdr>
        </w:div>
        <w:div w:id="333846048">
          <w:marLeft w:val="480"/>
          <w:marRight w:val="0"/>
          <w:marTop w:val="0"/>
          <w:marBottom w:val="0"/>
          <w:divBdr>
            <w:top w:val="none" w:sz="0" w:space="0" w:color="auto"/>
            <w:left w:val="none" w:sz="0" w:space="0" w:color="auto"/>
            <w:bottom w:val="none" w:sz="0" w:space="0" w:color="auto"/>
            <w:right w:val="none" w:sz="0" w:space="0" w:color="auto"/>
          </w:divBdr>
        </w:div>
        <w:div w:id="1318218164">
          <w:marLeft w:val="480"/>
          <w:marRight w:val="0"/>
          <w:marTop w:val="0"/>
          <w:marBottom w:val="0"/>
          <w:divBdr>
            <w:top w:val="none" w:sz="0" w:space="0" w:color="auto"/>
            <w:left w:val="none" w:sz="0" w:space="0" w:color="auto"/>
            <w:bottom w:val="none" w:sz="0" w:space="0" w:color="auto"/>
            <w:right w:val="none" w:sz="0" w:space="0" w:color="auto"/>
          </w:divBdr>
        </w:div>
        <w:div w:id="1017078826">
          <w:marLeft w:val="480"/>
          <w:marRight w:val="0"/>
          <w:marTop w:val="0"/>
          <w:marBottom w:val="0"/>
          <w:divBdr>
            <w:top w:val="none" w:sz="0" w:space="0" w:color="auto"/>
            <w:left w:val="none" w:sz="0" w:space="0" w:color="auto"/>
            <w:bottom w:val="none" w:sz="0" w:space="0" w:color="auto"/>
            <w:right w:val="none" w:sz="0" w:space="0" w:color="auto"/>
          </w:divBdr>
        </w:div>
        <w:div w:id="1407607512">
          <w:marLeft w:val="480"/>
          <w:marRight w:val="0"/>
          <w:marTop w:val="0"/>
          <w:marBottom w:val="0"/>
          <w:divBdr>
            <w:top w:val="none" w:sz="0" w:space="0" w:color="auto"/>
            <w:left w:val="none" w:sz="0" w:space="0" w:color="auto"/>
            <w:bottom w:val="none" w:sz="0" w:space="0" w:color="auto"/>
            <w:right w:val="none" w:sz="0" w:space="0" w:color="auto"/>
          </w:divBdr>
        </w:div>
        <w:div w:id="576667508">
          <w:marLeft w:val="480"/>
          <w:marRight w:val="0"/>
          <w:marTop w:val="0"/>
          <w:marBottom w:val="0"/>
          <w:divBdr>
            <w:top w:val="none" w:sz="0" w:space="0" w:color="auto"/>
            <w:left w:val="none" w:sz="0" w:space="0" w:color="auto"/>
            <w:bottom w:val="none" w:sz="0" w:space="0" w:color="auto"/>
            <w:right w:val="none" w:sz="0" w:space="0" w:color="auto"/>
          </w:divBdr>
        </w:div>
        <w:div w:id="1696614319">
          <w:marLeft w:val="480"/>
          <w:marRight w:val="0"/>
          <w:marTop w:val="0"/>
          <w:marBottom w:val="0"/>
          <w:divBdr>
            <w:top w:val="none" w:sz="0" w:space="0" w:color="auto"/>
            <w:left w:val="none" w:sz="0" w:space="0" w:color="auto"/>
            <w:bottom w:val="none" w:sz="0" w:space="0" w:color="auto"/>
            <w:right w:val="none" w:sz="0" w:space="0" w:color="auto"/>
          </w:divBdr>
        </w:div>
        <w:div w:id="302664377">
          <w:marLeft w:val="480"/>
          <w:marRight w:val="0"/>
          <w:marTop w:val="0"/>
          <w:marBottom w:val="0"/>
          <w:divBdr>
            <w:top w:val="none" w:sz="0" w:space="0" w:color="auto"/>
            <w:left w:val="none" w:sz="0" w:space="0" w:color="auto"/>
            <w:bottom w:val="none" w:sz="0" w:space="0" w:color="auto"/>
            <w:right w:val="none" w:sz="0" w:space="0" w:color="auto"/>
          </w:divBdr>
        </w:div>
        <w:div w:id="773943925">
          <w:marLeft w:val="480"/>
          <w:marRight w:val="0"/>
          <w:marTop w:val="0"/>
          <w:marBottom w:val="0"/>
          <w:divBdr>
            <w:top w:val="none" w:sz="0" w:space="0" w:color="auto"/>
            <w:left w:val="none" w:sz="0" w:space="0" w:color="auto"/>
            <w:bottom w:val="none" w:sz="0" w:space="0" w:color="auto"/>
            <w:right w:val="none" w:sz="0" w:space="0" w:color="auto"/>
          </w:divBdr>
        </w:div>
        <w:div w:id="163518825">
          <w:marLeft w:val="480"/>
          <w:marRight w:val="0"/>
          <w:marTop w:val="0"/>
          <w:marBottom w:val="0"/>
          <w:divBdr>
            <w:top w:val="none" w:sz="0" w:space="0" w:color="auto"/>
            <w:left w:val="none" w:sz="0" w:space="0" w:color="auto"/>
            <w:bottom w:val="none" w:sz="0" w:space="0" w:color="auto"/>
            <w:right w:val="none" w:sz="0" w:space="0" w:color="auto"/>
          </w:divBdr>
        </w:div>
        <w:div w:id="1599411798">
          <w:marLeft w:val="480"/>
          <w:marRight w:val="0"/>
          <w:marTop w:val="0"/>
          <w:marBottom w:val="0"/>
          <w:divBdr>
            <w:top w:val="none" w:sz="0" w:space="0" w:color="auto"/>
            <w:left w:val="none" w:sz="0" w:space="0" w:color="auto"/>
            <w:bottom w:val="none" w:sz="0" w:space="0" w:color="auto"/>
            <w:right w:val="none" w:sz="0" w:space="0" w:color="auto"/>
          </w:divBdr>
        </w:div>
        <w:div w:id="1935744562">
          <w:marLeft w:val="480"/>
          <w:marRight w:val="0"/>
          <w:marTop w:val="0"/>
          <w:marBottom w:val="0"/>
          <w:divBdr>
            <w:top w:val="none" w:sz="0" w:space="0" w:color="auto"/>
            <w:left w:val="none" w:sz="0" w:space="0" w:color="auto"/>
            <w:bottom w:val="none" w:sz="0" w:space="0" w:color="auto"/>
            <w:right w:val="none" w:sz="0" w:space="0" w:color="auto"/>
          </w:divBdr>
        </w:div>
        <w:div w:id="2082022101">
          <w:marLeft w:val="480"/>
          <w:marRight w:val="0"/>
          <w:marTop w:val="0"/>
          <w:marBottom w:val="0"/>
          <w:divBdr>
            <w:top w:val="none" w:sz="0" w:space="0" w:color="auto"/>
            <w:left w:val="none" w:sz="0" w:space="0" w:color="auto"/>
            <w:bottom w:val="none" w:sz="0" w:space="0" w:color="auto"/>
            <w:right w:val="none" w:sz="0" w:space="0" w:color="auto"/>
          </w:divBdr>
        </w:div>
        <w:div w:id="1441604953">
          <w:marLeft w:val="480"/>
          <w:marRight w:val="0"/>
          <w:marTop w:val="0"/>
          <w:marBottom w:val="0"/>
          <w:divBdr>
            <w:top w:val="none" w:sz="0" w:space="0" w:color="auto"/>
            <w:left w:val="none" w:sz="0" w:space="0" w:color="auto"/>
            <w:bottom w:val="none" w:sz="0" w:space="0" w:color="auto"/>
            <w:right w:val="none" w:sz="0" w:space="0" w:color="auto"/>
          </w:divBdr>
        </w:div>
        <w:div w:id="1741055348">
          <w:marLeft w:val="480"/>
          <w:marRight w:val="0"/>
          <w:marTop w:val="0"/>
          <w:marBottom w:val="0"/>
          <w:divBdr>
            <w:top w:val="none" w:sz="0" w:space="0" w:color="auto"/>
            <w:left w:val="none" w:sz="0" w:space="0" w:color="auto"/>
            <w:bottom w:val="none" w:sz="0" w:space="0" w:color="auto"/>
            <w:right w:val="none" w:sz="0" w:space="0" w:color="auto"/>
          </w:divBdr>
        </w:div>
        <w:div w:id="886574439">
          <w:marLeft w:val="480"/>
          <w:marRight w:val="0"/>
          <w:marTop w:val="0"/>
          <w:marBottom w:val="0"/>
          <w:divBdr>
            <w:top w:val="none" w:sz="0" w:space="0" w:color="auto"/>
            <w:left w:val="none" w:sz="0" w:space="0" w:color="auto"/>
            <w:bottom w:val="none" w:sz="0" w:space="0" w:color="auto"/>
            <w:right w:val="none" w:sz="0" w:space="0" w:color="auto"/>
          </w:divBdr>
        </w:div>
        <w:div w:id="867109263">
          <w:marLeft w:val="480"/>
          <w:marRight w:val="0"/>
          <w:marTop w:val="0"/>
          <w:marBottom w:val="0"/>
          <w:divBdr>
            <w:top w:val="none" w:sz="0" w:space="0" w:color="auto"/>
            <w:left w:val="none" w:sz="0" w:space="0" w:color="auto"/>
            <w:bottom w:val="none" w:sz="0" w:space="0" w:color="auto"/>
            <w:right w:val="none" w:sz="0" w:space="0" w:color="auto"/>
          </w:divBdr>
        </w:div>
        <w:div w:id="1014695806">
          <w:marLeft w:val="480"/>
          <w:marRight w:val="0"/>
          <w:marTop w:val="0"/>
          <w:marBottom w:val="0"/>
          <w:divBdr>
            <w:top w:val="none" w:sz="0" w:space="0" w:color="auto"/>
            <w:left w:val="none" w:sz="0" w:space="0" w:color="auto"/>
            <w:bottom w:val="none" w:sz="0" w:space="0" w:color="auto"/>
            <w:right w:val="none" w:sz="0" w:space="0" w:color="auto"/>
          </w:divBdr>
        </w:div>
        <w:div w:id="1933275281">
          <w:marLeft w:val="480"/>
          <w:marRight w:val="0"/>
          <w:marTop w:val="0"/>
          <w:marBottom w:val="0"/>
          <w:divBdr>
            <w:top w:val="none" w:sz="0" w:space="0" w:color="auto"/>
            <w:left w:val="none" w:sz="0" w:space="0" w:color="auto"/>
            <w:bottom w:val="none" w:sz="0" w:space="0" w:color="auto"/>
            <w:right w:val="none" w:sz="0" w:space="0" w:color="auto"/>
          </w:divBdr>
        </w:div>
        <w:div w:id="309746141">
          <w:marLeft w:val="480"/>
          <w:marRight w:val="0"/>
          <w:marTop w:val="0"/>
          <w:marBottom w:val="0"/>
          <w:divBdr>
            <w:top w:val="none" w:sz="0" w:space="0" w:color="auto"/>
            <w:left w:val="none" w:sz="0" w:space="0" w:color="auto"/>
            <w:bottom w:val="none" w:sz="0" w:space="0" w:color="auto"/>
            <w:right w:val="none" w:sz="0" w:space="0" w:color="auto"/>
          </w:divBdr>
        </w:div>
        <w:div w:id="305473659">
          <w:marLeft w:val="480"/>
          <w:marRight w:val="0"/>
          <w:marTop w:val="0"/>
          <w:marBottom w:val="0"/>
          <w:divBdr>
            <w:top w:val="none" w:sz="0" w:space="0" w:color="auto"/>
            <w:left w:val="none" w:sz="0" w:space="0" w:color="auto"/>
            <w:bottom w:val="none" w:sz="0" w:space="0" w:color="auto"/>
            <w:right w:val="none" w:sz="0" w:space="0" w:color="auto"/>
          </w:divBdr>
        </w:div>
        <w:div w:id="271012278">
          <w:marLeft w:val="480"/>
          <w:marRight w:val="0"/>
          <w:marTop w:val="0"/>
          <w:marBottom w:val="0"/>
          <w:divBdr>
            <w:top w:val="none" w:sz="0" w:space="0" w:color="auto"/>
            <w:left w:val="none" w:sz="0" w:space="0" w:color="auto"/>
            <w:bottom w:val="none" w:sz="0" w:space="0" w:color="auto"/>
            <w:right w:val="none" w:sz="0" w:space="0" w:color="auto"/>
          </w:divBdr>
        </w:div>
        <w:div w:id="1545632423">
          <w:marLeft w:val="480"/>
          <w:marRight w:val="0"/>
          <w:marTop w:val="0"/>
          <w:marBottom w:val="0"/>
          <w:divBdr>
            <w:top w:val="none" w:sz="0" w:space="0" w:color="auto"/>
            <w:left w:val="none" w:sz="0" w:space="0" w:color="auto"/>
            <w:bottom w:val="none" w:sz="0" w:space="0" w:color="auto"/>
            <w:right w:val="none" w:sz="0" w:space="0" w:color="auto"/>
          </w:divBdr>
        </w:div>
        <w:div w:id="410465948">
          <w:marLeft w:val="480"/>
          <w:marRight w:val="0"/>
          <w:marTop w:val="0"/>
          <w:marBottom w:val="0"/>
          <w:divBdr>
            <w:top w:val="none" w:sz="0" w:space="0" w:color="auto"/>
            <w:left w:val="none" w:sz="0" w:space="0" w:color="auto"/>
            <w:bottom w:val="none" w:sz="0" w:space="0" w:color="auto"/>
            <w:right w:val="none" w:sz="0" w:space="0" w:color="auto"/>
          </w:divBdr>
        </w:div>
        <w:div w:id="692344239">
          <w:marLeft w:val="480"/>
          <w:marRight w:val="0"/>
          <w:marTop w:val="0"/>
          <w:marBottom w:val="0"/>
          <w:divBdr>
            <w:top w:val="none" w:sz="0" w:space="0" w:color="auto"/>
            <w:left w:val="none" w:sz="0" w:space="0" w:color="auto"/>
            <w:bottom w:val="none" w:sz="0" w:space="0" w:color="auto"/>
            <w:right w:val="none" w:sz="0" w:space="0" w:color="auto"/>
          </w:divBdr>
        </w:div>
        <w:div w:id="797338641">
          <w:marLeft w:val="480"/>
          <w:marRight w:val="0"/>
          <w:marTop w:val="0"/>
          <w:marBottom w:val="0"/>
          <w:divBdr>
            <w:top w:val="none" w:sz="0" w:space="0" w:color="auto"/>
            <w:left w:val="none" w:sz="0" w:space="0" w:color="auto"/>
            <w:bottom w:val="none" w:sz="0" w:space="0" w:color="auto"/>
            <w:right w:val="none" w:sz="0" w:space="0" w:color="auto"/>
          </w:divBdr>
        </w:div>
        <w:div w:id="1750154299">
          <w:marLeft w:val="480"/>
          <w:marRight w:val="0"/>
          <w:marTop w:val="0"/>
          <w:marBottom w:val="0"/>
          <w:divBdr>
            <w:top w:val="none" w:sz="0" w:space="0" w:color="auto"/>
            <w:left w:val="none" w:sz="0" w:space="0" w:color="auto"/>
            <w:bottom w:val="none" w:sz="0" w:space="0" w:color="auto"/>
            <w:right w:val="none" w:sz="0" w:space="0" w:color="auto"/>
          </w:divBdr>
        </w:div>
        <w:div w:id="1272250995">
          <w:marLeft w:val="480"/>
          <w:marRight w:val="0"/>
          <w:marTop w:val="0"/>
          <w:marBottom w:val="0"/>
          <w:divBdr>
            <w:top w:val="none" w:sz="0" w:space="0" w:color="auto"/>
            <w:left w:val="none" w:sz="0" w:space="0" w:color="auto"/>
            <w:bottom w:val="none" w:sz="0" w:space="0" w:color="auto"/>
            <w:right w:val="none" w:sz="0" w:space="0" w:color="auto"/>
          </w:divBdr>
        </w:div>
        <w:div w:id="132069159">
          <w:marLeft w:val="480"/>
          <w:marRight w:val="0"/>
          <w:marTop w:val="0"/>
          <w:marBottom w:val="0"/>
          <w:divBdr>
            <w:top w:val="none" w:sz="0" w:space="0" w:color="auto"/>
            <w:left w:val="none" w:sz="0" w:space="0" w:color="auto"/>
            <w:bottom w:val="none" w:sz="0" w:space="0" w:color="auto"/>
            <w:right w:val="none" w:sz="0" w:space="0" w:color="auto"/>
          </w:divBdr>
        </w:div>
        <w:div w:id="1837183325">
          <w:marLeft w:val="480"/>
          <w:marRight w:val="0"/>
          <w:marTop w:val="0"/>
          <w:marBottom w:val="0"/>
          <w:divBdr>
            <w:top w:val="none" w:sz="0" w:space="0" w:color="auto"/>
            <w:left w:val="none" w:sz="0" w:space="0" w:color="auto"/>
            <w:bottom w:val="none" w:sz="0" w:space="0" w:color="auto"/>
            <w:right w:val="none" w:sz="0" w:space="0" w:color="auto"/>
          </w:divBdr>
        </w:div>
        <w:div w:id="1499803388">
          <w:marLeft w:val="480"/>
          <w:marRight w:val="0"/>
          <w:marTop w:val="0"/>
          <w:marBottom w:val="0"/>
          <w:divBdr>
            <w:top w:val="none" w:sz="0" w:space="0" w:color="auto"/>
            <w:left w:val="none" w:sz="0" w:space="0" w:color="auto"/>
            <w:bottom w:val="none" w:sz="0" w:space="0" w:color="auto"/>
            <w:right w:val="none" w:sz="0" w:space="0" w:color="auto"/>
          </w:divBdr>
        </w:div>
        <w:div w:id="133260450">
          <w:marLeft w:val="480"/>
          <w:marRight w:val="0"/>
          <w:marTop w:val="0"/>
          <w:marBottom w:val="0"/>
          <w:divBdr>
            <w:top w:val="none" w:sz="0" w:space="0" w:color="auto"/>
            <w:left w:val="none" w:sz="0" w:space="0" w:color="auto"/>
            <w:bottom w:val="none" w:sz="0" w:space="0" w:color="auto"/>
            <w:right w:val="none" w:sz="0" w:space="0" w:color="auto"/>
          </w:divBdr>
        </w:div>
        <w:div w:id="969670836">
          <w:marLeft w:val="480"/>
          <w:marRight w:val="0"/>
          <w:marTop w:val="0"/>
          <w:marBottom w:val="0"/>
          <w:divBdr>
            <w:top w:val="none" w:sz="0" w:space="0" w:color="auto"/>
            <w:left w:val="none" w:sz="0" w:space="0" w:color="auto"/>
            <w:bottom w:val="none" w:sz="0" w:space="0" w:color="auto"/>
            <w:right w:val="none" w:sz="0" w:space="0" w:color="auto"/>
          </w:divBdr>
        </w:div>
        <w:div w:id="292366791">
          <w:marLeft w:val="480"/>
          <w:marRight w:val="0"/>
          <w:marTop w:val="0"/>
          <w:marBottom w:val="0"/>
          <w:divBdr>
            <w:top w:val="none" w:sz="0" w:space="0" w:color="auto"/>
            <w:left w:val="none" w:sz="0" w:space="0" w:color="auto"/>
            <w:bottom w:val="none" w:sz="0" w:space="0" w:color="auto"/>
            <w:right w:val="none" w:sz="0" w:space="0" w:color="auto"/>
          </w:divBdr>
        </w:div>
        <w:div w:id="1243485778">
          <w:marLeft w:val="480"/>
          <w:marRight w:val="0"/>
          <w:marTop w:val="0"/>
          <w:marBottom w:val="0"/>
          <w:divBdr>
            <w:top w:val="none" w:sz="0" w:space="0" w:color="auto"/>
            <w:left w:val="none" w:sz="0" w:space="0" w:color="auto"/>
            <w:bottom w:val="none" w:sz="0" w:space="0" w:color="auto"/>
            <w:right w:val="none" w:sz="0" w:space="0" w:color="auto"/>
          </w:divBdr>
        </w:div>
        <w:div w:id="1455490161">
          <w:marLeft w:val="480"/>
          <w:marRight w:val="0"/>
          <w:marTop w:val="0"/>
          <w:marBottom w:val="0"/>
          <w:divBdr>
            <w:top w:val="none" w:sz="0" w:space="0" w:color="auto"/>
            <w:left w:val="none" w:sz="0" w:space="0" w:color="auto"/>
            <w:bottom w:val="none" w:sz="0" w:space="0" w:color="auto"/>
            <w:right w:val="none" w:sz="0" w:space="0" w:color="auto"/>
          </w:divBdr>
        </w:div>
        <w:div w:id="1549606023">
          <w:marLeft w:val="480"/>
          <w:marRight w:val="0"/>
          <w:marTop w:val="0"/>
          <w:marBottom w:val="0"/>
          <w:divBdr>
            <w:top w:val="none" w:sz="0" w:space="0" w:color="auto"/>
            <w:left w:val="none" w:sz="0" w:space="0" w:color="auto"/>
            <w:bottom w:val="none" w:sz="0" w:space="0" w:color="auto"/>
            <w:right w:val="none" w:sz="0" w:space="0" w:color="auto"/>
          </w:divBdr>
        </w:div>
        <w:div w:id="172644444">
          <w:marLeft w:val="480"/>
          <w:marRight w:val="0"/>
          <w:marTop w:val="0"/>
          <w:marBottom w:val="0"/>
          <w:divBdr>
            <w:top w:val="none" w:sz="0" w:space="0" w:color="auto"/>
            <w:left w:val="none" w:sz="0" w:space="0" w:color="auto"/>
            <w:bottom w:val="none" w:sz="0" w:space="0" w:color="auto"/>
            <w:right w:val="none" w:sz="0" w:space="0" w:color="auto"/>
          </w:divBdr>
        </w:div>
        <w:div w:id="1487431102">
          <w:marLeft w:val="480"/>
          <w:marRight w:val="0"/>
          <w:marTop w:val="0"/>
          <w:marBottom w:val="0"/>
          <w:divBdr>
            <w:top w:val="none" w:sz="0" w:space="0" w:color="auto"/>
            <w:left w:val="none" w:sz="0" w:space="0" w:color="auto"/>
            <w:bottom w:val="none" w:sz="0" w:space="0" w:color="auto"/>
            <w:right w:val="none" w:sz="0" w:space="0" w:color="auto"/>
          </w:divBdr>
        </w:div>
        <w:div w:id="1539119702">
          <w:marLeft w:val="480"/>
          <w:marRight w:val="0"/>
          <w:marTop w:val="0"/>
          <w:marBottom w:val="0"/>
          <w:divBdr>
            <w:top w:val="none" w:sz="0" w:space="0" w:color="auto"/>
            <w:left w:val="none" w:sz="0" w:space="0" w:color="auto"/>
            <w:bottom w:val="none" w:sz="0" w:space="0" w:color="auto"/>
            <w:right w:val="none" w:sz="0" w:space="0" w:color="auto"/>
          </w:divBdr>
        </w:div>
        <w:div w:id="1999845399">
          <w:marLeft w:val="480"/>
          <w:marRight w:val="0"/>
          <w:marTop w:val="0"/>
          <w:marBottom w:val="0"/>
          <w:divBdr>
            <w:top w:val="none" w:sz="0" w:space="0" w:color="auto"/>
            <w:left w:val="none" w:sz="0" w:space="0" w:color="auto"/>
            <w:bottom w:val="none" w:sz="0" w:space="0" w:color="auto"/>
            <w:right w:val="none" w:sz="0" w:space="0" w:color="auto"/>
          </w:divBdr>
        </w:div>
        <w:div w:id="1804689011">
          <w:marLeft w:val="480"/>
          <w:marRight w:val="0"/>
          <w:marTop w:val="0"/>
          <w:marBottom w:val="0"/>
          <w:divBdr>
            <w:top w:val="none" w:sz="0" w:space="0" w:color="auto"/>
            <w:left w:val="none" w:sz="0" w:space="0" w:color="auto"/>
            <w:bottom w:val="none" w:sz="0" w:space="0" w:color="auto"/>
            <w:right w:val="none" w:sz="0" w:space="0" w:color="auto"/>
          </w:divBdr>
        </w:div>
        <w:div w:id="166291750">
          <w:marLeft w:val="480"/>
          <w:marRight w:val="0"/>
          <w:marTop w:val="0"/>
          <w:marBottom w:val="0"/>
          <w:divBdr>
            <w:top w:val="none" w:sz="0" w:space="0" w:color="auto"/>
            <w:left w:val="none" w:sz="0" w:space="0" w:color="auto"/>
            <w:bottom w:val="none" w:sz="0" w:space="0" w:color="auto"/>
            <w:right w:val="none" w:sz="0" w:space="0" w:color="auto"/>
          </w:divBdr>
        </w:div>
        <w:div w:id="1835759987">
          <w:marLeft w:val="480"/>
          <w:marRight w:val="0"/>
          <w:marTop w:val="0"/>
          <w:marBottom w:val="0"/>
          <w:divBdr>
            <w:top w:val="none" w:sz="0" w:space="0" w:color="auto"/>
            <w:left w:val="none" w:sz="0" w:space="0" w:color="auto"/>
            <w:bottom w:val="none" w:sz="0" w:space="0" w:color="auto"/>
            <w:right w:val="none" w:sz="0" w:space="0" w:color="auto"/>
          </w:divBdr>
        </w:div>
        <w:div w:id="1510484042">
          <w:marLeft w:val="480"/>
          <w:marRight w:val="0"/>
          <w:marTop w:val="0"/>
          <w:marBottom w:val="0"/>
          <w:divBdr>
            <w:top w:val="none" w:sz="0" w:space="0" w:color="auto"/>
            <w:left w:val="none" w:sz="0" w:space="0" w:color="auto"/>
            <w:bottom w:val="none" w:sz="0" w:space="0" w:color="auto"/>
            <w:right w:val="none" w:sz="0" w:space="0" w:color="auto"/>
          </w:divBdr>
        </w:div>
        <w:div w:id="701437441">
          <w:marLeft w:val="480"/>
          <w:marRight w:val="0"/>
          <w:marTop w:val="0"/>
          <w:marBottom w:val="0"/>
          <w:divBdr>
            <w:top w:val="none" w:sz="0" w:space="0" w:color="auto"/>
            <w:left w:val="none" w:sz="0" w:space="0" w:color="auto"/>
            <w:bottom w:val="none" w:sz="0" w:space="0" w:color="auto"/>
            <w:right w:val="none" w:sz="0" w:space="0" w:color="auto"/>
          </w:divBdr>
        </w:div>
        <w:div w:id="673144826">
          <w:marLeft w:val="480"/>
          <w:marRight w:val="0"/>
          <w:marTop w:val="0"/>
          <w:marBottom w:val="0"/>
          <w:divBdr>
            <w:top w:val="none" w:sz="0" w:space="0" w:color="auto"/>
            <w:left w:val="none" w:sz="0" w:space="0" w:color="auto"/>
            <w:bottom w:val="none" w:sz="0" w:space="0" w:color="auto"/>
            <w:right w:val="none" w:sz="0" w:space="0" w:color="auto"/>
          </w:divBdr>
        </w:div>
        <w:div w:id="371542509">
          <w:marLeft w:val="480"/>
          <w:marRight w:val="0"/>
          <w:marTop w:val="0"/>
          <w:marBottom w:val="0"/>
          <w:divBdr>
            <w:top w:val="none" w:sz="0" w:space="0" w:color="auto"/>
            <w:left w:val="none" w:sz="0" w:space="0" w:color="auto"/>
            <w:bottom w:val="none" w:sz="0" w:space="0" w:color="auto"/>
            <w:right w:val="none" w:sz="0" w:space="0" w:color="auto"/>
          </w:divBdr>
        </w:div>
        <w:div w:id="850489737">
          <w:marLeft w:val="480"/>
          <w:marRight w:val="0"/>
          <w:marTop w:val="0"/>
          <w:marBottom w:val="0"/>
          <w:divBdr>
            <w:top w:val="none" w:sz="0" w:space="0" w:color="auto"/>
            <w:left w:val="none" w:sz="0" w:space="0" w:color="auto"/>
            <w:bottom w:val="none" w:sz="0" w:space="0" w:color="auto"/>
            <w:right w:val="none" w:sz="0" w:space="0" w:color="auto"/>
          </w:divBdr>
        </w:div>
        <w:div w:id="731082616">
          <w:marLeft w:val="480"/>
          <w:marRight w:val="0"/>
          <w:marTop w:val="0"/>
          <w:marBottom w:val="0"/>
          <w:divBdr>
            <w:top w:val="none" w:sz="0" w:space="0" w:color="auto"/>
            <w:left w:val="none" w:sz="0" w:space="0" w:color="auto"/>
            <w:bottom w:val="none" w:sz="0" w:space="0" w:color="auto"/>
            <w:right w:val="none" w:sz="0" w:space="0" w:color="auto"/>
          </w:divBdr>
        </w:div>
        <w:div w:id="1981570594">
          <w:marLeft w:val="480"/>
          <w:marRight w:val="0"/>
          <w:marTop w:val="0"/>
          <w:marBottom w:val="0"/>
          <w:divBdr>
            <w:top w:val="none" w:sz="0" w:space="0" w:color="auto"/>
            <w:left w:val="none" w:sz="0" w:space="0" w:color="auto"/>
            <w:bottom w:val="none" w:sz="0" w:space="0" w:color="auto"/>
            <w:right w:val="none" w:sz="0" w:space="0" w:color="auto"/>
          </w:divBdr>
        </w:div>
        <w:div w:id="1369182629">
          <w:marLeft w:val="480"/>
          <w:marRight w:val="0"/>
          <w:marTop w:val="0"/>
          <w:marBottom w:val="0"/>
          <w:divBdr>
            <w:top w:val="none" w:sz="0" w:space="0" w:color="auto"/>
            <w:left w:val="none" w:sz="0" w:space="0" w:color="auto"/>
            <w:bottom w:val="none" w:sz="0" w:space="0" w:color="auto"/>
            <w:right w:val="none" w:sz="0" w:space="0" w:color="auto"/>
          </w:divBdr>
        </w:div>
        <w:div w:id="1944268110">
          <w:marLeft w:val="480"/>
          <w:marRight w:val="0"/>
          <w:marTop w:val="0"/>
          <w:marBottom w:val="0"/>
          <w:divBdr>
            <w:top w:val="none" w:sz="0" w:space="0" w:color="auto"/>
            <w:left w:val="none" w:sz="0" w:space="0" w:color="auto"/>
            <w:bottom w:val="none" w:sz="0" w:space="0" w:color="auto"/>
            <w:right w:val="none" w:sz="0" w:space="0" w:color="auto"/>
          </w:divBdr>
        </w:div>
        <w:div w:id="769468511">
          <w:marLeft w:val="480"/>
          <w:marRight w:val="0"/>
          <w:marTop w:val="0"/>
          <w:marBottom w:val="0"/>
          <w:divBdr>
            <w:top w:val="none" w:sz="0" w:space="0" w:color="auto"/>
            <w:left w:val="none" w:sz="0" w:space="0" w:color="auto"/>
            <w:bottom w:val="none" w:sz="0" w:space="0" w:color="auto"/>
            <w:right w:val="none" w:sz="0" w:space="0" w:color="auto"/>
          </w:divBdr>
        </w:div>
        <w:div w:id="1189370510">
          <w:marLeft w:val="480"/>
          <w:marRight w:val="0"/>
          <w:marTop w:val="0"/>
          <w:marBottom w:val="0"/>
          <w:divBdr>
            <w:top w:val="none" w:sz="0" w:space="0" w:color="auto"/>
            <w:left w:val="none" w:sz="0" w:space="0" w:color="auto"/>
            <w:bottom w:val="none" w:sz="0" w:space="0" w:color="auto"/>
            <w:right w:val="none" w:sz="0" w:space="0" w:color="auto"/>
          </w:divBdr>
        </w:div>
        <w:div w:id="352152369">
          <w:marLeft w:val="480"/>
          <w:marRight w:val="0"/>
          <w:marTop w:val="0"/>
          <w:marBottom w:val="0"/>
          <w:divBdr>
            <w:top w:val="none" w:sz="0" w:space="0" w:color="auto"/>
            <w:left w:val="none" w:sz="0" w:space="0" w:color="auto"/>
            <w:bottom w:val="none" w:sz="0" w:space="0" w:color="auto"/>
            <w:right w:val="none" w:sz="0" w:space="0" w:color="auto"/>
          </w:divBdr>
        </w:div>
        <w:div w:id="1523281914">
          <w:marLeft w:val="480"/>
          <w:marRight w:val="0"/>
          <w:marTop w:val="0"/>
          <w:marBottom w:val="0"/>
          <w:divBdr>
            <w:top w:val="none" w:sz="0" w:space="0" w:color="auto"/>
            <w:left w:val="none" w:sz="0" w:space="0" w:color="auto"/>
            <w:bottom w:val="none" w:sz="0" w:space="0" w:color="auto"/>
            <w:right w:val="none" w:sz="0" w:space="0" w:color="auto"/>
          </w:divBdr>
        </w:div>
        <w:div w:id="2063753688">
          <w:marLeft w:val="480"/>
          <w:marRight w:val="0"/>
          <w:marTop w:val="0"/>
          <w:marBottom w:val="0"/>
          <w:divBdr>
            <w:top w:val="none" w:sz="0" w:space="0" w:color="auto"/>
            <w:left w:val="none" w:sz="0" w:space="0" w:color="auto"/>
            <w:bottom w:val="none" w:sz="0" w:space="0" w:color="auto"/>
            <w:right w:val="none" w:sz="0" w:space="0" w:color="auto"/>
          </w:divBdr>
        </w:div>
        <w:div w:id="1168906267">
          <w:marLeft w:val="480"/>
          <w:marRight w:val="0"/>
          <w:marTop w:val="0"/>
          <w:marBottom w:val="0"/>
          <w:divBdr>
            <w:top w:val="none" w:sz="0" w:space="0" w:color="auto"/>
            <w:left w:val="none" w:sz="0" w:space="0" w:color="auto"/>
            <w:bottom w:val="none" w:sz="0" w:space="0" w:color="auto"/>
            <w:right w:val="none" w:sz="0" w:space="0" w:color="auto"/>
          </w:divBdr>
        </w:div>
        <w:div w:id="1454205851">
          <w:marLeft w:val="480"/>
          <w:marRight w:val="0"/>
          <w:marTop w:val="0"/>
          <w:marBottom w:val="0"/>
          <w:divBdr>
            <w:top w:val="none" w:sz="0" w:space="0" w:color="auto"/>
            <w:left w:val="none" w:sz="0" w:space="0" w:color="auto"/>
            <w:bottom w:val="none" w:sz="0" w:space="0" w:color="auto"/>
            <w:right w:val="none" w:sz="0" w:space="0" w:color="auto"/>
          </w:divBdr>
        </w:div>
      </w:divsChild>
    </w:div>
    <w:div w:id="1282035580">
      <w:bodyDiv w:val="1"/>
      <w:marLeft w:val="0"/>
      <w:marRight w:val="0"/>
      <w:marTop w:val="0"/>
      <w:marBottom w:val="0"/>
      <w:divBdr>
        <w:top w:val="none" w:sz="0" w:space="0" w:color="auto"/>
        <w:left w:val="none" w:sz="0" w:space="0" w:color="auto"/>
        <w:bottom w:val="none" w:sz="0" w:space="0" w:color="auto"/>
        <w:right w:val="none" w:sz="0" w:space="0" w:color="auto"/>
      </w:divBdr>
    </w:div>
    <w:div w:id="1283682956">
      <w:bodyDiv w:val="1"/>
      <w:marLeft w:val="0"/>
      <w:marRight w:val="0"/>
      <w:marTop w:val="0"/>
      <w:marBottom w:val="0"/>
      <w:divBdr>
        <w:top w:val="none" w:sz="0" w:space="0" w:color="auto"/>
        <w:left w:val="none" w:sz="0" w:space="0" w:color="auto"/>
        <w:bottom w:val="none" w:sz="0" w:space="0" w:color="auto"/>
        <w:right w:val="none" w:sz="0" w:space="0" w:color="auto"/>
      </w:divBdr>
    </w:div>
    <w:div w:id="1284538338">
      <w:bodyDiv w:val="1"/>
      <w:marLeft w:val="0"/>
      <w:marRight w:val="0"/>
      <w:marTop w:val="0"/>
      <w:marBottom w:val="0"/>
      <w:divBdr>
        <w:top w:val="none" w:sz="0" w:space="0" w:color="auto"/>
        <w:left w:val="none" w:sz="0" w:space="0" w:color="auto"/>
        <w:bottom w:val="none" w:sz="0" w:space="0" w:color="auto"/>
        <w:right w:val="none" w:sz="0" w:space="0" w:color="auto"/>
      </w:divBdr>
    </w:div>
    <w:div w:id="1285232510">
      <w:bodyDiv w:val="1"/>
      <w:marLeft w:val="0"/>
      <w:marRight w:val="0"/>
      <w:marTop w:val="0"/>
      <w:marBottom w:val="0"/>
      <w:divBdr>
        <w:top w:val="none" w:sz="0" w:space="0" w:color="auto"/>
        <w:left w:val="none" w:sz="0" w:space="0" w:color="auto"/>
        <w:bottom w:val="none" w:sz="0" w:space="0" w:color="auto"/>
        <w:right w:val="none" w:sz="0" w:space="0" w:color="auto"/>
      </w:divBdr>
    </w:div>
    <w:div w:id="1285574124">
      <w:bodyDiv w:val="1"/>
      <w:marLeft w:val="0"/>
      <w:marRight w:val="0"/>
      <w:marTop w:val="0"/>
      <w:marBottom w:val="0"/>
      <w:divBdr>
        <w:top w:val="none" w:sz="0" w:space="0" w:color="auto"/>
        <w:left w:val="none" w:sz="0" w:space="0" w:color="auto"/>
        <w:bottom w:val="none" w:sz="0" w:space="0" w:color="auto"/>
        <w:right w:val="none" w:sz="0" w:space="0" w:color="auto"/>
      </w:divBdr>
    </w:div>
    <w:div w:id="1285767972">
      <w:bodyDiv w:val="1"/>
      <w:marLeft w:val="0"/>
      <w:marRight w:val="0"/>
      <w:marTop w:val="0"/>
      <w:marBottom w:val="0"/>
      <w:divBdr>
        <w:top w:val="none" w:sz="0" w:space="0" w:color="auto"/>
        <w:left w:val="none" w:sz="0" w:space="0" w:color="auto"/>
        <w:bottom w:val="none" w:sz="0" w:space="0" w:color="auto"/>
        <w:right w:val="none" w:sz="0" w:space="0" w:color="auto"/>
      </w:divBdr>
    </w:div>
    <w:div w:id="1286623262">
      <w:bodyDiv w:val="1"/>
      <w:marLeft w:val="0"/>
      <w:marRight w:val="0"/>
      <w:marTop w:val="0"/>
      <w:marBottom w:val="0"/>
      <w:divBdr>
        <w:top w:val="none" w:sz="0" w:space="0" w:color="auto"/>
        <w:left w:val="none" w:sz="0" w:space="0" w:color="auto"/>
        <w:bottom w:val="none" w:sz="0" w:space="0" w:color="auto"/>
        <w:right w:val="none" w:sz="0" w:space="0" w:color="auto"/>
      </w:divBdr>
    </w:div>
    <w:div w:id="1286817033">
      <w:bodyDiv w:val="1"/>
      <w:marLeft w:val="0"/>
      <w:marRight w:val="0"/>
      <w:marTop w:val="0"/>
      <w:marBottom w:val="0"/>
      <w:divBdr>
        <w:top w:val="none" w:sz="0" w:space="0" w:color="auto"/>
        <w:left w:val="none" w:sz="0" w:space="0" w:color="auto"/>
        <w:bottom w:val="none" w:sz="0" w:space="0" w:color="auto"/>
        <w:right w:val="none" w:sz="0" w:space="0" w:color="auto"/>
      </w:divBdr>
    </w:div>
    <w:div w:id="1291059921">
      <w:bodyDiv w:val="1"/>
      <w:marLeft w:val="0"/>
      <w:marRight w:val="0"/>
      <w:marTop w:val="0"/>
      <w:marBottom w:val="0"/>
      <w:divBdr>
        <w:top w:val="none" w:sz="0" w:space="0" w:color="auto"/>
        <w:left w:val="none" w:sz="0" w:space="0" w:color="auto"/>
        <w:bottom w:val="none" w:sz="0" w:space="0" w:color="auto"/>
        <w:right w:val="none" w:sz="0" w:space="0" w:color="auto"/>
      </w:divBdr>
    </w:div>
    <w:div w:id="1292319808">
      <w:bodyDiv w:val="1"/>
      <w:marLeft w:val="0"/>
      <w:marRight w:val="0"/>
      <w:marTop w:val="0"/>
      <w:marBottom w:val="0"/>
      <w:divBdr>
        <w:top w:val="none" w:sz="0" w:space="0" w:color="auto"/>
        <w:left w:val="none" w:sz="0" w:space="0" w:color="auto"/>
        <w:bottom w:val="none" w:sz="0" w:space="0" w:color="auto"/>
        <w:right w:val="none" w:sz="0" w:space="0" w:color="auto"/>
      </w:divBdr>
    </w:div>
    <w:div w:id="1294557435">
      <w:bodyDiv w:val="1"/>
      <w:marLeft w:val="0"/>
      <w:marRight w:val="0"/>
      <w:marTop w:val="0"/>
      <w:marBottom w:val="0"/>
      <w:divBdr>
        <w:top w:val="none" w:sz="0" w:space="0" w:color="auto"/>
        <w:left w:val="none" w:sz="0" w:space="0" w:color="auto"/>
        <w:bottom w:val="none" w:sz="0" w:space="0" w:color="auto"/>
        <w:right w:val="none" w:sz="0" w:space="0" w:color="auto"/>
      </w:divBdr>
    </w:div>
    <w:div w:id="1296138097">
      <w:bodyDiv w:val="1"/>
      <w:marLeft w:val="0"/>
      <w:marRight w:val="0"/>
      <w:marTop w:val="0"/>
      <w:marBottom w:val="0"/>
      <w:divBdr>
        <w:top w:val="none" w:sz="0" w:space="0" w:color="auto"/>
        <w:left w:val="none" w:sz="0" w:space="0" w:color="auto"/>
        <w:bottom w:val="none" w:sz="0" w:space="0" w:color="auto"/>
        <w:right w:val="none" w:sz="0" w:space="0" w:color="auto"/>
      </w:divBdr>
    </w:div>
    <w:div w:id="1299140179">
      <w:bodyDiv w:val="1"/>
      <w:marLeft w:val="0"/>
      <w:marRight w:val="0"/>
      <w:marTop w:val="0"/>
      <w:marBottom w:val="0"/>
      <w:divBdr>
        <w:top w:val="none" w:sz="0" w:space="0" w:color="auto"/>
        <w:left w:val="none" w:sz="0" w:space="0" w:color="auto"/>
        <w:bottom w:val="none" w:sz="0" w:space="0" w:color="auto"/>
        <w:right w:val="none" w:sz="0" w:space="0" w:color="auto"/>
      </w:divBdr>
    </w:div>
    <w:div w:id="1300182268">
      <w:bodyDiv w:val="1"/>
      <w:marLeft w:val="0"/>
      <w:marRight w:val="0"/>
      <w:marTop w:val="0"/>
      <w:marBottom w:val="0"/>
      <w:divBdr>
        <w:top w:val="none" w:sz="0" w:space="0" w:color="auto"/>
        <w:left w:val="none" w:sz="0" w:space="0" w:color="auto"/>
        <w:bottom w:val="none" w:sz="0" w:space="0" w:color="auto"/>
        <w:right w:val="none" w:sz="0" w:space="0" w:color="auto"/>
      </w:divBdr>
    </w:div>
    <w:div w:id="1304775889">
      <w:bodyDiv w:val="1"/>
      <w:marLeft w:val="0"/>
      <w:marRight w:val="0"/>
      <w:marTop w:val="0"/>
      <w:marBottom w:val="0"/>
      <w:divBdr>
        <w:top w:val="none" w:sz="0" w:space="0" w:color="auto"/>
        <w:left w:val="none" w:sz="0" w:space="0" w:color="auto"/>
        <w:bottom w:val="none" w:sz="0" w:space="0" w:color="auto"/>
        <w:right w:val="none" w:sz="0" w:space="0" w:color="auto"/>
      </w:divBdr>
    </w:div>
    <w:div w:id="1306013324">
      <w:bodyDiv w:val="1"/>
      <w:marLeft w:val="0"/>
      <w:marRight w:val="0"/>
      <w:marTop w:val="0"/>
      <w:marBottom w:val="0"/>
      <w:divBdr>
        <w:top w:val="none" w:sz="0" w:space="0" w:color="auto"/>
        <w:left w:val="none" w:sz="0" w:space="0" w:color="auto"/>
        <w:bottom w:val="none" w:sz="0" w:space="0" w:color="auto"/>
        <w:right w:val="none" w:sz="0" w:space="0" w:color="auto"/>
      </w:divBdr>
    </w:div>
    <w:div w:id="1307275625">
      <w:bodyDiv w:val="1"/>
      <w:marLeft w:val="0"/>
      <w:marRight w:val="0"/>
      <w:marTop w:val="0"/>
      <w:marBottom w:val="0"/>
      <w:divBdr>
        <w:top w:val="none" w:sz="0" w:space="0" w:color="auto"/>
        <w:left w:val="none" w:sz="0" w:space="0" w:color="auto"/>
        <w:bottom w:val="none" w:sz="0" w:space="0" w:color="auto"/>
        <w:right w:val="none" w:sz="0" w:space="0" w:color="auto"/>
      </w:divBdr>
    </w:div>
    <w:div w:id="1309047368">
      <w:bodyDiv w:val="1"/>
      <w:marLeft w:val="0"/>
      <w:marRight w:val="0"/>
      <w:marTop w:val="0"/>
      <w:marBottom w:val="0"/>
      <w:divBdr>
        <w:top w:val="none" w:sz="0" w:space="0" w:color="auto"/>
        <w:left w:val="none" w:sz="0" w:space="0" w:color="auto"/>
        <w:bottom w:val="none" w:sz="0" w:space="0" w:color="auto"/>
        <w:right w:val="none" w:sz="0" w:space="0" w:color="auto"/>
      </w:divBdr>
    </w:div>
    <w:div w:id="1309817617">
      <w:bodyDiv w:val="1"/>
      <w:marLeft w:val="0"/>
      <w:marRight w:val="0"/>
      <w:marTop w:val="0"/>
      <w:marBottom w:val="0"/>
      <w:divBdr>
        <w:top w:val="none" w:sz="0" w:space="0" w:color="auto"/>
        <w:left w:val="none" w:sz="0" w:space="0" w:color="auto"/>
        <w:bottom w:val="none" w:sz="0" w:space="0" w:color="auto"/>
        <w:right w:val="none" w:sz="0" w:space="0" w:color="auto"/>
      </w:divBdr>
    </w:div>
    <w:div w:id="1312170213">
      <w:bodyDiv w:val="1"/>
      <w:marLeft w:val="0"/>
      <w:marRight w:val="0"/>
      <w:marTop w:val="0"/>
      <w:marBottom w:val="0"/>
      <w:divBdr>
        <w:top w:val="none" w:sz="0" w:space="0" w:color="auto"/>
        <w:left w:val="none" w:sz="0" w:space="0" w:color="auto"/>
        <w:bottom w:val="none" w:sz="0" w:space="0" w:color="auto"/>
        <w:right w:val="none" w:sz="0" w:space="0" w:color="auto"/>
      </w:divBdr>
    </w:div>
    <w:div w:id="1318455007">
      <w:bodyDiv w:val="1"/>
      <w:marLeft w:val="0"/>
      <w:marRight w:val="0"/>
      <w:marTop w:val="0"/>
      <w:marBottom w:val="0"/>
      <w:divBdr>
        <w:top w:val="none" w:sz="0" w:space="0" w:color="auto"/>
        <w:left w:val="none" w:sz="0" w:space="0" w:color="auto"/>
        <w:bottom w:val="none" w:sz="0" w:space="0" w:color="auto"/>
        <w:right w:val="none" w:sz="0" w:space="0" w:color="auto"/>
      </w:divBdr>
    </w:div>
    <w:div w:id="1318995057">
      <w:bodyDiv w:val="1"/>
      <w:marLeft w:val="0"/>
      <w:marRight w:val="0"/>
      <w:marTop w:val="0"/>
      <w:marBottom w:val="0"/>
      <w:divBdr>
        <w:top w:val="none" w:sz="0" w:space="0" w:color="auto"/>
        <w:left w:val="none" w:sz="0" w:space="0" w:color="auto"/>
        <w:bottom w:val="none" w:sz="0" w:space="0" w:color="auto"/>
        <w:right w:val="none" w:sz="0" w:space="0" w:color="auto"/>
      </w:divBdr>
    </w:div>
    <w:div w:id="1321080382">
      <w:bodyDiv w:val="1"/>
      <w:marLeft w:val="0"/>
      <w:marRight w:val="0"/>
      <w:marTop w:val="0"/>
      <w:marBottom w:val="0"/>
      <w:divBdr>
        <w:top w:val="none" w:sz="0" w:space="0" w:color="auto"/>
        <w:left w:val="none" w:sz="0" w:space="0" w:color="auto"/>
        <w:bottom w:val="none" w:sz="0" w:space="0" w:color="auto"/>
        <w:right w:val="none" w:sz="0" w:space="0" w:color="auto"/>
      </w:divBdr>
    </w:div>
    <w:div w:id="1322351788">
      <w:bodyDiv w:val="1"/>
      <w:marLeft w:val="0"/>
      <w:marRight w:val="0"/>
      <w:marTop w:val="0"/>
      <w:marBottom w:val="0"/>
      <w:divBdr>
        <w:top w:val="none" w:sz="0" w:space="0" w:color="auto"/>
        <w:left w:val="none" w:sz="0" w:space="0" w:color="auto"/>
        <w:bottom w:val="none" w:sz="0" w:space="0" w:color="auto"/>
        <w:right w:val="none" w:sz="0" w:space="0" w:color="auto"/>
      </w:divBdr>
    </w:div>
    <w:div w:id="1325158909">
      <w:bodyDiv w:val="1"/>
      <w:marLeft w:val="0"/>
      <w:marRight w:val="0"/>
      <w:marTop w:val="0"/>
      <w:marBottom w:val="0"/>
      <w:divBdr>
        <w:top w:val="none" w:sz="0" w:space="0" w:color="auto"/>
        <w:left w:val="none" w:sz="0" w:space="0" w:color="auto"/>
        <w:bottom w:val="none" w:sz="0" w:space="0" w:color="auto"/>
        <w:right w:val="none" w:sz="0" w:space="0" w:color="auto"/>
      </w:divBdr>
    </w:div>
    <w:div w:id="1325206403">
      <w:bodyDiv w:val="1"/>
      <w:marLeft w:val="0"/>
      <w:marRight w:val="0"/>
      <w:marTop w:val="0"/>
      <w:marBottom w:val="0"/>
      <w:divBdr>
        <w:top w:val="none" w:sz="0" w:space="0" w:color="auto"/>
        <w:left w:val="none" w:sz="0" w:space="0" w:color="auto"/>
        <w:bottom w:val="none" w:sz="0" w:space="0" w:color="auto"/>
        <w:right w:val="none" w:sz="0" w:space="0" w:color="auto"/>
      </w:divBdr>
    </w:div>
    <w:div w:id="1328049763">
      <w:bodyDiv w:val="1"/>
      <w:marLeft w:val="0"/>
      <w:marRight w:val="0"/>
      <w:marTop w:val="0"/>
      <w:marBottom w:val="0"/>
      <w:divBdr>
        <w:top w:val="none" w:sz="0" w:space="0" w:color="auto"/>
        <w:left w:val="none" w:sz="0" w:space="0" w:color="auto"/>
        <w:bottom w:val="none" w:sz="0" w:space="0" w:color="auto"/>
        <w:right w:val="none" w:sz="0" w:space="0" w:color="auto"/>
      </w:divBdr>
    </w:div>
    <w:div w:id="1331373206">
      <w:bodyDiv w:val="1"/>
      <w:marLeft w:val="0"/>
      <w:marRight w:val="0"/>
      <w:marTop w:val="0"/>
      <w:marBottom w:val="0"/>
      <w:divBdr>
        <w:top w:val="none" w:sz="0" w:space="0" w:color="auto"/>
        <w:left w:val="none" w:sz="0" w:space="0" w:color="auto"/>
        <w:bottom w:val="none" w:sz="0" w:space="0" w:color="auto"/>
        <w:right w:val="none" w:sz="0" w:space="0" w:color="auto"/>
      </w:divBdr>
    </w:div>
    <w:div w:id="1337340743">
      <w:bodyDiv w:val="1"/>
      <w:marLeft w:val="0"/>
      <w:marRight w:val="0"/>
      <w:marTop w:val="0"/>
      <w:marBottom w:val="0"/>
      <w:divBdr>
        <w:top w:val="none" w:sz="0" w:space="0" w:color="auto"/>
        <w:left w:val="none" w:sz="0" w:space="0" w:color="auto"/>
        <w:bottom w:val="none" w:sz="0" w:space="0" w:color="auto"/>
        <w:right w:val="none" w:sz="0" w:space="0" w:color="auto"/>
      </w:divBdr>
    </w:div>
    <w:div w:id="1337536117">
      <w:bodyDiv w:val="1"/>
      <w:marLeft w:val="0"/>
      <w:marRight w:val="0"/>
      <w:marTop w:val="0"/>
      <w:marBottom w:val="0"/>
      <w:divBdr>
        <w:top w:val="none" w:sz="0" w:space="0" w:color="auto"/>
        <w:left w:val="none" w:sz="0" w:space="0" w:color="auto"/>
        <w:bottom w:val="none" w:sz="0" w:space="0" w:color="auto"/>
        <w:right w:val="none" w:sz="0" w:space="0" w:color="auto"/>
      </w:divBdr>
    </w:div>
    <w:div w:id="1339306217">
      <w:bodyDiv w:val="1"/>
      <w:marLeft w:val="0"/>
      <w:marRight w:val="0"/>
      <w:marTop w:val="0"/>
      <w:marBottom w:val="0"/>
      <w:divBdr>
        <w:top w:val="none" w:sz="0" w:space="0" w:color="auto"/>
        <w:left w:val="none" w:sz="0" w:space="0" w:color="auto"/>
        <w:bottom w:val="none" w:sz="0" w:space="0" w:color="auto"/>
        <w:right w:val="none" w:sz="0" w:space="0" w:color="auto"/>
      </w:divBdr>
    </w:div>
    <w:div w:id="1340815307">
      <w:bodyDiv w:val="1"/>
      <w:marLeft w:val="0"/>
      <w:marRight w:val="0"/>
      <w:marTop w:val="0"/>
      <w:marBottom w:val="0"/>
      <w:divBdr>
        <w:top w:val="none" w:sz="0" w:space="0" w:color="auto"/>
        <w:left w:val="none" w:sz="0" w:space="0" w:color="auto"/>
        <w:bottom w:val="none" w:sz="0" w:space="0" w:color="auto"/>
        <w:right w:val="none" w:sz="0" w:space="0" w:color="auto"/>
      </w:divBdr>
    </w:div>
    <w:div w:id="1342775899">
      <w:bodyDiv w:val="1"/>
      <w:marLeft w:val="0"/>
      <w:marRight w:val="0"/>
      <w:marTop w:val="0"/>
      <w:marBottom w:val="0"/>
      <w:divBdr>
        <w:top w:val="none" w:sz="0" w:space="0" w:color="auto"/>
        <w:left w:val="none" w:sz="0" w:space="0" w:color="auto"/>
        <w:bottom w:val="none" w:sz="0" w:space="0" w:color="auto"/>
        <w:right w:val="none" w:sz="0" w:space="0" w:color="auto"/>
      </w:divBdr>
    </w:div>
    <w:div w:id="1346009818">
      <w:bodyDiv w:val="1"/>
      <w:marLeft w:val="0"/>
      <w:marRight w:val="0"/>
      <w:marTop w:val="0"/>
      <w:marBottom w:val="0"/>
      <w:divBdr>
        <w:top w:val="none" w:sz="0" w:space="0" w:color="auto"/>
        <w:left w:val="none" w:sz="0" w:space="0" w:color="auto"/>
        <w:bottom w:val="none" w:sz="0" w:space="0" w:color="auto"/>
        <w:right w:val="none" w:sz="0" w:space="0" w:color="auto"/>
      </w:divBdr>
    </w:div>
    <w:div w:id="1347365610">
      <w:bodyDiv w:val="1"/>
      <w:marLeft w:val="0"/>
      <w:marRight w:val="0"/>
      <w:marTop w:val="0"/>
      <w:marBottom w:val="0"/>
      <w:divBdr>
        <w:top w:val="none" w:sz="0" w:space="0" w:color="auto"/>
        <w:left w:val="none" w:sz="0" w:space="0" w:color="auto"/>
        <w:bottom w:val="none" w:sz="0" w:space="0" w:color="auto"/>
        <w:right w:val="none" w:sz="0" w:space="0" w:color="auto"/>
      </w:divBdr>
    </w:div>
    <w:div w:id="1348361209">
      <w:bodyDiv w:val="1"/>
      <w:marLeft w:val="0"/>
      <w:marRight w:val="0"/>
      <w:marTop w:val="0"/>
      <w:marBottom w:val="0"/>
      <w:divBdr>
        <w:top w:val="none" w:sz="0" w:space="0" w:color="auto"/>
        <w:left w:val="none" w:sz="0" w:space="0" w:color="auto"/>
        <w:bottom w:val="none" w:sz="0" w:space="0" w:color="auto"/>
        <w:right w:val="none" w:sz="0" w:space="0" w:color="auto"/>
      </w:divBdr>
    </w:div>
    <w:div w:id="1352151215">
      <w:bodyDiv w:val="1"/>
      <w:marLeft w:val="0"/>
      <w:marRight w:val="0"/>
      <w:marTop w:val="0"/>
      <w:marBottom w:val="0"/>
      <w:divBdr>
        <w:top w:val="none" w:sz="0" w:space="0" w:color="auto"/>
        <w:left w:val="none" w:sz="0" w:space="0" w:color="auto"/>
        <w:bottom w:val="none" w:sz="0" w:space="0" w:color="auto"/>
        <w:right w:val="none" w:sz="0" w:space="0" w:color="auto"/>
      </w:divBdr>
    </w:div>
    <w:div w:id="1352877013">
      <w:bodyDiv w:val="1"/>
      <w:marLeft w:val="0"/>
      <w:marRight w:val="0"/>
      <w:marTop w:val="0"/>
      <w:marBottom w:val="0"/>
      <w:divBdr>
        <w:top w:val="none" w:sz="0" w:space="0" w:color="auto"/>
        <w:left w:val="none" w:sz="0" w:space="0" w:color="auto"/>
        <w:bottom w:val="none" w:sz="0" w:space="0" w:color="auto"/>
        <w:right w:val="none" w:sz="0" w:space="0" w:color="auto"/>
      </w:divBdr>
    </w:div>
    <w:div w:id="1355692577">
      <w:bodyDiv w:val="1"/>
      <w:marLeft w:val="0"/>
      <w:marRight w:val="0"/>
      <w:marTop w:val="0"/>
      <w:marBottom w:val="0"/>
      <w:divBdr>
        <w:top w:val="none" w:sz="0" w:space="0" w:color="auto"/>
        <w:left w:val="none" w:sz="0" w:space="0" w:color="auto"/>
        <w:bottom w:val="none" w:sz="0" w:space="0" w:color="auto"/>
        <w:right w:val="none" w:sz="0" w:space="0" w:color="auto"/>
      </w:divBdr>
    </w:div>
    <w:div w:id="1355884533">
      <w:bodyDiv w:val="1"/>
      <w:marLeft w:val="0"/>
      <w:marRight w:val="0"/>
      <w:marTop w:val="0"/>
      <w:marBottom w:val="0"/>
      <w:divBdr>
        <w:top w:val="none" w:sz="0" w:space="0" w:color="auto"/>
        <w:left w:val="none" w:sz="0" w:space="0" w:color="auto"/>
        <w:bottom w:val="none" w:sz="0" w:space="0" w:color="auto"/>
        <w:right w:val="none" w:sz="0" w:space="0" w:color="auto"/>
      </w:divBdr>
    </w:div>
    <w:div w:id="1356692217">
      <w:bodyDiv w:val="1"/>
      <w:marLeft w:val="0"/>
      <w:marRight w:val="0"/>
      <w:marTop w:val="0"/>
      <w:marBottom w:val="0"/>
      <w:divBdr>
        <w:top w:val="none" w:sz="0" w:space="0" w:color="auto"/>
        <w:left w:val="none" w:sz="0" w:space="0" w:color="auto"/>
        <w:bottom w:val="none" w:sz="0" w:space="0" w:color="auto"/>
        <w:right w:val="none" w:sz="0" w:space="0" w:color="auto"/>
      </w:divBdr>
    </w:div>
    <w:div w:id="1356927170">
      <w:bodyDiv w:val="1"/>
      <w:marLeft w:val="0"/>
      <w:marRight w:val="0"/>
      <w:marTop w:val="0"/>
      <w:marBottom w:val="0"/>
      <w:divBdr>
        <w:top w:val="none" w:sz="0" w:space="0" w:color="auto"/>
        <w:left w:val="none" w:sz="0" w:space="0" w:color="auto"/>
        <w:bottom w:val="none" w:sz="0" w:space="0" w:color="auto"/>
        <w:right w:val="none" w:sz="0" w:space="0" w:color="auto"/>
      </w:divBdr>
    </w:div>
    <w:div w:id="1357389615">
      <w:bodyDiv w:val="1"/>
      <w:marLeft w:val="0"/>
      <w:marRight w:val="0"/>
      <w:marTop w:val="0"/>
      <w:marBottom w:val="0"/>
      <w:divBdr>
        <w:top w:val="none" w:sz="0" w:space="0" w:color="auto"/>
        <w:left w:val="none" w:sz="0" w:space="0" w:color="auto"/>
        <w:bottom w:val="none" w:sz="0" w:space="0" w:color="auto"/>
        <w:right w:val="none" w:sz="0" w:space="0" w:color="auto"/>
      </w:divBdr>
    </w:div>
    <w:div w:id="1357928118">
      <w:bodyDiv w:val="1"/>
      <w:marLeft w:val="0"/>
      <w:marRight w:val="0"/>
      <w:marTop w:val="0"/>
      <w:marBottom w:val="0"/>
      <w:divBdr>
        <w:top w:val="none" w:sz="0" w:space="0" w:color="auto"/>
        <w:left w:val="none" w:sz="0" w:space="0" w:color="auto"/>
        <w:bottom w:val="none" w:sz="0" w:space="0" w:color="auto"/>
        <w:right w:val="none" w:sz="0" w:space="0" w:color="auto"/>
      </w:divBdr>
    </w:div>
    <w:div w:id="1358310123">
      <w:bodyDiv w:val="1"/>
      <w:marLeft w:val="0"/>
      <w:marRight w:val="0"/>
      <w:marTop w:val="0"/>
      <w:marBottom w:val="0"/>
      <w:divBdr>
        <w:top w:val="none" w:sz="0" w:space="0" w:color="auto"/>
        <w:left w:val="none" w:sz="0" w:space="0" w:color="auto"/>
        <w:bottom w:val="none" w:sz="0" w:space="0" w:color="auto"/>
        <w:right w:val="none" w:sz="0" w:space="0" w:color="auto"/>
      </w:divBdr>
    </w:div>
    <w:div w:id="1358770115">
      <w:bodyDiv w:val="1"/>
      <w:marLeft w:val="0"/>
      <w:marRight w:val="0"/>
      <w:marTop w:val="0"/>
      <w:marBottom w:val="0"/>
      <w:divBdr>
        <w:top w:val="none" w:sz="0" w:space="0" w:color="auto"/>
        <w:left w:val="none" w:sz="0" w:space="0" w:color="auto"/>
        <w:bottom w:val="none" w:sz="0" w:space="0" w:color="auto"/>
        <w:right w:val="none" w:sz="0" w:space="0" w:color="auto"/>
      </w:divBdr>
    </w:div>
    <w:div w:id="1361324864">
      <w:bodyDiv w:val="1"/>
      <w:marLeft w:val="0"/>
      <w:marRight w:val="0"/>
      <w:marTop w:val="0"/>
      <w:marBottom w:val="0"/>
      <w:divBdr>
        <w:top w:val="none" w:sz="0" w:space="0" w:color="auto"/>
        <w:left w:val="none" w:sz="0" w:space="0" w:color="auto"/>
        <w:bottom w:val="none" w:sz="0" w:space="0" w:color="auto"/>
        <w:right w:val="none" w:sz="0" w:space="0" w:color="auto"/>
      </w:divBdr>
    </w:div>
    <w:div w:id="1362363786">
      <w:bodyDiv w:val="1"/>
      <w:marLeft w:val="0"/>
      <w:marRight w:val="0"/>
      <w:marTop w:val="0"/>
      <w:marBottom w:val="0"/>
      <w:divBdr>
        <w:top w:val="none" w:sz="0" w:space="0" w:color="auto"/>
        <w:left w:val="none" w:sz="0" w:space="0" w:color="auto"/>
        <w:bottom w:val="none" w:sz="0" w:space="0" w:color="auto"/>
        <w:right w:val="none" w:sz="0" w:space="0" w:color="auto"/>
      </w:divBdr>
    </w:div>
    <w:div w:id="1362709623">
      <w:bodyDiv w:val="1"/>
      <w:marLeft w:val="0"/>
      <w:marRight w:val="0"/>
      <w:marTop w:val="0"/>
      <w:marBottom w:val="0"/>
      <w:divBdr>
        <w:top w:val="none" w:sz="0" w:space="0" w:color="auto"/>
        <w:left w:val="none" w:sz="0" w:space="0" w:color="auto"/>
        <w:bottom w:val="none" w:sz="0" w:space="0" w:color="auto"/>
        <w:right w:val="none" w:sz="0" w:space="0" w:color="auto"/>
      </w:divBdr>
    </w:div>
    <w:div w:id="1369258573">
      <w:bodyDiv w:val="1"/>
      <w:marLeft w:val="0"/>
      <w:marRight w:val="0"/>
      <w:marTop w:val="0"/>
      <w:marBottom w:val="0"/>
      <w:divBdr>
        <w:top w:val="none" w:sz="0" w:space="0" w:color="auto"/>
        <w:left w:val="none" w:sz="0" w:space="0" w:color="auto"/>
        <w:bottom w:val="none" w:sz="0" w:space="0" w:color="auto"/>
        <w:right w:val="none" w:sz="0" w:space="0" w:color="auto"/>
      </w:divBdr>
    </w:div>
    <w:div w:id="1369531497">
      <w:bodyDiv w:val="1"/>
      <w:marLeft w:val="0"/>
      <w:marRight w:val="0"/>
      <w:marTop w:val="0"/>
      <w:marBottom w:val="0"/>
      <w:divBdr>
        <w:top w:val="none" w:sz="0" w:space="0" w:color="auto"/>
        <w:left w:val="none" w:sz="0" w:space="0" w:color="auto"/>
        <w:bottom w:val="none" w:sz="0" w:space="0" w:color="auto"/>
        <w:right w:val="none" w:sz="0" w:space="0" w:color="auto"/>
      </w:divBdr>
    </w:div>
    <w:div w:id="1373312854">
      <w:bodyDiv w:val="1"/>
      <w:marLeft w:val="0"/>
      <w:marRight w:val="0"/>
      <w:marTop w:val="0"/>
      <w:marBottom w:val="0"/>
      <w:divBdr>
        <w:top w:val="none" w:sz="0" w:space="0" w:color="auto"/>
        <w:left w:val="none" w:sz="0" w:space="0" w:color="auto"/>
        <w:bottom w:val="none" w:sz="0" w:space="0" w:color="auto"/>
        <w:right w:val="none" w:sz="0" w:space="0" w:color="auto"/>
      </w:divBdr>
    </w:div>
    <w:div w:id="1373463523">
      <w:bodyDiv w:val="1"/>
      <w:marLeft w:val="0"/>
      <w:marRight w:val="0"/>
      <w:marTop w:val="0"/>
      <w:marBottom w:val="0"/>
      <w:divBdr>
        <w:top w:val="none" w:sz="0" w:space="0" w:color="auto"/>
        <w:left w:val="none" w:sz="0" w:space="0" w:color="auto"/>
        <w:bottom w:val="none" w:sz="0" w:space="0" w:color="auto"/>
        <w:right w:val="none" w:sz="0" w:space="0" w:color="auto"/>
      </w:divBdr>
    </w:div>
    <w:div w:id="1373728110">
      <w:bodyDiv w:val="1"/>
      <w:marLeft w:val="0"/>
      <w:marRight w:val="0"/>
      <w:marTop w:val="0"/>
      <w:marBottom w:val="0"/>
      <w:divBdr>
        <w:top w:val="none" w:sz="0" w:space="0" w:color="auto"/>
        <w:left w:val="none" w:sz="0" w:space="0" w:color="auto"/>
        <w:bottom w:val="none" w:sz="0" w:space="0" w:color="auto"/>
        <w:right w:val="none" w:sz="0" w:space="0" w:color="auto"/>
      </w:divBdr>
    </w:div>
    <w:div w:id="1374773946">
      <w:bodyDiv w:val="1"/>
      <w:marLeft w:val="0"/>
      <w:marRight w:val="0"/>
      <w:marTop w:val="0"/>
      <w:marBottom w:val="0"/>
      <w:divBdr>
        <w:top w:val="none" w:sz="0" w:space="0" w:color="auto"/>
        <w:left w:val="none" w:sz="0" w:space="0" w:color="auto"/>
        <w:bottom w:val="none" w:sz="0" w:space="0" w:color="auto"/>
        <w:right w:val="none" w:sz="0" w:space="0" w:color="auto"/>
      </w:divBdr>
    </w:div>
    <w:div w:id="1375033523">
      <w:bodyDiv w:val="1"/>
      <w:marLeft w:val="0"/>
      <w:marRight w:val="0"/>
      <w:marTop w:val="0"/>
      <w:marBottom w:val="0"/>
      <w:divBdr>
        <w:top w:val="none" w:sz="0" w:space="0" w:color="auto"/>
        <w:left w:val="none" w:sz="0" w:space="0" w:color="auto"/>
        <w:bottom w:val="none" w:sz="0" w:space="0" w:color="auto"/>
        <w:right w:val="none" w:sz="0" w:space="0" w:color="auto"/>
      </w:divBdr>
    </w:div>
    <w:div w:id="1375427905">
      <w:bodyDiv w:val="1"/>
      <w:marLeft w:val="0"/>
      <w:marRight w:val="0"/>
      <w:marTop w:val="0"/>
      <w:marBottom w:val="0"/>
      <w:divBdr>
        <w:top w:val="none" w:sz="0" w:space="0" w:color="auto"/>
        <w:left w:val="none" w:sz="0" w:space="0" w:color="auto"/>
        <w:bottom w:val="none" w:sz="0" w:space="0" w:color="auto"/>
        <w:right w:val="none" w:sz="0" w:space="0" w:color="auto"/>
      </w:divBdr>
    </w:div>
    <w:div w:id="1376731997">
      <w:bodyDiv w:val="1"/>
      <w:marLeft w:val="0"/>
      <w:marRight w:val="0"/>
      <w:marTop w:val="0"/>
      <w:marBottom w:val="0"/>
      <w:divBdr>
        <w:top w:val="none" w:sz="0" w:space="0" w:color="auto"/>
        <w:left w:val="none" w:sz="0" w:space="0" w:color="auto"/>
        <w:bottom w:val="none" w:sz="0" w:space="0" w:color="auto"/>
        <w:right w:val="none" w:sz="0" w:space="0" w:color="auto"/>
      </w:divBdr>
    </w:div>
    <w:div w:id="1377506852">
      <w:bodyDiv w:val="1"/>
      <w:marLeft w:val="0"/>
      <w:marRight w:val="0"/>
      <w:marTop w:val="0"/>
      <w:marBottom w:val="0"/>
      <w:divBdr>
        <w:top w:val="none" w:sz="0" w:space="0" w:color="auto"/>
        <w:left w:val="none" w:sz="0" w:space="0" w:color="auto"/>
        <w:bottom w:val="none" w:sz="0" w:space="0" w:color="auto"/>
        <w:right w:val="none" w:sz="0" w:space="0" w:color="auto"/>
      </w:divBdr>
    </w:div>
    <w:div w:id="1377586106">
      <w:bodyDiv w:val="1"/>
      <w:marLeft w:val="0"/>
      <w:marRight w:val="0"/>
      <w:marTop w:val="0"/>
      <w:marBottom w:val="0"/>
      <w:divBdr>
        <w:top w:val="none" w:sz="0" w:space="0" w:color="auto"/>
        <w:left w:val="none" w:sz="0" w:space="0" w:color="auto"/>
        <w:bottom w:val="none" w:sz="0" w:space="0" w:color="auto"/>
        <w:right w:val="none" w:sz="0" w:space="0" w:color="auto"/>
      </w:divBdr>
    </w:div>
    <w:div w:id="1379625068">
      <w:bodyDiv w:val="1"/>
      <w:marLeft w:val="0"/>
      <w:marRight w:val="0"/>
      <w:marTop w:val="0"/>
      <w:marBottom w:val="0"/>
      <w:divBdr>
        <w:top w:val="none" w:sz="0" w:space="0" w:color="auto"/>
        <w:left w:val="none" w:sz="0" w:space="0" w:color="auto"/>
        <w:bottom w:val="none" w:sz="0" w:space="0" w:color="auto"/>
        <w:right w:val="none" w:sz="0" w:space="0" w:color="auto"/>
      </w:divBdr>
    </w:div>
    <w:div w:id="1380861458">
      <w:bodyDiv w:val="1"/>
      <w:marLeft w:val="0"/>
      <w:marRight w:val="0"/>
      <w:marTop w:val="0"/>
      <w:marBottom w:val="0"/>
      <w:divBdr>
        <w:top w:val="none" w:sz="0" w:space="0" w:color="auto"/>
        <w:left w:val="none" w:sz="0" w:space="0" w:color="auto"/>
        <w:bottom w:val="none" w:sz="0" w:space="0" w:color="auto"/>
        <w:right w:val="none" w:sz="0" w:space="0" w:color="auto"/>
      </w:divBdr>
    </w:div>
    <w:div w:id="1381514878">
      <w:bodyDiv w:val="1"/>
      <w:marLeft w:val="0"/>
      <w:marRight w:val="0"/>
      <w:marTop w:val="0"/>
      <w:marBottom w:val="0"/>
      <w:divBdr>
        <w:top w:val="none" w:sz="0" w:space="0" w:color="auto"/>
        <w:left w:val="none" w:sz="0" w:space="0" w:color="auto"/>
        <w:bottom w:val="none" w:sz="0" w:space="0" w:color="auto"/>
        <w:right w:val="none" w:sz="0" w:space="0" w:color="auto"/>
      </w:divBdr>
    </w:div>
    <w:div w:id="1384937874">
      <w:bodyDiv w:val="1"/>
      <w:marLeft w:val="0"/>
      <w:marRight w:val="0"/>
      <w:marTop w:val="0"/>
      <w:marBottom w:val="0"/>
      <w:divBdr>
        <w:top w:val="none" w:sz="0" w:space="0" w:color="auto"/>
        <w:left w:val="none" w:sz="0" w:space="0" w:color="auto"/>
        <w:bottom w:val="none" w:sz="0" w:space="0" w:color="auto"/>
        <w:right w:val="none" w:sz="0" w:space="0" w:color="auto"/>
      </w:divBdr>
    </w:div>
    <w:div w:id="1386834484">
      <w:bodyDiv w:val="1"/>
      <w:marLeft w:val="0"/>
      <w:marRight w:val="0"/>
      <w:marTop w:val="0"/>
      <w:marBottom w:val="0"/>
      <w:divBdr>
        <w:top w:val="none" w:sz="0" w:space="0" w:color="auto"/>
        <w:left w:val="none" w:sz="0" w:space="0" w:color="auto"/>
        <w:bottom w:val="none" w:sz="0" w:space="0" w:color="auto"/>
        <w:right w:val="none" w:sz="0" w:space="0" w:color="auto"/>
      </w:divBdr>
    </w:div>
    <w:div w:id="1387685891">
      <w:bodyDiv w:val="1"/>
      <w:marLeft w:val="0"/>
      <w:marRight w:val="0"/>
      <w:marTop w:val="0"/>
      <w:marBottom w:val="0"/>
      <w:divBdr>
        <w:top w:val="none" w:sz="0" w:space="0" w:color="auto"/>
        <w:left w:val="none" w:sz="0" w:space="0" w:color="auto"/>
        <w:bottom w:val="none" w:sz="0" w:space="0" w:color="auto"/>
        <w:right w:val="none" w:sz="0" w:space="0" w:color="auto"/>
      </w:divBdr>
    </w:div>
    <w:div w:id="1389260564">
      <w:bodyDiv w:val="1"/>
      <w:marLeft w:val="0"/>
      <w:marRight w:val="0"/>
      <w:marTop w:val="0"/>
      <w:marBottom w:val="0"/>
      <w:divBdr>
        <w:top w:val="none" w:sz="0" w:space="0" w:color="auto"/>
        <w:left w:val="none" w:sz="0" w:space="0" w:color="auto"/>
        <w:bottom w:val="none" w:sz="0" w:space="0" w:color="auto"/>
        <w:right w:val="none" w:sz="0" w:space="0" w:color="auto"/>
      </w:divBdr>
    </w:div>
    <w:div w:id="1390150793">
      <w:bodyDiv w:val="1"/>
      <w:marLeft w:val="0"/>
      <w:marRight w:val="0"/>
      <w:marTop w:val="0"/>
      <w:marBottom w:val="0"/>
      <w:divBdr>
        <w:top w:val="none" w:sz="0" w:space="0" w:color="auto"/>
        <w:left w:val="none" w:sz="0" w:space="0" w:color="auto"/>
        <w:bottom w:val="none" w:sz="0" w:space="0" w:color="auto"/>
        <w:right w:val="none" w:sz="0" w:space="0" w:color="auto"/>
      </w:divBdr>
    </w:div>
    <w:div w:id="1391463135">
      <w:bodyDiv w:val="1"/>
      <w:marLeft w:val="0"/>
      <w:marRight w:val="0"/>
      <w:marTop w:val="0"/>
      <w:marBottom w:val="0"/>
      <w:divBdr>
        <w:top w:val="none" w:sz="0" w:space="0" w:color="auto"/>
        <w:left w:val="none" w:sz="0" w:space="0" w:color="auto"/>
        <w:bottom w:val="none" w:sz="0" w:space="0" w:color="auto"/>
        <w:right w:val="none" w:sz="0" w:space="0" w:color="auto"/>
      </w:divBdr>
    </w:div>
    <w:div w:id="1395078907">
      <w:bodyDiv w:val="1"/>
      <w:marLeft w:val="0"/>
      <w:marRight w:val="0"/>
      <w:marTop w:val="0"/>
      <w:marBottom w:val="0"/>
      <w:divBdr>
        <w:top w:val="none" w:sz="0" w:space="0" w:color="auto"/>
        <w:left w:val="none" w:sz="0" w:space="0" w:color="auto"/>
        <w:bottom w:val="none" w:sz="0" w:space="0" w:color="auto"/>
        <w:right w:val="none" w:sz="0" w:space="0" w:color="auto"/>
      </w:divBdr>
    </w:div>
    <w:div w:id="1397822548">
      <w:bodyDiv w:val="1"/>
      <w:marLeft w:val="0"/>
      <w:marRight w:val="0"/>
      <w:marTop w:val="0"/>
      <w:marBottom w:val="0"/>
      <w:divBdr>
        <w:top w:val="none" w:sz="0" w:space="0" w:color="auto"/>
        <w:left w:val="none" w:sz="0" w:space="0" w:color="auto"/>
        <w:bottom w:val="none" w:sz="0" w:space="0" w:color="auto"/>
        <w:right w:val="none" w:sz="0" w:space="0" w:color="auto"/>
      </w:divBdr>
    </w:div>
    <w:div w:id="1397850027">
      <w:bodyDiv w:val="1"/>
      <w:marLeft w:val="0"/>
      <w:marRight w:val="0"/>
      <w:marTop w:val="0"/>
      <w:marBottom w:val="0"/>
      <w:divBdr>
        <w:top w:val="none" w:sz="0" w:space="0" w:color="auto"/>
        <w:left w:val="none" w:sz="0" w:space="0" w:color="auto"/>
        <w:bottom w:val="none" w:sz="0" w:space="0" w:color="auto"/>
        <w:right w:val="none" w:sz="0" w:space="0" w:color="auto"/>
      </w:divBdr>
    </w:div>
    <w:div w:id="1398631091">
      <w:bodyDiv w:val="1"/>
      <w:marLeft w:val="0"/>
      <w:marRight w:val="0"/>
      <w:marTop w:val="0"/>
      <w:marBottom w:val="0"/>
      <w:divBdr>
        <w:top w:val="none" w:sz="0" w:space="0" w:color="auto"/>
        <w:left w:val="none" w:sz="0" w:space="0" w:color="auto"/>
        <w:bottom w:val="none" w:sz="0" w:space="0" w:color="auto"/>
        <w:right w:val="none" w:sz="0" w:space="0" w:color="auto"/>
      </w:divBdr>
    </w:div>
    <w:div w:id="1400905136">
      <w:bodyDiv w:val="1"/>
      <w:marLeft w:val="0"/>
      <w:marRight w:val="0"/>
      <w:marTop w:val="0"/>
      <w:marBottom w:val="0"/>
      <w:divBdr>
        <w:top w:val="none" w:sz="0" w:space="0" w:color="auto"/>
        <w:left w:val="none" w:sz="0" w:space="0" w:color="auto"/>
        <w:bottom w:val="none" w:sz="0" w:space="0" w:color="auto"/>
        <w:right w:val="none" w:sz="0" w:space="0" w:color="auto"/>
      </w:divBdr>
    </w:div>
    <w:div w:id="1405838376">
      <w:bodyDiv w:val="1"/>
      <w:marLeft w:val="0"/>
      <w:marRight w:val="0"/>
      <w:marTop w:val="0"/>
      <w:marBottom w:val="0"/>
      <w:divBdr>
        <w:top w:val="none" w:sz="0" w:space="0" w:color="auto"/>
        <w:left w:val="none" w:sz="0" w:space="0" w:color="auto"/>
        <w:bottom w:val="none" w:sz="0" w:space="0" w:color="auto"/>
        <w:right w:val="none" w:sz="0" w:space="0" w:color="auto"/>
      </w:divBdr>
    </w:div>
    <w:div w:id="1405950886">
      <w:bodyDiv w:val="1"/>
      <w:marLeft w:val="0"/>
      <w:marRight w:val="0"/>
      <w:marTop w:val="0"/>
      <w:marBottom w:val="0"/>
      <w:divBdr>
        <w:top w:val="none" w:sz="0" w:space="0" w:color="auto"/>
        <w:left w:val="none" w:sz="0" w:space="0" w:color="auto"/>
        <w:bottom w:val="none" w:sz="0" w:space="0" w:color="auto"/>
        <w:right w:val="none" w:sz="0" w:space="0" w:color="auto"/>
      </w:divBdr>
    </w:div>
    <w:div w:id="1406146074">
      <w:bodyDiv w:val="1"/>
      <w:marLeft w:val="0"/>
      <w:marRight w:val="0"/>
      <w:marTop w:val="0"/>
      <w:marBottom w:val="0"/>
      <w:divBdr>
        <w:top w:val="none" w:sz="0" w:space="0" w:color="auto"/>
        <w:left w:val="none" w:sz="0" w:space="0" w:color="auto"/>
        <w:bottom w:val="none" w:sz="0" w:space="0" w:color="auto"/>
        <w:right w:val="none" w:sz="0" w:space="0" w:color="auto"/>
      </w:divBdr>
    </w:div>
    <w:div w:id="1406879033">
      <w:bodyDiv w:val="1"/>
      <w:marLeft w:val="0"/>
      <w:marRight w:val="0"/>
      <w:marTop w:val="0"/>
      <w:marBottom w:val="0"/>
      <w:divBdr>
        <w:top w:val="none" w:sz="0" w:space="0" w:color="auto"/>
        <w:left w:val="none" w:sz="0" w:space="0" w:color="auto"/>
        <w:bottom w:val="none" w:sz="0" w:space="0" w:color="auto"/>
        <w:right w:val="none" w:sz="0" w:space="0" w:color="auto"/>
      </w:divBdr>
    </w:div>
    <w:div w:id="1407678813">
      <w:bodyDiv w:val="1"/>
      <w:marLeft w:val="0"/>
      <w:marRight w:val="0"/>
      <w:marTop w:val="0"/>
      <w:marBottom w:val="0"/>
      <w:divBdr>
        <w:top w:val="none" w:sz="0" w:space="0" w:color="auto"/>
        <w:left w:val="none" w:sz="0" w:space="0" w:color="auto"/>
        <w:bottom w:val="none" w:sz="0" w:space="0" w:color="auto"/>
        <w:right w:val="none" w:sz="0" w:space="0" w:color="auto"/>
      </w:divBdr>
    </w:div>
    <w:div w:id="1408965262">
      <w:bodyDiv w:val="1"/>
      <w:marLeft w:val="0"/>
      <w:marRight w:val="0"/>
      <w:marTop w:val="0"/>
      <w:marBottom w:val="0"/>
      <w:divBdr>
        <w:top w:val="none" w:sz="0" w:space="0" w:color="auto"/>
        <w:left w:val="none" w:sz="0" w:space="0" w:color="auto"/>
        <w:bottom w:val="none" w:sz="0" w:space="0" w:color="auto"/>
        <w:right w:val="none" w:sz="0" w:space="0" w:color="auto"/>
      </w:divBdr>
    </w:div>
    <w:div w:id="1412509323">
      <w:bodyDiv w:val="1"/>
      <w:marLeft w:val="0"/>
      <w:marRight w:val="0"/>
      <w:marTop w:val="0"/>
      <w:marBottom w:val="0"/>
      <w:divBdr>
        <w:top w:val="none" w:sz="0" w:space="0" w:color="auto"/>
        <w:left w:val="none" w:sz="0" w:space="0" w:color="auto"/>
        <w:bottom w:val="none" w:sz="0" w:space="0" w:color="auto"/>
        <w:right w:val="none" w:sz="0" w:space="0" w:color="auto"/>
      </w:divBdr>
    </w:div>
    <w:div w:id="1413114310">
      <w:bodyDiv w:val="1"/>
      <w:marLeft w:val="0"/>
      <w:marRight w:val="0"/>
      <w:marTop w:val="0"/>
      <w:marBottom w:val="0"/>
      <w:divBdr>
        <w:top w:val="none" w:sz="0" w:space="0" w:color="auto"/>
        <w:left w:val="none" w:sz="0" w:space="0" w:color="auto"/>
        <w:bottom w:val="none" w:sz="0" w:space="0" w:color="auto"/>
        <w:right w:val="none" w:sz="0" w:space="0" w:color="auto"/>
      </w:divBdr>
    </w:div>
    <w:div w:id="1414207950">
      <w:bodyDiv w:val="1"/>
      <w:marLeft w:val="0"/>
      <w:marRight w:val="0"/>
      <w:marTop w:val="0"/>
      <w:marBottom w:val="0"/>
      <w:divBdr>
        <w:top w:val="none" w:sz="0" w:space="0" w:color="auto"/>
        <w:left w:val="none" w:sz="0" w:space="0" w:color="auto"/>
        <w:bottom w:val="none" w:sz="0" w:space="0" w:color="auto"/>
        <w:right w:val="none" w:sz="0" w:space="0" w:color="auto"/>
      </w:divBdr>
    </w:div>
    <w:div w:id="1414354064">
      <w:bodyDiv w:val="1"/>
      <w:marLeft w:val="0"/>
      <w:marRight w:val="0"/>
      <w:marTop w:val="0"/>
      <w:marBottom w:val="0"/>
      <w:divBdr>
        <w:top w:val="none" w:sz="0" w:space="0" w:color="auto"/>
        <w:left w:val="none" w:sz="0" w:space="0" w:color="auto"/>
        <w:bottom w:val="none" w:sz="0" w:space="0" w:color="auto"/>
        <w:right w:val="none" w:sz="0" w:space="0" w:color="auto"/>
      </w:divBdr>
    </w:div>
    <w:div w:id="1414472157">
      <w:bodyDiv w:val="1"/>
      <w:marLeft w:val="0"/>
      <w:marRight w:val="0"/>
      <w:marTop w:val="0"/>
      <w:marBottom w:val="0"/>
      <w:divBdr>
        <w:top w:val="none" w:sz="0" w:space="0" w:color="auto"/>
        <w:left w:val="none" w:sz="0" w:space="0" w:color="auto"/>
        <w:bottom w:val="none" w:sz="0" w:space="0" w:color="auto"/>
        <w:right w:val="none" w:sz="0" w:space="0" w:color="auto"/>
      </w:divBdr>
    </w:div>
    <w:div w:id="1416051508">
      <w:bodyDiv w:val="1"/>
      <w:marLeft w:val="0"/>
      <w:marRight w:val="0"/>
      <w:marTop w:val="0"/>
      <w:marBottom w:val="0"/>
      <w:divBdr>
        <w:top w:val="none" w:sz="0" w:space="0" w:color="auto"/>
        <w:left w:val="none" w:sz="0" w:space="0" w:color="auto"/>
        <w:bottom w:val="none" w:sz="0" w:space="0" w:color="auto"/>
        <w:right w:val="none" w:sz="0" w:space="0" w:color="auto"/>
      </w:divBdr>
    </w:div>
    <w:div w:id="1418481551">
      <w:bodyDiv w:val="1"/>
      <w:marLeft w:val="0"/>
      <w:marRight w:val="0"/>
      <w:marTop w:val="0"/>
      <w:marBottom w:val="0"/>
      <w:divBdr>
        <w:top w:val="none" w:sz="0" w:space="0" w:color="auto"/>
        <w:left w:val="none" w:sz="0" w:space="0" w:color="auto"/>
        <w:bottom w:val="none" w:sz="0" w:space="0" w:color="auto"/>
        <w:right w:val="none" w:sz="0" w:space="0" w:color="auto"/>
      </w:divBdr>
    </w:div>
    <w:div w:id="1419444799">
      <w:bodyDiv w:val="1"/>
      <w:marLeft w:val="0"/>
      <w:marRight w:val="0"/>
      <w:marTop w:val="0"/>
      <w:marBottom w:val="0"/>
      <w:divBdr>
        <w:top w:val="none" w:sz="0" w:space="0" w:color="auto"/>
        <w:left w:val="none" w:sz="0" w:space="0" w:color="auto"/>
        <w:bottom w:val="none" w:sz="0" w:space="0" w:color="auto"/>
        <w:right w:val="none" w:sz="0" w:space="0" w:color="auto"/>
      </w:divBdr>
    </w:div>
    <w:div w:id="1419712017">
      <w:bodyDiv w:val="1"/>
      <w:marLeft w:val="0"/>
      <w:marRight w:val="0"/>
      <w:marTop w:val="0"/>
      <w:marBottom w:val="0"/>
      <w:divBdr>
        <w:top w:val="none" w:sz="0" w:space="0" w:color="auto"/>
        <w:left w:val="none" w:sz="0" w:space="0" w:color="auto"/>
        <w:bottom w:val="none" w:sz="0" w:space="0" w:color="auto"/>
        <w:right w:val="none" w:sz="0" w:space="0" w:color="auto"/>
      </w:divBdr>
    </w:div>
    <w:div w:id="1424371814">
      <w:bodyDiv w:val="1"/>
      <w:marLeft w:val="0"/>
      <w:marRight w:val="0"/>
      <w:marTop w:val="0"/>
      <w:marBottom w:val="0"/>
      <w:divBdr>
        <w:top w:val="none" w:sz="0" w:space="0" w:color="auto"/>
        <w:left w:val="none" w:sz="0" w:space="0" w:color="auto"/>
        <w:bottom w:val="none" w:sz="0" w:space="0" w:color="auto"/>
        <w:right w:val="none" w:sz="0" w:space="0" w:color="auto"/>
      </w:divBdr>
    </w:div>
    <w:div w:id="1426881589">
      <w:bodyDiv w:val="1"/>
      <w:marLeft w:val="0"/>
      <w:marRight w:val="0"/>
      <w:marTop w:val="0"/>
      <w:marBottom w:val="0"/>
      <w:divBdr>
        <w:top w:val="none" w:sz="0" w:space="0" w:color="auto"/>
        <w:left w:val="none" w:sz="0" w:space="0" w:color="auto"/>
        <w:bottom w:val="none" w:sz="0" w:space="0" w:color="auto"/>
        <w:right w:val="none" w:sz="0" w:space="0" w:color="auto"/>
      </w:divBdr>
    </w:div>
    <w:div w:id="1427266627">
      <w:bodyDiv w:val="1"/>
      <w:marLeft w:val="0"/>
      <w:marRight w:val="0"/>
      <w:marTop w:val="0"/>
      <w:marBottom w:val="0"/>
      <w:divBdr>
        <w:top w:val="none" w:sz="0" w:space="0" w:color="auto"/>
        <w:left w:val="none" w:sz="0" w:space="0" w:color="auto"/>
        <w:bottom w:val="none" w:sz="0" w:space="0" w:color="auto"/>
        <w:right w:val="none" w:sz="0" w:space="0" w:color="auto"/>
      </w:divBdr>
    </w:div>
    <w:div w:id="1427381474">
      <w:bodyDiv w:val="1"/>
      <w:marLeft w:val="0"/>
      <w:marRight w:val="0"/>
      <w:marTop w:val="0"/>
      <w:marBottom w:val="0"/>
      <w:divBdr>
        <w:top w:val="none" w:sz="0" w:space="0" w:color="auto"/>
        <w:left w:val="none" w:sz="0" w:space="0" w:color="auto"/>
        <w:bottom w:val="none" w:sz="0" w:space="0" w:color="auto"/>
        <w:right w:val="none" w:sz="0" w:space="0" w:color="auto"/>
      </w:divBdr>
    </w:div>
    <w:div w:id="1427577005">
      <w:bodyDiv w:val="1"/>
      <w:marLeft w:val="0"/>
      <w:marRight w:val="0"/>
      <w:marTop w:val="0"/>
      <w:marBottom w:val="0"/>
      <w:divBdr>
        <w:top w:val="none" w:sz="0" w:space="0" w:color="auto"/>
        <w:left w:val="none" w:sz="0" w:space="0" w:color="auto"/>
        <w:bottom w:val="none" w:sz="0" w:space="0" w:color="auto"/>
        <w:right w:val="none" w:sz="0" w:space="0" w:color="auto"/>
      </w:divBdr>
    </w:div>
    <w:div w:id="1427650658">
      <w:bodyDiv w:val="1"/>
      <w:marLeft w:val="0"/>
      <w:marRight w:val="0"/>
      <w:marTop w:val="0"/>
      <w:marBottom w:val="0"/>
      <w:divBdr>
        <w:top w:val="none" w:sz="0" w:space="0" w:color="auto"/>
        <w:left w:val="none" w:sz="0" w:space="0" w:color="auto"/>
        <w:bottom w:val="none" w:sz="0" w:space="0" w:color="auto"/>
        <w:right w:val="none" w:sz="0" w:space="0" w:color="auto"/>
      </w:divBdr>
    </w:div>
    <w:div w:id="1428039961">
      <w:bodyDiv w:val="1"/>
      <w:marLeft w:val="0"/>
      <w:marRight w:val="0"/>
      <w:marTop w:val="0"/>
      <w:marBottom w:val="0"/>
      <w:divBdr>
        <w:top w:val="none" w:sz="0" w:space="0" w:color="auto"/>
        <w:left w:val="none" w:sz="0" w:space="0" w:color="auto"/>
        <w:bottom w:val="none" w:sz="0" w:space="0" w:color="auto"/>
        <w:right w:val="none" w:sz="0" w:space="0" w:color="auto"/>
      </w:divBdr>
    </w:div>
    <w:div w:id="1430390608">
      <w:bodyDiv w:val="1"/>
      <w:marLeft w:val="0"/>
      <w:marRight w:val="0"/>
      <w:marTop w:val="0"/>
      <w:marBottom w:val="0"/>
      <w:divBdr>
        <w:top w:val="none" w:sz="0" w:space="0" w:color="auto"/>
        <w:left w:val="none" w:sz="0" w:space="0" w:color="auto"/>
        <w:bottom w:val="none" w:sz="0" w:space="0" w:color="auto"/>
        <w:right w:val="none" w:sz="0" w:space="0" w:color="auto"/>
      </w:divBdr>
    </w:div>
    <w:div w:id="1431199739">
      <w:bodyDiv w:val="1"/>
      <w:marLeft w:val="0"/>
      <w:marRight w:val="0"/>
      <w:marTop w:val="0"/>
      <w:marBottom w:val="0"/>
      <w:divBdr>
        <w:top w:val="none" w:sz="0" w:space="0" w:color="auto"/>
        <w:left w:val="none" w:sz="0" w:space="0" w:color="auto"/>
        <w:bottom w:val="none" w:sz="0" w:space="0" w:color="auto"/>
        <w:right w:val="none" w:sz="0" w:space="0" w:color="auto"/>
      </w:divBdr>
    </w:div>
    <w:div w:id="1434395038">
      <w:bodyDiv w:val="1"/>
      <w:marLeft w:val="0"/>
      <w:marRight w:val="0"/>
      <w:marTop w:val="0"/>
      <w:marBottom w:val="0"/>
      <w:divBdr>
        <w:top w:val="none" w:sz="0" w:space="0" w:color="auto"/>
        <w:left w:val="none" w:sz="0" w:space="0" w:color="auto"/>
        <w:bottom w:val="none" w:sz="0" w:space="0" w:color="auto"/>
        <w:right w:val="none" w:sz="0" w:space="0" w:color="auto"/>
      </w:divBdr>
    </w:div>
    <w:div w:id="1436441038">
      <w:bodyDiv w:val="1"/>
      <w:marLeft w:val="0"/>
      <w:marRight w:val="0"/>
      <w:marTop w:val="0"/>
      <w:marBottom w:val="0"/>
      <w:divBdr>
        <w:top w:val="none" w:sz="0" w:space="0" w:color="auto"/>
        <w:left w:val="none" w:sz="0" w:space="0" w:color="auto"/>
        <w:bottom w:val="none" w:sz="0" w:space="0" w:color="auto"/>
        <w:right w:val="none" w:sz="0" w:space="0" w:color="auto"/>
      </w:divBdr>
    </w:div>
    <w:div w:id="1437367320">
      <w:bodyDiv w:val="1"/>
      <w:marLeft w:val="0"/>
      <w:marRight w:val="0"/>
      <w:marTop w:val="0"/>
      <w:marBottom w:val="0"/>
      <w:divBdr>
        <w:top w:val="none" w:sz="0" w:space="0" w:color="auto"/>
        <w:left w:val="none" w:sz="0" w:space="0" w:color="auto"/>
        <w:bottom w:val="none" w:sz="0" w:space="0" w:color="auto"/>
        <w:right w:val="none" w:sz="0" w:space="0" w:color="auto"/>
      </w:divBdr>
    </w:div>
    <w:div w:id="1437478166">
      <w:bodyDiv w:val="1"/>
      <w:marLeft w:val="0"/>
      <w:marRight w:val="0"/>
      <w:marTop w:val="0"/>
      <w:marBottom w:val="0"/>
      <w:divBdr>
        <w:top w:val="none" w:sz="0" w:space="0" w:color="auto"/>
        <w:left w:val="none" w:sz="0" w:space="0" w:color="auto"/>
        <w:bottom w:val="none" w:sz="0" w:space="0" w:color="auto"/>
        <w:right w:val="none" w:sz="0" w:space="0" w:color="auto"/>
      </w:divBdr>
    </w:div>
    <w:div w:id="1437604027">
      <w:bodyDiv w:val="1"/>
      <w:marLeft w:val="0"/>
      <w:marRight w:val="0"/>
      <w:marTop w:val="0"/>
      <w:marBottom w:val="0"/>
      <w:divBdr>
        <w:top w:val="none" w:sz="0" w:space="0" w:color="auto"/>
        <w:left w:val="none" w:sz="0" w:space="0" w:color="auto"/>
        <w:bottom w:val="none" w:sz="0" w:space="0" w:color="auto"/>
        <w:right w:val="none" w:sz="0" w:space="0" w:color="auto"/>
      </w:divBdr>
    </w:div>
    <w:div w:id="1437940198">
      <w:bodyDiv w:val="1"/>
      <w:marLeft w:val="0"/>
      <w:marRight w:val="0"/>
      <w:marTop w:val="0"/>
      <w:marBottom w:val="0"/>
      <w:divBdr>
        <w:top w:val="none" w:sz="0" w:space="0" w:color="auto"/>
        <w:left w:val="none" w:sz="0" w:space="0" w:color="auto"/>
        <w:bottom w:val="none" w:sz="0" w:space="0" w:color="auto"/>
        <w:right w:val="none" w:sz="0" w:space="0" w:color="auto"/>
      </w:divBdr>
    </w:div>
    <w:div w:id="1439257402">
      <w:bodyDiv w:val="1"/>
      <w:marLeft w:val="0"/>
      <w:marRight w:val="0"/>
      <w:marTop w:val="0"/>
      <w:marBottom w:val="0"/>
      <w:divBdr>
        <w:top w:val="none" w:sz="0" w:space="0" w:color="auto"/>
        <w:left w:val="none" w:sz="0" w:space="0" w:color="auto"/>
        <w:bottom w:val="none" w:sz="0" w:space="0" w:color="auto"/>
        <w:right w:val="none" w:sz="0" w:space="0" w:color="auto"/>
      </w:divBdr>
    </w:div>
    <w:div w:id="1442650275">
      <w:bodyDiv w:val="1"/>
      <w:marLeft w:val="0"/>
      <w:marRight w:val="0"/>
      <w:marTop w:val="0"/>
      <w:marBottom w:val="0"/>
      <w:divBdr>
        <w:top w:val="none" w:sz="0" w:space="0" w:color="auto"/>
        <w:left w:val="none" w:sz="0" w:space="0" w:color="auto"/>
        <w:bottom w:val="none" w:sz="0" w:space="0" w:color="auto"/>
        <w:right w:val="none" w:sz="0" w:space="0" w:color="auto"/>
      </w:divBdr>
    </w:div>
    <w:div w:id="1442918555">
      <w:bodyDiv w:val="1"/>
      <w:marLeft w:val="0"/>
      <w:marRight w:val="0"/>
      <w:marTop w:val="0"/>
      <w:marBottom w:val="0"/>
      <w:divBdr>
        <w:top w:val="none" w:sz="0" w:space="0" w:color="auto"/>
        <w:left w:val="none" w:sz="0" w:space="0" w:color="auto"/>
        <w:bottom w:val="none" w:sz="0" w:space="0" w:color="auto"/>
        <w:right w:val="none" w:sz="0" w:space="0" w:color="auto"/>
      </w:divBdr>
    </w:div>
    <w:div w:id="1446004671">
      <w:bodyDiv w:val="1"/>
      <w:marLeft w:val="0"/>
      <w:marRight w:val="0"/>
      <w:marTop w:val="0"/>
      <w:marBottom w:val="0"/>
      <w:divBdr>
        <w:top w:val="none" w:sz="0" w:space="0" w:color="auto"/>
        <w:left w:val="none" w:sz="0" w:space="0" w:color="auto"/>
        <w:bottom w:val="none" w:sz="0" w:space="0" w:color="auto"/>
        <w:right w:val="none" w:sz="0" w:space="0" w:color="auto"/>
      </w:divBdr>
    </w:div>
    <w:div w:id="1446343381">
      <w:bodyDiv w:val="1"/>
      <w:marLeft w:val="0"/>
      <w:marRight w:val="0"/>
      <w:marTop w:val="0"/>
      <w:marBottom w:val="0"/>
      <w:divBdr>
        <w:top w:val="none" w:sz="0" w:space="0" w:color="auto"/>
        <w:left w:val="none" w:sz="0" w:space="0" w:color="auto"/>
        <w:bottom w:val="none" w:sz="0" w:space="0" w:color="auto"/>
        <w:right w:val="none" w:sz="0" w:space="0" w:color="auto"/>
      </w:divBdr>
    </w:div>
    <w:div w:id="1448546239">
      <w:bodyDiv w:val="1"/>
      <w:marLeft w:val="0"/>
      <w:marRight w:val="0"/>
      <w:marTop w:val="0"/>
      <w:marBottom w:val="0"/>
      <w:divBdr>
        <w:top w:val="none" w:sz="0" w:space="0" w:color="auto"/>
        <w:left w:val="none" w:sz="0" w:space="0" w:color="auto"/>
        <w:bottom w:val="none" w:sz="0" w:space="0" w:color="auto"/>
        <w:right w:val="none" w:sz="0" w:space="0" w:color="auto"/>
      </w:divBdr>
    </w:div>
    <w:div w:id="1450200700">
      <w:bodyDiv w:val="1"/>
      <w:marLeft w:val="0"/>
      <w:marRight w:val="0"/>
      <w:marTop w:val="0"/>
      <w:marBottom w:val="0"/>
      <w:divBdr>
        <w:top w:val="none" w:sz="0" w:space="0" w:color="auto"/>
        <w:left w:val="none" w:sz="0" w:space="0" w:color="auto"/>
        <w:bottom w:val="none" w:sz="0" w:space="0" w:color="auto"/>
        <w:right w:val="none" w:sz="0" w:space="0" w:color="auto"/>
      </w:divBdr>
    </w:div>
    <w:div w:id="1452047693">
      <w:bodyDiv w:val="1"/>
      <w:marLeft w:val="0"/>
      <w:marRight w:val="0"/>
      <w:marTop w:val="0"/>
      <w:marBottom w:val="0"/>
      <w:divBdr>
        <w:top w:val="none" w:sz="0" w:space="0" w:color="auto"/>
        <w:left w:val="none" w:sz="0" w:space="0" w:color="auto"/>
        <w:bottom w:val="none" w:sz="0" w:space="0" w:color="auto"/>
        <w:right w:val="none" w:sz="0" w:space="0" w:color="auto"/>
      </w:divBdr>
    </w:div>
    <w:div w:id="1454862412">
      <w:bodyDiv w:val="1"/>
      <w:marLeft w:val="0"/>
      <w:marRight w:val="0"/>
      <w:marTop w:val="0"/>
      <w:marBottom w:val="0"/>
      <w:divBdr>
        <w:top w:val="none" w:sz="0" w:space="0" w:color="auto"/>
        <w:left w:val="none" w:sz="0" w:space="0" w:color="auto"/>
        <w:bottom w:val="none" w:sz="0" w:space="0" w:color="auto"/>
        <w:right w:val="none" w:sz="0" w:space="0" w:color="auto"/>
      </w:divBdr>
    </w:div>
    <w:div w:id="1456482907">
      <w:bodyDiv w:val="1"/>
      <w:marLeft w:val="0"/>
      <w:marRight w:val="0"/>
      <w:marTop w:val="0"/>
      <w:marBottom w:val="0"/>
      <w:divBdr>
        <w:top w:val="none" w:sz="0" w:space="0" w:color="auto"/>
        <w:left w:val="none" w:sz="0" w:space="0" w:color="auto"/>
        <w:bottom w:val="none" w:sz="0" w:space="0" w:color="auto"/>
        <w:right w:val="none" w:sz="0" w:space="0" w:color="auto"/>
      </w:divBdr>
    </w:div>
    <w:div w:id="1459300311">
      <w:bodyDiv w:val="1"/>
      <w:marLeft w:val="0"/>
      <w:marRight w:val="0"/>
      <w:marTop w:val="0"/>
      <w:marBottom w:val="0"/>
      <w:divBdr>
        <w:top w:val="none" w:sz="0" w:space="0" w:color="auto"/>
        <w:left w:val="none" w:sz="0" w:space="0" w:color="auto"/>
        <w:bottom w:val="none" w:sz="0" w:space="0" w:color="auto"/>
        <w:right w:val="none" w:sz="0" w:space="0" w:color="auto"/>
      </w:divBdr>
    </w:div>
    <w:div w:id="1461921122">
      <w:bodyDiv w:val="1"/>
      <w:marLeft w:val="0"/>
      <w:marRight w:val="0"/>
      <w:marTop w:val="0"/>
      <w:marBottom w:val="0"/>
      <w:divBdr>
        <w:top w:val="none" w:sz="0" w:space="0" w:color="auto"/>
        <w:left w:val="none" w:sz="0" w:space="0" w:color="auto"/>
        <w:bottom w:val="none" w:sz="0" w:space="0" w:color="auto"/>
        <w:right w:val="none" w:sz="0" w:space="0" w:color="auto"/>
      </w:divBdr>
    </w:div>
    <w:div w:id="1463966160">
      <w:bodyDiv w:val="1"/>
      <w:marLeft w:val="0"/>
      <w:marRight w:val="0"/>
      <w:marTop w:val="0"/>
      <w:marBottom w:val="0"/>
      <w:divBdr>
        <w:top w:val="none" w:sz="0" w:space="0" w:color="auto"/>
        <w:left w:val="none" w:sz="0" w:space="0" w:color="auto"/>
        <w:bottom w:val="none" w:sz="0" w:space="0" w:color="auto"/>
        <w:right w:val="none" w:sz="0" w:space="0" w:color="auto"/>
      </w:divBdr>
    </w:div>
    <w:div w:id="1467623536">
      <w:bodyDiv w:val="1"/>
      <w:marLeft w:val="0"/>
      <w:marRight w:val="0"/>
      <w:marTop w:val="0"/>
      <w:marBottom w:val="0"/>
      <w:divBdr>
        <w:top w:val="none" w:sz="0" w:space="0" w:color="auto"/>
        <w:left w:val="none" w:sz="0" w:space="0" w:color="auto"/>
        <w:bottom w:val="none" w:sz="0" w:space="0" w:color="auto"/>
        <w:right w:val="none" w:sz="0" w:space="0" w:color="auto"/>
      </w:divBdr>
    </w:div>
    <w:div w:id="1468628506">
      <w:bodyDiv w:val="1"/>
      <w:marLeft w:val="0"/>
      <w:marRight w:val="0"/>
      <w:marTop w:val="0"/>
      <w:marBottom w:val="0"/>
      <w:divBdr>
        <w:top w:val="none" w:sz="0" w:space="0" w:color="auto"/>
        <w:left w:val="none" w:sz="0" w:space="0" w:color="auto"/>
        <w:bottom w:val="none" w:sz="0" w:space="0" w:color="auto"/>
        <w:right w:val="none" w:sz="0" w:space="0" w:color="auto"/>
      </w:divBdr>
    </w:div>
    <w:div w:id="1472940907">
      <w:bodyDiv w:val="1"/>
      <w:marLeft w:val="0"/>
      <w:marRight w:val="0"/>
      <w:marTop w:val="0"/>
      <w:marBottom w:val="0"/>
      <w:divBdr>
        <w:top w:val="none" w:sz="0" w:space="0" w:color="auto"/>
        <w:left w:val="none" w:sz="0" w:space="0" w:color="auto"/>
        <w:bottom w:val="none" w:sz="0" w:space="0" w:color="auto"/>
        <w:right w:val="none" w:sz="0" w:space="0" w:color="auto"/>
      </w:divBdr>
    </w:div>
    <w:div w:id="1474519517">
      <w:bodyDiv w:val="1"/>
      <w:marLeft w:val="0"/>
      <w:marRight w:val="0"/>
      <w:marTop w:val="0"/>
      <w:marBottom w:val="0"/>
      <w:divBdr>
        <w:top w:val="none" w:sz="0" w:space="0" w:color="auto"/>
        <w:left w:val="none" w:sz="0" w:space="0" w:color="auto"/>
        <w:bottom w:val="none" w:sz="0" w:space="0" w:color="auto"/>
        <w:right w:val="none" w:sz="0" w:space="0" w:color="auto"/>
      </w:divBdr>
    </w:div>
    <w:div w:id="1474758901">
      <w:bodyDiv w:val="1"/>
      <w:marLeft w:val="0"/>
      <w:marRight w:val="0"/>
      <w:marTop w:val="0"/>
      <w:marBottom w:val="0"/>
      <w:divBdr>
        <w:top w:val="none" w:sz="0" w:space="0" w:color="auto"/>
        <w:left w:val="none" w:sz="0" w:space="0" w:color="auto"/>
        <w:bottom w:val="none" w:sz="0" w:space="0" w:color="auto"/>
        <w:right w:val="none" w:sz="0" w:space="0" w:color="auto"/>
      </w:divBdr>
    </w:div>
    <w:div w:id="1474835829">
      <w:bodyDiv w:val="1"/>
      <w:marLeft w:val="0"/>
      <w:marRight w:val="0"/>
      <w:marTop w:val="0"/>
      <w:marBottom w:val="0"/>
      <w:divBdr>
        <w:top w:val="none" w:sz="0" w:space="0" w:color="auto"/>
        <w:left w:val="none" w:sz="0" w:space="0" w:color="auto"/>
        <w:bottom w:val="none" w:sz="0" w:space="0" w:color="auto"/>
        <w:right w:val="none" w:sz="0" w:space="0" w:color="auto"/>
      </w:divBdr>
    </w:div>
    <w:div w:id="1475877232">
      <w:bodyDiv w:val="1"/>
      <w:marLeft w:val="0"/>
      <w:marRight w:val="0"/>
      <w:marTop w:val="0"/>
      <w:marBottom w:val="0"/>
      <w:divBdr>
        <w:top w:val="none" w:sz="0" w:space="0" w:color="auto"/>
        <w:left w:val="none" w:sz="0" w:space="0" w:color="auto"/>
        <w:bottom w:val="none" w:sz="0" w:space="0" w:color="auto"/>
        <w:right w:val="none" w:sz="0" w:space="0" w:color="auto"/>
      </w:divBdr>
    </w:div>
    <w:div w:id="1477869537">
      <w:bodyDiv w:val="1"/>
      <w:marLeft w:val="0"/>
      <w:marRight w:val="0"/>
      <w:marTop w:val="0"/>
      <w:marBottom w:val="0"/>
      <w:divBdr>
        <w:top w:val="none" w:sz="0" w:space="0" w:color="auto"/>
        <w:left w:val="none" w:sz="0" w:space="0" w:color="auto"/>
        <w:bottom w:val="none" w:sz="0" w:space="0" w:color="auto"/>
        <w:right w:val="none" w:sz="0" w:space="0" w:color="auto"/>
      </w:divBdr>
    </w:div>
    <w:div w:id="1478378412">
      <w:bodyDiv w:val="1"/>
      <w:marLeft w:val="0"/>
      <w:marRight w:val="0"/>
      <w:marTop w:val="0"/>
      <w:marBottom w:val="0"/>
      <w:divBdr>
        <w:top w:val="none" w:sz="0" w:space="0" w:color="auto"/>
        <w:left w:val="none" w:sz="0" w:space="0" w:color="auto"/>
        <w:bottom w:val="none" w:sz="0" w:space="0" w:color="auto"/>
        <w:right w:val="none" w:sz="0" w:space="0" w:color="auto"/>
      </w:divBdr>
    </w:div>
    <w:div w:id="1479809592">
      <w:bodyDiv w:val="1"/>
      <w:marLeft w:val="0"/>
      <w:marRight w:val="0"/>
      <w:marTop w:val="0"/>
      <w:marBottom w:val="0"/>
      <w:divBdr>
        <w:top w:val="none" w:sz="0" w:space="0" w:color="auto"/>
        <w:left w:val="none" w:sz="0" w:space="0" w:color="auto"/>
        <w:bottom w:val="none" w:sz="0" w:space="0" w:color="auto"/>
        <w:right w:val="none" w:sz="0" w:space="0" w:color="auto"/>
      </w:divBdr>
    </w:div>
    <w:div w:id="1481072497">
      <w:bodyDiv w:val="1"/>
      <w:marLeft w:val="0"/>
      <w:marRight w:val="0"/>
      <w:marTop w:val="0"/>
      <w:marBottom w:val="0"/>
      <w:divBdr>
        <w:top w:val="none" w:sz="0" w:space="0" w:color="auto"/>
        <w:left w:val="none" w:sz="0" w:space="0" w:color="auto"/>
        <w:bottom w:val="none" w:sz="0" w:space="0" w:color="auto"/>
        <w:right w:val="none" w:sz="0" w:space="0" w:color="auto"/>
      </w:divBdr>
    </w:div>
    <w:div w:id="1482382602">
      <w:bodyDiv w:val="1"/>
      <w:marLeft w:val="0"/>
      <w:marRight w:val="0"/>
      <w:marTop w:val="0"/>
      <w:marBottom w:val="0"/>
      <w:divBdr>
        <w:top w:val="none" w:sz="0" w:space="0" w:color="auto"/>
        <w:left w:val="none" w:sz="0" w:space="0" w:color="auto"/>
        <w:bottom w:val="none" w:sz="0" w:space="0" w:color="auto"/>
        <w:right w:val="none" w:sz="0" w:space="0" w:color="auto"/>
      </w:divBdr>
    </w:div>
    <w:div w:id="1482648441">
      <w:bodyDiv w:val="1"/>
      <w:marLeft w:val="0"/>
      <w:marRight w:val="0"/>
      <w:marTop w:val="0"/>
      <w:marBottom w:val="0"/>
      <w:divBdr>
        <w:top w:val="none" w:sz="0" w:space="0" w:color="auto"/>
        <w:left w:val="none" w:sz="0" w:space="0" w:color="auto"/>
        <w:bottom w:val="none" w:sz="0" w:space="0" w:color="auto"/>
        <w:right w:val="none" w:sz="0" w:space="0" w:color="auto"/>
      </w:divBdr>
    </w:div>
    <w:div w:id="1483886138">
      <w:bodyDiv w:val="1"/>
      <w:marLeft w:val="0"/>
      <w:marRight w:val="0"/>
      <w:marTop w:val="0"/>
      <w:marBottom w:val="0"/>
      <w:divBdr>
        <w:top w:val="none" w:sz="0" w:space="0" w:color="auto"/>
        <w:left w:val="none" w:sz="0" w:space="0" w:color="auto"/>
        <w:bottom w:val="none" w:sz="0" w:space="0" w:color="auto"/>
        <w:right w:val="none" w:sz="0" w:space="0" w:color="auto"/>
      </w:divBdr>
    </w:div>
    <w:div w:id="1483958812">
      <w:bodyDiv w:val="1"/>
      <w:marLeft w:val="0"/>
      <w:marRight w:val="0"/>
      <w:marTop w:val="0"/>
      <w:marBottom w:val="0"/>
      <w:divBdr>
        <w:top w:val="none" w:sz="0" w:space="0" w:color="auto"/>
        <w:left w:val="none" w:sz="0" w:space="0" w:color="auto"/>
        <w:bottom w:val="none" w:sz="0" w:space="0" w:color="auto"/>
        <w:right w:val="none" w:sz="0" w:space="0" w:color="auto"/>
      </w:divBdr>
    </w:div>
    <w:div w:id="1485589087">
      <w:bodyDiv w:val="1"/>
      <w:marLeft w:val="0"/>
      <w:marRight w:val="0"/>
      <w:marTop w:val="0"/>
      <w:marBottom w:val="0"/>
      <w:divBdr>
        <w:top w:val="none" w:sz="0" w:space="0" w:color="auto"/>
        <w:left w:val="none" w:sz="0" w:space="0" w:color="auto"/>
        <w:bottom w:val="none" w:sz="0" w:space="0" w:color="auto"/>
        <w:right w:val="none" w:sz="0" w:space="0" w:color="auto"/>
      </w:divBdr>
      <w:divsChild>
        <w:div w:id="869492879">
          <w:marLeft w:val="480"/>
          <w:marRight w:val="0"/>
          <w:marTop w:val="0"/>
          <w:marBottom w:val="0"/>
          <w:divBdr>
            <w:top w:val="none" w:sz="0" w:space="0" w:color="auto"/>
            <w:left w:val="none" w:sz="0" w:space="0" w:color="auto"/>
            <w:bottom w:val="none" w:sz="0" w:space="0" w:color="auto"/>
            <w:right w:val="none" w:sz="0" w:space="0" w:color="auto"/>
          </w:divBdr>
        </w:div>
        <w:div w:id="1292442566">
          <w:marLeft w:val="480"/>
          <w:marRight w:val="0"/>
          <w:marTop w:val="0"/>
          <w:marBottom w:val="0"/>
          <w:divBdr>
            <w:top w:val="none" w:sz="0" w:space="0" w:color="auto"/>
            <w:left w:val="none" w:sz="0" w:space="0" w:color="auto"/>
            <w:bottom w:val="none" w:sz="0" w:space="0" w:color="auto"/>
            <w:right w:val="none" w:sz="0" w:space="0" w:color="auto"/>
          </w:divBdr>
        </w:div>
        <w:div w:id="229198827">
          <w:marLeft w:val="480"/>
          <w:marRight w:val="0"/>
          <w:marTop w:val="0"/>
          <w:marBottom w:val="0"/>
          <w:divBdr>
            <w:top w:val="none" w:sz="0" w:space="0" w:color="auto"/>
            <w:left w:val="none" w:sz="0" w:space="0" w:color="auto"/>
            <w:bottom w:val="none" w:sz="0" w:space="0" w:color="auto"/>
            <w:right w:val="none" w:sz="0" w:space="0" w:color="auto"/>
          </w:divBdr>
        </w:div>
        <w:div w:id="592781251">
          <w:marLeft w:val="480"/>
          <w:marRight w:val="0"/>
          <w:marTop w:val="0"/>
          <w:marBottom w:val="0"/>
          <w:divBdr>
            <w:top w:val="none" w:sz="0" w:space="0" w:color="auto"/>
            <w:left w:val="none" w:sz="0" w:space="0" w:color="auto"/>
            <w:bottom w:val="none" w:sz="0" w:space="0" w:color="auto"/>
            <w:right w:val="none" w:sz="0" w:space="0" w:color="auto"/>
          </w:divBdr>
        </w:div>
        <w:div w:id="411119770">
          <w:marLeft w:val="480"/>
          <w:marRight w:val="0"/>
          <w:marTop w:val="0"/>
          <w:marBottom w:val="0"/>
          <w:divBdr>
            <w:top w:val="none" w:sz="0" w:space="0" w:color="auto"/>
            <w:left w:val="none" w:sz="0" w:space="0" w:color="auto"/>
            <w:bottom w:val="none" w:sz="0" w:space="0" w:color="auto"/>
            <w:right w:val="none" w:sz="0" w:space="0" w:color="auto"/>
          </w:divBdr>
        </w:div>
        <w:div w:id="527064212">
          <w:marLeft w:val="480"/>
          <w:marRight w:val="0"/>
          <w:marTop w:val="0"/>
          <w:marBottom w:val="0"/>
          <w:divBdr>
            <w:top w:val="none" w:sz="0" w:space="0" w:color="auto"/>
            <w:left w:val="none" w:sz="0" w:space="0" w:color="auto"/>
            <w:bottom w:val="none" w:sz="0" w:space="0" w:color="auto"/>
            <w:right w:val="none" w:sz="0" w:space="0" w:color="auto"/>
          </w:divBdr>
        </w:div>
        <w:div w:id="915549210">
          <w:marLeft w:val="480"/>
          <w:marRight w:val="0"/>
          <w:marTop w:val="0"/>
          <w:marBottom w:val="0"/>
          <w:divBdr>
            <w:top w:val="none" w:sz="0" w:space="0" w:color="auto"/>
            <w:left w:val="none" w:sz="0" w:space="0" w:color="auto"/>
            <w:bottom w:val="none" w:sz="0" w:space="0" w:color="auto"/>
            <w:right w:val="none" w:sz="0" w:space="0" w:color="auto"/>
          </w:divBdr>
        </w:div>
        <w:div w:id="2060085039">
          <w:marLeft w:val="480"/>
          <w:marRight w:val="0"/>
          <w:marTop w:val="0"/>
          <w:marBottom w:val="0"/>
          <w:divBdr>
            <w:top w:val="none" w:sz="0" w:space="0" w:color="auto"/>
            <w:left w:val="none" w:sz="0" w:space="0" w:color="auto"/>
            <w:bottom w:val="none" w:sz="0" w:space="0" w:color="auto"/>
            <w:right w:val="none" w:sz="0" w:space="0" w:color="auto"/>
          </w:divBdr>
        </w:div>
        <w:div w:id="528303273">
          <w:marLeft w:val="480"/>
          <w:marRight w:val="0"/>
          <w:marTop w:val="0"/>
          <w:marBottom w:val="0"/>
          <w:divBdr>
            <w:top w:val="none" w:sz="0" w:space="0" w:color="auto"/>
            <w:left w:val="none" w:sz="0" w:space="0" w:color="auto"/>
            <w:bottom w:val="none" w:sz="0" w:space="0" w:color="auto"/>
            <w:right w:val="none" w:sz="0" w:space="0" w:color="auto"/>
          </w:divBdr>
        </w:div>
        <w:div w:id="374889524">
          <w:marLeft w:val="480"/>
          <w:marRight w:val="0"/>
          <w:marTop w:val="0"/>
          <w:marBottom w:val="0"/>
          <w:divBdr>
            <w:top w:val="none" w:sz="0" w:space="0" w:color="auto"/>
            <w:left w:val="none" w:sz="0" w:space="0" w:color="auto"/>
            <w:bottom w:val="none" w:sz="0" w:space="0" w:color="auto"/>
            <w:right w:val="none" w:sz="0" w:space="0" w:color="auto"/>
          </w:divBdr>
        </w:div>
        <w:div w:id="1460488986">
          <w:marLeft w:val="480"/>
          <w:marRight w:val="0"/>
          <w:marTop w:val="0"/>
          <w:marBottom w:val="0"/>
          <w:divBdr>
            <w:top w:val="none" w:sz="0" w:space="0" w:color="auto"/>
            <w:left w:val="none" w:sz="0" w:space="0" w:color="auto"/>
            <w:bottom w:val="none" w:sz="0" w:space="0" w:color="auto"/>
            <w:right w:val="none" w:sz="0" w:space="0" w:color="auto"/>
          </w:divBdr>
        </w:div>
        <w:div w:id="1365447471">
          <w:marLeft w:val="480"/>
          <w:marRight w:val="0"/>
          <w:marTop w:val="0"/>
          <w:marBottom w:val="0"/>
          <w:divBdr>
            <w:top w:val="none" w:sz="0" w:space="0" w:color="auto"/>
            <w:left w:val="none" w:sz="0" w:space="0" w:color="auto"/>
            <w:bottom w:val="none" w:sz="0" w:space="0" w:color="auto"/>
            <w:right w:val="none" w:sz="0" w:space="0" w:color="auto"/>
          </w:divBdr>
        </w:div>
        <w:div w:id="163711539">
          <w:marLeft w:val="480"/>
          <w:marRight w:val="0"/>
          <w:marTop w:val="0"/>
          <w:marBottom w:val="0"/>
          <w:divBdr>
            <w:top w:val="none" w:sz="0" w:space="0" w:color="auto"/>
            <w:left w:val="none" w:sz="0" w:space="0" w:color="auto"/>
            <w:bottom w:val="none" w:sz="0" w:space="0" w:color="auto"/>
            <w:right w:val="none" w:sz="0" w:space="0" w:color="auto"/>
          </w:divBdr>
        </w:div>
        <w:div w:id="1544250590">
          <w:marLeft w:val="480"/>
          <w:marRight w:val="0"/>
          <w:marTop w:val="0"/>
          <w:marBottom w:val="0"/>
          <w:divBdr>
            <w:top w:val="none" w:sz="0" w:space="0" w:color="auto"/>
            <w:left w:val="none" w:sz="0" w:space="0" w:color="auto"/>
            <w:bottom w:val="none" w:sz="0" w:space="0" w:color="auto"/>
            <w:right w:val="none" w:sz="0" w:space="0" w:color="auto"/>
          </w:divBdr>
        </w:div>
        <w:div w:id="923222983">
          <w:marLeft w:val="480"/>
          <w:marRight w:val="0"/>
          <w:marTop w:val="0"/>
          <w:marBottom w:val="0"/>
          <w:divBdr>
            <w:top w:val="none" w:sz="0" w:space="0" w:color="auto"/>
            <w:left w:val="none" w:sz="0" w:space="0" w:color="auto"/>
            <w:bottom w:val="none" w:sz="0" w:space="0" w:color="auto"/>
            <w:right w:val="none" w:sz="0" w:space="0" w:color="auto"/>
          </w:divBdr>
        </w:div>
        <w:div w:id="871110806">
          <w:marLeft w:val="480"/>
          <w:marRight w:val="0"/>
          <w:marTop w:val="0"/>
          <w:marBottom w:val="0"/>
          <w:divBdr>
            <w:top w:val="none" w:sz="0" w:space="0" w:color="auto"/>
            <w:left w:val="none" w:sz="0" w:space="0" w:color="auto"/>
            <w:bottom w:val="none" w:sz="0" w:space="0" w:color="auto"/>
            <w:right w:val="none" w:sz="0" w:space="0" w:color="auto"/>
          </w:divBdr>
        </w:div>
        <w:div w:id="870650326">
          <w:marLeft w:val="480"/>
          <w:marRight w:val="0"/>
          <w:marTop w:val="0"/>
          <w:marBottom w:val="0"/>
          <w:divBdr>
            <w:top w:val="none" w:sz="0" w:space="0" w:color="auto"/>
            <w:left w:val="none" w:sz="0" w:space="0" w:color="auto"/>
            <w:bottom w:val="none" w:sz="0" w:space="0" w:color="auto"/>
            <w:right w:val="none" w:sz="0" w:space="0" w:color="auto"/>
          </w:divBdr>
        </w:div>
        <w:div w:id="1262957408">
          <w:marLeft w:val="480"/>
          <w:marRight w:val="0"/>
          <w:marTop w:val="0"/>
          <w:marBottom w:val="0"/>
          <w:divBdr>
            <w:top w:val="none" w:sz="0" w:space="0" w:color="auto"/>
            <w:left w:val="none" w:sz="0" w:space="0" w:color="auto"/>
            <w:bottom w:val="none" w:sz="0" w:space="0" w:color="auto"/>
            <w:right w:val="none" w:sz="0" w:space="0" w:color="auto"/>
          </w:divBdr>
        </w:div>
        <w:div w:id="245463126">
          <w:marLeft w:val="480"/>
          <w:marRight w:val="0"/>
          <w:marTop w:val="0"/>
          <w:marBottom w:val="0"/>
          <w:divBdr>
            <w:top w:val="none" w:sz="0" w:space="0" w:color="auto"/>
            <w:left w:val="none" w:sz="0" w:space="0" w:color="auto"/>
            <w:bottom w:val="none" w:sz="0" w:space="0" w:color="auto"/>
            <w:right w:val="none" w:sz="0" w:space="0" w:color="auto"/>
          </w:divBdr>
        </w:div>
        <w:div w:id="692535927">
          <w:marLeft w:val="480"/>
          <w:marRight w:val="0"/>
          <w:marTop w:val="0"/>
          <w:marBottom w:val="0"/>
          <w:divBdr>
            <w:top w:val="none" w:sz="0" w:space="0" w:color="auto"/>
            <w:left w:val="none" w:sz="0" w:space="0" w:color="auto"/>
            <w:bottom w:val="none" w:sz="0" w:space="0" w:color="auto"/>
            <w:right w:val="none" w:sz="0" w:space="0" w:color="auto"/>
          </w:divBdr>
        </w:div>
        <w:div w:id="1556700030">
          <w:marLeft w:val="480"/>
          <w:marRight w:val="0"/>
          <w:marTop w:val="0"/>
          <w:marBottom w:val="0"/>
          <w:divBdr>
            <w:top w:val="none" w:sz="0" w:space="0" w:color="auto"/>
            <w:left w:val="none" w:sz="0" w:space="0" w:color="auto"/>
            <w:bottom w:val="none" w:sz="0" w:space="0" w:color="auto"/>
            <w:right w:val="none" w:sz="0" w:space="0" w:color="auto"/>
          </w:divBdr>
        </w:div>
        <w:div w:id="454635861">
          <w:marLeft w:val="480"/>
          <w:marRight w:val="0"/>
          <w:marTop w:val="0"/>
          <w:marBottom w:val="0"/>
          <w:divBdr>
            <w:top w:val="none" w:sz="0" w:space="0" w:color="auto"/>
            <w:left w:val="none" w:sz="0" w:space="0" w:color="auto"/>
            <w:bottom w:val="none" w:sz="0" w:space="0" w:color="auto"/>
            <w:right w:val="none" w:sz="0" w:space="0" w:color="auto"/>
          </w:divBdr>
        </w:div>
        <w:div w:id="765810800">
          <w:marLeft w:val="480"/>
          <w:marRight w:val="0"/>
          <w:marTop w:val="0"/>
          <w:marBottom w:val="0"/>
          <w:divBdr>
            <w:top w:val="none" w:sz="0" w:space="0" w:color="auto"/>
            <w:left w:val="none" w:sz="0" w:space="0" w:color="auto"/>
            <w:bottom w:val="none" w:sz="0" w:space="0" w:color="auto"/>
            <w:right w:val="none" w:sz="0" w:space="0" w:color="auto"/>
          </w:divBdr>
        </w:div>
        <w:div w:id="1785273796">
          <w:marLeft w:val="480"/>
          <w:marRight w:val="0"/>
          <w:marTop w:val="0"/>
          <w:marBottom w:val="0"/>
          <w:divBdr>
            <w:top w:val="none" w:sz="0" w:space="0" w:color="auto"/>
            <w:left w:val="none" w:sz="0" w:space="0" w:color="auto"/>
            <w:bottom w:val="none" w:sz="0" w:space="0" w:color="auto"/>
            <w:right w:val="none" w:sz="0" w:space="0" w:color="auto"/>
          </w:divBdr>
        </w:div>
        <w:div w:id="2082629662">
          <w:marLeft w:val="480"/>
          <w:marRight w:val="0"/>
          <w:marTop w:val="0"/>
          <w:marBottom w:val="0"/>
          <w:divBdr>
            <w:top w:val="none" w:sz="0" w:space="0" w:color="auto"/>
            <w:left w:val="none" w:sz="0" w:space="0" w:color="auto"/>
            <w:bottom w:val="none" w:sz="0" w:space="0" w:color="auto"/>
            <w:right w:val="none" w:sz="0" w:space="0" w:color="auto"/>
          </w:divBdr>
        </w:div>
        <w:div w:id="1736930165">
          <w:marLeft w:val="480"/>
          <w:marRight w:val="0"/>
          <w:marTop w:val="0"/>
          <w:marBottom w:val="0"/>
          <w:divBdr>
            <w:top w:val="none" w:sz="0" w:space="0" w:color="auto"/>
            <w:left w:val="none" w:sz="0" w:space="0" w:color="auto"/>
            <w:bottom w:val="none" w:sz="0" w:space="0" w:color="auto"/>
            <w:right w:val="none" w:sz="0" w:space="0" w:color="auto"/>
          </w:divBdr>
        </w:div>
        <w:div w:id="1868520199">
          <w:marLeft w:val="480"/>
          <w:marRight w:val="0"/>
          <w:marTop w:val="0"/>
          <w:marBottom w:val="0"/>
          <w:divBdr>
            <w:top w:val="none" w:sz="0" w:space="0" w:color="auto"/>
            <w:left w:val="none" w:sz="0" w:space="0" w:color="auto"/>
            <w:bottom w:val="none" w:sz="0" w:space="0" w:color="auto"/>
            <w:right w:val="none" w:sz="0" w:space="0" w:color="auto"/>
          </w:divBdr>
        </w:div>
        <w:div w:id="1257249668">
          <w:marLeft w:val="480"/>
          <w:marRight w:val="0"/>
          <w:marTop w:val="0"/>
          <w:marBottom w:val="0"/>
          <w:divBdr>
            <w:top w:val="none" w:sz="0" w:space="0" w:color="auto"/>
            <w:left w:val="none" w:sz="0" w:space="0" w:color="auto"/>
            <w:bottom w:val="none" w:sz="0" w:space="0" w:color="auto"/>
            <w:right w:val="none" w:sz="0" w:space="0" w:color="auto"/>
          </w:divBdr>
        </w:div>
        <w:div w:id="911046955">
          <w:marLeft w:val="480"/>
          <w:marRight w:val="0"/>
          <w:marTop w:val="0"/>
          <w:marBottom w:val="0"/>
          <w:divBdr>
            <w:top w:val="none" w:sz="0" w:space="0" w:color="auto"/>
            <w:left w:val="none" w:sz="0" w:space="0" w:color="auto"/>
            <w:bottom w:val="none" w:sz="0" w:space="0" w:color="auto"/>
            <w:right w:val="none" w:sz="0" w:space="0" w:color="auto"/>
          </w:divBdr>
        </w:div>
        <w:div w:id="402601174">
          <w:marLeft w:val="480"/>
          <w:marRight w:val="0"/>
          <w:marTop w:val="0"/>
          <w:marBottom w:val="0"/>
          <w:divBdr>
            <w:top w:val="none" w:sz="0" w:space="0" w:color="auto"/>
            <w:left w:val="none" w:sz="0" w:space="0" w:color="auto"/>
            <w:bottom w:val="none" w:sz="0" w:space="0" w:color="auto"/>
            <w:right w:val="none" w:sz="0" w:space="0" w:color="auto"/>
          </w:divBdr>
        </w:div>
        <w:div w:id="238830595">
          <w:marLeft w:val="480"/>
          <w:marRight w:val="0"/>
          <w:marTop w:val="0"/>
          <w:marBottom w:val="0"/>
          <w:divBdr>
            <w:top w:val="none" w:sz="0" w:space="0" w:color="auto"/>
            <w:left w:val="none" w:sz="0" w:space="0" w:color="auto"/>
            <w:bottom w:val="none" w:sz="0" w:space="0" w:color="auto"/>
            <w:right w:val="none" w:sz="0" w:space="0" w:color="auto"/>
          </w:divBdr>
        </w:div>
        <w:div w:id="1149904367">
          <w:marLeft w:val="480"/>
          <w:marRight w:val="0"/>
          <w:marTop w:val="0"/>
          <w:marBottom w:val="0"/>
          <w:divBdr>
            <w:top w:val="none" w:sz="0" w:space="0" w:color="auto"/>
            <w:left w:val="none" w:sz="0" w:space="0" w:color="auto"/>
            <w:bottom w:val="none" w:sz="0" w:space="0" w:color="auto"/>
            <w:right w:val="none" w:sz="0" w:space="0" w:color="auto"/>
          </w:divBdr>
        </w:div>
        <w:div w:id="1328634720">
          <w:marLeft w:val="480"/>
          <w:marRight w:val="0"/>
          <w:marTop w:val="0"/>
          <w:marBottom w:val="0"/>
          <w:divBdr>
            <w:top w:val="none" w:sz="0" w:space="0" w:color="auto"/>
            <w:left w:val="none" w:sz="0" w:space="0" w:color="auto"/>
            <w:bottom w:val="none" w:sz="0" w:space="0" w:color="auto"/>
            <w:right w:val="none" w:sz="0" w:space="0" w:color="auto"/>
          </w:divBdr>
        </w:div>
        <w:div w:id="50429357">
          <w:marLeft w:val="480"/>
          <w:marRight w:val="0"/>
          <w:marTop w:val="0"/>
          <w:marBottom w:val="0"/>
          <w:divBdr>
            <w:top w:val="none" w:sz="0" w:space="0" w:color="auto"/>
            <w:left w:val="none" w:sz="0" w:space="0" w:color="auto"/>
            <w:bottom w:val="none" w:sz="0" w:space="0" w:color="auto"/>
            <w:right w:val="none" w:sz="0" w:space="0" w:color="auto"/>
          </w:divBdr>
        </w:div>
        <w:div w:id="1951665350">
          <w:marLeft w:val="480"/>
          <w:marRight w:val="0"/>
          <w:marTop w:val="0"/>
          <w:marBottom w:val="0"/>
          <w:divBdr>
            <w:top w:val="none" w:sz="0" w:space="0" w:color="auto"/>
            <w:left w:val="none" w:sz="0" w:space="0" w:color="auto"/>
            <w:bottom w:val="none" w:sz="0" w:space="0" w:color="auto"/>
            <w:right w:val="none" w:sz="0" w:space="0" w:color="auto"/>
          </w:divBdr>
        </w:div>
        <w:div w:id="374735768">
          <w:marLeft w:val="480"/>
          <w:marRight w:val="0"/>
          <w:marTop w:val="0"/>
          <w:marBottom w:val="0"/>
          <w:divBdr>
            <w:top w:val="none" w:sz="0" w:space="0" w:color="auto"/>
            <w:left w:val="none" w:sz="0" w:space="0" w:color="auto"/>
            <w:bottom w:val="none" w:sz="0" w:space="0" w:color="auto"/>
            <w:right w:val="none" w:sz="0" w:space="0" w:color="auto"/>
          </w:divBdr>
        </w:div>
        <w:div w:id="1604148963">
          <w:marLeft w:val="480"/>
          <w:marRight w:val="0"/>
          <w:marTop w:val="0"/>
          <w:marBottom w:val="0"/>
          <w:divBdr>
            <w:top w:val="none" w:sz="0" w:space="0" w:color="auto"/>
            <w:left w:val="none" w:sz="0" w:space="0" w:color="auto"/>
            <w:bottom w:val="none" w:sz="0" w:space="0" w:color="auto"/>
            <w:right w:val="none" w:sz="0" w:space="0" w:color="auto"/>
          </w:divBdr>
        </w:div>
        <w:div w:id="1230310757">
          <w:marLeft w:val="480"/>
          <w:marRight w:val="0"/>
          <w:marTop w:val="0"/>
          <w:marBottom w:val="0"/>
          <w:divBdr>
            <w:top w:val="none" w:sz="0" w:space="0" w:color="auto"/>
            <w:left w:val="none" w:sz="0" w:space="0" w:color="auto"/>
            <w:bottom w:val="none" w:sz="0" w:space="0" w:color="auto"/>
            <w:right w:val="none" w:sz="0" w:space="0" w:color="auto"/>
          </w:divBdr>
        </w:div>
        <w:div w:id="1757239788">
          <w:marLeft w:val="480"/>
          <w:marRight w:val="0"/>
          <w:marTop w:val="0"/>
          <w:marBottom w:val="0"/>
          <w:divBdr>
            <w:top w:val="none" w:sz="0" w:space="0" w:color="auto"/>
            <w:left w:val="none" w:sz="0" w:space="0" w:color="auto"/>
            <w:bottom w:val="none" w:sz="0" w:space="0" w:color="auto"/>
            <w:right w:val="none" w:sz="0" w:space="0" w:color="auto"/>
          </w:divBdr>
        </w:div>
        <w:div w:id="1257976496">
          <w:marLeft w:val="480"/>
          <w:marRight w:val="0"/>
          <w:marTop w:val="0"/>
          <w:marBottom w:val="0"/>
          <w:divBdr>
            <w:top w:val="none" w:sz="0" w:space="0" w:color="auto"/>
            <w:left w:val="none" w:sz="0" w:space="0" w:color="auto"/>
            <w:bottom w:val="none" w:sz="0" w:space="0" w:color="auto"/>
            <w:right w:val="none" w:sz="0" w:space="0" w:color="auto"/>
          </w:divBdr>
        </w:div>
        <w:div w:id="477265577">
          <w:marLeft w:val="480"/>
          <w:marRight w:val="0"/>
          <w:marTop w:val="0"/>
          <w:marBottom w:val="0"/>
          <w:divBdr>
            <w:top w:val="none" w:sz="0" w:space="0" w:color="auto"/>
            <w:left w:val="none" w:sz="0" w:space="0" w:color="auto"/>
            <w:bottom w:val="none" w:sz="0" w:space="0" w:color="auto"/>
            <w:right w:val="none" w:sz="0" w:space="0" w:color="auto"/>
          </w:divBdr>
        </w:div>
        <w:div w:id="1250650557">
          <w:marLeft w:val="480"/>
          <w:marRight w:val="0"/>
          <w:marTop w:val="0"/>
          <w:marBottom w:val="0"/>
          <w:divBdr>
            <w:top w:val="none" w:sz="0" w:space="0" w:color="auto"/>
            <w:left w:val="none" w:sz="0" w:space="0" w:color="auto"/>
            <w:bottom w:val="none" w:sz="0" w:space="0" w:color="auto"/>
            <w:right w:val="none" w:sz="0" w:space="0" w:color="auto"/>
          </w:divBdr>
        </w:div>
        <w:div w:id="358506934">
          <w:marLeft w:val="480"/>
          <w:marRight w:val="0"/>
          <w:marTop w:val="0"/>
          <w:marBottom w:val="0"/>
          <w:divBdr>
            <w:top w:val="none" w:sz="0" w:space="0" w:color="auto"/>
            <w:left w:val="none" w:sz="0" w:space="0" w:color="auto"/>
            <w:bottom w:val="none" w:sz="0" w:space="0" w:color="auto"/>
            <w:right w:val="none" w:sz="0" w:space="0" w:color="auto"/>
          </w:divBdr>
        </w:div>
        <w:div w:id="418063408">
          <w:marLeft w:val="480"/>
          <w:marRight w:val="0"/>
          <w:marTop w:val="0"/>
          <w:marBottom w:val="0"/>
          <w:divBdr>
            <w:top w:val="none" w:sz="0" w:space="0" w:color="auto"/>
            <w:left w:val="none" w:sz="0" w:space="0" w:color="auto"/>
            <w:bottom w:val="none" w:sz="0" w:space="0" w:color="auto"/>
            <w:right w:val="none" w:sz="0" w:space="0" w:color="auto"/>
          </w:divBdr>
        </w:div>
        <w:div w:id="1339696930">
          <w:marLeft w:val="480"/>
          <w:marRight w:val="0"/>
          <w:marTop w:val="0"/>
          <w:marBottom w:val="0"/>
          <w:divBdr>
            <w:top w:val="none" w:sz="0" w:space="0" w:color="auto"/>
            <w:left w:val="none" w:sz="0" w:space="0" w:color="auto"/>
            <w:bottom w:val="none" w:sz="0" w:space="0" w:color="auto"/>
            <w:right w:val="none" w:sz="0" w:space="0" w:color="auto"/>
          </w:divBdr>
        </w:div>
        <w:div w:id="1382632639">
          <w:marLeft w:val="480"/>
          <w:marRight w:val="0"/>
          <w:marTop w:val="0"/>
          <w:marBottom w:val="0"/>
          <w:divBdr>
            <w:top w:val="none" w:sz="0" w:space="0" w:color="auto"/>
            <w:left w:val="none" w:sz="0" w:space="0" w:color="auto"/>
            <w:bottom w:val="none" w:sz="0" w:space="0" w:color="auto"/>
            <w:right w:val="none" w:sz="0" w:space="0" w:color="auto"/>
          </w:divBdr>
        </w:div>
        <w:div w:id="1665158242">
          <w:marLeft w:val="480"/>
          <w:marRight w:val="0"/>
          <w:marTop w:val="0"/>
          <w:marBottom w:val="0"/>
          <w:divBdr>
            <w:top w:val="none" w:sz="0" w:space="0" w:color="auto"/>
            <w:left w:val="none" w:sz="0" w:space="0" w:color="auto"/>
            <w:bottom w:val="none" w:sz="0" w:space="0" w:color="auto"/>
            <w:right w:val="none" w:sz="0" w:space="0" w:color="auto"/>
          </w:divBdr>
        </w:div>
        <w:div w:id="1976254979">
          <w:marLeft w:val="480"/>
          <w:marRight w:val="0"/>
          <w:marTop w:val="0"/>
          <w:marBottom w:val="0"/>
          <w:divBdr>
            <w:top w:val="none" w:sz="0" w:space="0" w:color="auto"/>
            <w:left w:val="none" w:sz="0" w:space="0" w:color="auto"/>
            <w:bottom w:val="none" w:sz="0" w:space="0" w:color="auto"/>
            <w:right w:val="none" w:sz="0" w:space="0" w:color="auto"/>
          </w:divBdr>
        </w:div>
        <w:div w:id="400953338">
          <w:marLeft w:val="480"/>
          <w:marRight w:val="0"/>
          <w:marTop w:val="0"/>
          <w:marBottom w:val="0"/>
          <w:divBdr>
            <w:top w:val="none" w:sz="0" w:space="0" w:color="auto"/>
            <w:left w:val="none" w:sz="0" w:space="0" w:color="auto"/>
            <w:bottom w:val="none" w:sz="0" w:space="0" w:color="auto"/>
            <w:right w:val="none" w:sz="0" w:space="0" w:color="auto"/>
          </w:divBdr>
        </w:div>
        <w:div w:id="1843931093">
          <w:marLeft w:val="480"/>
          <w:marRight w:val="0"/>
          <w:marTop w:val="0"/>
          <w:marBottom w:val="0"/>
          <w:divBdr>
            <w:top w:val="none" w:sz="0" w:space="0" w:color="auto"/>
            <w:left w:val="none" w:sz="0" w:space="0" w:color="auto"/>
            <w:bottom w:val="none" w:sz="0" w:space="0" w:color="auto"/>
            <w:right w:val="none" w:sz="0" w:space="0" w:color="auto"/>
          </w:divBdr>
        </w:div>
        <w:div w:id="412437924">
          <w:marLeft w:val="480"/>
          <w:marRight w:val="0"/>
          <w:marTop w:val="0"/>
          <w:marBottom w:val="0"/>
          <w:divBdr>
            <w:top w:val="none" w:sz="0" w:space="0" w:color="auto"/>
            <w:left w:val="none" w:sz="0" w:space="0" w:color="auto"/>
            <w:bottom w:val="none" w:sz="0" w:space="0" w:color="auto"/>
            <w:right w:val="none" w:sz="0" w:space="0" w:color="auto"/>
          </w:divBdr>
        </w:div>
        <w:div w:id="947156241">
          <w:marLeft w:val="480"/>
          <w:marRight w:val="0"/>
          <w:marTop w:val="0"/>
          <w:marBottom w:val="0"/>
          <w:divBdr>
            <w:top w:val="none" w:sz="0" w:space="0" w:color="auto"/>
            <w:left w:val="none" w:sz="0" w:space="0" w:color="auto"/>
            <w:bottom w:val="none" w:sz="0" w:space="0" w:color="auto"/>
            <w:right w:val="none" w:sz="0" w:space="0" w:color="auto"/>
          </w:divBdr>
        </w:div>
        <w:div w:id="1039672162">
          <w:marLeft w:val="480"/>
          <w:marRight w:val="0"/>
          <w:marTop w:val="0"/>
          <w:marBottom w:val="0"/>
          <w:divBdr>
            <w:top w:val="none" w:sz="0" w:space="0" w:color="auto"/>
            <w:left w:val="none" w:sz="0" w:space="0" w:color="auto"/>
            <w:bottom w:val="none" w:sz="0" w:space="0" w:color="auto"/>
            <w:right w:val="none" w:sz="0" w:space="0" w:color="auto"/>
          </w:divBdr>
        </w:div>
        <w:div w:id="1742680475">
          <w:marLeft w:val="480"/>
          <w:marRight w:val="0"/>
          <w:marTop w:val="0"/>
          <w:marBottom w:val="0"/>
          <w:divBdr>
            <w:top w:val="none" w:sz="0" w:space="0" w:color="auto"/>
            <w:left w:val="none" w:sz="0" w:space="0" w:color="auto"/>
            <w:bottom w:val="none" w:sz="0" w:space="0" w:color="auto"/>
            <w:right w:val="none" w:sz="0" w:space="0" w:color="auto"/>
          </w:divBdr>
        </w:div>
        <w:div w:id="192379322">
          <w:marLeft w:val="480"/>
          <w:marRight w:val="0"/>
          <w:marTop w:val="0"/>
          <w:marBottom w:val="0"/>
          <w:divBdr>
            <w:top w:val="none" w:sz="0" w:space="0" w:color="auto"/>
            <w:left w:val="none" w:sz="0" w:space="0" w:color="auto"/>
            <w:bottom w:val="none" w:sz="0" w:space="0" w:color="auto"/>
            <w:right w:val="none" w:sz="0" w:space="0" w:color="auto"/>
          </w:divBdr>
        </w:div>
        <w:div w:id="1921864483">
          <w:marLeft w:val="480"/>
          <w:marRight w:val="0"/>
          <w:marTop w:val="0"/>
          <w:marBottom w:val="0"/>
          <w:divBdr>
            <w:top w:val="none" w:sz="0" w:space="0" w:color="auto"/>
            <w:left w:val="none" w:sz="0" w:space="0" w:color="auto"/>
            <w:bottom w:val="none" w:sz="0" w:space="0" w:color="auto"/>
            <w:right w:val="none" w:sz="0" w:space="0" w:color="auto"/>
          </w:divBdr>
        </w:div>
        <w:div w:id="1982345839">
          <w:marLeft w:val="480"/>
          <w:marRight w:val="0"/>
          <w:marTop w:val="0"/>
          <w:marBottom w:val="0"/>
          <w:divBdr>
            <w:top w:val="none" w:sz="0" w:space="0" w:color="auto"/>
            <w:left w:val="none" w:sz="0" w:space="0" w:color="auto"/>
            <w:bottom w:val="none" w:sz="0" w:space="0" w:color="auto"/>
            <w:right w:val="none" w:sz="0" w:space="0" w:color="auto"/>
          </w:divBdr>
        </w:div>
        <w:div w:id="1585257184">
          <w:marLeft w:val="480"/>
          <w:marRight w:val="0"/>
          <w:marTop w:val="0"/>
          <w:marBottom w:val="0"/>
          <w:divBdr>
            <w:top w:val="none" w:sz="0" w:space="0" w:color="auto"/>
            <w:left w:val="none" w:sz="0" w:space="0" w:color="auto"/>
            <w:bottom w:val="none" w:sz="0" w:space="0" w:color="auto"/>
            <w:right w:val="none" w:sz="0" w:space="0" w:color="auto"/>
          </w:divBdr>
        </w:div>
        <w:div w:id="113982600">
          <w:marLeft w:val="480"/>
          <w:marRight w:val="0"/>
          <w:marTop w:val="0"/>
          <w:marBottom w:val="0"/>
          <w:divBdr>
            <w:top w:val="none" w:sz="0" w:space="0" w:color="auto"/>
            <w:left w:val="none" w:sz="0" w:space="0" w:color="auto"/>
            <w:bottom w:val="none" w:sz="0" w:space="0" w:color="auto"/>
            <w:right w:val="none" w:sz="0" w:space="0" w:color="auto"/>
          </w:divBdr>
        </w:div>
        <w:div w:id="1078214888">
          <w:marLeft w:val="480"/>
          <w:marRight w:val="0"/>
          <w:marTop w:val="0"/>
          <w:marBottom w:val="0"/>
          <w:divBdr>
            <w:top w:val="none" w:sz="0" w:space="0" w:color="auto"/>
            <w:left w:val="none" w:sz="0" w:space="0" w:color="auto"/>
            <w:bottom w:val="none" w:sz="0" w:space="0" w:color="auto"/>
            <w:right w:val="none" w:sz="0" w:space="0" w:color="auto"/>
          </w:divBdr>
        </w:div>
        <w:div w:id="289938398">
          <w:marLeft w:val="480"/>
          <w:marRight w:val="0"/>
          <w:marTop w:val="0"/>
          <w:marBottom w:val="0"/>
          <w:divBdr>
            <w:top w:val="none" w:sz="0" w:space="0" w:color="auto"/>
            <w:left w:val="none" w:sz="0" w:space="0" w:color="auto"/>
            <w:bottom w:val="none" w:sz="0" w:space="0" w:color="auto"/>
            <w:right w:val="none" w:sz="0" w:space="0" w:color="auto"/>
          </w:divBdr>
        </w:div>
        <w:div w:id="354503393">
          <w:marLeft w:val="480"/>
          <w:marRight w:val="0"/>
          <w:marTop w:val="0"/>
          <w:marBottom w:val="0"/>
          <w:divBdr>
            <w:top w:val="none" w:sz="0" w:space="0" w:color="auto"/>
            <w:left w:val="none" w:sz="0" w:space="0" w:color="auto"/>
            <w:bottom w:val="none" w:sz="0" w:space="0" w:color="auto"/>
            <w:right w:val="none" w:sz="0" w:space="0" w:color="auto"/>
          </w:divBdr>
        </w:div>
        <w:div w:id="1001860183">
          <w:marLeft w:val="480"/>
          <w:marRight w:val="0"/>
          <w:marTop w:val="0"/>
          <w:marBottom w:val="0"/>
          <w:divBdr>
            <w:top w:val="none" w:sz="0" w:space="0" w:color="auto"/>
            <w:left w:val="none" w:sz="0" w:space="0" w:color="auto"/>
            <w:bottom w:val="none" w:sz="0" w:space="0" w:color="auto"/>
            <w:right w:val="none" w:sz="0" w:space="0" w:color="auto"/>
          </w:divBdr>
        </w:div>
        <w:div w:id="710224857">
          <w:marLeft w:val="480"/>
          <w:marRight w:val="0"/>
          <w:marTop w:val="0"/>
          <w:marBottom w:val="0"/>
          <w:divBdr>
            <w:top w:val="none" w:sz="0" w:space="0" w:color="auto"/>
            <w:left w:val="none" w:sz="0" w:space="0" w:color="auto"/>
            <w:bottom w:val="none" w:sz="0" w:space="0" w:color="auto"/>
            <w:right w:val="none" w:sz="0" w:space="0" w:color="auto"/>
          </w:divBdr>
        </w:div>
        <w:div w:id="743723346">
          <w:marLeft w:val="480"/>
          <w:marRight w:val="0"/>
          <w:marTop w:val="0"/>
          <w:marBottom w:val="0"/>
          <w:divBdr>
            <w:top w:val="none" w:sz="0" w:space="0" w:color="auto"/>
            <w:left w:val="none" w:sz="0" w:space="0" w:color="auto"/>
            <w:bottom w:val="none" w:sz="0" w:space="0" w:color="auto"/>
            <w:right w:val="none" w:sz="0" w:space="0" w:color="auto"/>
          </w:divBdr>
        </w:div>
        <w:div w:id="1522283750">
          <w:marLeft w:val="480"/>
          <w:marRight w:val="0"/>
          <w:marTop w:val="0"/>
          <w:marBottom w:val="0"/>
          <w:divBdr>
            <w:top w:val="none" w:sz="0" w:space="0" w:color="auto"/>
            <w:left w:val="none" w:sz="0" w:space="0" w:color="auto"/>
            <w:bottom w:val="none" w:sz="0" w:space="0" w:color="auto"/>
            <w:right w:val="none" w:sz="0" w:space="0" w:color="auto"/>
          </w:divBdr>
        </w:div>
        <w:div w:id="62679992">
          <w:marLeft w:val="480"/>
          <w:marRight w:val="0"/>
          <w:marTop w:val="0"/>
          <w:marBottom w:val="0"/>
          <w:divBdr>
            <w:top w:val="none" w:sz="0" w:space="0" w:color="auto"/>
            <w:left w:val="none" w:sz="0" w:space="0" w:color="auto"/>
            <w:bottom w:val="none" w:sz="0" w:space="0" w:color="auto"/>
            <w:right w:val="none" w:sz="0" w:space="0" w:color="auto"/>
          </w:divBdr>
        </w:div>
        <w:div w:id="339242158">
          <w:marLeft w:val="480"/>
          <w:marRight w:val="0"/>
          <w:marTop w:val="0"/>
          <w:marBottom w:val="0"/>
          <w:divBdr>
            <w:top w:val="none" w:sz="0" w:space="0" w:color="auto"/>
            <w:left w:val="none" w:sz="0" w:space="0" w:color="auto"/>
            <w:bottom w:val="none" w:sz="0" w:space="0" w:color="auto"/>
            <w:right w:val="none" w:sz="0" w:space="0" w:color="auto"/>
          </w:divBdr>
        </w:div>
        <w:div w:id="2113814941">
          <w:marLeft w:val="480"/>
          <w:marRight w:val="0"/>
          <w:marTop w:val="0"/>
          <w:marBottom w:val="0"/>
          <w:divBdr>
            <w:top w:val="none" w:sz="0" w:space="0" w:color="auto"/>
            <w:left w:val="none" w:sz="0" w:space="0" w:color="auto"/>
            <w:bottom w:val="none" w:sz="0" w:space="0" w:color="auto"/>
            <w:right w:val="none" w:sz="0" w:space="0" w:color="auto"/>
          </w:divBdr>
        </w:div>
        <w:div w:id="864367762">
          <w:marLeft w:val="480"/>
          <w:marRight w:val="0"/>
          <w:marTop w:val="0"/>
          <w:marBottom w:val="0"/>
          <w:divBdr>
            <w:top w:val="none" w:sz="0" w:space="0" w:color="auto"/>
            <w:left w:val="none" w:sz="0" w:space="0" w:color="auto"/>
            <w:bottom w:val="none" w:sz="0" w:space="0" w:color="auto"/>
            <w:right w:val="none" w:sz="0" w:space="0" w:color="auto"/>
          </w:divBdr>
        </w:div>
        <w:div w:id="1712606341">
          <w:marLeft w:val="480"/>
          <w:marRight w:val="0"/>
          <w:marTop w:val="0"/>
          <w:marBottom w:val="0"/>
          <w:divBdr>
            <w:top w:val="none" w:sz="0" w:space="0" w:color="auto"/>
            <w:left w:val="none" w:sz="0" w:space="0" w:color="auto"/>
            <w:bottom w:val="none" w:sz="0" w:space="0" w:color="auto"/>
            <w:right w:val="none" w:sz="0" w:space="0" w:color="auto"/>
          </w:divBdr>
        </w:div>
        <w:div w:id="809202863">
          <w:marLeft w:val="480"/>
          <w:marRight w:val="0"/>
          <w:marTop w:val="0"/>
          <w:marBottom w:val="0"/>
          <w:divBdr>
            <w:top w:val="none" w:sz="0" w:space="0" w:color="auto"/>
            <w:left w:val="none" w:sz="0" w:space="0" w:color="auto"/>
            <w:bottom w:val="none" w:sz="0" w:space="0" w:color="auto"/>
            <w:right w:val="none" w:sz="0" w:space="0" w:color="auto"/>
          </w:divBdr>
        </w:div>
        <w:div w:id="391775168">
          <w:marLeft w:val="480"/>
          <w:marRight w:val="0"/>
          <w:marTop w:val="0"/>
          <w:marBottom w:val="0"/>
          <w:divBdr>
            <w:top w:val="none" w:sz="0" w:space="0" w:color="auto"/>
            <w:left w:val="none" w:sz="0" w:space="0" w:color="auto"/>
            <w:bottom w:val="none" w:sz="0" w:space="0" w:color="auto"/>
            <w:right w:val="none" w:sz="0" w:space="0" w:color="auto"/>
          </w:divBdr>
        </w:div>
        <w:div w:id="1957716463">
          <w:marLeft w:val="480"/>
          <w:marRight w:val="0"/>
          <w:marTop w:val="0"/>
          <w:marBottom w:val="0"/>
          <w:divBdr>
            <w:top w:val="none" w:sz="0" w:space="0" w:color="auto"/>
            <w:left w:val="none" w:sz="0" w:space="0" w:color="auto"/>
            <w:bottom w:val="none" w:sz="0" w:space="0" w:color="auto"/>
            <w:right w:val="none" w:sz="0" w:space="0" w:color="auto"/>
          </w:divBdr>
        </w:div>
        <w:div w:id="746348445">
          <w:marLeft w:val="480"/>
          <w:marRight w:val="0"/>
          <w:marTop w:val="0"/>
          <w:marBottom w:val="0"/>
          <w:divBdr>
            <w:top w:val="none" w:sz="0" w:space="0" w:color="auto"/>
            <w:left w:val="none" w:sz="0" w:space="0" w:color="auto"/>
            <w:bottom w:val="none" w:sz="0" w:space="0" w:color="auto"/>
            <w:right w:val="none" w:sz="0" w:space="0" w:color="auto"/>
          </w:divBdr>
        </w:div>
        <w:div w:id="606423058">
          <w:marLeft w:val="480"/>
          <w:marRight w:val="0"/>
          <w:marTop w:val="0"/>
          <w:marBottom w:val="0"/>
          <w:divBdr>
            <w:top w:val="none" w:sz="0" w:space="0" w:color="auto"/>
            <w:left w:val="none" w:sz="0" w:space="0" w:color="auto"/>
            <w:bottom w:val="none" w:sz="0" w:space="0" w:color="auto"/>
            <w:right w:val="none" w:sz="0" w:space="0" w:color="auto"/>
          </w:divBdr>
        </w:div>
        <w:div w:id="2112314773">
          <w:marLeft w:val="480"/>
          <w:marRight w:val="0"/>
          <w:marTop w:val="0"/>
          <w:marBottom w:val="0"/>
          <w:divBdr>
            <w:top w:val="none" w:sz="0" w:space="0" w:color="auto"/>
            <w:left w:val="none" w:sz="0" w:space="0" w:color="auto"/>
            <w:bottom w:val="none" w:sz="0" w:space="0" w:color="auto"/>
            <w:right w:val="none" w:sz="0" w:space="0" w:color="auto"/>
          </w:divBdr>
        </w:div>
        <w:div w:id="950743535">
          <w:marLeft w:val="480"/>
          <w:marRight w:val="0"/>
          <w:marTop w:val="0"/>
          <w:marBottom w:val="0"/>
          <w:divBdr>
            <w:top w:val="none" w:sz="0" w:space="0" w:color="auto"/>
            <w:left w:val="none" w:sz="0" w:space="0" w:color="auto"/>
            <w:bottom w:val="none" w:sz="0" w:space="0" w:color="auto"/>
            <w:right w:val="none" w:sz="0" w:space="0" w:color="auto"/>
          </w:divBdr>
        </w:div>
        <w:div w:id="940987528">
          <w:marLeft w:val="480"/>
          <w:marRight w:val="0"/>
          <w:marTop w:val="0"/>
          <w:marBottom w:val="0"/>
          <w:divBdr>
            <w:top w:val="none" w:sz="0" w:space="0" w:color="auto"/>
            <w:left w:val="none" w:sz="0" w:space="0" w:color="auto"/>
            <w:bottom w:val="none" w:sz="0" w:space="0" w:color="auto"/>
            <w:right w:val="none" w:sz="0" w:space="0" w:color="auto"/>
          </w:divBdr>
        </w:div>
        <w:div w:id="359746421">
          <w:marLeft w:val="480"/>
          <w:marRight w:val="0"/>
          <w:marTop w:val="0"/>
          <w:marBottom w:val="0"/>
          <w:divBdr>
            <w:top w:val="none" w:sz="0" w:space="0" w:color="auto"/>
            <w:left w:val="none" w:sz="0" w:space="0" w:color="auto"/>
            <w:bottom w:val="none" w:sz="0" w:space="0" w:color="auto"/>
            <w:right w:val="none" w:sz="0" w:space="0" w:color="auto"/>
          </w:divBdr>
        </w:div>
        <w:div w:id="1724407852">
          <w:marLeft w:val="480"/>
          <w:marRight w:val="0"/>
          <w:marTop w:val="0"/>
          <w:marBottom w:val="0"/>
          <w:divBdr>
            <w:top w:val="none" w:sz="0" w:space="0" w:color="auto"/>
            <w:left w:val="none" w:sz="0" w:space="0" w:color="auto"/>
            <w:bottom w:val="none" w:sz="0" w:space="0" w:color="auto"/>
            <w:right w:val="none" w:sz="0" w:space="0" w:color="auto"/>
          </w:divBdr>
        </w:div>
        <w:div w:id="335809972">
          <w:marLeft w:val="480"/>
          <w:marRight w:val="0"/>
          <w:marTop w:val="0"/>
          <w:marBottom w:val="0"/>
          <w:divBdr>
            <w:top w:val="none" w:sz="0" w:space="0" w:color="auto"/>
            <w:left w:val="none" w:sz="0" w:space="0" w:color="auto"/>
            <w:bottom w:val="none" w:sz="0" w:space="0" w:color="auto"/>
            <w:right w:val="none" w:sz="0" w:space="0" w:color="auto"/>
          </w:divBdr>
        </w:div>
        <w:div w:id="1256936954">
          <w:marLeft w:val="480"/>
          <w:marRight w:val="0"/>
          <w:marTop w:val="0"/>
          <w:marBottom w:val="0"/>
          <w:divBdr>
            <w:top w:val="none" w:sz="0" w:space="0" w:color="auto"/>
            <w:left w:val="none" w:sz="0" w:space="0" w:color="auto"/>
            <w:bottom w:val="none" w:sz="0" w:space="0" w:color="auto"/>
            <w:right w:val="none" w:sz="0" w:space="0" w:color="auto"/>
          </w:divBdr>
        </w:div>
        <w:div w:id="2515844">
          <w:marLeft w:val="480"/>
          <w:marRight w:val="0"/>
          <w:marTop w:val="0"/>
          <w:marBottom w:val="0"/>
          <w:divBdr>
            <w:top w:val="none" w:sz="0" w:space="0" w:color="auto"/>
            <w:left w:val="none" w:sz="0" w:space="0" w:color="auto"/>
            <w:bottom w:val="none" w:sz="0" w:space="0" w:color="auto"/>
            <w:right w:val="none" w:sz="0" w:space="0" w:color="auto"/>
          </w:divBdr>
        </w:div>
        <w:div w:id="1468351745">
          <w:marLeft w:val="480"/>
          <w:marRight w:val="0"/>
          <w:marTop w:val="0"/>
          <w:marBottom w:val="0"/>
          <w:divBdr>
            <w:top w:val="none" w:sz="0" w:space="0" w:color="auto"/>
            <w:left w:val="none" w:sz="0" w:space="0" w:color="auto"/>
            <w:bottom w:val="none" w:sz="0" w:space="0" w:color="auto"/>
            <w:right w:val="none" w:sz="0" w:space="0" w:color="auto"/>
          </w:divBdr>
        </w:div>
        <w:div w:id="1179153289">
          <w:marLeft w:val="480"/>
          <w:marRight w:val="0"/>
          <w:marTop w:val="0"/>
          <w:marBottom w:val="0"/>
          <w:divBdr>
            <w:top w:val="none" w:sz="0" w:space="0" w:color="auto"/>
            <w:left w:val="none" w:sz="0" w:space="0" w:color="auto"/>
            <w:bottom w:val="none" w:sz="0" w:space="0" w:color="auto"/>
            <w:right w:val="none" w:sz="0" w:space="0" w:color="auto"/>
          </w:divBdr>
        </w:div>
        <w:div w:id="13921814">
          <w:marLeft w:val="480"/>
          <w:marRight w:val="0"/>
          <w:marTop w:val="0"/>
          <w:marBottom w:val="0"/>
          <w:divBdr>
            <w:top w:val="none" w:sz="0" w:space="0" w:color="auto"/>
            <w:left w:val="none" w:sz="0" w:space="0" w:color="auto"/>
            <w:bottom w:val="none" w:sz="0" w:space="0" w:color="auto"/>
            <w:right w:val="none" w:sz="0" w:space="0" w:color="auto"/>
          </w:divBdr>
        </w:div>
        <w:div w:id="1638147948">
          <w:marLeft w:val="480"/>
          <w:marRight w:val="0"/>
          <w:marTop w:val="0"/>
          <w:marBottom w:val="0"/>
          <w:divBdr>
            <w:top w:val="none" w:sz="0" w:space="0" w:color="auto"/>
            <w:left w:val="none" w:sz="0" w:space="0" w:color="auto"/>
            <w:bottom w:val="none" w:sz="0" w:space="0" w:color="auto"/>
            <w:right w:val="none" w:sz="0" w:space="0" w:color="auto"/>
          </w:divBdr>
        </w:div>
        <w:div w:id="1868789393">
          <w:marLeft w:val="480"/>
          <w:marRight w:val="0"/>
          <w:marTop w:val="0"/>
          <w:marBottom w:val="0"/>
          <w:divBdr>
            <w:top w:val="none" w:sz="0" w:space="0" w:color="auto"/>
            <w:left w:val="none" w:sz="0" w:space="0" w:color="auto"/>
            <w:bottom w:val="none" w:sz="0" w:space="0" w:color="auto"/>
            <w:right w:val="none" w:sz="0" w:space="0" w:color="auto"/>
          </w:divBdr>
        </w:div>
        <w:div w:id="1168012392">
          <w:marLeft w:val="480"/>
          <w:marRight w:val="0"/>
          <w:marTop w:val="0"/>
          <w:marBottom w:val="0"/>
          <w:divBdr>
            <w:top w:val="none" w:sz="0" w:space="0" w:color="auto"/>
            <w:left w:val="none" w:sz="0" w:space="0" w:color="auto"/>
            <w:bottom w:val="none" w:sz="0" w:space="0" w:color="auto"/>
            <w:right w:val="none" w:sz="0" w:space="0" w:color="auto"/>
          </w:divBdr>
        </w:div>
        <w:div w:id="1964917725">
          <w:marLeft w:val="480"/>
          <w:marRight w:val="0"/>
          <w:marTop w:val="0"/>
          <w:marBottom w:val="0"/>
          <w:divBdr>
            <w:top w:val="none" w:sz="0" w:space="0" w:color="auto"/>
            <w:left w:val="none" w:sz="0" w:space="0" w:color="auto"/>
            <w:bottom w:val="none" w:sz="0" w:space="0" w:color="auto"/>
            <w:right w:val="none" w:sz="0" w:space="0" w:color="auto"/>
          </w:divBdr>
        </w:div>
        <w:div w:id="303899224">
          <w:marLeft w:val="480"/>
          <w:marRight w:val="0"/>
          <w:marTop w:val="0"/>
          <w:marBottom w:val="0"/>
          <w:divBdr>
            <w:top w:val="none" w:sz="0" w:space="0" w:color="auto"/>
            <w:left w:val="none" w:sz="0" w:space="0" w:color="auto"/>
            <w:bottom w:val="none" w:sz="0" w:space="0" w:color="auto"/>
            <w:right w:val="none" w:sz="0" w:space="0" w:color="auto"/>
          </w:divBdr>
        </w:div>
        <w:div w:id="383792214">
          <w:marLeft w:val="480"/>
          <w:marRight w:val="0"/>
          <w:marTop w:val="0"/>
          <w:marBottom w:val="0"/>
          <w:divBdr>
            <w:top w:val="none" w:sz="0" w:space="0" w:color="auto"/>
            <w:left w:val="none" w:sz="0" w:space="0" w:color="auto"/>
            <w:bottom w:val="none" w:sz="0" w:space="0" w:color="auto"/>
            <w:right w:val="none" w:sz="0" w:space="0" w:color="auto"/>
          </w:divBdr>
        </w:div>
      </w:divsChild>
    </w:div>
    <w:div w:id="1488741402">
      <w:bodyDiv w:val="1"/>
      <w:marLeft w:val="0"/>
      <w:marRight w:val="0"/>
      <w:marTop w:val="0"/>
      <w:marBottom w:val="0"/>
      <w:divBdr>
        <w:top w:val="none" w:sz="0" w:space="0" w:color="auto"/>
        <w:left w:val="none" w:sz="0" w:space="0" w:color="auto"/>
        <w:bottom w:val="none" w:sz="0" w:space="0" w:color="auto"/>
        <w:right w:val="none" w:sz="0" w:space="0" w:color="auto"/>
      </w:divBdr>
    </w:div>
    <w:div w:id="1488859955">
      <w:bodyDiv w:val="1"/>
      <w:marLeft w:val="0"/>
      <w:marRight w:val="0"/>
      <w:marTop w:val="0"/>
      <w:marBottom w:val="0"/>
      <w:divBdr>
        <w:top w:val="none" w:sz="0" w:space="0" w:color="auto"/>
        <w:left w:val="none" w:sz="0" w:space="0" w:color="auto"/>
        <w:bottom w:val="none" w:sz="0" w:space="0" w:color="auto"/>
        <w:right w:val="none" w:sz="0" w:space="0" w:color="auto"/>
      </w:divBdr>
    </w:div>
    <w:div w:id="1489203502">
      <w:bodyDiv w:val="1"/>
      <w:marLeft w:val="0"/>
      <w:marRight w:val="0"/>
      <w:marTop w:val="0"/>
      <w:marBottom w:val="0"/>
      <w:divBdr>
        <w:top w:val="none" w:sz="0" w:space="0" w:color="auto"/>
        <w:left w:val="none" w:sz="0" w:space="0" w:color="auto"/>
        <w:bottom w:val="none" w:sz="0" w:space="0" w:color="auto"/>
        <w:right w:val="none" w:sz="0" w:space="0" w:color="auto"/>
      </w:divBdr>
    </w:div>
    <w:div w:id="1489832146">
      <w:bodyDiv w:val="1"/>
      <w:marLeft w:val="0"/>
      <w:marRight w:val="0"/>
      <w:marTop w:val="0"/>
      <w:marBottom w:val="0"/>
      <w:divBdr>
        <w:top w:val="none" w:sz="0" w:space="0" w:color="auto"/>
        <w:left w:val="none" w:sz="0" w:space="0" w:color="auto"/>
        <w:bottom w:val="none" w:sz="0" w:space="0" w:color="auto"/>
        <w:right w:val="none" w:sz="0" w:space="0" w:color="auto"/>
      </w:divBdr>
    </w:div>
    <w:div w:id="1491479800">
      <w:bodyDiv w:val="1"/>
      <w:marLeft w:val="0"/>
      <w:marRight w:val="0"/>
      <w:marTop w:val="0"/>
      <w:marBottom w:val="0"/>
      <w:divBdr>
        <w:top w:val="none" w:sz="0" w:space="0" w:color="auto"/>
        <w:left w:val="none" w:sz="0" w:space="0" w:color="auto"/>
        <w:bottom w:val="none" w:sz="0" w:space="0" w:color="auto"/>
        <w:right w:val="none" w:sz="0" w:space="0" w:color="auto"/>
      </w:divBdr>
    </w:div>
    <w:div w:id="1493763118">
      <w:bodyDiv w:val="1"/>
      <w:marLeft w:val="0"/>
      <w:marRight w:val="0"/>
      <w:marTop w:val="0"/>
      <w:marBottom w:val="0"/>
      <w:divBdr>
        <w:top w:val="none" w:sz="0" w:space="0" w:color="auto"/>
        <w:left w:val="none" w:sz="0" w:space="0" w:color="auto"/>
        <w:bottom w:val="none" w:sz="0" w:space="0" w:color="auto"/>
        <w:right w:val="none" w:sz="0" w:space="0" w:color="auto"/>
      </w:divBdr>
    </w:div>
    <w:div w:id="1494908490">
      <w:bodyDiv w:val="1"/>
      <w:marLeft w:val="0"/>
      <w:marRight w:val="0"/>
      <w:marTop w:val="0"/>
      <w:marBottom w:val="0"/>
      <w:divBdr>
        <w:top w:val="none" w:sz="0" w:space="0" w:color="auto"/>
        <w:left w:val="none" w:sz="0" w:space="0" w:color="auto"/>
        <w:bottom w:val="none" w:sz="0" w:space="0" w:color="auto"/>
        <w:right w:val="none" w:sz="0" w:space="0" w:color="auto"/>
      </w:divBdr>
    </w:div>
    <w:div w:id="1495950091">
      <w:bodyDiv w:val="1"/>
      <w:marLeft w:val="0"/>
      <w:marRight w:val="0"/>
      <w:marTop w:val="0"/>
      <w:marBottom w:val="0"/>
      <w:divBdr>
        <w:top w:val="none" w:sz="0" w:space="0" w:color="auto"/>
        <w:left w:val="none" w:sz="0" w:space="0" w:color="auto"/>
        <w:bottom w:val="none" w:sz="0" w:space="0" w:color="auto"/>
        <w:right w:val="none" w:sz="0" w:space="0" w:color="auto"/>
      </w:divBdr>
    </w:div>
    <w:div w:id="1499268967">
      <w:bodyDiv w:val="1"/>
      <w:marLeft w:val="0"/>
      <w:marRight w:val="0"/>
      <w:marTop w:val="0"/>
      <w:marBottom w:val="0"/>
      <w:divBdr>
        <w:top w:val="none" w:sz="0" w:space="0" w:color="auto"/>
        <w:left w:val="none" w:sz="0" w:space="0" w:color="auto"/>
        <w:bottom w:val="none" w:sz="0" w:space="0" w:color="auto"/>
        <w:right w:val="none" w:sz="0" w:space="0" w:color="auto"/>
      </w:divBdr>
    </w:div>
    <w:div w:id="1502500896">
      <w:bodyDiv w:val="1"/>
      <w:marLeft w:val="0"/>
      <w:marRight w:val="0"/>
      <w:marTop w:val="0"/>
      <w:marBottom w:val="0"/>
      <w:divBdr>
        <w:top w:val="none" w:sz="0" w:space="0" w:color="auto"/>
        <w:left w:val="none" w:sz="0" w:space="0" w:color="auto"/>
        <w:bottom w:val="none" w:sz="0" w:space="0" w:color="auto"/>
        <w:right w:val="none" w:sz="0" w:space="0" w:color="auto"/>
      </w:divBdr>
    </w:div>
    <w:div w:id="1504007856">
      <w:bodyDiv w:val="1"/>
      <w:marLeft w:val="0"/>
      <w:marRight w:val="0"/>
      <w:marTop w:val="0"/>
      <w:marBottom w:val="0"/>
      <w:divBdr>
        <w:top w:val="none" w:sz="0" w:space="0" w:color="auto"/>
        <w:left w:val="none" w:sz="0" w:space="0" w:color="auto"/>
        <w:bottom w:val="none" w:sz="0" w:space="0" w:color="auto"/>
        <w:right w:val="none" w:sz="0" w:space="0" w:color="auto"/>
      </w:divBdr>
    </w:div>
    <w:div w:id="1504054906">
      <w:bodyDiv w:val="1"/>
      <w:marLeft w:val="0"/>
      <w:marRight w:val="0"/>
      <w:marTop w:val="0"/>
      <w:marBottom w:val="0"/>
      <w:divBdr>
        <w:top w:val="none" w:sz="0" w:space="0" w:color="auto"/>
        <w:left w:val="none" w:sz="0" w:space="0" w:color="auto"/>
        <w:bottom w:val="none" w:sz="0" w:space="0" w:color="auto"/>
        <w:right w:val="none" w:sz="0" w:space="0" w:color="auto"/>
      </w:divBdr>
    </w:div>
    <w:div w:id="1504662470">
      <w:bodyDiv w:val="1"/>
      <w:marLeft w:val="0"/>
      <w:marRight w:val="0"/>
      <w:marTop w:val="0"/>
      <w:marBottom w:val="0"/>
      <w:divBdr>
        <w:top w:val="none" w:sz="0" w:space="0" w:color="auto"/>
        <w:left w:val="none" w:sz="0" w:space="0" w:color="auto"/>
        <w:bottom w:val="none" w:sz="0" w:space="0" w:color="auto"/>
        <w:right w:val="none" w:sz="0" w:space="0" w:color="auto"/>
      </w:divBdr>
    </w:div>
    <w:div w:id="1508906579">
      <w:bodyDiv w:val="1"/>
      <w:marLeft w:val="0"/>
      <w:marRight w:val="0"/>
      <w:marTop w:val="0"/>
      <w:marBottom w:val="0"/>
      <w:divBdr>
        <w:top w:val="none" w:sz="0" w:space="0" w:color="auto"/>
        <w:left w:val="none" w:sz="0" w:space="0" w:color="auto"/>
        <w:bottom w:val="none" w:sz="0" w:space="0" w:color="auto"/>
        <w:right w:val="none" w:sz="0" w:space="0" w:color="auto"/>
      </w:divBdr>
      <w:divsChild>
        <w:div w:id="186528308">
          <w:marLeft w:val="480"/>
          <w:marRight w:val="0"/>
          <w:marTop w:val="0"/>
          <w:marBottom w:val="0"/>
          <w:divBdr>
            <w:top w:val="none" w:sz="0" w:space="0" w:color="auto"/>
            <w:left w:val="none" w:sz="0" w:space="0" w:color="auto"/>
            <w:bottom w:val="none" w:sz="0" w:space="0" w:color="auto"/>
            <w:right w:val="none" w:sz="0" w:space="0" w:color="auto"/>
          </w:divBdr>
        </w:div>
        <w:div w:id="152062511">
          <w:marLeft w:val="480"/>
          <w:marRight w:val="0"/>
          <w:marTop w:val="0"/>
          <w:marBottom w:val="0"/>
          <w:divBdr>
            <w:top w:val="none" w:sz="0" w:space="0" w:color="auto"/>
            <w:left w:val="none" w:sz="0" w:space="0" w:color="auto"/>
            <w:bottom w:val="none" w:sz="0" w:space="0" w:color="auto"/>
            <w:right w:val="none" w:sz="0" w:space="0" w:color="auto"/>
          </w:divBdr>
        </w:div>
        <w:div w:id="310868663">
          <w:marLeft w:val="480"/>
          <w:marRight w:val="0"/>
          <w:marTop w:val="0"/>
          <w:marBottom w:val="0"/>
          <w:divBdr>
            <w:top w:val="none" w:sz="0" w:space="0" w:color="auto"/>
            <w:left w:val="none" w:sz="0" w:space="0" w:color="auto"/>
            <w:bottom w:val="none" w:sz="0" w:space="0" w:color="auto"/>
            <w:right w:val="none" w:sz="0" w:space="0" w:color="auto"/>
          </w:divBdr>
        </w:div>
        <w:div w:id="1640181990">
          <w:marLeft w:val="480"/>
          <w:marRight w:val="0"/>
          <w:marTop w:val="0"/>
          <w:marBottom w:val="0"/>
          <w:divBdr>
            <w:top w:val="none" w:sz="0" w:space="0" w:color="auto"/>
            <w:left w:val="none" w:sz="0" w:space="0" w:color="auto"/>
            <w:bottom w:val="none" w:sz="0" w:space="0" w:color="auto"/>
            <w:right w:val="none" w:sz="0" w:space="0" w:color="auto"/>
          </w:divBdr>
        </w:div>
        <w:div w:id="285501337">
          <w:marLeft w:val="480"/>
          <w:marRight w:val="0"/>
          <w:marTop w:val="0"/>
          <w:marBottom w:val="0"/>
          <w:divBdr>
            <w:top w:val="none" w:sz="0" w:space="0" w:color="auto"/>
            <w:left w:val="none" w:sz="0" w:space="0" w:color="auto"/>
            <w:bottom w:val="none" w:sz="0" w:space="0" w:color="auto"/>
            <w:right w:val="none" w:sz="0" w:space="0" w:color="auto"/>
          </w:divBdr>
        </w:div>
        <w:div w:id="286084465">
          <w:marLeft w:val="480"/>
          <w:marRight w:val="0"/>
          <w:marTop w:val="0"/>
          <w:marBottom w:val="0"/>
          <w:divBdr>
            <w:top w:val="none" w:sz="0" w:space="0" w:color="auto"/>
            <w:left w:val="none" w:sz="0" w:space="0" w:color="auto"/>
            <w:bottom w:val="none" w:sz="0" w:space="0" w:color="auto"/>
            <w:right w:val="none" w:sz="0" w:space="0" w:color="auto"/>
          </w:divBdr>
        </w:div>
        <w:div w:id="1991784335">
          <w:marLeft w:val="480"/>
          <w:marRight w:val="0"/>
          <w:marTop w:val="0"/>
          <w:marBottom w:val="0"/>
          <w:divBdr>
            <w:top w:val="none" w:sz="0" w:space="0" w:color="auto"/>
            <w:left w:val="none" w:sz="0" w:space="0" w:color="auto"/>
            <w:bottom w:val="none" w:sz="0" w:space="0" w:color="auto"/>
            <w:right w:val="none" w:sz="0" w:space="0" w:color="auto"/>
          </w:divBdr>
        </w:div>
        <w:div w:id="182014064">
          <w:marLeft w:val="480"/>
          <w:marRight w:val="0"/>
          <w:marTop w:val="0"/>
          <w:marBottom w:val="0"/>
          <w:divBdr>
            <w:top w:val="none" w:sz="0" w:space="0" w:color="auto"/>
            <w:left w:val="none" w:sz="0" w:space="0" w:color="auto"/>
            <w:bottom w:val="none" w:sz="0" w:space="0" w:color="auto"/>
            <w:right w:val="none" w:sz="0" w:space="0" w:color="auto"/>
          </w:divBdr>
        </w:div>
        <w:div w:id="1966278672">
          <w:marLeft w:val="480"/>
          <w:marRight w:val="0"/>
          <w:marTop w:val="0"/>
          <w:marBottom w:val="0"/>
          <w:divBdr>
            <w:top w:val="none" w:sz="0" w:space="0" w:color="auto"/>
            <w:left w:val="none" w:sz="0" w:space="0" w:color="auto"/>
            <w:bottom w:val="none" w:sz="0" w:space="0" w:color="auto"/>
            <w:right w:val="none" w:sz="0" w:space="0" w:color="auto"/>
          </w:divBdr>
        </w:div>
        <w:div w:id="1356732938">
          <w:marLeft w:val="480"/>
          <w:marRight w:val="0"/>
          <w:marTop w:val="0"/>
          <w:marBottom w:val="0"/>
          <w:divBdr>
            <w:top w:val="none" w:sz="0" w:space="0" w:color="auto"/>
            <w:left w:val="none" w:sz="0" w:space="0" w:color="auto"/>
            <w:bottom w:val="none" w:sz="0" w:space="0" w:color="auto"/>
            <w:right w:val="none" w:sz="0" w:space="0" w:color="auto"/>
          </w:divBdr>
        </w:div>
        <w:div w:id="2036685498">
          <w:marLeft w:val="480"/>
          <w:marRight w:val="0"/>
          <w:marTop w:val="0"/>
          <w:marBottom w:val="0"/>
          <w:divBdr>
            <w:top w:val="none" w:sz="0" w:space="0" w:color="auto"/>
            <w:left w:val="none" w:sz="0" w:space="0" w:color="auto"/>
            <w:bottom w:val="none" w:sz="0" w:space="0" w:color="auto"/>
            <w:right w:val="none" w:sz="0" w:space="0" w:color="auto"/>
          </w:divBdr>
        </w:div>
        <w:div w:id="1088886572">
          <w:marLeft w:val="480"/>
          <w:marRight w:val="0"/>
          <w:marTop w:val="0"/>
          <w:marBottom w:val="0"/>
          <w:divBdr>
            <w:top w:val="none" w:sz="0" w:space="0" w:color="auto"/>
            <w:left w:val="none" w:sz="0" w:space="0" w:color="auto"/>
            <w:bottom w:val="none" w:sz="0" w:space="0" w:color="auto"/>
            <w:right w:val="none" w:sz="0" w:space="0" w:color="auto"/>
          </w:divBdr>
        </w:div>
        <w:div w:id="1987973267">
          <w:marLeft w:val="480"/>
          <w:marRight w:val="0"/>
          <w:marTop w:val="0"/>
          <w:marBottom w:val="0"/>
          <w:divBdr>
            <w:top w:val="none" w:sz="0" w:space="0" w:color="auto"/>
            <w:left w:val="none" w:sz="0" w:space="0" w:color="auto"/>
            <w:bottom w:val="none" w:sz="0" w:space="0" w:color="auto"/>
            <w:right w:val="none" w:sz="0" w:space="0" w:color="auto"/>
          </w:divBdr>
        </w:div>
        <w:div w:id="1931967938">
          <w:marLeft w:val="480"/>
          <w:marRight w:val="0"/>
          <w:marTop w:val="0"/>
          <w:marBottom w:val="0"/>
          <w:divBdr>
            <w:top w:val="none" w:sz="0" w:space="0" w:color="auto"/>
            <w:left w:val="none" w:sz="0" w:space="0" w:color="auto"/>
            <w:bottom w:val="none" w:sz="0" w:space="0" w:color="auto"/>
            <w:right w:val="none" w:sz="0" w:space="0" w:color="auto"/>
          </w:divBdr>
        </w:div>
        <w:div w:id="777601672">
          <w:marLeft w:val="480"/>
          <w:marRight w:val="0"/>
          <w:marTop w:val="0"/>
          <w:marBottom w:val="0"/>
          <w:divBdr>
            <w:top w:val="none" w:sz="0" w:space="0" w:color="auto"/>
            <w:left w:val="none" w:sz="0" w:space="0" w:color="auto"/>
            <w:bottom w:val="none" w:sz="0" w:space="0" w:color="auto"/>
            <w:right w:val="none" w:sz="0" w:space="0" w:color="auto"/>
          </w:divBdr>
        </w:div>
        <w:div w:id="1840806461">
          <w:marLeft w:val="480"/>
          <w:marRight w:val="0"/>
          <w:marTop w:val="0"/>
          <w:marBottom w:val="0"/>
          <w:divBdr>
            <w:top w:val="none" w:sz="0" w:space="0" w:color="auto"/>
            <w:left w:val="none" w:sz="0" w:space="0" w:color="auto"/>
            <w:bottom w:val="none" w:sz="0" w:space="0" w:color="auto"/>
            <w:right w:val="none" w:sz="0" w:space="0" w:color="auto"/>
          </w:divBdr>
        </w:div>
        <w:div w:id="275453715">
          <w:marLeft w:val="480"/>
          <w:marRight w:val="0"/>
          <w:marTop w:val="0"/>
          <w:marBottom w:val="0"/>
          <w:divBdr>
            <w:top w:val="none" w:sz="0" w:space="0" w:color="auto"/>
            <w:left w:val="none" w:sz="0" w:space="0" w:color="auto"/>
            <w:bottom w:val="none" w:sz="0" w:space="0" w:color="auto"/>
            <w:right w:val="none" w:sz="0" w:space="0" w:color="auto"/>
          </w:divBdr>
        </w:div>
        <w:div w:id="1104956312">
          <w:marLeft w:val="480"/>
          <w:marRight w:val="0"/>
          <w:marTop w:val="0"/>
          <w:marBottom w:val="0"/>
          <w:divBdr>
            <w:top w:val="none" w:sz="0" w:space="0" w:color="auto"/>
            <w:left w:val="none" w:sz="0" w:space="0" w:color="auto"/>
            <w:bottom w:val="none" w:sz="0" w:space="0" w:color="auto"/>
            <w:right w:val="none" w:sz="0" w:space="0" w:color="auto"/>
          </w:divBdr>
        </w:div>
        <w:div w:id="739256220">
          <w:marLeft w:val="480"/>
          <w:marRight w:val="0"/>
          <w:marTop w:val="0"/>
          <w:marBottom w:val="0"/>
          <w:divBdr>
            <w:top w:val="none" w:sz="0" w:space="0" w:color="auto"/>
            <w:left w:val="none" w:sz="0" w:space="0" w:color="auto"/>
            <w:bottom w:val="none" w:sz="0" w:space="0" w:color="auto"/>
            <w:right w:val="none" w:sz="0" w:space="0" w:color="auto"/>
          </w:divBdr>
        </w:div>
        <w:div w:id="578634529">
          <w:marLeft w:val="480"/>
          <w:marRight w:val="0"/>
          <w:marTop w:val="0"/>
          <w:marBottom w:val="0"/>
          <w:divBdr>
            <w:top w:val="none" w:sz="0" w:space="0" w:color="auto"/>
            <w:left w:val="none" w:sz="0" w:space="0" w:color="auto"/>
            <w:bottom w:val="none" w:sz="0" w:space="0" w:color="auto"/>
            <w:right w:val="none" w:sz="0" w:space="0" w:color="auto"/>
          </w:divBdr>
        </w:div>
        <w:div w:id="1438283632">
          <w:marLeft w:val="480"/>
          <w:marRight w:val="0"/>
          <w:marTop w:val="0"/>
          <w:marBottom w:val="0"/>
          <w:divBdr>
            <w:top w:val="none" w:sz="0" w:space="0" w:color="auto"/>
            <w:left w:val="none" w:sz="0" w:space="0" w:color="auto"/>
            <w:bottom w:val="none" w:sz="0" w:space="0" w:color="auto"/>
            <w:right w:val="none" w:sz="0" w:space="0" w:color="auto"/>
          </w:divBdr>
        </w:div>
        <w:div w:id="537084172">
          <w:marLeft w:val="480"/>
          <w:marRight w:val="0"/>
          <w:marTop w:val="0"/>
          <w:marBottom w:val="0"/>
          <w:divBdr>
            <w:top w:val="none" w:sz="0" w:space="0" w:color="auto"/>
            <w:left w:val="none" w:sz="0" w:space="0" w:color="auto"/>
            <w:bottom w:val="none" w:sz="0" w:space="0" w:color="auto"/>
            <w:right w:val="none" w:sz="0" w:space="0" w:color="auto"/>
          </w:divBdr>
        </w:div>
        <w:div w:id="371806466">
          <w:marLeft w:val="480"/>
          <w:marRight w:val="0"/>
          <w:marTop w:val="0"/>
          <w:marBottom w:val="0"/>
          <w:divBdr>
            <w:top w:val="none" w:sz="0" w:space="0" w:color="auto"/>
            <w:left w:val="none" w:sz="0" w:space="0" w:color="auto"/>
            <w:bottom w:val="none" w:sz="0" w:space="0" w:color="auto"/>
            <w:right w:val="none" w:sz="0" w:space="0" w:color="auto"/>
          </w:divBdr>
        </w:div>
        <w:div w:id="1394964195">
          <w:marLeft w:val="480"/>
          <w:marRight w:val="0"/>
          <w:marTop w:val="0"/>
          <w:marBottom w:val="0"/>
          <w:divBdr>
            <w:top w:val="none" w:sz="0" w:space="0" w:color="auto"/>
            <w:left w:val="none" w:sz="0" w:space="0" w:color="auto"/>
            <w:bottom w:val="none" w:sz="0" w:space="0" w:color="auto"/>
            <w:right w:val="none" w:sz="0" w:space="0" w:color="auto"/>
          </w:divBdr>
        </w:div>
        <w:div w:id="17237955">
          <w:marLeft w:val="480"/>
          <w:marRight w:val="0"/>
          <w:marTop w:val="0"/>
          <w:marBottom w:val="0"/>
          <w:divBdr>
            <w:top w:val="none" w:sz="0" w:space="0" w:color="auto"/>
            <w:left w:val="none" w:sz="0" w:space="0" w:color="auto"/>
            <w:bottom w:val="none" w:sz="0" w:space="0" w:color="auto"/>
            <w:right w:val="none" w:sz="0" w:space="0" w:color="auto"/>
          </w:divBdr>
        </w:div>
        <w:div w:id="1222641435">
          <w:marLeft w:val="480"/>
          <w:marRight w:val="0"/>
          <w:marTop w:val="0"/>
          <w:marBottom w:val="0"/>
          <w:divBdr>
            <w:top w:val="none" w:sz="0" w:space="0" w:color="auto"/>
            <w:left w:val="none" w:sz="0" w:space="0" w:color="auto"/>
            <w:bottom w:val="none" w:sz="0" w:space="0" w:color="auto"/>
            <w:right w:val="none" w:sz="0" w:space="0" w:color="auto"/>
          </w:divBdr>
        </w:div>
        <w:div w:id="329600534">
          <w:marLeft w:val="480"/>
          <w:marRight w:val="0"/>
          <w:marTop w:val="0"/>
          <w:marBottom w:val="0"/>
          <w:divBdr>
            <w:top w:val="none" w:sz="0" w:space="0" w:color="auto"/>
            <w:left w:val="none" w:sz="0" w:space="0" w:color="auto"/>
            <w:bottom w:val="none" w:sz="0" w:space="0" w:color="auto"/>
            <w:right w:val="none" w:sz="0" w:space="0" w:color="auto"/>
          </w:divBdr>
        </w:div>
        <w:div w:id="861669323">
          <w:marLeft w:val="480"/>
          <w:marRight w:val="0"/>
          <w:marTop w:val="0"/>
          <w:marBottom w:val="0"/>
          <w:divBdr>
            <w:top w:val="none" w:sz="0" w:space="0" w:color="auto"/>
            <w:left w:val="none" w:sz="0" w:space="0" w:color="auto"/>
            <w:bottom w:val="none" w:sz="0" w:space="0" w:color="auto"/>
            <w:right w:val="none" w:sz="0" w:space="0" w:color="auto"/>
          </w:divBdr>
        </w:div>
        <w:div w:id="1935093616">
          <w:marLeft w:val="480"/>
          <w:marRight w:val="0"/>
          <w:marTop w:val="0"/>
          <w:marBottom w:val="0"/>
          <w:divBdr>
            <w:top w:val="none" w:sz="0" w:space="0" w:color="auto"/>
            <w:left w:val="none" w:sz="0" w:space="0" w:color="auto"/>
            <w:bottom w:val="none" w:sz="0" w:space="0" w:color="auto"/>
            <w:right w:val="none" w:sz="0" w:space="0" w:color="auto"/>
          </w:divBdr>
        </w:div>
        <w:div w:id="2007392411">
          <w:marLeft w:val="480"/>
          <w:marRight w:val="0"/>
          <w:marTop w:val="0"/>
          <w:marBottom w:val="0"/>
          <w:divBdr>
            <w:top w:val="none" w:sz="0" w:space="0" w:color="auto"/>
            <w:left w:val="none" w:sz="0" w:space="0" w:color="auto"/>
            <w:bottom w:val="none" w:sz="0" w:space="0" w:color="auto"/>
            <w:right w:val="none" w:sz="0" w:space="0" w:color="auto"/>
          </w:divBdr>
        </w:div>
        <w:div w:id="930628268">
          <w:marLeft w:val="480"/>
          <w:marRight w:val="0"/>
          <w:marTop w:val="0"/>
          <w:marBottom w:val="0"/>
          <w:divBdr>
            <w:top w:val="none" w:sz="0" w:space="0" w:color="auto"/>
            <w:left w:val="none" w:sz="0" w:space="0" w:color="auto"/>
            <w:bottom w:val="none" w:sz="0" w:space="0" w:color="auto"/>
            <w:right w:val="none" w:sz="0" w:space="0" w:color="auto"/>
          </w:divBdr>
        </w:div>
        <w:div w:id="1773477490">
          <w:marLeft w:val="480"/>
          <w:marRight w:val="0"/>
          <w:marTop w:val="0"/>
          <w:marBottom w:val="0"/>
          <w:divBdr>
            <w:top w:val="none" w:sz="0" w:space="0" w:color="auto"/>
            <w:left w:val="none" w:sz="0" w:space="0" w:color="auto"/>
            <w:bottom w:val="none" w:sz="0" w:space="0" w:color="auto"/>
            <w:right w:val="none" w:sz="0" w:space="0" w:color="auto"/>
          </w:divBdr>
        </w:div>
        <w:div w:id="141120678">
          <w:marLeft w:val="480"/>
          <w:marRight w:val="0"/>
          <w:marTop w:val="0"/>
          <w:marBottom w:val="0"/>
          <w:divBdr>
            <w:top w:val="none" w:sz="0" w:space="0" w:color="auto"/>
            <w:left w:val="none" w:sz="0" w:space="0" w:color="auto"/>
            <w:bottom w:val="none" w:sz="0" w:space="0" w:color="auto"/>
            <w:right w:val="none" w:sz="0" w:space="0" w:color="auto"/>
          </w:divBdr>
        </w:div>
        <w:div w:id="168637246">
          <w:marLeft w:val="480"/>
          <w:marRight w:val="0"/>
          <w:marTop w:val="0"/>
          <w:marBottom w:val="0"/>
          <w:divBdr>
            <w:top w:val="none" w:sz="0" w:space="0" w:color="auto"/>
            <w:left w:val="none" w:sz="0" w:space="0" w:color="auto"/>
            <w:bottom w:val="none" w:sz="0" w:space="0" w:color="auto"/>
            <w:right w:val="none" w:sz="0" w:space="0" w:color="auto"/>
          </w:divBdr>
        </w:div>
        <w:div w:id="1777552819">
          <w:marLeft w:val="480"/>
          <w:marRight w:val="0"/>
          <w:marTop w:val="0"/>
          <w:marBottom w:val="0"/>
          <w:divBdr>
            <w:top w:val="none" w:sz="0" w:space="0" w:color="auto"/>
            <w:left w:val="none" w:sz="0" w:space="0" w:color="auto"/>
            <w:bottom w:val="none" w:sz="0" w:space="0" w:color="auto"/>
            <w:right w:val="none" w:sz="0" w:space="0" w:color="auto"/>
          </w:divBdr>
        </w:div>
        <w:div w:id="1658729666">
          <w:marLeft w:val="480"/>
          <w:marRight w:val="0"/>
          <w:marTop w:val="0"/>
          <w:marBottom w:val="0"/>
          <w:divBdr>
            <w:top w:val="none" w:sz="0" w:space="0" w:color="auto"/>
            <w:left w:val="none" w:sz="0" w:space="0" w:color="auto"/>
            <w:bottom w:val="none" w:sz="0" w:space="0" w:color="auto"/>
            <w:right w:val="none" w:sz="0" w:space="0" w:color="auto"/>
          </w:divBdr>
        </w:div>
        <w:div w:id="505561984">
          <w:marLeft w:val="480"/>
          <w:marRight w:val="0"/>
          <w:marTop w:val="0"/>
          <w:marBottom w:val="0"/>
          <w:divBdr>
            <w:top w:val="none" w:sz="0" w:space="0" w:color="auto"/>
            <w:left w:val="none" w:sz="0" w:space="0" w:color="auto"/>
            <w:bottom w:val="none" w:sz="0" w:space="0" w:color="auto"/>
            <w:right w:val="none" w:sz="0" w:space="0" w:color="auto"/>
          </w:divBdr>
        </w:div>
        <w:div w:id="824052492">
          <w:marLeft w:val="480"/>
          <w:marRight w:val="0"/>
          <w:marTop w:val="0"/>
          <w:marBottom w:val="0"/>
          <w:divBdr>
            <w:top w:val="none" w:sz="0" w:space="0" w:color="auto"/>
            <w:left w:val="none" w:sz="0" w:space="0" w:color="auto"/>
            <w:bottom w:val="none" w:sz="0" w:space="0" w:color="auto"/>
            <w:right w:val="none" w:sz="0" w:space="0" w:color="auto"/>
          </w:divBdr>
        </w:div>
        <w:div w:id="1262951421">
          <w:marLeft w:val="480"/>
          <w:marRight w:val="0"/>
          <w:marTop w:val="0"/>
          <w:marBottom w:val="0"/>
          <w:divBdr>
            <w:top w:val="none" w:sz="0" w:space="0" w:color="auto"/>
            <w:left w:val="none" w:sz="0" w:space="0" w:color="auto"/>
            <w:bottom w:val="none" w:sz="0" w:space="0" w:color="auto"/>
            <w:right w:val="none" w:sz="0" w:space="0" w:color="auto"/>
          </w:divBdr>
        </w:div>
        <w:div w:id="1421557692">
          <w:marLeft w:val="480"/>
          <w:marRight w:val="0"/>
          <w:marTop w:val="0"/>
          <w:marBottom w:val="0"/>
          <w:divBdr>
            <w:top w:val="none" w:sz="0" w:space="0" w:color="auto"/>
            <w:left w:val="none" w:sz="0" w:space="0" w:color="auto"/>
            <w:bottom w:val="none" w:sz="0" w:space="0" w:color="auto"/>
            <w:right w:val="none" w:sz="0" w:space="0" w:color="auto"/>
          </w:divBdr>
        </w:div>
        <w:div w:id="799422933">
          <w:marLeft w:val="480"/>
          <w:marRight w:val="0"/>
          <w:marTop w:val="0"/>
          <w:marBottom w:val="0"/>
          <w:divBdr>
            <w:top w:val="none" w:sz="0" w:space="0" w:color="auto"/>
            <w:left w:val="none" w:sz="0" w:space="0" w:color="auto"/>
            <w:bottom w:val="none" w:sz="0" w:space="0" w:color="auto"/>
            <w:right w:val="none" w:sz="0" w:space="0" w:color="auto"/>
          </w:divBdr>
        </w:div>
        <w:div w:id="984899015">
          <w:marLeft w:val="480"/>
          <w:marRight w:val="0"/>
          <w:marTop w:val="0"/>
          <w:marBottom w:val="0"/>
          <w:divBdr>
            <w:top w:val="none" w:sz="0" w:space="0" w:color="auto"/>
            <w:left w:val="none" w:sz="0" w:space="0" w:color="auto"/>
            <w:bottom w:val="none" w:sz="0" w:space="0" w:color="auto"/>
            <w:right w:val="none" w:sz="0" w:space="0" w:color="auto"/>
          </w:divBdr>
        </w:div>
        <w:div w:id="1174495890">
          <w:marLeft w:val="480"/>
          <w:marRight w:val="0"/>
          <w:marTop w:val="0"/>
          <w:marBottom w:val="0"/>
          <w:divBdr>
            <w:top w:val="none" w:sz="0" w:space="0" w:color="auto"/>
            <w:left w:val="none" w:sz="0" w:space="0" w:color="auto"/>
            <w:bottom w:val="none" w:sz="0" w:space="0" w:color="auto"/>
            <w:right w:val="none" w:sz="0" w:space="0" w:color="auto"/>
          </w:divBdr>
        </w:div>
        <w:div w:id="239339109">
          <w:marLeft w:val="480"/>
          <w:marRight w:val="0"/>
          <w:marTop w:val="0"/>
          <w:marBottom w:val="0"/>
          <w:divBdr>
            <w:top w:val="none" w:sz="0" w:space="0" w:color="auto"/>
            <w:left w:val="none" w:sz="0" w:space="0" w:color="auto"/>
            <w:bottom w:val="none" w:sz="0" w:space="0" w:color="auto"/>
            <w:right w:val="none" w:sz="0" w:space="0" w:color="auto"/>
          </w:divBdr>
        </w:div>
        <w:div w:id="1732268348">
          <w:marLeft w:val="480"/>
          <w:marRight w:val="0"/>
          <w:marTop w:val="0"/>
          <w:marBottom w:val="0"/>
          <w:divBdr>
            <w:top w:val="none" w:sz="0" w:space="0" w:color="auto"/>
            <w:left w:val="none" w:sz="0" w:space="0" w:color="auto"/>
            <w:bottom w:val="none" w:sz="0" w:space="0" w:color="auto"/>
            <w:right w:val="none" w:sz="0" w:space="0" w:color="auto"/>
          </w:divBdr>
        </w:div>
        <w:div w:id="2033797303">
          <w:marLeft w:val="480"/>
          <w:marRight w:val="0"/>
          <w:marTop w:val="0"/>
          <w:marBottom w:val="0"/>
          <w:divBdr>
            <w:top w:val="none" w:sz="0" w:space="0" w:color="auto"/>
            <w:left w:val="none" w:sz="0" w:space="0" w:color="auto"/>
            <w:bottom w:val="none" w:sz="0" w:space="0" w:color="auto"/>
            <w:right w:val="none" w:sz="0" w:space="0" w:color="auto"/>
          </w:divBdr>
        </w:div>
        <w:div w:id="933899776">
          <w:marLeft w:val="480"/>
          <w:marRight w:val="0"/>
          <w:marTop w:val="0"/>
          <w:marBottom w:val="0"/>
          <w:divBdr>
            <w:top w:val="none" w:sz="0" w:space="0" w:color="auto"/>
            <w:left w:val="none" w:sz="0" w:space="0" w:color="auto"/>
            <w:bottom w:val="none" w:sz="0" w:space="0" w:color="auto"/>
            <w:right w:val="none" w:sz="0" w:space="0" w:color="auto"/>
          </w:divBdr>
        </w:div>
        <w:div w:id="1187451956">
          <w:marLeft w:val="480"/>
          <w:marRight w:val="0"/>
          <w:marTop w:val="0"/>
          <w:marBottom w:val="0"/>
          <w:divBdr>
            <w:top w:val="none" w:sz="0" w:space="0" w:color="auto"/>
            <w:left w:val="none" w:sz="0" w:space="0" w:color="auto"/>
            <w:bottom w:val="none" w:sz="0" w:space="0" w:color="auto"/>
            <w:right w:val="none" w:sz="0" w:space="0" w:color="auto"/>
          </w:divBdr>
        </w:div>
        <w:div w:id="171072253">
          <w:marLeft w:val="480"/>
          <w:marRight w:val="0"/>
          <w:marTop w:val="0"/>
          <w:marBottom w:val="0"/>
          <w:divBdr>
            <w:top w:val="none" w:sz="0" w:space="0" w:color="auto"/>
            <w:left w:val="none" w:sz="0" w:space="0" w:color="auto"/>
            <w:bottom w:val="none" w:sz="0" w:space="0" w:color="auto"/>
            <w:right w:val="none" w:sz="0" w:space="0" w:color="auto"/>
          </w:divBdr>
        </w:div>
        <w:div w:id="823814778">
          <w:marLeft w:val="480"/>
          <w:marRight w:val="0"/>
          <w:marTop w:val="0"/>
          <w:marBottom w:val="0"/>
          <w:divBdr>
            <w:top w:val="none" w:sz="0" w:space="0" w:color="auto"/>
            <w:left w:val="none" w:sz="0" w:space="0" w:color="auto"/>
            <w:bottom w:val="none" w:sz="0" w:space="0" w:color="auto"/>
            <w:right w:val="none" w:sz="0" w:space="0" w:color="auto"/>
          </w:divBdr>
        </w:div>
        <w:div w:id="2055884793">
          <w:marLeft w:val="480"/>
          <w:marRight w:val="0"/>
          <w:marTop w:val="0"/>
          <w:marBottom w:val="0"/>
          <w:divBdr>
            <w:top w:val="none" w:sz="0" w:space="0" w:color="auto"/>
            <w:left w:val="none" w:sz="0" w:space="0" w:color="auto"/>
            <w:bottom w:val="none" w:sz="0" w:space="0" w:color="auto"/>
            <w:right w:val="none" w:sz="0" w:space="0" w:color="auto"/>
          </w:divBdr>
        </w:div>
        <w:div w:id="556360706">
          <w:marLeft w:val="480"/>
          <w:marRight w:val="0"/>
          <w:marTop w:val="0"/>
          <w:marBottom w:val="0"/>
          <w:divBdr>
            <w:top w:val="none" w:sz="0" w:space="0" w:color="auto"/>
            <w:left w:val="none" w:sz="0" w:space="0" w:color="auto"/>
            <w:bottom w:val="none" w:sz="0" w:space="0" w:color="auto"/>
            <w:right w:val="none" w:sz="0" w:space="0" w:color="auto"/>
          </w:divBdr>
        </w:div>
        <w:div w:id="1263223034">
          <w:marLeft w:val="480"/>
          <w:marRight w:val="0"/>
          <w:marTop w:val="0"/>
          <w:marBottom w:val="0"/>
          <w:divBdr>
            <w:top w:val="none" w:sz="0" w:space="0" w:color="auto"/>
            <w:left w:val="none" w:sz="0" w:space="0" w:color="auto"/>
            <w:bottom w:val="none" w:sz="0" w:space="0" w:color="auto"/>
            <w:right w:val="none" w:sz="0" w:space="0" w:color="auto"/>
          </w:divBdr>
        </w:div>
        <w:div w:id="1588616219">
          <w:marLeft w:val="480"/>
          <w:marRight w:val="0"/>
          <w:marTop w:val="0"/>
          <w:marBottom w:val="0"/>
          <w:divBdr>
            <w:top w:val="none" w:sz="0" w:space="0" w:color="auto"/>
            <w:left w:val="none" w:sz="0" w:space="0" w:color="auto"/>
            <w:bottom w:val="none" w:sz="0" w:space="0" w:color="auto"/>
            <w:right w:val="none" w:sz="0" w:space="0" w:color="auto"/>
          </w:divBdr>
        </w:div>
        <w:div w:id="292256439">
          <w:marLeft w:val="480"/>
          <w:marRight w:val="0"/>
          <w:marTop w:val="0"/>
          <w:marBottom w:val="0"/>
          <w:divBdr>
            <w:top w:val="none" w:sz="0" w:space="0" w:color="auto"/>
            <w:left w:val="none" w:sz="0" w:space="0" w:color="auto"/>
            <w:bottom w:val="none" w:sz="0" w:space="0" w:color="auto"/>
            <w:right w:val="none" w:sz="0" w:space="0" w:color="auto"/>
          </w:divBdr>
        </w:div>
        <w:div w:id="1743285636">
          <w:marLeft w:val="480"/>
          <w:marRight w:val="0"/>
          <w:marTop w:val="0"/>
          <w:marBottom w:val="0"/>
          <w:divBdr>
            <w:top w:val="none" w:sz="0" w:space="0" w:color="auto"/>
            <w:left w:val="none" w:sz="0" w:space="0" w:color="auto"/>
            <w:bottom w:val="none" w:sz="0" w:space="0" w:color="auto"/>
            <w:right w:val="none" w:sz="0" w:space="0" w:color="auto"/>
          </w:divBdr>
        </w:div>
        <w:div w:id="1995067182">
          <w:marLeft w:val="480"/>
          <w:marRight w:val="0"/>
          <w:marTop w:val="0"/>
          <w:marBottom w:val="0"/>
          <w:divBdr>
            <w:top w:val="none" w:sz="0" w:space="0" w:color="auto"/>
            <w:left w:val="none" w:sz="0" w:space="0" w:color="auto"/>
            <w:bottom w:val="none" w:sz="0" w:space="0" w:color="auto"/>
            <w:right w:val="none" w:sz="0" w:space="0" w:color="auto"/>
          </w:divBdr>
        </w:div>
        <w:div w:id="916355023">
          <w:marLeft w:val="480"/>
          <w:marRight w:val="0"/>
          <w:marTop w:val="0"/>
          <w:marBottom w:val="0"/>
          <w:divBdr>
            <w:top w:val="none" w:sz="0" w:space="0" w:color="auto"/>
            <w:left w:val="none" w:sz="0" w:space="0" w:color="auto"/>
            <w:bottom w:val="none" w:sz="0" w:space="0" w:color="auto"/>
            <w:right w:val="none" w:sz="0" w:space="0" w:color="auto"/>
          </w:divBdr>
        </w:div>
        <w:div w:id="1707487043">
          <w:marLeft w:val="480"/>
          <w:marRight w:val="0"/>
          <w:marTop w:val="0"/>
          <w:marBottom w:val="0"/>
          <w:divBdr>
            <w:top w:val="none" w:sz="0" w:space="0" w:color="auto"/>
            <w:left w:val="none" w:sz="0" w:space="0" w:color="auto"/>
            <w:bottom w:val="none" w:sz="0" w:space="0" w:color="auto"/>
            <w:right w:val="none" w:sz="0" w:space="0" w:color="auto"/>
          </w:divBdr>
        </w:div>
        <w:div w:id="974792111">
          <w:marLeft w:val="480"/>
          <w:marRight w:val="0"/>
          <w:marTop w:val="0"/>
          <w:marBottom w:val="0"/>
          <w:divBdr>
            <w:top w:val="none" w:sz="0" w:space="0" w:color="auto"/>
            <w:left w:val="none" w:sz="0" w:space="0" w:color="auto"/>
            <w:bottom w:val="none" w:sz="0" w:space="0" w:color="auto"/>
            <w:right w:val="none" w:sz="0" w:space="0" w:color="auto"/>
          </w:divBdr>
        </w:div>
        <w:div w:id="935557864">
          <w:marLeft w:val="480"/>
          <w:marRight w:val="0"/>
          <w:marTop w:val="0"/>
          <w:marBottom w:val="0"/>
          <w:divBdr>
            <w:top w:val="none" w:sz="0" w:space="0" w:color="auto"/>
            <w:left w:val="none" w:sz="0" w:space="0" w:color="auto"/>
            <w:bottom w:val="none" w:sz="0" w:space="0" w:color="auto"/>
            <w:right w:val="none" w:sz="0" w:space="0" w:color="auto"/>
          </w:divBdr>
        </w:div>
        <w:div w:id="1352031446">
          <w:marLeft w:val="480"/>
          <w:marRight w:val="0"/>
          <w:marTop w:val="0"/>
          <w:marBottom w:val="0"/>
          <w:divBdr>
            <w:top w:val="none" w:sz="0" w:space="0" w:color="auto"/>
            <w:left w:val="none" w:sz="0" w:space="0" w:color="auto"/>
            <w:bottom w:val="none" w:sz="0" w:space="0" w:color="auto"/>
            <w:right w:val="none" w:sz="0" w:space="0" w:color="auto"/>
          </w:divBdr>
        </w:div>
        <w:div w:id="294725657">
          <w:marLeft w:val="480"/>
          <w:marRight w:val="0"/>
          <w:marTop w:val="0"/>
          <w:marBottom w:val="0"/>
          <w:divBdr>
            <w:top w:val="none" w:sz="0" w:space="0" w:color="auto"/>
            <w:left w:val="none" w:sz="0" w:space="0" w:color="auto"/>
            <w:bottom w:val="none" w:sz="0" w:space="0" w:color="auto"/>
            <w:right w:val="none" w:sz="0" w:space="0" w:color="auto"/>
          </w:divBdr>
        </w:div>
        <w:div w:id="1741514058">
          <w:marLeft w:val="480"/>
          <w:marRight w:val="0"/>
          <w:marTop w:val="0"/>
          <w:marBottom w:val="0"/>
          <w:divBdr>
            <w:top w:val="none" w:sz="0" w:space="0" w:color="auto"/>
            <w:left w:val="none" w:sz="0" w:space="0" w:color="auto"/>
            <w:bottom w:val="none" w:sz="0" w:space="0" w:color="auto"/>
            <w:right w:val="none" w:sz="0" w:space="0" w:color="auto"/>
          </w:divBdr>
        </w:div>
        <w:div w:id="1868638262">
          <w:marLeft w:val="480"/>
          <w:marRight w:val="0"/>
          <w:marTop w:val="0"/>
          <w:marBottom w:val="0"/>
          <w:divBdr>
            <w:top w:val="none" w:sz="0" w:space="0" w:color="auto"/>
            <w:left w:val="none" w:sz="0" w:space="0" w:color="auto"/>
            <w:bottom w:val="none" w:sz="0" w:space="0" w:color="auto"/>
            <w:right w:val="none" w:sz="0" w:space="0" w:color="auto"/>
          </w:divBdr>
        </w:div>
        <w:div w:id="994379355">
          <w:marLeft w:val="480"/>
          <w:marRight w:val="0"/>
          <w:marTop w:val="0"/>
          <w:marBottom w:val="0"/>
          <w:divBdr>
            <w:top w:val="none" w:sz="0" w:space="0" w:color="auto"/>
            <w:left w:val="none" w:sz="0" w:space="0" w:color="auto"/>
            <w:bottom w:val="none" w:sz="0" w:space="0" w:color="auto"/>
            <w:right w:val="none" w:sz="0" w:space="0" w:color="auto"/>
          </w:divBdr>
        </w:div>
        <w:div w:id="1417442023">
          <w:marLeft w:val="480"/>
          <w:marRight w:val="0"/>
          <w:marTop w:val="0"/>
          <w:marBottom w:val="0"/>
          <w:divBdr>
            <w:top w:val="none" w:sz="0" w:space="0" w:color="auto"/>
            <w:left w:val="none" w:sz="0" w:space="0" w:color="auto"/>
            <w:bottom w:val="none" w:sz="0" w:space="0" w:color="auto"/>
            <w:right w:val="none" w:sz="0" w:space="0" w:color="auto"/>
          </w:divBdr>
        </w:div>
        <w:div w:id="977221224">
          <w:marLeft w:val="480"/>
          <w:marRight w:val="0"/>
          <w:marTop w:val="0"/>
          <w:marBottom w:val="0"/>
          <w:divBdr>
            <w:top w:val="none" w:sz="0" w:space="0" w:color="auto"/>
            <w:left w:val="none" w:sz="0" w:space="0" w:color="auto"/>
            <w:bottom w:val="none" w:sz="0" w:space="0" w:color="auto"/>
            <w:right w:val="none" w:sz="0" w:space="0" w:color="auto"/>
          </w:divBdr>
        </w:div>
        <w:div w:id="1358699007">
          <w:marLeft w:val="480"/>
          <w:marRight w:val="0"/>
          <w:marTop w:val="0"/>
          <w:marBottom w:val="0"/>
          <w:divBdr>
            <w:top w:val="none" w:sz="0" w:space="0" w:color="auto"/>
            <w:left w:val="none" w:sz="0" w:space="0" w:color="auto"/>
            <w:bottom w:val="none" w:sz="0" w:space="0" w:color="auto"/>
            <w:right w:val="none" w:sz="0" w:space="0" w:color="auto"/>
          </w:divBdr>
        </w:div>
        <w:div w:id="1408655004">
          <w:marLeft w:val="480"/>
          <w:marRight w:val="0"/>
          <w:marTop w:val="0"/>
          <w:marBottom w:val="0"/>
          <w:divBdr>
            <w:top w:val="none" w:sz="0" w:space="0" w:color="auto"/>
            <w:left w:val="none" w:sz="0" w:space="0" w:color="auto"/>
            <w:bottom w:val="none" w:sz="0" w:space="0" w:color="auto"/>
            <w:right w:val="none" w:sz="0" w:space="0" w:color="auto"/>
          </w:divBdr>
        </w:div>
        <w:div w:id="447621629">
          <w:marLeft w:val="480"/>
          <w:marRight w:val="0"/>
          <w:marTop w:val="0"/>
          <w:marBottom w:val="0"/>
          <w:divBdr>
            <w:top w:val="none" w:sz="0" w:space="0" w:color="auto"/>
            <w:left w:val="none" w:sz="0" w:space="0" w:color="auto"/>
            <w:bottom w:val="none" w:sz="0" w:space="0" w:color="auto"/>
            <w:right w:val="none" w:sz="0" w:space="0" w:color="auto"/>
          </w:divBdr>
        </w:div>
        <w:div w:id="1468666554">
          <w:marLeft w:val="480"/>
          <w:marRight w:val="0"/>
          <w:marTop w:val="0"/>
          <w:marBottom w:val="0"/>
          <w:divBdr>
            <w:top w:val="none" w:sz="0" w:space="0" w:color="auto"/>
            <w:left w:val="none" w:sz="0" w:space="0" w:color="auto"/>
            <w:bottom w:val="none" w:sz="0" w:space="0" w:color="auto"/>
            <w:right w:val="none" w:sz="0" w:space="0" w:color="auto"/>
          </w:divBdr>
        </w:div>
        <w:div w:id="1863130653">
          <w:marLeft w:val="480"/>
          <w:marRight w:val="0"/>
          <w:marTop w:val="0"/>
          <w:marBottom w:val="0"/>
          <w:divBdr>
            <w:top w:val="none" w:sz="0" w:space="0" w:color="auto"/>
            <w:left w:val="none" w:sz="0" w:space="0" w:color="auto"/>
            <w:bottom w:val="none" w:sz="0" w:space="0" w:color="auto"/>
            <w:right w:val="none" w:sz="0" w:space="0" w:color="auto"/>
          </w:divBdr>
        </w:div>
        <w:div w:id="1293363152">
          <w:marLeft w:val="480"/>
          <w:marRight w:val="0"/>
          <w:marTop w:val="0"/>
          <w:marBottom w:val="0"/>
          <w:divBdr>
            <w:top w:val="none" w:sz="0" w:space="0" w:color="auto"/>
            <w:left w:val="none" w:sz="0" w:space="0" w:color="auto"/>
            <w:bottom w:val="none" w:sz="0" w:space="0" w:color="auto"/>
            <w:right w:val="none" w:sz="0" w:space="0" w:color="auto"/>
          </w:divBdr>
        </w:div>
        <w:div w:id="1950359414">
          <w:marLeft w:val="480"/>
          <w:marRight w:val="0"/>
          <w:marTop w:val="0"/>
          <w:marBottom w:val="0"/>
          <w:divBdr>
            <w:top w:val="none" w:sz="0" w:space="0" w:color="auto"/>
            <w:left w:val="none" w:sz="0" w:space="0" w:color="auto"/>
            <w:bottom w:val="none" w:sz="0" w:space="0" w:color="auto"/>
            <w:right w:val="none" w:sz="0" w:space="0" w:color="auto"/>
          </w:divBdr>
        </w:div>
        <w:div w:id="2058159543">
          <w:marLeft w:val="480"/>
          <w:marRight w:val="0"/>
          <w:marTop w:val="0"/>
          <w:marBottom w:val="0"/>
          <w:divBdr>
            <w:top w:val="none" w:sz="0" w:space="0" w:color="auto"/>
            <w:left w:val="none" w:sz="0" w:space="0" w:color="auto"/>
            <w:bottom w:val="none" w:sz="0" w:space="0" w:color="auto"/>
            <w:right w:val="none" w:sz="0" w:space="0" w:color="auto"/>
          </w:divBdr>
        </w:div>
        <w:div w:id="1510758881">
          <w:marLeft w:val="480"/>
          <w:marRight w:val="0"/>
          <w:marTop w:val="0"/>
          <w:marBottom w:val="0"/>
          <w:divBdr>
            <w:top w:val="none" w:sz="0" w:space="0" w:color="auto"/>
            <w:left w:val="none" w:sz="0" w:space="0" w:color="auto"/>
            <w:bottom w:val="none" w:sz="0" w:space="0" w:color="auto"/>
            <w:right w:val="none" w:sz="0" w:space="0" w:color="auto"/>
          </w:divBdr>
        </w:div>
        <w:div w:id="1006131872">
          <w:marLeft w:val="480"/>
          <w:marRight w:val="0"/>
          <w:marTop w:val="0"/>
          <w:marBottom w:val="0"/>
          <w:divBdr>
            <w:top w:val="none" w:sz="0" w:space="0" w:color="auto"/>
            <w:left w:val="none" w:sz="0" w:space="0" w:color="auto"/>
            <w:bottom w:val="none" w:sz="0" w:space="0" w:color="auto"/>
            <w:right w:val="none" w:sz="0" w:space="0" w:color="auto"/>
          </w:divBdr>
        </w:div>
        <w:div w:id="1605771699">
          <w:marLeft w:val="480"/>
          <w:marRight w:val="0"/>
          <w:marTop w:val="0"/>
          <w:marBottom w:val="0"/>
          <w:divBdr>
            <w:top w:val="none" w:sz="0" w:space="0" w:color="auto"/>
            <w:left w:val="none" w:sz="0" w:space="0" w:color="auto"/>
            <w:bottom w:val="none" w:sz="0" w:space="0" w:color="auto"/>
            <w:right w:val="none" w:sz="0" w:space="0" w:color="auto"/>
          </w:divBdr>
        </w:div>
        <w:div w:id="1711420078">
          <w:marLeft w:val="480"/>
          <w:marRight w:val="0"/>
          <w:marTop w:val="0"/>
          <w:marBottom w:val="0"/>
          <w:divBdr>
            <w:top w:val="none" w:sz="0" w:space="0" w:color="auto"/>
            <w:left w:val="none" w:sz="0" w:space="0" w:color="auto"/>
            <w:bottom w:val="none" w:sz="0" w:space="0" w:color="auto"/>
            <w:right w:val="none" w:sz="0" w:space="0" w:color="auto"/>
          </w:divBdr>
        </w:div>
        <w:div w:id="1458062805">
          <w:marLeft w:val="480"/>
          <w:marRight w:val="0"/>
          <w:marTop w:val="0"/>
          <w:marBottom w:val="0"/>
          <w:divBdr>
            <w:top w:val="none" w:sz="0" w:space="0" w:color="auto"/>
            <w:left w:val="none" w:sz="0" w:space="0" w:color="auto"/>
            <w:bottom w:val="none" w:sz="0" w:space="0" w:color="auto"/>
            <w:right w:val="none" w:sz="0" w:space="0" w:color="auto"/>
          </w:divBdr>
        </w:div>
        <w:div w:id="528949976">
          <w:marLeft w:val="480"/>
          <w:marRight w:val="0"/>
          <w:marTop w:val="0"/>
          <w:marBottom w:val="0"/>
          <w:divBdr>
            <w:top w:val="none" w:sz="0" w:space="0" w:color="auto"/>
            <w:left w:val="none" w:sz="0" w:space="0" w:color="auto"/>
            <w:bottom w:val="none" w:sz="0" w:space="0" w:color="auto"/>
            <w:right w:val="none" w:sz="0" w:space="0" w:color="auto"/>
          </w:divBdr>
        </w:div>
        <w:div w:id="1038168221">
          <w:marLeft w:val="480"/>
          <w:marRight w:val="0"/>
          <w:marTop w:val="0"/>
          <w:marBottom w:val="0"/>
          <w:divBdr>
            <w:top w:val="none" w:sz="0" w:space="0" w:color="auto"/>
            <w:left w:val="none" w:sz="0" w:space="0" w:color="auto"/>
            <w:bottom w:val="none" w:sz="0" w:space="0" w:color="auto"/>
            <w:right w:val="none" w:sz="0" w:space="0" w:color="auto"/>
          </w:divBdr>
        </w:div>
        <w:div w:id="464474254">
          <w:marLeft w:val="480"/>
          <w:marRight w:val="0"/>
          <w:marTop w:val="0"/>
          <w:marBottom w:val="0"/>
          <w:divBdr>
            <w:top w:val="none" w:sz="0" w:space="0" w:color="auto"/>
            <w:left w:val="none" w:sz="0" w:space="0" w:color="auto"/>
            <w:bottom w:val="none" w:sz="0" w:space="0" w:color="auto"/>
            <w:right w:val="none" w:sz="0" w:space="0" w:color="auto"/>
          </w:divBdr>
        </w:div>
        <w:div w:id="143204866">
          <w:marLeft w:val="480"/>
          <w:marRight w:val="0"/>
          <w:marTop w:val="0"/>
          <w:marBottom w:val="0"/>
          <w:divBdr>
            <w:top w:val="none" w:sz="0" w:space="0" w:color="auto"/>
            <w:left w:val="none" w:sz="0" w:space="0" w:color="auto"/>
            <w:bottom w:val="none" w:sz="0" w:space="0" w:color="auto"/>
            <w:right w:val="none" w:sz="0" w:space="0" w:color="auto"/>
          </w:divBdr>
        </w:div>
        <w:div w:id="1193570570">
          <w:marLeft w:val="480"/>
          <w:marRight w:val="0"/>
          <w:marTop w:val="0"/>
          <w:marBottom w:val="0"/>
          <w:divBdr>
            <w:top w:val="none" w:sz="0" w:space="0" w:color="auto"/>
            <w:left w:val="none" w:sz="0" w:space="0" w:color="auto"/>
            <w:bottom w:val="none" w:sz="0" w:space="0" w:color="auto"/>
            <w:right w:val="none" w:sz="0" w:space="0" w:color="auto"/>
          </w:divBdr>
        </w:div>
        <w:div w:id="901063921">
          <w:marLeft w:val="480"/>
          <w:marRight w:val="0"/>
          <w:marTop w:val="0"/>
          <w:marBottom w:val="0"/>
          <w:divBdr>
            <w:top w:val="none" w:sz="0" w:space="0" w:color="auto"/>
            <w:left w:val="none" w:sz="0" w:space="0" w:color="auto"/>
            <w:bottom w:val="none" w:sz="0" w:space="0" w:color="auto"/>
            <w:right w:val="none" w:sz="0" w:space="0" w:color="auto"/>
          </w:divBdr>
        </w:div>
        <w:div w:id="924262488">
          <w:marLeft w:val="480"/>
          <w:marRight w:val="0"/>
          <w:marTop w:val="0"/>
          <w:marBottom w:val="0"/>
          <w:divBdr>
            <w:top w:val="none" w:sz="0" w:space="0" w:color="auto"/>
            <w:left w:val="none" w:sz="0" w:space="0" w:color="auto"/>
            <w:bottom w:val="none" w:sz="0" w:space="0" w:color="auto"/>
            <w:right w:val="none" w:sz="0" w:space="0" w:color="auto"/>
          </w:divBdr>
        </w:div>
        <w:div w:id="1613397504">
          <w:marLeft w:val="480"/>
          <w:marRight w:val="0"/>
          <w:marTop w:val="0"/>
          <w:marBottom w:val="0"/>
          <w:divBdr>
            <w:top w:val="none" w:sz="0" w:space="0" w:color="auto"/>
            <w:left w:val="none" w:sz="0" w:space="0" w:color="auto"/>
            <w:bottom w:val="none" w:sz="0" w:space="0" w:color="auto"/>
            <w:right w:val="none" w:sz="0" w:space="0" w:color="auto"/>
          </w:divBdr>
        </w:div>
        <w:div w:id="1964918984">
          <w:marLeft w:val="480"/>
          <w:marRight w:val="0"/>
          <w:marTop w:val="0"/>
          <w:marBottom w:val="0"/>
          <w:divBdr>
            <w:top w:val="none" w:sz="0" w:space="0" w:color="auto"/>
            <w:left w:val="none" w:sz="0" w:space="0" w:color="auto"/>
            <w:bottom w:val="none" w:sz="0" w:space="0" w:color="auto"/>
            <w:right w:val="none" w:sz="0" w:space="0" w:color="auto"/>
          </w:divBdr>
        </w:div>
        <w:div w:id="833447577">
          <w:marLeft w:val="480"/>
          <w:marRight w:val="0"/>
          <w:marTop w:val="0"/>
          <w:marBottom w:val="0"/>
          <w:divBdr>
            <w:top w:val="none" w:sz="0" w:space="0" w:color="auto"/>
            <w:left w:val="none" w:sz="0" w:space="0" w:color="auto"/>
            <w:bottom w:val="none" w:sz="0" w:space="0" w:color="auto"/>
            <w:right w:val="none" w:sz="0" w:space="0" w:color="auto"/>
          </w:divBdr>
        </w:div>
        <w:div w:id="490753221">
          <w:marLeft w:val="480"/>
          <w:marRight w:val="0"/>
          <w:marTop w:val="0"/>
          <w:marBottom w:val="0"/>
          <w:divBdr>
            <w:top w:val="none" w:sz="0" w:space="0" w:color="auto"/>
            <w:left w:val="none" w:sz="0" w:space="0" w:color="auto"/>
            <w:bottom w:val="none" w:sz="0" w:space="0" w:color="auto"/>
            <w:right w:val="none" w:sz="0" w:space="0" w:color="auto"/>
          </w:divBdr>
        </w:div>
        <w:div w:id="850219001">
          <w:marLeft w:val="480"/>
          <w:marRight w:val="0"/>
          <w:marTop w:val="0"/>
          <w:marBottom w:val="0"/>
          <w:divBdr>
            <w:top w:val="none" w:sz="0" w:space="0" w:color="auto"/>
            <w:left w:val="none" w:sz="0" w:space="0" w:color="auto"/>
            <w:bottom w:val="none" w:sz="0" w:space="0" w:color="auto"/>
            <w:right w:val="none" w:sz="0" w:space="0" w:color="auto"/>
          </w:divBdr>
        </w:div>
        <w:div w:id="780758790">
          <w:marLeft w:val="480"/>
          <w:marRight w:val="0"/>
          <w:marTop w:val="0"/>
          <w:marBottom w:val="0"/>
          <w:divBdr>
            <w:top w:val="none" w:sz="0" w:space="0" w:color="auto"/>
            <w:left w:val="none" w:sz="0" w:space="0" w:color="auto"/>
            <w:bottom w:val="none" w:sz="0" w:space="0" w:color="auto"/>
            <w:right w:val="none" w:sz="0" w:space="0" w:color="auto"/>
          </w:divBdr>
        </w:div>
        <w:div w:id="1480800800">
          <w:marLeft w:val="480"/>
          <w:marRight w:val="0"/>
          <w:marTop w:val="0"/>
          <w:marBottom w:val="0"/>
          <w:divBdr>
            <w:top w:val="none" w:sz="0" w:space="0" w:color="auto"/>
            <w:left w:val="none" w:sz="0" w:space="0" w:color="auto"/>
            <w:bottom w:val="none" w:sz="0" w:space="0" w:color="auto"/>
            <w:right w:val="none" w:sz="0" w:space="0" w:color="auto"/>
          </w:divBdr>
        </w:div>
        <w:div w:id="2084524710">
          <w:marLeft w:val="480"/>
          <w:marRight w:val="0"/>
          <w:marTop w:val="0"/>
          <w:marBottom w:val="0"/>
          <w:divBdr>
            <w:top w:val="none" w:sz="0" w:space="0" w:color="auto"/>
            <w:left w:val="none" w:sz="0" w:space="0" w:color="auto"/>
            <w:bottom w:val="none" w:sz="0" w:space="0" w:color="auto"/>
            <w:right w:val="none" w:sz="0" w:space="0" w:color="auto"/>
          </w:divBdr>
        </w:div>
      </w:divsChild>
    </w:div>
    <w:div w:id="1509060488">
      <w:bodyDiv w:val="1"/>
      <w:marLeft w:val="0"/>
      <w:marRight w:val="0"/>
      <w:marTop w:val="0"/>
      <w:marBottom w:val="0"/>
      <w:divBdr>
        <w:top w:val="none" w:sz="0" w:space="0" w:color="auto"/>
        <w:left w:val="none" w:sz="0" w:space="0" w:color="auto"/>
        <w:bottom w:val="none" w:sz="0" w:space="0" w:color="auto"/>
        <w:right w:val="none" w:sz="0" w:space="0" w:color="auto"/>
      </w:divBdr>
    </w:div>
    <w:div w:id="1509516017">
      <w:bodyDiv w:val="1"/>
      <w:marLeft w:val="0"/>
      <w:marRight w:val="0"/>
      <w:marTop w:val="0"/>
      <w:marBottom w:val="0"/>
      <w:divBdr>
        <w:top w:val="none" w:sz="0" w:space="0" w:color="auto"/>
        <w:left w:val="none" w:sz="0" w:space="0" w:color="auto"/>
        <w:bottom w:val="none" w:sz="0" w:space="0" w:color="auto"/>
        <w:right w:val="none" w:sz="0" w:space="0" w:color="auto"/>
      </w:divBdr>
    </w:div>
    <w:div w:id="1514494924">
      <w:bodyDiv w:val="1"/>
      <w:marLeft w:val="0"/>
      <w:marRight w:val="0"/>
      <w:marTop w:val="0"/>
      <w:marBottom w:val="0"/>
      <w:divBdr>
        <w:top w:val="none" w:sz="0" w:space="0" w:color="auto"/>
        <w:left w:val="none" w:sz="0" w:space="0" w:color="auto"/>
        <w:bottom w:val="none" w:sz="0" w:space="0" w:color="auto"/>
        <w:right w:val="none" w:sz="0" w:space="0" w:color="auto"/>
      </w:divBdr>
      <w:divsChild>
        <w:div w:id="924611197">
          <w:marLeft w:val="480"/>
          <w:marRight w:val="0"/>
          <w:marTop w:val="0"/>
          <w:marBottom w:val="0"/>
          <w:divBdr>
            <w:top w:val="none" w:sz="0" w:space="0" w:color="auto"/>
            <w:left w:val="none" w:sz="0" w:space="0" w:color="auto"/>
            <w:bottom w:val="none" w:sz="0" w:space="0" w:color="auto"/>
            <w:right w:val="none" w:sz="0" w:space="0" w:color="auto"/>
          </w:divBdr>
        </w:div>
        <w:div w:id="1190296642">
          <w:marLeft w:val="480"/>
          <w:marRight w:val="0"/>
          <w:marTop w:val="0"/>
          <w:marBottom w:val="0"/>
          <w:divBdr>
            <w:top w:val="none" w:sz="0" w:space="0" w:color="auto"/>
            <w:left w:val="none" w:sz="0" w:space="0" w:color="auto"/>
            <w:bottom w:val="none" w:sz="0" w:space="0" w:color="auto"/>
            <w:right w:val="none" w:sz="0" w:space="0" w:color="auto"/>
          </w:divBdr>
        </w:div>
        <w:div w:id="560289482">
          <w:marLeft w:val="480"/>
          <w:marRight w:val="0"/>
          <w:marTop w:val="0"/>
          <w:marBottom w:val="0"/>
          <w:divBdr>
            <w:top w:val="none" w:sz="0" w:space="0" w:color="auto"/>
            <w:left w:val="none" w:sz="0" w:space="0" w:color="auto"/>
            <w:bottom w:val="none" w:sz="0" w:space="0" w:color="auto"/>
            <w:right w:val="none" w:sz="0" w:space="0" w:color="auto"/>
          </w:divBdr>
        </w:div>
        <w:div w:id="946086193">
          <w:marLeft w:val="480"/>
          <w:marRight w:val="0"/>
          <w:marTop w:val="0"/>
          <w:marBottom w:val="0"/>
          <w:divBdr>
            <w:top w:val="none" w:sz="0" w:space="0" w:color="auto"/>
            <w:left w:val="none" w:sz="0" w:space="0" w:color="auto"/>
            <w:bottom w:val="none" w:sz="0" w:space="0" w:color="auto"/>
            <w:right w:val="none" w:sz="0" w:space="0" w:color="auto"/>
          </w:divBdr>
        </w:div>
        <w:div w:id="2042436925">
          <w:marLeft w:val="480"/>
          <w:marRight w:val="0"/>
          <w:marTop w:val="0"/>
          <w:marBottom w:val="0"/>
          <w:divBdr>
            <w:top w:val="none" w:sz="0" w:space="0" w:color="auto"/>
            <w:left w:val="none" w:sz="0" w:space="0" w:color="auto"/>
            <w:bottom w:val="none" w:sz="0" w:space="0" w:color="auto"/>
            <w:right w:val="none" w:sz="0" w:space="0" w:color="auto"/>
          </w:divBdr>
        </w:div>
        <w:div w:id="799960209">
          <w:marLeft w:val="480"/>
          <w:marRight w:val="0"/>
          <w:marTop w:val="0"/>
          <w:marBottom w:val="0"/>
          <w:divBdr>
            <w:top w:val="none" w:sz="0" w:space="0" w:color="auto"/>
            <w:left w:val="none" w:sz="0" w:space="0" w:color="auto"/>
            <w:bottom w:val="none" w:sz="0" w:space="0" w:color="auto"/>
            <w:right w:val="none" w:sz="0" w:space="0" w:color="auto"/>
          </w:divBdr>
        </w:div>
        <w:div w:id="564531407">
          <w:marLeft w:val="480"/>
          <w:marRight w:val="0"/>
          <w:marTop w:val="0"/>
          <w:marBottom w:val="0"/>
          <w:divBdr>
            <w:top w:val="none" w:sz="0" w:space="0" w:color="auto"/>
            <w:left w:val="none" w:sz="0" w:space="0" w:color="auto"/>
            <w:bottom w:val="none" w:sz="0" w:space="0" w:color="auto"/>
            <w:right w:val="none" w:sz="0" w:space="0" w:color="auto"/>
          </w:divBdr>
        </w:div>
        <w:div w:id="1629702425">
          <w:marLeft w:val="480"/>
          <w:marRight w:val="0"/>
          <w:marTop w:val="0"/>
          <w:marBottom w:val="0"/>
          <w:divBdr>
            <w:top w:val="none" w:sz="0" w:space="0" w:color="auto"/>
            <w:left w:val="none" w:sz="0" w:space="0" w:color="auto"/>
            <w:bottom w:val="none" w:sz="0" w:space="0" w:color="auto"/>
            <w:right w:val="none" w:sz="0" w:space="0" w:color="auto"/>
          </w:divBdr>
        </w:div>
        <w:div w:id="1338119296">
          <w:marLeft w:val="480"/>
          <w:marRight w:val="0"/>
          <w:marTop w:val="0"/>
          <w:marBottom w:val="0"/>
          <w:divBdr>
            <w:top w:val="none" w:sz="0" w:space="0" w:color="auto"/>
            <w:left w:val="none" w:sz="0" w:space="0" w:color="auto"/>
            <w:bottom w:val="none" w:sz="0" w:space="0" w:color="auto"/>
            <w:right w:val="none" w:sz="0" w:space="0" w:color="auto"/>
          </w:divBdr>
        </w:div>
        <w:div w:id="174002700">
          <w:marLeft w:val="480"/>
          <w:marRight w:val="0"/>
          <w:marTop w:val="0"/>
          <w:marBottom w:val="0"/>
          <w:divBdr>
            <w:top w:val="none" w:sz="0" w:space="0" w:color="auto"/>
            <w:left w:val="none" w:sz="0" w:space="0" w:color="auto"/>
            <w:bottom w:val="none" w:sz="0" w:space="0" w:color="auto"/>
            <w:right w:val="none" w:sz="0" w:space="0" w:color="auto"/>
          </w:divBdr>
        </w:div>
        <w:div w:id="1482115781">
          <w:marLeft w:val="480"/>
          <w:marRight w:val="0"/>
          <w:marTop w:val="0"/>
          <w:marBottom w:val="0"/>
          <w:divBdr>
            <w:top w:val="none" w:sz="0" w:space="0" w:color="auto"/>
            <w:left w:val="none" w:sz="0" w:space="0" w:color="auto"/>
            <w:bottom w:val="none" w:sz="0" w:space="0" w:color="auto"/>
            <w:right w:val="none" w:sz="0" w:space="0" w:color="auto"/>
          </w:divBdr>
        </w:div>
        <w:div w:id="1934630766">
          <w:marLeft w:val="480"/>
          <w:marRight w:val="0"/>
          <w:marTop w:val="0"/>
          <w:marBottom w:val="0"/>
          <w:divBdr>
            <w:top w:val="none" w:sz="0" w:space="0" w:color="auto"/>
            <w:left w:val="none" w:sz="0" w:space="0" w:color="auto"/>
            <w:bottom w:val="none" w:sz="0" w:space="0" w:color="auto"/>
            <w:right w:val="none" w:sz="0" w:space="0" w:color="auto"/>
          </w:divBdr>
        </w:div>
        <w:div w:id="1216551390">
          <w:marLeft w:val="480"/>
          <w:marRight w:val="0"/>
          <w:marTop w:val="0"/>
          <w:marBottom w:val="0"/>
          <w:divBdr>
            <w:top w:val="none" w:sz="0" w:space="0" w:color="auto"/>
            <w:left w:val="none" w:sz="0" w:space="0" w:color="auto"/>
            <w:bottom w:val="none" w:sz="0" w:space="0" w:color="auto"/>
            <w:right w:val="none" w:sz="0" w:space="0" w:color="auto"/>
          </w:divBdr>
        </w:div>
        <w:div w:id="1750078761">
          <w:marLeft w:val="480"/>
          <w:marRight w:val="0"/>
          <w:marTop w:val="0"/>
          <w:marBottom w:val="0"/>
          <w:divBdr>
            <w:top w:val="none" w:sz="0" w:space="0" w:color="auto"/>
            <w:left w:val="none" w:sz="0" w:space="0" w:color="auto"/>
            <w:bottom w:val="none" w:sz="0" w:space="0" w:color="auto"/>
            <w:right w:val="none" w:sz="0" w:space="0" w:color="auto"/>
          </w:divBdr>
        </w:div>
        <w:div w:id="1695502341">
          <w:marLeft w:val="480"/>
          <w:marRight w:val="0"/>
          <w:marTop w:val="0"/>
          <w:marBottom w:val="0"/>
          <w:divBdr>
            <w:top w:val="none" w:sz="0" w:space="0" w:color="auto"/>
            <w:left w:val="none" w:sz="0" w:space="0" w:color="auto"/>
            <w:bottom w:val="none" w:sz="0" w:space="0" w:color="auto"/>
            <w:right w:val="none" w:sz="0" w:space="0" w:color="auto"/>
          </w:divBdr>
        </w:div>
        <w:div w:id="3939432">
          <w:marLeft w:val="480"/>
          <w:marRight w:val="0"/>
          <w:marTop w:val="0"/>
          <w:marBottom w:val="0"/>
          <w:divBdr>
            <w:top w:val="none" w:sz="0" w:space="0" w:color="auto"/>
            <w:left w:val="none" w:sz="0" w:space="0" w:color="auto"/>
            <w:bottom w:val="none" w:sz="0" w:space="0" w:color="auto"/>
            <w:right w:val="none" w:sz="0" w:space="0" w:color="auto"/>
          </w:divBdr>
        </w:div>
        <w:div w:id="1241060640">
          <w:marLeft w:val="480"/>
          <w:marRight w:val="0"/>
          <w:marTop w:val="0"/>
          <w:marBottom w:val="0"/>
          <w:divBdr>
            <w:top w:val="none" w:sz="0" w:space="0" w:color="auto"/>
            <w:left w:val="none" w:sz="0" w:space="0" w:color="auto"/>
            <w:bottom w:val="none" w:sz="0" w:space="0" w:color="auto"/>
            <w:right w:val="none" w:sz="0" w:space="0" w:color="auto"/>
          </w:divBdr>
        </w:div>
        <w:div w:id="210503315">
          <w:marLeft w:val="480"/>
          <w:marRight w:val="0"/>
          <w:marTop w:val="0"/>
          <w:marBottom w:val="0"/>
          <w:divBdr>
            <w:top w:val="none" w:sz="0" w:space="0" w:color="auto"/>
            <w:left w:val="none" w:sz="0" w:space="0" w:color="auto"/>
            <w:bottom w:val="none" w:sz="0" w:space="0" w:color="auto"/>
            <w:right w:val="none" w:sz="0" w:space="0" w:color="auto"/>
          </w:divBdr>
        </w:div>
        <w:div w:id="781536103">
          <w:marLeft w:val="480"/>
          <w:marRight w:val="0"/>
          <w:marTop w:val="0"/>
          <w:marBottom w:val="0"/>
          <w:divBdr>
            <w:top w:val="none" w:sz="0" w:space="0" w:color="auto"/>
            <w:left w:val="none" w:sz="0" w:space="0" w:color="auto"/>
            <w:bottom w:val="none" w:sz="0" w:space="0" w:color="auto"/>
            <w:right w:val="none" w:sz="0" w:space="0" w:color="auto"/>
          </w:divBdr>
        </w:div>
        <w:div w:id="1553419975">
          <w:marLeft w:val="480"/>
          <w:marRight w:val="0"/>
          <w:marTop w:val="0"/>
          <w:marBottom w:val="0"/>
          <w:divBdr>
            <w:top w:val="none" w:sz="0" w:space="0" w:color="auto"/>
            <w:left w:val="none" w:sz="0" w:space="0" w:color="auto"/>
            <w:bottom w:val="none" w:sz="0" w:space="0" w:color="auto"/>
            <w:right w:val="none" w:sz="0" w:space="0" w:color="auto"/>
          </w:divBdr>
        </w:div>
        <w:div w:id="1365910311">
          <w:marLeft w:val="480"/>
          <w:marRight w:val="0"/>
          <w:marTop w:val="0"/>
          <w:marBottom w:val="0"/>
          <w:divBdr>
            <w:top w:val="none" w:sz="0" w:space="0" w:color="auto"/>
            <w:left w:val="none" w:sz="0" w:space="0" w:color="auto"/>
            <w:bottom w:val="none" w:sz="0" w:space="0" w:color="auto"/>
            <w:right w:val="none" w:sz="0" w:space="0" w:color="auto"/>
          </w:divBdr>
        </w:div>
        <w:div w:id="728577178">
          <w:marLeft w:val="480"/>
          <w:marRight w:val="0"/>
          <w:marTop w:val="0"/>
          <w:marBottom w:val="0"/>
          <w:divBdr>
            <w:top w:val="none" w:sz="0" w:space="0" w:color="auto"/>
            <w:left w:val="none" w:sz="0" w:space="0" w:color="auto"/>
            <w:bottom w:val="none" w:sz="0" w:space="0" w:color="auto"/>
            <w:right w:val="none" w:sz="0" w:space="0" w:color="auto"/>
          </w:divBdr>
        </w:div>
        <w:div w:id="555355720">
          <w:marLeft w:val="480"/>
          <w:marRight w:val="0"/>
          <w:marTop w:val="0"/>
          <w:marBottom w:val="0"/>
          <w:divBdr>
            <w:top w:val="none" w:sz="0" w:space="0" w:color="auto"/>
            <w:left w:val="none" w:sz="0" w:space="0" w:color="auto"/>
            <w:bottom w:val="none" w:sz="0" w:space="0" w:color="auto"/>
            <w:right w:val="none" w:sz="0" w:space="0" w:color="auto"/>
          </w:divBdr>
        </w:div>
        <w:div w:id="1930966104">
          <w:marLeft w:val="480"/>
          <w:marRight w:val="0"/>
          <w:marTop w:val="0"/>
          <w:marBottom w:val="0"/>
          <w:divBdr>
            <w:top w:val="none" w:sz="0" w:space="0" w:color="auto"/>
            <w:left w:val="none" w:sz="0" w:space="0" w:color="auto"/>
            <w:bottom w:val="none" w:sz="0" w:space="0" w:color="auto"/>
            <w:right w:val="none" w:sz="0" w:space="0" w:color="auto"/>
          </w:divBdr>
        </w:div>
        <w:div w:id="894894785">
          <w:marLeft w:val="480"/>
          <w:marRight w:val="0"/>
          <w:marTop w:val="0"/>
          <w:marBottom w:val="0"/>
          <w:divBdr>
            <w:top w:val="none" w:sz="0" w:space="0" w:color="auto"/>
            <w:left w:val="none" w:sz="0" w:space="0" w:color="auto"/>
            <w:bottom w:val="none" w:sz="0" w:space="0" w:color="auto"/>
            <w:right w:val="none" w:sz="0" w:space="0" w:color="auto"/>
          </w:divBdr>
        </w:div>
        <w:div w:id="863712207">
          <w:marLeft w:val="480"/>
          <w:marRight w:val="0"/>
          <w:marTop w:val="0"/>
          <w:marBottom w:val="0"/>
          <w:divBdr>
            <w:top w:val="none" w:sz="0" w:space="0" w:color="auto"/>
            <w:left w:val="none" w:sz="0" w:space="0" w:color="auto"/>
            <w:bottom w:val="none" w:sz="0" w:space="0" w:color="auto"/>
            <w:right w:val="none" w:sz="0" w:space="0" w:color="auto"/>
          </w:divBdr>
        </w:div>
        <w:div w:id="624040907">
          <w:marLeft w:val="480"/>
          <w:marRight w:val="0"/>
          <w:marTop w:val="0"/>
          <w:marBottom w:val="0"/>
          <w:divBdr>
            <w:top w:val="none" w:sz="0" w:space="0" w:color="auto"/>
            <w:left w:val="none" w:sz="0" w:space="0" w:color="auto"/>
            <w:bottom w:val="none" w:sz="0" w:space="0" w:color="auto"/>
            <w:right w:val="none" w:sz="0" w:space="0" w:color="auto"/>
          </w:divBdr>
        </w:div>
        <w:div w:id="1323895165">
          <w:marLeft w:val="480"/>
          <w:marRight w:val="0"/>
          <w:marTop w:val="0"/>
          <w:marBottom w:val="0"/>
          <w:divBdr>
            <w:top w:val="none" w:sz="0" w:space="0" w:color="auto"/>
            <w:left w:val="none" w:sz="0" w:space="0" w:color="auto"/>
            <w:bottom w:val="none" w:sz="0" w:space="0" w:color="auto"/>
            <w:right w:val="none" w:sz="0" w:space="0" w:color="auto"/>
          </w:divBdr>
        </w:div>
        <w:div w:id="47152118">
          <w:marLeft w:val="480"/>
          <w:marRight w:val="0"/>
          <w:marTop w:val="0"/>
          <w:marBottom w:val="0"/>
          <w:divBdr>
            <w:top w:val="none" w:sz="0" w:space="0" w:color="auto"/>
            <w:left w:val="none" w:sz="0" w:space="0" w:color="auto"/>
            <w:bottom w:val="none" w:sz="0" w:space="0" w:color="auto"/>
            <w:right w:val="none" w:sz="0" w:space="0" w:color="auto"/>
          </w:divBdr>
        </w:div>
        <w:div w:id="968632921">
          <w:marLeft w:val="480"/>
          <w:marRight w:val="0"/>
          <w:marTop w:val="0"/>
          <w:marBottom w:val="0"/>
          <w:divBdr>
            <w:top w:val="none" w:sz="0" w:space="0" w:color="auto"/>
            <w:left w:val="none" w:sz="0" w:space="0" w:color="auto"/>
            <w:bottom w:val="none" w:sz="0" w:space="0" w:color="auto"/>
            <w:right w:val="none" w:sz="0" w:space="0" w:color="auto"/>
          </w:divBdr>
        </w:div>
        <w:div w:id="743913475">
          <w:marLeft w:val="480"/>
          <w:marRight w:val="0"/>
          <w:marTop w:val="0"/>
          <w:marBottom w:val="0"/>
          <w:divBdr>
            <w:top w:val="none" w:sz="0" w:space="0" w:color="auto"/>
            <w:left w:val="none" w:sz="0" w:space="0" w:color="auto"/>
            <w:bottom w:val="none" w:sz="0" w:space="0" w:color="auto"/>
            <w:right w:val="none" w:sz="0" w:space="0" w:color="auto"/>
          </w:divBdr>
        </w:div>
        <w:div w:id="1814370027">
          <w:marLeft w:val="480"/>
          <w:marRight w:val="0"/>
          <w:marTop w:val="0"/>
          <w:marBottom w:val="0"/>
          <w:divBdr>
            <w:top w:val="none" w:sz="0" w:space="0" w:color="auto"/>
            <w:left w:val="none" w:sz="0" w:space="0" w:color="auto"/>
            <w:bottom w:val="none" w:sz="0" w:space="0" w:color="auto"/>
            <w:right w:val="none" w:sz="0" w:space="0" w:color="auto"/>
          </w:divBdr>
        </w:div>
        <w:div w:id="1204054150">
          <w:marLeft w:val="480"/>
          <w:marRight w:val="0"/>
          <w:marTop w:val="0"/>
          <w:marBottom w:val="0"/>
          <w:divBdr>
            <w:top w:val="none" w:sz="0" w:space="0" w:color="auto"/>
            <w:left w:val="none" w:sz="0" w:space="0" w:color="auto"/>
            <w:bottom w:val="none" w:sz="0" w:space="0" w:color="auto"/>
            <w:right w:val="none" w:sz="0" w:space="0" w:color="auto"/>
          </w:divBdr>
        </w:div>
        <w:div w:id="1900362061">
          <w:marLeft w:val="480"/>
          <w:marRight w:val="0"/>
          <w:marTop w:val="0"/>
          <w:marBottom w:val="0"/>
          <w:divBdr>
            <w:top w:val="none" w:sz="0" w:space="0" w:color="auto"/>
            <w:left w:val="none" w:sz="0" w:space="0" w:color="auto"/>
            <w:bottom w:val="none" w:sz="0" w:space="0" w:color="auto"/>
            <w:right w:val="none" w:sz="0" w:space="0" w:color="auto"/>
          </w:divBdr>
        </w:div>
        <w:div w:id="1215195240">
          <w:marLeft w:val="480"/>
          <w:marRight w:val="0"/>
          <w:marTop w:val="0"/>
          <w:marBottom w:val="0"/>
          <w:divBdr>
            <w:top w:val="none" w:sz="0" w:space="0" w:color="auto"/>
            <w:left w:val="none" w:sz="0" w:space="0" w:color="auto"/>
            <w:bottom w:val="none" w:sz="0" w:space="0" w:color="auto"/>
            <w:right w:val="none" w:sz="0" w:space="0" w:color="auto"/>
          </w:divBdr>
        </w:div>
        <w:div w:id="2113041284">
          <w:marLeft w:val="480"/>
          <w:marRight w:val="0"/>
          <w:marTop w:val="0"/>
          <w:marBottom w:val="0"/>
          <w:divBdr>
            <w:top w:val="none" w:sz="0" w:space="0" w:color="auto"/>
            <w:left w:val="none" w:sz="0" w:space="0" w:color="auto"/>
            <w:bottom w:val="none" w:sz="0" w:space="0" w:color="auto"/>
            <w:right w:val="none" w:sz="0" w:space="0" w:color="auto"/>
          </w:divBdr>
        </w:div>
        <w:div w:id="1075056379">
          <w:marLeft w:val="480"/>
          <w:marRight w:val="0"/>
          <w:marTop w:val="0"/>
          <w:marBottom w:val="0"/>
          <w:divBdr>
            <w:top w:val="none" w:sz="0" w:space="0" w:color="auto"/>
            <w:left w:val="none" w:sz="0" w:space="0" w:color="auto"/>
            <w:bottom w:val="none" w:sz="0" w:space="0" w:color="auto"/>
            <w:right w:val="none" w:sz="0" w:space="0" w:color="auto"/>
          </w:divBdr>
        </w:div>
        <w:div w:id="1083602548">
          <w:marLeft w:val="480"/>
          <w:marRight w:val="0"/>
          <w:marTop w:val="0"/>
          <w:marBottom w:val="0"/>
          <w:divBdr>
            <w:top w:val="none" w:sz="0" w:space="0" w:color="auto"/>
            <w:left w:val="none" w:sz="0" w:space="0" w:color="auto"/>
            <w:bottom w:val="none" w:sz="0" w:space="0" w:color="auto"/>
            <w:right w:val="none" w:sz="0" w:space="0" w:color="auto"/>
          </w:divBdr>
        </w:div>
        <w:div w:id="2099254708">
          <w:marLeft w:val="480"/>
          <w:marRight w:val="0"/>
          <w:marTop w:val="0"/>
          <w:marBottom w:val="0"/>
          <w:divBdr>
            <w:top w:val="none" w:sz="0" w:space="0" w:color="auto"/>
            <w:left w:val="none" w:sz="0" w:space="0" w:color="auto"/>
            <w:bottom w:val="none" w:sz="0" w:space="0" w:color="auto"/>
            <w:right w:val="none" w:sz="0" w:space="0" w:color="auto"/>
          </w:divBdr>
        </w:div>
        <w:div w:id="649477349">
          <w:marLeft w:val="480"/>
          <w:marRight w:val="0"/>
          <w:marTop w:val="0"/>
          <w:marBottom w:val="0"/>
          <w:divBdr>
            <w:top w:val="none" w:sz="0" w:space="0" w:color="auto"/>
            <w:left w:val="none" w:sz="0" w:space="0" w:color="auto"/>
            <w:bottom w:val="none" w:sz="0" w:space="0" w:color="auto"/>
            <w:right w:val="none" w:sz="0" w:space="0" w:color="auto"/>
          </w:divBdr>
        </w:div>
        <w:div w:id="1087462190">
          <w:marLeft w:val="480"/>
          <w:marRight w:val="0"/>
          <w:marTop w:val="0"/>
          <w:marBottom w:val="0"/>
          <w:divBdr>
            <w:top w:val="none" w:sz="0" w:space="0" w:color="auto"/>
            <w:left w:val="none" w:sz="0" w:space="0" w:color="auto"/>
            <w:bottom w:val="none" w:sz="0" w:space="0" w:color="auto"/>
            <w:right w:val="none" w:sz="0" w:space="0" w:color="auto"/>
          </w:divBdr>
        </w:div>
        <w:div w:id="392049571">
          <w:marLeft w:val="480"/>
          <w:marRight w:val="0"/>
          <w:marTop w:val="0"/>
          <w:marBottom w:val="0"/>
          <w:divBdr>
            <w:top w:val="none" w:sz="0" w:space="0" w:color="auto"/>
            <w:left w:val="none" w:sz="0" w:space="0" w:color="auto"/>
            <w:bottom w:val="none" w:sz="0" w:space="0" w:color="auto"/>
            <w:right w:val="none" w:sz="0" w:space="0" w:color="auto"/>
          </w:divBdr>
        </w:div>
        <w:div w:id="2063018602">
          <w:marLeft w:val="480"/>
          <w:marRight w:val="0"/>
          <w:marTop w:val="0"/>
          <w:marBottom w:val="0"/>
          <w:divBdr>
            <w:top w:val="none" w:sz="0" w:space="0" w:color="auto"/>
            <w:left w:val="none" w:sz="0" w:space="0" w:color="auto"/>
            <w:bottom w:val="none" w:sz="0" w:space="0" w:color="auto"/>
            <w:right w:val="none" w:sz="0" w:space="0" w:color="auto"/>
          </w:divBdr>
        </w:div>
        <w:div w:id="916747536">
          <w:marLeft w:val="480"/>
          <w:marRight w:val="0"/>
          <w:marTop w:val="0"/>
          <w:marBottom w:val="0"/>
          <w:divBdr>
            <w:top w:val="none" w:sz="0" w:space="0" w:color="auto"/>
            <w:left w:val="none" w:sz="0" w:space="0" w:color="auto"/>
            <w:bottom w:val="none" w:sz="0" w:space="0" w:color="auto"/>
            <w:right w:val="none" w:sz="0" w:space="0" w:color="auto"/>
          </w:divBdr>
        </w:div>
        <w:div w:id="508103608">
          <w:marLeft w:val="480"/>
          <w:marRight w:val="0"/>
          <w:marTop w:val="0"/>
          <w:marBottom w:val="0"/>
          <w:divBdr>
            <w:top w:val="none" w:sz="0" w:space="0" w:color="auto"/>
            <w:left w:val="none" w:sz="0" w:space="0" w:color="auto"/>
            <w:bottom w:val="none" w:sz="0" w:space="0" w:color="auto"/>
            <w:right w:val="none" w:sz="0" w:space="0" w:color="auto"/>
          </w:divBdr>
        </w:div>
        <w:div w:id="331568387">
          <w:marLeft w:val="480"/>
          <w:marRight w:val="0"/>
          <w:marTop w:val="0"/>
          <w:marBottom w:val="0"/>
          <w:divBdr>
            <w:top w:val="none" w:sz="0" w:space="0" w:color="auto"/>
            <w:left w:val="none" w:sz="0" w:space="0" w:color="auto"/>
            <w:bottom w:val="none" w:sz="0" w:space="0" w:color="auto"/>
            <w:right w:val="none" w:sz="0" w:space="0" w:color="auto"/>
          </w:divBdr>
        </w:div>
        <w:div w:id="1778676829">
          <w:marLeft w:val="480"/>
          <w:marRight w:val="0"/>
          <w:marTop w:val="0"/>
          <w:marBottom w:val="0"/>
          <w:divBdr>
            <w:top w:val="none" w:sz="0" w:space="0" w:color="auto"/>
            <w:left w:val="none" w:sz="0" w:space="0" w:color="auto"/>
            <w:bottom w:val="none" w:sz="0" w:space="0" w:color="auto"/>
            <w:right w:val="none" w:sz="0" w:space="0" w:color="auto"/>
          </w:divBdr>
        </w:div>
        <w:div w:id="1082144723">
          <w:marLeft w:val="480"/>
          <w:marRight w:val="0"/>
          <w:marTop w:val="0"/>
          <w:marBottom w:val="0"/>
          <w:divBdr>
            <w:top w:val="none" w:sz="0" w:space="0" w:color="auto"/>
            <w:left w:val="none" w:sz="0" w:space="0" w:color="auto"/>
            <w:bottom w:val="none" w:sz="0" w:space="0" w:color="auto"/>
            <w:right w:val="none" w:sz="0" w:space="0" w:color="auto"/>
          </w:divBdr>
        </w:div>
        <w:div w:id="533613751">
          <w:marLeft w:val="480"/>
          <w:marRight w:val="0"/>
          <w:marTop w:val="0"/>
          <w:marBottom w:val="0"/>
          <w:divBdr>
            <w:top w:val="none" w:sz="0" w:space="0" w:color="auto"/>
            <w:left w:val="none" w:sz="0" w:space="0" w:color="auto"/>
            <w:bottom w:val="none" w:sz="0" w:space="0" w:color="auto"/>
            <w:right w:val="none" w:sz="0" w:space="0" w:color="auto"/>
          </w:divBdr>
        </w:div>
        <w:div w:id="339159364">
          <w:marLeft w:val="480"/>
          <w:marRight w:val="0"/>
          <w:marTop w:val="0"/>
          <w:marBottom w:val="0"/>
          <w:divBdr>
            <w:top w:val="none" w:sz="0" w:space="0" w:color="auto"/>
            <w:left w:val="none" w:sz="0" w:space="0" w:color="auto"/>
            <w:bottom w:val="none" w:sz="0" w:space="0" w:color="auto"/>
            <w:right w:val="none" w:sz="0" w:space="0" w:color="auto"/>
          </w:divBdr>
        </w:div>
        <w:div w:id="859783253">
          <w:marLeft w:val="480"/>
          <w:marRight w:val="0"/>
          <w:marTop w:val="0"/>
          <w:marBottom w:val="0"/>
          <w:divBdr>
            <w:top w:val="none" w:sz="0" w:space="0" w:color="auto"/>
            <w:left w:val="none" w:sz="0" w:space="0" w:color="auto"/>
            <w:bottom w:val="none" w:sz="0" w:space="0" w:color="auto"/>
            <w:right w:val="none" w:sz="0" w:space="0" w:color="auto"/>
          </w:divBdr>
        </w:div>
        <w:div w:id="86468443">
          <w:marLeft w:val="480"/>
          <w:marRight w:val="0"/>
          <w:marTop w:val="0"/>
          <w:marBottom w:val="0"/>
          <w:divBdr>
            <w:top w:val="none" w:sz="0" w:space="0" w:color="auto"/>
            <w:left w:val="none" w:sz="0" w:space="0" w:color="auto"/>
            <w:bottom w:val="none" w:sz="0" w:space="0" w:color="auto"/>
            <w:right w:val="none" w:sz="0" w:space="0" w:color="auto"/>
          </w:divBdr>
        </w:div>
        <w:div w:id="1182935345">
          <w:marLeft w:val="480"/>
          <w:marRight w:val="0"/>
          <w:marTop w:val="0"/>
          <w:marBottom w:val="0"/>
          <w:divBdr>
            <w:top w:val="none" w:sz="0" w:space="0" w:color="auto"/>
            <w:left w:val="none" w:sz="0" w:space="0" w:color="auto"/>
            <w:bottom w:val="none" w:sz="0" w:space="0" w:color="auto"/>
            <w:right w:val="none" w:sz="0" w:space="0" w:color="auto"/>
          </w:divBdr>
        </w:div>
        <w:div w:id="1304194286">
          <w:marLeft w:val="480"/>
          <w:marRight w:val="0"/>
          <w:marTop w:val="0"/>
          <w:marBottom w:val="0"/>
          <w:divBdr>
            <w:top w:val="none" w:sz="0" w:space="0" w:color="auto"/>
            <w:left w:val="none" w:sz="0" w:space="0" w:color="auto"/>
            <w:bottom w:val="none" w:sz="0" w:space="0" w:color="auto"/>
            <w:right w:val="none" w:sz="0" w:space="0" w:color="auto"/>
          </w:divBdr>
        </w:div>
        <w:div w:id="224803723">
          <w:marLeft w:val="480"/>
          <w:marRight w:val="0"/>
          <w:marTop w:val="0"/>
          <w:marBottom w:val="0"/>
          <w:divBdr>
            <w:top w:val="none" w:sz="0" w:space="0" w:color="auto"/>
            <w:left w:val="none" w:sz="0" w:space="0" w:color="auto"/>
            <w:bottom w:val="none" w:sz="0" w:space="0" w:color="auto"/>
            <w:right w:val="none" w:sz="0" w:space="0" w:color="auto"/>
          </w:divBdr>
        </w:div>
        <w:div w:id="1692533195">
          <w:marLeft w:val="480"/>
          <w:marRight w:val="0"/>
          <w:marTop w:val="0"/>
          <w:marBottom w:val="0"/>
          <w:divBdr>
            <w:top w:val="none" w:sz="0" w:space="0" w:color="auto"/>
            <w:left w:val="none" w:sz="0" w:space="0" w:color="auto"/>
            <w:bottom w:val="none" w:sz="0" w:space="0" w:color="auto"/>
            <w:right w:val="none" w:sz="0" w:space="0" w:color="auto"/>
          </w:divBdr>
        </w:div>
        <w:div w:id="1227107681">
          <w:marLeft w:val="480"/>
          <w:marRight w:val="0"/>
          <w:marTop w:val="0"/>
          <w:marBottom w:val="0"/>
          <w:divBdr>
            <w:top w:val="none" w:sz="0" w:space="0" w:color="auto"/>
            <w:left w:val="none" w:sz="0" w:space="0" w:color="auto"/>
            <w:bottom w:val="none" w:sz="0" w:space="0" w:color="auto"/>
            <w:right w:val="none" w:sz="0" w:space="0" w:color="auto"/>
          </w:divBdr>
        </w:div>
        <w:div w:id="1695887472">
          <w:marLeft w:val="480"/>
          <w:marRight w:val="0"/>
          <w:marTop w:val="0"/>
          <w:marBottom w:val="0"/>
          <w:divBdr>
            <w:top w:val="none" w:sz="0" w:space="0" w:color="auto"/>
            <w:left w:val="none" w:sz="0" w:space="0" w:color="auto"/>
            <w:bottom w:val="none" w:sz="0" w:space="0" w:color="auto"/>
            <w:right w:val="none" w:sz="0" w:space="0" w:color="auto"/>
          </w:divBdr>
        </w:div>
        <w:div w:id="1103916740">
          <w:marLeft w:val="480"/>
          <w:marRight w:val="0"/>
          <w:marTop w:val="0"/>
          <w:marBottom w:val="0"/>
          <w:divBdr>
            <w:top w:val="none" w:sz="0" w:space="0" w:color="auto"/>
            <w:left w:val="none" w:sz="0" w:space="0" w:color="auto"/>
            <w:bottom w:val="none" w:sz="0" w:space="0" w:color="auto"/>
            <w:right w:val="none" w:sz="0" w:space="0" w:color="auto"/>
          </w:divBdr>
        </w:div>
        <w:div w:id="1859080145">
          <w:marLeft w:val="480"/>
          <w:marRight w:val="0"/>
          <w:marTop w:val="0"/>
          <w:marBottom w:val="0"/>
          <w:divBdr>
            <w:top w:val="none" w:sz="0" w:space="0" w:color="auto"/>
            <w:left w:val="none" w:sz="0" w:space="0" w:color="auto"/>
            <w:bottom w:val="none" w:sz="0" w:space="0" w:color="auto"/>
            <w:right w:val="none" w:sz="0" w:space="0" w:color="auto"/>
          </w:divBdr>
        </w:div>
        <w:div w:id="466627328">
          <w:marLeft w:val="480"/>
          <w:marRight w:val="0"/>
          <w:marTop w:val="0"/>
          <w:marBottom w:val="0"/>
          <w:divBdr>
            <w:top w:val="none" w:sz="0" w:space="0" w:color="auto"/>
            <w:left w:val="none" w:sz="0" w:space="0" w:color="auto"/>
            <w:bottom w:val="none" w:sz="0" w:space="0" w:color="auto"/>
            <w:right w:val="none" w:sz="0" w:space="0" w:color="auto"/>
          </w:divBdr>
        </w:div>
        <w:div w:id="852691360">
          <w:marLeft w:val="480"/>
          <w:marRight w:val="0"/>
          <w:marTop w:val="0"/>
          <w:marBottom w:val="0"/>
          <w:divBdr>
            <w:top w:val="none" w:sz="0" w:space="0" w:color="auto"/>
            <w:left w:val="none" w:sz="0" w:space="0" w:color="auto"/>
            <w:bottom w:val="none" w:sz="0" w:space="0" w:color="auto"/>
            <w:right w:val="none" w:sz="0" w:space="0" w:color="auto"/>
          </w:divBdr>
        </w:div>
        <w:div w:id="1511603504">
          <w:marLeft w:val="480"/>
          <w:marRight w:val="0"/>
          <w:marTop w:val="0"/>
          <w:marBottom w:val="0"/>
          <w:divBdr>
            <w:top w:val="none" w:sz="0" w:space="0" w:color="auto"/>
            <w:left w:val="none" w:sz="0" w:space="0" w:color="auto"/>
            <w:bottom w:val="none" w:sz="0" w:space="0" w:color="auto"/>
            <w:right w:val="none" w:sz="0" w:space="0" w:color="auto"/>
          </w:divBdr>
        </w:div>
        <w:div w:id="1762412003">
          <w:marLeft w:val="480"/>
          <w:marRight w:val="0"/>
          <w:marTop w:val="0"/>
          <w:marBottom w:val="0"/>
          <w:divBdr>
            <w:top w:val="none" w:sz="0" w:space="0" w:color="auto"/>
            <w:left w:val="none" w:sz="0" w:space="0" w:color="auto"/>
            <w:bottom w:val="none" w:sz="0" w:space="0" w:color="auto"/>
            <w:right w:val="none" w:sz="0" w:space="0" w:color="auto"/>
          </w:divBdr>
        </w:div>
        <w:div w:id="699432129">
          <w:marLeft w:val="480"/>
          <w:marRight w:val="0"/>
          <w:marTop w:val="0"/>
          <w:marBottom w:val="0"/>
          <w:divBdr>
            <w:top w:val="none" w:sz="0" w:space="0" w:color="auto"/>
            <w:left w:val="none" w:sz="0" w:space="0" w:color="auto"/>
            <w:bottom w:val="none" w:sz="0" w:space="0" w:color="auto"/>
            <w:right w:val="none" w:sz="0" w:space="0" w:color="auto"/>
          </w:divBdr>
        </w:div>
        <w:div w:id="713046503">
          <w:marLeft w:val="480"/>
          <w:marRight w:val="0"/>
          <w:marTop w:val="0"/>
          <w:marBottom w:val="0"/>
          <w:divBdr>
            <w:top w:val="none" w:sz="0" w:space="0" w:color="auto"/>
            <w:left w:val="none" w:sz="0" w:space="0" w:color="auto"/>
            <w:bottom w:val="none" w:sz="0" w:space="0" w:color="auto"/>
            <w:right w:val="none" w:sz="0" w:space="0" w:color="auto"/>
          </w:divBdr>
        </w:div>
        <w:div w:id="2122725179">
          <w:marLeft w:val="480"/>
          <w:marRight w:val="0"/>
          <w:marTop w:val="0"/>
          <w:marBottom w:val="0"/>
          <w:divBdr>
            <w:top w:val="none" w:sz="0" w:space="0" w:color="auto"/>
            <w:left w:val="none" w:sz="0" w:space="0" w:color="auto"/>
            <w:bottom w:val="none" w:sz="0" w:space="0" w:color="auto"/>
            <w:right w:val="none" w:sz="0" w:space="0" w:color="auto"/>
          </w:divBdr>
        </w:div>
        <w:div w:id="1851483980">
          <w:marLeft w:val="480"/>
          <w:marRight w:val="0"/>
          <w:marTop w:val="0"/>
          <w:marBottom w:val="0"/>
          <w:divBdr>
            <w:top w:val="none" w:sz="0" w:space="0" w:color="auto"/>
            <w:left w:val="none" w:sz="0" w:space="0" w:color="auto"/>
            <w:bottom w:val="none" w:sz="0" w:space="0" w:color="auto"/>
            <w:right w:val="none" w:sz="0" w:space="0" w:color="auto"/>
          </w:divBdr>
        </w:div>
        <w:div w:id="1877500627">
          <w:marLeft w:val="480"/>
          <w:marRight w:val="0"/>
          <w:marTop w:val="0"/>
          <w:marBottom w:val="0"/>
          <w:divBdr>
            <w:top w:val="none" w:sz="0" w:space="0" w:color="auto"/>
            <w:left w:val="none" w:sz="0" w:space="0" w:color="auto"/>
            <w:bottom w:val="none" w:sz="0" w:space="0" w:color="auto"/>
            <w:right w:val="none" w:sz="0" w:space="0" w:color="auto"/>
          </w:divBdr>
        </w:div>
        <w:div w:id="1445882052">
          <w:marLeft w:val="480"/>
          <w:marRight w:val="0"/>
          <w:marTop w:val="0"/>
          <w:marBottom w:val="0"/>
          <w:divBdr>
            <w:top w:val="none" w:sz="0" w:space="0" w:color="auto"/>
            <w:left w:val="none" w:sz="0" w:space="0" w:color="auto"/>
            <w:bottom w:val="none" w:sz="0" w:space="0" w:color="auto"/>
            <w:right w:val="none" w:sz="0" w:space="0" w:color="auto"/>
          </w:divBdr>
        </w:div>
        <w:div w:id="1367023563">
          <w:marLeft w:val="480"/>
          <w:marRight w:val="0"/>
          <w:marTop w:val="0"/>
          <w:marBottom w:val="0"/>
          <w:divBdr>
            <w:top w:val="none" w:sz="0" w:space="0" w:color="auto"/>
            <w:left w:val="none" w:sz="0" w:space="0" w:color="auto"/>
            <w:bottom w:val="none" w:sz="0" w:space="0" w:color="auto"/>
            <w:right w:val="none" w:sz="0" w:space="0" w:color="auto"/>
          </w:divBdr>
        </w:div>
        <w:div w:id="971593746">
          <w:marLeft w:val="480"/>
          <w:marRight w:val="0"/>
          <w:marTop w:val="0"/>
          <w:marBottom w:val="0"/>
          <w:divBdr>
            <w:top w:val="none" w:sz="0" w:space="0" w:color="auto"/>
            <w:left w:val="none" w:sz="0" w:space="0" w:color="auto"/>
            <w:bottom w:val="none" w:sz="0" w:space="0" w:color="auto"/>
            <w:right w:val="none" w:sz="0" w:space="0" w:color="auto"/>
          </w:divBdr>
        </w:div>
        <w:div w:id="1434016005">
          <w:marLeft w:val="480"/>
          <w:marRight w:val="0"/>
          <w:marTop w:val="0"/>
          <w:marBottom w:val="0"/>
          <w:divBdr>
            <w:top w:val="none" w:sz="0" w:space="0" w:color="auto"/>
            <w:left w:val="none" w:sz="0" w:space="0" w:color="auto"/>
            <w:bottom w:val="none" w:sz="0" w:space="0" w:color="auto"/>
            <w:right w:val="none" w:sz="0" w:space="0" w:color="auto"/>
          </w:divBdr>
        </w:div>
        <w:div w:id="1003094744">
          <w:marLeft w:val="480"/>
          <w:marRight w:val="0"/>
          <w:marTop w:val="0"/>
          <w:marBottom w:val="0"/>
          <w:divBdr>
            <w:top w:val="none" w:sz="0" w:space="0" w:color="auto"/>
            <w:left w:val="none" w:sz="0" w:space="0" w:color="auto"/>
            <w:bottom w:val="none" w:sz="0" w:space="0" w:color="auto"/>
            <w:right w:val="none" w:sz="0" w:space="0" w:color="auto"/>
          </w:divBdr>
        </w:div>
        <w:div w:id="582572827">
          <w:marLeft w:val="480"/>
          <w:marRight w:val="0"/>
          <w:marTop w:val="0"/>
          <w:marBottom w:val="0"/>
          <w:divBdr>
            <w:top w:val="none" w:sz="0" w:space="0" w:color="auto"/>
            <w:left w:val="none" w:sz="0" w:space="0" w:color="auto"/>
            <w:bottom w:val="none" w:sz="0" w:space="0" w:color="auto"/>
            <w:right w:val="none" w:sz="0" w:space="0" w:color="auto"/>
          </w:divBdr>
        </w:div>
        <w:div w:id="984043251">
          <w:marLeft w:val="480"/>
          <w:marRight w:val="0"/>
          <w:marTop w:val="0"/>
          <w:marBottom w:val="0"/>
          <w:divBdr>
            <w:top w:val="none" w:sz="0" w:space="0" w:color="auto"/>
            <w:left w:val="none" w:sz="0" w:space="0" w:color="auto"/>
            <w:bottom w:val="none" w:sz="0" w:space="0" w:color="auto"/>
            <w:right w:val="none" w:sz="0" w:space="0" w:color="auto"/>
          </w:divBdr>
        </w:div>
        <w:div w:id="1349721606">
          <w:marLeft w:val="480"/>
          <w:marRight w:val="0"/>
          <w:marTop w:val="0"/>
          <w:marBottom w:val="0"/>
          <w:divBdr>
            <w:top w:val="none" w:sz="0" w:space="0" w:color="auto"/>
            <w:left w:val="none" w:sz="0" w:space="0" w:color="auto"/>
            <w:bottom w:val="none" w:sz="0" w:space="0" w:color="auto"/>
            <w:right w:val="none" w:sz="0" w:space="0" w:color="auto"/>
          </w:divBdr>
        </w:div>
        <w:div w:id="1668482607">
          <w:marLeft w:val="480"/>
          <w:marRight w:val="0"/>
          <w:marTop w:val="0"/>
          <w:marBottom w:val="0"/>
          <w:divBdr>
            <w:top w:val="none" w:sz="0" w:space="0" w:color="auto"/>
            <w:left w:val="none" w:sz="0" w:space="0" w:color="auto"/>
            <w:bottom w:val="none" w:sz="0" w:space="0" w:color="auto"/>
            <w:right w:val="none" w:sz="0" w:space="0" w:color="auto"/>
          </w:divBdr>
        </w:div>
        <w:div w:id="1067612339">
          <w:marLeft w:val="480"/>
          <w:marRight w:val="0"/>
          <w:marTop w:val="0"/>
          <w:marBottom w:val="0"/>
          <w:divBdr>
            <w:top w:val="none" w:sz="0" w:space="0" w:color="auto"/>
            <w:left w:val="none" w:sz="0" w:space="0" w:color="auto"/>
            <w:bottom w:val="none" w:sz="0" w:space="0" w:color="auto"/>
            <w:right w:val="none" w:sz="0" w:space="0" w:color="auto"/>
          </w:divBdr>
        </w:div>
        <w:div w:id="249244093">
          <w:marLeft w:val="480"/>
          <w:marRight w:val="0"/>
          <w:marTop w:val="0"/>
          <w:marBottom w:val="0"/>
          <w:divBdr>
            <w:top w:val="none" w:sz="0" w:space="0" w:color="auto"/>
            <w:left w:val="none" w:sz="0" w:space="0" w:color="auto"/>
            <w:bottom w:val="none" w:sz="0" w:space="0" w:color="auto"/>
            <w:right w:val="none" w:sz="0" w:space="0" w:color="auto"/>
          </w:divBdr>
        </w:div>
        <w:div w:id="1173030321">
          <w:marLeft w:val="480"/>
          <w:marRight w:val="0"/>
          <w:marTop w:val="0"/>
          <w:marBottom w:val="0"/>
          <w:divBdr>
            <w:top w:val="none" w:sz="0" w:space="0" w:color="auto"/>
            <w:left w:val="none" w:sz="0" w:space="0" w:color="auto"/>
            <w:bottom w:val="none" w:sz="0" w:space="0" w:color="auto"/>
            <w:right w:val="none" w:sz="0" w:space="0" w:color="auto"/>
          </w:divBdr>
        </w:div>
        <w:div w:id="1487746076">
          <w:marLeft w:val="480"/>
          <w:marRight w:val="0"/>
          <w:marTop w:val="0"/>
          <w:marBottom w:val="0"/>
          <w:divBdr>
            <w:top w:val="none" w:sz="0" w:space="0" w:color="auto"/>
            <w:left w:val="none" w:sz="0" w:space="0" w:color="auto"/>
            <w:bottom w:val="none" w:sz="0" w:space="0" w:color="auto"/>
            <w:right w:val="none" w:sz="0" w:space="0" w:color="auto"/>
          </w:divBdr>
        </w:div>
        <w:div w:id="572281581">
          <w:marLeft w:val="480"/>
          <w:marRight w:val="0"/>
          <w:marTop w:val="0"/>
          <w:marBottom w:val="0"/>
          <w:divBdr>
            <w:top w:val="none" w:sz="0" w:space="0" w:color="auto"/>
            <w:left w:val="none" w:sz="0" w:space="0" w:color="auto"/>
            <w:bottom w:val="none" w:sz="0" w:space="0" w:color="auto"/>
            <w:right w:val="none" w:sz="0" w:space="0" w:color="auto"/>
          </w:divBdr>
        </w:div>
        <w:div w:id="33310588">
          <w:marLeft w:val="480"/>
          <w:marRight w:val="0"/>
          <w:marTop w:val="0"/>
          <w:marBottom w:val="0"/>
          <w:divBdr>
            <w:top w:val="none" w:sz="0" w:space="0" w:color="auto"/>
            <w:left w:val="none" w:sz="0" w:space="0" w:color="auto"/>
            <w:bottom w:val="none" w:sz="0" w:space="0" w:color="auto"/>
            <w:right w:val="none" w:sz="0" w:space="0" w:color="auto"/>
          </w:divBdr>
        </w:div>
        <w:div w:id="2113353954">
          <w:marLeft w:val="480"/>
          <w:marRight w:val="0"/>
          <w:marTop w:val="0"/>
          <w:marBottom w:val="0"/>
          <w:divBdr>
            <w:top w:val="none" w:sz="0" w:space="0" w:color="auto"/>
            <w:left w:val="none" w:sz="0" w:space="0" w:color="auto"/>
            <w:bottom w:val="none" w:sz="0" w:space="0" w:color="auto"/>
            <w:right w:val="none" w:sz="0" w:space="0" w:color="auto"/>
          </w:divBdr>
        </w:div>
        <w:div w:id="1514681986">
          <w:marLeft w:val="480"/>
          <w:marRight w:val="0"/>
          <w:marTop w:val="0"/>
          <w:marBottom w:val="0"/>
          <w:divBdr>
            <w:top w:val="none" w:sz="0" w:space="0" w:color="auto"/>
            <w:left w:val="none" w:sz="0" w:space="0" w:color="auto"/>
            <w:bottom w:val="none" w:sz="0" w:space="0" w:color="auto"/>
            <w:right w:val="none" w:sz="0" w:space="0" w:color="auto"/>
          </w:divBdr>
        </w:div>
        <w:div w:id="911507283">
          <w:marLeft w:val="480"/>
          <w:marRight w:val="0"/>
          <w:marTop w:val="0"/>
          <w:marBottom w:val="0"/>
          <w:divBdr>
            <w:top w:val="none" w:sz="0" w:space="0" w:color="auto"/>
            <w:left w:val="none" w:sz="0" w:space="0" w:color="auto"/>
            <w:bottom w:val="none" w:sz="0" w:space="0" w:color="auto"/>
            <w:right w:val="none" w:sz="0" w:space="0" w:color="auto"/>
          </w:divBdr>
        </w:div>
        <w:div w:id="1139768341">
          <w:marLeft w:val="480"/>
          <w:marRight w:val="0"/>
          <w:marTop w:val="0"/>
          <w:marBottom w:val="0"/>
          <w:divBdr>
            <w:top w:val="none" w:sz="0" w:space="0" w:color="auto"/>
            <w:left w:val="none" w:sz="0" w:space="0" w:color="auto"/>
            <w:bottom w:val="none" w:sz="0" w:space="0" w:color="auto"/>
            <w:right w:val="none" w:sz="0" w:space="0" w:color="auto"/>
          </w:divBdr>
        </w:div>
        <w:div w:id="1497112960">
          <w:marLeft w:val="480"/>
          <w:marRight w:val="0"/>
          <w:marTop w:val="0"/>
          <w:marBottom w:val="0"/>
          <w:divBdr>
            <w:top w:val="none" w:sz="0" w:space="0" w:color="auto"/>
            <w:left w:val="none" w:sz="0" w:space="0" w:color="auto"/>
            <w:bottom w:val="none" w:sz="0" w:space="0" w:color="auto"/>
            <w:right w:val="none" w:sz="0" w:space="0" w:color="auto"/>
          </w:divBdr>
        </w:div>
        <w:div w:id="1225868719">
          <w:marLeft w:val="480"/>
          <w:marRight w:val="0"/>
          <w:marTop w:val="0"/>
          <w:marBottom w:val="0"/>
          <w:divBdr>
            <w:top w:val="none" w:sz="0" w:space="0" w:color="auto"/>
            <w:left w:val="none" w:sz="0" w:space="0" w:color="auto"/>
            <w:bottom w:val="none" w:sz="0" w:space="0" w:color="auto"/>
            <w:right w:val="none" w:sz="0" w:space="0" w:color="auto"/>
          </w:divBdr>
        </w:div>
        <w:div w:id="1416392177">
          <w:marLeft w:val="480"/>
          <w:marRight w:val="0"/>
          <w:marTop w:val="0"/>
          <w:marBottom w:val="0"/>
          <w:divBdr>
            <w:top w:val="none" w:sz="0" w:space="0" w:color="auto"/>
            <w:left w:val="none" w:sz="0" w:space="0" w:color="auto"/>
            <w:bottom w:val="none" w:sz="0" w:space="0" w:color="auto"/>
            <w:right w:val="none" w:sz="0" w:space="0" w:color="auto"/>
          </w:divBdr>
        </w:div>
        <w:div w:id="1914076802">
          <w:marLeft w:val="480"/>
          <w:marRight w:val="0"/>
          <w:marTop w:val="0"/>
          <w:marBottom w:val="0"/>
          <w:divBdr>
            <w:top w:val="none" w:sz="0" w:space="0" w:color="auto"/>
            <w:left w:val="none" w:sz="0" w:space="0" w:color="auto"/>
            <w:bottom w:val="none" w:sz="0" w:space="0" w:color="auto"/>
            <w:right w:val="none" w:sz="0" w:space="0" w:color="auto"/>
          </w:divBdr>
        </w:div>
        <w:div w:id="1751387582">
          <w:marLeft w:val="480"/>
          <w:marRight w:val="0"/>
          <w:marTop w:val="0"/>
          <w:marBottom w:val="0"/>
          <w:divBdr>
            <w:top w:val="none" w:sz="0" w:space="0" w:color="auto"/>
            <w:left w:val="none" w:sz="0" w:space="0" w:color="auto"/>
            <w:bottom w:val="none" w:sz="0" w:space="0" w:color="auto"/>
            <w:right w:val="none" w:sz="0" w:space="0" w:color="auto"/>
          </w:divBdr>
        </w:div>
        <w:div w:id="1110128435">
          <w:marLeft w:val="480"/>
          <w:marRight w:val="0"/>
          <w:marTop w:val="0"/>
          <w:marBottom w:val="0"/>
          <w:divBdr>
            <w:top w:val="none" w:sz="0" w:space="0" w:color="auto"/>
            <w:left w:val="none" w:sz="0" w:space="0" w:color="auto"/>
            <w:bottom w:val="none" w:sz="0" w:space="0" w:color="auto"/>
            <w:right w:val="none" w:sz="0" w:space="0" w:color="auto"/>
          </w:divBdr>
        </w:div>
        <w:div w:id="1004286595">
          <w:marLeft w:val="480"/>
          <w:marRight w:val="0"/>
          <w:marTop w:val="0"/>
          <w:marBottom w:val="0"/>
          <w:divBdr>
            <w:top w:val="none" w:sz="0" w:space="0" w:color="auto"/>
            <w:left w:val="none" w:sz="0" w:space="0" w:color="auto"/>
            <w:bottom w:val="none" w:sz="0" w:space="0" w:color="auto"/>
            <w:right w:val="none" w:sz="0" w:space="0" w:color="auto"/>
          </w:divBdr>
        </w:div>
      </w:divsChild>
    </w:div>
    <w:div w:id="1515026751">
      <w:bodyDiv w:val="1"/>
      <w:marLeft w:val="0"/>
      <w:marRight w:val="0"/>
      <w:marTop w:val="0"/>
      <w:marBottom w:val="0"/>
      <w:divBdr>
        <w:top w:val="none" w:sz="0" w:space="0" w:color="auto"/>
        <w:left w:val="none" w:sz="0" w:space="0" w:color="auto"/>
        <w:bottom w:val="none" w:sz="0" w:space="0" w:color="auto"/>
        <w:right w:val="none" w:sz="0" w:space="0" w:color="auto"/>
      </w:divBdr>
    </w:div>
    <w:div w:id="1515806135">
      <w:bodyDiv w:val="1"/>
      <w:marLeft w:val="0"/>
      <w:marRight w:val="0"/>
      <w:marTop w:val="0"/>
      <w:marBottom w:val="0"/>
      <w:divBdr>
        <w:top w:val="none" w:sz="0" w:space="0" w:color="auto"/>
        <w:left w:val="none" w:sz="0" w:space="0" w:color="auto"/>
        <w:bottom w:val="none" w:sz="0" w:space="0" w:color="auto"/>
        <w:right w:val="none" w:sz="0" w:space="0" w:color="auto"/>
      </w:divBdr>
    </w:div>
    <w:div w:id="1516262227">
      <w:bodyDiv w:val="1"/>
      <w:marLeft w:val="0"/>
      <w:marRight w:val="0"/>
      <w:marTop w:val="0"/>
      <w:marBottom w:val="0"/>
      <w:divBdr>
        <w:top w:val="none" w:sz="0" w:space="0" w:color="auto"/>
        <w:left w:val="none" w:sz="0" w:space="0" w:color="auto"/>
        <w:bottom w:val="none" w:sz="0" w:space="0" w:color="auto"/>
        <w:right w:val="none" w:sz="0" w:space="0" w:color="auto"/>
      </w:divBdr>
    </w:div>
    <w:div w:id="1522089254">
      <w:bodyDiv w:val="1"/>
      <w:marLeft w:val="0"/>
      <w:marRight w:val="0"/>
      <w:marTop w:val="0"/>
      <w:marBottom w:val="0"/>
      <w:divBdr>
        <w:top w:val="none" w:sz="0" w:space="0" w:color="auto"/>
        <w:left w:val="none" w:sz="0" w:space="0" w:color="auto"/>
        <w:bottom w:val="none" w:sz="0" w:space="0" w:color="auto"/>
        <w:right w:val="none" w:sz="0" w:space="0" w:color="auto"/>
      </w:divBdr>
      <w:divsChild>
        <w:div w:id="1694191267">
          <w:marLeft w:val="480"/>
          <w:marRight w:val="0"/>
          <w:marTop w:val="0"/>
          <w:marBottom w:val="0"/>
          <w:divBdr>
            <w:top w:val="none" w:sz="0" w:space="0" w:color="auto"/>
            <w:left w:val="none" w:sz="0" w:space="0" w:color="auto"/>
            <w:bottom w:val="none" w:sz="0" w:space="0" w:color="auto"/>
            <w:right w:val="none" w:sz="0" w:space="0" w:color="auto"/>
          </w:divBdr>
        </w:div>
        <w:div w:id="1638028363">
          <w:marLeft w:val="480"/>
          <w:marRight w:val="0"/>
          <w:marTop w:val="0"/>
          <w:marBottom w:val="0"/>
          <w:divBdr>
            <w:top w:val="none" w:sz="0" w:space="0" w:color="auto"/>
            <w:left w:val="none" w:sz="0" w:space="0" w:color="auto"/>
            <w:bottom w:val="none" w:sz="0" w:space="0" w:color="auto"/>
            <w:right w:val="none" w:sz="0" w:space="0" w:color="auto"/>
          </w:divBdr>
        </w:div>
        <w:div w:id="1968509143">
          <w:marLeft w:val="480"/>
          <w:marRight w:val="0"/>
          <w:marTop w:val="0"/>
          <w:marBottom w:val="0"/>
          <w:divBdr>
            <w:top w:val="none" w:sz="0" w:space="0" w:color="auto"/>
            <w:left w:val="none" w:sz="0" w:space="0" w:color="auto"/>
            <w:bottom w:val="none" w:sz="0" w:space="0" w:color="auto"/>
            <w:right w:val="none" w:sz="0" w:space="0" w:color="auto"/>
          </w:divBdr>
        </w:div>
        <w:div w:id="70780165">
          <w:marLeft w:val="480"/>
          <w:marRight w:val="0"/>
          <w:marTop w:val="0"/>
          <w:marBottom w:val="0"/>
          <w:divBdr>
            <w:top w:val="none" w:sz="0" w:space="0" w:color="auto"/>
            <w:left w:val="none" w:sz="0" w:space="0" w:color="auto"/>
            <w:bottom w:val="none" w:sz="0" w:space="0" w:color="auto"/>
            <w:right w:val="none" w:sz="0" w:space="0" w:color="auto"/>
          </w:divBdr>
        </w:div>
        <w:div w:id="222984998">
          <w:marLeft w:val="480"/>
          <w:marRight w:val="0"/>
          <w:marTop w:val="0"/>
          <w:marBottom w:val="0"/>
          <w:divBdr>
            <w:top w:val="none" w:sz="0" w:space="0" w:color="auto"/>
            <w:left w:val="none" w:sz="0" w:space="0" w:color="auto"/>
            <w:bottom w:val="none" w:sz="0" w:space="0" w:color="auto"/>
            <w:right w:val="none" w:sz="0" w:space="0" w:color="auto"/>
          </w:divBdr>
        </w:div>
        <w:div w:id="75056113">
          <w:marLeft w:val="480"/>
          <w:marRight w:val="0"/>
          <w:marTop w:val="0"/>
          <w:marBottom w:val="0"/>
          <w:divBdr>
            <w:top w:val="none" w:sz="0" w:space="0" w:color="auto"/>
            <w:left w:val="none" w:sz="0" w:space="0" w:color="auto"/>
            <w:bottom w:val="none" w:sz="0" w:space="0" w:color="auto"/>
            <w:right w:val="none" w:sz="0" w:space="0" w:color="auto"/>
          </w:divBdr>
        </w:div>
        <w:div w:id="400490840">
          <w:marLeft w:val="480"/>
          <w:marRight w:val="0"/>
          <w:marTop w:val="0"/>
          <w:marBottom w:val="0"/>
          <w:divBdr>
            <w:top w:val="none" w:sz="0" w:space="0" w:color="auto"/>
            <w:left w:val="none" w:sz="0" w:space="0" w:color="auto"/>
            <w:bottom w:val="none" w:sz="0" w:space="0" w:color="auto"/>
            <w:right w:val="none" w:sz="0" w:space="0" w:color="auto"/>
          </w:divBdr>
        </w:div>
        <w:div w:id="255361011">
          <w:marLeft w:val="480"/>
          <w:marRight w:val="0"/>
          <w:marTop w:val="0"/>
          <w:marBottom w:val="0"/>
          <w:divBdr>
            <w:top w:val="none" w:sz="0" w:space="0" w:color="auto"/>
            <w:left w:val="none" w:sz="0" w:space="0" w:color="auto"/>
            <w:bottom w:val="none" w:sz="0" w:space="0" w:color="auto"/>
            <w:right w:val="none" w:sz="0" w:space="0" w:color="auto"/>
          </w:divBdr>
        </w:div>
        <w:div w:id="819617615">
          <w:marLeft w:val="480"/>
          <w:marRight w:val="0"/>
          <w:marTop w:val="0"/>
          <w:marBottom w:val="0"/>
          <w:divBdr>
            <w:top w:val="none" w:sz="0" w:space="0" w:color="auto"/>
            <w:left w:val="none" w:sz="0" w:space="0" w:color="auto"/>
            <w:bottom w:val="none" w:sz="0" w:space="0" w:color="auto"/>
            <w:right w:val="none" w:sz="0" w:space="0" w:color="auto"/>
          </w:divBdr>
        </w:div>
        <w:div w:id="185363959">
          <w:marLeft w:val="480"/>
          <w:marRight w:val="0"/>
          <w:marTop w:val="0"/>
          <w:marBottom w:val="0"/>
          <w:divBdr>
            <w:top w:val="none" w:sz="0" w:space="0" w:color="auto"/>
            <w:left w:val="none" w:sz="0" w:space="0" w:color="auto"/>
            <w:bottom w:val="none" w:sz="0" w:space="0" w:color="auto"/>
            <w:right w:val="none" w:sz="0" w:space="0" w:color="auto"/>
          </w:divBdr>
        </w:div>
        <w:div w:id="1043097855">
          <w:marLeft w:val="480"/>
          <w:marRight w:val="0"/>
          <w:marTop w:val="0"/>
          <w:marBottom w:val="0"/>
          <w:divBdr>
            <w:top w:val="none" w:sz="0" w:space="0" w:color="auto"/>
            <w:left w:val="none" w:sz="0" w:space="0" w:color="auto"/>
            <w:bottom w:val="none" w:sz="0" w:space="0" w:color="auto"/>
            <w:right w:val="none" w:sz="0" w:space="0" w:color="auto"/>
          </w:divBdr>
        </w:div>
        <w:div w:id="657655489">
          <w:marLeft w:val="480"/>
          <w:marRight w:val="0"/>
          <w:marTop w:val="0"/>
          <w:marBottom w:val="0"/>
          <w:divBdr>
            <w:top w:val="none" w:sz="0" w:space="0" w:color="auto"/>
            <w:left w:val="none" w:sz="0" w:space="0" w:color="auto"/>
            <w:bottom w:val="none" w:sz="0" w:space="0" w:color="auto"/>
            <w:right w:val="none" w:sz="0" w:space="0" w:color="auto"/>
          </w:divBdr>
        </w:div>
        <w:div w:id="410854275">
          <w:marLeft w:val="480"/>
          <w:marRight w:val="0"/>
          <w:marTop w:val="0"/>
          <w:marBottom w:val="0"/>
          <w:divBdr>
            <w:top w:val="none" w:sz="0" w:space="0" w:color="auto"/>
            <w:left w:val="none" w:sz="0" w:space="0" w:color="auto"/>
            <w:bottom w:val="none" w:sz="0" w:space="0" w:color="auto"/>
            <w:right w:val="none" w:sz="0" w:space="0" w:color="auto"/>
          </w:divBdr>
        </w:div>
        <w:div w:id="1986659770">
          <w:marLeft w:val="480"/>
          <w:marRight w:val="0"/>
          <w:marTop w:val="0"/>
          <w:marBottom w:val="0"/>
          <w:divBdr>
            <w:top w:val="none" w:sz="0" w:space="0" w:color="auto"/>
            <w:left w:val="none" w:sz="0" w:space="0" w:color="auto"/>
            <w:bottom w:val="none" w:sz="0" w:space="0" w:color="auto"/>
            <w:right w:val="none" w:sz="0" w:space="0" w:color="auto"/>
          </w:divBdr>
        </w:div>
        <w:div w:id="1194004240">
          <w:marLeft w:val="480"/>
          <w:marRight w:val="0"/>
          <w:marTop w:val="0"/>
          <w:marBottom w:val="0"/>
          <w:divBdr>
            <w:top w:val="none" w:sz="0" w:space="0" w:color="auto"/>
            <w:left w:val="none" w:sz="0" w:space="0" w:color="auto"/>
            <w:bottom w:val="none" w:sz="0" w:space="0" w:color="auto"/>
            <w:right w:val="none" w:sz="0" w:space="0" w:color="auto"/>
          </w:divBdr>
        </w:div>
        <w:div w:id="1947275973">
          <w:marLeft w:val="480"/>
          <w:marRight w:val="0"/>
          <w:marTop w:val="0"/>
          <w:marBottom w:val="0"/>
          <w:divBdr>
            <w:top w:val="none" w:sz="0" w:space="0" w:color="auto"/>
            <w:left w:val="none" w:sz="0" w:space="0" w:color="auto"/>
            <w:bottom w:val="none" w:sz="0" w:space="0" w:color="auto"/>
            <w:right w:val="none" w:sz="0" w:space="0" w:color="auto"/>
          </w:divBdr>
        </w:div>
        <w:div w:id="484853824">
          <w:marLeft w:val="480"/>
          <w:marRight w:val="0"/>
          <w:marTop w:val="0"/>
          <w:marBottom w:val="0"/>
          <w:divBdr>
            <w:top w:val="none" w:sz="0" w:space="0" w:color="auto"/>
            <w:left w:val="none" w:sz="0" w:space="0" w:color="auto"/>
            <w:bottom w:val="none" w:sz="0" w:space="0" w:color="auto"/>
            <w:right w:val="none" w:sz="0" w:space="0" w:color="auto"/>
          </w:divBdr>
        </w:div>
        <w:div w:id="1755935789">
          <w:marLeft w:val="480"/>
          <w:marRight w:val="0"/>
          <w:marTop w:val="0"/>
          <w:marBottom w:val="0"/>
          <w:divBdr>
            <w:top w:val="none" w:sz="0" w:space="0" w:color="auto"/>
            <w:left w:val="none" w:sz="0" w:space="0" w:color="auto"/>
            <w:bottom w:val="none" w:sz="0" w:space="0" w:color="auto"/>
            <w:right w:val="none" w:sz="0" w:space="0" w:color="auto"/>
          </w:divBdr>
        </w:div>
        <w:div w:id="166605220">
          <w:marLeft w:val="480"/>
          <w:marRight w:val="0"/>
          <w:marTop w:val="0"/>
          <w:marBottom w:val="0"/>
          <w:divBdr>
            <w:top w:val="none" w:sz="0" w:space="0" w:color="auto"/>
            <w:left w:val="none" w:sz="0" w:space="0" w:color="auto"/>
            <w:bottom w:val="none" w:sz="0" w:space="0" w:color="auto"/>
            <w:right w:val="none" w:sz="0" w:space="0" w:color="auto"/>
          </w:divBdr>
        </w:div>
        <w:div w:id="1983845017">
          <w:marLeft w:val="480"/>
          <w:marRight w:val="0"/>
          <w:marTop w:val="0"/>
          <w:marBottom w:val="0"/>
          <w:divBdr>
            <w:top w:val="none" w:sz="0" w:space="0" w:color="auto"/>
            <w:left w:val="none" w:sz="0" w:space="0" w:color="auto"/>
            <w:bottom w:val="none" w:sz="0" w:space="0" w:color="auto"/>
            <w:right w:val="none" w:sz="0" w:space="0" w:color="auto"/>
          </w:divBdr>
        </w:div>
        <w:div w:id="2028941153">
          <w:marLeft w:val="480"/>
          <w:marRight w:val="0"/>
          <w:marTop w:val="0"/>
          <w:marBottom w:val="0"/>
          <w:divBdr>
            <w:top w:val="none" w:sz="0" w:space="0" w:color="auto"/>
            <w:left w:val="none" w:sz="0" w:space="0" w:color="auto"/>
            <w:bottom w:val="none" w:sz="0" w:space="0" w:color="auto"/>
            <w:right w:val="none" w:sz="0" w:space="0" w:color="auto"/>
          </w:divBdr>
        </w:div>
        <w:div w:id="753016137">
          <w:marLeft w:val="480"/>
          <w:marRight w:val="0"/>
          <w:marTop w:val="0"/>
          <w:marBottom w:val="0"/>
          <w:divBdr>
            <w:top w:val="none" w:sz="0" w:space="0" w:color="auto"/>
            <w:left w:val="none" w:sz="0" w:space="0" w:color="auto"/>
            <w:bottom w:val="none" w:sz="0" w:space="0" w:color="auto"/>
            <w:right w:val="none" w:sz="0" w:space="0" w:color="auto"/>
          </w:divBdr>
        </w:div>
        <w:div w:id="2079866794">
          <w:marLeft w:val="480"/>
          <w:marRight w:val="0"/>
          <w:marTop w:val="0"/>
          <w:marBottom w:val="0"/>
          <w:divBdr>
            <w:top w:val="none" w:sz="0" w:space="0" w:color="auto"/>
            <w:left w:val="none" w:sz="0" w:space="0" w:color="auto"/>
            <w:bottom w:val="none" w:sz="0" w:space="0" w:color="auto"/>
            <w:right w:val="none" w:sz="0" w:space="0" w:color="auto"/>
          </w:divBdr>
        </w:div>
        <w:div w:id="1870796563">
          <w:marLeft w:val="480"/>
          <w:marRight w:val="0"/>
          <w:marTop w:val="0"/>
          <w:marBottom w:val="0"/>
          <w:divBdr>
            <w:top w:val="none" w:sz="0" w:space="0" w:color="auto"/>
            <w:left w:val="none" w:sz="0" w:space="0" w:color="auto"/>
            <w:bottom w:val="none" w:sz="0" w:space="0" w:color="auto"/>
            <w:right w:val="none" w:sz="0" w:space="0" w:color="auto"/>
          </w:divBdr>
        </w:div>
        <w:div w:id="869298116">
          <w:marLeft w:val="480"/>
          <w:marRight w:val="0"/>
          <w:marTop w:val="0"/>
          <w:marBottom w:val="0"/>
          <w:divBdr>
            <w:top w:val="none" w:sz="0" w:space="0" w:color="auto"/>
            <w:left w:val="none" w:sz="0" w:space="0" w:color="auto"/>
            <w:bottom w:val="none" w:sz="0" w:space="0" w:color="auto"/>
            <w:right w:val="none" w:sz="0" w:space="0" w:color="auto"/>
          </w:divBdr>
        </w:div>
        <w:div w:id="1805612022">
          <w:marLeft w:val="480"/>
          <w:marRight w:val="0"/>
          <w:marTop w:val="0"/>
          <w:marBottom w:val="0"/>
          <w:divBdr>
            <w:top w:val="none" w:sz="0" w:space="0" w:color="auto"/>
            <w:left w:val="none" w:sz="0" w:space="0" w:color="auto"/>
            <w:bottom w:val="none" w:sz="0" w:space="0" w:color="auto"/>
            <w:right w:val="none" w:sz="0" w:space="0" w:color="auto"/>
          </w:divBdr>
        </w:div>
        <w:div w:id="1230768617">
          <w:marLeft w:val="480"/>
          <w:marRight w:val="0"/>
          <w:marTop w:val="0"/>
          <w:marBottom w:val="0"/>
          <w:divBdr>
            <w:top w:val="none" w:sz="0" w:space="0" w:color="auto"/>
            <w:left w:val="none" w:sz="0" w:space="0" w:color="auto"/>
            <w:bottom w:val="none" w:sz="0" w:space="0" w:color="auto"/>
            <w:right w:val="none" w:sz="0" w:space="0" w:color="auto"/>
          </w:divBdr>
        </w:div>
        <w:div w:id="1089502679">
          <w:marLeft w:val="480"/>
          <w:marRight w:val="0"/>
          <w:marTop w:val="0"/>
          <w:marBottom w:val="0"/>
          <w:divBdr>
            <w:top w:val="none" w:sz="0" w:space="0" w:color="auto"/>
            <w:left w:val="none" w:sz="0" w:space="0" w:color="auto"/>
            <w:bottom w:val="none" w:sz="0" w:space="0" w:color="auto"/>
            <w:right w:val="none" w:sz="0" w:space="0" w:color="auto"/>
          </w:divBdr>
        </w:div>
        <w:div w:id="1371153492">
          <w:marLeft w:val="480"/>
          <w:marRight w:val="0"/>
          <w:marTop w:val="0"/>
          <w:marBottom w:val="0"/>
          <w:divBdr>
            <w:top w:val="none" w:sz="0" w:space="0" w:color="auto"/>
            <w:left w:val="none" w:sz="0" w:space="0" w:color="auto"/>
            <w:bottom w:val="none" w:sz="0" w:space="0" w:color="auto"/>
            <w:right w:val="none" w:sz="0" w:space="0" w:color="auto"/>
          </w:divBdr>
        </w:div>
        <w:div w:id="1206405522">
          <w:marLeft w:val="480"/>
          <w:marRight w:val="0"/>
          <w:marTop w:val="0"/>
          <w:marBottom w:val="0"/>
          <w:divBdr>
            <w:top w:val="none" w:sz="0" w:space="0" w:color="auto"/>
            <w:left w:val="none" w:sz="0" w:space="0" w:color="auto"/>
            <w:bottom w:val="none" w:sz="0" w:space="0" w:color="auto"/>
            <w:right w:val="none" w:sz="0" w:space="0" w:color="auto"/>
          </w:divBdr>
        </w:div>
        <w:div w:id="2140760767">
          <w:marLeft w:val="480"/>
          <w:marRight w:val="0"/>
          <w:marTop w:val="0"/>
          <w:marBottom w:val="0"/>
          <w:divBdr>
            <w:top w:val="none" w:sz="0" w:space="0" w:color="auto"/>
            <w:left w:val="none" w:sz="0" w:space="0" w:color="auto"/>
            <w:bottom w:val="none" w:sz="0" w:space="0" w:color="auto"/>
            <w:right w:val="none" w:sz="0" w:space="0" w:color="auto"/>
          </w:divBdr>
        </w:div>
        <w:div w:id="1321888617">
          <w:marLeft w:val="480"/>
          <w:marRight w:val="0"/>
          <w:marTop w:val="0"/>
          <w:marBottom w:val="0"/>
          <w:divBdr>
            <w:top w:val="none" w:sz="0" w:space="0" w:color="auto"/>
            <w:left w:val="none" w:sz="0" w:space="0" w:color="auto"/>
            <w:bottom w:val="none" w:sz="0" w:space="0" w:color="auto"/>
            <w:right w:val="none" w:sz="0" w:space="0" w:color="auto"/>
          </w:divBdr>
        </w:div>
        <w:div w:id="1233126670">
          <w:marLeft w:val="480"/>
          <w:marRight w:val="0"/>
          <w:marTop w:val="0"/>
          <w:marBottom w:val="0"/>
          <w:divBdr>
            <w:top w:val="none" w:sz="0" w:space="0" w:color="auto"/>
            <w:left w:val="none" w:sz="0" w:space="0" w:color="auto"/>
            <w:bottom w:val="none" w:sz="0" w:space="0" w:color="auto"/>
            <w:right w:val="none" w:sz="0" w:space="0" w:color="auto"/>
          </w:divBdr>
        </w:div>
        <w:div w:id="1617180856">
          <w:marLeft w:val="480"/>
          <w:marRight w:val="0"/>
          <w:marTop w:val="0"/>
          <w:marBottom w:val="0"/>
          <w:divBdr>
            <w:top w:val="none" w:sz="0" w:space="0" w:color="auto"/>
            <w:left w:val="none" w:sz="0" w:space="0" w:color="auto"/>
            <w:bottom w:val="none" w:sz="0" w:space="0" w:color="auto"/>
            <w:right w:val="none" w:sz="0" w:space="0" w:color="auto"/>
          </w:divBdr>
        </w:div>
        <w:div w:id="89938049">
          <w:marLeft w:val="480"/>
          <w:marRight w:val="0"/>
          <w:marTop w:val="0"/>
          <w:marBottom w:val="0"/>
          <w:divBdr>
            <w:top w:val="none" w:sz="0" w:space="0" w:color="auto"/>
            <w:left w:val="none" w:sz="0" w:space="0" w:color="auto"/>
            <w:bottom w:val="none" w:sz="0" w:space="0" w:color="auto"/>
            <w:right w:val="none" w:sz="0" w:space="0" w:color="auto"/>
          </w:divBdr>
        </w:div>
        <w:div w:id="1822577803">
          <w:marLeft w:val="480"/>
          <w:marRight w:val="0"/>
          <w:marTop w:val="0"/>
          <w:marBottom w:val="0"/>
          <w:divBdr>
            <w:top w:val="none" w:sz="0" w:space="0" w:color="auto"/>
            <w:left w:val="none" w:sz="0" w:space="0" w:color="auto"/>
            <w:bottom w:val="none" w:sz="0" w:space="0" w:color="auto"/>
            <w:right w:val="none" w:sz="0" w:space="0" w:color="auto"/>
          </w:divBdr>
        </w:div>
        <w:div w:id="130296546">
          <w:marLeft w:val="480"/>
          <w:marRight w:val="0"/>
          <w:marTop w:val="0"/>
          <w:marBottom w:val="0"/>
          <w:divBdr>
            <w:top w:val="none" w:sz="0" w:space="0" w:color="auto"/>
            <w:left w:val="none" w:sz="0" w:space="0" w:color="auto"/>
            <w:bottom w:val="none" w:sz="0" w:space="0" w:color="auto"/>
            <w:right w:val="none" w:sz="0" w:space="0" w:color="auto"/>
          </w:divBdr>
        </w:div>
        <w:div w:id="1100569773">
          <w:marLeft w:val="480"/>
          <w:marRight w:val="0"/>
          <w:marTop w:val="0"/>
          <w:marBottom w:val="0"/>
          <w:divBdr>
            <w:top w:val="none" w:sz="0" w:space="0" w:color="auto"/>
            <w:left w:val="none" w:sz="0" w:space="0" w:color="auto"/>
            <w:bottom w:val="none" w:sz="0" w:space="0" w:color="auto"/>
            <w:right w:val="none" w:sz="0" w:space="0" w:color="auto"/>
          </w:divBdr>
        </w:div>
        <w:div w:id="1940672209">
          <w:marLeft w:val="480"/>
          <w:marRight w:val="0"/>
          <w:marTop w:val="0"/>
          <w:marBottom w:val="0"/>
          <w:divBdr>
            <w:top w:val="none" w:sz="0" w:space="0" w:color="auto"/>
            <w:left w:val="none" w:sz="0" w:space="0" w:color="auto"/>
            <w:bottom w:val="none" w:sz="0" w:space="0" w:color="auto"/>
            <w:right w:val="none" w:sz="0" w:space="0" w:color="auto"/>
          </w:divBdr>
        </w:div>
        <w:div w:id="1444302894">
          <w:marLeft w:val="480"/>
          <w:marRight w:val="0"/>
          <w:marTop w:val="0"/>
          <w:marBottom w:val="0"/>
          <w:divBdr>
            <w:top w:val="none" w:sz="0" w:space="0" w:color="auto"/>
            <w:left w:val="none" w:sz="0" w:space="0" w:color="auto"/>
            <w:bottom w:val="none" w:sz="0" w:space="0" w:color="auto"/>
            <w:right w:val="none" w:sz="0" w:space="0" w:color="auto"/>
          </w:divBdr>
        </w:div>
        <w:div w:id="330721909">
          <w:marLeft w:val="480"/>
          <w:marRight w:val="0"/>
          <w:marTop w:val="0"/>
          <w:marBottom w:val="0"/>
          <w:divBdr>
            <w:top w:val="none" w:sz="0" w:space="0" w:color="auto"/>
            <w:left w:val="none" w:sz="0" w:space="0" w:color="auto"/>
            <w:bottom w:val="none" w:sz="0" w:space="0" w:color="auto"/>
            <w:right w:val="none" w:sz="0" w:space="0" w:color="auto"/>
          </w:divBdr>
        </w:div>
        <w:div w:id="526406477">
          <w:marLeft w:val="480"/>
          <w:marRight w:val="0"/>
          <w:marTop w:val="0"/>
          <w:marBottom w:val="0"/>
          <w:divBdr>
            <w:top w:val="none" w:sz="0" w:space="0" w:color="auto"/>
            <w:left w:val="none" w:sz="0" w:space="0" w:color="auto"/>
            <w:bottom w:val="none" w:sz="0" w:space="0" w:color="auto"/>
            <w:right w:val="none" w:sz="0" w:space="0" w:color="auto"/>
          </w:divBdr>
        </w:div>
        <w:div w:id="1153641877">
          <w:marLeft w:val="480"/>
          <w:marRight w:val="0"/>
          <w:marTop w:val="0"/>
          <w:marBottom w:val="0"/>
          <w:divBdr>
            <w:top w:val="none" w:sz="0" w:space="0" w:color="auto"/>
            <w:left w:val="none" w:sz="0" w:space="0" w:color="auto"/>
            <w:bottom w:val="none" w:sz="0" w:space="0" w:color="auto"/>
            <w:right w:val="none" w:sz="0" w:space="0" w:color="auto"/>
          </w:divBdr>
        </w:div>
        <w:div w:id="1077359757">
          <w:marLeft w:val="480"/>
          <w:marRight w:val="0"/>
          <w:marTop w:val="0"/>
          <w:marBottom w:val="0"/>
          <w:divBdr>
            <w:top w:val="none" w:sz="0" w:space="0" w:color="auto"/>
            <w:left w:val="none" w:sz="0" w:space="0" w:color="auto"/>
            <w:bottom w:val="none" w:sz="0" w:space="0" w:color="auto"/>
            <w:right w:val="none" w:sz="0" w:space="0" w:color="auto"/>
          </w:divBdr>
        </w:div>
        <w:div w:id="334967314">
          <w:marLeft w:val="480"/>
          <w:marRight w:val="0"/>
          <w:marTop w:val="0"/>
          <w:marBottom w:val="0"/>
          <w:divBdr>
            <w:top w:val="none" w:sz="0" w:space="0" w:color="auto"/>
            <w:left w:val="none" w:sz="0" w:space="0" w:color="auto"/>
            <w:bottom w:val="none" w:sz="0" w:space="0" w:color="auto"/>
            <w:right w:val="none" w:sz="0" w:space="0" w:color="auto"/>
          </w:divBdr>
        </w:div>
        <w:div w:id="1994410768">
          <w:marLeft w:val="480"/>
          <w:marRight w:val="0"/>
          <w:marTop w:val="0"/>
          <w:marBottom w:val="0"/>
          <w:divBdr>
            <w:top w:val="none" w:sz="0" w:space="0" w:color="auto"/>
            <w:left w:val="none" w:sz="0" w:space="0" w:color="auto"/>
            <w:bottom w:val="none" w:sz="0" w:space="0" w:color="auto"/>
            <w:right w:val="none" w:sz="0" w:space="0" w:color="auto"/>
          </w:divBdr>
        </w:div>
        <w:div w:id="1111314363">
          <w:marLeft w:val="480"/>
          <w:marRight w:val="0"/>
          <w:marTop w:val="0"/>
          <w:marBottom w:val="0"/>
          <w:divBdr>
            <w:top w:val="none" w:sz="0" w:space="0" w:color="auto"/>
            <w:left w:val="none" w:sz="0" w:space="0" w:color="auto"/>
            <w:bottom w:val="none" w:sz="0" w:space="0" w:color="auto"/>
            <w:right w:val="none" w:sz="0" w:space="0" w:color="auto"/>
          </w:divBdr>
        </w:div>
        <w:div w:id="1534153766">
          <w:marLeft w:val="480"/>
          <w:marRight w:val="0"/>
          <w:marTop w:val="0"/>
          <w:marBottom w:val="0"/>
          <w:divBdr>
            <w:top w:val="none" w:sz="0" w:space="0" w:color="auto"/>
            <w:left w:val="none" w:sz="0" w:space="0" w:color="auto"/>
            <w:bottom w:val="none" w:sz="0" w:space="0" w:color="auto"/>
            <w:right w:val="none" w:sz="0" w:space="0" w:color="auto"/>
          </w:divBdr>
        </w:div>
        <w:div w:id="1215701178">
          <w:marLeft w:val="480"/>
          <w:marRight w:val="0"/>
          <w:marTop w:val="0"/>
          <w:marBottom w:val="0"/>
          <w:divBdr>
            <w:top w:val="none" w:sz="0" w:space="0" w:color="auto"/>
            <w:left w:val="none" w:sz="0" w:space="0" w:color="auto"/>
            <w:bottom w:val="none" w:sz="0" w:space="0" w:color="auto"/>
            <w:right w:val="none" w:sz="0" w:space="0" w:color="auto"/>
          </w:divBdr>
        </w:div>
        <w:div w:id="556552270">
          <w:marLeft w:val="480"/>
          <w:marRight w:val="0"/>
          <w:marTop w:val="0"/>
          <w:marBottom w:val="0"/>
          <w:divBdr>
            <w:top w:val="none" w:sz="0" w:space="0" w:color="auto"/>
            <w:left w:val="none" w:sz="0" w:space="0" w:color="auto"/>
            <w:bottom w:val="none" w:sz="0" w:space="0" w:color="auto"/>
            <w:right w:val="none" w:sz="0" w:space="0" w:color="auto"/>
          </w:divBdr>
        </w:div>
        <w:div w:id="1479687843">
          <w:marLeft w:val="480"/>
          <w:marRight w:val="0"/>
          <w:marTop w:val="0"/>
          <w:marBottom w:val="0"/>
          <w:divBdr>
            <w:top w:val="none" w:sz="0" w:space="0" w:color="auto"/>
            <w:left w:val="none" w:sz="0" w:space="0" w:color="auto"/>
            <w:bottom w:val="none" w:sz="0" w:space="0" w:color="auto"/>
            <w:right w:val="none" w:sz="0" w:space="0" w:color="auto"/>
          </w:divBdr>
        </w:div>
        <w:div w:id="51083619">
          <w:marLeft w:val="480"/>
          <w:marRight w:val="0"/>
          <w:marTop w:val="0"/>
          <w:marBottom w:val="0"/>
          <w:divBdr>
            <w:top w:val="none" w:sz="0" w:space="0" w:color="auto"/>
            <w:left w:val="none" w:sz="0" w:space="0" w:color="auto"/>
            <w:bottom w:val="none" w:sz="0" w:space="0" w:color="auto"/>
            <w:right w:val="none" w:sz="0" w:space="0" w:color="auto"/>
          </w:divBdr>
        </w:div>
        <w:div w:id="2128115990">
          <w:marLeft w:val="480"/>
          <w:marRight w:val="0"/>
          <w:marTop w:val="0"/>
          <w:marBottom w:val="0"/>
          <w:divBdr>
            <w:top w:val="none" w:sz="0" w:space="0" w:color="auto"/>
            <w:left w:val="none" w:sz="0" w:space="0" w:color="auto"/>
            <w:bottom w:val="none" w:sz="0" w:space="0" w:color="auto"/>
            <w:right w:val="none" w:sz="0" w:space="0" w:color="auto"/>
          </w:divBdr>
        </w:div>
        <w:div w:id="1664235630">
          <w:marLeft w:val="480"/>
          <w:marRight w:val="0"/>
          <w:marTop w:val="0"/>
          <w:marBottom w:val="0"/>
          <w:divBdr>
            <w:top w:val="none" w:sz="0" w:space="0" w:color="auto"/>
            <w:left w:val="none" w:sz="0" w:space="0" w:color="auto"/>
            <w:bottom w:val="none" w:sz="0" w:space="0" w:color="auto"/>
            <w:right w:val="none" w:sz="0" w:space="0" w:color="auto"/>
          </w:divBdr>
        </w:div>
        <w:div w:id="1705641356">
          <w:marLeft w:val="480"/>
          <w:marRight w:val="0"/>
          <w:marTop w:val="0"/>
          <w:marBottom w:val="0"/>
          <w:divBdr>
            <w:top w:val="none" w:sz="0" w:space="0" w:color="auto"/>
            <w:left w:val="none" w:sz="0" w:space="0" w:color="auto"/>
            <w:bottom w:val="none" w:sz="0" w:space="0" w:color="auto"/>
            <w:right w:val="none" w:sz="0" w:space="0" w:color="auto"/>
          </w:divBdr>
        </w:div>
        <w:div w:id="1357806914">
          <w:marLeft w:val="480"/>
          <w:marRight w:val="0"/>
          <w:marTop w:val="0"/>
          <w:marBottom w:val="0"/>
          <w:divBdr>
            <w:top w:val="none" w:sz="0" w:space="0" w:color="auto"/>
            <w:left w:val="none" w:sz="0" w:space="0" w:color="auto"/>
            <w:bottom w:val="none" w:sz="0" w:space="0" w:color="auto"/>
            <w:right w:val="none" w:sz="0" w:space="0" w:color="auto"/>
          </w:divBdr>
        </w:div>
        <w:div w:id="1825856293">
          <w:marLeft w:val="480"/>
          <w:marRight w:val="0"/>
          <w:marTop w:val="0"/>
          <w:marBottom w:val="0"/>
          <w:divBdr>
            <w:top w:val="none" w:sz="0" w:space="0" w:color="auto"/>
            <w:left w:val="none" w:sz="0" w:space="0" w:color="auto"/>
            <w:bottom w:val="none" w:sz="0" w:space="0" w:color="auto"/>
            <w:right w:val="none" w:sz="0" w:space="0" w:color="auto"/>
          </w:divBdr>
        </w:div>
        <w:div w:id="1155947421">
          <w:marLeft w:val="480"/>
          <w:marRight w:val="0"/>
          <w:marTop w:val="0"/>
          <w:marBottom w:val="0"/>
          <w:divBdr>
            <w:top w:val="none" w:sz="0" w:space="0" w:color="auto"/>
            <w:left w:val="none" w:sz="0" w:space="0" w:color="auto"/>
            <w:bottom w:val="none" w:sz="0" w:space="0" w:color="auto"/>
            <w:right w:val="none" w:sz="0" w:space="0" w:color="auto"/>
          </w:divBdr>
        </w:div>
        <w:div w:id="721945667">
          <w:marLeft w:val="480"/>
          <w:marRight w:val="0"/>
          <w:marTop w:val="0"/>
          <w:marBottom w:val="0"/>
          <w:divBdr>
            <w:top w:val="none" w:sz="0" w:space="0" w:color="auto"/>
            <w:left w:val="none" w:sz="0" w:space="0" w:color="auto"/>
            <w:bottom w:val="none" w:sz="0" w:space="0" w:color="auto"/>
            <w:right w:val="none" w:sz="0" w:space="0" w:color="auto"/>
          </w:divBdr>
        </w:div>
        <w:div w:id="1998804875">
          <w:marLeft w:val="480"/>
          <w:marRight w:val="0"/>
          <w:marTop w:val="0"/>
          <w:marBottom w:val="0"/>
          <w:divBdr>
            <w:top w:val="none" w:sz="0" w:space="0" w:color="auto"/>
            <w:left w:val="none" w:sz="0" w:space="0" w:color="auto"/>
            <w:bottom w:val="none" w:sz="0" w:space="0" w:color="auto"/>
            <w:right w:val="none" w:sz="0" w:space="0" w:color="auto"/>
          </w:divBdr>
        </w:div>
        <w:div w:id="87775751">
          <w:marLeft w:val="480"/>
          <w:marRight w:val="0"/>
          <w:marTop w:val="0"/>
          <w:marBottom w:val="0"/>
          <w:divBdr>
            <w:top w:val="none" w:sz="0" w:space="0" w:color="auto"/>
            <w:left w:val="none" w:sz="0" w:space="0" w:color="auto"/>
            <w:bottom w:val="none" w:sz="0" w:space="0" w:color="auto"/>
            <w:right w:val="none" w:sz="0" w:space="0" w:color="auto"/>
          </w:divBdr>
        </w:div>
        <w:div w:id="1617760845">
          <w:marLeft w:val="480"/>
          <w:marRight w:val="0"/>
          <w:marTop w:val="0"/>
          <w:marBottom w:val="0"/>
          <w:divBdr>
            <w:top w:val="none" w:sz="0" w:space="0" w:color="auto"/>
            <w:left w:val="none" w:sz="0" w:space="0" w:color="auto"/>
            <w:bottom w:val="none" w:sz="0" w:space="0" w:color="auto"/>
            <w:right w:val="none" w:sz="0" w:space="0" w:color="auto"/>
          </w:divBdr>
        </w:div>
        <w:div w:id="237634192">
          <w:marLeft w:val="480"/>
          <w:marRight w:val="0"/>
          <w:marTop w:val="0"/>
          <w:marBottom w:val="0"/>
          <w:divBdr>
            <w:top w:val="none" w:sz="0" w:space="0" w:color="auto"/>
            <w:left w:val="none" w:sz="0" w:space="0" w:color="auto"/>
            <w:bottom w:val="none" w:sz="0" w:space="0" w:color="auto"/>
            <w:right w:val="none" w:sz="0" w:space="0" w:color="auto"/>
          </w:divBdr>
        </w:div>
        <w:div w:id="1384209989">
          <w:marLeft w:val="480"/>
          <w:marRight w:val="0"/>
          <w:marTop w:val="0"/>
          <w:marBottom w:val="0"/>
          <w:divBdr>
            <w:top w:val="none" w:sz="0" w:space="0" w:color="auto"/>
            <w:left w:val="none" w:sz="0" w:space="0" w:color="auto"/>
            <w:bottom w:val="none" w:sz="0" w:space="0" w:color="auto"/>
            <w:right w:val="none" w:sz="0" w:space="0" w:color="auto"/>
          </w:divBdr>
        </w:div>
        <w:div w:id="566649562">
          <w:marLeft w:val="480"/>
          <w:marRight w:val="0"/>
          <w:marTop w:val="0"/>
          <w:marBottom w:val="0"/>
          <w:divBdr>
            <w:top w:val="none" w:sz="0" w:space="0" w:color="auto"/>
            <w:left w:val="none" w:sz="0" w:space="0" w:color="auto"/>
            <w:bottom w:val="none" w:sz="0" w:space="0" w:color="auto"/>
            <w:right w:val="none" w:sz="0" w:space="0" w:color="auto"/>
          </w:divBdr>
        </w:div>
        <w:div w:id="2057772854">
          <w:marLeft w:val="480"/>
          <w:marRight w:val="0"/>
          <w:marTop w:val="0"/>
          <w:marBottom w:val="0"/>
          <w:divBdr>
            <w:top w:val="none" w:sz="0" w:space="0" w:color="auto"/>
            <w:left w:val="none" w:sz="0" w:space="0" w:color="auto"/>
            <w:bottom w:val="none" w:sz="0" w:space="0" w:color="auto"/>
            <w:right w:val="none" w:sz="0" w:space="0" w:color="auto"/>
          </w:divBdr>
        </w:div>
        <w:div w:id="1847136814">
          <w:marLeft w:val="480"/>
          <w:marRight w:val="0"/>
          <w:marTop w:val="0"/>
          <w:marBottom w:val="0"/>
          <w:divBdr>
            <w:top w:val="none" w:sz="0" w:space="0" w:color="auto"/>
            <w:left w:val="none" w:sz="0" w:space="0" w:color="auto"/>
            <w:bottom w:val="none" w:sz="0" w:space="0" w:color="auto"/>
            <w:right w:val="none" w:sz="0" w:space="0" w:color="auto"/>
          </w:divBdr>
        </w:div>
        <w:div w:id="241181530">
          <w:marLeft w:val="480"/>
          <w:marRight w:val="0"/>
          <w:marTop w:val="0"/>
          <w:marBottom w:val="0"/>
          <w:divBdr>
            <w:top w:val="none" w:sz="0" w:space="0" w:color="auto"/>
            <w:left w:val="none" w:sz="0" w:space="0" w:color="auto"/>
            <w:bottom w:val="none" w:sz="0" w:space="0" w:color="auto"/>
            <w:right w:val="none" w:sz="0" w:space="0" w:color="auto"/>
          </w:divBdr>
        </w:div>
        <w:div w:id="1011181781">
          <w:marLeft w:val="480"/>
          <w:marRight w:val="0"/>
          <w:marTop w:val="0"/>
          <w:marBottom w:val="0"/>
          <w:divBdr>
            <w:top w:val="none" w:sz="0" w:space="0" w:color="auto"/>
            <w:left w:val="none" w:sz="0" w:space="0" w:color="auto"/>
            <w:bottom w:val="none" w:sz="0" w:space="0" w:color="auto"/>
            <w:right w:val="none" w:sz="0" w:space="0" w:color="auto"/>
          </w:divBdr>
        </w:div>
        <w:div w:id="1572503225">
          <w:marLeft w:val="480"/>
          <w:marRight w:val="0"/>
          <w:marTop w:val="0"/>
          <w:marBottom w:val="0"/>
          <w:divBdr>
            <w:top w:val="none" w:sz="0" w:space="0" w:color="auto"/>
            <w:left w:val="none" w:sz="0" w:space="0" w:color="auto"/>
            <w:bottom w:val="none" w:sz="0" w:space="0" w:color="auto"/>
            <w:right w:val="none" w:sz="0" w:space="0" w:color="auto"/>
          </w:divBdr>
        </w:div>
        <w:div w:id="734084806">
          <w:marLeft w:val="480"/>
          <w:marRight w:val="0"/>
          <w:marTop w:val="0"/>
          <w:marBottom w:val="0"/>
          <w:divBdr>
            <w:top w:val="none" w:sz="0" w:space="0" w:color="auto"/>
            <w:left w:val="none" w:sz="0" w:space="0" w:color="auto"/>
            <w:bottom w:val="none" w:sz="0" w:space="0" w:color="auto"/>
            <w:right w:val="none" w:sz="0" w:space="0" w:color="auto"/>
          </w:divBdr>
        </w:div>
        <w:div w:id="1306206510">
          <w:marLeft w:val="480"/>
          <w:marRight w:val="0"/>
          <w:marTop w:val="0"/>
          <w:marBottom w:val="0"/>
          <w:divBdr>
            <w:top w:val="none" w:sz="0" w:space="0" w:color="auto"/>
            <w:left w:val="none" w:sz="0" w:space="0" w:color="auto"/>
            <w:bottom w:val="none" w:sz="0" w:space="0" w:color="auto"/>
            <w:right w:val="none" w:sz="0" w:space="0" w:color="auto"/>
          </w:divBdr>
        </w:div>
        <w:div w:id="1890261579">
          <w:marLeft w:val="480"/>
          <w:marRight w:val="0"/>
          <w:marTop w:val="0"/>
          <w:marBottom w:val="0"/>
          <w:divBdr>
            <w:top w:val="none" w:sz="0" w:space="0" w:color="auto"/>
            <w:left w:val="none" w:sz="0" w:space="0" w:color="auto"/>
            <w:bottom w:val="none" w:sz="0" w:space="0" w:color="auto"/>
            <w:right w:val="none" w:sz="0" w:space="0" w:color="auto"/>
          </w:divBdr>
        </w:div>
        <w:div w:id="795634758">
          <w:marLeft w:val="480"/>
          <w:marRight w:val="0"/>
          <w:marTop w:val="0"/>
          <w:marBottom w:val="0"/>
          <w:divBdr>
            <w:top w:val="none" w:sz="0" w:space="0" w:color="auto"/>
            <w:left w:val="none" w:sz="0" w:space="0" w:color="auto"/>
            <w:bottom w:val="none" w:sz="0" w:space="0" w:color="auto"/>
            <w:right w:val="none" w:sz="0" w:space="0" w:color="auto"/>
          </w:divBdr>
        </w:div>
        <w:div w:id="1762411218">
          <w:marLeft w:val="480"/>
          <w:marRight w:val="0"/>
          <w:marTop w:val="0"/>
          <w:marBottom w:val="0"/>
          <w:divBdr>
            <w:top w:val="none" w:sz="0" w:space="0" w:color="auto"/>
            <w:left w:val="none" w:sz="0" w:space="0" w:color="auto"/>
            <w:bottom w:val="none" w:sz="0" w:space="0" w:color="auto"/>
            <w:right w:val="none" w:sz="0" w:space="0" w:color="auto"/>
          </w:divBdr>
        </w:div>
        <w:div w:id="416753220">
          <w:marLeft w:val="480"/>
          <w:marRight w:val="0"/>
          <w:marTop w:val="0"/>
          <w:marBottom w:val="0"/>
          <w:divBdr>
            <w:top w:val="none" w:sz="0" w:space="0" w:color="auto"/>
            <w:left w:val="none" w:sz="0" w:space="0" w:color="auto"/>
            <w:bottom w:val="none" w:sz="0" w:space="0" w:color="auto"/>
            <w:right w:val="none" w:sz="0" w:space="0" w:color="auto"/>
          </w:divBdr>
        </w:div>
        <w:div w:id="231278084">
          <w:marLeft w:val="480"/>
          <w:marRight w:val="0"/>
          <w:marTop w:val="0"/>
          <w:marBottom w:val="0"/>
          <w:divBdr>
            <w:top w:val="none" w:sz="0" w:space="0" w:color="auto"/>
            <w:left w:val="none" w:sz="0" w:space="0" w:color="auto"/>
            <w:bottom w:val="none" w:sz="0" w:space="0" w:color="auto"/>
            <w:right w:val="none" w:sz="0" w:space="0" w:color="auto"/>
          </w:divBdr>
        </w:div>
        <w:div w:id="1385636540">
          <w:marLeft w:val="480"/>
          <w:marRight w:val="0"/>
          <w:marTop w:val="0"/>
          <w:marBottom w:val="0"/>
          <w:divBdr>
            <w:top w:val="none" w:sz="0" w:space="0" w:color="auto"/>
            <w:left w:val="none" w:sz="0" w:space="0" w:color="auto"/>
            <w:bottom w:val="none" w:sz="0" w:space="0" w:color="auto"/>
            <w:right w:val="none" w:sz="0" w:space="0" w:color="auto"/>
          </w:divBdr>
        </w:div>
        <w:div w:id="653295006">
          <w:marLeft w:val="480"/>
          <w:marRight w:val="0"/>
          <w:marTop w:val="0"/>
          <w:marBottom w:val="0"/>
          <w:divBdr>
            <w:top w:val="none" w:sz="0" w:space="0" w:color="auto"/>
            <w:left w:val="none" w:sz="0" w:space="0" w:color="auto"/>
            <w:bottom w:val="none" w:sz="0" w:space="0" w:color="auto"/>
            <w:right w:val="none" w:sz="0" w:space="0" w:color="auto"/>
          </w:divBdr>
        </w:div>
        <w:div w:id="1001275747">
          <w:marLeft w:val="480"/>
          <w:marRight w:val="0"/>
          <w:marTop w:val="0"/>
          <w:marBottom w:val="0"/>
          <w:divBdr>
            <w:top w:val="none" w:sz="0" w:space="0" w:color="auto"/>
            <w:left w:val="none" w:sz="0" w:space="0" w:color="auto"/>
            <w:bottom w:val="none" w:sz="0" w:space="0" w:color="auto"/>
            <w:right w:val="none" w:sz="0" w:space="0" w:color="auto"/>
          </w:divBdr>
        </w:div>
        <w:div w:id="384065298">
          <w:marLeft w:val="480"/>
          <w:marRight w:val="0"/>
          <w:marTop w:val="0"/>
          <w:marBottom w:val="0"/>
          <w:divBdr>
            <w:top w:val="none" w:sz="0" w:space="0" w:color="auto"/>
            <w:left w:val="none" w:sz="0" w:space="0" w:color="auto"/>
            <w:bottom w:val="none" w:sz="0" w:space="0" w:color="auto"/>
            <w:right w:val="none" w:sz="0" w:space="0" w:color="auto"/>
          </w:divBdr>
        </w:div>
        <w:div w:id="1386220047">
          <w:marLeft w:val="480"/>
          <w:marRight w:val="0"/>
          <w:marTop w:val="0"/>
          <w:marBottom w:val="0"/>
          <w:divBdr>
            <w:top w:val="none" w:sz="0" w:space="0" w:color="auto"/>
            <w:left w:val="none" w:sz="0" w:space="0" w:color="auto"/>
            <w:bottom w:val="none" w:sz="0" w:space="0" w:color="auto"/>
            <w:right w:val="none" w:sz="0" w:space="0" w:color="auto"/>
          </w:divBdr>
        </w:div>
        <w:div w:id="1647927079">
          <w:marLeft w:val="480"/>
          <w:marRight w:val="0"/>
          <w:marTop w:val="0"/>
          <w:marBottom w:val="0"/>
          <w:divBdr>
            <w:top w:val="none" w:sz="0" w:space="0" w:color="auto"/>
            <w:left w:val="none" w:sz="0" w:space="0" w:color="auto"/>
            <w:bottom w:val="none" w:sz="0" w:space="0" w:color="auto"/>
            <w:right w:val="none" w:sz="0" w:space="0" w:color="auto"/>
          </w:divBdr>
        </w:div>
        <w:div w:id="219365510">
          <w:marLeft w:val="480"/>
          <w:marRight w:val="0"/>
          <w:marTop w:val="0"/>
          <w:marBottom w:val="0"/>
          <w:divBdr>
            <w:top w:val="none" w:sz="0" w:space="0" w:color="auto"/>
            <w:left w:val="none" w:sz="0" w:space="0" w:color="auto"/>
            <w:bottom w:val="none" w:sz="0" w:space="0" w:color="auto"/>
            <w:right w:val="none" w:sz="0" w:space="0" w:color="auto"/>
          </w:divBdr>
        </w:div>
        <w:div w:id="2073190049">
          <w:marLeft w:val="480"/>
          <w:marRight w:val="0"/>
          <w:marTop w:val="0"/>
          <w:marBottom w:val="0"/>
          <w:divBdr>
            <w:top w:val="none" w:sz="0" w:space="0" w:color="auto"/>
            <w:left w:val="none" w:sz="0" w:space="0" w:color="auto"/>
            <w:bottom w:val="none" w:sz="0" w:space="0" w:color="auto"/>
            <w:right w:val="none" w:sz="0" w:space="0" w:color="auto"/>
          </w:divBdr>
        </w:div>
        <w:div w:id="1589579449">
          <w:marLeft w:val="480"/>
          <w:marRight w:val="0"/>
          <w:marTop w:val="0"/>
          <w:marBottom w:val="0"/>
          <w:divBdr>
            <w:top w:val="none" w:sz="0" w:space="0" w:color="auto"/>
            <w:left w:val="none" w:sz="0" w:space="0" w:color="auto"/>
            <w:bottom w:val="none" w:sz="0" w:space="0" w:color="auto"/>
            <w:right w:val="none" w:sz="0" w:space="0" w:color="auto"/>
          </w:divBdr>
        </w:div>
        <w:div w:id="1375421043">
          <w:marLeft w:val="480"/>
          <w:marRight w:val="0"/>
          <w:marTop w:val="0"/>
          <w:marBottom w:val="0"/>
          <w:divBdr>
            <w:top w:val="none" w:sz="0" w:space="0" w:color="auto"/>
            <w:left w:val="none" w:sz="0" w:space="0" w:color="auto"/>
            <w:bottom w:val="none" w:sz="0" w:space="0" w:color="auto"/>
            <w:right w:val="none" w:sz="0" w:space="0" w:color="auto"/>
          </w:divBdr>
        </w:div>
        <w:div w:id="1265501801">
          <w:marLeft w:val="480"/>
          <w:marRight w:val="0"/>
          <w:marTop w:val="0"/>
          <w:marBottom w:val="0"/>
          <w:divBdr>
            <w:top w:val="none" w:sz="0" w:space="0" w:color="auto"/>
            <w:left w:val="none" w:sz="0" w:space="0" w:color="auto"/>
            <w:bottom w:val="none" w:sz="0" w:space="0" w:color="auto"/>
            <w:right w:val="none" w:sz="0" w:space="0" w:color="auto"/>
          </w:divBdr>
        </w:div>
        <w:div w:id="94175728">
          <w:marLeft w:val="480"/>
          <w:marRight w:val="0"/>
          <w:marTop w:val="0"/>
          <w:marBottom w:val="0"/>
          <w:divBdr>
            <w:top w:val="none" w:sz="0" w:space="0" w:color="auto"/>
            <w:left w:val="none" w:sz="0" w:space="0" w:color="auto"/>
            <w:bottom w:val="none" w:sz="0" w:space="0" w:color="auto"/>
            <w:right w:val="none" w:sz="0" w:space="0" w:color="auto"/>
          </w:divBdr>
        </w:div>
        <w:div w:id="1392076397">
          <w:marLeft w:val="480"/>
          <w:marRight w:val="0"/>
          <w:marTop w:val="0"/>
          <w:marBottom w:val="0"/>
          <w:divBdr>
            <w:top w:val="none" w:sz="0" w:space="0" w:color="auto"/>
            <w:left w:val="none" w:sz="0" w:space="0" w:color="auto"/>
            <w:bottom w:val="none" w:sz="0" w:space="0" w:color="auto"/>
            <w:right w:val="none" w:sz="0" w:space="0" w:color="auto"/>
          </w:divBdr>
        </w:div>
        <w:div w:id="275988296">
          <w:marLeft w:val="480"/>
          <w:marRight w:val="0"/>
          <w:marTop w:val="0"/>
          <w:marBottom w:val="0"/>
          <w:divBdr>
            <w:top w:val="none" w:sz="0" w:space="0" w:color="auto"/>
            <w:left w:val="none" w:sz="0" w:space="0" w:color="auto"/>
            <w:bottom w:val="none" w:sz="0" w:space="0" w:color="auto"/>
            <w:right w:val="none" w:sz="0" w:space="0" w:color="auto"/>
          </w:divBdr>
        </w:div>
        <w:div w:id="1389717893">
          <w:marLeft w:val="480"/>
          <w:marRight w:val="0"/>
          <w:marTop w:val="0"/>
          <w:marBottom w:val="0"/>
          <w:divBdr>
            <w:top w:val="none" w:sz="0" w:space="0" w:color="auto"/>
            <w:left w:val="none" w:sz="0" w:space="0" w:color="auto"/>
            <w:bottom w:val="none" w:sz="0" w:space="0" w:color="auto"/>
            <w:right w:val="none" w:sz="0" w:space="0" w:color="auto"/>
          </w:divBdr>
        </w:div>
        <w:div w:id="1197280338">
          <w:marLeft w:val="480"/>
          <w:marRight w:val="0"/>
          <w:marTop w:val="0"/>
          <w:marBottom w:val="0"/>
          <w:divBdr>
            <w:top w:val="none" w:sz="0" w:space="0" w:color="auto"/>
            <w:left w:val="none" w:sz="0" w:space="0" w:color="auto"/>
            <w:bottom w:val="none" w:sz="0" w:space="0" w:color="auto"/>
            <w:right w:val="none" w:sz="0" w:space="0" w:color="auto"/>
          </w:divBdr>
        </w:div>
        <w:div w:id="536043940">
          <w:marLeft w:val="480"/>
          <w:marRight w:val="0"/>
          <w:marTop w:val="0"/>
          <w:marBottom w:val="0"/>
          <w:divBdr>
            <w:top w:val="none" w:sz="0" w:space="0" w:color="auto"/>
            <w:left w:val="none" w:sz="0" w:space="0" w:color="auto"/>
            <w:bottom w:val="none" w:sz="0" w:space="0" w:color="auto"/>
            <w:right w:val="none" w:sz="0" w:space="0" w:color="auto"/>
          </w:divBdr>
        </w:div>
        <w:div w:id="127745175">
          <w:marLeft w:val="480"/>
          <w:marRight w:val="0"/>
          <w:marTop w:val="0"/>
          <w:marBottom w:val="0"/>
          <w:divBdr>
            <w:top w:val="none" w:sz="0" w:space="0" w:color="auto"/>
            <w:left w:val="none" w:sz="0" w:space="0" w:color="auto"/>
            <w:bottom w:val="none" w:sz="0" w:space="0" w:color="auto"/>
            <w:right w:val="none" w:sz="0" w:space="0" w:color="auto"/>
          </w:divBdr>
        </w:div>
        <w:div w:id="139002312">
          <w:marLeft w:val="480"/>
          <w:marRight w:val="0"/>
          <w:marTop w:val="0"/>
          <w:marBottom w:val="0"/>
          <w:divBdr>
            <w:top w:val="none" w:sz="0" w:space="0" w:color="auto"/>
            <w:left w:val="none" w:sz="0" w:space="0" w:color="auto"/>
            <w:bottom w:val="none" w:sz="0" w:space="0" w:color="auto"/>
            <w:right w:val="none" w:sz="0" w:space="0" w:color="auto"/>
          </w:divBdr>
        </w:div>
      </w:divsChild>
    </w:div>
    <w:div w:id="1525248893">
      <w:bodyDiv w:val="1"/>
      <w:marLeft w:val="0"/>
      <w:marRight w:val="0"/>
      <w:marTop w:val="0"/>
      <w:marBottom w:val="0"/>
      <w:divBdr>
        <w:top w:val="none" w:sz="0" w:space="0" w:color="auto"/>
        <w:left w:val="none" w:sz="0" w:space="0" w:color="auto"/>
        <w:bottom w:val="none" w:sz="0" w:space="0" w:color="auto"/>
        <w:right w:val="none" w:sz="0" w:space="0" w:color="auto"/>
      </w:divBdr>
    </w:div>
    <w:div w:id="1525942127">
      <w:bodyDiv w:val="1"/>
      <w:marLeft w:val="0"/>
      <w:marRight w:val="0"/>
      <w:marTop w:val="0"/>
      <w:marBottom w:val="0"/>
      <w:divBdr>
        <w:top w:val="none" w:sz="0" w:space="0" w:color="auto"/>
        <w:left w:val="none" w:sz="0" w:space="0" w:color="auto"/>
        <w:bottom w:val="none" w:sz="0" w:space="0" w:color="auto"/>
        <w:right w:val="none" w:sz="0" w:space="0" w:color="auto"/>
      </w:divBdr>
    </w:div>
    <w:div w:id="1527325859">
      <w:bodyDiv w:val="1"/>
      <w:marLeft w:val="0"/>
      <w:marRight w:val="0"/>
      <w:marTop w:val="0"/>
      <w:marBottom w:val="0"/>
      <w:divBdr>
        <w:top w:val="none" w:sz="0" w:space="0" w:color="auto"/>
        <w:left w:val="none" w:sz="0" w:space="0" w:color="auto"/>
        <w:bottom w:val="none" w:sz="0" w:space="0" w:color="auto"/>
        <w:right w:val="none" w:sz="0" w:space="0" w:color="auto"/>
      </w:divBdr>
    </w:div>
    <w:div w:id="1527601151">
      <w:bodyDiv w:val="1"/>
      <w:marLeft w:val="0"/>
      <w:marRight w:val="0"/>
      <w:marTop w:val="0"/>
      <w:marBottom w:val="0"/>
      <w:divBdr>
        <w:top w:val="none" w:sz="0" w:space="0" w:color="auto"/>
        <w:left w:val="none" w:sz="0" w:space="0" w:color="auto"/>
        <w:bottom w:val="none" w:sz="0" w:space="0" w:color="auto"/>
        <w:right w:val="none" w:sz="0" w:space="0" w:color="auto"/>
      </w:divBdr>
    </w:div>
    <w:div w:id="1529374895">
      <w:bodyDiv w:val="1"/>
      <w:marLeft w:val="0"/>
      <w:marRight w:val="0"/>
      <w:marTop w:val="0"/>
      <w:marBottom w:val="0"/>
      <w:divBdr>
        <w:top w:val="none" w:sz="0" w:space="0" w:color="auto"/>
        <w:left w:val="none" w:sz="0" w:space="0" w:color="auto"/>
        <w:bottom w:val="none" w:sz="0" w:space="0" w:color="auto"/>
        <w:right w:val="none" w:sz="0" w:space="0" w:color="auto"/>
      </w:divBdr>
    </w:div>
    <w:div w:id="1530223432">
      <w:bodyDiv w:val="1"/>
      <w:marLeft w:val="0"/>
      <w:marRight w:val="0"/>
      <w:marTop w:val="0"/>
      <w:marBottom w:val="0"/>
      <w:divBdr>
        <w:top w:val="none" w:sz="0" w:space="0" w:color="auto"/>
        <w:left w:val="none" w:sz="0" w:space="0" w:color="auto"/>
        <w:bottom w:val="none" w:sz="0" w:space="0" w:color="auto"/>
        <w:right w:val="none" w:sz="0" w:space="0" w:color="auto"/>
      </w:divBdr>
    </w:div>
    <w:div w:id="1530798024">
      <w:bodyDiv w:val="1"/>
      <w:marLeft w:val="0"/>
      <w:marRight w:val="0"/>
      <w:marTop w:val="0"/>
      <w:marBottom w:val="0"/>
      <w:divBdr>
        <w:top w:val="none" w:sz="0" w:space="0" w:color="auto"/>
        <w:left w:val="none" w:sz="0" w:space="0" w:color="auto"/>
        <w:bottom w:val="none" w:sz="0" w:space="0" w:color="auto"/>
        <w:right w:val="none" w:sz="0" w:space="0" w:color="auto"/>
      </w:divBdr>
    </w:div>
    <w:div w:id="1534264151">
      <w:bodyDiv w:val="1"/>
      <w:marLeft w:val="0"/>
      <w:marRight w:val="0"/>
      <w:marTop w:val="0"/>
      <w:marBottom w:val="0"/>
      <w:divBdr>
        <w:top w:val="none" w:sz="0" w:space="0" w:color="auto"/>
        <w:left w:val="none" w:sz="0" w:space="0" w:color="auto"/>
        <w:bottom w:val="none" w:sz="0" w:space="0" w:color="auto"/>
        <w:right w:val="none" w:sz="0" w:space="0" w:color="auto"/>
      </w:divBdr>
    </w:div>
    <w:div w:id="1535070472">
      <w:bodyDiv w:val="1"/>
      <w:marLeft w:val="0"/>
      <w:marRight w:val="0"/>
      <w:marTop w:val="0"/>
      <w:marBottom w:val="0"/>
      <w:divBdr>
        <w:top w:val="none" w:sz="0" w:space="0" w:color="auto"/>
        <w:left w:val="none" w:sz="0" w:space="0" w:color="auto"/>
        <w:bottom w:val="none" w:sz="0" w:space="0" w:color="auto"/>
        <w:right w:val="none" w:sz="0" w:space="0" w:color="auto"/>
      </w:divBdr>
    </w:div>
    <w:div w:id="1541824565">
      <w:bodyDiv w:val="1"/>
      <w:marLeft w:val="0"/>
      <w:marRight w:val="0"/>
      <w:marTop w:val="0"/>
      <w:marBottom w:val="0"/>
      <w:divBdr>
        <w:top w:val="none" w:sz="0" w:space="0" w:color="auto"/>
        <w:left w:val="none" w:sz="0" w:space="0" w:color="auto"/>
        <w:bottom w:val="none" w:sz="0" w:space="0" w:color="auto"/>
        <w:right w:val="none" w:sz="0" w:space="0" w:color="auto"/>
      </w:divBdr>
    </w:div>
    <w:div w:id="1544438841">
      <w:bodyDiv w:val="1"/>
      <w:marLeft w:val="0"/>
      <w:marRight w:val="0"/>
      <w:marTop w:val="0"/>
      <w:marBottom w:val="0"/>
      <w:divBdr>
        <w:top w:val="none" w:sz="0" w:space="0" w:color="auto"/>
        <w:left w:val="none" w:sz="0" w:space="0" w:color="auto"/>
        <w:bottom w:val="none" w:sz="0" w:space="0" w:color="auto"/>
        <w:right w:val="none" w:sz="0" w:space="0" w:color="auto"/>
      </w:divBdr>
    </w:div>
    <w:div w:id="1544710226">
      <w:bodyDiv w:val="1"/>
      <w:marLeft w:val="0"/>
      <w:marRight w:val="0"/>
      <w:marTop w:val="0"/>
      <w:marBottom w:val="0"/>
      <w:divBdr>
        <w:top w:val="none" w:sz="0" w:space="0" w:color="auto"/>
        <w:left w:val="none" w:sz="0" w:space="0" w:color="auto"/>
        <w:bottom w:val="none" w:sz="0" w:space="0" w:color="auto"/>
        <w:right w:val="none" w:sz="0" w:space="0" w:color="auto"/>
      </w:divBdr>
    </w:div>
    <w:div w:id="1544902960">
      <w:bodyDiv w:val="1"/>
      <w:marLeft w:val="0"/>
      <w:marRight w:val="0"/>
      <w:marTop w:val="0"/>
      <w:marBottom w:val="0"/>
      <w:divBdr>
        <w:top w:val="none" w:sz="0" w:space="0" w:color="auto"/>
        <w:left w:val="none" w:sz="0" w:space="0" w:color="auto"/>
        <w:bottom w:val="none" w:sz="0" w:space="0" w:color="auto"/>
        <w:right w:val="none" w:sz="0" w:space="0" w:color="auto"/>
      </w:divBdr>
    </w:div>
    <w:div w:id="1550417200">
      <w:bodyDiv w:val="1"/>
      <w:marLeft w:val="0"/>
      <w:marRight w:val="0"/>
      <w:marTop w:val="0"/>
      <w:marBottom w:val="0"/>
      <w:divBdr>
        <w:top w:val="none" w:sz="0" w:space="0" w:color="auto"/>
        <w:left w:val="none" w:sz="0" w:space="0" w:color="auto"/>
        <w:bottom w:val="none" w:sz="0" w:space="0" w:color="auto"/>
        <w:right w:val="none" w:sz="0" w:space="0" w:color="auto"/>
      </w:divBdr>
    </w:div>
    <w:div w:id="1551112545">
      <w:bodyDiv w:val="1"/>
      <w:marLeft w:val="0"/>
      <w:marRight w:val="0"/>
      <w:marTop w:val="0"/>
      <w:marBottom w:val="0"/>
      <w:divBdr>
        <w:top w:val="none" w:sz="0" w:space="0" w:color="auto"/>
        <w:left w:val="none" w:sz="0" w:space="0" w:color="auto"/>
        <w:bottom w:val="none" w:sz="0" w:space="0" w:color="auto"/>
        <w:right w:val="none" w:sz="0" w:space="0" w:color="auto"/>
      </w:divBdr>
    </w:div>
    <w:div w:id="1551266062">
      <w:bodyDiv w:val="1"/>
      <w:marLeft w:val="0"/>
      <w:marRight w:val="0"/>
      <w:marTop w:val="0"/>
      <w:marBottom w:val="0"/>
      <w:divBdr>
        <w:top w:val="none" w:sz="0" w:space="0" w:color="auto"/>
        <w:left w:val="none" w:sz="0" w:space="0" w:color="auto"/>
        <w:bottom w:val="none" w:sz="0" w:space="0" w:color="auto"/>
        <w:right w:val="none" w:sz="0" w:space="0" w:color="auto"/>
      </w:divBdr>
    </w:div>
    <w:div w:id="1552419501">
      <w:bodyDiv w:val="1"/>
      <w:marLeft w:val="0"/>
      <w:marRight w:val="0"/>
      <w:marTop w:val="0"/>
      <w:marBottom w:val="0"/>
      <w:divBdr>
        <w:top w:val="none" w:sz="0" w:space="0" w:color="auto"/>
        <w:left w:val="none" w:sz="0" w:space="0" w:color="auto"/>
        <w:bottom w:val="none" w:sz="0" w:space="0" w:color="auto"/>
        <w:right w:val="none" w:sz="0" w:space="0" w:color="auto"/>
      </w:divBdr>
    </w:div>
    <w:div w:id="1554148342">
      <w:bodyDiv w:val="1"/>
      <w:marLeft w:val="0"/>
      <w:marRight w:val="0"/>
      <w:marTop w:val="0"/>
      <w:marBottom w:val="0"/>
      <w:divBdr>
        <w:top w:val="none" w:sz="0" w:space="0" w:color="auto"/>
        <w:left w:val="none" w:sz="0" w:space="0" w:color="auto"/>
        <w:bottom w:val="none" w:sz="0" w:space="0" w:color="auto"/>
        <w:right w:val="none" w:sz="0" w:space="0" w:color="auto"/>
      </w:divBdr>
    </w:div>
    <w:div w:id="1554198730">
      <w:bodyDiv w:val="1"/>
      <w:marLeft w:val="0"/>
      <w:marRight w:val="0"/>
      <w:marTop w:val="0"/>
      <w:marBottom w:val="0"/>
      <w:divBdr>
        <w:top w:val="none" w:sz="0" w:space="0" w:color="auto"/>
        <w:left w:val="none" w:sz="0" w:space="0" w:color="auto"/>
        <w:bottom w:val="none" w:sz="0" w:space="0" w:color="auto"/>
        <w:right w:val="none" w:sz="0" w:space="0" w:color="auto"/>
      </w:divBdr>
    </w:div>
    <w:div w:id="1554389301">
      <w:bodyDiv w:val="1"/>
      <w:marLeft w:val="0"/>
      <w:marRight w:val="0"/>
      <w:marTop w:val="0"/>
      <w:marBottom w:val="0"/>
      <w:divBdr>
        <w:top w:val="none" w:sz="0" w:space="0" w:color="auto"/>
        <w:left w:val="none" w:sz="0" w:space="0" w:color="auto"/>
        <w:bottom w:val="none" w:sz="0" w:space="0" w:color="auto"/>
        <w:right w:val="none" w:sz="0" w:space="0" w:color="auto"/>
      </w:divBdr>
    </w:div>
    <w:div w:id="1555194900">
      <w:bodyDiv w:val="1"/>
      <w:marLeft w:val="0"/>
      <w:marRight w:val="0"/>
      <w:marTop w:val="0"/>
      <w:marBottom w:val="0"/>
      <w:divBdr>
        <w:top w:val="none" w:sz="0" w:space="0" w:color="auto"/>
        <w:left w:val="none" w:sz="0" w:space="0" w:color="auto"/>
        <w:bottom w:val="none" w:sz="0" w:space="0" w:color="auto"/>
        <w:right w:val="none" w:sz="0" w:space="0" w:color="auto"/>
      </w:divBdr>
    </w:div>
    <w:div w:id="1555655311">
      <w:bodyDiv w:val="1"/>
      <w:marLeft w:val="0"/>
      <w:marRight w:val="0"/>
      <w:marTop w:val="0"/>
      <w:marBottom w:val="0"/>
      <w:divBdr>
        <w:top w:val="none" w:sz="0" w:space="0" w:color="auto"/>
        <w:left w:val="none" w:sz="0" w:space="0" w:color="auto"/>
        <w:bottom w:val="none" w:sz="0" w:space="0" w:color="auto"/>
        <w:right w:val="none" w:sz="0" w:space="0" w:color="auto"/>
      </w:divBdr>
    </w:div>
    <w:div w:id="1558737014">
      <w:bodyDiv w:val="1"/>
      <w:marLeft w:val="0"/>
      <w:marRight w:val="0"/>
      <w:marTop w:val="0"/>
      <w:marBottom w:val="0"/>
      <w:divBdr>
        <w:top w:val="none" w:sz="0" w:space="0" w:color="auto"/>
        <w:left w:val="none" w:sz="0" w:space="0" w:color="auto"/>
        <w:bottom w:val="none" w:sz="0" w:space="0" w:color="auto"/>
        <w:right w:val="none" w:sz="0" w:space="0" w:color="auto"/>
      </w:divBdr>
    </w:div>
    <w:div w:id="1560550541">
      <w:bodyDiv w:val="1"/>
      <w:marLeft w:val="0"/>
      <w:marRight w:val="0"/>
      <w:marTop w:val="0"/>
      <w:marBottom w:val="0"/>
      <w:divBdr>
        <w:top w:val="none" w:sz="0" w:space="0" w:color="auto"/>
        <w:left w:val="none" w:sz="0" w:space="0" w:color="auto"/>
        <w:bottom w:val="none" w:sz="0" w:space="0" w:color="auto"/>
        <w:right w:val="none" w:sz="0" w:space="0" w:color="auto"/>
      </w:divBdr>
    </w:div>
    <w:div w:id="1563443646">
      <w:bodyDiv w:val="1"/>
      <w:marLeft w:val="0"/>
      <w:marRight w:val="0"/>
      <w:marTop w:val="0"/>
      <w:marBottom w:val="0"/>
      <w:divBdr>
        <w:top w:val="none" w:sz="0" w:space="0" w:color="auto"/>
        <w:left w:val="none" w:sz="0" w:space="0" w:color="auto"/>
        <w:bottom w:val="none" w:sz="0" w:space="0" w:color="auto"/>
        <w:right w:val="none" w:sz="0" w:space="0" w:color="auto"/>
      </w:divBdr>
    </w:div>
    <w:div w:id="1566792505">
      <w:bodyDiv w:val="1"/>
      <w:marLeft w:val="0"/>
      <w:marRight w:val="0"/>
      <w:marTop w:val="0"/>
      <w:marBottom w:val="0"/>
      <w:divBdr>
        <w:top w:val="none" w:sz="0" w:space="0" w:color="auto"/>
        <w:left w:val="none" w:sz="0" w:space="0" w:color="auto"/>
        <w:bottom w:val="none" w:sz="0" w:space="0" w:color="auto"/>
        <w:right w:val="none" w:sz="0" w:space="0" w:color="auto"/>
      </w:divBdr>
    </w:div>
    <w:div w:id="1566799939">
      <w:bodyDiv w:val="1"/>
      <w:marLeft w:val="0"/>
      <w:marRight w:val="0"/>
      <w:marTop w:val="0"/>
      <w:marBottom w:val="0"/>
      <w:divBdr>
        <w:top w:val="none" w:sz="0" w:space="0" w:color="auto"/>
        <w:left w:val="none" w:sz="0" w:space="0" w:color="auto"/>
        <w:bottom w:val="none" w:sz="0" w:space="0" w:color="auto"/>
        <w:right w:val="none" w:sz="0" w:space="0" w:color="auto"/>
      </w:divBdr>
    </w:div>
    <w:div w:id="1572079193">
      <w:bodyDiv w:val="1"/>
      <w:marLeft w:val="0"/>
      <w:marRight w:val="0"/>
      <w:marTop w:val="0"/>
      <w:marBottom w:val="0"/>
      <w:divBdr>
        <w:top w:val="none" w:sz="0" w:space="0" w:color="auto"/>
        <w:left w:val="none" w:sz="0" w:space="0" w:color="auto"/>
        <w:bottom w:val="none" w:sz="0" w:space="0" w:color="auto"/>
        <w:right w:val="none" w:sz="0" w:space="0" w:color="auto"/>
      </w:divBdr>
    </w:div>
    <w:div w:id="1573004398">
      <w:bodyDiv w:val="1"/>
      <w:marLeft w:val="0"/>
      <w:marRight w:val="0"/>
      <w:marTop w:val="0"/>
      <w:marBottom w:val="0"/>
      <w:divBdr>
        <w:top w:val="none" w:sz="0" w:space="0" w:color="auto"/>
        <w:left w:val="none" w:sz="0" w:space="0" w:color="auto"/>
        <w:bottom w:val="none" w:sz="0" w:space="0" w:color="auto"/>
        <w:right w:val="none" w:sz="0" w:space="0" w:color="auto"/>
      </w:divBdr>
      <w:divsChild>
        <w:div w:id="814369127">
          <w:marLeft w:val="480"/>
          <w:marRight w:val="0"/>
          <w:marTop w:val="0"/>
          <w:marBottom w:val="0"/>
          <w:divBdr>
            <w:top w:val="none" w:sz="0" w:space="0" w:color="auto"/>
            <w:left w:val="none" w:sz="0" w:space="0" w:color="auto"/>
            <w:bottom w:val="none" w:sz="0" w:space="0" w:color="auto"/>
            <w:right w:val="none" w:sz="0" w:space="0" w:color="auto"/>
          </w:divBdr>
        </w:div>
        <w:div w:id="4283420">
          <w:marLeft w:val="480"/>
          <w:marRight w:val="0"/>
          <w:marTop w:val="0"/>
          <w:marBottom w:val="0"/>
          <w:divBdr>
            <w:top w:val="none" w:sz="0" w:space="0" w:color="auto"/>
            <w:left w:val="none" w:sz="0" w:space="0" w:color="auto"/>
            <w:bottom w:val="none" w:sz="0" w:space="0" w:color="auto"/>
            <w:right w:val="none" w:sz="0" w:space="0" w:color="auto"/>
          </w:divBdr>
        </w:div>
        <w:div w:id="1255749202">
          <w:marLeft w:val="480"/>
          <w:marRight w:val="0"/>
          <w:marTop w:val="0"/>
          <w:marBottom w:val="0"/>
          <w:divBdr>
            <w:top w:val="none" w:sz="0" w:space="0" w:color="auto"/>
            <w:left w:val="none" w:sz="0" w:space="0" w:color="auto"/>
            <w:bottom w:val="none" w:sz="0" w:space="0" w:color="auto"/>
            <w:right w:val="none" w:sz="0" w:space="0" w:color="auto"/>
          </w:divBdr>
        </w:div>
        <w:div w:id="1949922629">
          <w:marLeft w:val="480"/>
          <w:marRight w:val="0"/>
          <w:marTop w:val="0"/>
          <w:marBottom w:val="0"/>
          <w:divBdr>
            <w:top w:val="none" w:sz="0" w:space="0" w:color="auto"/>
            <w:left w:val="none" w:sz="0" w:space="0" w:color="auto"/>
            <w:bottom w:val="none" w:sz="0" w:space="0" w:color="auto"/>
            <w:right w:val="none" w:sz="0" w:space="0" w:color="auto"/>
          </w:divBdr>
        </w:div>
        <w:div w:id="1982609141">
          <w:marLeft w:val="480"/>
          <w:marRight w:val="0"/>
          <w:marTop w:val="0"/>
          <w:marBottom w:val="0"/>
          <w:divBdr>
            <w:top w:val="none" w:sz="0" w:space="0" w:color="auto"/>
            <w:left w:val="none" w:sz="0" w:space="0" w:color="auto"/>
            <w:bottom w:val="none" w:sz="0" w:space="0" w:color="auto"/>
            <w:right w:val="none" w:sz="0" w:space="0" w:color="auto"/>
          </w:divBdr>
        </w:div>
        <w:div w:id="1673142235">
          <w:marLeft w:val="480"/>
          <w:marRight w:val="0"/>
          <w:marTop w:val="0"/>
          <w:marBottom w:val="0"/>
          <w:divBdr>
            <w:top w:val="none" w:sz="0" w:space="0" w:color="auto"/>
            <w:left w:val="none" w:sz="0" w:space="0" w:color="auto"/>
            <w:bottom w:val="none" w:sz="0" w:space="0" w:color="auto"/>
            <w:right w:val="none" w:sz="0" w:space="0" w:color="auto"/>
          </w:divBdr>
        </w:div>
        <w:div w:id="331497246">
          <w:marLeft w:val="480"/>
          <w:marRight w:val="0"/>
          <w:marTop w:val="0"/>
          <w:marBottom w:val="0"/>
          <w:divBdr>
            <w:top w:val="none" w:sz="0" w:space="0" w:color="auto"/>
            <w:left w:val="none" w:sz="0" w:space="0" w:color="auto"/>
            <w:bottom w:val="none" w:sz="0" w:space="0" w:color="auto"/>
            <w:right w:val="none" w:sz="0" w:space="0" w:color="auto"/>
          </w:divBdr>
        </w:div>
        <w:div w:id="137574662">
          <w:marLeft w:val="480"/>
          <w:marRight w:val="0"/>
          <w:marTop w:val="0"/>
          <w:marBottom w:val="0"/>
          <w:divBdr>
            <w:top w:val="none" w:sz="0" w:space="0" w:color="auto"/>
            <w:left w:val="none" w:sz="0" w:space="0" w:color="auto"/>
            <w:bottom w:val="none" w:sz="0" w:space="0" w:color="auto"/>
            <w:right w:val="none" w:sz="0" w:space="0" w:color="auto"/>
          </w:divBdr>
        </w:div>
        <w:div w:id="885025668">
          <w:marLeft w:val="480"/>
          <w:marRight w:val="0"/>
          <w:marTop w:val="0"/>
          <w:marBottom w:val="0"/>
          <w:divBdr>
            <w:top w:val="none" w:sz="0" w:space="0" w:color="auto"/>
            <w:left w:val="none" w:sz="0" w:space="0" w:color="auto"/>
            <w:bottom w:val="none" w:sz="0" w:space="0" w:color="auto"/>
            <w:right w:val="none" w:sz="0" w:space="0" w:color="auto"/>
          </w:divBdr>
        </w:div>
        <w:div w:id="1604920281">
          <w:marLeft w:val="480"/>
          <w:marRight w:val="0"/>
          <w:marTop w:val="0"/>
          <w:marBottom w:val="0"/>
          <w:divBdr>
            <w:top w:val="none" w:sz="0" w:space="0" w:color="auto"/>
            <w:left w:val="none" w:sz="0" w:space="0" w:color="auto"/>
            <w:bottom w:val="none" w:sz="0" w:space="0" w:color="auto"/>
            <w:right w:val="none" w:sz="0" w:space="0" w:color="auto"/>
          </w:divBdr>
        </w:div>
        <w:div w:id="1514951880">
          <w:marLeft w:val="480"/>
          <w:marRight w:val="0"/>
          <w:marTop w:val="0"/>
          <w:marBottom w:val="0"/>
          <w:divBdr>
            <w:top w:val="none" w:sz="0" w:space="0" w:color="auto"/>
            <w:left w:val="none" w:sz="0" w:space="0" w:color="auto"/>
            <w:bottom w:val="none" w:sz="0" w:space="0" w:color="auto"/>
            <w:right w:val="none" w:sz="0" w:space="0" w:color="auto"/>
          </w:divBdr>
        </w:div>
        <w:div w:id="457457203">
          <w:marLeft w:val="480"/>
          <w:marRight w:val="0"/>
          <w:marTop w:val="0"/>
          <w:marBottom w:val="0"/>
          <w:divBdr>
            <w:top w:val="none" w:sz="0" w:space="0" w:color="auto"/>
            <w:left w:val="none" w:sz="0" w:space="0" w:color="auto"/>
            <w:bottom w:val="none" w:sz="0" w:space="0" w:color="auto"/>
            <w:right w:val="none" w:sz="0" w:space="0" w:color="auto"/>
          </w:divBdr>
        </w:div>
        <w:div w:id="1174614604">
          <w:marLeft w:val="480"/>
          <w:marRight w:val="0"/>
          <w:marTop w:val="0"/>
          <w:marBottom w:val="0"/>
          <w:divBdr>
            <w:top w:val="none" w:sz="0" w:space="0" w:color="auto"/>
            <w:left w:val="none" w:sz="0" w:space="0" w:color="auto"/>
            <w:bottom w:val="none" w:sz="0" w:space="0" w:color="auto"/>
            <w:right w:val="none" w:sz="0" w:space="0" w:color="auto"/>
          </w:divBdr>
        </w:div>
        <w:div w:id="499278541">
          <w:marLeft w:val="480"/>
          <w:marRight w:val="0"/>
          <w:marTop w:val="0"/>
          <w:marBottom w:val="0"/>
          <w:divBdr>
            <w:top w:val="none" w:sz="0" w:space="0" w:color="auto"/>
            <w:left w:val="none" w:sz="0" w:space="0" w:color="auto"/>
            <w:bottom w:val="none" w:sz="0" w:space="0" w:color="auto"/>
            <w:right w:val="none" w:sz="0" w:space="0" w:color="auto"/>
          </w:divBdr>
        </w:div>
        <w:div w:id="171921424">
          <w:marLeft w:val="480"/>
          <w:marRight w:val="0"/>
          <w:marTop w:val="0"/>
          <w:marBottom w:val="0"/>
          <w:divBdr>
            <w:top w:val="none" w:sz="0" w:space="0" w:color="auto"/>
            <w:left w:val="none" w:sz="0" w:space="0" w:color="auto"/>
            <w:bottom w:val="none" w:sz="0" w:space="0" w:color="auto"/>
            <w:right w:val="none" w:sz="0" w:space="0" w:color="auto"/>
          </w:divBdr>
        </w:div>
        <w:div w:id="578321208">
          <w:marLeft w:val="480"/>
          <w:marRight w:val="0"/>
          <w:marTop w:val="0"/>
          <w:marBottom w:val="0"/>
          <w:divBdr>
            <w:top w:val="none" w:sz="0" w:space="0" w:color="auto"/>
            <w:left w:val="none" w:sz="0" w:space="0" w:color="auto"/>
            <w:bottom w:val="none" w:sz="0" w:space="0" w:color="auto"/>
            <w:right w:val="none" w:sz="0" w:space="0" w:color="auto"/>
          </w:divBdr>
        </w:div>
        <w:div w:id="1068726765">
          <w:marLeft w:val="480"/>
          <w:marRight w:val="0"/>
          <w:marTop w:val="0"/>
          <w:marBottom w:val="0"/>
          <w:divBdr>
            <w:top w:val="none" w:sz="0" w:space="0" w:color="auto"/>
            <w:left w:val="none" w:sz="0" w:space="0" w:color="auto"/>
            <w:bottom w:val="none" w:sz="0" w:space="0" w:color="auto"/>
            <w:right w:val="none" w:sz="0" w:space="0" w:color="auto"/>
          </w:divBdr>
        </w:div>
        <w:div w:id="815144083">
          <w:marLeft w:val="480"/>
          <w:marRight w:val="0"/>
          <w:marTop w:val="0"/>
          <w:marBottom w:val="0"/>
          <w:divBdr>
            <w:top w:val="none" w:sz="0" w:space="0" w:color="auto"/>
            <w:left w:val="none" w:sz="0" w:space="0" w:color="auto"/>
            <w:bottom w:val="none" w:sz="0" w:space="0" w:color="auto"/>
            <w:right w:val="none" w:sz="0" w:space="0" w:color="auto"/>
          </w:divBdr>
        </w:div>
        <w:div w:id="1288119541">
          <w:marLeft w:val="480"/>
          <w:marRight w:val="0"/>
          <w:marTop w:val="0"/>
          <w:marBottom w:val="0"/>
          <w:divBdr>
            <w:top w:val="none" w:sz="0" w:space="0" w:color="auto"/>
            <w:left w:val="none" w:sz="0" w:space="0" w:color="auto"/>
            <w:bottom w:val="none" w:sz="0" w:space="0" w:color="auto"/>
            <w:right w:val="none" w:sz="0" w:space="0" w:color="auto"/>
          </w:divBdr>
        </w:div>
        <w:div w:id="1678381293">
          <w:marLeft w:val="480"/>
          <w:marRight w:val="0"/>
          <w:marTop w:val="0"/>
          <w:marBottom w:val="0"/>
          <w:divBdr>
            <w:top w:val="none" w:sz="0" w:space="0" w:color="auto"/>
            <w:left w:val="none" w:sz="0" w:space="0" w:color="auto"/>
            <w:bottom w:val="none" w:sz="0" w:space="0" w:color="auto"/>
            <w:right w:val="none" w:sz="0" w:space="0" w:color="auto"/>
          </w:divBdr>
        </w:div>
        <w:div w:id="1582136507">
          <w:marLeft w:val="480"/>
          <w:marRight w:val="0"/>
          <w:marTop w:val="0"/>
          <w:marBottom w:val="0"/>
          <w:divBdr>
            <w:top w:val="none" w:sz="0" w:space="0" w:color="auto"/>
            <w:left w:val="none" w:sz="0" w:space="0" w:color="auto"/>
            <w:bottom w:val="none" w:sz="0" w:space="0" w:color="auto"/>
            <w:right w:val="none" w:sz="0" w:space="0" w:color="auto"/>
          </w:divBdr>
        </w:div>
        <w:div w:id="895818078">
          <w:marLeft w:val="480"/>
          <w:marRight w:val="0"/>
          <w:marTop w:val="0"/>
          <w:marBottom w:val="0"/>
          <w:divBdr>
            <w:top w:val="none" w:sz="0" w:space="0" w:color="auto"/>
            <w:left w:val="none" w:sz="0" w:space="0" w:color="auto"/>
            <w:bottom w:val="none" w:sz="0" w:space="0" w:color="auto"/>
            <w:right w:val="none" w:sz="0" w:space="0" w:color="auto"/>
          </w:divBdr>
        </w:div>
        <w:div w:id="998850606">
          <w:marLeft w:val="480"/>
          <w:marRight w:val="0"/>
          <w:marTop w:val="0"/>
          <w:marBottom w:val="0"/>
          <w:divBdr>
            <w:top w:val="none" w:sz="0" w:space="0" w:color="auto"/>
            <w:left w:val="none" w:sz="0" w:space="0" w:color="auto"/>
            <w:bottom w:val="none" w:sz="0" w:space="0" w:color="auto"/>
            <w:right w:val="none" w:sz="0" w:space="0" w:color="auto"/>
          </w:divBdr>
        </w:div>
        <w:div w:id="824777875">
          <w:marLeft w:val="480"/>
          <w:marRight w:val="0"/>
          <w:marTop w:val="0"/>
          <w:marBottom w:val="0"/>
          <w:divBdr>
            <w:top w:val="none" w:sz="0" w:space="0" w:color="auto"/>
            <w:left w:val="none" w:sz="0" w:space="0" w:color="auto"/>
            <w:bottom w:val="none" w:sz="0" w:space="0" w:color="auto"/>
            <w:right w:val="none" w:sz="0" w:space="0" w:color="auto"/>
          </w:divBdr>
        </w:div>
        <w:div w:id="1029986868">
          <w:marLeft w:val="480"/>
          <w:marRight w:val="0"/>
          <w:marTop w:val="0"/>
          <w:marBottom w:val="0"/>
          <w:divBdr>
            <w:top w:val="none" w:sz="0" w:space="0" w:color="auto"/>
            <w:left w:val="none" w:sz="0" w:space="0" w:color="auto"/>
            <w:bottom w:val="none" w:sz="0" w:space="0" w:color="auto"/>
            <w:right w:val="none" w:sz="0" w:space="0" w:color="auto"/>
          </w:divBdr>
        </w:div>
        <w:div w:id="545526578">
          <w:marLeft w:val="480"/>
          <w:marRight w:val="0"/>
          <w:marTop w:val="0"/>
          <w:marBottom w:val="0"/>
          <w:divBdr>
            <w:top w:val="none" w:sz="0" w:space="0" w:color="auto"/>
            <w:left w:val="none" w:sz="0" w:space="0" w:color="auto"/>
            <w:bottom w:val="none" w:sz="0" w:space="0" w:color="auto"/>
            <w:right w:val="none" w:sz="0" w:space="0" w:color="auto"/>
          </w:divBdr>
        </w:div>
        <w:div w:id="1957788240">
          <w:marLeft w:val="480"/>
          <w:marRight w:val="0"/>
          <w:marTop w:val="0"/>
          <w:marBottom w:val="0"/>
          <w:divBdr>
            <w:top w:val="none" w:sz="0" w:space="0" w:color="auto"/>
            <w:left w:val="none" w:sz="0" w:space="0" w:color="auto"/>
            <w:bottom w:val="none" w:sz="0" w:space="0" w:color="auto"/>
            <w:right w:val="none" w:sz="0" w:space="0" w:color="auto"/>
          </w:divBdr>
        </w:div>
        <w:div w:id="1806779235">
          <w:marLeft w:val="480"/>
          <w:marRight w:val="0"/>
          <w:marTop w:val="0"/>
          <w:marBottom w:val="0"/>
          <w:divBdr>
            <w:top w:val="none" w:sz="0" w:space="0" w:color="auto"/>
            <w:left w:val="none" w:sz="0" w:space="0" w:color="auto"/>
            <w:bottom w:val="none" w:sz="0" w:space="0" w:color="auto"/>
            <w:right w:val="none" w:sz="0" w:space="0" w:color="auto"/>
          </w:divBdr>
        </w:div>
        <w:div w:id="1237204649">
          <w:marLeft w:val="480"/>
          <w:marRight w:val="0"/>
          <w:marTop w:val="0"/>
          <w:marBottom w:val="0"/>
          <w:divBdr>
            <w:top w:val="none" w:sz="0" w:space="0" w:color="auto"/>
            <w:left w:val="none" w:sz="0" w:space="0" w:color="auto"/>
            <w:bottom w:val="none" w:sz="0" w:space="0" w:color="auto"/>
            <w:right w:val="none" w:sz="0" w:space="0" w:color="auto"/>
          </w:divBdr>
        </w:div>
        <w:div w:id="1813214831">
          <w:marLeft w:val="480"/>
          <w:marRight w:val="0"/>
          <w:marTop w:val="0"/>
          <w:marBottom w:val="0"/>
          <w:divBdr>
            <w:top w:val="none" w:sz="0" w:space="0" w:color="auto"/>
            <w:left w:val="none" w:sz="0" w:space="0" w:color="auto"/>
            <w:bottom w:val="none" w:sz="0" w:space="0" w:color="auto"/>
            <w:right w:val="none" w:sz="0" w:space="0" w:color="auto"/>
          </w:divBdr>
        </w:div>
        <w:div w:id="941768114">
          <w:marLeft w:val="480"/>
          <w:marRight w:val="0"/>
          <w:marTop w:val="0"/>
          <w:marBottom w:val="0"/>
          <w:divBdr>
            <w:top w:val="none" w:sz="0" w:space="0" w:color="auto"/>
            <w:left w:val="none" w:sz="0" w:space="0" w:color="auto"/>
            <w:bottom w:val="none" w:sz="0" w:space="0" w:color="auto"/>
            <w:right w:val="none" w:sz="0" w:space="0" w:color="auto"/>
          </w:divBdr>
        </w:div>
        <w:div w:id="1616138561">
          <w:marLeft w:val="480"/>
          <w:marRight w:val="0"/>
          <w:marTop w:val="0"/>
          <w:marBottom w:val="0"/>
          <w:divBdr>
            <w:top w:val="none" w:sz="0" w:space="0" w:color="auto"/>
            <w:left w:val="none" w:sz="0" w:space="0" w:color="auto"/>
            <w:bottom w:val="none" w:sz="0" w:space="0" w:color="auto"/>
            <w:right w:val="none" w:sz="0" w:space="0" w:color="auto"/>
          </w:divBdr>
        </w:div>
        <w:div w:id="1440837003">
          <w:marLeft w:val="480"/>
          <w:marRight w:val="0"/>
          <w:marTop w:val="0"/>
          <w:marBottom w:val="0"/>
          <w:divBdr>
            <w:top w:val="none" w:sz="0" w:space="0" w:color="auto"/>
            <w:left w:val="none" w:sz="0" w:space="0" w:color="auto"/>
            <w:bottom w:val="none" w:sz="0" w:space="0" w:color="auto"/>
            <w:right w:val="none" w:sz="0" w:space="0" w:color="auto"/>
          </w:divBdr>
        </w:div>
        <w:div w:id="325473791">
          <w:marLeft w:val="480"/>
          <w:marRight w:val="0"/>
          <w:marTop w:val="0"/>
          <w:marBottom w:val="0"/>
          <w:divBdr>
            <w:top w:val="none" w:sz="0" w:space="0" w:color="auto"/>
            <w:left w:val="none" w:sz="0" w:space="0" w:color="auto"/>
            <w:bottom w:val="none" w:sz="0" w:space="0" w:color="auto"/>
            <w:right w:val="none" w:sz="0" w:space="0" w:color="auto"/>
          </w:divBdr>
        </w:div>
        <w:div w:id="807554975">
          <w:marLeft w:val="480"/>
          <w:marRight w:val="0"/>
          <w:marTop w:val="0"/>
          <w:marBottom w:val="0"/>
          <w:divBdr>
            <w:top w:val="none" w:sz="0" w:space="0" w:color="auto"/>
            <w:left w:val="none" w:sz="0" w:space="0" w:color="auto"/>
            <w:bottom w:val="none" w:sz="0" w:space="0" w:color="auto"/>
            <w:right w:val="none" w:sz="0" w:space="0" w:color="auto"/>
          </w:divBdr>
        </w:div>
        <w:div w:id="920793089">
          <w:marLeft w:val="480"/>
          <w:marRight w:val="0"/>
          <w:marTop w:val="0"/>
          <w:marBottom w:val="0"/>
          <w:divBdr>
            <w:top w:val="none" w:sz="0" w:space="0" w:color="auto"/>
            <w:left w:val="none" w:sz="0" w:space="0" w:color="auto"/>
            <w:bottom w:val="none" w:sz="0" w:space="0" w:color="auto"/>
            <w:right w:val="none" w:sz="0" w:space="0" w:color="auto"/>
          </w:divBdr>
        </w:div>
        <w:div w:id="1054892394">
          <w:marLeft w:val="480"/>
          <w:marRight w:val="0"/>
          <w:marTop w:val="0"/>
          <w:marBottom w:val="0"/>
          <w:divBdr>
            <w:top w:val="none" w:sz="0" w:space="0" w:color="auto"/>
            <w:left w:val="none" w:sz="0" w:space="0" w:color="auto"/>
            <w:bottom w:val="none" w:sz="0" w:space="0" w:color="auto"/>
            <w:right w:val="none" w:sz="0" w:space="0" w:color="auto"/>
          </w:divBdr>
        </w:div>
        <w:div w:id="1203784039">
          <w:marLeft w:val="480"/>
          <w:marRight w:val="0"/>
          <w:marTop w:val="0"/>
          <w:marBottom w:val="0"/>
          <w:divBdr>
            <w:top w:val="none" w:sz="0" w:space="0" w:color="auto"/>
            <w:left w:val="none" w:sz="0" w:space="0" w:color="auto"/>
            <w:bottom w:val="none" w:sz="0" w:space="0" w:color="auto"/>
            <w:right w:val="none" w:sz="0" w:space="0" w:color="auto"/>
          </w:divBdr>
        </w:div>
        <w:div w:id="240141330">
          <w:marLeft w:val="480"/>
          <w:marRight w:val="0"/>
          <w:marTop w:val="0"/>
          <w:marBottom w:val="0"/>
          <w:divBdr>
            <w:top w:val="none" w:sz="0" w:space="0" w:color="auto"/>
            <w:left w:val="none" w:sz="0" w:space="0" w:color="auto"/>
            <w:bottom w:val="none" w:sz="0" w:space="0" w:color="auto"/>
            <w:right w:val="none" w:sz="0" w:space="0" w:color="auto"/>
          </w:divBdr>
        </w:div>
        <w:div w:id="1945383485">
          <w:marLeft w:val="480"/>
          <w:marRight w:val="0"/>
          <w:marTop w:val="0"/>
          <w:marBottom w:val="0"/>
          <w:divBdr>
            <w:top w:val="none" w:sz="0" w:space="0" w:color="auto"/>
            <w:left w:val="none" w:sz="0" w:space="0" w:color="auto"/>
            <w:bottom w:val="none" w:sz="0" w:space="0" w:color="auto"/>
            <w:right w:val="none" w:sz="0" w:space="0" w:color="auto"/>
          </w:divBdr>
        </w:div>
        <w:div w:id="1815634231">
          <w:marLeft w:val="480"/>
          <w:marRight w:val="0"/>
          <w:marTop w:val="0"/>
          <w:marBottom w:val="0"/>
          <w:divBdr>
            <w:top w:val="none" w:sz="0" w:space="0" w:color="auto"/>
            <w:left w:val="none" w:sz="0" w:space="0" w:color="auto"/>
            <w:bottom w:val="none" w:sz="0" w:space="0" w:color="auto"/>
            <w:right w:val="none" w:sz="0" w:space="0" w:color="auto"/>
          </w:divBdr>
        </w:div>
        <w:div w:id="623734687">
          <w:marLeft w:val="480"/>
          <w:marRight w:val="0"/>
          <w:marTop w:val="0"/>
          <w:marBottom w:val="0"/>
          <w:divBdr>
            <w:top w:val="none" w:sz="0" w:space="0" w:color="auto"/>
            <w:left w:val="none" w:sz="0" w:space="0" w:color="auto"/>
            <w:bottom w:val="none" w:sz="0" w:space="0" w:color="auto"/>
            <w:right w:val="none" w:sz="0" w:space="0" w:color="auto"/>
          </w:divBdr>
        </w:div>
        <w:div w:id="1267806980">
          <w:marLeft w:val="480"/>
          <w:marRight w:val="0"/>
          <w:marTop w:val="0"/>
          <w:marBottom w:val="0"/>
          <w:divBdr>
            <w:top w:val="none" w:sz="0" w:space="0" w:color="auto"/>
            <w:left w:val="none" w:sz="0" w:space="0" w:color="auto"/>
            <w:bottom w:val="none" w:sz="0" w:space="0" w:color="auto"/>
            <w:right w:val="none" w:sz="0" w:space="0" w:color="auto"/>
          </w:divBdr>
        </w:div>
        <w:div w:id="1120611730">
          <w:marLeft w:val="480"/>
          <w:marRight w:val="0"/>
          <w:marTop w:val="0"/>
          <w:marBottom w:val="0"/>
          <w:divBdr>
            <w:top w:val="none" w:sz="0" w:space="0" w:color="auto"/>
            <w:left w:val="none" w:sz="0" w:space="0" w:color="auto"/>
            <w:bottom w:val="none" w:sz="0" w:space="0" w:color="auto"/>
            <w:right w:val="none" w:sz="0" w:space="0" w:color="auto"/>
          </w:divBdr>
        </w:div>
        <w:div w:id="1277130126">
          <w:marLeft w:val="480"/>
          <w:marRight w:val="0"/>
          <w:marTop w:val="0"/>
          <w:marBottom w:val="0"/>
          <w:divBdr>
            <w:top w:val="none" w:sz="0" w:space="0" w:color="auto"/>
            <w:left w:val="none" w:sz="0" w:space="0" w:color="auto"/>
            <w:bottom w:val="none" w:sz="0" w:space="0" w:color="auto"/>
            <w:right w:val="none" w:sz="0" w:space="0" w:color="auto"/>
          </w:divBdr>
        </w:div>
        <w:div w:id="1663504561">
          <w:marLeft w:val="480"/>
          <w:marRight w:val="0"/>
          <w:marTop w:val="0"/>
          <w:marBottom w:val="0"/>
          <w:divBdr>
            <w:top w:val="none" w:sz="0" w:space="0" w:color="auto"/>
            <w:left w:val="none" w:sz="0" w:space="0" w:color="auto"/>
            <w:bottom w:val="none" w:sz="0" w:space="0" w:color="auto"/>
            <w:right w:val="none" w:sz="0" w:space="0" w:color="auto"/>
          </w:divBdr>
        </w:div>
        <w:div w:id="1438597845">
          <w:marLeft w:val="480"/>
          <w:marRight w:val="0"/>
          <w:marTop w:val="0"/>
          <w:marBottom w:val="0"/>
          <w:divBdr>
            <w:top w:val="none" w:sz="0" w:space="0" w:color="auto"/>
            <w:left w:val="none" w:sz="0" w:space="0" w:color="auto"/>
            <w:bottom w:val="none" w:sz="0" w:space="0" w:color="auto"/>
            <w:right w:val="none" w:sz="0" w:space="0" w:color="auto"/>
          </w:divBdr>
        </w:div>
        <w:div w:id="1880773721">
          <w:marLeft w:val="480"/>
          <w:marRight w:val="0"/>
          <w:marTop w:val="0"/>
          <w:marBottom w:val="0"/>
          <w:divBdr>
            <w:top w:val="none" w:sz="0" w:space="0" w:color="auto"/>
            <w:left w:val="none" w:sz="0" w:space="0" w:color="auto"/>
            <w:bottom w:val="none" w:sz="0" w:space="0" w:color="auto"/>
            <w:right w:val="none" w:sz="0" w:space="0" w:color="auto"/>
          </w:divBdr>
        </w:div>
        <w:div w:id="166331497">
          <w:marLeft w:val="480"/>
          <w:marRight w:val="0"/>
          <w:marTop w:val="0"/>
          <w:marBottom w:val="0"/>
          <w:divBdr>
            <w:top w:val="none" w:sz="0" w:space="0" w:color="auto"/>
            <w:left w:val="none" w:sz="0" w:space="0" w:color="auto"/>
            <w:bottom w:val="none" w:sz="0" w:space="0" w:color="auto"/>
            <w:right w:val="none" w:sz="0" w:space="0" w:color="auto"/>
          </w:divBdr>
        </w:div>
        <w:div w:id="882406220">
          <w:marLeft w:val="480"/>
          <w:marRight w:val="0"/>
          <w:marTop w:val="0"/>
          <w:marBottom w:val="0"/>
          <w:divBdr>
            <w:top w:val="none" w:sz="0" w:space="0" w:color="auto"/>
            <w:left w:val="none" w:sz="0" w:space="0" w:color="auto"/>
            <w:bottom w:val="none" w:sz="0" w:space="0" w:color="auto"/>
            <w:right w:val="none" w:sz="0" w:space="0" w:color="auto"/>
          </w:divBdr>
        </w:div>
        <w:div w:id="1455636169">
          <w:marLeft w:val="480"/>
          <w:marRight w:val="0"/>
          <w:marTop w:val="0"/>
          <w:marBottom w:val="0"/>
          <w:divBdr>
            <w:top w:val="none" w:sz="0" w:space="0" w:color="auto"/>
            <w:left w:val="none" w:sz="0" w:space="0" w:color="auto"/>
            <w:bottom w:val="none" w:sz="0" w:space="0" w:color="auto"/>
            <w:right w:val="none" w:sz="0" w:space="0" w:color="auto"/>
          </w:divBdr>
        </w:div>
        <w:div w:id="1194461137">
          <w:marLeft w:val="480"/>
          <w:marRight w:val="0"/>
          <w:marTop w:val="0"/>
          <w:marBottom w:val="0"/>
          <w:divBdr>
            <w:top w:val="none" w:sz="0" w:space="0" w:color="auto"/>
            <w:left w:val="none" w:sz="0" w:space="0" w:color="auto"/>
            <w:bottom w:val="none" w:sz="0" w:space="0" w:color="auto"/>
            <w:right w:val="none" w:sz="0" w:space="0" w:color="auto"/>
          </w:divBdr>
        </w:div>
        <w:div w:id="1961761423">
          <w:marLeft w:val="480"/>
          <w:marRight w:val="0"/>
          <w:marTop w:val="0"/>
          <w:marBottom w:val="0"/>
          <w:divBdr>
            <w:top w:val="none" w:sz="0" w:space="0" w:color="auto"/>
            <w:left w:val="none" w:sz="0" w:space="0" w:color="auto"/>
            <w:bottom w:val="none" w:sz="0" w:space="0" w:color="auto"/>
            <w:right w:val="none" w:sz="0" w:space="0" w:color="auto"/>
          </w:divBdr>
        </w:div>
        <w:div w:id="1778796415">
          <w:marLeft w:val="480"/>
          <w:marRight w:val="0"/>
          <w:marTop w:val="0"/>
          <w:marBottom w:val="0"/>
          <w:divBdr>
            <w:top w:val="none" w:sz="0" w:space="0" w:color="auto"/>
            <w:left w:val="none" w:sz="0" w:space="0" w:color="auto"/>
            <w:bottom w:val="none" w:sz="0" w:space="0" w:color="auto"/>
            <w:right w:val="none" w:sz="0" w:space="0" w:color="auto"/>
          </w:divBdr>
        </w:div>
        <w:div w:id="1988321878">
          <w:marLeft w:val="480"/>
          <w:marRight w:val="0"/>
          <w:marTop w:val="0"/>
          <w:marBottom w:val="0"/>
          <w:divBdr>
            <w:top w:val="none" w:sz="0" w:space="0" w:color="auto"/>
            <w:left w:val="none" w:sz="0" w:space="0" w:color="auto"/>
            <w:bottom w:val="none" w:sz="0" w:space="0" w:color="auto"/>
            <w:right w:val="none" w:sz="0" w:space="0" w:color="auto"/>
          </w:divBdr>
        </w:div>
        <w:div w:id="755859242">
          <w:marLeft w:val="480"/>
          <w:marRight w:val="0"/>
          <w:marTop w:val="0"/>
          <w:marBottom w:val="0"/>
          <w:divBdr>
            <w:top w:val="none" w:sz="0" w:space="0" w:color="auto"/>
            <w:left w:val="none" w:sz="0" w:space="0" w:color="auto"/>
            <w:bottom w:val="none" w:sz="0" w:space="0" w:color="auto"/>
            <w:right w:val="none" w:sz="0" w:space="0" w:color="auto"/>
          </w:divBdr>
        </w:div>
        <w:div w:id="527068121">
          <w:marLeft w:val="480"/>
          <w:marRight w:val="0"/>
          <w:marTop w:val="0"/>
          <w:marBottom w:val="0"/>
          <w:divBdr>
            <w:top w:val="none" w:sz="0" w:space="0" w:color="auto"/>
            <w:left w:val="none" w:sz="0" w:space="0" w:color="auto"/>
            <w:bottom w:val="none" w:sz="0" w:space="0" w:color="auto"/>
            <w:right w:val="none" w:sz="0" w:space="0" w:color="auto"/>
          </w:divBdr>
        </w:div>
        <w:div w:id="2133861377">
          <w:marLeft w:val="480"/>
          <w:marRight w:val="0"/>
          <w:marTop w:val="0"/>
          <w:marBottom w:val="0"/>
          <w:divBdr>
            <w:top w:val="none" w:sz="0" w:space="0" w:color="auto"/>
            <w:left w:val="none" w:sz="0" w:space="0" w:color="auto"/>
            <w:bottom w:val="none" w:sz="0" w:space="0" w:color="auto"/>
            <w:right w:val="none" w:sz="0" w:space="0" w:color="auto"/>
          </w:divBdr>
        </w:div>
        <w:div w:id="1109590470">
          <w:marLeft w:val="480"/>
          <w:marRight w:val="0"/>
          <w:marTop w:val="0"/>
          <w:marBottom w:val="0"/>
          <w:divBdr>
            <w:top w:val="none" w:sz="0" w:space="0" w:color="auto"/>
            <w:left w:val="none" w:sz="0" w:space="0" w:color="auto"/>
            <w:bottom w:val="none" w:sz="0" w:space="0" w:color="auto"/>
            <w:right w:val="none" w:sz="0" w:space="0" w:color="auto"/>
          </w:divBdr>
        </w:div>
        <w:div w:id="494145566">
          <w:marLeft w:val="480"/>
          <w:marRight w:val="0"/>
          <w:marTop w:val="0"/>
          <w:marBottom w:val="0"/>
          <w:divBdr>
            <w:top w:val="none" w:sz="0" w:space="0" w:color="auto"/>
            <w:left w:val="none" w:sz="0" w:space="0" w:color="auto"/>
            <w:bottom w:val="none" w:sz="0" w:space="0" w:color="auto"/>
            <w:right w:val="none" w:sz="0" w:space="0" w:color="auto"/>
          </w:divBdr>
        </w:div>
        <w:div w:id="1490756020">
          <w:marLeft w:val="480"/>
          <w:marRight w:val="0"/>
          <w:marTop w:val="0"/>
          <w:marBottom w:val="0"/>
          <w:divBdr>
            <w:top w:val="none" w:sz="0" w:space="0" w:color="auto"/>
            <w:left w:val="none" w:sz="0" w:space="0" w:color="auto"/>
            <w:bottom w:val="none" w:sz="0" w:space="0" w:color="auto"/>
            <w:right w:val="none" w:sz="0" w:space="0" w:color="auto"/>
          </w:divBdr>
        </w:div>
        <w:div w:id="2082679058">
          <w:marLeft w:val="480"/>
          <w:marRight w:val="0"/>
          <w:marTop w:val="0"/>
          <w:marBottom w:val="0"/>
          <w:divBdr>
            <w:top w:val="none" w:sz="0" w:space="0" w:color="auto"/>
            <w:left w:val="none" w:sz="0" w:space="0" w:color="auto"/>
            <w:bottom w:val="none" w:sz="0" w:space="0" w:color="auto"/>
            <w:right w:val="none" w:sz="0" w:space="0" w:color="auto"/>
          </w:divBdr>
        </w:div>
        <w:div w:id="551580467">
          <w:marLeft w:val="480"/>
          <w:marRight w:val="0"/>
          <w:marTop w:val="0"/>
          <w:marBottom w:val="0"/>
          <w:divBdr>
            <w:top w:val="none" w:sz="0" w:space="0" w:color="auto"/>
            <w:left w:val="none" w:sz="0" w:space="0" w:color="auto"/>
            <w:bottom w:val="none" w:sz="0" w:space="0" w:color="auto"/>
            <w:right w:val="none" w:sz="0" w:space="0" w:color="auto"/>
          </w:divBdr>
        </w:div>
        <w:div w:id="275869634">
          <w:marLeft w:val="480"/>
          <w:marRight w:val="0"/>
          <w:marTop w:val="0"/>
          <w:marBottom w:val="0"/>
          <w:divBdr>
            <w:top w:val="none" w:sz="0" w:space="0" w:color="auto"/>
            <w:left w:val="none" w:sz="0" w:space="0" w:color="auto"/>
            <w:bottom w:val="none" w:sz="0" w:space="0" w:color="auto"/>
            <w:right w:val="none" w:sz="0" w:space="0" w:color="auto"/>
          </w:divBdr>
        </w:div>
        <w:div w:id="170145224">
          <w:marLeft w:val="480"/>
          <w:marRight w:val="0"/>
          <w:marTop w:val="0"/>
          <w:marBottom w:val="0"/>
          <w:divBdr>
            <w:top w:val="none" w:sz="0" w:space="0" w:color="auto"/>
            <w:left w:val="none" w:sz="0" w:space="0" w:color="auto"/>
            <w:bottom w:val="none" w:sz="0" w:space="0" w:color="auto"/>
            <w:right w:val="none" w:sz="0" w:space="0" w:color="auto"/>
          </w:divBdr>
        </w:div>
        <w:div w:id="1375543812">
          <w:marLeft w:val="480"/>
          <w:marRight w:val="0"/>
          <w:marTop w:val="0"/>
          <w:marBottom w:val="0"/>
          <w:divBdr>
            <w:top w:val="none" w:sz="0" w:space="0" w:color="auto"/>
            <w:left w:val="none" w:sz="0" w:space="0" w:color="auto"/>
            <w:bottom w:val="none" w:sz="0" w:space="0" w:color="auto"/>
            <w:right w:val="none" w:sz="0" w:space="0" w:color="auto"/>
          </w:divBdr>
        </w:div>
        <w:div w:id="1984459640">
          <w:marLeft w:val="480"/>
          <w:marRight w:val="0"/>
          <w:marTop w:val="0"/>
          <w:marBottom w:val="0"/>
          <w:divBdr>
            <w:top w:val="none" w:sz="0" w:space="0" w:color="auto"/>
            <w:left w:val="none" w:sz="0" w:space="0" w:color="auto"/>
            <w:bottom w:val="none" w:sz="0" w:space="0" w:color="auto"/>
            <w:right w:val="none" w:sz="0" w:space="0" w:color="auto"/>
          </w:divBdr>
        </w:div>
        <w:div w:id="2030177072">
          <w:marLeft w:val="480"/>
          <w:marRight w:val="0"/>
          <w:marTop w:val="0"/>
          <w:marBottom w:val="0"/>
          <w:divBdr>
            <w:top w:val="none" w:sz="0" w:space="0" w:color="auto"/>
            <w:left w:val="none" w:sz="0" w:space="0" w:color="auto"/>
            <w:bottom w:val="none" w:sz="0" w:space="0" w:color="auto"/>
            <w:right w:val="none" w:sz="0" w:space="0" w:color="auto"/>
          </w:divBdr>
        </w:div>
        <w:div w:id="1220089503">
          <w:marLeft w:val="480"/>
          <w:marRight w:val="0"/>
          <w:marTop w:val="0"/>
          <w:marBottom w:val="0"/>
          <w:divBdr>
            <w:top w:val="none" w:sz="0" w:space="0" w:color="auto"/>
            <w:left w:val="none" w:sz="0" w:space="0" w:color="auto"/>
            <w:bottom w:val="none" w:sz="0" w:space="0" w:color="auto"/>
            <w:right w:val="none" w:sz="0" w:space="0" w:color="auto"/>
          </w:divBdr>
        </w:div>
        <w:div w:id="1459646130">
          <w:marLeft w:val="480"/>
          <w:marRight w:val="0"/>
          <w:marTop w:val="0"/>
          <w:marBottom w:val="0"/>
          <w:divBdr>
            <w:top w:val="none" w:sz="0" w:space="0" w:color="auto"/>
            <w:left w:val="none" w:sz="0" w:space="0" w:color="auto"/>
            <w:bottom w:val="none" w:sz="0" w:space="0" w:color="auto"/>
            <w:right w:val="none" w:sz="0" w:space="0" w:color="auto"/>
          </w:divBdr>
        </w:div>
        <w:div w:id="1532300591">
          <w:marLeft w:val="480"/>
          <w:marRight w:val="0"/>
          <w:marTop w:val="0"/>
          <w:marBottom w:val="0"/>
          <w:divBdr>
            <w:top w:val="none" w:sz="0" w:space="0" w:color="auto"/>
            <w:left w:val="none" w:sz="0" w:space="0" w:color="auto"/>
            <w:bottom w:val="none" w:sz="0" w:space="0" w:color="auto"/>
            <w:right w:val="none" w:sz="0" w:space="0" w:color="auto"/>
          </w:divBdr>
        </w:div>
        <w:div w:id="1528714227">
          <w:marLeft w:val="480"/>
          <w:marRight w:val="0"/>
          <w:marTop w:val="0"/>
          <w:marBottom w:val="0"/>
          <w:divBdr>
            <w:top w:val="none" w:sz="0" w:space="0" w:color="auto"/>
            <w:left w:val="none" w:sz="0" w:space="0" w:color="auto"/>
            <w:bottom w:val="none" w:sz="0" w:space="0" w:color="auto"/>
            <w:right w:val="none" w:sz="0" w:space="0" w:color="auto"/>
          </w:divBdr>
        </w:div>
        <w:div w:id="855928212">
          <w:marLeft w:val="480"/>
          <w:marRight w:val="0"/>
          <w:marTop w:val="0"/>
          <w:marBottom w:val="0"/>
          <w:divBdr>
            <w:top w:val="none" w:sz="0" w:space="0" w:color="auto"/>
            <w:left w:val="none" w:sz="0" w:space="0" w:color="auto"/>
            <w:bottom w:val="none" w:sz="0" w:space="0" w:color="auto"/>
            <w:right w:val="none" w:sz="0" w:space="0" w:color="auto"/>
          </w:divBdr>
        </w:div>
        <w:div w:id="28378089">
          <w:marLeft w:val="480"/>
          <w:marRight w:val="0"/>
          <w:marTop w:val="0"/>
          <w:marBottom w:val="0"/>
          <w:divBdr>
            <w:top w:val="none" w:sz="0" w:space="0" w:color="auto"/>
            <w:left w:val="none" w:sz="0" w:space="0" w:color="auto"/>
            <w:bottom w:val="none" w:sz="0" w:space="0" w:color="auto"/>
            <w:right w:val="none" w:sz="0" w:space="0" w:color="auto"/>
          </w:divBdr>
        </w:div>
        <w:div w:id="73822127">
          <w:marLeft w:val="480"/>
          <w:marRight w:val="0"/>
          <w:marTop w:val="0"/>
          <w:marBottom w:val="0"/>
          <w:divBdr>
            <w:top w:val="none" w:sz="0" w:space="0" w:color="auto"/>
            <w:left w:val="none" w:sz="0" w:space="0" w:color="auto"/>
            <w:bottom w:val="none" w:sz="0" w:space="0" w:color="auto"/>
            <w:right w:val="none" w:sz="0" w:space="0" w:color="auto"/>
          </w:divBdr>
        </w:div>
        <w:div w:id="637609520">
          <w:marLeft w:val="480"/>
          <w:marRight w:val="0"/>
          <w:marTop w:val="0"/>
          <w:marBottom w:val="0"/>
          <w:divBdr>
            <w:top w:val="none" w:sz="0" w:space="0" w:color="auto"/>
            <w:left w:val="none" w:sz="0" w:space="0" w:color="auto"/>
            <w:bottom w:val="none" w:sz="0" w:space="0" w:color="auto"/>
            <w:right w:val="none" w:sz="0" w:space="0" w:color="auto"/>
          </w:divBdr>
        </w:div>
        <w:div w:id="415128316">
          <w:marLeft w:val="480"/>
          <w:marRight w:val="0"/>
          <w:marTop w:val="0"/>
          <w:marBottom w:val="0"/>
          <w:divBdr>
            <w:top w:val="none" w:sz="0" w:space="0" w:color="auto"/>
            <w:left w:val="none" w:sz="0" w:space="0" w:color="auto"/>
            <w:bottom w:val="none" w:sz="0" w:space="0" w:color="auto"/>
            <w:right w:val="none" w:sz="0" w:space="0" w:color="auto"/>
          </w:divBdr>
        </w:div>
        <w:div w:id="495269164">
          <w:marLeft w:val="480"/>
          <w:marRight w:val="0"/>
          <w:marTop w:val="0"/>
          <w:marBottom w:val="0"/>
          <w:divBdr>
            <w:top w:val="none" w:sz="0" w:space="0" w:color="auto"/>
            <w:left w:val="none" w:sz="0" w:space="0" w:color="auto"/>
            <w:bottom w:val="none" w:sz="0" w:space="0" w:color="auto"/>
            <w:right w:val="none" w:sz="0" w:space="0" w:color="auto"/>
          </w:divBdr>
        </w:div>
        <w:div w:id="1997804284">
          <w:marLeft w:val="480"/>
          <w:marRight w:val="0"/>
          <w:marTop w:val="0"/>
          <w:marBottom w:val="0"/>
          <w:divBdr>
            <w:top w:val="none" w:sz="0" w:space="0" w:color="auto"/>
            <w:left w:val="none" w:sz="0" w:space="0" w:color="auto"/>
            <w:bottom w:val="none" w:sz="0" w:space="0" w:color="auto"/>
            <w:right w:val="none" w:sz="0" w:space="0" w:color="auto"/>
          </w:divBdr>
        </w:div>
        <w:div w:id="1537933347">
          <w:marLeft w:val="480"/>
          <w:marRight w:val="0"/>
          <w:marTop w:val="0"/>
          <w:marBottom w:val="0"/>
          <w:divBdr>
            <w:top w:val="none" w:sz="0" w:space="0" w:color="auto"/>
            <w:left w:val="none" w:sz="0" w:space="0" w:color="auto"/>
            <w:bottom w:val="none" w:sz="0" w:space="0" w:color="auto"/>
            <w:right w:val="none" w:sz="0" w:space="0" w:color="auto"/>
          </w:divBdr>
        </w:div>
        <w:div w:id="1010138228">
          <w:marLeft w:val="480"/>
          <w:marRight w:val="0"/>
          <w:marTop w:val="0"/>
          <w:marBottom w:val="0"/>
          <w:divBdr>
            <w:top w:val="none" w:sz="0" w:space="0" w:color="auto"/>
            <w:left w:val="none" w:sz="0" w:space="0" w:color="auto"/>
            <w:bottom w:val="none" w:sz="0" w:space="0" w:color="auto"/>
            <w:right w:val="none" w:sz="0" w:space="0" w:color="auto"/>
          </w:divBdr>
        </w:div>
        <w:div w:id="374937920">
          <w:marLeft w:val="480"/>
          <w:marRight w:val="0"/>
          <w:marTop w:val="0"/>
          <w:marBottom w:val="0"/>
          <w:divBdr>
            <w:top w:val="none" w:sz="0" w:space="0" w:color="auto"/>
            <w:left w:val="none" w:sz="0" w:space="0" w:color="auto"/>
            <w:bottom w:val="none" w:sz="0" w:space="0" w:color="auto"/>
            <w:right w:val="none" w:sz="0" w:space="0" w:color="auto"/>
          </w:divBdr>
        </w:div>
        <w:div w:id="1245919179">
          <w:marLeft w:val="480"/>
          <w:marRight w:val="0"/>
          <w:marTop w:val="0"/>
          <w:marBottom w:val="0"/>
          <w:divBdr>
            <w:top w:val="none" w:sz="0" w:space="0" w:color="auto"/>
            <w:left w:val="none" w:sz="0" w:space="0" w:color="auto"/>
            <w:bottom w:val="none" w:sz="0" w:space="0" w:color="auto"/>
            <w:right w:val="none" w:sz="0" w:space="0" w:color="auto"/>
          </w:divBdr>
        </w:div>
        <w:div w:id="2020421147">
          <w:marLeft w:val="480"/>
          <w:marRight w:val="0"/>
          <w:marTop w:val="0"/>
          <w:marBottom w:val="0"/>
          <w:divBdr>
            <w:top w:val="none" w:sz="0" w:space="0" w:color="auto"/>
            <w:left w:val="none" w:sz="0" w:space="0" w:color="auto"/>
            <w:bottom w:val="none" w:sz="0" w:space="0" w:color="auto"/>
            <w:right w:val="none" w:sz="0" w:space="0" w:color="auto"/>
          </w:divBdr>
        </w:div>
        <w:div w:id="1535582879">
          <w:marLeft w:val="480"/>
          <w:marRight w:val="0"/>
          <w:marTop w:val="0"/>
          <w:marBottom w:val="0"/>
          <w:divBdr>
            <w:top w:val="none" w:sz="0" w:space="0" w:color="auto"/>
            <w:left w:val="none" w:sz="0" w:space="0" w:color="auto"/>
            <w:bottom w:val="none" w:sz="0" w:space="0" w:color="auto"/>
            <w:right w:val="none" w:sz="0" w:space="0" w:color="auto"/>
          </w:divBdr>
        </w:div>
        <w:div w:id="841317093">
          <w:marLeft w:val="480"/>
          <w:marRight w:val="0"/>
          <w:marTop w:val="0"/>
          <w:marBottom w:val="0"/>
          <w:divBdr>
            <w:top w:val="none" w:sz="0" w:space="0" w:color="auto"/>
            <w:left w:val="none" w:sz="0" w:space="0" w:color="auto"/>
            <w:bottom w:val="none" w:sz="0" w:space="0" w:color="auto"/>
            <w:right w:val="none" w:sz="0" w:space="0" w:color="auto"/>
          </w:divBdr>
        </w:div>
        <w:div w:id="1305499377">
          <w:marLeft w:val="480"/>
          <w:marRight w:val="0"/>
          <w:marTop w:val="0"/>
          <w:marBottom w:val="0"/>
          <w:divBdr>
            <w:top w:val="none" w:sz="0" w:space="0" w:color="auto"/>
            <w:left w:val="none" w:sz="0" w:space="0" w:color="auto"/>
            <w:bottom w:val="none" w:sz="0" w:space="0" w:color="auto"/>
            <w:right w:val="none" w:sz="0" w:space="0" w:color="auto"/>
          </w:divBdr>
        </w:div>
        <w:div w:id="818245">
          <w:marLeft w:val="480"/>
          <w:marRight w:val="0"/>
          <w:marTop w:val="0"/>
          <w:marBottom w:val="0"/>
          <w:divBdr>
            <w:top w:val="none" w:sz="0" w:space="0" w:color="auto"/>
            <w:left w:val="none" w:sz="0" w:space="0" w:color="auto"/>
            <w:bottom w:val="none" w:sz="0" w:space="0" w:color="auto"/>
            <w:right w:val="none" w:sz="0" w:space="0" w:color="auto"/>
          </w:divBdr>
        </w:div>
        <w:div w:id="510686129">
          <w:marLeft w:val="480"/>
          <w:marRight w:val="0"/>
          <w:marTop w:val="0"/>
          <w:marBottom w:val="0"/>
          <w:divBdr>
            <w:top w:val="none" w:sz="0" w:space="0" w:color="auto"/>
            <w:left w:val="none" w:sz="0" w:space="0" w:color="auto"/>
            <w:bottom w:val="none" w:sz="0" w:space="0" w:color="auto"/>
            <w:right w:val="none" w:sz="0" w:space="0" w:color="auto"/>
          </w:divBdr>
        </w:div>
        <w:div w:id="1923757768">
          <w:marLeft w:val="480"/>
          <w:marRight w:val="0"/>
          <w:marTop w:val="0"/>
          <w:marBottom w:val="0"/>
          <w:divBdr>
            <w:top w:val="none" w:sz="0" w:space="0" w:color="auto"/>
            <w:left w:val="none" w:sz="0" w:space="0" w:color="auto"/>
            <w:bottom w:val="none" w:sz="0" w:space="0" w:color="auto"/>
            <w:right w:val="none" w:sz="0" w:space="0" w:color="auto"/>
          </w:divBdr>
        </w:div>
        <w:div w:id="571738272">
          <w:marLeft w:val="480"/>
          <w:marRight w:val="0"/>
          <w:marTop w:val="0"/>
          <w:marBottom w:val="0"/>
          <w:divBdr>
            <w:top w:val="none" w:sz="0" w:space="0" w:color="auto"/>
            <w:left w:val="none" w:sz="0" w:space="0" w:color="auto"/>
            <w:bottom w:val="none" w:sz="0" w:space="0" w:color="auto"/>
            <w:right w:val="none" w:sz="0" w:space="0" w:color="auto"/>
          </w:divBdr>
        </w:div>
        <w:div w:id="2039815116">
          <w:marLeft w:val="480"/>
          <w:marRight w:val="0"/>
          <w:marTop w:val="0"/>
          <w:marBottom w:val="0"/>
          <w:divBdr>
            <w:top w:val="none" w:sz="0" w:space="0" w:color="auto"/>
            <w:left w:val="none" w:sz="0" w:space="0" w:color="auto"/>
            <w:bottom w:val="none" w:sz="0" w:space="0" w:color="auto"/>
            <w:right w:val="none" w:sz="0" w:space="0" w:color="auto"/>
          </w:divBdr>
        </w:div>
        <w:div w:id="1617324815">
          <w:marLeft w:val="480"/>
          <w:marRight w:val="0"/>
          <w:marTop w:val="0"/>
          <w:marBottom w:val="0"/>
          <w:divBdr>
            <w:top w:val="none" w:sz="0" w:space="0" w:color="auto"/>
            <w:left w:val="none" w:sz="0" w:space="0" w:color="auto"/>
            <w:bottom w:val="none" w:sz="0" w:space="0" w:color="auto"/>
            <w:right w:val="none" w:sz="0" w:space="0" w:color="auto"/>
          </w:divBdr>
        </w:div>
        <w:div w:id="1292244581">
          <w:marLeft w:val="480"/>
          <w:marRight w:val="0"/>
          <w:marTop w:val="0"/>
          <w:marBottom w:val="0"/>
          <w:divBdr>
            <w:top w:val="none" w:sz="0" w:space="0" w:color="auto"/>
            <w:left w:val="none" w:sz="0" w:space="0" w:color="auto"/>
            <w:bottom w:val="none" w:sz="0" w:space="0" w:color="auto"/>
            <w:right w:val="none" w:sz="0" w:space="0" w:color="auto"/>
          </w:divBdr>
        </w:div>
        <w:div w:id="726495525">
          <w:marLeft w:val="480"/>
          <w:marRight w:val="0"/>
          <w:marTop w:val="0"/>
          <w:marBottom w:val="0"/>
          <w:divBdr>
            <w:top w:val="none" w:sz="0" w:space="0" w:color="auto"/>
            <w:left w:val="none" w:sz="0" w:space="0" w:color="auto"/>
            <w:bottom w:val="none" w:sz="0" w:space="0" w:color="auto"/>
            <w:right w:val="none" w:sz="0" w:space="0" w:color="auto"/>
          </w:divBdr>
        </w:div>
        <w:div w:id="974607095">
          <w:marLeft w:val="480"/>
          <w:marRight w:val="0"/>
          <w:marTop w:val="0"/>
          <w:marBottom w:val="0"/>
          <w:divBdr>
            <w:top w:val="none" w:sz="0" w:space="0" w:color="auto"/>
            <w:left w:val="none" w:sz="0" w:space="0" w:color="auto"/>
            <w:bottom w:val="none" w:sz="0" w:space="0" w:color="auto"/>
            <w:right w:val="none" w:sz="0" w:space="0" w:color="auto"/>
          </w:divBdr>
        </w:div>
      </w:divsChild>
    </w:div>
    <w:div w:id="1573353338">
      <w:bodyDiv w:val="1"/>
      <w:marLeft w:val="0"/>
      <w:marRight w:val="0"/>
      <w:marTop w:val="0"/>
      <w:marBottom w:val="0"/>
      <w:divBdr>
        <w:top w:val="none" w:sz="0" w:space="0" w:color="auto"/>
        <w:left w:val="none" w:sz="0" w:space="0" w:color="auto"/>
        <w:bottom w:val="none" w:sz="0" w:space="0" w:color="auto"/>
        <w:right w:val="none" w:sz="0" w:space="0" w:color="auto"/>
      </w:divBdr>
    </w:div>
    <w:div w:id="1573663039">
      <w:bodyDiv w:val="1"/>
      <w:marLeft w:val="0"/>
      <w:marRight w:val="0"/>
      <w:marTop w:val="0"/>
      <w:marBottom w:val="0"/>
      <w:divBdr>
        <w:top w:val="none" w:sz="0" w:space="0" w:color="auto"/>
        <w:left w:val="none" w:sz="0" w:space="0" w:color="auto"/>
        <w:bottom w:val="none" w:sz="0" w:space="0" w:color="auto"/>
        <w:right w:val="none" w:sz="0" w:space="0" w:color="auto"/>
      </w:divBdr>
    </w:div>
    <w:div w:id="1575314623">
      <w:bodyDiv w:val="1"/>
      <w:marLeft w:val="0"/>
      <w:marRight w:val="0"/>
      <w:marTop w:val="0"/>
      <w:marBottom w:val="0"/>
      <w:divBdr>
        <w:top w:val="none" w:sz="0" w:space="0" w:color="auto"/>
        <w:left w:val="none" w:sz="0" w:space="0" w:color="auto"/>
        <w:bottom w:val="none" w:sz="0" w:space="0" w:color="auto"/>
        <w:right w:val="none" w:sz="0" w:space="0" w:color="auto"/>
      </w:divBdr>
    </w:div>
    <w:div w:id="1576545361">
      <w:bodyDiv w:val="1"/>
      <w:marLeft w:val="0"/>
      <w:marRight w:val="0"/>
      <w:marTop w:val="0"/>
      <w:marBottom w:val="0"/>
      <w:divBdr>
        <w:top w:val="none" w:sz="0" w:space="0" w:color="auto"/>
        <w:left w:val="none" w:sz="0" w:space="0" w:color="auto"/>
        <w:bottom w:val="none" w:sz="0" w:space="0" w:color="auto"/>
        <w:right w:val="none" w:sz="0" w:space="0" w:color="auto"/>
      </w:divBdr>
    </w:div>
    <w:div w:id="1578972708">
      <w:bodyDiv w:val="1"/>
      <w:marLeft w:val="0"/>
      <w:marRight w:val="0"/>
      <w:marTop w:val="0"/>
      <w:marBottom w:val="0"/>
      <w:divBdr>
        <w:top w:val="none" w:sz="0" w:space="0" w:color="auto"/>
        <w:left w:val="none" w:sz="0" w:space="0" w:color="auto"/>
        <w:bottom w:val="none" w:sz="0" w:space="0" w:color="auto"/>
        <w:right w:val="none" w:sz="0" w:space="0" w:color="auto"/>
      </w:divBdr>
    </w:div>
    <w:div w:id="1581595138">
      <w:bodyDiv w:val="1"/>
      <w:marLeft w:val="0"/>
      <w:marRight w:val="0"/>
      <w:marTop w:val="0"/>
      <w:marBottom w:val="0"/>
      <w:divBdr>
        <w:top w:val="none" w:sz="0" w:space="0" w:color="auto"/>
        <w:left w:val="none" w:sz="0" w:space="0" w:color="auto"/>
        <w:bottom w:val="none" w:sz="0" w:space="0" w:color="auto"/>
        <w:right w:val="none" w:sz="0" w:space="0" w:color="auto"/>
      </w:divBdr>
    </w:div>
    <w:div w:id="1583560941">
      <w:bodyDiv w:val="1"/>
      <w:marLeft w:val="0"/>
      <w:marRight w:val="0"/>
      <w:marTop w:val="0"/>
      <w:marBottom w:val="0"/>
      <w:divBdr>
        <w:top w:val="none" w:sz="0" w:space="0" w:color="auto"/>
        <w:left w:val="none" w:sz="0" w:space="0" w:color="auto"/>
        <w:bottom w:val="none" w:sz="0" w:space="0" w:color="auto"/>
        <w:right w:val="none" w:sz="0" w:space="0" w:color="auto"/>
      </w:divBdr>
    </w:div>
    <w:div w:id="1583955869">
      <w:bodyDiv w:val="1"/>
      <w:marLeft w:val="0"/>
      <w:marRight w:val="0"/>
      <w:marTop w:val="0"/>
      <w:marBottom w:val="0"/>
      <w:divBdr>
        <w:top w:val="none" w:sz="0" w:space="0" w:color="auto"/>
        <w:left w:val="none" w:sz="0" w:space="0" w:color="auto"/>
        <w:bottom w:val="none" w:sz="0" w:space="0" w:color="auto"/>
        <w:right w:val="none" w:sz="0" w:space="0" w:color="auto"/>
      </w:divBdr>
    </w:div>
    <w:div w:id="1584755606">
      <w:bodyDiv w:val="1"/>
      <w:marLeft w:val="0"/>
      <w:marRight w:val="0"/>
      <w:marTop w:val="0"/>
      <w:marBottom w:val="0"/>
      <w:divBdr>
        <w:top w:val="none" w:sz="0" w:space="0" w:color="auto"/>
        <w:left w:val="none" w:sz="0" w:space="0" w:color="auto"/>
        <w:bottom w:val="none" w:sz="0" w:space="0" w:color="auto"/>
        <w:right w:val="none" w:sz="0" w:space="0" w:color="auto"/>
      </w:divBdr>
    </w:div>
    <w:div w:id="1586957847">
      <w:bodyDiv w:val="1"/>
      <w:marLeft w:val="0"/>
      <w:marRight w:val="0"/>
      <w:marTop w:val="0"/>
      <w:marBottom w:val="0"/>
      <w:divBdr>
        <w:top w:val="none" w:sz="0" w:space="0" w:color="auto"/>
        <w:left w:val="none" w:sz="0" w:space="0" w:color="auto"/>
        <w:bottom w:val="none" w:sz="0" w:space="0" w:color="auto"/>
        <w:right w:val="none" w:sz="0" w:space="0" w:color="auto"/>
      </w:divBdr>
    </w:div>
    <w:div w:id="1587808665">
      <w:bodyDiv w:val="1"/>
      <w:marLeft w:val="0"/>
      <w:marRight w:val="0"/>
      <w:marTop w:val="0"/>
      <w:marBottom w:val="0"/>
      <w:divBdr>
        <w:top w:val="none" w:sz="0" w:space="0" w:color="auto"/>
        <w:left w:val="none" w:sz="0" w:space="0" w:color="auto"/>
        <w:bottom w:val="none" w:sz="0" w:space="0" w:color="auto"/>
        <w:right w:val="none" w:sz="0" w:space="0" w:color="auto"/>
      </w:divBdr>
    </w:div>
    <w:div w:id="1589463021">
      <w:bodyDiv w:val="1"/>
      <w:marLeft w:val="0"/>
      <w:marRight w:val="0"/>
      <w:marTop w:val="0"/>
      <w:marBottom w:val="0"/>
      <w:divBdr>
        <w:top w:val="none" w:sz="0" w:space="0" w:color="auto"/>
        <w:left w:val="none" w:sz="0" w:space="0" w:color="auto"/>
        <w:bottom w:val="none" w:sz="0" w:space="0" w:color="auto"/>
        <w:right w:val="none" w:sz="0" w:space="0" w:color="auto"/>
      </w:divBdr>
      <w:divsChild>
        <w:div w:id="62994492">
          <w:marLeft w:val="480"/>
          <w:marRight w:val="0"/>
          <w:marTop w:val="0"/>
          <w:marBottom w:val="0"/>
          <w:divBdr>
            <w:top w:val="none" w:sz="0" w:space="0" w:color="auto"/>
            <w:left w:val="none" w:sz="0" w:space="0" w:color="auto"/>
            <w:bottom w:val="none" w:sz="0" w:space="0" w:color="auto"/>
            <w:right w:val="none" w:sz="0" w:space="0" w:color="auto"/>
          </w:divBdr>
        </w:div>
        <w:div w:id="2141456258">
          <w:marLeft w:val="480"/>
          <w:marRight w:val="0"/>
          <w:marTop w:val="0"/>
          <w:marBottom w:val="0"/>
          <w:divBdr>
            <w:top w:val="none" w:sz="0" w:space="0" w:color="auto"/>
            <w:left w:val="none" w:sz="0" w:space="0" w:color="auto"/>
            <w:bottom w:val="none" w:sz="0" w:space="0" w:color="auto"/>
            <w:right w:val="none" w:sz="0" w:space="0" w:color="auto"/>
          </w:divBdr>
        </w:div>
        <w:div w:id="56056473">
          <w:marLeft w:val="480"/>
          <w:marRight w:val="0"/>
          <w:marTop w:val="0"/>
          <w:marBottom w:val="0"/>
          <w:divBdr>
            <w:top w:val="none" w:sz="0" w:space="0" w:color="auto"/>
            <w:left w:val="none" w:sz="0" w:space="0" w:color="auto"/>
            <w:bottom w:val="none" w:sz="0" w:space="0" w:color="auto"/>
            <w:right w:val="none" w:sz="0" w:space="0" w:color="auto"/>
          </w:divBdr>
        </w:div>
        <w:div w:id="1143815018">
          <w:marLeft w:val="480"/>
          <w:marRight w:val="0"/>
          <w:marTop w:val="0"/>
          <w:marBottom w:val="0"/>
          <w:divBdr>
            <w:top w:val="none" w:sz="0" w:space="0" w:color="auto"/>
            <w:left w:val="none" w:sz="0" w:space="0" w:color="auto"/>
            <w:bottom w:val="none" w:sz="0" w:space="0" w:color="auto"/>
            <w:right w:val="none" w:sz="0" w:space="0" w:color="auto"/>
          </w:divBdr>
        </w:div>
        <w:div w:id="1619218099">
          <w:marLeft w:val="480"/>
          <w:marRight w:val="0"/>
          <w:marTop w:val="0"/>
          <w:marBottom w:val="0"/>
          <w:divBdr>
            <w:top w:val="none" w:sz="0" w:space="0" w:color="auto"/>
            <w:left w:val="none" w:sz="0" w:space="0" w:color="auto"/>
            <w:bottom w:val="none" w:sz="0" w:space="0" w:color="auto"/>
            <w:right w:val="none" w:sz="0" w:space="0" w:color="auto"/>
          </w:divBdr>
        </w:div>
        <w:div w:id="1032850971">
          <w:marLeft w:val="480"/>
          <w:marRight w:val="0"/>
          <w:marTop w:val="0"/>
          <w:marBottom w:val="0"/>
          <w:divBdr>
            <w:top w:val="none" w:sz="0" w:space="0" w:color="auto"/>
            <w:left w:val="none" w:sz="0" w:space="0" w:color="auto"/>
            <w:bottom w:val="none" w:sz="0" w:space="0" w:color="auto"/>
            <w:right w:val="none" w:sz="0" w:space="0" w:color="auto"/>
          </w:divBdr>
        </w:div>
        <w:div w:id="638196080">
          <w:marLeft w:val="480"/>
          <w:marRight w:val="0"/>
          <w:marTop w:val="0"/>
          <w:marBottom w:val="0"/>
          <w:divBdr>
            <w:top w:val="none" w:sz="0" w:space="0" w:color="auto"/>
            <w:left w:val="none" w:sz="0" w:space="0" w:color="auto"/>
            <w:bottom w:val="none" w:sz="0" w:space="0" w:color="auto"/>
            <w:right w:val="none" w:sz="0" w:space="0" w:color="auto"/>
          </w:divBdr>
        </w:div>
        <w:div w:id="1822235861">
          <w:marLeft w:val="480"/>
          <w:marRight w:val="0"/>
          <w:marTop w:val="0"/>
          <w:marBottom w:val="0"/>
          <w:divBdr>
            <w:top w:val="none" w:sz="0" w:space="0" w:color="auto"/>
            <w:left w:val="none" w:sz="0" w:space="0" w:color="auto"/>
            <w:bottom w:val="none" w:sz="0" w:space="0" w:color="auto"/>
            <w:right w:val="none" w:sz="0" w:space="0" w:color="auto"/>
          </w:divBdr>
        </w:div>
        <w:div w:id="864908330">
          <w:marLeft w:val="480"/>
          <w:marRight w:val="0"/>
          <w:marTop w:val="0"/>
          <w:marBottom w:val="0"/>
          <w:divBdr>
            <w:top w:val="none" w:sz="0" w:space="0" w:color="auto"/>
            <w:left w:val="none" w:sz="0" w:space="0" w:color="auto"/>
            <w:bottom w:val="none" w:sz="0" w:space="0" w:color="auto"/>
            <w:right w:val="none" w:sz="0" w:space="0" w:color="auto"/>
          </w:divBdr>
        </w:div>
        <w:div w:id="528497566">
          <w:marLeft w:val="480"/>
          <w:marRight w:val="0"/>
          <w:marTop w:val="0"/>
          <w:marBottom w:val="0"/>
          <w:divBdr>
            <w:top w:val="none" w:sz="0" w:space="0" w:color="auto"/>
            <w:left w:val="none" w:sz="0" w:space="0" w:color="auto"/>
            <w:bottom w:val="none" w:sz="0" w:space="0" w:color="auto"/>
            <w:right w:val="none" w:sz="0" w:space="0" w:color="auto"/>
          </w:divBdr>
        </w:div>
        <w:div w:id="1072436210">
          <w:marLeft w:val="480"/>
          <w:marRight w:val="0"/>
          <w:marTop w:val="0"/>
          <w:marBottom w:val="0"/>
          <w:divBdr>
            <w:top w:val="none" w:sz="0" w:space="0" w:color="auto"/>
            <w:left w:val="none" w:sz="0" w:space="0" w:color="auto"/>
            <w:bottom w:val="none" w:sz="0" w:space="0" w:color="auto"/>
            <w:right w:val="none" w:sz="0" w:space="0" w:color="auto"/>
          </w:divBdr>
        </w:div>
        <w:div w:id="1030493279">
          <w:marLeft w:val="480"/>
          <w:marRight w:val="0"/>
          <w:marTop w:val="0"/>
          <w:marBottom w:val="0"/>
          <w:divBdr>
            <w:top w:val="none" w:sz="0" w:space="0" w:color="auto"/>
            <w:left w:val="none" w:sz="0" w:space="0" w:color="auto"/>
            <w:bottom w:val="none" w:sz="0" w:space="0" w:color="auto"/>
            <w:right w:val="none" w:sz="0" w:space="0" w:color="auto"/>
          </w:divBdr>
        </w:div>
        <w:div w:id="463083548">
          <w:marLeft w:val="480"/>
          <w:marRight w:val="0"/>
          <w:marTop w:val="0"/>
          <w:marBottom w:val="0"/>
          <w:divBdr>
            <w:top w:val="none" w:sz="0" w:space="0" w:color="auto"/>
            <w:left w:val="none" w:sz="0" w:space="0" w:color="auto"/>
            <w:bottom w:val="none" w:sz="0" w:space="0" w:color="auto"/>
            <w:right w:val="none" w:sz="0" w:space="0" w:color="auto"/>
          </w:divBdr>
        </w:div>
        <w:div w:id="121770838">
          <w:marLeft w:val="480"/>
          <w:marRight w:val="0"/>
          <w:marTop w:val="0"/>
          <w:marBottom w:val="0"/>
          <w:divBdr>
            <w:top w:val="none" w:sz="0" w:space="0" w:color="auto"/>
            <w:left w:val="none" w:sz="0" w:space="0" w:color="auto"/>
            <w:bottom w:val="none" w:sz="0" w:space="0" w:color="auto"/>
            <w:right w:val="none" w:sz="0" w:space="0" w:color="auto"/>
          </w:divBdr>
        </w:div>
        <w:div w:id="1426223360">
          <w:marLeft w:val="480"/>
          <w:marRight w:val="0"/>
          <w:marTop w:val="0"/>
          <w:marBottom w:val="0"/>
          <w:divBdr>
            <w:top w:val="none" w:sz="0" w:space="0" w:color="auto"/>
            <w:left w:val="none" w:sz="0" w:space="0" w:color="auto"/>
            <w:bottom w:val="none" w:sz="0" w:space="0" w:color="auto"/>
            <w:right w:val="none" w:sz="0" w:space="0" w:color="auto"/>
          </w:divBdr>
        </w:div>
        <w:div w:id="1220630559">
          <w:marLeft w:val="480"/>
          <w:marRight w:val="0"/>
          <w:marTop w:val="0"/>
          <w:marBottom w:val="0"/>
          <w:divBdr>
            <w:top w:val="none" w:sz="0" w:space="0" w:color="auto"/>
            <w:left w:val="none" w:sz="0" w:space="0" w:color="auto"/>
            <w:bottom w:val="none" w:sz="0" w:space="0" w:color="auto"/>
            <w:right w:val="none" w:sz="0" w:space="0" w:color="auto"/>
          </w:divBdr>
        </w:div>
        <w:div w:id="856578402">
          <w:marLeft w:val="480"/>
          <w:marRight w:val="0"/>
          <w:marTop w:val="0"/>
          <w:marBottom w:val="0"/>
          <w:divBdr>
            <w:top w:val="none" w:sz="0" w:space="0" w:color="auto"/>
            <w:left w:val="none" w:sz="0" w:space="0" w:color="auto"/>
            <w:bottom w:val="none" w:sz="0" w:space="0" w:color="auto"/>
            <w:right w:val="none" w:sz="0" w:space="0" w:color="auto"/>
          </w:divBdr>
        </w:div>
        <w:div w:id="573976035">
          <w:marLeft w:val="480"/>
          <w:marRight w:val="0"/>
          <w:marTop w:val="0"/>
          <w:marBottom w:val="0"/>
          <w:divBdr>
            <w:top w:val="none" w:sz="0" w:space="0" w:color="auto"/>
            <w:left w:val="none" w:sz="0" w:space="0" w:color="auto"/>
            <w:bottom w:val="none" w:sz="0" w:space="0" w:color="auto"/>
            <w:right w:val="none" w:sz="0" w:space="0" w:color="auto"/>
          </w:divBdr>
        </w:div>
        <w:div w:id="2000229091">
          <w:marLeft w:val="480"/>
          <w:marRight w:val="0"/>
          <w:marTop w:val="0"/>
          <w:marBottom w:val="0"/>
          <w:divBdr>
            <w:top w:val="none" w:sz="0" w:space="0" w:color="auto"/>
            <w:left w:val="none" w:sz="0" w:space="0" w:color="auto"/>
            <w:bottom w:val="none" w:sz="0" w:space="0" w:color="auto"/>
            <w:right w:val="none" w:sz="0" w:space="0" w:color="auto"/>
          </w:divBdr>
        </w:div>
        <w:div w:id="559438966">
          <w:marLeft w:val="480"/>
          <w:marRight w:val="0"/>
          <w:marTop w:val="0"/>
          <w:marBottom w:val="0"/>
          <w:divBdr>
            <w:top w:val="none" w:sz="0" w:space="0" w:color="auto"/>
            <w:left w:val="none" w:sz="0" w:space="0" w:color="auto"/>
            <w:bottom w:val="none" w:sz="0" w:space="0" w:color="auto"/>
            <w:right w:val="none" w:sz="0" w:space="0" w:color="auto"/>
          </w:divBdr>
        </w:div>
        <w:div w:id="1049577272">
          <w:marLeft w:val="480"/>
          <w:marRight w:val="0"/>
          <w:marTop w:val="0"/>
          <w:marBottom w:val="0"/>
          <w:divBdr>
            <w:top w:val="none" w:sz="0" w:space="0" w:color="auto"/>
            <w:left w:val="none" w:sz="0" w:space="0" w:color="auto"/>
            <w:bottom w:val="none" w:sz="0" w:space="0" w:color="auto"/>
            <w:right w:val="none" w:sz="0" w:space="0" w:color="auto"/>
          </w:divBdr>
        </w:div>
        <w:div w:id="1043404312">
          <w:marLeft w:val="480"/>
          <w:marRight w:val="0"/>
          <w:marTop w:val="0"/>
          <w:marBottom w:val="0"/>
          <w:divBdr>
            <w:top w:val="none" w:sz="0" w:space="0" w:color="auto"/>
            <w:left w:val="none" w:sz="0" w:space="0" w:color="auto"/>
            <w:bottom w:val="none" w:sz="0" w:space="0" w:color="auto"/>
            <w:right w:val="none" w:sz="0" w:space="0" w:color="auto"/>
          </w:divBdr>
        </w:div>
        <w:div w:id="549651772">
          <w:marLeft w:val="480"/>
          <w:marRight w:val="0"/>
          <w:marTop w:val="0"/>
          <w:marBottom w:val="0"/>
          <w:divBdr>
            <w:top w:val="none" w:sz="0" w:space="0" w:color="auto"/>
            <w:left w:val="none" w:sz="0" w:space="0" w:color="auto"/>
            <w:bottom w:val="none" w:sz="0" w:space="0" w:color="auto"/>
            <w:right w:val="none" w:sz="0" w:space="0" w:color="auto"/>
          </w:divBdr>
        </w:div>
        <w:div w:id="1657490527">
          <w:marLeft w:val="480"/>
          <w:marRight w:val="0"/>
          <w:marTop w:val="0"/>
          <w:marBottom w:val="0"/>
          <w:divBdr>
            <w:top w:val="none" w:sz="0" w:space="0" w:color="auto"/>
            <w:left w:val="none" w:sz="0" w:space="0" w:color="auto"/>
            <w:bottom w:val="none" w:sz="0" w:space="0" w:color="auto"/>
            <w:right w:val="none" w:sz="0" w:space="0" w:color="auto"/>
          </w:divBdr>
        </w:div>
        <w:div w:id="145245595">
          <w:marLeft w:val="480"/>
          <w:marRight w:val="0"/>
          <w:marTop w:val="0"/>
          <w:marBottom w:val="0"/>
          <w:divBdr>
            <w:top w:val="none" w:sz="0" w:space="0" w:color="auto"/>
            <w:left w:val="none" w:sz="0" w:space="0" w:color="auto"/>
            <w:bottom w:val="none" w:sz="0" w:space="0" w:color="auto"/>
            <w:right w:val="none" w:sz="0" w:space="0" w:color="auto"/>
          </w:divBdr>
        </w:div>
        <w:div w:id="1569145256">
          <w:marLeft w:val="480"/>
          <w:marRight w:val="0"/>
          <w:marTop w:val="0"/>
          <w:marBottom w:val="0"/>
          <w:divBdr>
            <w:top w:val="none" w:sz="0" w:space="0" w:color="auto"/>
            <w:left w:val="none" w:sz="0" w:space="0" w:color="auto"/>
            <w:bottom w:val="none" w:sz="0" w:space="0" w:color="auto"/>
            <w:right w:val="none" w:sz="0" w:space="0" w:color="auto"/>
          </w:divBdr>
        </w:div>
        <w:div w:id="1556354665">
          <w:marLeft w:val="480"/>
          <w:marRight w:val="0"/>
          <w:marTop w:val="0"/>
          <w:marBottom w:val="0"/>
          <w:divBdr>
            <w:top w:val="none" w:sz="0" w:space="0" w:color="auto"/>
            <w:left w:val="none" w:sz="0" w:space="0" w:color="auto"/>
            <w:bottom w:val="none" w:sz="0" w:space="0" w:color="auto"/>
            <w:right w:val="none" w:sz="0" w:space="0" w:color="auto"/>
          </w:divBdr>
        </w:div>
        <w:div w:id="1487431397">
          <w:marLeft w:val="480"/>
          <w:marRight w:val="0"/>
          <w:marTop w:val="0"/>
          <w:marBottom w:val="0"/>
          <w:divBdr>
            <w:top w:val="none" w:sz="0" w:space="0" w:color="auto"/>
            <w:left w:val="none" w:sz="0" w:space="0" w:color="auto"/>
            <w:bottom w:val="none" w:sz="0" w:space="0" w:color="auto"/>
            <w:right w:val="none" w:sz="0" w:space="0" w:color="auto"/>
          </w:divBdr>
        </w:div>
        <w:div w:id="150994959">
          <w:marLeft w:val="480"/>
          <w:marRight w:val="0"/>
          <w:marTop w:val="0"/>
          <w:marBottom w:val="0"/>
          <w:divBdr>
            <w:top w:val="none" w:sz="0" w:space="0" w:color="auto"/>
            <w:left w:val="none" w:sz="0" w:space="0" w:color="auto"/>
            <w:bottom w:val="none" w:sz="0" w:space="0" w:color="auto"/>
            <w:right w:val="none" w:sz="0" w:space="0" w:color="auto"/>
          </w:divBdr>
        </w:div>
        <w:div w:id="1429812128">
          <w:marLeft w:val="480"/>
          <w:marRight w:val="0"/>
          <w:marTop w:val="0"/>
          <w:marBottom w:val="0"/>
          <w:divBdr>
            <w:top w:val="none" w:sz="0" w:space="0" w:color="auto"/>
            <w:left w:val="none" w:sz="0" w:space="0" w:color="auto"/>
            <w:bottom w:val="none" w:sz="0" w:space="0" w:color="auto"/>
            <w:right w:val="none" w:sz="0" w:space="0" w:color="auto"/>
          </w:divBdr>
        </w:div>
        <w:div w:id="256445330">
          <w:marLeft w:val="480"/>
          <w:marRight w:val="0"/>
          <w:marTop w:val="0"/>
          <w:marBottom w:val="0"/>
          <w:divBdr>
            <w:top w:val="none" w:sz="0" w:space="0" w:color="auto"/>
            <w:left w:val="none" w:sz="0" w:space="0" w:color="auto"/>
            <w:bottom w:val="none" w:sz="0" w:space="0" w:color="auto"/>
            <w:right w:val="none" w:sz="0" w:space="0" w:color="auto"/>
          </w:divBdr>
        </w:div>
        <w:div w:id="2105297337">
          <w:marLeft w:val="480"/>
          <w:marRight w:val="0"/>
          <w:marTop w:val="0"/>
          <w:marBottom w:val="0"/>
          <w:divBdr>
            <w:top w:val="none" w:sz="0" w:space="0" w:color="auto"/>
            <w:left w:val="none" w:sz="0" w:space="0" w:color="auto"/>
            <w:bottom w:val="none" w:sz="0" w:space="0" w:color="auto"/>
            <w:right w:val="none" w:sz="0" w:space="0" w:color="auto"/>
          </w:divBdr>
        </w:div>
        <w:div w:id="1748456910">
          <w:marLeft w:val="480"/>
          <w:marRight w:val="0"/>
          <w:marTop w:val="0"/>
          <w:marBottom w:val="0"/>
          <w:divBdr>
            <w:top w:val="none" w:sz="0" w:space="0" w:color="auto"/>
            <w:left w:val="none" w:sz="0" w:space="0" w:color="auto"/>
            <w:bottom w:val="none" w:sz="0" w:space="0" w:color="auto"/>
            <w:right w:val="none" w:sz="0" w:space="0" w:color="auto"/>
          </w:divBdr>
        </w:div>
        <w:div w:id="1462066357">
          <w:marLeft w:val="480"/>
          <w:marRight w:val="0"/>
          <w:marTop w:val="0"/>
          <w:marBottom w:val="0"/>
          <w:divBdr>
            <w:top w:val="none" w:sz="0" w:space="0" w:color="auto"/>
            <w:left w:val="none" w:sz="0" w:space="0" w:color="auto"/>
            <w:bottom w:val="none" w:sz="0" w:space="0" w:color="auto"/>
            <w:right w:val="none" w:sz="0" w:space="0" w:color="auto"/>
          </w:divBdr>
        </w:div>
        <w:div w:id="742340418">
          <w:marLeft w:val="480"/>
          <w:marRight w:val="0"/>
          <w:marTop w:val="0"/>
          <w:marBottom w:val="0"/>
          <w:divBdr>
            <w:top w:val="none" w:sz="0" w:space="0" w:color="auto"/>
            <w:left w:val="none" w:sz="0" w:space="0" w:color="auto"/>
            <w:bottom w:val="none" w:sz="0" w:space="0" w:color="auto"/>
            <w:right w:val="none" w:sz="0" w:space="0" w:color="auto"/>
          </w:divBdr>
        </w:div>
        <w:div w:id="10762130">
          <w:marLeft w:val="480"/>
          <w:marRight w:val="0"/>
          <w:marTop w:val="0"/>
          <w:marBottom w:val="0"/>
          <w:divBdr>
            <w:top w:val="none" w:sz="0" w:space="0" w:color="auto"/>
            <w:left w:val="none" w:sz="0" w:space="0" w:color="auto"/>
            <w:bottom w:val="none" w:sz="0" w:space="0" w:color="auto"/>
            <w:right w:val="none" w:sz="0" w:space="0" w:color="auto"/>
          </w:divBdr>
        </w:div>
        <w:div w:id="1901747222">
          <w:marLeft w:val="480"/>
          <w:marRight w:val="0"/>
          <w:marTop w:val="0"/>
          <w:marBottom w:val="0"/>
          <w:divBdr>
            <w:top w:val="none" w:sz="0" w:space="0" w:color="auto"/>
            <w:left w:val="none" w:sz="0" w:space="0" w:color="auto"/>
            <w:bottom w:val="none" w:sz="0" w:space="0" w:color="auto"/>
            <w:right w:val="none" w:sz="0" w:space="0" w:color="auto"/>
          </w:divBdr>
        </w:div>
        <w:div w:id="1492910972">
          <w:marLeft w:val="480"/>
          <w:marRight w:val="0"/>
          <w:marTop w:val="0"/>
          <w:marBottom w:val="0"/>
          <w:divBdr>
            <w:top w:val="none" w:sz="0" w:space="0" w:color="auto"/>
            <w:left w:val="none" w:sz="0" w:space="0" w:color="auto"/>
            <w:bottom w:val="none" w:sz="0" w:space="0" w:color="auto"/>
            <w:right w:val="none" w:sz="0" w:space="0" w:color="auto"/>
          </w:divBdr>
        </w:div>
        <w:div w:id="1099175458">
          <w:marLeft w:val="480"/>
          <w:marRight w:val="0"/>
          <w:marTop w:val="0"/>
          <w:marBottom w:val="0"/>
          <w:divBdr>
            <w:top w:val="none" w:sz="0" w:space="0" w:color="auto"/>
            <w:left w:val="none" w:sz="0" w:space="0" w:color="auto"/>
            <w:bottom w:val="none" w:sz="0" w:space="0" w:color="auto"/>
            <w:right w:val="none" w:sz="0" w:space="0" w:color="auto"/>
          </w:divBdr>
        </w:div>
        <w:div w:id="387730183">
          <w:marLeft w:val="480"/>
          <w:marRight w:val="0"/>
          <w:marTop w:val="0"/>
          <w:marBottom w:val="0"/>
          <w:divBdr>
            <w:top w:val="none" w:sz="0" w:space="0" w:color="auto"/>
            <w:left w:val="none" w:sz="0" w:space="0" w:color="auto"/>
            <w:bottom w:val="none" w:sz="0" w:space="0" w:color="auto"/>
            <w:right w:val="none" w:sz="0" w:space="0" w:color="auto"/>
          </w:divBdr>
        </w:div>
        <w:div w:id="1541937291">
          <w:marLeft w:val="480"/>
          <w:marRight w:val="0"/>
          <w:marTop w:val="0"/>
          <w:marBottom w:val="0"/>
          <w:divBdr>
            <w:top w:val="none" w:sz="0" w:space="0" w:color="auto"/>
            <w:left w:val="none" w:sz="0" w:space="0" w:color="auto"/>
            <w:bottom w:val="none" w:sz="0" w:space="0" w:color="auto"/>
            <w:right w:val="none" w:sz="0" w:space="0" w:color="auto"/>
          </w:divBdr>
        </w:div>
        <w:div w:id="526404229">
          <w:marLeft w:val="480"/>
          <w:marRight w:val="0"/>
          <w:marTop w:val="0"/>
          <w:marBottom w:val="0"/>
          <w:divBdr>
            <w:top w:val="none" w:sz="0" w:space="0" w:color="auto"/>
            <w:left w:val="none" w:sz="0" w:space="0" w:color="auto"/>
            <w:bottom w:val="none" w:sz="0" w:space="0" w:color="auto"/>
            <w:right w:val="none" w:sz="0" w:space="0" w:color="auto"/>
          </w:divBdr>
        </w:div>
        <w:div w:id="2099448681">
          <w:marLeft w:val="480"/>
          <w:marRight w:val="0"/>
          <w:marTop w:val="0"/>
          <w:marBottom w:val="0"/>
          <w:divBdr>
            <w:top w:val="none" w:sz="0" w:space="0" w:color="auto"/>
            <w:left w:val="none" w:sz="0" w:space="0" w:color="auto"/>
            <w:bottom w:val="none" w:sz="0" w:space="0" w:color="auto"/>
            <w:right w:val="none" w:sz="0" w:space="0" w:color="auto"/>
          </w:divBdr>
        </w:div>
        <w:div w:id="1473016223">
          <w:marLeft w:val="480"/>
          <w:marRight w:val="0"/>
          <w:marTop w:val="0"/>
          <w:marBottom w:val="0"/>
          <w:divBdr>
            <w:top w:val="none" w:sz="0" w:space="0" w:color="auto"/>
            <w:left w:val="none" w:sz="0" w:space="0" w:color="auto"/>
            <w:bottom w:val="none" w:sz="0" w:space="0" w:color="auto"/>
            <w:right w:val="none" w:sz="0" w:space="0" w:color="auto"/>
          </w:divBdr>
        </w:div>
        <w:div w:id="2134709950">
          <w:marLeft w:val="480"/>
          <w:marRight w:val="0"/>
          <w:marTop w:val="0"/>
          <w:marBottom w:val="0"/>
          <w:divBdr>
            <w:top w:val="none" w:sz="0" w:space="0" w:color="auto"/>
            <w:left w:val="none" w:sz="0" w:space="0" w:color="auto"/>
            <w:bottom w:val="none" w:sz="0" w:space="0" w:color="auto"/>
            <w:right w:val="none" w:sz="0" w:space="0" w:color="auto"/>
          </w:divBdr>
        </w:div>
        <w:div w:id="2001351979">
          <w:marLeft w:val="480"/>
          <w:marRight w:val="0"/>
          <w:marTop w:val="0"/>
          <w:marBottom w:val="0"/>
          <w:divBdr>
            <w:top w:val="none" w:sz="0" w:space="0" w:color="auto"/>
            <w:left w:val="none" w:sz="0" w:space="0" w:color="auto"/>
            <w:bottom w:val="none" w:sz="0" w:space="0" w:color="auto"/>
            <w:right w:val="none" w:sz="0" w:space="0" w:color="auto"/>
          </w:divBdr>
        </w:div>
        <w:div w:id="1472213662">
          <w:marLeft w:val="480"/>
          <w:marRight w:val="0"/>
          <w:marTop w:val="0"/>
          <w:marBottom w:val="0"/>
          <w:divBdr>
            <w:top w:val="none" w:sz="0" w:space="0" w:color="auto"/>
            <w:left w:val="none" w:sz="0" w:space="0" w:color="auto"/>
            <w:bottom w:val="none" w:sz="0" w:space="0" w:color="auto"/>
            <w:right w:val="none" w:sz="0" w:space="0" w:color="auto"/>
          </w:divBdr>
        </w:div>
        <w:div w:id="1648976358">
          <w:marLeft w:val="480"/>
          <w:marRight w:val="0"/>
          <w:marTop w:val="0"/>
          <w:marBottom w:val="0"/>
          <w:divBdr>
            <w:top w:val="none" w:sz="0" w:space="0" w:color="auto"/>
            <w:left w:val="none" w:sz="0" w:space="0" w:color="auto"/>
            <w:bottom w:val="none" w:sz="0" w:space="0" w:color="auto"/>
            <w:right w:val="none" w:sz="0" w:space="0" w:color="auto"/>
          </w:divBdr>
        </w:div>
        <w:div w:id="1539665826">
          <w:marLeft w:val="480"/>
          <w:marRight w:val="0"/>
          <w:marTop w:val="0"/>
          <w:marBottom w:val="0"/>
          <w:divBdr>
            <w:top w:val="none" w:sz="0" w:space="0" w:color="auto"/>
            <w:left w:val="none" w:sz="0" w:space="0" w:color="auto"/>
            <w:bottom w:val="none" w:sz="0" w:space="0" w:color="auto"/>
            <w:right w:val="none" w:sz="0" w:space="0" w:color="auto"/>
          </w:divBdr>
        </w:div>
        <w:div w:id="876814985">
          <w:marLeft w:val="480"/>
          <w:marRight w:val="0"/>
          <w:marTop w:val="0"/>
          <w:marBottom w:val="0"/>
          <w:divBdr>
            <w:top w:val="none" w:sz="0" w:space="0" w:color="auto"/>
            <w:left w:val="none" w:sz="0" w:space="0" w:color="auto"/>
            <w:bottom w:val="none" w:sz="0" w:space="0" w:color="auto"/>
            <w:right w:val="none" w:sz="0" w:space="0" w:color="auto"/>
          </w:divBdr>
        </w:div>
        <w:div w:id="1640526135">
          <w:marLeft w:val="480"/>
          <w:marRight w:val="0"/>
          <w:marTop w:val="0"/>
          <w:marBottom w:val="0"/>
          <w:divBdr>
            <w:top w:val="none" w:sz="0" w:space="0" w:color="auto"/>
            <w:left w:val="none" w:sz="0" w:space="0" w:color="auto"/>
            <w:bottom w:val="none" w:sz="0" w:space="0" w:color="auto"/>
            <w:right w:val="none" w:sz="0" w:space="0" w:color="auto"/>
          </w:divBdr>
        </w:div>
        <w:div w:id="1946572080">
          <w:marLeft w:val="480"/>
          <w:marRight w:val="0"/>
          <w:marTop w:val="0"/>
          <w:marBottom w:val="0"/>
          <w:divBdr>
            <w:top w:val="none" w:sz="0" w:space="0" w:color="auto"/>
            <w:left w:val="none" w:sz="0" w:space="0" w:color="auto"/>
            <w:bottom w:val="none" w:sz="0" w:space="0" w:color="auto"/>
            <w:right w:val="none" w:sz="0" w:space="0" w:color="auto"/>
          </w:divBdr>
        </w:div>
        <w:div w:id="1127088302">
          <w:marLeft w:val="480"/>
          <w:marRight w:val="0"/>
          <w:marTop w:val="0"/>
          <w:marBottom w:val="0"/>
          <w:divBdr>
            <w:top w:val="none" w:sz="0" w:space="0" w:color="auto"/>
            <w:left w:val="none" w:sz="0" w:space="0" w:color="auto"/>
            <w:bottom w:val="none" w:sz="0" w:space="0" w:color="auto"/>
            <w:right w:val="none" w:sz="0" w:space="0" w:color="auto"/>
          </w:divBdr>
        </w:div>
        <w:div w:id="309526733">
          <w:marLeft w:val="480"/>
          <w:marRight w:val="0"/>
          <w:marTop w:val="0"/>
          <w:marBottom w:val="0"/>
          <w:divBdr>
            <w:top w:val="none" w:sz="0" w:space="0" w:color="auto"/>
            <w:left w:val="none" w:sz="0" w:space="0" w:color="auto"/>
            <w:bottom w:val="none" w:sz="0" w:space="0" w:color="auto"/>
            <w:right w:val="none" w:sz="0" w:space="0" w:color="auto"/>
          </w:divBdr>
        </w:div>
        <w:div w:id="764880602">
          <w:marLeft w:val="480"/>
          <w:marRight w:val="0"/>
          <w:marTop w:val="0"/>
          <w:marBottom w:val="0"/>
          <w:divBdr>
            <w:top w:val="none" w:sz="0" w:space="0" w:color="auto"/>
            <w:left w:val="none" w:sz="0" w:space="0" w:color="auto"/>
            <w:bottom w:val="none" w:sz="0" w:space="0" w:color="auto"/>
            <w:right w:val="none" w:sz="0" w:space="0" w:color="auto"/>
          </w:divBdr>
        </w:div>
        <w:div w:id="184222238">
          <w:marLeft w:val="480"/>
          <w:marRight w:val="0"/>
          <w:marTop w:val="0"/>
          <w:marBottom w:val="0"/>
          <w:divBdr>
            <w:top w:val="none" w:sz="0" w:space="0" w:color="auto"/>
            <w:left w:val="none" w:sz="0" w:space="0" w:color="auto"/>
            <w:bottom w:val="none" w:sz="0" w:space="0" w:color="auto"/>
            <w:right w:val="none" w:sz="0" w:space="0" w:color="auto"/>
          </w:divBdr>
        </w:div>
        <w:div w:id="928584259">
          <w:marLeft w:val="480"/>
          <w:marRight w:val="0"/>
          <w:marTop w:val="0"/>
          <w:marBottom w:val="0"/>
          <w:divBdr>
            <w:top w:val="none" w:sz="0" w:space="0" w:color="auto"/>
            <w:left w:val="none" w:sz="0" w:space="0" w:color="auto"/>
            <w:bottom w:val="none" w:sz="0" w:space="0" w:color="auto"/>
            <w:right w:val="none" w:sz="0" w:space="0" w:color="auto"/>
          </w:divBdr>
        </w:div>
        <w:div w:id="647973640">
          <w:marLeft w:val="480"/>
          <w:marRight w:val="0"/>
          <w:marTop w:val="0"/>
          <w:marBottom w:val="0"/>
          <w:divBdr>
            <w:top w:val="none" w:sz="0" w:space="0" w:color="auto"/>
            <w:left w:val="none" w:sz="0" w:space="0" w:color="auto"/>
            <w:bottom w:val="none" w:sz="0" w:space="0" w:color="auto"/>
            <w:right w:val="none" w:sz="0" w:space="0" w:color="auto"/>
          </w:divBdr>
        </w:div>
        <w:div w:id="431436104">
          <w:marLeft w:val="480"/>
          <w:marRight w:val="0"/>
          <w:marTop w:val="0"/>
          <w:marBottom w:val="0"/>
          <w:divBdr>
            <w:top w:val="none" w:sz="0" w:space="0" w:color="auto"/>
            <w:left w:val="none" w:sz="0" w:space="0" w:color="auto"/>
            <w:bottom w:val="none" w:sz="0" w:space="0" w:color="auto"/>
            <w:right w:val="none" w:sz="0" w:space="0" w:color="auto"/>
          </w:divBdr>
        </w:div>
        <w:div w:id="731974727">
          <w:marLeft w:val="480"/>
          <w:marRight w:val="0"/>
          <w:marTop w:val="0"/>
          <w:marBottom w:val="0"/>
          <w:divBdr>
            <w:top w:val="none" w:sz="0" w:space="0" w:color="auto"/>
            <w:left w:val="none" w:sz="0" w:space="0" w:color="auto"/>
            <w:bottom w:val="none" w:sz="0" w:space="0" w:color="auto"/>
            <w:right w:val="none" w:sz="0" w:space="0" w:color="auto"/>
          </w:divBdr>
        </w:div>
        <w:div w:id="418982935">
          <w:marLeft w:val="480"/>
          <w:marRight w:val="0"/>
          <w:marTop w:val="0"/>
          <w:marBottom w:val="0"/>
          <w:divBdr>
            <w:top w:val="none" w:sz="0" w:space="0" w:color="auto"/>
            <w:left w:val="none" w:sz="0" w:space="0" w:color="auto"/>
            <w:bottom w:val="none" w:sz="0" w:space="0" w:color="auto"/>
            <w:right w:val="none" w:sz="0" w:space="0" w:color="auto"/>
          </w:divBdr>
        </w:div>
        <w:div w:id="2130510434">
          <w:marLeft w:val="480"/>
          <w:marRight w:val="0"/>
          <w:marTop w:val="0"/>
          <w:marBottom w:val="0"/>
          <w:divBdr>
            <w:top w:val="none" w:sz="0" w:space="0" w:color="auto"/>
            <w:left w:val="none" w:sz="0" w:space="0" w:color="auto"/>
            <w:bottom w:val="none" w:sz="0" w:space="0" w:color="auto"/>
            <w:right w:val="none" w:sz="0" w:space="0" w:color="auto"/>
          </w:divBdr>
        </w:div>
        <w:div w:id="2128234693">
          <w:marLeft w:val="480"/>
          <w:marRight w:val="0"/>
          <w:marTop w:val="0"/>
          <w:marBottom w:val="0"/>
          <w:divBdr>
            <w:top w:val="none" w:sz="0" w:space="0" w:color="auto"/>
            <w:left w:val="none" w:sz="0" w:space="0" w:color="auto"/>
            <w:bottom w:val="none" w:sz="0" w:space="0" w:color="auto"/>
            <w:right w:val="none" w:sz="0" w:space="0" w:color="auto"/>
          </w:divBdr>
        </w:div>
        <w:div w:id="1213730948">
          <w:marLeft w:val="480"/>
          <w:marRight w:val="0"/>
          <w:marTop w:val="0"/>
          <w:marBottom w:val="0"/>
          <w:divBdr>
            <w:top w:val="none" w:sz="0" w:space="0" w:color="auto"/>
            <w:left w:val="none" w:sz="0" w:space="0" w:color="auto"/>
            <w:bottom w:val="none" w:sz="0" w:space="0" w:color="auto"/>
            <w:right w:val="none" w:sz="0" w:space="0" w:color="auto"/>
          </w:divBdr>
        </w:div>
        <w:div w:id="440954518">
          <w:marLeft w:val="480"/>
          <w:marRight w:val="0"/>
          <w:marTop w:val="0"/>
          <w:marBottom w:val="0"/>
          <w:divBdr>
            <w:top w:val="none" w:sz="0" w:space="0" w:color="auto"/>
            <w:left w:val="none" w:sz="0" w:space="0" w:color="auto"/>
            <w:bottom w:val="none" w:sz="0" w:space="0" w:color="auto"/>
            <w:right w:val="none" w:sz="0" w:space="0" w:color="auto"/>
          </w:divBdr>
        </w:div>
        <w:div w:id="441651209">
          <w:marLeft w:val="480"/>
          <w:marRight w:val="0"/>
          <w:marTop w:val="0"/>
          <w:marBottom w:val="0"/>
          <w:divBdr>
            <w:top w:val="none" w:sz="0" w:space="0" w:color="auto"/>
            <w:left w:val="none" w:sz="0" w:space="0" w:color="auto"/>
            <w:bottom w:val="none" w:sz="0" w:space="0" w:color="auto"/>
            <w:right w:val="none" w:sz="0" w:space="0" w:color="auto"/>
          </w:divBdr>
        </w:div>
        <w:div w:id="727653238">
          <w:marLeft w:val="480"/>
          <w:marRight w:val="0"/>
          <w:marTop w:val="0"/>
          <w:marBottom w:val="0"/>
          <w:divBdr>
            <w:top w:val="none" w:sz="0" w:space="0" w:color="auto"/>
            <w:left w:val="none" w:sz="0" w:space="0" w:color="auto"/>
            <w:bottom w:val="none" w:sz="0" w:space="0" w:color="auto"/>
            <w:right w:val="none" w:sz="0" w:space="0" w:color="auto"/>
          </w:divBdr>
        </w:div>
        <w:div w:id="263534688">
          <w:marLeft w:val="480"/>
          <w:marRight w:val="0"/>
          <w:marTop w:val="0"/>
          <w:marBottom w:val="0"/>
          <w:divBdr>
            <w:top w:val="none" w:sz="0" w:space="0" w:color="auto"/>
            <w:left w:val="none" w:sz="0" w:space="0" w:color="auto"/>
            <w:bottom w:val="none" w:sz="0" w:space="0" w:color="auto"/>
            <w:right w:val="none" w:sz="0" w:space="0" w:color="auto"/>
          </w:divBdr>
        </w:div>
        <w:div w:id="1222255679">
          <w:marLeft w:val="480"/>
          <w:marRight w:val="0"/>
          <w:marTop w:val="0"/>
          <w:marBottom w:val="0"/>
          <w:divBdr>
            <w:top w:val="none" w:sz="0" w:space="0" w:color="auto"/>
            <w:left w:val="none" w:sz="0" w:space="0" w:color="auto"/>
            <w:bottom w:val="none" w:sz="0" w:space="0" w:color="auto"/>
            <w:right w:val="none" w:sz="0" w:space="0" w:color="auto"/>
          </w:divBdr>
        </w:div>
        <w:div w:id="191310625">
          <w:marLeft w:val="480"/>
          <w:marRight w:val="0"/>
          <w:marTop w:val="0"/>
          <w:marBottom w:val="0"/>
          <w:divBdr>
            <w:top w:val="none" w:sz="0" w:space="0" w:color="auto"/>
            <w:left w:val="none" w:sz="0" w:space="0" w:color="auto"/>
            <w:bottom w:val="none" w:sz="0" w:space="0" w:color="auto"/>
            <w:right w:val="none" w:sz="0" w:space="0" w:color="auto"/>
          </w:divBdr>
        </w:div>
        <w:div w:id="597829100">
          <w:marLeft w:val="480"/>
          <w:marRight w:val="0"/>
          <w:marTop w:val="0"/>
          <w:marBottom w:val="0"/>
          <w:divBdr>
            <w:top w:val="none" w:sz="0" w:space="0" w:color="auto"/>
            <w:left w:val="none" w:sz="0" w:space="0" w:color="auto"/>
            <w:bottom w:val="none" w:sz="0" w:space="0" w:color="auto"/>
            <w:right w:val="none" w:sz="0" w:space="0" w:color="auto"/>
          </w:divBdr>
        </w:div>
        <w:div w:id="1931771578">
          <w:marLeft w:val="480"/>
          <w:marRight w:val="0"/>
          <w:marTop w:val="0"/>
          <w:marBottom w:val="0"/>
          <w:divBdr>
            <w:top w:val="none" w:sz="0" w:space="0" w:color="auto"/>
            <w:left w:val="none" w:sz="0" w:space="0" w:color="auto"/>
            <w:bottom w:val="none" w:sz="0" w:space="0" w:color="auto"/>
            <w:right w:val="none" w:sz="0" w:space="0" w:color="auto"/>
          </w:divBdr>
        </w:div>
        <w:div w:id="1713267901">
          <w:marLeft w:val="480"/>
          <w:marRight w:val="0"/>
          <w:marTop w:val="0"/>
          <w:marBottom w:val="0"/>
          <w:divBdr>
            <w:top w:val="none" w:sz="0" w:space="0" w:color="auto"/>
            <w:left w:val="none" w:sz="0" w:space="0" w:color="auto"/>
            <w:bottom w:val="none" w:sz="0" w:space="0" w:color="auto"/>
            <w:right w:val="none" w:sz="0" w:space="0" w:color="auto"/>
          </w:divBdr>
        </w:div>
        <w:div w:id="1294942704">
          <w:marLeft w:val="480"/>
          <w:marRight w:val="0"/>
          <w:marTop w:val="0"/>
          <w:marBottom w:val="0"/>
          <w:divBdr>
            <w:top w:val="none" w:sz="0" w:space="0" w:color="auto"/>
            <w:left w:val="none" w:sz="0" w:space="0" w:color="auto"/>
            <w:bottom w:val="none" w:sz="0" w:space="0" w:color="auto"/>
            <w:right w:val="none" w:sz="0" w:space="0" w:color="auto"/>
          </w:divBdr>
        </w:div>
        <w:div w:id="904101128">
          <w:marLeft w:val="480"/>
          <w:marRight w:val="0"/>
          <w:marTop w:val="0"/>
          <w:marBottom w:val="0"/>
          <w:divBdr>
            <w:top w:val="none" w:sz="0" w:space="0" w:color="auto"/>
            <w:left w:val="none" w:sz="0" w:space="0" w:color="auto"/>
            <w:bottom w:val="none" w:sz="0" w:space="0" w:color="auto"/>
            <w:right w:val="none" w:sz="0" w:space="0" w:color="auto"/>
          </w:divBdr>
        </w:div>
        <w:div w:id="1443836740">
          <w:marLeft w:val="480"/>
          <w:marRight w:val="0"/>
          <w:marTop w:val="0"/>
          <w:marBottom w:val="0"/>
          <w:divBdr>
            <w:top w:val="none" w:sz="0" w:space="0" w:color="auto"/>
            <w:left w:val="none" w:sz="0" w:space="0" w:color="auto"/>
            <w:bottom w:val="none" w:sz="0" w:space="0" w:color="auto"/>
            <w:right w:val="none" w:sz="0" w:space="0" w:color="auto"/>
          </w:divBdr>
        </w:div>
        <w:div w:id="1329750524">
          <w:marLeft w:val="480"/>
          <w:marRight w:val="0"/>
          <w:marTop w:val="0"/>
          <w:marBottom w:val="0"/>
          <w:divBdr>
            <w:top w:val="none" w:sz="0" w:space="0" w:color="auto"/>
            <w:left w:val="none" w:sz="0" w:space="0" w:color="auto"/>
            <w:bottom w:val="none" w:sz="0" w:space="0" w:color="auto"/>
            <w:right w:val="none" w:sz="0" w:space="0" w:color="auto"/>
          </w:divBdr>
        </w:div>
        <w:div w:id="363944129">
          <w:marLeft w:val="480"/>
          <w:marRight w:val="0"/>
          <w:marTop w:val="0"/>
          <w:marBottom w:val="0"/>
          <w:divBdr>
            <w:top w:val="none" w:sz="0" w:space="0" w:color="auto"/>
            <w:left w:val="none" w:sz="0" w:space="0" w:color="auto"/>
            <w:bottom w:val="none" w:sz="0" w:space="0" w:color="auto"/>
            <w:right w:val="none" w:sz="0" w:space="0" w:color="auto"/>
          </w:divBdr>
        </w:div>
        <w:div w:id="426729400">
          <w:marLeft w:val="480"/>
          <w:marRight w:val="0"/>
          <w:marTop w:val="0"/>
          <w:marBottom w:val="0"/>
          <w:divBdr>
            <w:top w:val="none" w:sz="0" w:space="0" w:color="auto"/>
            <w:left w:val="none" w:sz="0" w:space="0" w:color="auto"/>
            <w:bottom w:val="none" w:sz="0" w:space="0" w:color="auto"/>
            <w:right w:val="none" w:sz="0" w:space="0" w:color="auto"/>
          </w:divBdr>
        </w:div>
        <w:div w:id="703797098">
          <w:marLeft w:val="480"/>
          <w:marRight w:val="0"/>
          <w:marTop w:val="0"/>
          <w:marBottom w:val="0"/>
          <w:divBdr>
            <w:top w:val="none" w:sz="0" w:space="0" w:color="auto"/>
            <w:left w:val="none" w:sz="0" w:space="0" w:color="auto"/>
            <w:bottom w:val="none" w:sz="0" w:space="0" w:color="auto"/>
            <w:right w:val="none" w:sz="0" w:space="0" w:color="auto"/>
          </w:divBdr>
        </w:div>
        <w:div w:id="1021786984">
          <w:marLeft w:val="480"/>
          <w:marRight w:val="0"/>
          <w:marTop w:val="0"/>
          <w:marBottom w:val="0"/>
          <w:divBdr>
            <w:top w:val="none" w:sz="0" w:space="0" w:color="auto"/>
            <w:left w:val="none" w:sz="0" w:space="0" w:color="auto"/>
            <w:bottom w:val="none" w:sz="0" w:space="0" w:color="auto"/>
            <w:right w:val="none" w:sz="0" w:space="0" w:color="auto"/>
          </w:divBdr>
        </w:div>
        <w:div w:id="428166011">
          <w:marLeft w:val="480"/>
          <w:marRight w:val="0"/>
          <w:marTop w:val="0"/>
          <w:marBottom w:val="0"/>
          <w:divBdr>
            <w:top w:val="none" w:sz="0" w:space="0" w:color="auto"/>
            <w:left w:val="none" w:sz="0" w:space="0" w:color="auto"/>
            <w:bottom w:val="none" w:sz="0" w:space="0" w:color="auto"/>
            <w:right w:val="none" w:sz="0" w:space="0" w:color="auto"/>
          </w:divBdr>
        </w:div>
        <w:div w:id="1327441253">
          <w:marLeft w:val="480"/>
          <w:marRight w:val="0"/>
          <w:marTop w:val="0"/>
          <w:marBottom w:val="0"/>
          <w:divBdr>
            <w:top w:val="none" w:sz="0" w:space="0" w:color="auto"/>
            <w:left w:val="none" w:sz="0" w:space="0" w:color="auto"/>
            <w:bottom w:val="none" w:sz="0" w:space="0" w:color="auto"/>
            <w:right w:val="none" w:sz="0" w:space="0" w:color="auto"/>
          </w:divBdr>
        </w:div>
        <w:div w:id="451020981">
          <w:marLeft w:val="480"/>
          <w:marRight w:val="0"/>
          <w:marTop w:val="0"/>
          <w:marBottom w:val="0"/>
          <w:divBdr>
            <w:top w:val="none" w:sz="0" w:space="0" w:color="auto"/>
            <w:left w:val="none" w:sz="0" w:space="0" w:color="auto"/>
            <w:bottom w:val="none" w:sz="0" w:space="0" w:color="auto"/>
            <w:right w:val="none" w:sz="0" w:space="0" w:color="auto"/>
          </w:divBdr>
        </w:div>
        <w:div w:id="16584370">
          <w:marLeft w:val="480"/>
          <w:marRight w:val="0"/>
          <w:marTop w:val="0"/>
          <w:marBottom w:val="0"/>
          <w:divBdr>
            <w:top w:val="none" w:sz="0" w:space="0" w:color="auto"/>
            <w:left w:val="none" w:sz="0" w:space="0" w:color="auto"/>
            <w:bottom w:val="none" w:sz="0" w:space="0" w:color="auto"/>
            <w:right w:val="none" w:sz="0" w:space="0" w:color="auto"/>
          </w:divBdr>
        </w:div>
        <w:div w:id="1405765100">
          <w:marLeft w:val="480"/>
          <w:marRight w:val="0"/>
          <w:marTop w:val="0"/>
          <w:marBottom w:val="0"/>
          <w:divBdr>
            <w:top w:val="none" w:sz="0" w:space="0" w:color="auto"/>
            <w:left w:val="none" w:sz="0" w:space="0" w:color="auto"/>
            <w:bottom w:val="none" w:sz="0" w:space="0" w:color="auto"/>
            <w:right w:val="none" w:sz="0" w:space="0" w:color="auto"/>
          </w:divBdr>
        </w:div>
        <w:div w:id="148405546">
          <w:marLeft w:val="480"/>
          <w:marRight w:val="0"/>
          <w:marTop w:val="0"/>
          <w:marBottom w:val="0"/>
          <w:divBdr>
            <w:top w:val="none" w:sz="0" w:space="0" w:color="auto"/>
            <w:left w:val="none" w:sz="0" w:space="0" w:color="auto"/>
            <w:bottom w:val="none" w:sz="0" w:space="0" w:color="auto"/>
            <w:right w:val="none" w:sz="0" w:space="0" w:color="auto"/>
          </w:divBdr>
        </w:div>
        <w:div w:id="1947619736">
          <w:marLeft w:val="480"/>
          <w:marRight w:val="0"/>
          <w:marTop w:val="0"/>
          <w:marBottom w:val="0"/>
          <w:divBdr>
            <w:top w:val="none" w:sz="0" w:space="0" w:color="auto"/>
            <w:left w:val="none" w:sz="0" w:space="0" w:color="auto"/>
            <w:bottom w:val="none" w:sz="0" w:space="0" w:color="auto"/>
            <w:right w:val="none" w:sz="0" w:space="0" w:color="auto"/>
          </w:divBdr>
        </w:div>
        <w:div w:id="1695300649">
          <w:marLeft w:val="480"/>
          <w:marRight w:val="0"/>
          <w:marTop w:val="0"/>
          <w:marBottom w:val="0"/>
          <w:divBdr>
            <w:top w:val="none" w:sz="0" w:space="0" w:color="auto"/>
            <w:left w:val="none" w:sz="0" w:space="0" w:color="auto"/>
            <w:bottom w:val="none" w:sz="0" w:space="0" w:color="auto"/>
            <w:right w:val="none" w:sz="0" w:space="0" w:color="auto"/>
          </w:divBdr>
        </w:div>
        <w:div w:id="2077897893">
          <w:marLeft w:val="480"/>
          <w:marRight w:val="0"/>
          <w:marTop w:val="0"/>
          <w:marBottom w:val="0"/>
          <w:divBdr>
            <w:top w:val="none" w:sz="0" w:space="0" w:color="auto"/>
            <w:left w:val="none" w:sz="0" w:space="0" w:color="auto"/>
            <w:bottom w:val="none" w:sz="0" w:space="0" w:color="auto"/>
            <w:right w:val="none" w:sz="0" w:space="0" w:color="auto"/>
          </w:divBdr>
        </w:div>
        <w:div w:id="705984837">
          <w:marLeft w:val="480"/>
          <w:marRight w:val="0"/>
          <w:marTop w:val="0"/>
          <w:marBottom w:val="0"/>
          <w:divBdr>
            <w:top w:val="none" w:sz="0" w:space="0" w:color="auto"/>
            <w:left w:val="none" w:sz="0" w:space="0" w:color="auto"/>
            <w:bottom w:val="none" w:sz="0" w:space="0" w:color="auto"/>
            <w:right w:val="none" w:sz="0" w:space="0" w:color="auto"/>
          </w:divBdr>
        </w:div>
        <w:div w:id="7488628">
          <w:marLeft w:val="480"/>
          <w:marRight w:val="0"/>
          <w:marTop w:val="0"/>
          <w:marBottom w:val="0"/>
          <w:divBdr>
            <w:top w:val="none" w:sz="0" w:space="0" w:color="auto"/>
            <w:left w:val="none" w:sz="0" w:space="0" w:color="auto"/>
            <w:bottom w:val="none" w:sz="0" w:space="0" w:color="auto"/>
            <w:right w:val="none" w:sz="0" w:space="0" w:color="auto"/>
          </w:divBdr>
        </w:div>
        <w:div w:id="574440468">
          <w:marLeft w:val="480"/>
          <w:marRight w:val="0"/>
          <w:marTop w:val="0"/>
          <w:marBottom w:val="0"/>
          <w:divBdr>
            <w:top w:val="none" w:sz="0" w:space="0" w:color="auto"/>
            <w:left w:val="none" w:sz="0" w:space="0" w:color="auto"/>
            <w:bottom w:val="none" w:sz="0" w:space="0" w:color="auto"/>
            <w:right w:val="none" w:sz="0" w:space="0" w:color="auto"/>
          </w:divBdr>
        </w:div>
        <w:div w:id="1451632904">
          <w:marLeft w:val="480"/>
          <w:marRight w:val="0"/>
          <w:marTop w:val="0"/>
          <w:marBottom w:val="0"/>
          <w:divBdr>
            <w:top w:val="none" w:sz="0" w:space="0" w:color="auto"/>
            <w:left w:val="none" w:sz="0" w:space="0" w:color="auto"/>
            <w:bottom w:val="none" w:sz="0" w:space="0" w:color="auto"/>
            <w:right w:val="none" w:sz="0" w:space="0" w:color="auto"/>
          </w:divBdr>
        </w:div>
        <w:div w:id="937717294">
          <w:marLeft w:val="480"/>
          <w:marRight w:val="0"/>
          <w:marTop w:val="0"/>
          <w:marBottom w:val="0"/>
          <w:divBdr>
            <w:top w:val="none" w:sz="0" w:space="0" w:color="auto"/>
            <w:left w:val="none" w:sz="0" w:space="0" w:color="auto"/>
            <w:bottom w:val="none" w:sz="0" w:space="0" w:color="auto"/>
            <w:right w:val="none" w:sz="0" w:space="0" w:color="auto"/>
          </w:divBdr>
        </w:div>
        <w:div w:id="1906601397">
          <w:marLeft w:val="480"/>
          <w:marRight w:val="0"/>
          <w:marTop w:val="0"/>
          <w:marBottom w:val="0"/>
          <w:divBdr>
            <w:top w:val="none" w:sz="0" w:space="0" w:color="auto"/>
            <w:left w:val="none" w:sz="0" w:space="0" w:color="auto"/>
            <w:bottom w:val="none" w:sz="0" w:space="0" w:color="auto"/>
            <w:right w:val="none" w:sz="0" w:space="0" w:color="auto"/>
          </w:divBdr>
        </w:div>
      </w:divsChild>
    </w:div>
    <w:div w:id="1589804256">
      <w:bodyDiv w:val="1"/>
      <w:marLeft w:val="0"/>
      <w:marRight w:val="0"/>
      <w:marTop w:val="0"/>
      <w:marBottom w:val="0"/>
      <w:divBdr>
        <w:top w:val="none" w:sz="0" w:space="0" w:color="auto"/>
        <w:left w:val="none" w:sz="0" w:space="0" w:color="auto"/>
        <w:bottom w:val="none" w:sz="0" w:space="0" w:color="auto"/>
        <w:right w:val="none" w:sz="0" w:space="0" w:color="auto"/>
      </w:divBdr>
    </w:div>
    <w:div w:id="1590311289">
      <w:bodyDiv w:val="1"/>
      <w:marLeft w:val="0"/>
      <w:marRight w:val="0"/>
      <w:marTop w:val="0"/>
      <w:marBottom w:val="0"/>
      <w:divBdr>
        <w:top w:val="none" w:sz="0" w:space="0" w:color="auto"/>
        <w:left w:val="none" w:sz="0" w:space="0" w:color="auto"/>
        <w:bottom w:val="none" w:sz="0" w:space="0" w:color="auto"/>
        <w:right w:val="none" w:sz="0" w:space="0" w:color="auto"/>
      </w:divBdr>
    </w:div>
    <w:div w:id="1593591581">
      <w:bodyDiv w:val="1"/>
      <w:marLeft w:val="0"/>
      <w:marRight w:val="0"/>
      <w:marTop w:val="0"/>
      <w:marBottom w:val="0"/>
      <w:divBdr>
        <w:top w:val="none" w:sz="0" w:space="0" w:color="auto"/>
        <w:left w:val="none" w:sz="0" w:space="0" w:color="auto"/>
        <w:bottom w:val="none" w:sz="0" w:space="0" w:color="auto"/>
        <w:right w:val="none" w:sz="0" w:space="0" w:color="auto"/>
      </w:divBdr>
    </w:div>
    <w:div w:id="1594780062">
      <w:bodyDiv w:val="1"/>
      <w:marLeft w:val="0"/>
      <w:marRight w:val="0"/>
      <w:marTop w:val="0"/>
      <w:marBottom w:val="0"/>
      <w:divBdr>
        <w:top w:val="none" w:sz="0" w:space="0" w:color="auto"/>
        <w:left w:val="none" w:sz="0" w:space="0" w:color="auto"/>
        <w:bottom w:val="none" w:sz="0" w:space="0" w:color="auto"/>
        <w:right w:val="none" w:sz="0" w:space="0" w:color="auto"/>
      </w:divBdr>
    </w:div>
    <w:div w:id="1595481754">
      <w:bodyDiv w:val="1"/>
      <w:marLeft w:val="0"/>
      <w:marRight w:val="0"/>
      <w:marTop w:val="0"/>
      <w:marBottom w:val="0"/>
      <w:divBdr>
        <w:top w:val="none" w:sz="0" w:space="0" w:color="auto"/>
        <w:left w:val="none" w:sz="0" w:space="0" w:color="auto"/>
        <w:bottom w:val="none" w:sz="0" w:space="0" w:color="auto"/>
        <w:right w:val="none" w:sz="0" w:space="0" w:color="auto"/>
      </w:divBdr>
    </w:div>
    <w:div w:id="1597441423">
      <w:bodyDiv w:val="1"/>
      <w:marLeft w:val="0"/>
      <w:marRight w:val="0"/>
      <w:marTop w:val="0"/>
      <w:marBottom w:val="0"/>
      <w:divBdr>
        <w:top w:val="none" w:sz="0" w:space="0" w:color="auto"/>
        <w:left w:val="none" w:sz="0" w:space="0" w:color="auto"/>
        <w:bottom w:val="none" w:sz="0" w:space="0" w:color="auto"/>
        <w:right w:val="none" w:sz="0" w:space="0" w:color="auto"/>
      </w:divBdr>
    </w:div>
    <w:div w:id="1597981312">
      <w:bodyDiv w:val="1"/>
      <w:marLeft w:val="0"/>
      <w:marRight w:val="0"/>
      <w:marTop w:val="0"/>
      <w:marBottom w:val="0"/>
      <w:divBdr>
        <w:top w:val="none" w:sz="0" w:space="0" w:color="auto"/>
        <w:left w:val="none" w:sz="0" w:space="0" w:color="auto"/>
        <w:bottom w:val="none" w:sz="0" w:space="0" w:color="auto"/>
        <w:right w:val="none" w:sz="0" w:space="0" w:color="auto"/>
      </w:divBdr>
    </w:div>
    <w:div w:id="1601065570">
      <w:bodyDiv w:val="1"/>
      <w:marLeft w:val="0"/>
      <w:marRight w:val="0"/>
      <w:marTop w:val="0"/>
      <w:marBottom w:val="0"/>
      <w:divBdr>
        <w:top w:val="none" w:sz="0" w:space="0" w:color="auto"/>
        <w:left w:val="none" w:sz="0" w:space="0" w:color="auto"/>
        <w:bottom w:val="none" w:sz="0" w:space="0" w:color="auto"/>
        <w:right w:val="none" w:sz="0" w:space="0" w:color="auto"/>
      </w:divBdr>
    </w:div>
    <w:div w:id="1601329122">
      <w:bodyDiv w:val="1"/>
      <w:marLeft w:val="0"/>
      <w:marRight w:val="0"/>
      <w:marTop w:val="0"/>
      <w:marBottom w:val="0"/>
      <w:divBdr>
        <w:top w:val="none" w:sz="0" w:space="0" w:color="auto"/>
        <w:left w:val="none" w:sz="0" w:space="0" w:color="auto"/>
        <w:bottom w:val="none" w:sz="0" w:space="0" w:color="auto"/>
        <w:right w:val="none" w:sz="0" w:space="0" w:color="auto"/>
      </w:divBdr>
    </w:div>
    <w:div w:id="1602376225">
      <w:bodyDiv w:val="1"/>
      <w:marLeft w:val="0"/>
      <w:marRight w:val="0"/>
      <w:marTop w:val="0"/>
      <w:marBottom w:val="0"/>
      <w:divBdr>
        <w:top w:val="none" w:sz="0" w:space="0" w:color="auto"/>
        <w:left w:val="none" w:sz="0" w:space="0" w:color="auto"/>
        <w:bottom w:val="none" w:sz="0" w:space="0" w:color="auto"/>
        <w:right w:val="none" w:sz="0" w:space="0" w:color="auto"/>
      </w:divBdr>
    </w:div>
    <w:div w:id="1602834374">
      <w:bodyDiv w:val="1"/>
      <w:marLeft w:val="0"/>
      <w:marRight w:val="0"/>
      <w:marTop w:val="0"/>
      <w:marBottom w:val="0"/>
      <w:divBdr>
        <w:top w:val="none" w:sz="0" w:space="0" w:color="auto"/>
        <w:left w:val="none" w:sz="0" w:space="0" w:color="auto"/>
        <w:bottom w:val="none" w:sz="0" w:space="0" w:color="auto"/>
        <w:right w:val="none" w:sz="0" w:space="0" w:color="auto"/>
      </w:divBdr>
    </w:div>
    <w:div w:id="1604222190">
      <w:bodyDiv w:val="1"/>
      <w:marLeft w:val="0"/>
      <w:marRight w:val="0"/>
      <w:marTop w:val="0"/>
      <w:marBottom w:val="0"/>
      <w:divBdr>
        <w:top w:val="none" w:sz="0" w:space="0" w:color="auto"/>
        <w:left w:val="none" w:sz="0" w:space="0" w:color="auto"/>
        <w:bottom w:val="none" w:sz="0" w:space="0" w:color="auto"/>
        <w:right w:val="none" w:sz="0" w:space="0" w:color="auto"/>
      </w:divBdr>
    </w:div>
    <w:div w:id="1604264837">
      <w:bodyDiv w:val="1"/>
      <w:marLeft w:val="0"/>
      <w:marRight w:val="0"/>
      <w:marTop w:val="0"/>
      <w:marBottom w:val="0"/>
      <w:divBdr>
        <w:top w:val="none" w:sz="0" w:space="0" w:color="auto"/>
        <w:left w:val="none" w:sz="0" w:space="0" w:color="auto"/>
        <w:bottom w:val="none" w:sz="0" w:space="0" w:color="auto"/>
        <w:right w:val="none" w:sz="0" w:space="0" w:color="auto"/>
      </w:divBdr>
    </w:div>
    <w:div w:id="1605067061">
      <w:bodyDiv w:val="1"/>
      <w:marLeft w:val="0"/>
      <w:marRight w:val="0"/>
      <w:marTop w:val="0"/>
      <w:marBottom w:val="0"/>
      <w:divBdr>
        <w:top w:val="none" w:sz="0" w:space="0" w:color="auto"/>
        <w:left w:val="none" w:sz="0" w:space="0" w:color="auto"/>
        <w:bottom w:val="none" w:sz="0" w:space="0" w:color="auto"/>
        <w:right w:val="none" w:sz="0" w:space="0" w:color="auto"/>
      </w:divBdr>
    </w:div>
    <w:div w:id="1606766523">
      <w:bodyDiv w:val="1"/>
      <w:marLeft w:val="0"/>
      <w:marRight w:val="0"/>
      <w:marTop w:val="0"/>
      <w:marBottom w:val="0"/>
      <w:divBdr>
        <w:top w:val="none" w:sz="0" w:space="0" w:color="auto"/>
        <w:left w:val="none" w:sz="0" w:space="0" w:color="auto"/>
        <w:bottom w:val="none" w:sz="0" w:space="0" w:color="auto"/>
        <w:right w:val="none" w:sz="0" w:space="0" w:color="auto"/>
      </w:divBdr>
    </w:div>
    <w:div w:id="1607426710">
      <w:bodyDiv w:val="1"/>
      <w:marLeft w:val="0"/>
      <w:marRight w:val="0"/>
      <w:marTop w:val="0"/>
      <w:marBottom w:val="0"/>
      <w:divBdr>
        <w:top w:val="none" w:sz="0" w:space="0" w:color="auto"/>
        <w:left w:val="none" w:sz="0" w:space="0" w:color="auto"/>
        <w:bottom w:val="none" w:sz="0" w:space="0" w:color="auto"/>
        <w:right w:val="none" w:sz="0" w:space="0" w:color="auto"/>
      </w:divBdr>
    </w:div>
    <w:div w:id="1607689824">
      <w:bodyDiv w:val="1"/>
      <w:marLeft w:val="0"/>
      <w:marRight w:val="0"/>
      <w:marTop w:val="0"/>
      <w:marBottom w:val="0"/>
      <w:divBdr>
        <w:top w:val="none" w:sz="0" w:space="0" w:color="auto"/>
        <w:left w:val="none" w:sz="0" w:space="0" w:color="auto"/>
        <w:bottom w:val="none" w:sz="0" w:space="0" w:color="auto"/>
        <w:right w:val="none" w:sz="0" w:space="0" w:color="auto"/>
      </w:divBdr>
    </w:div>
    <w:div w:id="1609659903">
      <w:bodyDiv w:val="1"/>
      <w:marLeft w:val="0"/>
      <w:marRight w:val="0"/>
      <w:marTop w:val="0"/>
      <w:marBottom w:val="0"/>
      <w:divBdr>
        <w:top w:val="none" w:sz="0" w:space="0" w:color="auto"/>
        <w:left w:val="none" w:sz="0" w:space="0" w:color="auto"/>
        <w:bottom w:val="none" w:sz="0" w:space="0" w:color="auto"/>
        <w:right w:val="none" w:sz="0" w:space="0" w:color="auto"/>
      </w:divBdr>
    </w:div>
    <w:div w:id="1611745221">
      <w:bodyDiv w:val="1"/>
      <w:marLeft w:val="0"/>
      <w:marRight w:val="0"/>
      <w:marTop w:val="0"/>
      <w:marBottom w:val="0"/>
      <w:divBdr>
        <w:top w:val="none" w:sz="0" w:space="0" w:color="auto"/>
        <w:left w:val="none" w:sz="0" w:space="0" w:color="auto"/>
        <w:bottom w:val="none" w:sz="0" w:space="0" w:color="auto"/>
        <w:right w:val="none" w:sz="0" w:space="0" w:color="auto"/>
      </w:divBdr>
    </w:div>
    <w:div w:id="1612779310">
      <w:bodyDiv w:val="1"/>
      <w:marLeft w:val="0"/>
      <w:marRight w:val="0"/>
      <w:marTop w:val="0"/>
      <w:marBottom w:val="0"/>
      <w:divBdr>
        <w:top w:val="none" w:sz="0" w:space="0" w:color="auto"/>
        <w:left w:val="none" w:sz="0" w:space="0" w:color="auto"/>
        <w:bottom w:val="none" w:sz="0" w:space="0" w:color="auto"/>
        <w:right w:val="none" w:sz="0" w:space="0" w:color="auto"/>
      </w:divBdr>
    </w:div>
    <w:div w:id="1619021109">
      <w:bodyDiv w:val="1"/>
      <w:marLeft w:val="0"/>
      <w:marRight w:val="0"/>
      <w:marTop w:val="0"/>
      <w:marBottom w:val="0"/>
      <w:divBdr>
        <w:top w:val="none" w:sz="0" w:space="0" w:color="auto"/>
        <w:left w:val="none" w:sz="0" w:space="0" w:color="auto"/>
        <w:bottom w:val="none" w:sz="0" w:space="0" w:color="auto"/>
        <w:right w:val="none" w:sz="0" w:space="0" w:color="auto"/>
      </w:divBdr>
    </w:div>
    <w:div w:id="1622682394">
      <w:bodyDiv w:val="1"/>
      <w:marLeft w:val="0"/>
      <w:marRight w:val="0"/>
      <w:marTop w:val="0"/>
      <w:marBottom w:val="0"/>
      <w:divBdr>
        <w:top w:val="none" w:sz="0" w:space="0" w:color="auto"/>
        <w:left w:val="none" w:sz="0" w:space="0" w:color="auto"/>
        <w:bottom w:val="none" w:sz="0" w:space="0" w:color="auto"/>
        <w:right w:val="none" w:sz="0" w:space="0" w:color="auto"/>
      </w:divBdr>
    </w:div>
    <w:div w:id="1625230066">
      <w:bodyDiv w:val="1"/>
      <w:marLeft w:val="0"/>
      <w:marRight w:val="0"/>
      <w:marTop w:val="0"/>
      <w:marBottom w:val="0"/>
      <w:divBdr>
        <w:top w:val="none" w:sz="0" w:space="0" w:color="auto"/>
        <w:left w:val="none" w:sz="0" w:space="0" w:color="auto"/>
        <w:bottom w:val="none" w:sz="0" w:space="0" w:color="auto"/>
        <w:right w:val="none" w:sz="0" w:space="0" w:color="auto"/>
      </w:divBdr>
    </w:div>
    <w:div w:id="1628125509">
      <w:bodyDiv w:val="1"/>
      <w:marLeft w:val="0"/>
      <w:marRight w:val="0"/>
      <w:marTop w:val="0"/>
      <w:marBottom w:val="0"/>
      <w:divBdr>
        <w:top w:val="none" w:sz="0" w:space="0" w:color="auto"/>
        <w:left w:val="none" w:sz="0" w:space="0" w:color="auto"/>
        <w:bottom w:val="none" w:sz="0" w:space="0" w:color="auto"/>
        <w:right w:val="none" w:sz="0" w:space="0" w:color="auto"/>
      </w:divBdr>
    </w:div>
    <w:div w:id="1629778386">
      <w:bodyDiv w:val="1"/>
      <w:marLeft w:val="0"/>
      <w:marRight w:val="0"/>
      <w:marTop w:val="0"/>
      <w:marBottom w:val="0"/>
      <w:divBdr>
        <w:top w:val="none" w:sz="0" w:space="0" w:color="auto"/>
        <w:left w:val="none" w:sz="0" w:space="0" w:color="auto"/>
        <w:bottom w:val="none" w:sz="0" w:space="0" w:color="auto"/>
        <w:right w:val="none" w:sz="0" w:space="0" w:color="auto"/>
      </w:divBdr>
    </w:div>
    <w:div w:id="1632247725">
      <w:bodyDiv w:val="1"/>
      <w:marLeft w:val="0"/>
      <w:marRight w:val="0"/>
      <w:marTop w:val="0"/>
      <w:marBottom w:val="0"/>
      <w:divBdr>
        <w:top w:val="none" w:sz="0" w:space="0" w:color="auto"/>
        <w:left w:val="none" w:sz="0" w:space="0" w:color="auto"/>
        <w:bottom w:val="none" w:sz="0" w:space="0" w:color="auto"/>
        <w:right w:val="none" w:sz="0" w:space="0" w:color="auto"/>
      </w:divBdr>
    </w:div>
    <w:div w:id="1635940953">
      <w:bodyDiv w:val="1"/>
      <w:marLeft w:val="0"/>
      <w:marRight w:val="0"/>
      <w:marTop w:val="0"/>
      <w:marBottom w:val="0"/>
      <w:divBdr>
        <w:top w:val="none" w:sz="0" w:space="0" w:color="auto"/>
        <w:left w:val="none" w:sz="0" w:space="0" w:color="auto"/>
        <w:bottom w:val="none" w:sz="0" w:space="0" w:color="auto"/>
        <w:right w:val="none" w:sz="0" w:space="0" w:color="auto"/>
      </w:divBdr>
    </w:div>
    <w:div w:id="1636570557">
      <w:bodyDiv w:val="1"/>
      <w:marLeft w:val="0"/>
      <w:marRight w:val="0"/>
      <w:marTop w:val="0"/>
      <w:marBottom w:val="0"/>
      <w:divBdr>
        <w:top w:val="none" w:sz="0" w:space="0" w:color="auto"/>
        <w:left w:val="none" w:sz="0" w:space="0" w:color="auto"/>
        <w:bottom w:val="none" w:sz="0" w:space="0" w:color="auto"/>
        <w:right w:val="none" w:sz="0" w:space="0" w:color="auto"/>
      </w:divBdr>
    </w:div>
    <w:div w:id="1639457037">
      <w:bodyDiv w:val="1"/>
      <w:marLeft w:val="0"/>
      <w:marRight w:val="0"/>
      <w:marTop w:val="0"/>
      <w:marBottom w:val="0"/>
      <w:divBdr>
        <w:top w:val="none" w:sz="0" w:space="0" w:color="auto"/>
        <w:left w:val="none" w:sz="0" w:space="0" w:color="auto"/>
        <w:bottom w:val="none" w:sz="0" w:space="0" w:color="auto"/>
        <w:right w:val="none" w:sz="0" w:space="0" w:color="auto"/>
      </w:divBdr>
    </w:div>
    <w:div w:id="1639873613">
      <w:bodyDiv w:val="1"/>
      <w:marLeft w:val="0"/>
      <w:marRight w:val="0"/>
      <w:marTop w:val="0"/>
      <w:marBottom w:val="0"/>
      <w:divBdr>
        <w:top w:val="none" w:sz="0" w:space="0" w:color="auto"/>
        <w:left w:val="none" w:sz="0" w:space="0" w:color="auto"/>
        <w:bottom w:val="none" w:sz="0" w:space="0" w:color="auto"/>
        <w:right w:val="none" w:sz="0" w:space="0" w:color="auto"/>
      </w:divBdr>
    </w:div>
    <w:div w:id="1641111738">
      <w:bodyDiv w:val="1"/>
      <w:marLeft w:val="0"/>
      <w:marRight w:val="0"/>
      <w:marTop w:val="0"/>
      <w:marBottom w:val="0"/>
      <w:divBdr>
        <w:top w:val="none" w:sz="0" w:space="0" w:color="auto"/>
        <w:left w:val="none" w:sz="0" w:space="0" w:color="auto"/>
        <w:bottom w:val="none" w:sz="0" w:space="0" w:color="auto"/>
        <w:right w:val="none" w:sz="0" w:space="0" w:color="auto"/>
      </w:divBdr>
    </w:div>
    <w:div w:id="1642072931">
      <w:bodyDiv w:val="1"/>
      <w:marLeft w:val="0"/>
      <w:marRight w:val="0"/>
      <w:marTop w:val="0"/>
      <w:marBottom w:val="0"/>
      <w:divBdr>
        <w:top w:val="none" w:sz="0" w:space="0" w:color="auto"/>
        <w:left w:val="none" w:sz="0" w:space="0" w:color="auto"/>
        <w:bottom w:val="none" w:sz="0" w:space="0" w:color="auto"/>
        <w:right w:val="none" w:sz="0" w:space="0" w:color="auto"/>
      </w:divBdr>
    </w:div>
    <w:div w:id="1642997132">
      <w:bodyDiv w:val="1"/>
      <w:marLeft w:val="0"/>
      <w:marRight w:val="0"/>
      <w:marTop w:val="0"/>
      <w:marBottom w:val="0"/>
      <w:divBdr>
        <w:top w:val="none" w:sz="0" w:space="0" w:color="auto"/>
        <w:left w:val="none" w:sz="0" w:space="0" w:color="auto"/>
        <w:bottom w:val="none" w:sz="0" w:space="0" w:color="auto"/>
        <w:right w:val="none" w:sz="0" w:space="0" w:color="auto"/>
      </w:divBdr>
    </w:div>
    <w:div w:id="1643192100">
      <w:bodyDiv w:val="1"/>
      <w:marLeft w:val="0"/>
      <w:marRight w:val="0"/>
      <w:marTop w:val="0"/>
      <w:marBottom w:val="0"/>
      <w:divBdr>
        <w:top w:val="none" w:sz="0" w:space="0" w:color="auto"/>
        <w:left w:val="none" w:sz="0" w:space="0" w:color="auto"/>
        <w:bottom w:val="none" w:sz="0" w:space="0" w:color="auto"/>
        <w:right w:val="none" w:sz="0" w:space="0" w:color="auto"/>
      </w:divBdr>
    </w:div>
    <w:div w:id="1644584677">
      <w:bodyDiv w:val="1"/>
      <w:marLeft w:val="0"/>
      <w:marRight w:val="0"/>
      <w:marTop w:val="0"/>
      <w:marBottom w:val="0"/>
      <w:divBdr>
        <w:top w:val="none" w:sz="0" w:space="0" w:color="auto"/>
        <w:left w:val="none" w:sz="0" w:space="0" w:color="auto"/>
        <w:bottom w:val="none" w:sz="0" w:space="0" w:color="auto"/>
        <w:right w:val="none" w:sz="0" w:space="0" w:color="auto"/>
      </w:divBdr>
    </w:div>
    <w:div w:id="1644652589">
      <w:bodyDiv w:val="1"/>
      <w:marLeft w:val="0"/>
      <w:marRight w:val="0"/>
      <w:marTop w:val="0"/>
      <w:marBottom w:val="0"/>
      <w:divBdr>
        <w:top w:val="none" w:sz="0" w:space="0" w:color="auto"/>
        <w:left w:val="none" w:sz="0" w:space="0" w:color="auto"/>
        <w:bottom w:val="none" w:sz="0" w:space="0" w:color="auto"/>
        <w:right w:val="none" w:sz="0" w:space="0" w:color="auto"/>
      </w:divBdr>
    </w:div>
    <w:div w:id="1645625567">
      <w:bodyDiv w:val="1"/>
      <w:marLeft w:val="0"/>
      <w:marRight w:val="0"/>
      <w:marTop w:val="0"/>
      <w:marBottom w:val="0"/>
      <w:divBdr>
        <w:top w:val="none" w:sz="0" w:space="0" w:color="auto"/>
        <w:left w:val="none" w:sz="0" w:space="0" w:color="auto"/>
        <w:bottom w:val="none" w:sz="0" w:space="0" w:color="auto"/>
        <w:right w:val="none" w:sz="0" w:space="0" w:color="auto"/>
      </w:divBdr>
    </w:div>
    <w:div w:id="1646815299">
      <w:bodyDiv w:val="1"/>
      <w:marLeft w:val="0"/>
      <w:marRight w:val="0"/>
      <w:marTop w:val="0"/>
      <w:marBottom w:val="0"/>
      <w:divBdr>
        <w:top w:val="none" w:sz="0" w:space="0" w:color="auto"/>
        <w:left w:val="none" w:sz="0" w:space="0" w:color="auto"/>
        <w:bottom w:val="none" w:sz="0" w:space="0" w:color="auto"/>
        <w:right w:val="none" w:sz="0" w:space="0" w:color="auto"/>
      </w:divBdr>
    </w:div>
    <w:div w:id="1647396686">
      <w:bodyDiv w:val="1"/>
      <w:marLeft w:val="0"/>
      <w:marRight w:val="0"/>
      <w:marTop w:val="0"/>
      <w:marBottom w:val="0"/>
      <w:divBdr>
        <w:top w:val="none" w:sz="0" w:space="0" w:color="auto"/>
        <w:left w:val="none" w:sz="0" w:space="0" w:color="auto"/>
        <w:bottom w:val="none" w:sz="0" w:space="0" w:color="auto"/>
        <w:right w:val="none" w:sz="0" w:space="0" w:color="auto"/>
      </w:divBdr>
    </w:div>
    <w:div w:id="1647737382">
      <w:bodyDiv w:val="1"/>
      <w:marLeft w:val="0"/>
      <w:marRight w:val="0"/>
      <w:marTop w:val="0"/>
      <w:marBottom w:val="0"/>
      <w:divBdr>
        <w:top w:val="none" w:sz="0" w:space="0" w:color="auto"/>
        <w:left w:val="none" w:sz="0" w:space="0" w:color="auto"/>
        <w:bottom w:val="none" w:sz="0" w:space="0" w:color="auto"/>
        <w:right w:val="none" w:sz="0" w:space="0" w:color="auto"/>
      </w:divBdr>
    </w:div>
    <w:div w:id="1649244698">
      <w:bodyDiv w:val="1"/>
      <w:marLeft w:val="0"/>
      <w:marRight w:val="0"/>
      <w:marTop w:val="0"/>
      <w:marBottom w:val="0"/>
      <w:divBdr>
        <w:top w:val="none" w:sz="0" w:space="0" w:color="auto"/>
        <w:left w:val="none" w:sz="0" w:space="0" w:color="auto"/>
        <w:bottom w:val="none" w:sz="0" w:space="0" w:color="auto"/>
        <w:right w:val="none" w:sz="0" w:space="0" w:color="auto"/>
      </w:divBdr>
    </w:div>
    <w:div w:id="1654288447">
      <w:bodyDiv w:val="1"/>
      <w:marLeft w:val="0"/>
      <w:marRight w:val="0"/>
      <w:marTop w:val="0"/>
      <w:marBottom w:val="0"/>
      <w:divBdr>
        <w:top w:val="none" w:sz="0" w:space="0" w:color="auto"/>
        <w:left w:val="none" w:sz="0" w:space="0" w:color="auto"/>
        <w:bottom w:val="none" w:sz="0" w:space="0" w:color="auto"/>
        <w:right w:val="none" w:sz="0" w:space="0" w:color="auto"/>
      </w:divBdr>
    </w:div>
    <w:div w:id="1655839625">
      <w:bodyDiv w:val="1"/>
      <w:marLeft w:val="0"/>
      <w:marRight w:val="0"/>
      <w:marTop w:val="0"/>
      <w:marBottom w:val="0"/>
      <w:divBdr>
        <w:top w:val="none" w:sz="0" w:space="0" w:color="auto"/>
        <w:left w:val="none" w:sz="0" w:space="0" w:color="auto"/>
        <w:bottom w:val="none" w:sz="0" w:space="0" w:color="auto"/>
        <w:right w:val="none" w:sz="0" w:space="0" w:color="auto"/>
      </w:divBdr>
    </w:div>
    <w:div w:id="1656294616">
      <w:bodyDiv w:val="1"/>
      <w:marLeft w:val="0"/>
      <w:marRight w:val="0"/>
      <w:marTop w:val="0"/>
      <w:marBottom w:val="0"/>
      <w:divBdr>
        <w:top w:val="none" w:sz="0" w:space="0" w:color="auto"/>
        <w:left w:val="none" w:sz="0" w:space="0" w:color="auto"/>
        <w:bottom w:val="none" w:sz="0" w:space="0" w:color="auto"/>
        <w:right w:val="none" w:sz="0" w:space="0" w:color="auto"/>
      </w:divBdr>
    </w:div>
    <w:div w:id="1657101268">
      <w:bodyDiv w:val="1"/>
      <w:marLeft w:val="0"/>
      <w:marRight w:val="0"/>
      <w:marTop w:val="0"/>
      <w:marBottom w:val="0"/>
      <w:divBdr>
        <w:top w:val="none" w:sz="0" w:space="0" w:color="auto"/>
        <w:left w:val="none" w:sz="0" w:space="0" w:color="auto"/>
        <w:bottom w:val="none" w:sz="0" w:space="0" w:color="auto"/>
        <w:right w:val="none" w:sz="0" w:space="0" w:color="auto"/>
      </w:divBdr>
    </w:div>
    <w:div w:id="1657152677">
      <w:bodyDiv w:val="1"/>
      <w:marLeft w:val="0"/>
      <w:marRight w:val="0"/>
      <w:marTop w:val="0"/>
      <w:marBottom w:val="0"/>
      <w:divBdr>
        <w:top w:val="none" w:sz="0" w:space="0" w:color="auto"/>
        <w:left w:val="none" w:sz="0" w:space="0" w:color="auto"/>
        <w:bottom w:val="none" w:sz="0" w:space="0" w:color="auto"/>
        <w:right w:val="none" w:sz="0" w:space="0" w:color="auto"/>
      </w:divBdr>
    </w:div>
    <w:div w:id="1657680811">
      <w:bodyDiv w:val="1"/>
      <w:marLeft w:val="0"/>
      <w:marRight w:val="0"/>
      <w:marTop w:val="0"/>
      <w:marBottom w:val="0"/>
      <w:divBdr>
        <w:top w:val="none" w:sz="0" w:space="0" w:color="auto"/>
        <w:left w:val="none" w:sz="0" w:space="0" w:color="auto"/>
        <w:bottom w:val="none" w:sz="0" w:space="0" w:color="auto"/>
        <w:right w:val="none" w:sz="0" w:space="0" w:color="auto"/>
      </w:divBdr>
    </w:div>
    <w:div w:id="1658725630">
      <w:bodyDiv w:val="1"/>
      <w:marLeft w:val="0"/>
      <w:marRight w:val="0"/>
      <w:marTop w:val="0"/>
      <w:marBottom w:val="0"/>
      <w:divBdr>
        <w:top w:val="none" w:sz="0" w:space="0" w:color="auto"/>
        <w:left w:val="none" w:sz="0" w:space="0" w:color="auto"/>
        <w:bottom w:val="none" w:sz="0" w:space="0" w:color="auto"/>
        <w:right w:val="none" w:sz="0" w:space="0" w:color="auto"/>
      </w:divBdr>
    </w:div>
    <w:div w:id="1658849384">
      <w:bodyDiv w:val="1"/>
      <w:marLeft w:val="0"/>
      <w:marRight w:val="0"/>
      <w:marTop w:val="0"/>
      <w:marBottom w:val="0"/>
      <w:divBdr>
        <w:top w:val="none" w:sz="0" w:space="0" w:color="auto"/>
        <w:left w:val="none" w:sz="0" w:space="0" w:color="auto"/>
        <w:bottom w:val="none" w:sz="0" w:space="0" w:color="auto"/>
        <w:right w:val="none" w:sz="0" w:space="0" w:color="auto"/>
      </w:divBdr>
    </w:div>
    <w:div w:id="1661809033">
      <w:bodyDiv w:val="1"/>
      <w:marLeft w:val="0"/>
      <w:marRight w:val="0"/>
      <w:marTop w:val="0"/>
      <w:marBottom w:val="0"/>
      <w:divBdr>
        <w:top w:val="none" w:sz="0" w:space="0" w:color="auto"/>
        <w:left w:val="none" w:sz="0" w:space="0" w:color="auto"/>
        <w:bottom w:val="none" w:sz="0" w:space="0" w:color="auto"/>
        <w:right w:val="none" w:sz="0" w:space="0" w:color="auto"/>
      </w:divBdr>
    </w:div>
    <w:div w:id="1662196657">
      <w:bodyDiv w:val="1"/>
      <w:marLeft w:val="0"/>
      <w:marRight w:val="0"/>
      <w:marTop w:val="0"/>
      <w:marBottom w:val="0"/>
      <w:divBdr>
        <w:top w:val="none" w:sz="0" w:space="0" w:color="auto"/>
        <w:left w:val="none" w:sz="0" w:space="0" w:color="auto"/>
        <w:bottom w:val="none" w:sz="0" w:space="0" w:color="auto"/>
        <w:right w:val="none" w:sz="0" w:space="0" w:color="auto"/>
      </w:divBdr>
    </w:div>
    <w:div w:id="1663309491">
      <w:bodyDiv w:val="1"/>
      <w:marLeft w:val="0"/>
      <w:marRight w:val="0"/>
      <w:marTop w:val="0"/>
      <w:marBottom w:val="0"/>
      <w:divBdr>
        <w:top w:val="none" w:sz="0" w:space="0" w:color="auto"/>
        <w:left w:val="none" w:sz="0" w:space="0" w:color="auto"/>
        <w:bottom w:val="none" w:sz="0" w:space="0" w:color="auto"/>
        <w:right w:val="none" w:sz="0" w:space="0" w:color="auto"/>
      </w:divBdr>
    </w:div>
    <w:div w:id="1663465448">
      <w:bodyDiv w:val="1"/>
      <w:marLeft w:val="0"/>
      <w:marRight w:val="0"/>
      <w:marTop w:val="0"/>
      <w:marBottom w:val="0"/>
      <w:divBdr>
        <w:top w:val="none" w:sz="0" w:space="0" w:color="auto"/>
        <w:left w:val="none" w:sz="0" w:space="0" w:color="auto"/>
        <w:bottom w:val="none" w:sz="0" w:space="0" w:color="auto"/>
        <w:right w:val="none" w:sz="0" w:space="0" w:color="auto"/>
      </w:divBdr>
    </w:div>
    <w:div w:id="1665477586">
      <w:bodyDiv w:val="1"/>
      <w:marLeft w:val="0"/>
      <w:marRight w:val="0"/>
      <w:marTop w:val="0"/>
      <w:marBottom w:val="0"/>
      <w:divBdr>
        <w:top w:val="none" w:sz="0" w:space="0" w:color="auto"/>
        <w:left w:val="none" w:sz="0" w:space="0" w:color="auto"/>
        <w:bottom w:val="none" w:sz="0" w:space="0" w:color="auto"/>
        <w:right w:val="none" w:sz="0" w:space="0" w:color="auto"/>
      </w:divBdr>
    </w:div>
    <w:div w:id="1665817820">
      <w:bodyDiv w:val="1"/>
      <w:marLeft w:val="0"/>
      <w:marRight w:val="0"/>
      <w:marTop w:val="0"/>
      <w:marBottom w:val="0"/>
      <w:divBdr>
        <w:top w:val="none" w:sz="0" w:space="0" w:color="auto"/>
        <w:left w:val="none" w:sz="0" w:space="0" w:color="auto"/>
        <w:bottom w:val="none" w:sz="0" w:space="0" w:color="auto"/>
        <w:right w:val="none" w:sz="0" w:space="0" w:color="auto"/>
      </w:divBdr>
    </w:div>
    <w:div w:id="1667322767">
      <w:bodyDiv w:val="1"/>
      <w:marLeft w:val="0"/>
      <w:marRight w:val="0"/>
      <w:marTop w:val="0"/>
      <w:marBottom w:val="0"/>
      <w:divBdr>
        <w:top w:val="none" w:sz="0" w:space="0" w:color="auto"/>
        <w:left w:val="none" w:sz="0" w:space="0" w:color="auto"/>
        <w:bottom w:val="none" w:sz="0" w:space="0" w:color="auto"/>
        <w:right w:val="none" w:sz="0" w:space="0" w:color="auto"/>
      </w:divBdr>
    </w:div>
    <w:div w:id="1668745126">
      <w:bodyDiv w:val="1"/>
      <w:marLeft w:val="0"/>
      <w:marRight w:val="0"/>
      <w:marTop w:val="0"/>
      <w:marBottom w:val="0"/>
      <w:divBdr>
        <w:top w:val="none" w:sz="0" w:space="0" w:color="auto"/>
        <w:left w:val="none" w:sz="0" w:space="0" w:color="auto"/>
        <w:bottom w:val="none" w:sz="0" w:space="0" w:color="auto"/>
        <w:right w:val="none" w:sz="0" w:space="0" w:color="auto"/>
      </w:divBdr>
    </w:div>
    <w:div w:id="1670596665">
      <w:bodyDiv w:val="1"/>
      <w:marLeft w:val="0"/>
      <w:marRight w:val="0"/>
      <w:marTop w:val="0"/>
      <w:marBottom w:val="0"/>
      <w:divBdr>
        <w:top w:val="none" w:sz="0" w:space="0" w:color="auto"/>
        <w:left w:val="none" w:sz="0" w:space="0" w:color="auto"/>
        <w:bottom w:val="none" w:sz="0" w:space="0" w:color="auto"/>
        <w:right w:val="none" w:sz="0" w:space="0" w:color="auto"/>
      </w:divBdr>
    </w:div>
    <w:div w:id="1671327714">
      <w:bodyDiv w:val="1"/>
      <w:marLeft w:val="0"/>
      <w:marRight w:val="0"/>
      <w:marTop w:val="0"/>
      <w:marBottom w:val="0"/>
      <w:divBdr>
        <w:top w:val="none" w:sz="0" w:space="0" w:color="auto"/>
        <w:left w:val="none" w:sz="0" w:space="0" w:color="auto"/>
        <w:bottom w:val="none" w:sz="0" w:space="0" w:color="auto"/>
        <w:right w:val="none" w:sz="0" w:space="0" w:color="auto"/>
      </w:divBdr>
    </w:div>
    <w:div w:id="1671517969">
      <w:bodyDiv w:val="1"/>
      <w:marLeft w:val="0"/>
      <w:marRight w:val="0"/>
      <w:marTop w:val="0"/>
      <w:marBottom w:val="0"/>
      <w:divBdr>
        <w:top w:val="none" w:sz="0" w:space="0" w:color="auto"/>
        <w:left w:val="none" w:sz="0" w:space="0" w:color="auto"/>
        <w:bottom w:val="none" w:sz="0" w:space="0" w:color="auto"/>
        <w:right w:val="none" w:sz="0" w:space="0" w:color="auto"/>
      </w:divBdr>
    </w:div>
    <w:div w:id="1671715281">
      <w:bodyDiv w:val="1"/>
      <w:marLeft w:val="0"/>
      <w:marRight w:val="0"/>
      <w:marTop w:val="0"/>
      <w:marBottom w:val="0"/>
      <w:divBdr>
        <w:top w:val="none" w:sz="0" w:space="0" w:color="auto"/>
        <w:left w:val="none" w:sz="0" w:space="0" w:color="auto"/>
        <w:bottom w:val="none" w:sz="0" w:space="0" w:color="auto"/>
        <w:right w:val="none" w:sz="0" w:space="0" w:color="auto"/>
      </w:divBdr>
    </w:div>
    <w:div w:id="1672640752">
      <w:bodyDiv w:val="1"/>
      <w:marLeft w:val="0"/>
      <w:marRight w:val="0"/>
      <w:marTop w:val="0"/>
      <w:marBottom w:val="0"/>
      <w:divBdr>
        <w:top w:val="none" w:sz="0" w:space="0" w:color="auto"/>
        <w:left w:val="none" w:sz="0" w:space="0" w:color="auto"/>
        <w:bottom w:val="none" w:sz="0" w:space="0" w:color="auto"/>
        <w:right w:val="none" w:sz="0" w:space="0" w:color="auto"/>
      </w:divBdr>
    </w:div>
    <w:div w:id="1673223101">
      <w:bodyDiv w:val="1"/>
      <w:marLeft w:val="0"/>
      <w:marRight w:val="0"/>
      <w:marTop w:val="0"/>
      <w:marBottom w:val="0"/>
      <w:divBdr>
        <w:top w:val="none" w:sz="0" w:space="0" w:color="auto"/>
        <w:left w:val="none" w:sz="0" w:space="0" w:color="auto"/>
        <w:bottom w:val="none" w:sz="0" w:space="0" w:color="auto"/>
        <w:right w:val="none" w:sz="0" w:space="0" w:color="auto"/>
      </w:divBdr>
    </w:div>
    <w:div w:id="1677461768">
      <w:bodyDiv w:val="1"/>
      <w:marLeft w:val="0"/>
      <w:marRight w:val="0"/>
      <w:marTop w:val="0"/>
      <w:marBottom w:val="0"/>
      <w:divBdr>
        <w:top w:val="none" w:sz="0" w:space="0" w:color="auto"/>
        <w:left w:val="none" w:sz="0" w:space="0" w:color="auto"/>
        <w:bottom w:val="none" w:sz="0" w:space="0" w:color="auto"/>
        <w:right w:val="none" w:sz="0" w:space="0" w:color="auto"/>
      </w:divBdr>
    </w:div>
    <w:div w:id="1679769302">
      <w:bodyDiv w:val="1"/>
      <w:marLeft w:val="0"/>
      <w:marRight w:val="0"/>
      <w:marTop w:val="0"/>
      <w:marBottom w:val="0"/>
      <w:divBdr>
        <w:top w:val="none" w:sz="0" w:space="0" w:color="auto"/>
        <w:left w:val="none" w:sz="0" w:space="0" w:color="auto"/>
        <w:bottom w:val="none" w:sz="0" w:space="0" w:color="auto"/>
        <w:right w:val="none" w:sz="0" w:space="0" w:color="auto"/>
      </w:divBdr>
    </w:div>
    <w:div w:id="1684013485">
      <w:bodyDiv w:val="1"/>
      <w:marLeft w:val="0"/>
      <w:marRight w:val="0"/>
      <w:marTop w:val="0"/>
      <w:marBottom w:val="0"/>
      <w:divBdr>
        <w:top w:val="none" w:sz="0" w:space="0" w:color="auto"/>
        <w:left w:val="none" w:sz="0" w:space="0" w:color="auto"/>
        <w:bottom w:val="none" w:sz="0" w:space="0" w:color="auto"/>
        <w:right w:val="none" w:sz="0" w:space="0" w:color="auto"/>
      </w:divBdr>
      <w:divsChild>
        <w:div w:id="700974498">
          <w:marLeft w:val="480"/>
          <w:marRight w:val="0"/>
          <w:marTop w:val="0"/>
          <w:marBottom w:val="0"/>
          <w:divBdr>
            <w:top w:val="none" w:sz="0" w:space="0" w:color="auto"/>
            <w:left w:val="none" w:sz="0" w:space="0" w:color="auto"/>
            <w:bottom w:val="none" w:sz="0" w:space="0" w:color="auto"/>
            <w:right w:val="none" w:sz="0" w:space="0" w:color="auto"/>
          </w:divBdr>
        </w:div>
        <w:div w:id="764882473">
          <w:marLeft w:val="480"/>
          <w:marRight w:val="0"/>
          <w:marTop w:val="0"/>
          <w:marBottom w:val="0"/>
          <w:divBdr>
            <w:top w:val="none" w:sz="0" w:space="0" w:color="auto"/>
            <w:left w:val="none" w:sz="0" w:space="0" w:color="auto"/>
            <w:bottom w:val="none" w:sz="0" w:space="0" w:color="auto"/>
            <w:right w:val="none" w:sz="0" w:space="0" w:color="auto"/>
          </w:divBdr>
        </w:div>
        <w:div w:id="2030376070">
          <w:marLeft w:val="480"/>
          <w:marRight w:val="0"/>
          <w:marTop w:val="0"/>
          <w:marBottom w:val="0"/>
          <w:divBdr>
            <w:top w:val="none" w:sz="0" w:space="0" w:color="auto"/>
            <w:left w:val="none" w:sz="0" w:space="0" w:color="auto"/>
            <w:bottom w:val="none" w:sz="0" w:space="0" w:color="auto"/>
            <w:right w:val="none" w:sz="0" w:space="0" w:color="auto"/>
          </w:divBdr>
        </w:div>
        <w:div w:id="1404647436">
          <w:marLeft w:val="480"/>
          <w:marRight w:val="0"/>
          <w:marTop w:val="0"/>
          <w:marBottom w:val="0"/>
          <w:divBdr>
            <w:top w:val="none" w:sz="0" w:space="0" w:color="auto"/>
            <w:left w:val="none" w:sz="0" w:space="0" w:color="auto"/>
            <w:bottom w:val="none" w:sz="0" w:space="0" w:color="auto"/>
            <w:right w:val="none" w:sz="0" w:space="0" w:color="auto"/>
          </w:divBdr>
        </w:div>
        <w:div w:id="1181898578">
          <w:marLeft w:val="480"/>
          <w:marRight w:val="0"/>
          <w:marTop w:val="0"/>
          <w:marBottom w:val="0"/>
          <w:divBdr>
            <w:top w:val="none" w:sz="0" w:space="0" w:color="auto"/>
            <w:left w:val="none" w:sz="0" w:space="0" w:color="auto"/>
            <w:bottom w:val="none" w:sz="0" w:space="0" w:color="auto"/>
            <w:right w:val="none" w:sz="0" w:space="0" w:color="auto"/>
          </w:divBdr>
        </w:div>
        <w:div w:id="2007895900">
          <w:marLeft w:val="480"/>
          <w:marRight w:val="0"/>
          <w:marTop w:val="0"/>
          <w:marBottom w:val="0"/>
          <w:divBdr>
            <w:top w:val="none" w:sz="0" w:space="0" w:color="auto"/>
            <w:left w:val="none" w:sz="0" w:space="0" w:color="auto"/>
            <w:bottom w:val="none" w:sz="0" w:space="0" w:color="auto"/>
            <w:right w:val="none" w:sz="0" w:space="0" w:color="auto"/>
          </w:divBdr>
        </w:div>
        <w:div w:id="1147673852">
          <w:marLeft w:val="480"/>
          <w:marRight w:val="0"/>
          <w:marTop w:val="0"/>
          <w:marBottom w:val="0"/>
          <w:divBdr>
            <w:top w:val="none" w:sz="0" w:space="0" w:color="auto"/>
            <w:left w:val="none" w:sz="0" w:space="0" w:color="auto"/>
            <w:bottom w:val="none" w:sz="0" w:space="0" w:color="auto"/>
            <w:right w:val="none" w:sz="0" w:space="0" w:color="auto"/>
          </w:divBdr>
        </w:div>
        <w:div w:id="287006189">
          <w:marLeft w:val="480"/>
          <w:marRight w:val="0"/>
          <w:marTop w:val="0"/>
          <w:marBottom w:val="0"/>
          <w:divBdr>
            <w:top w:val="none" w:sz="0" w:space="0" w:color="auto"/>
            <w:left w:val="none" w:sz="0" w:space="0" w:color="auto"/>
            <w:bottom w:val="none" w:sz="0" w:space="0" w:color="auto"/>
            <w:right w:val="none" w:sz="0" w:space="0" w:color="auto"/>
          </w:divBdr>
        </w:div>
        <w:div w:id="1684018619">
          <w:marLeft w:val="480"/>
          <w:marRight w:val="0"/>
          <w:marTop w:val="0"/>
          <w:marBottom w:val="0"/>
          <w:divBdr>
            <w:top w:val="none" w:sz="0" w:space="0" w:color="auto"/>
            <w:left w:val="none" w:sz="0" w:space="0" w:color="auto"/>
            <w:bottom w:val="none" w:sz="0" w:space="0" w:color="auto"/>
            <w:right w:val="none" w:sz="0" w:space="0" w:color="auto"/>
          </w:divBdr>
        </w:div>
        <w:div w:id="1025786179">
          <w:marLeft w:val="480"/>
          <w:marRight w:val="0"/>
          <w:marTop w:val="0"/>
          <w:marBottom w:val="0"/>
          <w:divBdr>
            <w:top w:val="none" w:sz="0" w:space="0" w:color="auto"/>
            <w:left w:val="none" w:sz="0" w:space="0" w:color="auto"/>
            <w:bottom w:val="none" w:sz="0" w:space="0" w:color="auto"/>
            <w:right w:val="none" w:sz="0" w:space="0" w:color="auto"/>
          </w:divBdr>
        </w:div>
        <w:div w:id="799342655">
          <w:marLeft w:val="480"/>
          <w:marRight w:val="0"/>
          <w:marTop w:val="0"/>
          <w:marBottom w:val="0"/>
          <w:divBdr>
            <w:top w:val="none" w:sz="0" w:space="0" w:color="auto"/>
            <w:left w:val="none" w:sz="0" w:space="0" w:color="auto"/>
            <w:bottom w:val="none" w:sz="0" w:space="0" w:color="auto"/>
            <w:right w:val="none" w:sz="0" w:space="0" w:color="auto"/>
          </w:divBdr>
        </w:div>
        <w:div w:id="1751273798">
          <w:marLeft w:val="480"/>
          <w:marRight w:val="0"/>
          <w:marTop w:val="0"/>
          <w:marBottom w:val="0"/>
          <w:divBdr>
            <w:top w:val="none" w:sz="0" w:space="0" w:color="auto"/>
            <w:left w:val="none" w:sz="0" w:space="0" w:color="auto"/>
            <w:bottom w:val="none" w:sz="0" w:space="0" w:color="auto"/>
            <w:right w:val="none" w:sz="0" w:space="0" w:color="auto"/>
          </w:divBdr>
        </w:div>
        <w:div w:id="127213889">
          <w:marLeft w:val="480"/>
          <w:marRight w:val="0"/>
          <w:marTop w:val="0"/>
          <w:marBottom w:val="0"/>
          <w:divBdr>
            <w:top w:val="none" w:sz="0" w:space="0" w:color="auto"/>
            <w:left w:val="none" w:sz="0" w:space="0" w:color="auto"/>
            <w:bottom w:val="none" w:sz="0" w:space="0" w:color="auto"/>
            <w:right w:val="none" w:sz="0" w:space="0" w:color="auto"/>
          </w:divBdr>
        </w:div>
        <w:div w:id="967012794">
          <w:marLeft w:val="480"/>
          <w:marRight w:val="0"/>
          <w:marTop w:val="0"/>
          <w:marBottom w:val="0"/>
          <w:divBdr>
            <w:top w:val="none" w:sz="0" w:space="0" w:color="auto"/>
            <w:left w:val="none" w:sz="0" w:space="0" w:color="auto"/>
            <w:bottom w:val="none" w:sz="0" w:space="0" w:color="auto"/>
            <w:right w:val="none" w:sz="0" w:space="0" w:color="auto"/>
          </w:divBdr>
        </w:div>
        <w:div w:id="140081543">
          <w:marLeft w:val="480"/>
          <w:marRight w:val="0"/>
          <w:marTop w:val="0"/>
          <w:marBottom w:val="0"/>
          <w:divBdr>
            <w:top w:val="none" w:sz="0" w:space="0" w:color="auto"/>
            <w:left w:val="none" w:sz="0" w:space="0" w:color="auto"/>
            <w:bottom w:val="none" w:sz="0" w:space="0" w:color="auto"/>
            <w:right w:val="none" w:sz="0" w:space="0" w:color="auto"/>
          </w:divBdr>
        </w:div>
        <w:div w:id="1666397273">
          <w:marLeft w:val="480"/>
          <w:marRight w:val="0"/>
          <w:marTop w:val="0"/>
          <w:marBottom w:val="0"/>
          <w:divBdr>
            <w:top w:val="none" w:sz="0" w:space="0" w:color="auto"/>
            <w:left w:val="none" w:sz="0" w:space="0" w:color="auto"/>
            <w:bottom w:val="none" w:sz="0" w:space="0" w:color="auto"/>
            <w:right w:val="none" w:sz="0" w:space="0" w:color="auto"/>
          </w:divBdr>
        </w:div>
        <w:div w:id="1196579765">
          <w:marLeft w:val="480"/>
          <w:marRight w:val="0"/>
          <w:marTop w:val="0"/>
          <w:marBottom w:val="0"/>
          <w:divBdr>
            <w:top w:val="none" w:sz="0" w:space="0" w:color="auto"/>
            <w:left w:val="none" w:sz="0" w:space="0" w:color="auto"/>
            <w:bottom w:val="none" w:sz="0" w:space="0" w:color="auto"/>
            <w:right w:val="none" w:sz="0" w:space="0" w:color="auto"/>
          </w:divBdr>
        </w:div>
        <w:div w:id="1461728494">
          <w:marLeft w:val="480"/>
          <w:marRight w:val="0"/>
          <w:marTop w:val="0"/>
          <w:marBottom w:val="0"/>
          <w:divBdr>
            <w:top w:val="none" w:sz="0" w:space="0" w:color="auto"/>
            <w:left w:val="none" w:sz="0" w:space="0" w:color="auto"/>
            <w:bottom w:val="none" w:sz="0" w:space="0" w:color="auto"/>
            <w:right w:val="none" w:sz="0" w:space="0" w:color="auto"/>
          </w:divBdr>
        </w:div>
        <w:div w:id="399060244">
          <w:marLeft w:val="480"/>
          <w:marRight w:val="0"/>
          <w:marTop w:val="0"/>
          <w:marBottom w:val="0"/>
          <w:divBdr>
            <w:top w:val="none" w:sz="0" w:space="0" w:color="auto"/>
            <w:left w:val="none" w:sz="0" w:space="0" w:color="auto"/>
            <w:bottom w:val="none" w:sz="0" w:space="0" w:color="auto"/>
            <w:right w:val="none" w:sz="0" w:space="0" w:color="auto"/>
          </w:divBdr>
        </w:div>
        <w:div w:id="1757357019">
          <w:marLeft w:val="480"/>
          <w:marRight w:val="0"/>
          <w:marTop w:val="0"/>
          <w:marBottom w:val="0"/>
          <w:divBdr>
            <w:top w:val="none" w:sz="0" w:space="0" w:color="auto"/>
            <w:left w:val="none" w:sz="0" w:space="0" w:color="auto"/>
            <w:bottom w:val="none" w:sz="0" w:space="0" w:color="auto"/>
            <w:right w:val="none" w:sz="0" w:space="0" w:color="auto"/>
          </w:divBdr>
        </w:div>
        <w:div w:id="615218240">
          <w:marLeft w:val="480"/>
          <w:marRight w:val="0"/>
          <w:marTop w:val="0"/>
          <w:marBottom w:val="0"/>
          <w:divBdr>
            <w:top w:val="none" w:sz="0" w:space="0" w:color="auto"/>
            <w:left w:val="none" w:sz="0" w:space="0" w:color="auto"/>
            <w:bottom w:val="none" w:sz="0" w:space="0" w:color="auto"/>
            <w:right w:val="none" w:sz="0" w:space="0" w:color="auto"/>
          </w:divBdr>
        </w:div>
        <w:div w:id="1666203032">
          <w:marLeft w:val="480"/>
          <w:marRight w:val="0"/>
          <w:marTop w:val="0"/>
          <w:marBottom w:val="0"/>
          <w:divBdr>
            <w:top w:val="none" w:sz="0" w:space="0" w:color="auto"/>
            <w:left w:val="none" w:sz="0" w:space="0" w:color="auto"/>
            <w:bottom w:val="none" w:sz="0" w:space="0" w:color="auto"/>
            <w:right w:val="none" w:sz="0" w:space="0" w:color="auto"/>
          </w:divBdr>
        </w:div>
        <w:div w:id="2073311500">
          <w:marLeft w:val="480"/>
          <w:marRight w:val="0"/>
          <w:marTop w:val="0"/>
          <w:marBottom w:val="0"/>
          <w:divBdr>
            <w:top w:val="none" w:sz="0" w:space="0" w:color="auto"/>
            <w:left w:val="none" w:sz="0" w:space="0" w:color="auto"/>
            <w:bottom w:val="none" w:sz="0" w:space="0" w:color="auto"/>
            <w:right w:val="none" w:sz="0" w:space="0" w:color="auto"/>
          </w:divBdr>
        </w:div>
        <w:div w:id="236134769">
          <w:marLeft w:val="480"/>
          <w:marRight w:val="0"/>
          <w:marTop w:val="0"/>
          <w:marBottom w:val="0"/>
          <w:divBdr>
            <w:top w:val="none" w:sz="0" w:space="0" w:color="auto"/>
            <w:left w:val="none" w:sz="0" w:space="0" w:color="auto"/>
            <w:bottom w:val="none" w:sz="0" w:space="0" w:color="auto"/>
            <w:right w:val="none" w:sz="0" w:space="0" w:color="auto"/>
          </w:divBdr>
        </w:div>
        <w:div w:id="253559325">
          <w:marLeft w:val="480"/>
          <w:marRight w:val="0"/>
          <w:marTop w:val="0"/>
          <w:marBottom w:val="0"/>
          <w:divBdr>
            <w:top w:val="none" w:sz="0" w:space="0" w:color="auto"/>
            <w:left w:val="none" w:sz="0" w:space="0" w:color="auto"/>
            <w:bottom w:val="none" w:sz="0" w:space="0" w:color="auto"/>
            <w:right w:val="none" w:sz="0" w:space="0" w:color="auto"/>
          </w:divBdr>
        </w:div>
        <w:div w:id="351684165">
          <w:marLeft w:val="480"/>
          <w:marRight w:val="0"/>
          <w:marTop w:val="0"/>
          <w:marBottom w:val="0"/>
          <w:divBdr>
            <w:top w:val="none" w:sz="0" w:space="0" w:color="auto"/>
            <w:left w:val="none" w:sz="0" w:space="0" w:color="auto"/>
            <w:bottom w:val="none" w:sz="0" w:space="0" w:color="auto"/>
            <w:right w:val="none" w:sz="0" w:space="0" w:color="auto"/>
          </w:divBdr>
        </w:div>
        <w:div w:id="1351370058">
          <w:marLeft w:val="480"/>
          <w:marRight w:val="0"/>
          <w:marTop w:val="0"/>
          <w:marBottom w:val="0"/>
          <w:divBdr>
            <w:top w:val="none" w:sz="0" w:space="0" w:color="auto"/>
            <w:left w:val="none" w:sz="0" w:space="0" w:color="auto"/>
            <w:bottom w:val="none" w:sz="0" w:space="0" w:color="auto"/>
            <w:right w:val="none" w:sz="0" w:space="0" w:color="auto"/>
          </w:divBdr>
        </w:div>
        <w:div w:id="1215234058">
          <w:marLeft w:val="480"/>
          <w:marRight w:val="0"/>
          <w:marTop w:val="0"/>
          <w:marBottom w:val="0"/>
          <w:divBdr>
            <w:top w:val="none" w:sz="0" w:space="0" w:color="auto"/>
            <w:left w:val="none" w:sz="0" w:space="0" w:color="auto"/>
            <w:bottom w:val="none" w:sz="0" w:space="0" w:color="auto"/>
            <w:right w:val="none" w:sz="0" w:space="0" w:color="auto"/>
          </w:divBdr>
        </w:div>
        <w:div w:id="2007439355">
          <w:marLeft w:val="480"/>
          <w:marRight w:val="0"/>
          <w:marTop w:val="0"/>
          <w:marBottom w:val="0"/>
          <w:divBdr>
            <w:top w:val="none" w:sz="0" w:space="0" w:color="auto"/>
            <w:left w:val="none" w:sz="0" w:space="0" w:color="auto"/>
            <w:bottom w:val="none" w:sz="0" w:space="0" w:color="auto"/>
            <w:right w:val="none" w:sz="0" w:space="0" w:color="auto"/>
          </w:divBdr>
        </w:div>
        <w:div w:id="2018117001">
          <w:marLeft w:val="480"/>
          <w:marRight w:val="0"/>
          <w:marTop w:val="0"/>
          <w:marBottom w:val="0"/>
          <w:divBdr>
            <w:top w:val="none" w:sz="0" w:space="0" w:color="auto"/>
            <w:left w:val="none" w:sz="0" w:space="0" w:color="auto"/>
            <w:bottom w:val="none" w:sz="0" w:space="0" w:color="auto"/>
            <w:right w:val="none" w:sz="0" w:space="0" w:color="auto"/>
          </w:divBdr>
        </w:div>
        <w:div w:id="1522864410">
          <w:marLeft w:val="480"/>
          <w:marRight w:val="0"/>
          <w:marTop w:val="0"/>
          <w:marBottom w:val="0"/>
          <w:divBdr>
            <w:top w:val="none" w:sz="0" w:space="0" w:color="auto"/>
            <w:left w:val="none" w:sz="0" w:space="0" w:color="auto"/>
            <w:bottom w:val="none" w:sz="0" w:space="0" w:color="auto"/>
            <w:right w:val="none" w:sz="0" w:space="0" w:color="auto"/>
          </w:divBdr>
        </w:div>
        <w:div w:id="512037256">
          <w:marLeft w:val="480"/>
          <w:marRight w:val="0"/>
          <w:marTop w:val="0"/>
          <w:marBottom w:val="0"/>
          <w:divBdr>
            <w:top w:val="none" w:sz="0" w:space="0" w:color="auto"/>
            <w:left w:val="none" w:sz="0" w:space="0" w:color="auto"/>
            <w:bottom w:val="none" w:sz="0" w:space="0" w:color="auto"/>
            <w:right w:val="none" w:sz="0" w:space="0" w:color="auto"/>
          </w:divBdr>
        </w:div>
        <w:div w:id="239798124">
          <w:marLeft w:val="480"/>
          <w:marRight w:val="0"/>
          <w:marTop w:val="0"/>
          <w:marBottom w:val="0"/>
          <w:divBdr>
            <w:top w:val="none" w:sz="0" w:space="0" w:color="auto"/>
            <w:left w:val="none" w:sz="0" w:space="0" w:color="auto"/>
            <w:bottom w:val="none" w:sz="0" w:space="0" w:color="auto"/>
            <w:right w:val="none" w:sz="0" w:space="0" w:color="auto"/>
          </w:divBdr>
        </w:div>
        <w:div w:id="1143736777">
          <w:marLeft w:val="480"/>
          <w:marRight w:val="0"/>
          <w:marTop w:val="0"/>
          <w:marBottom w:val="0"/>
          <w:divBdr>
            <w:top w:val="none" w:sz="0" w:space="0" w:color="auto"/>
            <w:left w:val="none" w:sz="0" w:space="0" w:color="auto"/>
            <w:bottom w:val="none" w:sz="0" w:space="0" w:color="auto"/>
            <w:right w:val="none" w:sz="0" w:space="0" w:color="auto"/>
          </w:divBdr>
        </w:div>
        <w:div w:id="2057773821">
          <w:marLeft w:val="480"/>
          <w:marRight w:val="0"/>
          <w:marTop w:val="0"/>
          <w:marBottom w:val="0"/>
          <w:divBdr>
            <w:top w:val="none" w:sz="0" w:space="0" w:color="auto"/>
            <w:left w:val="none" w:sz="0" w:space="0" w:color="auto"/>
            <w:bottom w:val="none" w:sz="0" w:space="0" w:color="auto"/>
            <w:right w:val="none" w:sz="0" w:space="0" w:color="auto"/>
          </w:divBdr>
        </w:div>
        <w:div w:id="1327317184">
          <w:marLeft w:val="480"/>
          <w:marRight w:val="0"/>
          <w:marTop w:val="0"/>
          <w:marBottom w:val="0"/>
          <w:divBdr>
            <w:top w:val="none" w:sz="0" w:space="0" w:color="auto"/>
            <w:left w:val="none" w:sz="0" w:space="0" w:color="auto"/>
            <w:bottom w:val="none" w:sz="0" w:space="0" w:color="auto"/>
            <w:right w:val="none" w:sz="0" w:space="0" w:color="auto"/>
          </w:divBdr>
        </w:div>
        <w:div w:id="742526574">
          <w:marLeft w:val="480"/>
          <w:marRight w:val="0"/>
          <w:marTop w:val="0"/>
          <w:marBottom w:val="0"/>
          <w:divBdr>
            <w:top w:val="none" w:sz="0" w:space="0" w:color="auto"/>
            <w:left w:val="none" w:sz="0" w:space="0" w:color="auto"/>
            <w:bottom w:val="none" w:sz="0" w:space="0" w:color="auto"/>
            <w:right w:val="none" w:sz="0" w:space="0" w:color="auto"/>
          </w:divBdr>
        </w:div>
        <w:div w:id="527110241">
          <w:marLeft w:val="480"/>
          <w:marRight w:val="0"/>
          <w:marTop w:val="0"/>
          <w:marBottom w:val="0"/>
          <w:divBdr>
            <w:top w:val="none" w:sz="0" w:space="0" w:color="auto"/>
            <w:left w:val="none" w:sz="0" w:space="0" w:color="auto"/>
            <w:bottom w:val="none" w:sz="0" w:space="0" w:color="auto"/>
            <w:right w:val="none" w:sz="0" w:space="0" w:color="auto"/>
          </w:divBdr>
        </w:div>
        <w:div w:id="1443459098">
          <w:marLeft w:val="480"/>
          <w:marRight w:val="0"/>
          <w:marTop w:val="0"/>
          <w:marBottom w:val="0"/>
          <w:divBdr>
            <w:top w:val="none" w:sz="0" w:space="0" w:color="auto"/>
            <w:left w:val="none" w:sz="0" w:space="0" w:color="auto"/>
            <w:bottom w:val="none" w:sz="0" w:space="0" w:color="auto"/>
            <w:right w:val="none" w:sz="0" w:space="0" w:color="auto"/>
          </w:divBdr>
        </w:div>
        <w:div w:id="1081948671">
          <w:marLeft w:val="480"/>
          <w:marRight w:val="0"/>
          <w:marTop w:val="0"/>
          <w:marBottom w:val="0"/>
          <w:divBdr>
            <w:top w:val="none" w:sz="0" w:space="0" w:color="auto"/>
            <w:left w:val="none" w:sz="0" w:space="0" w:color="auto"/>
            <w:bottom w:val="none" w:sz="0" w:space="0" w:color="auto"/>
            <w:right w:val="none" w:sz="0" w:space="0" w:color="auto"/>
          </w:divBdr>
        </w:div>
        <w:div w:id="298536946">
          <w:marLeft w:val="480"/>
          <w:marRight w:val="0"/>
          <w:marTop w:val="0"/>
          <w:marBottom w:val="0"/>
          <w:divBdr>
            <w:top w:val="none" w:sz="0" w:space="0" w:color="auto"/>
            <w:left w:val="none" w:sz="0" w:space="0" w:color="auto"/>
            <w:bottom w:val="none" w:sz="0" w:space="0" w:color="auto"/>
            <w:right w:val="none" w:sz="0" w:space="0" w:color="auto"/>
          </w:divBdr>
        </w:div>
        <w:div w:id="279997807">
          <w:marLeft w:val="480"/>
          <w:marRight w:val="0"/>
          <w:marTop w:val="0"/>
          <w:marBottom w:val="0"/>
          <w:divBdr>
            <w:top w:val="none" w:sz="0" w:space="0" w:color="auto"/>
            <w:left w:val="none" w:sz="0" w:space="0" w:color="auto"/>
            <w:bottom w:val="none" w:sz="0" w:space="0" w:color="auto"/>
            <w:right w:val="none" w:sz="0" w:space="0" w:color="auto"/>
          </w:divBdr>
        </w:div>
        <w:div w:id="1988708190">
          <w:marLeft w:val="480"/>
          <w:marRight w:val="0"/>
          <w:marTop w:val="0"/>
          <w:marBottom w:val="0"/>
          <w:divBdr>
            <w:top w:val="none" w:sz="0" w:space="0" w:color="auto"/>
            <w:left w:val="none" w:sz="0" w:space="0" w:color="auto"/>
            <w:bottom w:val="none" w:sz="0" w:space="0" w:color="auto"/>
            <w:right w:val="none" w:sz="0" w:space="0" w:color="auto"/>
          </w:divBdr>
        </w:div>
        <w:div w:id="222640461">
          <w:marLeft w:val="480"/>
          <w:marRight w:val="0"/>
          <w:marTop w:val="0"/>
          <w:marBottom w:val="0"/>
          <w:divBdr>
            <w:top w:val="none" w:sz="0" w:space="0" w:color="auto"/>
            <w:left w:val="none" w:sz="0" w:space="0" w:color="auto"/>
            <w:bottom w:val="none" w:sz="0" w:space="0" w:color="auto"/>
            <w:right w:val="none" w:sz="0" w:space="0" w:color="auto"/>
          </w:divBdr>
        </w:div>
        <w:div w:id="1430002433">
          <w:marLeft w:val="480"/>
          <w:marRight w:val="0"/>
          <w:marTop w:val="0"/>
          <w:marBottom w:val="0"/>
          <w:divBdr>
            <w:top w:val="none" w:sz="0" w:space="0" w:color="auto"/>
            <w:left w:val="none" w:sz="0" w:space="0" w:color="auto"/>
            <w:bottom w:val="none" w:sz="0" w:space="0" w:color="auto"/>
            <w:right w:val="none" w:sz="0" w:space="0" w:color="auto"/>
          </w:divBdr>
        </w:div>
        <w:div w:id="2063359685">
          <w:marLeft w:val="480"/>
          <w:marRight w:val="0"/>
          <w:marTop w:val="0"/>
          <w:marBottom w:val="0"/>
          <w:divBdr>
            <w:top w:val="none" w:sz="0" w:space="0" w:color="auto"/>
            <w:left w:val="none" w:sz="0" w:space="0" w:color="auto"/>
            <w:bottom w:val="none" w:sz="0" w:space="0" w:color="auto"/>
            <w:right w:val="none" w:sz="0" w:space="0" w:color="auto"/>
          </w:divBdr>
        </w:div>
        <w:div w:id="1407266461">
          <w:marLeft w:val="480"/>
          <w:marRight w:val="0"/>
          <w:marTop w:val="0"/>
          <w:marBottom w:val="0"/>
          <w:divBdr>
            <w:top w:val="none" w:sz="0" w:space="0" w:color="auto"/>
            <w:left w:val="none" w:sz="0" w:space="0" w:color="auto"/>
            <w:bottom w:val="none" w:sz="0" w:space="0" w:color="auto"/>
            <w:right w:val="none" w:sz="0" w:space="0" w:color="auto"/>
          </w:divBdr>
        </w:div>
        <w:div w:id="1466313372">
          <w:marLeft w:val="480"/>
          <w:marRight w:val="0"/>
          <w:marTop w:val="0"/>
          <w:marBottom w:val="0"/>
          <w:divBdr>
            <w:top w:val="none" w:sz="0" w:space="0" w:color="auto"/>
            <w:left w:val="none" w:sz="0" w:space="0" w:color="auto"/>
            <w:bottom w:val="none" w:sz="0" w:space="0" w:color="auto"/>
            <w:right w:val="none" w:sz="0" w:space="0" w:color="auto"/>
          </w:divBdr>
        </w:div>
        <w:div w:id="830097535">
          <w:marLeft w:val="480"/>
          <w:marRight w:val="0"/>
          <w:marTop w:val="0"/>
          <w:marBottom w:val="0"/>
          <w:divBdr>
            <w:top w:val="none" w:sz="0" w:space="0" w:color="auto"/>
            <w:left w:val="none" w:sz="0" w:space="0" w:color="auto"/>
            <w:bottom w:val="none" w:sz="0" w:space="0" w:color="auto"/>
            <w:right w:val="none" w:sz="0" w:space="0" w:color="auto"/>
          </w:divBdr>
        </w:div>
        <w:div w:id="1597790411">
          <w:marLeft w:val="480"/>
          <w:marRight w:val="0"/>
          <w:marTop w:val="0"/>
          <w:marBottom w:val="0"/>
          <w:divBdr>
            <w:top w:val="none" w:sz="0" w:space="0" w:color="auto"/>
            <w:left w:val="none" w:sz="0" w:space="0" w:color="auto"/>
            <w:bottom w:val="none" w:sz="0" w:space="0" w:color="auto"/>
            <w:right w:val="none" w:sz="0" w:space="0" w:color="auto"/>
          </w:divBdr>
        </w:div>
        <w:div w:id="2006857354">
          <w:marLeft w:val="480"/>
          <w:marRight w:val="0"/>
          <w:marTop w:val="0"/>
          <w:marBottom w:val="0"/>
          <w:divBdr>
            <w:top w:val="none" w:sz="0" w:space="0" w:color="auto"/>
            <w:left w:val="none" w:sz="0" w:space="0" w:color="auto"/>
            <w:bottom w:val="none" w:sz="0" w:space="0" w:color="auto"/>
            <w:right w:val="none" w:sz="0" w:space="0" w:color="auto"/>
          </w:divBdr>
        </w:div>
        <w:div w:id="1855724637">
          <w:marLeft w:val="480"/>
          <w:marRight w:val="0"/>
          <w:marTop w:val="0"/>
          <w:marBottom w:val="0"/>
          <w:divBdr>
            <w:top w:val="none" w:sz="0" w:space="0" w:color="auto"/>
            <w:left w:val="none" w:sz="0" w:space="0" w:color="auto"/>
            <w:bottom w:val="none" w:sz="0" w:space="0" w:color="auto"/>
            <w:right w:val="none" w:sz="0" w:space="0" w:color="auto"/>
          </w:divBdr>
        </w:div>
        <w:div w:id="647979850">
          <w:marLeft w:val="480"/>
          <w:marRight w:val="0"/>
          <w:marTop w:val="0"/>
          <w:marBottom w:val="0"/>
          <w:divBdr>
            <w:top w:val="none" w:sz="0" w:space="0" w:color="auto"/>
            <w:left w:val="none" w:sz="0" w:space="0" w:color="auto"/>
            <w:bottom w:val="none" w:sz="0" w:space="0" w:color="auto"/>
            <w:right w:val="none" w:sz="0" w:space="0" w:color="auto"/>
          </w:divBdr>
        </w:div>
        <w:div w:id="679236380">
          <w:marLeft w:val="480"/>
          <w:marRight w:val="0"/>
          <w:marTop w:val="0"/>
          <w:marBottom w:val="0"/>
          <w:divBdr>
            <w:top w:val="none" w:sz="0" w:space="0" w:color="auto"/>
            <w:left w:val="none" w:sz="0" w:space="0" w:color="auto"/>
            <w:bottom w:val="none" w:sz="0" w:space="0" w:color="auto"/>
            <w:right w:val="none" w:sz="0" w:space="0" w:color="auto"/>
          </w:divBdr>
        </w:div>
        <w:div w:id="2038070910">
          <w:marLeft w:val="480"/>
          <w:marRight w:val="0"/>
          <w:marTop w:val="0"/>
          <w:marBottom w:val="0"/>
          <w:divBdr>
            <w:top w:val="none" w:sz="0" w:space="0" w:color="auto"/>
            <w:left w:val="none" w:sz="0" w:space="0" w:color="auto"/>
            <w:bottom w:val="none" w:sz="0" w:space="0" w:color="auto"/>
            <w:right w:val="none" w:sz="0" w:space="0" w:color="auto"/>
          </w:divBdr>
        </w:div>
        <w:div w:id="1400403771">
          <w:marLeft w:val="480"/>
          <w:marRight w:val="0"/>
          <w:marTop w:val="0"/>
          <w:marBottom w:val="0"/>
          <w:divBdr>
            <w:top w:val="none" w:sz="0" w:space="0" w:color="auto"/>
            <w:left w:val="none" w:sz="0" w:space="0" w:color="auto"/>
            <w:bottom w:val="none" w:sz="0" w:space="0" w:color="auto"/>
            <w:right w:val="none" w:sz="0" w:space="0" w:color="auto"/>
          </w:divBdr>
        </w:div>
        <w:div w:id="799302625">
          <w:marLeft w:val="480"/>
          <w:marRight w:val="0"/>
          <w:marTop w:val="0"/>
          <w:marBottom w:val="0"/>
          <w:divBdr>
            <w:top w:val="none" w:sz="0" w:space="0" w:color="auto"/>
            <w:left w:val="none" w:sz="0" w:space="0" w:color="auto"/>
            <w:bottom w:val="none" w:sz="0" w:space="0" w:color="auto"/>
            <w:right w:val="none" w:sz="0" w:space="0" w:color="auto"/>
          </w:divBdr>
        </w:div>
        <w:div w:id="1204556307">
          <w:marLeft w:val="480"/>
          <w:marRight w:val="0"/>
          <w:marTop w:val="0"/>
          <w:marBottom w:val="0"/>
          <w:divBdr>
            <w:top w:val="none" w:sz="0" w:space="0" w:color="auto"/>
            <w:left w:val="none" w:sz="0" w:space="0" w:color="auto"/>
            <w:bottom w:val="none" w:sz="0" w:space="0" w:color="auto"/>
            <w:right w:val="none" w:sz="0" w:space="0" w:color="auto"/>
          </w:divBdr>
        </w:div>
        <w:div w:id="2003393341">
          <w:marLeft w:val="480"/>
          <w:marRight w:val="0"/>
          <w:marTop w:val="0"/>
          <w:marBottom w:val="0"/>
          <w:divBdr>
            <w:top w:val="none" w:sz="0" w:space="0" w:color="auto"/>
            <w:left w:val="none" w:sz="0" w:space="0" w:color="auto"/>
            <w:bottom w:val="none" w:sz="0" w:space="0" w:color="auto"/>
            <w:right w:val="none" w:sz="0" w:space="0" w:color="auto"/>
          </w:divBdr>
        </w:div>
        <w:div w:id="1469006572">
          <w:marLeft w:val="480"/>
          <w:marRight w:val="0"/>
          <w:marTop w:val="0"/>
          <w:marBottom w:val="0"/>
          <w:divBdr>
            <w:top w:val="none" w:sz="0" w:space="0" w:color="auto"/>
            <w:left w:val="none" w:sz="0" w:space="0" w:color="auto"/>
            <w:bottom w:val="none" w:sz="0" w:space="0" w:color="auto"/>
            <w:right w:val="none" w:sz="0" w:space="0" w:color="auto"/>
          </w:divBdr>
        </w:div>
        <w:div w:id="45296058">
          <w:marLeft w:val="480"/>
          <w:marRight w:val="0"/>
          <w:marTop w:val="0"/>
          <w:marBottom w:val="0"/>
          <w:divBdr>
            <w:top w:val="none" w:sz="0" w:space="0" w:color="auto"/>
            <w:left w:val="none" w:sz="0" w:space="0" w:color="auto"/>
            <w:bottom w:val="none" w:sz="0" w:space="0" w:color="auto"/>
            <w:right w:val="none" w:sz="0" w:space="0" w:color="auto"/>
          </w:divBdr>
        </w:div>
        <w:div w:id="1658144196">
          <w:marLeft w:val="480"/>
          <w:marRight w:val="0"/>
          <w:marTop w:val="0"/>
          <w:marBottom w:val="0"/>
          <w:divBdr>
            <w:top w:val="none" w:sz="0" w:space="0" w:color="auto"/>
            <w:left w:val="none" w:sz="0" w:space="0" w:color="auto"/>
            <w:bottom w:val="none" w:sz="0" w:space="0" w:color="auto"/>
            <w:right w:val="none" w:sz="0" w:space="0" w:color="auto"/>
          </w:divBdr>
        </w:div>
        <w:div w:id="352802406">
          <w:marLeft w:val="480"/>
          <w:marRight w:val="0"/>
          <w:marTop w:val="0"/>
          <w:marBottom w:val="0"/>
          <w:divBdr>
            <w:top w:val="none" w:sz="0" w:space="0" w:color="auto"/>
            <w:left w:val="none" w:sz="0" w:space="0" w:color="auto"/>
            <w:bottom w:val="none" w:sz="0" w:space="0" w:color="auto"/>
            <w:right w:val="none" w:sz="0" w:space="0" w:color="auto"/>
          </w:divBdr>
        </w:div>
        <w:div w:id="846602833">
          <w:marLeft w:val="480"/>
          <w:marRight w:val="0"/>
          <w:marTop w:val="0"/>
          <w:marBottom w:val="0"/>
          <w:divBdr>
            <w:top w:val="none" w:sz="0" w:space="0" w:color="auto"/>
            <w:left w:val="none" w:sz="0" w:space="0" w:color="auto"/>
            <w:bottom w:val="none" w:sz="0" w:space="0" w:color="auto"/>
            <w:right w:val="none" w:sz="0" w:space="0" w:color="auto"/>
          </w:divBdr>
        </w:div>
        <w:div w:id="29654549">
          <w:marLeft w:val="480"/>
          <w:marRight w:val="0"/>
          <w:marTop w:val="0"/>
          <w:marBottom w:val="0"/>
          <w:divBdr>
            <w:top w:val="none" w:sz="0" w:space="0" w:color="auto"/>
            <w:left w:val="none" w:sz="0" w:space="0" w:color="auto"/>
            <w:bottom w:val="none" w:sz="0" w:space="0" w:color="auto"/>
            <w:right w:val="none" w:sz="0" w:space="0" w:color="auto"/>
          </w:divBdr>
        </w:div>
        <w:div w:id="226454533">
          <w:marLeft w:val="480"/>
          <w:marRight w:val="0"/>
          <w:marTop w:val="0"/>
          <w:marBottom w:val="0"/>
          <w:divBdr>
            <w:top w:val="none" w:sz="0" w:space="0" w:color="auto"/>
            <w:left w:val="none" w:sz="0" w:space="0" w:color="auto"/>
            <w:bottom w:val="none" w:sz="0" w:space="0" w:color="auto"/>
            <w:right w:val="none" w:sz="0" w:space="0" w:color="auto"/>
          </w:divBdr>
        </w:div>
        <w:div w:id="547030842">
          <w:marLeft w:val="480"/>
          <w:marRight w:val="0"/>
          <w:marTop w:val="0"/>
          <w:marBottom w:val="0"/>
          <w:divBdr>
            <w:top w:val="none" w:sz="0" w:space="0" w:color="auto"/>
            <w:left w:val="none" w:sz="0" w:space="0" w:color="auto"/>
            <w:bottom w:val="none" w:sz="0" w:space="0" w:color="auto"/>
            <w:right w:val="none" w:sz="0" w:space="0" w:color="auto"/>
          </w:divBdr>
        </w:div>
        <w:div w:id="996804034">
          <w:marLeft w:val="480"/>
          <w:marRight w:val="0"/>
          <w:marTop w:val="0"/>
          <w:marBottom w:val="0"/>
          <w:divBdr>
            <w:top w:val="none" w:sz="0" w:space="0" w:color="auto"/>
            <w:left w:val="none" w:sz="0" w:space="0" w:color="auto"/>
            <w:bottom w:val="none" w:sz="0" w:space="0" w:color="auto"/>
            <w:right w:val="none" w:sz="0" w:space="0" w:color="auto"/>
          </w:divBdr>
        </w:div>
        <w:div w:id="1536458672">
          <w:marLeft w:val="480"/>
          <w:marRight w:val="0"/>
          <w:marTop w:val="0"/>
          <w:marBottom w:val="0"/>
          <w:divBdr>
            <w:top w:val="none" w:sz="0" w:space="0" w:color="auto"/>
            <w:left w:val="none" w:sz="0" w:space="0" w:color="auto"/>
            <w:bottom w:val="none" w:sz="0" w:space="0" w:color="auto"/>
            <w:right w:val="none" w:sz="0" w:space="0" w:color="auto"/>
          </w:divBdr>
        </w:div>
        <w:div w:id="615141932">
          <w:marLeft w:val="480"/>
          <w:marRight w:val="0"/>
          <w:marTop w:val="0"/>
          <w:marBottom w:val="0"/>
          <w:divBdr>
            <w:top w:val="none" w:sz="0" w:space="0" w:color="auto"/>
            <w:left w:val="none" w:sz="0" w:space="0" w:color="auto"/>
            <w:bottom w:val="none" w:sz="0" w:space="0" w:color="auto"/>
            <w:right w:val="none" w:sz="0" w:space="0" w:color="auto"/>
          </w:divBdr>
        </w:div>
        <w:div w:id="1873417196">
          <w:marLeft w:val="480"/>
          <w:marRight w:val="0"/>
          <w:marTop w:val="0"/>
          <w:marBottom w:val="0"/>
          <w:divBdr>
            <w:top w:val="none" w:sz="0" w:space="0" w:color="auto"/>
            <w:left w:val="none" w:sz="0" w:space="0" w:color="auto"/>
            <w:bottom w:val="none" w:sz="0" w:space="0" w:color="auto"/>
            <w:right w:val="none" w:sz="0" w:space="0" w:color="auto"/>
          </w:divBdr>
        </w:div>
        <w:div w:id="1500852590">
          <w:marLeft w:val="480"/>
          <w:marRight w:val="0"/>
          <w:marTop w:val="0"/>
          <w:marBottom w:val="0"/>
          <w:divBdr>
            <w:top w:val="none" w:sz="0" w:space="0" w:color="auto"/>
            <w:left w:val="none" w:sz="0" w:space="0" w:color="auto"/>
            <w:bottom w:val="none" w:sz="0" w:space="0" w:color="auto"/>
            <w:right w:val="none" w:sz="0" w:space="0" w:color="auto"/>
          </w:divBdr>
        </w:div>
        <w:div w:id="1624076915">
          <w:marLeft w:val="480"/>
          <w:marRight w:val="0"/>
          <w:marTop w:val="0"/>
          <w:marBottom w:val="0"/>
          <w:divBdr>
            <w:top w:val="none" w:sz="0" w:space="0" w:color="auto"/>
            <w:left w:val="none" w:sz="0" w:space="0" w:color="auto"/>
            <w:bottom w:val="none" w:sz="0" w:space="0" w:color="auto"/>
            <w:right w:val="none" w:sz="0" w:space="0" w:color="auto"/>
          </w:divBdr>
        </w:div>
        <w:div w:id="1119757524">
          <w:marLeft w:val="480"/>
          <w:marRight w:val="0"/>
          <w:marTop w:val="0"/>
          <w:marBottom w:val="0"/>
          <w:divBdr>
            <w:top w:val="none" w:sz="0" w:space="0" w:color="auto"/>
            <w:left w:val="none" w:sz="0" w:space="0" w:color="auto"/>
            <w:bottom w:val="none" w:sz="0" w:space="0" w:color="auto"/>
            <w:right w:val="none" w:sz="0" w:space="0" w:color="auto"/>
          </w:divBdr>
        </w:div>
        <w:div w:id="2012678732">
          <w:marLeft w:val="480"/>
          <w:marRight w:val="0"/>
          <w:marTop w:val="0"/>
          <w:marBottom w:val="0"/>
          <w:divBdr>
            <w:top w:val="none" w:sz="0" w:space="0" w:color="auto"/>
            <w:left w:val="none" w:sz="0" w:space="0" w:color="auto"/>
            <w:bottom w:val="none" w:sz="0" w:space="0" w:color="auto"/>
            <w:right w:val="none" w:sz="0" w:space="0" w:color="auto"/>
          </w:divBdr>
        </w:div>
        <w:div w:id="72897323">
          <w:marLeft w:val="480"/>
          <w:marRight w:val="0"/>
          <w:marTop w:val="0"/>
          <w:marBottom w:val="0"/>
          <w:divBdr>
            <w:top w:val="none" w:sz="0" w:space="0" w:color="auto"/>
            <w:left w:val="none" w:sz="0" w:space="0" w:color="auto"/>
            <w:bottom w:val="none" w:sz="0" w:space="0" w:color="auto"/>
            <w:right w:val="none" w:sz="0" w:space="0" w:color="auto"/>
          </w:divBdr>
        </w:div>
        <w:div w:id="1154177244">
          <w:marLeft w:val="480"/>
          <w:marRight w:val="0"/>
          <w:marTop w:val="0"/>
          <w:marBottom w:val="0"/>
          <w:divBdr>
            <w:top w:val="none" w:sz="0" w:space="0" w:color="auto"/>
            <w:left w:val="none" w:sz="0" w:space="0" w:color="auto"/>
            <w:bottom w:val="none" w:sz="0" w:space="0" w:color="auto"/>
            <w:right w:val="none" w:sz="0" w:space="0" w:color="auto"/>
          </w:divBdr>
        </w:div>
        <w:div w:id="166602812">
          <w:marLeft w:val="480"/>
          <w:marRight w:val="0"/>
          <w:marTop w:val="0"/>
          <w:marBottom w:val="0"/>
          <w:divBdr>
            <w:top w:val="none" w:sz="0" w:space="0" w:color="auto"/>
            <w:left w:val="none" w:sz="0" w:space="0" w:color="auto"/>
            <w:bottom w:val="none" w:sz="0" w:space="0" w:color="auto"/>
            <w:right w:val="none" w:sz="0" w:space="0" w:color="auto"/>
          </w:divBdr>
        </w:div>
        <w:div w:id="304236792">
          <w:marLeft w:val="480"/>
          <w:marRight w:val="0"/>
          <w:marTop w:val="0"/>
          <w:marBottom w:val="0"/>
          <w:divBdr>
            <w:top w:val="none" w:sz="0" w:space="0" w:color="auto"/>
            <w:left w:val="none" w:sz="0" w:space="0" w:color="auto"/>
            <w:bottom w:val="none" w:sz="0" w:space="0" w:color="auto"/>
            <w:right w:val="none" w:sz="0" w:space="0" w:color="auto"/>
          </w:divBdr>
        </w:div>
        <w:div w:id="1938442955">
          <w:marLeft w:val="480"/>
          <w:marRight w:val="0"/>
          <w:marTop w:val="0"/>
          <w:marBottom w:val="0"/>
          <w:divBdr>
            <w:top w:val="none" w:sz="0" w:space="0" w:color="auto"/>
            <w:left w:val="none" w:sz="0" w:space="0" w:color="auto"/>
            <w:bottom w:val="none" w:sz="0" w:space="0" w:color="auto"/>
            <w:right w:val="none" w:sz="0" w:space="0" w:color="auto"/>
          </w:divBdr>
        </w:div>
        <w:div w:id="2093816126">
          <w:marLeft w:val="480"/>
          <w:marRight w:val="0"/>
          <w:marTop w:val="0"/>
          <w:marBottom w:val="0"/>
          <w:divBdr>
            <w:top w:val="none" w:sz="0" w:space="0" w:color="auto"/>
            <w:left w:val="none" w:sz="0" w:space="0" w:color="auto"/>
            <w:bottom w:val="none" w:sz="0" w:space="0" w:color="auto"/>
            <w:right w:val="none" w:sz="0" w:space="0" w:color="auto"/>
          </w:divBdr>
        </w:div>
        <w:div w:id="1859536796">
          <w:marLeft w:val="480"/>
          <w:marRight w:val="0"/>
          <w:marTop w:val="0"/>
          <w:marBottom w:val="0"/>
          <w:divBdr>
            <w:top w:val="none" w:sz="0" w:space="0" w:color="auto"/>
            <w:left w:val="none" w:sz="0" w:space="0" w:color="auto"/>
            <w:bottom w:val="none" w:sz="0" w:space="0" w:color="auto"/>
            <w:right w:val="none" w:sz="0" w:space="0" w:color="auto"/>
          </w:divBdr>
        </w:div>
        <w:div w:id="911348964">
          <w:marLeft w:val="480"/>
          <w:marRight w:val="0"/>
          <w:marTop w:val="0"/>
          <w:marBottom w:val="0"/>
          <w:divBdr>
            <w:top w:val="none" w:sz="0" w:space="0" w:color="auto"/>
            <w:left w:val="none" w:sz="0" w:space="0" w:color="auto"/>
            <w:bottom w:val="none" w:sz="0" w:space="0" w:color="auto"/>
            <w:right w:val="none" w:sz="0" w:space="0" w:color="auto"/>
          </w:divBdr>
        </w:div>
        <w:div w:id="8142078">
          <w:marLeft w:val="480"/>
          <w:marRight w:val="0"/>
          <w:marTop w:val="0"/>
          <w:marBottom w:val="0"/>
          <w:divBdr>
            <w:top w:val="none" w:sz="0" w:space="0" w:color="auto"/>
            <w:left w:val="none" w:sz="0" w:space="0" w:color="auto"/>
            <w:bottom w:val="none" w:sz="0" w:space="0" w:color="auto"/>
            <w:right w:val="none" w:sz="0" w:space="0" w:color="auto"/>
          </w:divBdr>
        </w:div>
        <w:div w:id="48458509">
          <w:marLeft w:val="480"/>
          <w:marRight w:val="0"/>
          <w:marTop w:val="0"/>
          <w:marBottom w:val="0"/>
          <w:divBdr>
            <w:top w:val="none" w:sz="0" w:space="0" w:color="auto"/>
            <w:left w:val="none" w:sz="0" w:space="0" w:color="auto"/>
            <w:bottom w:val="none" w:sz="0" w:space="0" w:color="auto"/>
            <w:right w:val="none" w:sz="0" w:space="0" w:color="auto"/>
          </w:divBdr>
        </w:div>
        <w:div w:id="1775052956">
          <w:marLeft w:val="480"/>
          <w:marRight w:val="0"/>
          <w:marTop w:val="0"/>
          <w:marBottom w:val="0"/>
          <w:divBdr>
            <w:top w:val="none" w:sz="0" w:space="0" w:color="auto"/>
            <w:left w:val="none" w:sz="0" w:space="0" w:color="auto"/>
            <w:bottom w:val="none" w:sz="0" w:space="0" w:color="auto"/>
            <w:right w:val="none" w:sz="0" w:space="0" w:color="auto"/>
          </w:divBdr>
        </w:div>
        <w:div w:id="157111278">
          <w:marLeft w:val="480"/>
          <w:marRight w:val="0"/>
          <w:marTop w:val="0"/>
          <w:marBottom w:val="0"/>
          <w:divBdr>
            <w:top w:val="none" w:sz="0" w:space="0" w:color="auto"/>
            <w:left w:val="none" w:sz="0" w:space="0" w:color="auto"/>
            <w:bottom w:val="none" w:sz="0" w:space="0" w:color="auto"/>
            <w:right w:val="none" w:sz="0" w:space="0" w:color="auto"/>
          </w:divBdr>
        </w:div>
        <w:div w:id="2120639053">
          <w:marLeft w:val="480"/>
          <w:marRight w:val="0"/>
          <w:marTop w:val="0"/>
          <w:marBottom w:val="0"/>
          <w:divBdr>
            <w:top w:val="none" w:sz="0" w:space="0" w:color="auto"/>
            <w:left w:val="none" w:sz="0" w:space="0" w:color="auto"/>
            <w:bottom w:val="none" w:sz="0" w:space="0" w:color="auto"/>
            <w:right w:val="none" w:sz="0" w:space="0" w:color="auto"/>
          </w:divBdr>
        </w:div>
        <w:div w:id="978190380">
          <w:marLeft w:val="480"/>
          <w:marRight w:val="0"/>
          <w:marTop w:val="0"/>
          <w:marBottom w:val="0"/>
          <w:divBdr>
            <w:top w:val="none" w:sz="0" w:space="0" w:color="auto"/>
            <w:left w:val="none" w:sz="0" w:space="0" w:color="auto"/>
            <w:bottom w:val="none" w:sz="0" w:space="0" w:color="auto"/>
            <w:right w:val="none" w:sz="0" w:space="0" w:color="auto"/>
          </w:divBdr>
        </w:div>
        <w:div w:id="727647174">
          <w:marLeft w:val="480"/>
          <w:marRight w:val="0"/>
          <w:marTop w:val="0"/>
          <w:marBottom w:val="0"/>
          <w:divBdr>
            <w:top w:val="none" w:sz="0" w:space="0" w:color="auto"/>
            <w:left w:val="none" w:sz="0" w:space="0" w:color="auto"/>
            <w:bottom w:val="none" w:sz="0" w:space="0" w:color="auto"/>
            <w:right w:val="none" w:sz="0" w:space="0" w:color="auto"/>
          </w:divBdr>
        </w:div>
        <w:div w:id="1526022646">
          <w:marLeft w:val="480"/>
          <w:marRight w:val="0"/>
          <w:marTop w:val="0"/>
          <w:marBottom w:val="0"/>
          <w:divBdr>
            <w:top w:val="none" w:sz="0" w:space="0" w:color="auto"/>
            <w:left w:val="none" w:sz="0" w:space="0" w:color="auto"/>
            <w:bottom w:val="none" w:sz="0" w:space="0" w:color="auto"/>
            <w:right w:val="none" w:sz="0" w:space="0" w:color="auto"/>
          </w:divBdr>
        </w:div>
        <w:div w:id="358050010">
          <w:marLeft w:val="480"/>
          <w:marRight w:val="0"/>
          <w:marTop w:val="0"/>
          <w:marBottom w:val="0"/>
          <w:divBdr>
            <w:top w:val="none" w:sz="0" w:space="0" w:color="auto"/>
            <w:left w:val="none" w:sz="0" w:space="0" w:color="auto"/>
            <w:bottom w:val="none" w:sz="0" w:space="0" w:color="auto"/>
            <w:right w:val="none" w:sz="0" w:space="0" w:color="auto"/>
          </w:divBdr>
        </w:div>
        <w:div w:id="592476222">
          <w:marLeft w:val="480"/>
          <w:marRight w:val="0"/>
          <w:marTop w:val="0"/>
          <w:marBottom w:val="0"/>
          <w:divBdr>
            <w:top w:val="none" w:sz="0" w:space="0" w:color="auto"/>
            <w:left w:val="none" w:sz="0" w:space="0" w:color="auto"/>
            <w:bottom w:val="none" w:sz="0" w:space="0" w:color="auto"/>
            <w:right w:val="none" w:sz="0" w:space="0" w:color="auto"/>
          </w:divBdr>
        </w:div>
        <w:div w:id="100687929">
          <w:marLeft w:val="480"/>
          <w:marRight w:val="0"/>
          <w:marTop w:val="0"/>
          <w:marBottom w:val="0"/>
          <w:divBdr>
            <w:top w:val="none" w:sz="0" w:space="0" w:color="auto"/>
            <w:left w:val="none" w:sz="0" w:space="0" w:color="auto"/>
            <w:bottom w:val="none" w:sz="0" w:space="0" w:color="auto"/>
            <w:right w:val="none" w:sz="0" w:space="0" w:color="auto"/>
          </w:divBdr>
        </w:div>
        <w:div w:id="160126132">
          <w:marLeft w:val="480"/>
          <w:marRight w:val="0"/>
          <w:marTop w:val="0"/>
          <w:marBottom w:val="0"/>
          <w:divBdr>
            <w:top w:val="none" w:sz="0" w:space="0" w:color="auto"/>
            <w:left w:val="none" w:sz="0" w:space="0" w:color="auto"/>
            <w:bottom w:val="none" w:sz="0" w:space="0" w:color="auto"/>
            <w:right w:val="none" w:sz="0" w:space="0" w:color="auto"/>
          </w:divBdr>
        </w:div>
        <w:div w:id="604189532">
          <w:marLeft w:val="480"/>
          <w:marRight w:val="0"/>
          <w:marTop w:val="0"/>
          <w:marBottom w:val="0"/>
          <w:divBdr>
            <w:top w:val="none" w:sz="0" w:space="0" w:color="auto"/>
            <w:left w:val="none" w:sz="0" w:space="0" w:color="auto"/>
            <w:bottom w:val="none" w:sz="0" w:space="0" w:color="auto"/>
            <w:right w:val="none" w:sz="0" w:space="0" w:color="auto"/>
          </w:divBdr>
        </w:div>
      </w:divsChild>
    </w:div>
    <w:div w:id="1684164126">
      <w:bodyDiv w:val="1"/>
      <w:marLeft w:val="0"/>
      <w:marRight w:val="0"/>
      <w:marTop w:val="0"/>
      <w:marBottom w:val="0"/>
      <w:divBdr>
        <w:top w:val="none" w:sz="0" w:space="0" w:color="auto"/>
        <w:left w:val="none" w:sz="0" w:space="0" w:color="auto"/>
        <w:bottom w:val="none" w:sz="0" w:space="0" w:color="auto"/>
        <w:right w:val="none" w:sz="0" w:space="0" w:color="auto"/>
      </w:divBdr>
    </w:div>
    <w:div w:id="1686515640">
      <w:bodyDiv w:val="1"/>
      <w:marLeft w:val="0"/>
      <w:marRight w:val="0"/>
      <w:marTop w:val="0"/>
      <w:marBottom w:val="0"/>
      <w:divBdr>
        <w:top w:val="none" w:sz="0" w:space="0" w:color="auto"/>
        <w:left w:val="none" w:sz="0" w:space="0" w:color="auto"/>
        <w:bottom w:val="none" w:sz="0" w:space="0" w:color="auto"/>
        <w:right w:val="none" w:sz="0" w:space="0" w:color="auto"/>
      </w:divBdr>
    </w:div>
    <w:div w:id="1688867829">
      <w:bodyDiv w:val="1"/>
      <w:marLeft w:val="0"/>
      <w:marRight w:val="0"/>
      <w:marTop w:val="0"/>
      <w:marBottom w:val="0"/>
      <w:divBdr>
        <w:top w:val="none" w:sz="0" w:space="0" w:color="auto"/>
        <w:left w:val="none" w:sz="0" w:space="0" w:color="auto"/>
        <w:bottom w:val="none" w:sz="0" w:space="0" w:color="auto"/>
        <w:right w:val="none" w:sz="0" w:space="0" w:color="auto"/>
      </w:divBdr>
    </w:div>
    <w:div w:id="1689671621">
      <w:bodyDiv w:val="1"/>
      <w:marLeft w:val="0"/>
      <w:marRight w:val="0"/>
      <w:marTop w:val="0"/>
      <w:marBottom w:val="0"/>
      <w:divBdr>
        <w:top w:val="none" w:sz="0" w:space="0" w:color="auto"/>
        <w:left w:val="none" w:sz="0" w:space="0" w:color="auto"/>
        <w:bottom w:val="none" w:sz="0" w:space="0" w:color="auto"/>
        <w:right w:val="none" w:sz="0" w:space="0" w:color="auto"/>
      </w:divBdr>
    </w:div>
    <w:div w:id="1690066509">
      <w:bodyDiv w:val="1"/>
      <w:marLeft w:val="0"/>
      <w:marRight w:val="0"/>
      <w:marTop w:val="0"/>
      <w:marBottom w:val="0"/>
      <w:divBdr>
        <w:top w:val="none" w:sz="0" w:space="0" w:color="auto"/>
        <w:left w:val="none" w:sz="0" w:space="0" w:color="auto"/>
        <w:bottom w:val="none" w:sz="0" w:space="0" w:color="auto"/>
        <w:right w:val="none" w:sz="0" w:space="0" w:color="auto"/>
      </w:divBdr>
    </w:div>
    <w:div w:id="1693527919">
      <w:bodyDiv w:val="1"/>
      <w:marLeft w:val="0"/>
      <w:marRight w:val="0"/>
      <w:marTop w:val="0"/>
      <w:marBottom w:val="0"/>
      <w:divBdr>
        <w:top w:val="none" w:sz="0" w:space="0" w:color="auto"/>
        <w:left w:val="none" w:sz="0" w:space="0" w:color="auto"/>
        <w:bottom w:val="none" w:sz="0" w:space="0" w:color="auto"/>
        <w:right w:val="none" w:sz="0" w:space="0" w:color="auto"/>
      </w:divBdr>
    </w:div>
    <w:div w:id="1694263749">
      <w:bodyDiv w:val="1"/>
      <w:marLeft w:val="0"/>
      <w:marRight w:val="0"/>
      <w:marTop w:val="0"/>
      <w:marBottom w:val="0"/>
      <w:divBdr>
        <w:top w:val="none" w:sz="0" w:space="0" w:color="auto"/>
        <w:left w:val="none" w:sz="0" w:space="0" w:color="auto"/>
        <w:bottom w:val="none" w:sz="0" w:space="0" w:color="auto"/>
        <w:right w:val="none" w:sz="0" w:space="0" w:color="auto"/>
      </w:divBdr>
    </w:div>
    <w:div w:id="1694771263">
      <w:bodyDiv w:val="1"/>
      <w:marLeft w:val="0"/>
      <w:marRight w:val="0"/>
      <w:marTop w:val="0"/>
      <w:marBottom w:val="0"/>
      <w:divBdr>
        <w:top w:val="none" w:sz="0" w:space="0" w:color="auto"/>
        <w:left w:val="none" w:sz="0" w:space="0" w:color="auto"/>
        <w:bottom w:val="none" w:sz="0" w:space="0" w:color="auto"/>
        <w:right w:val="none" w:sz="0" w:space="0" w:color="auto"/>
      </w:divBdr>
      <w:divsChild>
        <w:div w:id="355887317">
          <w:marLeft w:val="480"/>
          <w:marRight w:val="0"/>
          <w:marTop w:val="0"/>
          <w:marBottom w:val="0"/>
          <w:divBdr>
            <w:top w:val="none" w:sz="0" w:space="0" w:color="auto"/>
            <w:left w:val="none" w:sz="0" w:space="0" w:color="auto"/>
            <w:bottom w:val="none" w:sz="0" w:space="0" w:color="auto"/>
            <w:right w:val="none" w:sz="0" w:space="0" w:color="auto"/>
          </w:divBdr>
        </w:div>
        <w:div w:id="1539900741">
          <w:marLeft w:val="480"/>
          <w:marRight w:val="0"/>
          <w:marTop w:val="0"/>
          <w:marBottom w:val="0"/>
          <w:divBdr>
            <w:top w:val="none" w:sz="0" w:space="0" w:color="auto"/>
            <w:left w:val="none" w:sz="0" w:space="0" w:color="auto"/>
            <w:bottom w:val="none" w:sz="0" w:space="0" w:color="auto"/>
            <w:right w:val="none" w:sz="0" w:space="0" w:color="auto"/>
          </w:divBdr>
        </w:div>
        <w:div w:id="708652551">
          <w:marLeft w:val="480"/>
          <w:marRight w:val="0"/>
          <w:marTop w:val="0"/>
          <w:marBottom w:val="0"/>
          <w:divBdr>
            <w:top w:val="none" w:sz="0" w:space="0" w:color="auto"/>
            <w:left w:val="none" w:sz="0" w:space="0" w:color="auto"/>
            <w:bottom w:val="none" w:sz="0" w:space="0" w:color="auto"/>
            <w:right w:val="none" w:sz="0" w:space="0" w:color="auto"/>
          </w:divBdr>
        </w:div>
        <w:div w:id="1464497483">
          <w:marLeft w:val="480"/>
          <w:marRight w:val="0"/>
          <w:marTop w:val="0"/>
          <w:marBottom w:val="0"/>
          <w:divBdr>
            <w:top w:val="none" w:sz="0" w:space="0" w:color="auto"/>
            <w:left w:val="none" w:sz="0" w:space="0" w:color="auto"/>
            <w:bottom w:val="none" w:sz="0" w:space="0" w:color="auto"/>
            <w:right w:val="none" w:sz="0" w:space="0" w:color="auto"/>
          </w:divBdr>
        </w:div>
        <w:div w:id="1934706436">
          <w:marLeft w:val="480"/>
          <w:marRight w:val="0"/>
          <w:marTop w:val="0"/>
          <w:marBottom w:val="0"/>
          <w:divBdr>
            <w:top w:val="none" w:sz="0" w:space="0" w:color="auto"/>
            <w:left w:val="none" w:sz="0" w:space="0" w:color="auto"/>
            <w:bottom w:val="none" w:sz="0" w:space="0" w:color="auto"/>
            <w:right w:val="none" w:sz="0" w:space="0" w:color="auto"/>
          </w:divBdr>
        </w:div>
        <w:div w:id="1936014021">
          <w:marLeft w:val="480"/>
          <w:marRight w:val="0"/>
          <w:marTop w:val="0"/>
          <w:marBottom w:val="0"/>
          <w:divBdr>
            <w:top w:val="none" w:sz="0" w:space="0" w:color="auto"/>
            <w:left w:val="none" w:sz="0" w:space="0" w:color="auto"/>
            <w:bottom w:val="none" w:sz="0" w:space="0" w:color="auto"/>
            <w:right w:val="none" w:sz="0" w:space="0" w:color="auto"/>
          </w:divBdr>
        </w:div>
        <w:div w:id="1021396611">
          <w:marLeft w:val="480"/>
          <w:marRight w:val="0"/>
          <w:marTop w:val="0"/>
          <w:marBottom w:val="0"/>
          <w:divBdr>
            <w:top w:val="none" w:sz="0" w:space="0" w:color="auto"/>
            <w:left w:val="none" w:sz="0" w:space="0" w:color="auto"/>
            <w:bottom w:val="none" w:sz="0" w:space="0" w:color="auto"/>
            <w:right w:val="none" w:sz="0" w:space="0" w:color="auto"/>
          </w:divBdr>
        </w:div>
        <w:div w:id="481125039">
          <w:marLeft w:val="480"/>
          <w:marRight w:val="0"/>
          <w:marTop w:val="0"/>
          <w:marBottom w:val="0"/>
          <w:divBdr>
            <w:top w:val="none" w:sz="0" w:space="0" w:color="auto"/>
            <w:left w:val="none" w:sz="0" w:space="0" w:color="auto"/>
            <w:bottom w:val="none" w:sz="0" w:space="0" w:color="auto"/>
            <w:right w:val="none" w:sz="0" w:space="0" w:color="auto"/>
          </w:divBdr>
        </w:div>
        <w:div w:id="153301973">
          <w:marLeft w:val="480"/>
          <w:marRight w:val="0"/>
          <w:marTop w:val="0"/>
          <w:marBottom w:val="0"/>
          <w:divBdr>
            <w:top w:val="none" w:sz="0" w:space="0" w:color="auto"/>
            <w:left w:val="none" w:sz="0" w:space="0" w:color="auto"/>
            <w:bottom w:val="none" w:sz="0" w:space="0" w:color="auto"/>
            <w:right w:val="none" w:sz="0" w:space="0" w:color="auto"/>
          </w:divBdr>
        </w:div>
        <w:div w:id="119036615">
          <w:marLeft w:val="480"/>
          <w:marRight w:val="0"/>
          <w:marTop w:val="0"/>
          <w:marBottom w:val="0"/>
          <w:divBdr>
            <w:top w:val="none" w:sz="0" w:space="0" w:color="auto"/>
            <w:left w:val="none" w:sz="0" w:space="0" w:color="auto"/>
            <w:bottom w:val="none" w:sz="0" w:space="0" w:color="auto"/>
            <w:right w:val="none" w:sz="0" w:space="0" w:color="auto"/>
          </w:divBdr>
        </w:div>
        <w:div w:id="633411418">
          <w:marLeft w:val="480"/>
          <w:marRight w:val="0"/>
          <w:marTop w:val="0"/>
          <w:marBottom w:val="0"/>
          <w:divBdr>
            <w:top w:val="none" w:sz="0" w:space="0" w:color="auto"/>
            <w:left w:val="none" w:sz="0" w:space="0" w:color="auto"/>
            <w:bottom w:val="none" w:sz="0" w:space="0" w:color="auto"/>
            <w:right w:val="none" w:sz="0" w:space="0" w:color="auto"/>
          </w:divBdr>
        </w:div>
        <w:div w:id="1829438996">
          <w:marLeft w:val="480"/>
          <w:marRight w:val="0"/>
          <w:marTop w:val="0"/>
          <w:marBottom w:val="0"/>
          <w:divBdr>
            <w:top w:val="none" w:sz="0" w:space="0" w:color="auto"/>
            <w:left w:val="none" w:sz="0" w:space="0" w:color="auto"/>
            <w:bottom w:val="none" w:sz="0" w:space="0" w:color="auto"/>
            <w:right w:val="none" w:sz="0" w:space="0" w:color="auto"/>
          </w:divBdr>
        </w:div>
        <w:div w:id="785347001">
          <w:marLeft w:val="480"/>
          <w:marRight w:val="0"/>
          <w:marTop w:val="0"/>
          <w:marBottom w:val="0"/>
          <w:divBdr>
            <w:top w:val="none" w:sz="0" w:space="0" w:color="auto"/>
            <w:left w:val="none" w:sz="0" w:space="0" w:color="auto"/>
            <w:bottom w:val="none" w:sz="0" w:space="0" w:color="auto"/>
            <w:right w:val="none" w:sz="0" w:space="0" w:color="auto"/>
          </w:divBdr>
        </w:div>
        <w:div w:id="2034651117">
          <w:marLeft w:val="480"/>
          <w:marRight w:val="0"/>
          <w:marTop w:val="0"/>
          <w:marBottom w:val="0"/>
          <w:divBdr>
            <w:top w:val="none" w:sz="0" w:space="0" w:color="auto"/>
            <w:left w:val="none" w:sz="0" w:space="0" w:color="auto"/>
            <w:bottom w:val="none" w:sz="0" w:space="0" w:color="auto"/>
            <w:right w:val="none" w:sz="0" w:space="0" w:color="auto"/>
          </w:divBdr>
        </w:div>
        <w:div w:id="1670673783">
          <w:marLeft w:val="480"/>
          <w:marRight w:val="0"/>
          <w:marTop w:val="0"/>
          <w:marBottom w:val="0"/>
          <w:divBdr>
            <w:top w:val="none" w:sz="0" w:space="0" w:color="auto"/>
            <w:left w:val="none" w:sz="0" w:space="0" w:color="auto"/>
            <w:bottom w:val="none" w:sz="0" w:space="0" w:color="auto"/>
            <w:right w:val="none" w:sz="0" w:space="0" w:color="auto"/>
          </w:divBdr>
        </w:div>
        <w:div w:id="1937863440">
          <w:marLeft w:val="480"/>
          <w:marRight w:val="0"/>
          <w:marTop w:val="0"/>
          <w:marBottom w:val="0"/>
          <w:divBdr>
            <w:top w:val="none" w:sz="0" w:space="0" w:color="auto"/>
            <w:left w:val="none" w:sz="0" w:space="0" w:color="auto"/>
            <w:bottom w:val="none" w:sz="0" w:space="0" w:color="auto"/>
            <w:right w:val="none" w:sz="0" w:space="0" w:color="auto"/>
          </w:divBdr>
        </w:div>
        <w:div w:id="1730566062">
          <w:marLeft w:val="480"/>
          <w:marRight w:val="0"/>
          <w:marTop w:val="0"/>
          <w:marBottom w:val="0"/>
          <w:divBdr>
            <w:top w:val="none" w:sz="0" w:space="0" w:color="auto"/>
            <w:left w:val="none" w:sz="0" w:space="0" w:color="auto"/>
            <w:bottom w:val="none" w:sz="0" w:space="0" w:color="auto"/>
            <w:right w:val="none" w:sz="0" w:space="0" w:color="auto"/>
          </w:divBdr>
        </w:div>
        <w:div w:id="1669823728">
          <w:marLeft w:val="480"/>
          <w:marRight w:val="0"/>
          <w:marTop w:val="0"/>
          <w:marBottom w:val="0"/>
          <w:divBdr>
            <w:top w:val="none" w:sz="0" w:space="0" w:color="auto"/>
            <w:left w:val="none" w:sz="0" w:space="0" w:color="auto"/>
            <w:bottom w:val="none" w:sz="0" w:space="0" w:color="auto"/>
            <w:right w:val="none" w:sz="0" w:space="0" w:color="auto"/>
          </w:divBdr>
        </w:div>
        <w:div w:id="502670171">
          <w:marLeft w:val="480"/>
          <w:marRight w:val="0"/>
          <w:marTop w:val="0"/>
          <w:marBottom w:val="0"/>
          <w:divBdr>
            <w:top w:val="none" w:sz="0" w:space="0" w:color="auto"/>
            <w:left w:val="none" w:sz="0" w:space="0" w:color="auto"/>
            <w:bottom w:val="none" w:sz="0" w:space="0" w:color="auto"/>
            <w:right w:val="none" w:sz="0" w:space="0" w:color="auto"/>
          </w:divBdr>
        </w:div>
        <w:div w:id="1647273763">
          <w:marLeft w:val="480"/>
          <w:marRight w:val="0"/>
          <w:marTop w:val="0"/>
          <w:marBottom w:val="0"/>
          <w:divBdr>
            <w:top w:val="none" w:sz="0" w:space="0" w:color="auto"/>
            <w:left w:val="none" w:sz="0" w:space="0" w:color="auto"/>
            <w:bottom w:val="none" w:sz="0" w:space="0" w:color="auto"/>
            <w:right w:val="none" w:sz="0" w:space="0" w:color="auto"/>
          </w:divBdr>
        </w:div>
        <w:div w:id="1108621688">
          <w:marLeft w:val="480"/>
          <w:marRight w:val="0"/>
          <w:marTop w:val="0"/>
          <w:marBottom w:val="0"/>
          <w:divBdr>
            <w:top w:val="none" w:sz="0" w:space="0" w:color="auto"/>
            <w:left w:val="none" w:sz="0" w:space="0" w:color="auto"/>
            <w:bottom w:val="none" w:sz="0" w:space="0" w:color="auto"/>
            <w:right w:val="none" w:sz="0" w:space="0" w:color="auto"/>
          </w:divBdr>
        </w:div>
        <w:div w:id="1141079102">
          <w:marLeft w:val="480"/>
          <w:marRight w:val="0"/>
          <w:marTop w:val="0"/>
          <w:marBottom w:val="0"/>
          <w:divBdr>
            <w:top w:val="none" w:sz="0" w:space="0" w:color="auto"/>
            <w:left w:val="none" w:sz="0" w:space="0" w:color="auto"/>
            <w:bottom w:val="none" w:sz="0" w:space="0" w:color="auto"/>
            <w:right w:val="none" w:sz="0" w:space="0" w:color="auto"/>
          </w:divBdr>
        </w:div>
        <w:div w:id="220479382">
          <w:marLeft w:val="480"/>
          <w:marRight w:val="0"/>
          <w:marTop w:val="0"/>
          <w:marBottom w:val="0"/>
          <w:divBdr>
            <w:top w:val="none" w:sz="0" w:space="0" w:color="auto"/>
            <w:left w:val="none" w:sz="0" w:space="0" w:color="auto"/>
            <w:bottom w:val="none" w:sz="0" w:space="0" w:color="auto"/>
            <w:right w:val="none" w:sz="0" w:space="0" w:color="auto"/>
          </w:divBdr>
        </w:div>
        <w:div w:id="1924727673">
          <w:marLeft w:val="480"/>
          <w:marRight w:val="0"/>
          <w:marTop w:val="0"/>
          <w:marBottom w:val="0"/>
          <w:divBdr>
            <w:top w:val="none" w:sz="0" w:space="0" w:color="auto"/>
            <w:left w:val="none" w:sz="0" w:space="0" w:color="auto"/>
            <w:bottom w:val="none" w:sz="0" w:space="0" w:color="auto"/>
            <w:right w:val="none" w:sz="0" w:space="0" w:color="auto"/>
          </w:divBdr>
        </w:div>
        <w:div w:id="1317295059">
          <w:marLeft w:val="480"/>
          <w:marRight w:val="0"/>
          <w:marTop w:val="0"/>
          <w:marBottom w:val="0"/>
          <w:divBdr>
            <w:top w:val="none" w:sz="0" w:space="0" w:color="auto"/>
            <w:left w:val="none" w:sz="0" w:space="0" w:color="auto"/>
            <w:bottom w:val="none" w:sz="0" w:space="0" w:color="auto"/>
            <w:right w:val="none" w:sz="0" w:space="0" w:color="auto"/>
          </w:divBdr>
        </w:div>
        <w:div w:id="1883396450">
          <w:marLeft w:val="480"/>
          <w:marRight w:val="0"/>
          <w:marTop w:val="0"/>
          <w:marBottom w:val="0"/>
          <w:divBdr>
            <w:top w:val="none" w:sz="0" w:space="0" w:color="auto"/>
            <w:left w:val="none" w:sz="0" w:space="0" w:color="auto"/>
            <w:bottom w:val="none" w:sz="0" w:space="0" w:color="auto"/>
            <w:right w:val="none" w:sz="0" w:space="0" w:color="auto"/>
          </w:divBdr>
        </w:div>
        <w:div w:id="398404989">
          <w:marLeft w:val="480"/>
          <w:marRight w:val="0"/>
          <w:marTop w:val="0"/>
          <w:marBottom w:val="0"/>
          <w:divBdr>
            <w:top w:val="none" w:sz="0" w:space="0" w:color="auto"/>
            <w:left w:val="none" w:sz="0" w:space="0" w:color="auto"/>
            <w:bottom w:val="none" w:sz="0" w:space="0" w:color="auto"/>
            <w:right w:val="none" w:sz="0" w:space="0" w:color="auto"/>
          </w:divBdr>
        </w:div>
        <w:div w:id="439301270">
          <w:marLeft w:val="480"/>
          <w:marRight w:val="0"/>
          <w:marTop w:val="0"/>
          <w:marBottom w:val="0"/>
          <w:divBdr>
            <w:top w:val="none" w:sz="0" w:space="0" w:color="auto"/>
            <w:left w:val="none" w:sz="0" w:space="0" w:color="auto"/>
            <w:bottom w:val="none" w:sz="0" w:space="0" w:color="auto"/>
            <w:right w:val="none" w:sz="0" w:space="0" w:color="auto"/>
          </w:divBdr>
        </w:div>
        <w:div w:id="2089844350">
          <w:marLeft w:val="480"/>
          <w:marRight w:val="0"/>
          <w:marTop w:val="0"/>
          <w:marBottom w:val="0"/>
          <w:divBdr>
            <w:top w:val="none" w:sz="0" w:space="0" w:color="auto"/>
            <w:left w:val="none" w:sz="0" w:space="0" w:color="auto"/>
            <w:bottom w:val="none" w:sz="0" w:space="0" w:color="auto"/>
            <w:right w:val="none" w:sz="0" w:space="0" w:color="auto"/>
          </w:divBdr>
        </w:div>
        <w:div w:id="1377392341">
          <w:marLeft w:val="480"/>
          <w:marRight w:val="0"/>
          <w:marTop w:val="0"/>
          <w:marBottom w:val="0"/>
          <w:divBdr>
            <w:top w:val="none" w:sz="0" w:space="0" w:color="auto"/>
            <w:left w:val="none" w:sz="0" w:space="0" w:color="auto"/>
            <w:bottom w:val="none" w:sz="0" w:space="0" w:color="auto"/>
            <w:right w:val="none" w:sz="0" w:space="0" w:color="auto"/>
          </w:divBdr>
        </w:div>
        <w:div w:id="1270553861">
          <w:marLeft w:val="480"/>
          <w:marRight w:val="0"/>
          <w:marTop w:val="0"/>
          <w:marBottom w:val="0"/>
          <w:divBdr>
            <w:top w:val="none" w:sz="0" w:space="0" w:color="auto"/>
            <w:left w:val="none" w:sz="0" w:space="0" w:color="auto"/>
            <w:bottom w:val="none" w:sz="0" w:space="0" w:color="auto"/>
            <w:right w:val="none" w:sz="0" w:space="0" w:color="auto"/>
          </w:divBdr>
        </w:div>
        <w:div w:id="1422294871">
          <w:marLeft w:val="480"/>
          <w:marRight w:val="0"/>
          <w:marTop w:val="0"/>
          <w:marBottom w:val="0"/>
          <w:divBdr>
            <w:top w:val="none" w:sz="0" w:space="0" w:color="auto"/>
            <w:left w:val="none" w:sz="0" w:space="0" w:color="auto"/>
            <w:bottom w:val="none" w:sz="0" w:space="0" w:color="auto"/>
            <w:right w:val="none" w:sz="0" w:space="0" w:color="auto"/>
          </w:divBdr>
        </w:div>
        <w:div w:id="1767190775">
          <w:marLeft w:val="480"/>
          <w:marRight w:val="0"/>
          <w:marTop w:val="0"/>
          <w:marBottom w:val="0"/>
          <w:divBdr>
            <w:top w:val="none" w:sz="0" w:space="0" w:color="auto"/>
            <w:left w:val="none" w:sz="0" w:space="0" w:color="auto"/>
            <w:bottom w:val="none" w:sz="0" w:space="0" w:color="auto"/>
            <w:right w:val="none" w:sz="0" w:space="0" w:color="auto"/>
          </w:divBdr>
        </w:div>
        <w:div w:id="2132701214">
          <w:marLeft w:val="480"/>
          <w:marRight w:val="0"/>
          <w:marTop w:val="0"/>
          <w:marBottom w:val="0"/>
          <w:divBdr>
            <w:top w:val="none" w:sz="0" w:space="0" w:color="auto"/>
            <w:left w:val="none" w:sz="0" w:space="0" w:color="auto"/>
            <w:bottom w:val="none" w:sz="0" w:space="0" w:color="auto"/>
            <w:right w:val="none" w:sz="0" w:space="0" w:color="auto"/>
          </w:divBdr>
        </w:div>
        <w:div w:id="1354499869">
          <w:marLeft w:val="480"/>
          <w:marRight w:val="0"/>
          <w:marTop w:val="0"/>
          <w:marBottom w:val="0"/>
          <w:divBdr>
            <w:top w:val="none" w:sz="0" w:space="0" w:color="auto"/>
            <w:left w:val="none" w:sz="0" w:space="0" w:color="auto"/>
            <w:bottom w:val="none" w:sz="0" w:space="0" w:color="auto"/>
            <w:right w:val="none" w:sz="0" w:space="0" w:color="auto"/>
          </w:divBdr>
        </w:div>
        <w:div w:id="1905066494">
          <w:marLeft w:val="480"/>
          <w:marRight w:val="0"/>
          <w:marTop w:val="0"/>
          <w:marBottom w:val="0"/>
          <w:divBdr>
            <w:top w:val="none" w:sz="0" w:space="0" w:color="auto"/>
            <w:left w:val="none" w:sz="0" w:space="0" w:color="auto"/>
            <w:bottom w:val="none" w:sz="0" w:space="0" w:color="auto"/>
            <w:right w:val="none" w:sz="0" w:space="0" w:color="auto"/>
          </w:divBdr>
        </w:div>
        <w:div w:id="1696614252">
          <w:marLeft w:val="480"/>
          <w:marRight w:val="0"/>
          <w:marTop w:val="0"/>
          <w:marBottom w:val="0"/>
          <w:divBdr>
            <w:top w:val="none" w:sz="0" w:space="0" w:color="auto"/>
            <w:left w:val="none" w:sz="0" w:space="0" w:color="auto"/>
            <w:bottom w:val="none" w:sz="0" w:space="0" w:color="auto"/>
            <w:right w:val="none" w:sz="0" w:space="0" w:color="auto"/>
          </w:divBdr>
        </w:div>
        <w:div w:id="619994544">
          <w:marLeft w:val="480"/>
          <w:marRight w:val="0"/>
          <w:marTop w:val="0"/>
          <w:marBottom w:val="0"/>
          <w:divBdr>
            <w:top w:val="none" w:sz="0" w:space="0" w:color="auto"/>
            <w:left w:val="none" w:sz="0" w:space="0" w:color="auto"/>
            <w:bottom w:val="none" w:sz="0" w:space="0" w:color="auto"/>
            <w:right w:val="none" w:sz="0" w:space="0" w:color="auto"/>
          </w:divBdr>
        </w:div>
        <w:div w:id="1572498276">
          <w:marLeft w:val="480"/>
          <w:marRight w:val="0"/>
          <w:marTop w:val="0"/>
          <w:marBottom w:val="0"/>
          <w:divBdr>
            <w:top w:val="none" w:sz="0" w:space="0" w:color="auto"/>
            <w:left w:val="none" w:sz="0" w:space="0" w:color="auto"/>
            <w:bottom w:val="none" w:sz="0" w:space="0" w:color="auto"/>
            <w:right w:val="none" w:sz="0" w:space="0" w:color="auto"/>
          </w:divBdr>
        </w:div>
        <w:div w:id="73749316">
          <w:marLeft w:val="480"/>
          <w:marRight w:val="0"/>
          <w:marTop w:val="0"/>
          <w:marBottom w:val="0"/>
          <w:divBdr>
            <w:top w:val="none" w:sz="0" w:space="0" w:color="auto"/>
            <w:left w:val="none" w:sz="0" w:space="0" w:color="auto"/>
            <w:bottom w:val="none" w:sz="0" w:space="0" w:color="auto"/>
            <w:right w:val="none" w:sz="0" w:space="0" w:color="auto"/>
          </w:divBdr>
        </w:div>
        <w:div w:id="1994983303">
          <w:marLeft w:val="480"/>
          <w:marRight w:val="0"/>
          <w:marTop w:val="0"/>
          <w:marBottom w:val="0"/>
          <w:divBdr>
            <w:top w:val="none" w:sz="0" w:space="0" w:color="auto"/>
            <w:left w:val="none" w:sz="0" w:space="0" w:color="auto"/>
            <w:bottom w:val="none" w:sz="0" w:space="0" w:color="auto"/>
            <w:right w:val="none" w:sz="0" w:space="0" w:color="auto"/>
          </w:divBdr>
        </w:div>
        <w:div w:id="1092704727">
          <w:marLeft w:val="480"/>
          <w:marRight w:val="0"/>
          <w:marTop w:val="0"/>
          <w:marBottom w:val="0"/>
          <w:divBdr>
            <w:top w:val="none" w:sz="0" w:space="0" w:color="auto"/>
            <w:left w:val="none" w:sz="0" w:space="0" w:color="auto"/>
            <w:bottom w:val="none" w:sz="0" w:space="0" w:color="auto"/>
            <w:right w:val="none" w:sz="0" w:space="0" w:color="auto"/>
          </w:divBdr>
        </w:div>
        <w:div w:id="1016031918">
          <w:marLeft w:val="480"/>
          <w:marRight w:val="0"/>
          <w:marTop w:val="0"/>
          <w:marBottom w:val="0"/>
          <w:divBdr>
            <w:top w:val="none" w:sz="0" w:space="0" w:color="auto"/>
            <w:left w:val="none" w:sz="0" w:space="0" w:color="auto"/>
            <w:bottom w:val="none" w:sz="0" w:space="0" w:color="auto"/>
            <w:right w:val="none" w:sz="0" w:space="0" w:color="auto"/>
          </w:divBdr>
        </w:div>
        <w:div w:id="1301299489">
          <w:marLeft w:val="480"/>
          <w:marRight w:val="0"/>
          <w:marTop w:val="0"/>
          <w:marBottom w:val="0"/>
          <w:divBdr>
            <w:top w:val="none" w:sz="0" w:space="0" w:color="auto"/>
            <w:left w:val="none" w:sz="0" w:space="0" w:color="auto"/>
            <w:bottom w:val="none" w:sz="0" w:space="0" w:color="auto"/>
            <w:right w:val="none" w:sz="0" w:space="0" w:color="auto"/>
          </w:divBdr>
        </w:div>
        <w:div w:id="420687115">
          <w:marLeft w:val="480"/>
          <w:marRight w:val="0"/>
          <w:marTop w:val="0"/>
          <w:marBottom w:val="0"/>
          <w:divBdr>
            <w:top w:val="none" w:sz="0" w:space="0" w:color="auto"/>
            <w:left w:val="none" w:sz="0" w:space="0" w:color="auto"/>
            <w:bottom w:val="none" w:sz="0" w:space="0" w:color="auto"/>
            <w:right w:val="none" w:sz="0" w:space="0" w:color="auto"/>
          </w:divBdr>
        </w:div>
        <w:div w:id="106774194">
          <w:marLeft w:val="480"/>
          <w:marRight w:val="0"/>
          <w:marTop w:val="0"/>
          <w:marBottom w:val="0"/>
          <w:divBdr>
            <w:top w:val="none" w:sz="0" w:space="0" w:color="auto"/>
            <w:left w:val="none" w:sz="0" w:space="0" w:color="auto"/>
            <w:bottom w:val="none" w:sz="0" w:space="0" w:color="auto"/>
            <w:right w:val="none" w:sz="0" w:space="0" w:color="auto"/>
          </w:divBdr>
        </w:div>
        <w:div w:id="1232808199">
          <w:marLeft w:val="480"/>
          <w:marRight w:val="0"/>
          <w:marTop w:val="0"/>
          <w:marBottom w:val="0"/>
          <w:divBdr>
            <w:top w:val="none" w:sz="0" w:space="0" w:color="auto"/>
            <w:left w:val="none" w:sz="0" w:space="0" w:color="auto"/>
            <w:bottom w:val="none" w:sz="0" w:space="0" w:color="auto"/>
            <w:right w:val="none" w:sz="0" w:space="0" w:color="auto"/>
          </w:divBdr>
        </w:div>
        <w:div w:id="1978296782">
          <w:marLeft w:val="480"/>
          <w:marRight w:val="0"/>
          <w:marTop w:val="0"/>
          <w:marBottom w:val="0"/>
          <w:divBdr>
            <w:top w:val="none" w:sz="0" w:space="0" w:color="auto"/>
            <w:left w:val="none" w:sz="0" w:space="0" w:color="auto"/>
            <w:bottom w:val="none" w:sz="0" w:space="0" w:color="auto"/>
            <w:right w:val="none" w:sz="0" w:space="0" w:color="auto"/>
          </w:divBdr>
        </w:div>
        <w:div w:id="1006397806">
          <w:marLeft w:val="480"/>
          <w:marRight w:val="0"/>
          <w:marTop w:val="0"/>
          <w:marBottom w:val="0"/>
          <w:divBdr>
            <w:top w:val="none" w:sz="0" w:space="0" w:color="auto"/>
            <w:left w:val="none" w:sz="0" w:space="0" w:color="auto"/>
            <w:bottom w:val="none" w:sz="0" w:space="0" w:color="auto"/>
            <w:right w:val="none" w:sz="0" w:space="0" w:color="auto"/>
          </w:divBdr>
        </w:div>
        <w:div w:id="956333163">
          <w:marLeft w:val="480"/>
          <w:marRight w:val="0"/>
          <w:marTop w:val="0"/>
          <w:marBottom w:val="0"/>
          <w:divBdr>
            <w:top w:val="none" w:sz="0" w:space="0" w:color="auto"/>
            <w:left w:val="none" w:sz="0" w:space="0" w:color="auto"/>
            <w:bottom w:val="none" w:sz="0" w:space="0" w:color="auto"/>
            <w:right w:val="none" w:sz="0" w:space="0" w:color="auto"/>
          </w:divBdr>
        </w:div>
        <w:div w:id="1195994340">
          <w:marLeft w:val="480"/>
          <w:marRight w:val="0"/>
          <w:marTop w:val="0"/>
          <w:marBottom w:val="0"/>
          <w:divBdr>
            <w:top w:val="none" w:sz="0" w:space="0" w:color="auto"/>
            <w:left w:val="none" w:sz="0" w:space="0" w:color="auto"/>
            <w:bottom w:val="none" w:sz="0" w:space="0" w:color="auto"/>
            <w:right w:val="none" w:sz="0" w:space="0" w:color="auto"/>
          </w:divBdr>
        </w:div>
        <w:div w:id="308830827">
          <w:marLeft w:val="480"/>
          <w:marRight w:val="0"/>
          <w:marTop w:val="0"/>
          <w:marBottom w:val="0"/>
          <w:divBdr>
            <w:top w:val="none" w:sz="0" w:space="0" w:color="auto"/>
            <w:left w:val="none" w:sz="0" w:space="0" w:color="auto"/>
            <w:bottom w:val="none" w:sz="0" w:space="0" w:color="auto"/>
            <w:right w:val="none" w:sz="0" w:space="0" w:color="auto"/>
          </w:divBdr>
        </w:div>
        <w:div w:id="1213421067">
          <w:marLeft w:val="480"/>
          <w:marRight w:val="0"/>
          <w:marTop w:val="0"/>
          <w:marBottom w:val="0"/>
          <w:divBdr>
            <w:top w:val="none" w:sz="0" w:space="0" w:color="auto"/>
            <w:left w:val="none" w:sz="0" w:space="0" w:color="auto"/>
            <w:bottom w:val="none" w:sz="0" w:space="0" w:color="auto"/>
            <w:right w:val="none" w:sz="0" w:space="0" w:color="auto"/>
          </w:divBdr>
        </w:div>
        <w:div w:id="205917208">
          <w:marLeft w:val="480"/>
          <w:marRight w:val="0"/>
          <w:marTop w:val="0"/>
          <w:marBottom w:val="0"/>
          <w:divBdr>
            <w:top w:val="none" w:sz="0" w:space="0" w:color="auto"/>
            <w:left w:val="none" w:sz="0" w:space="0" w:color="auto"/>
            <w:bottom w:val="none" w:sz="0" w:space="0" w:color="auto"/>
            <w:right w:val="none" w:sz="0" w:space="0" w:color="auto"/>
          </w:divBdr>
        </w:div>
        <w:div w:id="74910174">
          <w:marLeft w:val="480"/>
          <w:marRight w:val="0"/>
          <w:marTop w:val="0"/>
          <w:marBottom w:val="0"/>
          <w:divBdr>
            <w:top w:val="none" w:sz="0" w:space="0" w:color="auto"/>
            <w:left w:val="none" w:sz="0" w:space="0" w:color="auto"/>
            <w:bottom w:val="none" w:sz="0" w:space="0" w:color="auto"/>
            <w:right w:val="none" w:sz="0" w:space="0" w:color="auto"/>
          </w:divBdr>
        </w:div>
        <w:div w:id="21908479">
          <w:marLeft w:val="480"/>
          <w:marRight w:val="0"/>
          <w:marTop w:val="0"/>
          <w:marBottom w:val="0"/>
          <w:divBdr>
            <w:top w:val="none" w:sz="0" w:space="0" w:color="auto"/>
            <w:left w:val="none" w:sz="0" w:space="0" w:color="auto"/>
            <w:bottom w:val="none" w:sz="0" w:space="0" w:color="auto"/>
            <w:right w:val="none" w:sz="0" w:space="0" w:color="auto"/>
          </w:divBdr>
        </w:div>
        <w:div w:id="363209896">
          <w:marLeft w:val="480"/>
          <w:marRight w:val="0"/>
          <w:marTop w:val="0"/>
          <w:marBottom w:val="0"/>
          <w:divBdr>
            <w:top w:val="none" w:sz="0" w:space="0" w:color="auto"/>
            <w:left w:val="none" w:sz="0" w:space="0" w:color="auto"/>
            <w:bottom w:val="none" w:sz="0" w:space="0" w:color="auto"/>
            <w:right w:val="none" w:sz="0" w:space="0" w:color="auto"/>
          </w:divBdr>
        </w:div>
        <w:div w:id="1477340298">
          <w:marLeft w:val="480"/>
          <w:marRight w:val="0"/>
          <w:marTop w:val="0"/>
          <w:marBottom w:val="0"/>
          <w:divBdr>
            <w:top w:val="none" w:sz="0" w:space="0" w:color="auto"/>
            <w:left w:val="none" w:sz="0" w:space="0" w:color="auto"/>
            <w:bottom w:val="none" w:sz="0" w:space="0" w:color="auto"/>
            <w:right w:val="none" w:sz="0" w:space="0" w:color="auto"/>
          </w:divBdr>
        </w:div>
        <w:div w:id="65421087">
          <w:marLeft w:val="480"/>
          <w:marRight w:val="0"/>
          <w:marTop w:val="0"/>
          <w:marBottom w:val="0"/>
          <w:divBdr>
            <w:top w:val="none" w:sz="0" w:space="0" w:color="auto"/>
            <w:left w:val="none" w:sz="0" w:space="0" w:color="auto"/>
            <w:bottom w:val="none" w:sz="0" w:space="0" w:color="auto"/>
            <w:right w:val="none" w:sz="0" w:space="0" w:color="auto"/>
          </w:divBdr>
        </w:div>
        <w:div w:id="590894699">
          <w:marLeft w:val="480"/>
          <w:marRight w:val="0"/>
          <w:marTop w:val="0"/>
          <w:marBottom w:val="0"/>
          <w:divBdr>
            <w:top w:val="none" w:sz="0" w:space="0" w:color="auto"/>
            <w:left w:val="none" w:sz="0" w:space="0" w:color="auto"/>
            <w:bottom w:val="none" w:sz="0" w:space="0" w:color="auto"/>
            <w:right w:val="none" w:sz="0" w:space="0" w:color="auto"/>
          </w:divBdr>
        </w:div>
        <w:div w:id="1785032841">
          <w:marLeft w:val="480"/>
          <w:marRight w:val="0"/>
          <w:marTop w:val="0"/>
          <w:marBottom w:val="0"/>
          <w:divBdr>
            <w:top w:val="none" w:sz="0" w:space="0" w:color="auto"/>
            <w:left w:val="none" w:sz="0" w:space="0" w:color="auto"/>
            <w:bottom w:val="none" w:sz="0" w:space="0" w:color="auto"/>
            <w:right w:val="none" w:sz="0" w:space="0" w:color="auto"/>
          </w:divBdr>
        </w:div>
        <w:div w:id="1459453230">
          <w:marLeft w:val="480"/>
          <w:marRight w:val="0"/>
          <w:marTop w:val="0"/>
          <w:marBottom w:val="0"/>
          <w:divBdr>
            <w:top w:val="none" w:sz="0" w:space="0" w:color="auto"/>
            <w:left w:val="none" w:sz="0" w:space="0" w:color="auto"/>
            <w:bottom w:val="none" w:sz="0" w:space="0" w:color="auto"/>
            <w:right w:val="none" w:sz="0" w:space="0" w:color="auto"/>
          </w:divBdr>
        </w:div>
        <w:div w:id="2067799203">
          <w:marLeft w:val="480"/>
          <w:marRight w:val="0"/>
          <w:marTop w:val="0"/>
          <w:marBottom w:val="0"/>
          <w:divBdr>
            <w:top w:val="none" w:sz="0" w:space="0" w:color="auto"/>
            <w:left w:val="none" w:sz="0" w:space="0" w:color="auto"/>
            <w:bottom w:val="none" w:sz="0" w:space="0" w:color="auto"/>
            <w:right w:val="none" w:sz="0" w:space="0" w:color="auto"/>
          </w:divBdr>
        </w:div>
        <w:div w:id="511997928">
          <w:marLeft w:val="480"/>
          <w:marRight w:val="0"/>
          <w:marTop w:val="0"/>
          <w:marBottom w:val="0"/>
          <w:divBdr>
            <w:top w:val="none" w:sz="0" w:space="0" w:color="auto"/>
            <w:left w:val="none" w:sz="0" w:space="0" w:color="auto"/>
            <w:bottom w:val="none" w:sz="0" w:space="0" w:color="auto"/>
            <w:right w:val="none" w:sz="0" w:space="0" w:color="auto"/>
          </w:divBdr>
        </w:div>
        <w:div w:id="985278866">
          <w:marLeft w:val="480"/>
          <w:marRight w:val="0"/>
          <w:marTop w:val="0"/>
          <w:marBottom w:val="0"/>
          <w:divBdr>
            <w:top w:val="none" w:sz="0" w:space="0" w:color="auto"/>
            <w:left w:val="none" w:sz="0" w:space="0" w:color="auto"/>
            <w:bottom w:val="none" w:sz="0" w:space="0" w:color="auto"/>
            <w:right w:val="none" w:sz="0" w:space="0" w:color="auto"/>
          </w:divBdr>
        </w:div>
        <w:div w:id="1230916711">
          <w:marLeft w:val="480"/>
          <w:marRight w:val="0"/>
          <w:marTop w:val="0"/>
          <w:marBottom w:val="0"/>
          <w:divBdr>
            <w:top w:val="none" w:sz="0" w:space="0" w:color="auto"/>
            <w:left w:val="none" w:sz="0" w:space="0" w:color="auto"/>
            <w:bottom w:val="none" w:sz="0" w:space="0" w:color="auto"/>
            <w:right w:val="none" w:sz="0" w:space="0" w:color="auto"/>
          </w:divBdr>
        </w:div>
        <w:div w:id="940381767">
          <w:marLeft w:val="480"/>
          <w:marRight w:val="0"/>
          <w:marTop w:val="0"/>
          <w:marBottom w:val="0"/>
          <w:divBdr>
            <w:top w:val="none" w:sz="0" w:space="0" w:color="auto"/>
            <w:left w:val="none" w:sz="0" w:space="0" w:color="auto"/>
            <w:bottom w:val="none" w:sz="0" w:space="0" w:color="auto"/>
            <w:right w:val="none" w:sz="0" w:space="0" w:color="auto"/>
          </w:divBdr>
        </w:div>
        <w:div w:id="602957800">
          <w:marLeft w:val="480"/>
          <w:marRight w:val="0"/>
          <w:marTop w:val="0"/>
          <w:marBottom w:val="0"/>
          <w:divBdr>
            <w:top w:val="none" w:sz="0" w:space="0" w:color="auto"/>
            <w:left w:val="none" w:sz="0" w:space="0" w:color="auto"/>
            <w:bottom w:val="none" w:sz="0" w:space="0" w:color="auto"/>
            <w:right w:val="none" w:sz="0" w:space="0" w:color="auto"/>
          </w:divBdr>
        </w:div>
        <w:div w:id="1603685630">
          <w:marLeft w:val="480"/>
          <w:marRight w:val="0"/>
          <w:marTop w:val="0"/>
          <w:marBottom w:val="0"/>
          <w:divBdr>
            <w:top w:val="none" w:sz="0" w:space="0" w:color="auto"/>
            <w:left w:val="none" w:sz="0" w:space="0" w:color="auto"/>
            <w:bottom w:val="none" w:sz="0" w:space="0" w:color="auto"/>
            <w:right w:val="none" w:sz="0" w:space="0" w:color="auto"/>
          </w:divBdr>
        </w:div>
        <w:div w:id="1349453682">
          <w:marLeft w:val="480"/>
          <w:marRight w:val="0"/>
          <w:marTop w:val="0"/>
          <w:marBottom w:val="0"/>
          <w:divBdr>
            <w:top w:val="none" w:sz="0" w:space="0" w:color="auto"/>
            <w:left w:val="none" w:sz="0" w:space="0" w:color="auto"/>
            <w:bottom w:val="none" w:sz="0" w:space="0" w:color="auto"/>
            <w:right w:val="none" w:sz="0" w:space="0" w:color="auto"/>
          </w:divBdr>
        </w:div>
        <w:div w:id="903761774">
          <w:marLeft w:val="480"/>
          <w:marRight w:val="0"/>
          <w:marTop w:val="0"/>
          <w:marBottom w:val="0"/>
          <w:divBdr>
            <w:top w:val="none" w:sz="0" w:space="0" w:color="auto"/>
            <w:left w:val="none" w:sz="0" w:space="0" w:color="auto"/>
            <w:bottom w:val="none" w:sz="0" w:space="0" w:color="auto"/>
            <w:right w:val="none" w:sz="0" w:space="0" w:color="auto"/>
          </w:divBdr>
        </w:div>
        <w:div w:id="1554852654">
          <w:marLeft w:val="480"/>
          <w:marRight w:val="0"/>
          <w:marTop w:val="0"/>
          <w:marBottom w:val="0"/>
          <w:divBdr>
            <w:top w:val="none" w:sz="0" w:space="0" w:color="auto"/>
            <w:left w:val="none" w:sz="0" w:space="0" w:color="auto"/>
            <w:bottom w:val="none" w:sz="0" w:space="0" w:color="auto"/>
            <w:right w:val="none" w:sz="0" w:space="0" w:color="auto"/>
          </w:divBdr>
        </w:div>
        <w:div w:id="319888328">
          <w:marLeft w:val="480"/>
          <w:marRight w:val="0"/>
          <w:marTop w:val="0"/>
          <w:marBottom w:val="0"/>
          <w:divBdr>
            <w:top w:val="none" w:sz="0" w:space="0" w:color="auto"/>
            <w:left w:val="none" w:sz="0" w:space="0" w:color="auto"/>
            <w:bottom w:val="none" w:sz="0" w:space="0" w:color="auto"/>
            <w:right w:val="none" w:sz="0" w:space="0" w:color="auto"/>
          </w:divBdr>
        </w:div>
        <w:div w:id="1500268695">
          <w:marLeft w:val="480"/>
          <w:marRight w:val="0"/>
          <w:marTop w:val="0"/>
          <w:marBottom w:val="0"/>
          <w:divBdr>
            <w:top w:val="none" w:sz="0" w:space="0" w:color="auto"/>
            <w:left w:val="none" w:sz="0" w:space="0" w:color="auto"/>
            <w:bottom w:val="none" w:sz="0" w:space="0" w:color="auto"/>
            <w:right w:val="none" w:sz="0" w:space="0" w:color="auto"/>
          </w:divBdr>
        </w:div>
        <w:div w:id="1882281984">
          <w:marLeft w:val="480"/>
          <w:marRight w:val="0"/>
          <w:marTop w:val="0"/>
          <w:marBottom w:val="0"/>
          <w:divBdr>
            <w:top w:val="none" w:sz="0" w:space="0" w:color="auto"/>
            <w:left w:val="none" w:sz="0" w:space="0" w:color="auto"/>
            <w:bottom w:val="none" w:sz="0" w:space="0" w:color="auto"/>
            <w:right w:val="none" w:sz="0" w:space="0" w:color="auto"/>
          </w:divBdr>
        </w:div>
        <w:div w:id="700202399">
          <w:marLeft w:val="480"/>
          <w:marRight w:val="0"/>
          <w:marTop w:val="0"/>
          <w:marBottom w:val="0"/>
          <w:divBdr>
            <w:top w:val="none" w:sz="0" w:space="0" w:color="auto"/>
            <w:left w:val="none" w:sz="0" w:space="0" w:color="auto"/>
            <w:bottom w:val="none" w:sz="0" w:space="0" w:color="auto"/>
            <w:right w:val="none" w:sz="0" w:space="0" w:color="auto"/>
          </w:divBdr>
        </w:div>
        <w:div w:id="548108156">
          <w:marLeft w:val="480"/>
          <w:marRight w:val="0"/>
          <w:marTop w:val="0"/>
          <w:marBottom w:val="0"/>
          <w:divBdr>
            <w:top w:val="none" w:sz="0" w:space="0" w:color="auto"/>
            <w:left w:val="none" w:sz="0" w:space="0" w:color="auto"/>
            <w:bottom w:val="none" w:sz="0" w:space="0" w:color="auto"/>
            <w:right w:val="none" w:sz="0" w:space="0" w:color="auto"/>
          </w:divBdr>
        </w:div>
        <w:div w:id="2123452270">
          <w:marLeft w:val="480"/>
          <w:marRight w:val="0"/>
          <w:marTop w:val="0"/>
          <w:marBottom w:val="0"/>
          <w:divBdr>
            <w:top w:val="none" w:sz="0" w:space="0" w:color="auto"/>
            <w:left w:val="none" w:sz="0" w:space="0" w:color="auto"/>
            <w:bottom w:val="none" w:sz="0" w:space="0" w:color="auto"/>
            <w:right w:val="none" w:sz="0" w:space="0" w:color="auto"/>
          </w:divBdr>
        </w:div>
        <w:div w:id="1033385804">
          <w:marLeft w:val="480"/>
          <w:marRight w:val="0"/>
          <w:marTop w:val="0"/>
          <w:marBottom w:val="0"/>
          <w:divBdr>
            <w:top w:val="none" w:sz="0" w:space="0" w:color="auto"/>
            <w:left w:val="none" w:sz="0" w:space="0" w:color="auto"/>
            <w:bottom w:val="none" w:sz="0" w:space="0" w:color="auto"/>
            <w:right w:val="none" w:sz="0" w:space="0" w:color="auto"/>
          </w:divBdr>
        </w:div>
        <w:div w:id="100302662">
          <w:marLeft w:val="480"/>
          <w:marRight w:val="0"/>
          <w:marTop w:val="0"/>
          <w:marBottom w:val="0"/>
          <w:divBdr>
            <w:top w:val="none" w:sz="0" w:space="0" w:color="auto"/>
            <w:left w:val="none" w:sz="0" w:space="0" w:color="auto"/>
            <w:bottom w:val="none" w:sz="0" w:space="0" w:color="auto"/>
            <w:right w:val="none" w:sz="0" w:space="0" w:color="auto"/>
          </w:divBdr>
        </w:div>
        <w:div w:id="1494495310">
          <w:marLeft w:val="480"/>
          <w:marRight w:val="0"/>
          <w:marTop w:val="0"/>
          <w:marBottom w:val="0"/>
          <w:divBdr>
            <w:top w:val="none" w:sz="0" w:space="0" w:color="auto"/>
            <w:left w:val="none" w:sz="0" w:space="0" w:color="auto"/>
            <w:bottom w:val="none" w:sz="0" w:space="0" w:color="auto"/>
            <w:right w:val="none" w:sz="0" w:space="0" w:color="auto"/>
          </w:divBdr>
        </w:div>
        <w:div w:id="1043136546">
          <w:marLeft w:val="480"/>
          <w:marRight w:val="0"/>
          <w:marTop w:val="0"/>
          <w:marBottom w:val="0"/>
          <w:divBdr>
            <w:top w:val="none" w:sz="0" w:space="0" w:color="auto"/>
            <w:left w:val="none" w:sz="0" w:space="0" w:color="auto"/>
            <w:bottom w:val="none" w:sz="0" w:space="0" w:color="auto"/>
            <w:right w:val="none" w:sz="0" w:space="0" w:color="auto"/>
          </w:divBdr>
        </w:div>
        <w:div w:id="318270258">
          <w:marLeft w:val="480"/>
          <w:marRight w:val="0"/>
          <w:marTop w:val="0"/>
          <w:marBottom w:val="0"/>
          <w:divBdr>
            <w:top w:val="none" w:sz="0" w:space="0" w:color="auto"/>
            <w:left w:val="none" w:sz="0" w:space="0" w:color="auto"/>
            <w:bottom w:val="none" w:sz="0" w:space="0" w:color="auto"/>
            <w:right w:val="none" w:sz="0" w:space="0" w:color="auto"/>
          </w:divBdr>
        </w:div>
        <w:div w:id="136385767">
          <w:marLeft w:val="480"/>
          <w:marRight w:val="0"/>
          <w:marTop w:val="0"/>
          <w:marBottom w:val="0"/>
          <w:divBdr>
            <w:top w:val="none" w:sz="0" w:space="0" w:color="auto"/>
            <w:left w:val="none" w:sz="0" w:space="0" w:color="auto"/>
            <w:bottom w:val="none" w:sz="0" w:space="0" w:color="auto"/>
            <w:right w:val="none" w:sz="0" w:space="0" w:color="auto"/>
          </w:divBdr>
        </w:div>
        <w:div w:id="1859151134">
          <w:marLeft w:val="480"/>
          <w:marRight w:val="0"/>
          <w:marTop w:val="0"/>
          <w:marBottom w:val="0"/>
          <w:divBdr>
            <w:top w:val="none" w:sz="0" w:space="0" w:color="auto"/>
            <w:left w:val="none" w:sz="0" w:space="0" w:color="auto"/>
            <w:bottom w:val="none" w:sz="0" w:space="0" w:color="auto"/>
            <w:right w:val="none" w:sz="0" w:space="0" w:color="auto"/>
          </w:divBdr>
        </w:div>
        <w:div w:id="1368483823">
          <w:marLeft w:val="480"/>
          <w:marRight w:val="0"/>
          <w:marTop w:val="0"/>
          <w:marBottom w:val="0"/>
          <w:divBdr>
            <w:top w:val="none" w:sz="0" w:space="0" w:color="auto"/>
            <w:left w:val="none" w:sz="0" w:space="0" w:color="auto"/>
            <w:bottom w:val="none" w:sz="0" w:space="0" w:color="auto"/>
            <w:right w:val="none" w:sz="0" w:space="0" w:color="auto"/>
          </w:divBdr>
        </w:div>
        <w:div w:id="1523663773">
          <w:marLeft w:val="480"/>
          <w:marRight w:val="0"/>
          <w:marTop w:val="0"/>
          <w:marBottom w:val="0"/>
          <w:divBdr>
            <w:top w:val="none" w:sz="0" w:space="0" w:color="auto"/>
            <w:left w:val="none" w:sz="0" w:space="0" w:color="auto"/>
            <w:bottom w:val="none" w:sz="0" w:space="0" w:color="auto"/>
            <w:right w:val="none" w:sz="0" w:space="0" w:color="auto"/>
          </w:divBdr>
        </w:div>
        <w:div w:id="3213379">
          <w:marLeft w:val="480"/>
          <w:marRight w:val="0"/>
          <w:marTop w:val="0"/>
          <w:marBottom w:val="0"/>
          <w:divBdr>
            <w:top w:val="none" w:sz="0" w:space="0" w:color="auto"/>
            <w:left w:val="none" w:sz="0" w:space="0" w:color="auto"/>
            <w:bottom w:val="none" w:sz="0" w:space="0" w:color="auto"/>
            <w:right w:val="none" w:sz="0" w:space="0" w:color="auto"/>
          </w:divBdr>
        </w:div>
        <w:div w:id="2091612522">
          <w:marLeft w:val="480"/>
          <w:marRight w:val="0"/>
          <w:marTop w:val="0"/>
          <w:marBottom w:val="0"/>
          <w:divBdr>
            <w:top w:val="none" w:sz="0" w:space="0" w:color="auto"/>
            <w:left w:val="none" w:sz="0" w:space="0" w:color="auto"/>
            <w:bottom w:val="none" w:sz="0" w:space="0" w:color="auto"/>
            <w:right w:val="none" w:sz="0" w:space="0" w:color="auto"/>
          </w:divBdr>
        </w:div>
        <w:div w:id="189296222">
          <w:marLeft w:val="480"/>
          <w:marRight w:val="0"/>
          <w:marTop w:val="0"/>
          <w:marBottom w:val="0"/>
          <w:divBdr>
            <w:top w:val="none" w:sz="0" w:space="0" w:color="auto"/>
            <w:left w:val="none" w:sz="0" w:space="0" w:color="auto"/>
            <w:bottom w:val="none" w:sz="0" w:space="0" w:color="auto"/>
            <w:right w:val="none" w:sz="0" w:space="0" w:color="auto"/>
          </w:divBdr>
        </w:div>
        <w:div w:id="1031956320">
          <w:marLeft w:val="480"/>
          <w:marRight w:val="0"/>
          <w:marTop w:val="0"/>
          <w:marBottom w:val="0"/>
          <w:divBdr>
            <w:top w:val="none" w:sz="0" w:space="0" w:color="auto"/>
            <w:left w:val="none" w:sz="0" w:space="0" w:color="auto"/>
            <w:bottom w:val="none" w:sz="0" w:space="0" w:color="auto"/>
            <w:right w:val="none" w:sz="0" w:space="0" w:color="auto"/>
          </w:divBdr>
        </w:div>
        <w:div w:id="1776099494">
          <w:marLeft w:val="480"/>
          <w:marRight w:val="0"/>
          <w:marTop w:val="0"/>
          <w:marBottom w:val="0"/>
          <w:divBdr>
            <w:top w:val="none" w:sz="0" w:space="0" w:color="auto"/>
            <w:left w:val="none" w:sz="0" w:space="0" w:color="auto"/>
            <w:bottom w:val="none" w:sz="0" w:space="0" w:color="auto"/>
            <w:right w:val="none" w:sz="0" w:space="0" w:color="auto"/>
          </w:divBdr>
        </w:div>
        <w:div w:id="147207871">
          <w:marLeft w:val="480"/>
          <w:marRight w:val="0"/>
          <w:marTop w:val="0"/>
          <w:marBottom w:val="0"/>
          <w:divBdr>
            <w:top w:val="none" w:sz="0" w:space="0" w:color="auto"/>
            <w:left w:val="none" w:sz="0" w:space="0" w:color="auto"/>
            <w:bottom w:val="none" w:sz="0" w:space="0" w:color="auto"/>
            <w:right w:val="none" w:sz="0" w:space="0" w:color="auto"/>
          </w:divBdr>
        </w:div>
        <w:div w:id="1289506757">
          <w:marLeft w:val="480"/>
          <w:marRight w:val="0"/>
          <w:marTop w:val="0"/>
          <w:marBottom w:val="0"/>
          <w:divBdr>
            <w:top w:val="none" w:sz="0" w:space="0" w:color="auto"/>
            <w:left w:val="none" w:sz="0" w:space="0" w:color="auto"/>
            <w:bottom w:val="none" w:sz="0" w:space="0" w:color="auto"/>
            <w:right w:val="none" w:sz="0" w:space="0" w:color="auto"/>
          </w:divBdr>
        </w:div>
        <w:div w:id="1796941425">
          <w:marLeft w:val="480"/>
          <w:marRight w:val="0"/>
          <w:marTop w:val="0"/>
          <w:marBottom w:val="0"/>
          <w:divBdr>
            <w:top w:val="none" w:sz="0" w:space="0" w:color="auto"/>
            <w:left w:val="none" w:sz="0" w:space="0" w:color="auto"/>
            <w:bottom w:val="none" w:sz="0" w:space="0" w:color="auto"/>
            <w:right w:val="none" w:sz="0" w:space="0" w:color="auto"/>
          </w:divBdr>
        </w:div>
        <w:div w:id="1550189961">
          <w:marLeft w:val="480"/>
          <w:marRight w:val="0"/>
          <w:marTop w:val="0"/>
          <w:marBottom w:val="0"/>
          <w:divBdr>
            <w:top w:val="none" w:sz="0" w:space="0" w:color="auto"/>
            <w:left w:val="none" w:sz="0" w:space="0" w:color="auto"/>
            <w:bottom w:val="none" w:sz="0" w:space="0" w:color="auto"/>
            <w:right w:val="none" w:sz="0" w:space="0" w:color="auto"/>
          </w:divBdr>
        </w:div>
      </w:divsChild>
    </w:div>
    <w:div w:id="1694920376">
      <w:bodyDiv w:val="1"/>
      <w:marLeft w:val="0"/>
      <w:marRight w:val="0"/>
      <w:marTop w:val="0"/>
      <w:marBottom w:val="0"/>
      <w:divBdr>
        <w:top w:val="none" w:sz="0" w:space="0" w:color="auto"/>
        <w:left w:val="none" w:sz="0" w:space="0" w:color="auto"/>
        <w:bottom w:val="none" w:sz="0" w:space="0" w:color="auto"/>
        <w:right w:val="none" w:sz="0" w:space="0" w:color="auto"/>
      </w:divBdr>
    </w:div>
    <w:div w:id="1697269605">
      <w:bodyDiv w:val="1"/>
      <w:marLeft w:val="0"/>
      <w:marRight w:val="0"/>
      <w:marTop w:val="0"/>
      <w:marBottom w:val="0"/>
      <w:divBdr>
        <w:top w:val="none" w:sz="0" w:space="0" w:color="auto"/>
        <w:left w:val="none" w:sz="0" w:space="0" w:color="auto"/>
        <w:bottom w:val="none" w:sz="0" w:space="0" w:color="auto"/>
        <w:right w:val="none" w:sz="0" w:space="0" w:color="auto"/>
      </w:divBdr>
    </w:div>
    <w:div w:id="1698434672">
      <w:bodyDiv w:val="1"/>
      <w:marLeft w:val="0"/>
      <w:marRight w:val="0"/>
      <w:marTop w:val="0"/>
      <w:marBottom w:val="0"/>
      <w:divBdr>
        <w:top w:val="none" w:sz="0" w:space="0" w:color="auto"/>
        <w:left w:val="none" w:sz="0" w:space="0" w:color="auto"/>
        <w:bottom w:val="none" w:sz="0" w:space="0" w:color="auto"/>
        <w:right w:val="none" w:sz="0" w:space="0" w:color="auto"/>
      </w:divBdr>
    </w:div>
    <w:div w:id="1699088354">
      <w:bodyDiv w:val="1"/>
      <w:marLeft w:val="0"/>
      <w:marRight w:val="0"/>
      <w:marTop w:val="0"/>
      <w:marBottom w:val="0"/>
      <w:divBdr>
        <w:top w:val="none" w:sz="0" w:space="0" w:color="auto"/>
        <w:left w:val="none" w:sz="0" w:space="0" w:color="auto"/>
        <w:bottom w:val="none" w:sz="0" w:space="0" w:color="auto"/>
        <w:right w:val="none" w:sz="0" w:space="0" w:color="auto"/>
      </w:divBdr>
    </w:div>
    <w:div w:id="1700082219">
      <w:bodyDiv w:val="1"/>
      <w:marLeft w:val="0"/>
      <w:marRight w:val="0"/>
      <w:marTop w:val="0"/>
      <w:marBottom w:val="0"/>
      <w:divBdr>
        <w:top w:val="none" w:sz="0" w:space="0" w:color="auto"/>
        <w:left w:val="none" w:sz="0" w:space="0" w:color="auto"/>
        <w:bottom w:val="none" w:sz="0" w:space="0" w:color="auto"/>
        <w:right w:val="none" w:sz="0" w:space="0" w:color="auto"/>
      </w:divBdr>
    </w:div>
    <w:div w:id="1701466416">
      <w:bodyDiv w:val="1"/>
      <w:marLeft w:val="0"/>
      <w:marRight w:val="0"/>
      <w:marTop w:val="0"/>
      <w:marBottom w:val="0"/>
      <w:divBdr>
        <w:top w:val="none" w:sz="0" w:space="0" w:color="auto"/>
        <w:left w:val="none" w:sz="0" w:space="0" w:color="auto"/>
        <w:bottom w:val="none" w:sz="0" w:space="0" w:color="auto"/>
        <w:right w:val="none" w:sz="0" w:space="0" w:color="auto"/>
      </w:divBdr>
    </w:div>
    <w:div w:id="1704746492">
      <w:bodyDiv w:val="1"/>
      <w:marLeft w:val="0"/>
      <w:marRight w:val="0"/>
      <w:marTop w:val="0"/>
      <w:marBottom w:val="0"/>
      <w:divBdr>
        <w:top w:val="none" w:sz="0" w:space="0" w:color="auto"/>
        <w:left w:val="none" w:sz="0" w:space="0" w:color="auto"/>
        <w:bottom w:val="none" w:sz="0" w:space="0" w:color="auto"/>
        <w:right w:val="none" w:sz="0" w:space="0" w:color="auto"/>
      </w:divBdr>
      <w:divsChild>
        <w:div w:id="508447565">
          <w:marLeft w:val="480"/>
          <w:marRight w:val="0"/>
          <w:marTop w:val="0"/>
          <w:marBottom w:val="0"/>
          <w:divBdr>
            <w:top w:val="none" w:sz="0" w:space="0" w:color="auto"/>
            <w:left w:val="none" w:sz="0" w:space="0" w:color="auto"/>
            <w:bottom w:val="none" w:sz="0" w:space="0" w:color="auto"/>
            <w:right w:val="none" w:sz="0" w:space="0" w:color="auto"/>
          </w:divBdr>
        </w:div>
        <w:div w:id="1996058662">
          <w:marLeft w:val="480"/>
          <w:marRight w:val="0"/>
          <w:marTop w:val="0"/>
          <w:marBottom w:val="0"/>
          <w:divBdr>
            <w:top w:val="none" w:sz="0" w:space="0" w:color="auto"/>
            <w:left w:val="none" w:sz="0" w:space="0" w:color="auto"/>
            <w:bottom w:val="none" w:sz="0" w:space="0" w:color="auto"/>
            <w:right w:val="none" w:sz="0" w:space="0" w:color="auto"/>
          </w:divBdr>
        </w:div>
        <w:div w:id="73406332">
          <w:marLeft w:val="480"/>
          <w:marRight w:val="0"/>
          <w:marTop w:val="0"/>
          <w:marBottom w:val="0"/>
          <w:divBdr>
            <w:top w:val="none" w:sz="0" w:space="0" w:color="auto"/>
            <w:left w:val="none" w:sz="0" w:space="0" w:color="auto"/>
            <w:bottom w:val="none" w:sz="0" w:space="0" w:color="auto"/>
            <w:right w:val="none" w:sz="0" w:space="0" w:color="auto"/>
          </w:divBdr>
        </w:div>
        <w:div w:id="271397034">
          <w:marLeft w:val="480"/>
          <w:marRight w:val="0"/>
          <w:marTop w:val="0"/>
          <w:marBottom w:val="0"/>
          <w:divBdr>
            <w:top w:val="none" w:sz="0" w:space="0" w:color="auto"/>
            <w:left w:val="none" w:sz="0" w:space="0" w:color="auto"/>
            <w:bottom w:val="none" w:sz="0" w:space="0" w:color="auto"/>
            <w:right w:val="none" w:sz="0" w:space="0" w:color="auto"/>
          </w:divBdr>
        </w:div>
        <w:div w:id="316883357">
          <w:marLeft w:val="480"/>
          <w:marRight w:val="0"/>
          <w:marTop w:val="0"/>
          <w:marBottom w:val="0"/>
          <w:divBdr>
            <w:top w:val="none" w:sz="0" w:space="0" w:color="auto"/>
            <w:left w:val="none" w:sz="0" w:space="0" w:color="auto"/>
            <w:bottom w:val="none" w:sz="0" w:space="0" w:color="auto"/>
            <w:right w:val="none" w:sz="0" w:space="0" w:color="auto"/>
          </w:divBdr>
        </w:div>
        <w:div w:id="843789092">
          <w:marLeft w:val="480"/>
          <w:marRight w:val="0"/>
          <w:marTop w:val="0"/>
          <w:marBottom w:val="0"/>
          <w:divBdr>
            <w:top w:val="none" w:sz="0" w:space="0" w:color="auto"/>
            <w:left w:val="none" w:sz="0" w:space="0" w:color="auto"/>
            <w:bottom w:val="none" w:sz="0" w:space="0" w:color="auto"/>
            <w:right w:val="none" w:sz="0" w:space="0" w:color="auto"/>
          </w:divBdr>
        </w:div>
        <w:div w:id="1897007851">
          <w:marLeft w:val="480"/>
          <w:marRight w:val="0"/>
          <w:marTop w:val="0"/>
          <w:marBottom w:val="0"/>
          <w:divBdr>
            <w:top w:val="none" w:sz="0" w:space="0" w:color="auto"/>
            <w:left w:val="none" w:sz="0" w:space="0" w:color="auto"/>
            <w:bottom w:val="none" w:sz="0" w:space="0" w:color="auto"/>
            <w:right w:val="none" w:sz="0" w:space="0" w:color="auto"/>
          </w:divBdr>
        </w:div>
        <w:div w:id="1476410960">
          <w:marLeft w:val="480"/>
          <w:marRight w:val="0"/>
          <w:marTop w:val="0"/>
          <w:marBottom w:val="0"/>
          <w:divBdr>
            <w:top w:val="none" w:sz="0" w:space="0" w:color="auto"/>
            <w:left w:val="none" w:sz="0" w:space="0" w:color="auto"/>
            <w:bottom w:val="none" w:sz="0" w:space="0" w:color="auto"/>
            <w:right w:val="none" w:sz="0" w:space="0" w:color="auto"/>
          </w:divBdr>
        </w:div>
        <w:div w:id="349725731">
          <w:marLeft w:val="480"/>
          <w:marRight w:val="0"/>
          <w:marTop w:val="0"/>
          <w:marBottom w:val="0"/>
          <w:divBdr>
            <w:top w:val="none" w:sz="0" w:space="0" w:color="auto"/>
            <w:left w:val="none" w:sz="0" w:space="0" w:color="auto"/>
            <w:bottom w:val="none" w:sz="0" w:space="0" w:color="auto"/>
            <w:right w:val="none" w:sz="0" w:space="0" w:color="auto"/>
          </w:divBdr>
        </w:div>
        <w:div w:id="872234139">
          <w:marLeft w:val="480"/>
          <w:marRight w:val="0"/>
          <w:marTop w:val="0"/>
          <w:marBottom w:val="0"/>
          <w:divBdr>
            <w:top w:val="none" w:sz="0" w:space="0" w:color="auto"/>
            <w:left w:val="none" w:sz="0" w:space="0" w:color="auto"/>
            <w:bottom w:val="none" w:sz="0" w:space="0" w:color="auto"/>
            <w:right w:val="none" w:sz="0" w:space="0" w:color="auto"/>
          </w:divBdr>
        </w:div>
        <w:div w:id="665086059">
          <w:marLeft w:val="480"/>
          <w:marRight w:val="0"/>
          <w:marTop w:val="0"/>
          <w:marBottom w:val="0"/>
          <w:divBdr>
            <w:top w:val="none" w:sz="0" w:space="0" w:color="auto"/>
            <w:left w:val="none" w:sz="0" w:space="0" w:color="auto"/>
            <w:bottom w:val="none" w:sz="0" w:space="0" w:color="auto"/>
            <w:right w:val="none" w:sz="0" w:space="0" w:color="auto"/>
          </w:divBdr>
        </w:div>
        <w:div w:id="15160035">
          <w:marLeft w:val="480"/>
          <w:marRight w:val="0"/>
          <w:marTop w:val="0"/>
          <w:marBottom w:val="0"/>
          <w:divBdr>
            <w:top w:val="none" w:sz="0" w:space="0" w:color="auto"/>
            <w:left w:val="none" w:sz="0" w:space="0" w:color="auto"/>
            <w:bottom w:val="none" w:sz="0" w:space="0" w:color="auto"/>
            <w:right w:val="none" w:sz="0" w:space="0" w:color="auto"/>
          </w:divBdr>
        </w:div>
        <w:div w:id="1690372629">
          <w:marLeft w:val="480"/>
          <w:marRight w:val="0"/>
          <w:marTop w:val="0"/>
          <w:marBottom w:val="0"/>
          <w:divBdr>
            <w:top w:val="none" w:sz="0" w:space="0" w:color="auto"/>
            <w:left w:val="none" w:sz="0" w:space="0" w:color="auto"/>
            <w:bottom w:val="none" w:sz="0" w:space="0" w:color="auto"/>
            <w:right w:val="none" w:sz="0" w:space="0" w:color="auto"/>
          </w:divBdr>
        </w:div>
        <w:div w:id="1678077213">
          <w:marLeft w:val="480"/>
          <w:marRight w:val="0"/>
          <w:marTop w:val="0"/>
          <w:marBottom w:val="0"/>
          <w:divBdr>
            <w:top w:val="none" w:sz="0" w:space="0" w:color="auto"/>
            <w:left w:val="none" w:sz="0" w:space="0" w:color="auto"/>
            <w:bottom w:val="none" w:sz="0" w:space="0" w:color="auto"/>
            <w:right w:val="none" w:sz="0" w:space="0" w:color="auto"/>
          </w:divBdr>
        </w:div>
        <w:div w:id="482045837">
          <w:marLeft w:val="480"/>
          <w:marRight w:val="0"/>
          <w:marTop w:val="0"/>
          <w:marBottom w:val="0"/>
          <w:divBdr>
            <w:top w:val="none" w:sz="0" w:space="0" w:color="auto"/>
            <w:left w:val="none" w:sz="0" w:space="0" w:color="auto"/>
            <w:bottom w:val="none" w:sz="0" w:space="0" w:color="auto"/>
            <w:right w:val="none" w:sz="0" w:space="0" w:color="auto"/>
          </w:divBdr>
        </w:div>
        <w:div w:id="188035137">
          <w:marLeft w:val="480"/>
          <w:marRight w:val="0"/>
          <w:marTop w:val="0"/>
          <w:marBottom w:val="0"/>
          <w:divBdr>
            <w:top w:val="none" w:sz="0" w:space="0" w:color="auto"/>
            <w:left w:val="none" w:sz="0" w:space="0" w:color="auto"/>
            <w:bottom w:val="none" w:sz="0" w:space="0" w:color="auto"/>
            <w:right w:val="none" w:sz="0" w:space="0" w:color="auto"/>
          </w:divBdr>
        </w:div>
        <w:div w:id="1114323183">
          <w:marLeft w:val="480"/>
          <w:marRight w:val="0"/>
          <w:marTop w:val="0"/>
          <w:marBottom w:val="0"/>
          <w:divBdr>
            <w:top w:val="none" w:sz="0" w:space="0" w:color="auto"/>
            <w:left w:val="none" w:sz="0" w:space="0" w:color="auto"/>
            <w:bottom w:val="none" w:sz="0" w:space="0" w:color="auto"/>
            <w:right w:val="none" w:sz="0" w:space="0" w:color="auto"/>
          </w:divBdr>
        </w:div>
        <w:div w:id="1067343153">
          <w:marLeft w:val="480"/>
          <w:marRight w:val="0"/>
          <w:marTop w:val="0"/>
          <w:marBottom w:val="0"/>
          <w:divBdr>
            <w:top w:val="none" w:sz="0" w:space="0" w:color="auto"/>
            <w:left w:val="none" w:sz="0" w:space="0" w:color="auto"/>
            <w:bottom w:val="none" w:sz="0" w:space="0" w:color="auto"/>
            <w:right w:val="none" w:sz="0" w:space="0" w:color="auto"/>
          </w:divBdr>
        </w:div>
        <w:div w:id="1058672464">
          <w:marLeft w:val="480"/>
          <w:marRight w:val="0"/>
          <w:marTop w:val="0"/>
          <w:marBottom w:val="0"/>
          <w:divBdr>
            <w:top w:val="none" w:sz="0" w:space="0" w:color="auto"/>
            <w:left w:val="none" w:sz="0" w:space="0" w:color="auto"/>
            <w:bottom w:val="none" w:sz="0" w:space="0" w:color="auto"/>
            <w:right w:val="none" w:sz="0" w:space="0" w:color="auto"/>
          </w:divBdr>
        </w:div>
        <w:div w:id="18093813">
          <w:marLeft w:val="480"/>
          <w:marRight w:val="0"/>
          <w:marTop w:val="0"/>
          <w:marBottom w:val="0"/>
          <w:divBdr>
            <w:top w:val="none" w:sz="0" w:space="0" w:color="auto"/>
            <w:left w:val="none" w:sz="0" w:space="0" w:color="auto"/>
            <w:bottom w:val="none" w:sz="0" w:space="0" w:color="auto"/>
            <w:right w:val="none" w:sz="0" w:space="0" w:color="auto"/>
          </w:divBdr>
        </w:div>
        <w:div w:id="1437209712">
          <w:marLeft w:val="480"/>
          <w:marRight w:val="0"/>
          <w:marTop w:val="0"/>
          <w:marBottom w:val="0"/>
          <w:divBdr>
            <w:top w:val="none" w:sz="0" w:space="0" w:color="auto"/>
            <w:left w:val="none" w:sz="0" w:space="0" w:color="auto"/>
            <w:bottom w:val="none" w:sz="0" w:space="0" w:color="auto"/>
            <w:right w:val="none" w:sz="0" w:space="0" w:color="auto"/>
          </w:divBdr>
        </w:div>
        <w:div w:id="264844713">
          <w:marLeft w:val="480"/>
          <w:marRight w:val="0"/>
          <w:marTop w:val="0"/>
          <w:marBottom w:val="0"/>
          <w:divBdr>
            <w:top w:val="none" w:sz="0" w:space="0" w:color="auto"/>
            <w:left w:val="none" w:sz="0" w:space="0" w:color="auto"/>
            <w:bottom w:val="none" w:sz="0" w:space="0" w:color="auto"/>
            <w:right w:val="none" w:sz="0" w:space="0" w:color="auto"/>
          </w:divBdr>
        </w:div>
        <w:div w:id="734595960">
          <w:marLeft w:val="480"/>
          <w:marRight w:val="0"/>
          <w:marTop w:val="0"/>
          <w:marBottom w:val="0"/>
          <w:divBdr>
            <w:top w:val="none" w:sz="0" w:space="0" w:color="auto"/>
            <w:left w:val="none" w:sz="0" w:space="0" w:color="auto"/>
            <w:bottom w:val="none" w:sz="0" w:space="0" w:color="auto"/>
            <w:right w:val="none" w:sz="0" w:space="0" w:color="auto"/>
          </w:divBdr>
        </w:div>
        <w:div w:id="2013726879">
          <w:marLeft w:val="480"/>
          <w:marRight w:val="0"/>
          <w:marTop w:val="0"/>
          <w:marBottom w:val="0"/>
          <w:divBdr>
            <w:top w:val="none" w:sz="0" w:space="0" w:color="auto"/>
            <w:left w:val="none" w:sz="0" w:space="0" w:color="auto"/>
            <w:bottom w:val="none" w:sz="0" w:space="0" w:color="auto"/>
            <w:right w:val="none" w:sz="0" w:space="0" w:color="auto"/>
          </w:divBdr>
        </w:div>
        <w:div w:id="940841265">
          <w:marLeft w:val="480"/>
          <w:marRight w:val="0"/>
          <w:marTop w:val="0"/>
          <w:marBottom w:val="0"/>
          <w:divBdr>
            <w:top w:val="none" w:sz="0" w:space="0" w:color="auto"/>
            <w:left w:val="none" w:sz="0" w:space="0" w:color="auto"/>
            <w:bottom w:val="none" w:sz="0" w:space="0" w:color="auto"/>
            <w:right w:val="none" w:sz="0" w:space="0" w:color="auto"/>
          </w:divBdr>
        </w:div>
        <w:div w:id="128548571">
          <w:marLeft w:val="480"/>
          <w:marRight w:val="0"/>
          <w:marTop w:val="0"/>
          <w:marBottom w:val="0"/>
          <w:divBdr>
            <w:top w:val="none" w:sz="0" w:space="0" w:color="auto"/>
            <w:left w:val="none" w:sz="0" w:space="0" w:color="auto"/>
            <w:bottom w:val="none" w:sz="0" w:space="0" w:color="auto"/>
            <w:right w:val="none" w:sz="0" w:space="0" w:color="auto"/>
          </w:divBdr>
        </w:div>
        <w:div w:id="1295139745">
          <w:marLeft w:val="480"/>
          <w:marRight w:val="0"/>
          <w:marTop w:val="0"/>
          <w:marBottom w:val="0"/>
          <w:divBdr>
            <w:top w:val="none" w:sz="0" w:space="0" w:color="auto"/>
            <w:left w:val="none" w:sz="0" w:space="0" w:color="auto"/>
            <w:bottom w:val="none" w:sz="0" w:space="0" w:color="auto"/>
            <w:right w:val="none" w:sz="0" w:space="0" w:color="auto"/>
          </w:divBdr>
        </w:div>
        <w:div w:id="160388290">
          <w:marLeft w:val="480"/>
          <w:marRight w:val="0"/>
          <w:marTop w:val="0"/>
          <w:marBottom w:val="0"/>
          <w:divBdr>
            <w:top w:val="none" w:sz="0" w:space="0" w:color="auto"/>
            <w:left w:val="none" w:sz="0" w:space="0" w:color="auto"/>
            <w:bottom w:val="none" w:sz="0" w:space="0" w:color="auto"/>
            <w:right w:val="none" w:sz="0" w:space="0" w:color="auto"/>
          </w:divBdr>
        </w:div>
        <w:div w:id="829053376">
          <w:marLeft w:val="480"/>
          <w:marRight w:val="0"/>
          <w:marTop w:val="0"/>
          <w:marBottom w:val="0"/>
          <w:divBdr>
            <w:top w:val="none" w:sz="0" w:space="0" w:color="auto"/>
            <w:left w:val="none" w:sz="0" w:space="0" w:color="auto"/>
            <w:bottom w:val="none" w:sz="0" w:space="0" w:color="auto"/>
            <w:right w:val="none" w:sz="0" w:space="0" w:color="auto"/>
          </w:divBdr>
        </w:div>
        <w:div w:id="1133136470">
          <w:marLeft w:val="480"/>
          <w:marRight w:val="0"/>
          <w:marTop w:val="0"/>
          <w:marBottom w:val="0"/>
          <w:divBdr>
            <w:top w:val="none" w:sz="0" w:space="0" w:color="auto"/>
            <w:left w:val="none" w:sz="0" w:space="0" w:color="auto"/>
            <w:bottom w:val="none" w:sz="0" w:space="0" w:color="auto"/>
            <w:right w:val="none" w:sz="0" w:space="0" w:color="auto"/>
          </w:divBdr>
        </w:div>
        <w:div w:id="1947425629">
          <w:marLeft w:val="480"/>
          <w:marRight w:val="0"/>
          <w:marTop w:val="0"/>
          <w:marBottom w:val="0"/>
          <w:divBdr>
            <w:top w:val="none" w:sz="0" w:space="0" w:color="auto"/>
            <w:left w:val="none" w:sz="0" w:space="0" w:color="auto"/>
            <w:bottom w:val="none" w:sz="0" w:space="0" w:color="auto"/>
            <w:right w:val="none" w:sz="0" w:space="0" w:color="auto"/>
          </w:divBdr>
        </w:div>
        <w:div w:id="442925001">
          <w:marLeft w:val="480"/>
          <w:marRight w:val="0"/>
          <w:marTop w:val="0"/>
          <w:marBottom w:val="0"/>
          <w:divBdr>
            <w:top w:val="none" w:sz="0" w:space="0" w:color="auto"/>
            <w:left w:val="none" w:sz="0" w:space="0" w:color="auto"/>
            <w:bottom w:val="none" w:sz="0" w:space="0" w:color="auto"/>
            <w:right w:val="none" w:sz="0" w:space="0" w:color="auto"/>
          </w:divBdr>
        </w:div>
        <w:div w:id="2008241651">
          <w:marLeft w:val="480"/>
          <w:marRight w:val="0"/>
          <w:marTop w:val="0"/>
          <w:marBottom w:val="0"/>
          <w:divBdr>
            <w:top w:val="none" w:sz="0" w:space="0" w:color="auto"/>
            <w:left w:val="none" w:sz="0" w:space="0" w:color="auto"/>
            <w:bottom w:val="none" w:sz="0" w:space="0" w:color="auto"/>
            <w:right w:val="none" w:sz="0" w:space="0" w:color="auto"/>
          </w:divBdr>
        </w:div>
        <w:div w:id="1545753034">
          <w:marLeft w:val="480"/>
          <w:marRight w:val="0"/>
          <w:marTop w:val="0"/>
          <w:marBottom w:val="0"/>
          <w:divBdr>
            <w:top w:val="none" w:sz="0" w:space="0" w:color="auto"/>
            <w:left w:val="none" w:sz="0" w:space="0" w:color="auto"/>
            <w:bottom w:val="none" w:sz="0" w:space="0" w:color="auto"/>
            <w:right w:val="none" w:sz="0" w:space="0" w:color="auto"/>
          </w:divBdr>
        </w:div>
        <w:div w:id="1584605019">
          <w:marLeft w:val="480"/>
          <w:marRight w:val="0"/>
          <w:marTop w:val="0"/>
          <w:marBottom w:val="0"/>
          <w:divBdr>
            <w:top w:val="none" w:sz="0" w:space="0" w:color="auto"/>
            <w:left w:val="none" w:sz="0" w:space="0" w:color="auto"/>
            <w:bottom w:val="none" w:sz="0" w:space="0" w:color="auto"/>
            <w:right w:val="none" w:sz="0" w:space="0" w:color="auto"/>
          </w:divBdr>
        </w:div>
        <w:div w:id="1933204202">
          <w:marLeft w:val="480"/>
          <w:marRight w:val="0"/>
          <w:marTop w:val="0"/>
          <w:marBottom w:val="0"/>
          <w:divBdr>
            <w:top w:val="none" w:sz="0" w:space="0" w:color="auto"/>
            <w:left w:val="none" w:sz="0" w:space="0" w:color="auto"/>
            <w:bottom w:val="none" w:sz="0" w:space="0" w:color="auto"/>
            <w:right w:val="none" w:sz="0" w:space="0" w:color="auto"/>
          </w:divBdr>
        </w:div>
        <w:div w:id="1452478632">
          <w:marLeft w:val="480"/>
          <w:marRight w:val="0"/>
          <w:marTop w:val="0"/>
          <w:marBottom w:val="0"/>
          <w:divBdr>
            <w:top w:val="none" w:sz="0" w:space="0" w:color="auto"/>
            <w:left w:val="none" w:sz="0" w:space="0" w:color="auto"/>
            <w:bottom w:val="none" w:sz="0" w:space="0" w:color="auto"/>
            <w:right w:val="none" w:sz="0" w:space="0" w:color="auto"/>
          </w:divBdr>
        </w:div>
        <w:div w:id="372585011">
          <w:marLeft w:val="480"/>
          <w:marRight w:val="0"/>
          <w:marTop w:val="0"/>
          <w:marBottom w:val="0"/>
          <w:divBdr>
            <w:top w:val="none" w:sz="0" w:space="0" w:color="auto"/>
            <w:left w:val="none" w:sz="0" w:space="0" w:color="auto"/>
            <w:bottom w:val="none" w:sz="0" w:space="0" w:color="auto"/>
            <w:right w:val="none" w:sz="0" w:space="0" w:color="auto"/>
          </w:divBdr>
        </w:div>
        <w:div w:id="1478886751">
          <w:marLeft w:val="480"/>
          <w:marRight w:val="0"/>
          <w:marTop w:val="0"/>
          <w:marBottom w:val="0"/>
          <w:divBdr>
            <w:top w:val="none" w:sz="0" w:space="0" w:color="auto"/>
            <w:left w:val="none" w:sz="0" w:space="0" w:color="auto"/>
            <w:bottom w:val="none" w:sz="0" w:space="0" w:color="auto"/>
            <w:right w:val="none" w:sz="0" w:space="0" w:color="auto"/>
          </w:divBdr>
        </w:div>
        <w:div w:id="102263644">
          <w:marLeft w:val="480"/>
          <w:marRight w:val="0"/>
          <w:marTop w:val="0"/>
          <w:marBottom w:val="0"/>
          <w:divBdr>
            <w:top w:val="none" w:sz="0" w:space="0" w:color="auto"/>
            <w:left w:val="none" w:sz="0" w:space="0" w:color="auto"/>
            <w:bottom w:val="none" w:sz="0" w:space="0" w:color="auto"/>
            <w:right w:val="none" w:sz="0" w:space="0" w:color="auto"/>
          </w:divBdr>
        </w:div>
        <w:div w:id="1205370114">
          <w:marLeft w:val="480"/>
          <w:marRight w:val="0"/>
          <w:marTop w:val="0"/>
          <w:marBottom w:val="0"/>
          <w:divBdr>
            <w:top w:val="none" w:sz="0" w:space="0" w:color="auto"/>
            <w:left w:val="none" w:sz="0" w:space="0" w:color="auto"/>
            <w:bottom w:val="none" w:sz="0" w:space="0" w:color="auto"/>
            <w:right w:val="none" w:sz="0" w:space="0" w:color="auto"/>
          </w:divBdr>
        </w:div>
        <w:div w:id="1472871383">
          <w:marLeft w:val="480"/>
          <w:marRight w:val="0"/>
          <w:marTop w:val="0"/>
          <w:marBottom w:val="0"/>
          <w:divBdr>
            <w:top w:val="none" w:sz="0" w:space="0" w:color="auto"/>
            <w:left w:val="none" w:sz="0" w:space="0" w:color="auto"/>
            <w:bottom w:val="none" w:sz="0" w:space="0" w:color="auto"/>
            <w:right w:val="none" w:sz="0" w:space="0" w:color="auto"/>
          </w:divBdr>
        </w:div>
        <w:div w:id="1225212759">
          <w:marLeft w:val="480"/>
          <w:marRight w:val="0"/>
          <w:marTop w:val="0"/>
          <w:marBottom w:val="0"/>
          <w:divBdr>
            <w:top w:val="none" w:sz="0" w:space="0" w:color="auto"/>
            <w:left w:val="none" w:sz="0" w:space="0" w:color="auto"/>
            <w:bottom w:val="none" w:sz="0" w:space="0" w:color="auto"/>
            <w:right w:val="none" w:sz="0" w:space="0" w:color="auto"/>
          </w:divBdr>
        </w:div>
        <w:div w:id="1874296366">
          <w:marLeft w:val="480"/>
          <w:marRight w:val="0"/>
          <w:marTop w:val="0"/>
          <w:marBottom w:val="0"/>
          <w:divBdr>
            <w:top w:val="none" w:sz="0" w:space="0" w:color="auto"/>
            <w:left w:val="none" w:sz="0" w:space="0" w:color="auto"/>
            <w:bottom w:val="none" w:sz="0" w:space="0" w:color="auto"/>
            <w:right w:val="none" w:sz="0" w:space="0" w:color="auto"/>
          </w:divBdr>
        </w:div>
        <w:div w:id="1332366633">
          <w:marLeft w:val="480"/>
          <w:marRight w:val="0"/>
          <w:marTop w:val="0"/>
          <w:marBottom w:val="0"/>
          <w:divBdr>
            <w:top w:val="none" w:sz="0" w:space="0" w:color="auto"/>
            <w:left w:val="none" w:sz="0" w:space="0" w:color="auto"/>
            <w:bottom w:val="none" w:sz="0" w:space="0" w:color="auto"/>
            <w:right w:val="none" w:sz="0" w:space="0" w:color="auto"/>
          </w:divBdr>
        </w:div>
        <w:div w:id="885799395">
          <w:marLeft w:val="480"/>
          <w:marRight w:val="0"/>
          <w:marTop w:val="0"/>
          <w:marBottom w:val="0"/>
          <w:divBdr>
            <w:top w:val="none" w:sz="0" w:space="0" w:color="auto"/>
            <w:left w:val="none" w:sz="0" w:space="0" w:color="auto"/>
            <w:bottom w:val="none" w:sz="0" w:space="0" w:color="auto"/>
            <w:right w:val="none" w:sz="0" w:space="0" w:color="auto"/>
          </w:divBdr>
        </w:div>
        <w:div w:id="1683359978">
          <w:marLeft w:val="480"/>
          <w:marRight w:val="0"/>
          <w:marTop w:val="0"/>
          <w:marBottom w:val="0"/>
          <w:divBdr>
            <w:top w:val="none" w:sz="0" w:space="0" w:color="auto"/>
            <w:left w:val="none" w:sz="0" w:space="0" w:color="auto"/>
            <w:bottom w:val="none" w:sz="0" w:space="0" w:color="auto"/>
            <w:right w:val="none" w:sz="0" w:space="0" w:color="auto"/>
          </w:divBdr>
        </w:div>
        <w:div w:id="2000889356">
          <w:marLeft w:val="480"/>
          <w:marRight w:val="0"/>
          <w:marTop w:val="0"/>
          <w:marBottom w:val="0"/>
          <w:divBdr>
            <w:top w:val="none" w:sz="0" w:space="0" w:color="auto"/>
            <w:left w:val="none" w:sz="0" w:space="0" w:color="auto"/>
            <w:bottom w:val="none" w:sz="0" w:space="0" w:color="auto"/>
            <w:right w:val="none" w:sz="0" w:space="0" w:color="auto"/>
          </w:divBdr>
        </w:div>
        <w:div w:id="665323404">
          <w:marLeft w:val="480"/>
          <w:marRight w:val="0"/>
          <w:marTop w:val="0"/>
          <w:marBottom w:val="0"/>
          <w:divBdr>
            <w:top w:val="none" w:sz="0" w:space="0" w:color="auto"/>
            <w:left w:val="none" w:sz="0" w:space="0" w:color="auto"/>
            <w:bottom w:val="none" w:sz="0" w:space="0" w:color="auto"/>
            <w:right w:val="none" w:sz="0" w:space="0" w:color="auto"/>
          </w:divBdr>
        </w:div>
        <w:div w:id="340788473">
          <w:marLeft w:val="480"/>
          <w:marRight w:val="0"/>
          <w:marTop w:val="0"/>
          <w:marBottom w:val="0"/>
          <w:divBdr>
            <w:top w:val="none" w:sz="0" w:space="0" w:color="auto"/>
            <w:left w:val="none" w:sz="0" w:space="0" w:color="auto"/>
            <w:bottom w:val="none" w:sz="0" w:space="0" w:color="auto"/>
            <w:right w:val="none" w:sz="0" w:space="0" w:color="auto"/>
          </w:divBdr>
        </w:div>
        <w:div w:id="1350990158">
          <w:marLeft w:val="480"/>
          <w:marRight w:val="0"/>
          <w:marTop w:val="0"/>
          <w:marBottom w:val="0"/>
          <w:divBdr>
            <w:top w:val="none" w:sz="0" w:space="0" w:color="auto"/>
            <w:left w:val="none" w:sz="0" w:space="0" w:color="auto"/>
            <w:bottom w:val="none" w:sz="0" w:space="0" w:color="auto"/>
            <w:right w:val="none" w:sz="0" w:space="0" w:color="auto"/>
          </w:divBdr>
        </w:div>
        <w:div w:id="1202859547">
          <w:marLeft w:val="480"/>
          <w:marRight w:val="0"/>
          <w:marTop w:val="0"/>
          <w:marBottom w:val="0"/>
          <w:divBdr>
            <w:top w:val="none" w:sz="0" w:space="0" w:color="auto"/>
            <w:left w:val="none" w:sz="0" w:space="0" w:color="auto"/>
            <w:bottom w:val="none" w:sz="0" w:space="0" w:color="auto"/>
            <w:right w:val="none" w:sz="0" w:space="0" w:color="auto"/>
          </w:divBdr>
        </w:div>
        <w:div w:id="1585918006">
          <w:marLeft w:val="480"/>
          <w:marRight w:val="0"/>
          <w:marTop w:val="0"/>
          <w:marBottom w:val="0"/>
          <w:divBdr>
            <w:top w:val="none" w:sz="0" w:space="0" w:color="auto"/>
            <w:left w:val="none" w:sz="0" w:space="0" w:color="auto"/>
            <w:bottom w:val="none" w:sz="0" w:space="0" w:color="auto"/>
            <w:right w:val="none" w:sz="0" w:space="0" w:color="auto"/>
          </w:divBdr>
        </w:div>
        <w:div w:id="191040034">
          <w:marLeft w:val="480"/>
          <w:marRight w:val="0"/>
          <w:marTop w:val="0"/>
          <w:marBottom w:val="0"/>
          <w:divBdr>
            <w:top w:val="none" w:sz="0" w:space="0" w:color="auto"/>
            <w:left w:val="none" w:sz="0" w:space="0" w:color="auto"/>
            <w:bottom w:val="none" w:sz="0" w:space="0" w:color="auto"/>
            <w:right w:val="none" w:sz="0" w:space="0" w:color="auto"/>
          </w:divBdr>
        </w:div>
        <w:div w:id="946888370">
          <w:marLeft w:val="480"/>
          <w:marRight w:val="0"/>
          <w:marTop w:val="0"/>
          <w:marBottom w:val="0"/>
          <w:divBdr>
            <w:top w:val="none" w:sz="0" w:space="0" w:color="auto"/>
            <w:left w:val="none" w:sz="0" w:space="0" w:color="auto"/>
            <w:bottom w:val="none" w:sz="0" w:space="0" w:color="auto"/>
            <w:right w:val="none" w:sz="0" w:space="0" w:color="auto"/>
          </w:divBdr>
        </w:div>
        <w:div w:id="1789396542">
          <w:marLeft w:val="480"/>
          <w:marRight w:val="0"/>
          <w:marTop w:val="0"/>
          <w:marBottom w:val="0"/>
          <w:divBdr>
            <w:top w:val="none" w:sz="0" w:space="0" w:color="auto"/>
            <w:left w:val="none" w:sz="0" w:space="0" w:color="auto"/>
            <w:bottom w:val="none" w:sz="0" w:space="0" w:color="auto"/>
            <w:right w:val="none" w:sz="0" w:space="0" w:color="auto"/>
          </w:divBdr>
        </w:div>
        <w:div w:id="158232520">
          <w:marLeft w:val="480"/>
          <w:marRight w:val="0"/>
          <w:marTop w:val="0"/>
          <w:marBottom w:val="0"/>
          <w:divBdr>
            <w:top w:val="none" w:sz="0" w:space="0" w:color="auto"/>
            <w:left w:val="none" w:sz="0" w:space="0" w:color="auto"/>
            <w:bottom w:val="none" w:sz="0" w:space="0" w:color="auto"/>
            <w:right w:val="none" w:sz="0" w:space="0" w:color="auto"/>
          </w:divBdr>
        </w:div>
        <w:div w:id="1889294343">
          <w:marLeft w:val="480"/>
          <w:marRight w:val="0"/>
          <w:marTop w:val="0"/>
          <w:marBottom w:val="0"/>
          <w:divBdr>
            <w:top w:val="none" w:sz="0" w:space="0" w:color="auto"/>
            <w:left w:val="none" w:sz="0" w:space="0" w:color="auto"/>
            <w:bottom w:val="none" w:sz="0" w:space="0" w:color="auto"/>
            <w:right w:val="none" w:sz="0" w:space="0" w:color="auto"/>
          </w:divBdr>
        </w:div>
        <w:div w:id="592058182">
          <w:marLeft w:val="480"/>
          <w:marRight w:val="0"/>
          <w:marTop w:val="0"/>
          <w:marBottom w:val="0"/>
          <w:divBdr>
            <w:top w:val="none" w:sz="0" w:space="0" w:color="auto"/>
            <w:left w:val="none" w:sz="0" w:space="0" w:color="auto"/>
            <w:bottom w:val="none" w:sz="0" w:space="0" w:color="auto"/>
            <w:right w:val="none" w:sz="0" w:space="0" w:color="auto"/>
          </w:divBdr>
        </w:div>
        <w:div w:id="1446004438">
          <w:marLeft w:val="480"/>
          <w:marRight w:val="0"/>
          <w:marTop w:val="0"/>
          <w:marBottom w:val="0"/>
          <w:divBdr>
            <w:top w:val="none" w:sz="0" w:space="0" w:color="auto"/>
            <w:left w:val="none" w:sz="0" w:space="0" w:color="auto"/>
            <w:bottom w:val="none" w:sz="0" w:space="0" w:color="auto"/>
            <w:right w:val="none" w:sz="0" w:space="0" w:color="auto"/>
          </w:divBdr>
        </w:div>
        <w:div w:id="698316561">
          <w:marLeft w:val="480"/>
          <w:marRight w:val="0"/>
          <w:marTop w:val="0"/>
          <w:marBottom w:val="0"/>
          <w:divBdr>
            <w:top w:val="none" w:sz="0" w:space="0" w:color="auto"/>
            <w:left w:val="none" w:sz="0" w:space="0" w:color="auto"/>
            <w:bottom w:val="none" w:sz="0" w:space="0" w:color="auto"/>
            <w:right w:val="none" w:sz="0" w:space="0" w:color="auto"/>
          </w:divBdr>
        </w:div>
        <w:div w:id="1743521103">
          <w:marLeft w:val="480"/>
          <w:marRight w:val="0"/>
          <w:marTop w:val="0"/>
          <w:marBottom w:val="0"/>
          <w:divBdr>
            <w:top w:val="none" w:sz="0" w:space="0" w:color="auto"/>
            <w:left w:val="none" w:sz="0" w:space="0" w:color="auto"/>
            <w:bottom w:val="none" w:sz="0" w:space="0" w:color="auto"/>
            <w:right w:val="none" w:sz="0" w:space="0" w:color="auto"/>
          </w:divBdr>
        </w:div>
        <w:div w:id="704016402">
          <w:marLeft w:val="480"/>
          <w:marRight w:val="0"/>
          <w:marTop w:val="0"/>
          <w:marBottom w:val="0"/>
          <w:divBdr>
            <w:top w:val="none" w:sz="0" w:space="0" w:color="auto"/>
            <w:left w:val="none" w:sz="0" w:space="0" w:color="auto"/>
            <w:bottom w:val="none" w:sz="0" w:space="0" w:color="auto"/>
            <w:right w:val="none" w:sz="0" w:space="0" w:color="auto"/>
          </w:divBdr>
        </w:div>
        <w:div w:id="484008471">
          <w:marLeft w:val="480"/>
          <w:marRight w:val="0"/>
          <w:marTop w:val="0"/>
          <w:marBottom w:val="0"/>
          <w:divBdr>
            <w:top w:val="none" w:sz="0" w:space="0" w:color="auto"/>
            <w:left w:val="none" w:sz="0" w:space="0" w:color="auto"/>
            <w:bottom w:val="none" w:sz="0" w:space="0" w:color="auto"/>
            <w:right w:val="none" w:sz="0" w:space="0" w:color="auto"/>
          </w:divBdr>
        </w:div>
        <w:div w:id="548347915">
          <w:marLeft w:val="480"/>
          <w:marRight w:val="0"/>
          <w:marTop w:val="0"/>
          <w:marBottom w:val="0"/>
          <w:divBdr>
            <w:top w:val="none" w:sz="0" w:space="0" w:color="auto"/>
            <w:left w:val="none" w:sz="0" w:space="0" w:color="auto"/>
            <w:bottom w:val="none" w:sz="0" w:space="0" w:color="auto"/>
            <w:right w:val="none" w:sz="0" w:space="0" w:color="auto"/>
          </w:divBdr>
        </w:div>
        <w:div w:id="1771269988">
          <w:marLeft w:val="480"/>
          <w:marRight w:val="0"/>
          <w:marTop w:val="0"/>
          <w:marBottom w:val="0"/>
          <w:divBdr>
            <w:top w:val="none" w:sz="0" w:space="0" w:color="auto"/>
            <w:left w:val="none" w:sz="0" w:space="0" w:color="auto"/>
            <w:bottom w:val="none" w:sz="0" w:space="0" w:color="auto"/>
            <w:right w:val="none" w:sz="0" w:space="0" w:color="auto"/>
          </w:divBdr>
        </w:div>
        <w:div w:id="179899537">
          <w:marLeft w:val="480"/>
          <w:marRight w:val="0"/>
          <w:marTop w:val="0"/>
          <w:marBottom w:val="0"/>
          <w:divBdr>
            <w:top w:val="none" w:sz="0" w:space="0" w:color="auto"/>
            <w:left w:val="none" w:sz="0" w:space="0" w:color="auto"/>
            <w:bottom w:val="none" w:sz="0" w:space="0" w:color="auto"/>
            <w:right w:val="none" w:sz="0" w:space="0" w:color="auto"/>
          </w:divBdr>
        </w:div>
        <w:div w:id="830100833">
          <w:marLeft w:val="480"/>
          <w:marRight w:val="0"/>
          <w:marTop w:val="0"/>
          <w:marBottom w:val="0"/>
          <w:divBdr>
            <w:top w:val="none" w:sz="0" w:space="0" w:color="auto"/>
            <w:left w:val="none" w:sz="0" w:space="0" w:color="auto"/>
            <w:bottom w:val="none" w:sz="0" w:space="0" w:color="auto"/>
            <w:right w:val="none" w:sz="0" w:space="0" w:color="auto"/>
          </w:divBdr>
        </w:div>
        <w:div w:id="433984919">
          <w:marLeft w:val="480"/>
          <w:marRight w:val="0"/>
          <w:marTop w:val="0"/>
          <w:marBottom w:val="0"/>
          <w:divBdr>
            <w:top w:val="none" w:sz="0" w:space="0" w:color="auto"/>
            <w:left w:val="none" w:sz="0" w:space="0" w:color="auto"/>
            <w:bottom w:val="none" w:sz="0" w:space="0" w:color="auto"/>
            <w:right w:val="none" w:sz="0" w:space="0" w:color="auto"/>
          </w:divBdr>
        </w:div>
        <w:div w:id="1214267159">
          <w:marLeft w:val="480"/>
          <w:marRight w:val="0"/>
          <w:marTop w:val="0"/>
          <w:marBottom w:val="0"/>
          <w:divBdr>
            <w:top w:val="none" w:sz="0" w:space="0" w:color="auto"/>
            <w:left w:val="none" w:sz="0" w:space="0" w:color="auto"/>
            <w:bottom w:val="none" w:sz="0" w:space="0" w:color="auto"/>
            <w:right w:val="none" w:sz="0" w:space="0" w:color="auto"/>
          </w:divBdr>
        </w:div>
        <w:div w:id="1845320629">
          <w:marLeft w:val="480"/>
          <w:marRight w:val="0"/>
          <w:marTop w:val="0"/>
          <w:marBottom w:val="0"/>
          <w:divBdr>
            <w:top w:val="none" w:sz="0" w:space="0" w:color="auto"/>
            <w:left w:val="none" w:sz="0" w:space="0" w:color="auto"/>
            <w:bottom w:val="none" w:sz="0" w:space="0" w:color="auto"/>
            <w:right w:val="none" w:sz="0" w:space="0" w:color="auto"/>
          </w:divBdr>
        </w:div>
        <w:div w:id="1624921829">
          <w:marLeft w:val="480"/>
          <w:marRight w:val="0"/>
          <w:marTop w:val="0"/>
          <w:marBottom w:val="0"/>
          <w:divBdr>
            <w:top w:val="none" w:sz="0" w:space="0" w:color="auto"/>
            <w:left w:val="none" w:sz="0" w:space="0" w:color="auto"/>
            <w:bottom w:val="none" w:sz="0" w:space="0" w:color="auto"/>
            <w:right w:val="none" w:sz="0" w:space="0" w:color="auto"/>
          </w:divBdr>
        </w:div>
        <w:div w:id="742022975">
          <w:marLeft w:val="480"/>
          <w:marRight w:val="0"/>
          <w:marTop w:val="0"/>
          <w:marBottom w:val="0"/>
          <w:divBdr>
            <w:top w:val="none" w:sz="0" w:space="0" w:color="auto"/>
            <w:left w:val="none" w:sz="0" w:space="0" w:color="auto"/>
            <w:bottom w:val="none" w:sz="0" w:space="0" w:color="auto"/>
            <w:right w:val="none" w:sz="0" w:space="0" w:color="auto"/>
          </w:divBdr>
        </w:div>
        <w:div w:id="583153076">
          <w:marLeft w:val="480"/>
          <w:marRight w:val="0"/>
          <w:marTop w:val="0"/>
          <w:marBottom w:val="0"/>
          <w:divBdr>
            <w:top w:val="none" w:sz="0" w:space="0" w:color="auto"/>
            <w:left w:val="none" w:sz="0" w:space="0" w:color="auto"/>
            <w:bottom w:val="none" w:sz="0" w:space="0" w:color="auto"/>
            <w:right w:val="none" w:sz="0" w:space="0" w:color="auto"/>
          </w:divBdr>
        </w:div>
        <w:div w:id="1649090340">
          <w:marLeft w:val="480"/>
          <w:marRight w:val="0"/>
          <w:marTop w:val="0"/>
          <w:marBottom w:val="0"/>
          <w:divBdr>
            <w:top w:val="none" w:sz="0" w:space="0" w:color="auto"/>
            <w:left w:val="none" w:sz="0" w:space="0" w:color="auto"/>
            <w:bottom w:val="none" w:sz="0" w:space="0" w:color="auto"/>
            <w:right w:val="none" w:sz="0" w:space="0" w:color="auto"/>
          </w:divBdr>
        </w:div>
        <w:div w:id="689070572">
          <w:marLeft w:val="480"/>
          <w:marRight w:val="0"/>
          <w:marTop w:val="0"/>
          <w:marBottom w:val="0"/>
          <w:divBdr>
            <w:top w:val="none" w:sz="0" w:space="0" w:color="auto"/>
            <w:left w:val="none" w:sz="0" w:space="0" w:color="auto"/>
            <w:bottom w:val="none" w:sz="0" w:space="0" w:color="auto"/>
            <w:right w:val="none" w:sz="0" w:space="0" w:color="auto"/>
          </w:divBdr>
        </w:div>
        <w:div w:id="1287201514">
          <w:marLeft w:val="480"/>
          <w:marRight w:val="0"/>
          <w:marTop w:val="0"/>
          <w:marBottom w:val="0"/>
          <w:divBdr>
            <w:top w:val="none" w:sz="0" w:space="0" w:color="auto"/>
            <w:left w:val="none" w:sz="0" w:space="0" w:color="auto"/>
            <w:bottom w:val="none" w:sz="0" w:space="0" w:color="auto"/>
            <w:right w:val="none" w:sz="0" w:space="0" w:color="auto"/>
          </w:divBdr>
        </w:div>
        <w:div w:id="126970083">
          <w:marLeft w:val="480"/>
          <w:marRight w:val="0"/>
          <w:marTop w:val="0"/>
          <w:marBottom w:val="0"/>
          <w:divBdr>
            <w:top w:val="none" w:sz="0" w:space="0" w:color="auto"/>
            <w:left w:val="none" w:sz="0" w:space="0" w:color="auto"/>
            <w:bottom w:val="none" w:sz="0" w:space="0" w:color="auto"/>
            <w:right w:val="none" w:sz="0" w:space="0" w:color="auto"/>
          </w:divBdr>
        </w:div>
        <w:div w:id="2065830500">
          <w:marLeft w:val="480"/>
          <w:marRight w:val="0"/>
          <w:marTop w:val="0"/>
          <w:marBottom w:val="0"/>
          <w:divBdr>
            <w:top w:val="none" w:sz="0" w:space="0" w:color="auto"/>
            <w:left w:val="none" w:sz="0" w:space="0" w:color="auto"/>
            <w:bottom w:val="none" w:sz="0" w:space="0" w:color="auto"/>
            <w:right w:val="none" w:sz="0" w:space="0" w:color="auto"/>
          </w:divBdr>
        </w:div>
        <w:div w:id="402534117">
          <w:marLeft w:val="480"/>
          <w:marRight w:val="0"/>
          <w:marTop w:val="0"/>
          <w:marBottom w:val="0"/>
          <w:divBdr>
            <w:top w:val="none" w:sz="0" w:space="0" w:color="auto"/>
            <w:left w:val="none" w:sz="0" w:space="0" w:color="auto"/>
            <w:bottom w:val="none" w:sz="0" w:space="0" w:color="auto"/>
            <w:right w:val="none" w:sz="0" w:space="0" w:color="auto"/>
          </w:divBdr>
        </w:div>
        <w:div w:id="802499142">
          <w:marLeft w:val="480"/>
          <w:marRight w:val="0"/>
          <w:marTop w:val="0"/>
          <w:marBottom w:val="0"/>
          <w:divBdr>
            <w:top w:val="none" w:sz="0" w:space="0" w:color="auto"/>
            <w:left w:val="none" w:sz="0" w:space="0" w:color="auto"/>
            <w:bottom w:val="none" w:sz="0" w:space="0" w:color="auto"/>
            <w:right w:val="none" w:sz="0" w:space="0" w:color="auto"/>
          </w:divBdr>
        </w:div>
        <w:div w:id="1432622129">
          <w:marLeft w:val="480"/>
          <w:marRight w:val="0"/>
          <w:marTop w:val="0"/>
          <w:marBottom w:val="0"/>
          <w:divBdr>
            <w:top w:val="none" w:sz="0" w:space="0" w:color="auto"/>
            <w:left w:val="none" w:sz="0" w:space="0" w:color="auto"/>
            <w:bottom w:val="none" w:sz="0" w:space="0" w:color="auto"/>
            <w:right w:val="none" w:sz="0" w:space="0" w:color="auto"/>
          </w:divBdr>
        </w:div>
        <w:div w:id="813063661">
          <w:marLeft w:val="480"/>
          <w:marRight w:val="0"/>
          <w:marTop w:val="0"/>
          <w:marBottom w:val="0"/>
          <w:divBdr>
            <w:top w:val="none" w:sz="0" w:space="0" w:color="auto"/>
            <w:left w:val="none" w:sz="0" w:space="0" w:color="auto"/>
            <w:bottom w:val="none" w:sz="0" w:space="0" w:color="auto"/>
            <w:right w:val="none" w:sz="0" w:space="0" w:color="auto"/>
          </w:divBdr>
        </w:div>
        <w:div w:id="1728722956">
          <w:marLeft w:val="480"/>
          <w:marRight w:val="0"/>
          <w:marTop w:val="0"/>
          <w:marBottom w:val="0"/>
          <w:divBdr>
            <w:top w:val="none" w:sz="0" w:space="0" w:color="auto"/>
            <w:left w:val="none" w:sz="0" w:space="0" w:color="auto"/>
            <w:bottom w:val="none" w:sz="0" w:space="0" w:color="auto"/>
            <w:right w:val="none" w:sz="0" w:space="0" w:color="auto"/>
          </w:divBdr>
        </w:div>
        <w:div w:id="761145493">
          <w:marLeft w:val="480"/>
          <w:marRight w:val="0"/>
          <w:marTop w:val="0"/>
          <w:marBottom w:val="0"/>
          <w:divBdr>
            <w:top w:val="none" w:sz="0" w:space="0" w:color="auto"/>
            <w:left w:val="none" w:sz="0" w:space="0" w:color="auto"/>
            <w:bottom w:val="none" w:sz="0" w:space="0" w:color="auto"/>
            <w:right w:val="none" w:sz="0" w:space="0" w:color="auto"/>
          </w:divBdr>
        </w:div>
        <w:div w:id="1592931921">
          <w:marLeft w:val="480"/>
          <w:marRight w:val="0"/>
          <w:marTop w:val="0"/>
          <w:marBottom w:val="0"/>
          <w:divBdr>
            <w:top w:val="none" w:sz="0" w:space="0" w:color="auto"/>
            <w:left w:val="none" w:sz="0" w:space="0" w:color="auto"/>
            <w:bottom w:val="none" w:sz="0" w:space="0" w:color="auto"/>
            <w:right w:val="none" w:sz="0" w:space="0" w:color="auto"/>
          </w:divBdr>
        </w:div>
        <w:div w:id="1530491125">
          <w:marLeft w:val="480"/>
          <w:marRight w:val="0"/>
          <w:marTop w:val="0"/>
          <w:marBottom w:val="0"/>
          <w:divBdr>
            <w:top w:val="none" w:sz="0" w:space="0" w:color="auto"/>
            <w:left w:val="none" w:sz="0" w:space="0" w:color="auto"/>
            <w:bottom w:val="none" w:sz="0" w:space="0" w:color="auto"/>
            <w:right w:val="none" w:sz="0" w:space="0" w:color="auto"/>
          </w:divBdr>
        </w:div>
        <w:div w:id="162478462">
          <w:marLeft w:val="480"/>
          <w:marRight w:val="0"/>
          <w:marTop w:val="0"/>
          <w:marBottom w:val="0"/>
          <w:divBdr>
            <w:top w:val="none" w:sz="0" w:space="0" w:color="auto"/>
            <w:left w:val="none" w:sz="0" w:space="0" w:color="auto"/>
            <w:bottom w:val="none" w:sz="0" w:space="0" w:color="auto"/>
            <w:right w:val="none" w:sz="0" w:space="0" w:color="auto"/>
          </w:divBdr>
        </w:div>
        <w:div w:id="1035735846">
          <w:marLeft w:val="480"/>
          <w:marRight w:val="0"/>
          <w:marTop w:val="0"/>
          <w:marBottom w:val="0"/>
          <w:divBdr>
            <w:top w:val="none" w:sz="0" w:space="0" w:color="auto"/>
            <w:left w:val="none" w:sz="0" w:space="0" w:color="auto"/>
            <w:bottom w:val="none" w:sz="0" w:space="0" w:color="auto"/>
            <w:right w:val="none" w:sz="0" w:space="0" w:color="auto"/>
          </w:divBdr>
        </w:div>
        <w:div w:id="620573054">
          <w:marLeft w:val="480"/>
          <w:marRight w:val="0"/>
          <w:marTop w:val="0"/>
          <w:marBottom w:val="0"/>
          <w:divBdr>
            <w:top w:val="none" w:sz="0" w:space="0" w:color="auto"/>
            <w:left w:val="none" w:sz="0" w:space="0" w:color="auto"/>
            <w:bottom w:val="none" w:sz="0" w:space="0" w:color="auto"/>
            <w:right w:val="none" w:sz="0" w:space="0" w:color="auto"/>
          </w:divBdr>
        </w:div>
        <w:div w:id="931164689">
          <w:marLeft w:val="480"/>
          <w:marRight w:val="0"/>
          <w:marTop w:val="0"/>
          <w:marBottom w:val="0"/>
          <w:divBdr>
            <w:top w:val="none" w:sz="0" w:space="0" w:color="auto"/>
            <w:left w:val="none" w:sz="0" w:space="0" w:color="auto"/>
            <w:bottom w:val="none" w:sz="0" w:space="0" w:color="auto"/>
            <w:right w:val="none" w:sz="0" w:space="0" w:color="auto"/>
          </w:divBdr>
        </w:div>
        <w:div w:id="825779305">
          <w:marLeft w:val="480"/>
          <w:marRight w:val="0"/>
          <w:marTop w:val="0"/>
          <w:marBottom w:val="0"/>
          <w:divBdr>
            <w:top w:val="none" w:sz="0" w:space="0" w:color="auto"/>
            <w:left w:val="none" w:sz="0" w:space="0" w:color="auto"/>
            <w:bottom w:val="none" w:sz="0" w:space="0" w:color="auto"/>
            <w:right w:val="none" w:sz="0" w:space="0" w:color="auto"/>
          </w:divBdr>
        </w:div>
        <w:div w:id="728381130">
          <w:marLeft w:val="480"/>
          <w:marRight w:val="0"/>
          <w:marTop w:val="0"/>
          <w:marBottom w:val="0"/>
          <w:divBdr>
            <w:top w:val="none" w:sz="0" w:space="0" w:color="auto"/>
            <w:left w:val="none" w:sz="0" w:space="0" w:color="auto"/>
            <w:bottom w:val="none" w:sz="0" w:space="0" w:color="auto"/>
            <w:right w:val="none" w:sz="0" w:space="0" w:color="auto"/>
          </w:divBdr>
        </w:div>
        <w:div w:id="2058115297">
          <w:marLeft w:val="480"/>
          <w:marRight w:val="0"/>
          <w:marTop w:val="0"/>
          <w:marBottom w:val="0"/>
          <w:divBdr>
            <w:top w:val="none" w:sz="0" w:space="0" w:color="auto"/>
            <w:left w:val="none" w:sz="0" w:space="0" w:color="auto"/>
            <w:bottom w:val="none" w:sz="0" w:space="0" w:color="auto"/>
            <w:right w:val="none" w:sz="0" w:space="0" w:color="auto"/>
          </w:divBdr>
        </w:div>
        <w:div w:id="1216893560">
          <w:marLeft w:val="480"/>
          <w:marRight w:val="0"/>
          <w:marTop w:val="0"/>
          <w:marBottom w:val="0"/>
          <w:divBdr>
            <w:top w:val="none" w:sz="0" w:space="0" w:color="auto"/>
            <w:left w:val="none" w:sz="0" w:space="0" w:color="auto"/>
            <w:bottom w:val="none" w:sz="0" w:space="0" w:color="auto"/>
            <w:right w:val="none" w:sz="0" w:space="0" w:color="auto"/>
          </w:divBdr>
        </w:div>
        <w:div w:id="1407798231">
          <w:marLeft w:val="480"/>
          <w:marRight w:val="0"/>
          <w:marTop w:val="0"/>
          <w:marBottom w:val="0"/>
          <w:divBdr>
            <w:top w:val="none" w:sz="0" w:space="0" w:color="auto"/>
            <w:left w:val="none" w:sz="0" w:space="0" w:color="auto"/>
            <w:bottom w:val="none" w:sz="0" w:space="0" w:color="auto"/>
            <w:right w:val="none" w:sz="0" w:space="0" w:color="auto"/>
          </w:divBdr>
        </w:div>
        <w:div w:id="437411115">
          <w:marLeft w:val="480"/>
          <w:marRight w:val="0"/>
          <w:marTop w:val="0"/>
          <w:marBottom w:val="0"/>
          <w:divBdr>
            <w:top w:val="none" w:sz="0" w:space="0" w:color="auto"/>
            <w:left w:val="none" w:sz="0" w:space="0" w:color="auto"/>
            <w:bottom w:val="none" w:sz="0" w:space="0" w:color="auto"/>
            <w:right w:val="none" w:sz="0" w:space="0" w:color="auto"/>
          </w:divBdr>
        </w:div>
      </w:divsChild>
    </w:div>
    <w:div w:id="1706171378">
      <w:bodyDiv w:val="1"/>
      <w:marLeft w:val="0"/>
      <w:marRight w:val="0"/>
      <w:marTop w:val="0"/>
      <w:marBottom w:val="0"/>
      <w:divBdr>
        <w:top w:val="none" w:sz="0" w:space="0" w:color="auto"/>
        <w:left w:val="none" w:sz="0" w:space="0" w:color="auto"/>
        <w:bottom w:val="none" w:sz="0" w:space="0" w:color="auto"/>
        <w:right w:val="none" w:sz="0" w:space="0" w:color="auto"/>
      </w:divBdr>
    </w:div>
    <w:div w:id="1707369463">
      <w:bodyDiv w:val="1"/>
      <w:marLeft w:val="0"/>
      <w:marRight w:val="0"/>
      <w:marTop w:val="0"/>
      <w:marBottom w:val="0"/>
      <w:divBdr>
        <w:top w:val="none" w:sz="0" w:space="0" w:color="auto"/>
        <w:left w:val="none" w:sz="0" w:space="0" w:color="auto"/>
        <w:bottom w:val="none" w:sz="0" w:space="0" w:color="auto"/>
        <w:right w:val="none" w:sz="0" w:space="0" w:color="auto"/>
      </w:divBdr>
    </w:div>
    <w:div w:id="1708723027">
      <w:bodyDiv w:val="1"/>
      <w:marLeft w:val="0"/>
      <w:marRight w:val="0"/>
      <w:marTop w:val="0"/>
      <w:marBottom w:val="0"/>
      <w:divBdr>
        <w:top w:val="none" w:sz="0" w:space="0" w:color="auto"/>
        <w:left w:val="none" w:sz="0" w:space="0" w:color="auto"/>
        <w:bottom w:val="none" w:sz="0" w:space="0" w:color="auto"/>
        <w:right w:val="none" w:sz="0" w:space="0" w:color="auto"/>
      </w:divBdr>
    </w:div>
    <w:div w:id="1710835171">
      <w:bodyDiv w:val="1"/>
      <w:marLeft w:val="0"/>
      <w:marRight w:val="0"/>
      <w:marTop w:val="0"/>
      <w:marBottom w:val="0"/>
      <w:divBdr>
        <w:top w:val="none" w:sz="0" w:space="0" w:color="auto"/>
        <w:left w:val="none" w:sz="0" w:space="0" w:color="auto"/>
        <w:bottom w:val="none" w:sz="0" w:space="0" w:color="auto"/>
        <w:right w:val="none" w:sz="0" w:space="0" w:color="auto"/>
      </w:divBdr>
    </w:div>
    <w:div w:id="1713767893">
      <w:bodyDiv w:val="1"/>
      <w:marLeft w:val="0"/>
      <w:marRight w:val="0"/>
      <w:marTop w:val="0"/>
      <w:marBottom w:val="0"/>
      <w:divBdr>
        <w:top w:val="none" w:sz="0" w:space="0" w:color="auto"/>
        <w:left w:val="none" w:sz="0" w:space="0" w:color="auto"/>
        <w:bottom w:val="none" w:sz="0" w:space="0" w:color="auto"/>
        <w:right w:val="none" w:sz="0" w:space="0" w:color="auto"/>
      </w:divBdr>
    </w:div>
    <w:div w:id="1714840197">
      <w:bodyDiv w:val="1"/>
      <w:marLeft w:val="0"/>
      <w:marRight w:val="0"/>
      <w:marTop w:val="0"/>
      <w:marBottom w:val="0"/>
      <w:divBdr>
        <w:top w:val="none" w:sz="0" w:space="0" w:color="auto"/>
        <w:left w:val="none" w:sz="0" w:space="0" w:color="auto"/>
        <w:bottom w:val="none" w:sz="0" w:space="0" w:color="auto"/>
        <w:right w:val="none" w:sz="0" w:space="0" w:color="auto"/>
      </w:divBdr>
    </w:div>
    <w:div w:id="1715424700">
      <w:bodyDiv w:val="1"/>
      <w:marLeft w:val="0"/>
      <w:marRight w:val="0"/>
      <w:marTop w:val="0"/>
      <w:marBottom w:val="0"/>
      <w:divBdr>
        <w:top w:val="none" w:sz="0" w:space="0" w:color="auto"/>
        <w:left w:val="none" w:sz="0" w:space="0" w:color="auto"/>
        <w:bottom w:val="none" w:sz="0" w:space="0" w:color="auto"/>
        <w:right w:val="none" w:sz="0" w:space="0" w:color="auto"/>
      </w:divBdr>
    </w:div>
    <w:div w:id="1715763736">
      <w:bodyDiv w:val="1"/>
      <w:marLeft w:val="0"/>
      <w:marRight w:val="0"/>
      <w:marTop w:val="0"/>
      <w:marBottom w:val="0"/>
      <w:divBdr>
        <w:top w:val="none" w:sz="0" w:space="0" w:color="auto"/>
        <w:left w:val="none" w:sz="0" w:space="0" w:color="auto"/>
        <w:bottom w:val="none" w:sz="0" w:space="0" w:color="auto"/>
        <w:right w:val="none" w:sz="0" w:space="0" w:color="auto"/>
      </w:divBdr>
    </w:div>
    <w:div w:id="1718240761">
      <w:bodyDiv w:val="1"/>
      <w:marLeft w:val="0"/>
      <w:marRight w:val="0"/>
      <w:marTop w:val="0"/>
      <w:marBottom w:val="0"/>
      <w:divBdr>
        <w:top w:val="none" w:sz="0" w:space="0" w:color="auto"/>
        <w:left w:val="none" w:sz="0" w:space="0" w:color="auto"/>
        <w:bottom w:val="none" w:sz="0" w:space="0" w:color="auto"/>
        <w:right w:val="none" w:sz="0" w:space="0" w:color="auto"/>
      </w:divBdr>
    </w:div>
    <w:div w:id="1720785411">
      <w:bodyDiv w:val="1"/>
      <w:marLeft w:val="0"/>
      <w:marRight w:val="0"/>
      <w:marTop w:val="0"/>
      <w:marBottom w:val="0"/>
      <w:divBdr>
        <w:top w:val="none" w:sz="0" w:space="0" w:color="auto"/>
        <w:left w:val="none" w:sz="0" w:space="0" w:color="auto"/>
        <w:bottom w:val="none" w:sz="0" w:space="0" w:color="auto"/>
        <w:right w:val="none" w:sz="0" w:space="0" w:color="auto"/>
      </w:divBdr>
    </w:div>
    <w:div w:id="1722825176">
      <w:bodyDiv w:val="1"/>
      <w:marLeft w:val="0"/>
      <w:marRight w:val="0"/>
      <w:marTop w:val="0"/>
      <w:marBottom w:val="0"/>
      <w:divBdr>
        <w:top w:val="none" w:sz="0" w:space="0" w:color="auto"/>
        <w:left w:val="none" w:sz="0" w:space="0" w:color="auto"/>
        <w:bottom w:val="none" w:sz="0" w:space="0" w:color="auto"/>
        <w:right w:val="none" w:sz="0" w:space="0" w:color="auto"/>
      </w:divBdr>
    </w:div>
    <w:div w:id="1723169296">
      <w:bodyDiv w:val="1"/>
      <w:marLeft w:val="0"/>
      <w:marRight w:val="0"/>
      <w:marTop w:val="0"/>
      <w:marBottom w:val="0"/>
      <w:divBdr>
        <w:top w:val="none" w:sz="0" w:space="0" w:color="auto"/>
        <w:left w:val="none" w:sz="0" w:space="0" w:color="auto"/>
        <w:bottom w:val="none" w:sz="0" w:space="0" w:color="auto"/>
        <w:right w:val="none" w:sz="0" w:space="0" w:color="auto"/>
      </w:divBdr>
    </w:div>
    <w:div w:id="1724671946">
      <w:bodyDiv w:val="1"/>
      <w:marLeft w:val="0"/>
      <w:marRight w:val="0"/>
      <w:marTop w:val="0"/>
      <w:marBottom w:val="0"/>
      <w:divBdr>
        <w:top w:val="none" w:sz="0" w:space="0" w:color="auto"/>
        <w:left w:val="none" w:sz="0" w:space="0" w:color="auto"/>
        <w:bottom w:val="none" w:sz="0" w:space="0" w:color="auto"/>
        <w:right w:val="none" w:sz="0" w:space="0" w:color="auto"/>
      </w:divBdr>
    </w:div>
    <w:div w:id="1725639273">
      <w:bodyDiv w:val="1"/>
      <w:marLeft w:val="0"/>
      <w:marRight w:val="0"/>
      <w:marTop w:val="0"/>
      <w:marBottom w:val="0"/>
      <w:divBdr>
        <w:top w:val="none" w:sz="0" w:space="0" w:color="auto"/>
        <w:left w:val="none" w:sz="0" w:space="0" w:color="auto"/>
        <w:bottom w:val="none" w:sz="0" w:space="0" w:color="auto"/>
        <w:right w:val="none" w:sz="0" w:space="0" w:color="auto"/>
      </w:divBdr>
    </w:div>
    <w:div w:id="1728066109">
      <w:bodyDiv w:val="1"/>
      <w:marLeft w:val="0"/>
      <w:marRight w:val="0"/>
      <w:marTop w:val="0"/>
      <w:marBottom w:val="0"/>
      <w:divBdr>
        <w:top w:val="none" w:sz="0" w:space="0" w:color="auto"/>
        <w:left w:val="none" w:sz="0" w:space="0" w:color="auto"/>
        <w:bottom w:val="none" w:sz="0" w:space="0" w:color="auto"/>
        <w:right w:val="none" w:sz="0" w:space="0" w:color="auto"/>
      </w:divBdr>
    </w:div>
    <w:div w:id="1729186689">
      <w:bodyDiv w:val="1"/>
      <w:marLeft w:val="0"/>
      <w:marRight w:val="0"/>
      <w:marTop w:val="0"/>
      <w:marBottom w:val="0"/>
      <w:divBdr>
        <w:top w:val="none" w:sz="0" w:space="0" w:color="auto"/>
        <w:left w:val="none" w:sz="0" w:space="0" w:color="auto"/>
        <w:bottom w:val="none" w:sz="0" w:space="0" w:color="auto"/>
        <w:right w:val="none" w:sz="0" w:space="0" w:color="auto"/>
      </w:divBdr>
    </w:div>
    <w:div w:id="1729642106">
      <w:bodyDiv w:val="1"/>
      <w:marLeft w:val="0"/>
      <w:marRight w:val="0"/>
      <w:marTop w:val="0"/>
      <w:marBottom w:val="0"/>
      <w:divBdr>
        <w:top w:val="none" w:sz="0" w:space="0" w:color="auto"/>
        <w:left w:val="none" w:sz="0" w:space="0" w:color="auto"/>
        <w:bottom w:val="none" w:sz="0" w:space="0" w:color="auto"/>
        <w:right w:val="none" w:sz="0" w:space="0" w:color="auto"/>
      </w:divBdr>
    </w:div>
    <w:div w:id="1730837669">
      <w:bodyDiv w:val="1"/>
      <w:marLeft w:val="0"/>
      <w:marRight w:val="0"/>
      <w:marTop w:val="0"/>
      <w:marBottom w:val="0"/>
      <w:divBdr>
        <w:top w:val="none" w:sz="0" w:space="0" w:color="auto"/>
        <w:left w:val="none" w:sz="0" w:space="0" w:color="auto"/>
        <w:bottom w:val="none" w:sz="0" w:space="0" w:color="auto"/>
        <w:right w:val="none" w:sz="0" w:space="0" w:color="auto"/>
      </w:divBdr>
    </w:div>
    <w:div w:id="1731535303">
      <w:bodyDiv w:val="1"/>
      <w:marLeft w:val="0"/>
      <w:marRight w:val="0"/>
      <w:marTop w:val="0"/>
      <w:marBottom w:val="0"/>
      <w:divBdr>
        <w:top w:val="none" w:sz="0" w:space="0" w:color="auto"/>
        <w:left w:val="none" w:sz="0" w:space="0" w:color="auto"/>
        <w:bottom w:val="none" w:sz="0" w:space="0" w:color="auto"/>
        <w:right w:val="none" w:sz="0" w:space="0" w:color="auto"/>
      </w:divBdr>
    </w:div>
    <w:div w:id="1733188814">
      <w:bodyDiv w:val="1"/>
      <w:marLeft w:val="0"/>
      <w:marRight w:val="0"/>
      <w:marTop w:val="0"/>
      <w:marBottom w:val="0"/>
      <w:divBdr>
        <w:top w:val="none" w:sz="0" w:space="0" w:color="auto"/>
        <w:left w:val="none" w:sz="0" w:space="0" w:color="auto"/>
        <w:bottom w:val="none" w:sz="0" w:space="0" w:color="auto"/>
        <w:right w:val="none" w:sz="0" w:space="0" w:color="auto"/>
      </w:divBdr>
    </w:div>
    <w:div w:id="1733263311">
      <w:bodyDiv w:val="1"/>
      <w:marLeft w:val="0"/>
      <w:marRight w:val="0"/>
      <w:marTop w:val="0"/>
      <w:marBottom w:val="0"/>
      <w:divBdr>
        <w:top w:val="none" w:sz="0" w:space="0" w:color="auto"/>
        <w:left w:val="none" w:sz="0" w:space="0" w:color="auto"/>
        <w:bottom w:val="none" w:sz="0" w:space="0" w:color="auto"/>
        <w:right w:val="none" w:sz="0" w:space="0" w:color="auto"/>
      </w:divBdr>
    </w:div>
    <w:div w:id="1733580178">
      <w:bodyDiv w:val="1"/>
      <w:marLeft w:val="0"/>
      <w:marRight w:val="0"/>
      <w:marTop w:val="0"/>
      <w:marBottom w:val="0"/>
      <w:divBdr>
        <w:top w:val="none" w:sz="0" w:space="0" w:color="auto"/>
        <w:left w:val="none" w:sz="0" w:space="0" w:color="auto"/>
        <w:bottom w:val="none" w:sz="0" w:space="0" w:color="auto"/>
        <w:right w:val="none" w:sz="0" w:space="0" w:color="auto"/>
      </w:divBdr>
    </w:div>
    <w:div w:id="1733850328">
      <w:bodyDiv w:val="1"/>
      <w:marLeft w:val="0"/>
      <w:marRight w:val="0"/>
      <w:marTop w:val="0"/>
      <w:marBottom w:val="0"/>
      <w:divBdr>
        <w:top w:val="none" w:sz="0" w:space="0" w:color="auto"/>
        <w:left w:val="none" w:sz="0" w:space="0" w:color="auto"/>
        <w:bottom w:val="none" w:sz="0" w:space="0" w:color="auto"/>
        <w:right w:val="none" w:sz="0" w:space="0" w:color="auto"/>
      </w:divBdr>
    </w:div>
    <w:div w:id="1734307371">
      <w:bodyDiv w:val="1"/>
      <w:marLeft w:val="0"/>
      <w:marRight w:val="0"/>
      <w:marTop w:val="0"/>
      <w:marBottom w:val="0"/>
      <w:divBdr>
        <w:top w:val="none" w:sz="0" w:space="0" w:color="auto"/>
        <w:left w:val="none" w:sz="0" w:space="0" w:color="auto"/>
        <w:bottom w:val="none" w:sz="0" w:space="0" w:color="auto"/>
        <w:right w:val="none" w:sz="0" w:space="0" w:color="auto"/>
      </w:divBdr>
    </w:div>
    <w:div w:id="1734815989">
      <w:bodyDiv w:val="1"/>
      <w:marLeft w:val="0"/>
      <w:marRight w:val="0"/>
      <w:marTop w:val="0"/>
      <w:marBottom w:val="0"/>
      <w:divBdr>
        <w:top w:val="none" w:sz="0" w:space="0" w:color="auto"/>
        <w:left w:val="none" w:sz="0" w:space="0" w:color="auto"/>
        <w:bottom w:val="none" w:sz="0" w:space="0" w:color="auto"/>
        <w:right w:val="none" w:sz="0" w:space="0" w:color="auto"/>
      </w:divBdr>
    </w:div>
    <w:div w:id="1736125889">
      <w:bodyDiv w:val="1"/>
      <w:marLeft w:val="0"/>
      <w:marRight w:val="0"/>
      <w:marTop w:val="0"/>
      <w:marBottom w:val="0"/>
      <w:divBdr>
        <w:top w:val="none" w:sz="0" w:space="0" w:color="auto"/>
        <w:left w:val="none" w:sz="0" w:space="0" w:color="auto"/>
        <w:bottom w:val="none" w:sz="0" w:space="0" w:color="auto"/>
        <w:right w:val="none" w:sz="0" w:space="0" w:color="auto"/>
      </w:divBdr>
    </w:div>
    <w:div w:id="1741174598">
      <w:bodyDiv w:val="1"/>
      <w:marLeft w:val="0"/>
      <w:marRight w:val="0"/>
      <w:marTop w:val="0"/>
      <w:marBottom w:val="0"/>
      <w:divBdr>
        <w:top w:val="none" w:sz="0" w:space="0" w:color="auto"/>
        <w:left w:val="none" w:sz="0" w:space="0" w:color="auto"/>
        <w:bottom w:val="none" w:sz="0" w:space="0" w:color="auto"/>
        <w:right w:val="none" w:sz="0" w:space="0" w:color="auto"/>
      </w:divBdr>
      <w:divsChild>
        <w:div w:id="1053575125">
          <w:marLeft w:val="480"/>
          <w:marRight w:val="0"/>
          <w:marTop w:val="0"/>
          <w:marBottom w:val="0"/>
          <w:divBdr>
            <w:top w:val="none" w:sz="0" w:space="0" w:color="auto"/>
            <w:left w:val="none" w:sz="0" w:space="0" w:color="auto"/>
            <w:bottom w:val="none" w:sz="0" w:space="0" w:color="auto"/>
            <w:right w:val="none" w:sz="0" w:space="0" w:color="auto"/>
          </w:divBdr>
        </w:div>
        <w:div w:id="1517305990">
          <w:marLeft w:val="480"/>
          <w:marRight w:val="0"/>
          <w:marTop w:val="0"/>
          <w:marBottom w:val="0"/>
          <w:divBdr>
            <w:top w:val="none" w:sz="0" w:space="0" w:color="auto"/>
            <w:left w:val="none" w:sz="0" w:space="0" w:color="auto"/>
            <w:bottom w:val="none" w:sz="0" w:space="0" w:color="auto"/>
            <w:right w:val="none" w:sz="0" w:space="0" w:color="auto"/>
          </w:divBdr>
        </w:div>
        <w:div w:id="1580212361">
          <w:marLeft w:val="480"/>
          <w:marRight w:val="0"/>
          <w:marTop w:val="0"/>
          <w:marBottom w:val="0"/>
          <w:divBdr>
            <w:top w:val="none" w:sz="0" w:space="0" w:color="auto"/>
            <w:left w:val="none" w:sz="0" w:space="0" w:color="auto"/>
            <w:bottom w:val="none" w:sz="0" w:space="0" w:color="auto"/>
            <w:right w:val="none" w:sz="0" w:space="0" w:color="auto"/>
          </w:divBdr>
        </w:div>
        <w:div w:id="951211474">
          <w:marLeft w:val="480"/>
          <w:marRight w:val="0"/>
          <w:marTop w:val="0"/>
          <w:marBottom w:val="0"/>
          <w:divBdr>
            <w:top w:val="none" w:sz="0" w:space="0" w:color="auto"/>
            <w:left w:val="none" w:sz="0" w:space="0" w:color="auto"/>
            <w:bottom w:val="none" w:sz="0" w:space="0" w:color="auto"/>
            <w:right w:val="none" w:sz="0" w:space="0" w:color="auto"/>
          </w:divBdr>
        </w:div>
        <w:div w:id="99448644">
          <w:marLeft w:val="480"/>
          <w:marRight w:val="0"/>
          <w:marTop w:val="0"/>
          <w:marBottom w:val="0"/>
          <w:divBdr>
            <w:top w:val="none" w:sz="0" w:space="0" w:color="auto"/>
            <w:left w:val="none" w:sz="0" w:space="0" w:color="auto"/>
            <w:bottom w:val="none" w:sz="0" w:space="0" w:color="auto"/>
            <w:right w:val="none" w:sz="0" w:space="0" w:color="auto"/>
          </w:divBdr>
        </w:div>
        <w:div w:id="185216531">
          <w:marLeft w:val="480"/>
          <w:marRight w:val="0"/>
          <w:marTop w:val="0"/>
          <w:marBottom w:val="0"/>
          <w:divBdr>
            <w:top w:val="none" w:sz="0" w:space="0" w:color="auto"/>
            <w:left w:val="none" w:sz="0" w:space="0" w:color="auto"/>
            <w:bottom w:val="none" w:sz="0" w:space="0" w:color="auto"/>
            <w:right w:val="none" w:sz="0" w:space="0" w:color="auto"/>
          </w:divBdr>
        </w:div>
        <w:div w:id="883295044">
          <w:marLeft w:val="480"/>
          <w:marRight w:val="0"/>
          <w:marTop w:val="0"/>
          <w:marBottom w:val="0"/>
          <w:divBdr>
            <w:top w:val="none" w:sz="0" w:space="0" w:color="auto"/>
            <w:left w:val="none" w:sz="0" w:space="0" w:color="auto"/>
            <w:bottom w:val="none" w:sz="0" w:space="0" w:color="auto"/>
            <w:right w:val="none" w:sz="0" w:space="0" w:color="auto"/>
          </w:divBdr>
        </w:div>
        <w:div w:id="1236624101">
          <w:marLeft w:val="480"/>
          <w:marRight w:val="0"/>
          <w:marTop w:val="0"/>
          <w:marBottom w:val="0"/>
          <w:divBdr>
            <w:top w:val="none" w:sz="0" w:space="0" w:color="auto"/>
            <w:left w:val="none" w:sz="0" w:space="0" w:color="auto"/>
            <w:bottom w:val="none" w:sz="0" w:space="0" w:color="auto"/>
            <w:right w:val="none" w:sz="0" w:space="0" w:color="auto"/>
          </w:divBdr>
        </w:div>
        <w:div w:id="99028451">
          <w:marLeft w:val="480"/>
          <w:marRight w:val="0"/>
          <w:marTop w:val="0"/>
          <w:marBottom w:val="0"/>
          <w:divBdr>
            <w:top w:val="none" w:sz="0" w:space="0" w:color="auto"/>
            <w:left w:val="none" w:sz="0" w:space="0" w:color="auto"/>
            <w:bottom w:val="none" w:sz="0" w:space="0" w:color="auto"/>
            <w:right w:val="none" w:sz="0" w:space="0" w:color="auto"/>
          </w:divBdr>
        </w:div>
        <w:div w:id="1387266425">
          <w:marLeft w:val="480"/>
          <w:marRight w:val="0"/>
          <w:marTop w:val="0"/>
          <w:marBottom w:val="0"/>
          <w:divBdr>
            <w:top w:val="none" w:sz="0" w:space="0" w:color="auto"/>
            <w:left w:val="none" w:sz="0" w:space="0" w:color="auto"/>
            <w:bottom w:val="none" w:sz="0" w:space="0" w:color="auto"/>
            <w:right w:val="none" w:sz="0" w:space="0" w:color="auto"/>
          </w:divBdr>
        </w:div>
        <w:div w:id="1989553625">
          <w:marLeft w:val="480"/>
          <w:marRight w:val="0"/>
          <w:marTop w:val="0"/>
          <w:marBottom w:val="0"/>
          <w:divBdr>
            <w:top w:val="none" w:sz="0" w:space="0" w:color="auto"/>
            <w:left w:val="none" w:sz="0" w:space="0" w:color="auto"/>
            <w:bottom w:val="none" w:sz="0" w:space="0" w:color="auto"/>
            <w:right w:val="none" w:sz="0" w:space="0" w:color="auto"/>
          </w:divBdr>
        </w:div>
        <w:div w:id="2069959950">
          <w:marLeft w:val="480"/>
          <w:marRight w:val="0"/>
          <w:marTop w:val="0"/>
          <w:marBottom w:val="0"/>
          <w:divBdr>
            <w:top w:val="none" w:sz="0" w:space="0" w:color="auto"/>
            <w:left w:val="none" w:sz="0" w:space="0" w:color="auto"/>
            <w:bottom w:val="none" w:sz="0" w:space="0" w:color="auto"/>
            <w:right w:val="none" w:sz="0" w:space="0" w:color="auto"/>
          </w:divBdr>
        </w:div>
        <w:div w:id="1423801435">
          <w:marLeft w:val="480"/>
          <w:marRight w:val="0"/>
          <w:marTop w:val="0"/>
          <w:marBottom w:val="0"/>
          <w:divBdr>
            <w:top w:val="none" w:sz="0" w:space="0" w:color="auto"/>
            <w:left w:val="none" w:sz="0" w:space="0" w:color="auto"/>
            <w:bottom w:val="none" w:sz="0" w:space="0" w:color="auto"/>
            <w:right w:val="none" w:sz="0" w:space="0" w:color="auto"/>
          </w:divBdr>
        </w:div>
        <w:div w:id="1627589967">
          <w:marLeft w:val="480"/>
          <w:marRight w:val="0"/>
          <w:marTop w:val="0"/>
          <w:marBottom w:val="0"/>
          <w:divBdr>
            <w:top w:val="none" w:sz="0" w:space="0" w:color="auto"/>
            <w:left w:val="none" w:sz="0" w:space="0" w:color="auto"/>
            <w:bottom w:val="none" w:sz="0" w:space="0" w:color="auto"/>
            <w:right w:val="none" w:sz="0" w:space="0" w:color="auto"/>
          </w:divBdr>
        </w:div>
        <w:div w:id="637221432">
          <w:marLeft w:val="480"/>
          <w:marRight w:val="0"/>
          <w:marTop w:val="0"/>
          <w:marBottom w:val="0"/>
          <w:divBdr>
            <w:top w:val="none" w:sz="0" w:space="0" w:color="auto"/>
            <w:left w:val="none" w:sz="0" w:space="0" w:color="auto"/>
            <w:bottom w:val="none" w:sz="0" w:space="0" w:color="auto"/>
            <w:right w:val="none" w:sz="0" w:space="0" w:color="auto"/>
          </w:divBdr>
        </w:div>
        <w:div w:id="397363856">
          <w:marLeft w:val="480"/>
          <w:marRight w:val="0"/>
          <w:marTop w:val="0"/>
          <w:marBottom w:val="0"/>
          <w:divBdr>
            <w:top w:val="none" w:sz="0" w:space="0" w:color="auto"/>
            <w:left w:val="none" w:sz="0" w:space="0" w:color="auto"/>
            <w:bottom w:val="none" w:sz="0" w:space="0" w:color="auto"/>
            <w:right w:val="none" w:sz="0" w:space="0" w:color="auto"/>
          </w:divBdr>
        </w:div>
        <w:div w:id="402916228">
          <w:marLeft w:val="480"/>
          <w:marRight w:val="0"/>
          <w:marTop w:val="0"/>
          <w:marBottom w:val="0"/>
          <w:divBdr>
            <w:top w:val="none" w:sz="0" w:space="0" w:color="auto"/>
            <w:left w:val="none" w:sz="0" w:space="0" w:color="auto"/>
            <w:bottom w:val="none" w:sz="0" w:space="0" w:color="auto"/>
            <w:right w:val="none" w:sz="0" w:space="0" w:color="auto"/>
          </w:divBdr>
        </w:div>
        <w:div w:id="1778208800">
          <w:marLeft w:val="480"/>
          <w:marRight w:val="0"/>
          <w:marTop w:val="0"/>
          <w:marBottom w:val="0"/>
          <w:divBdr>
            <w:top w:val="none" w:sz="0" w:space="0" w:color="auto"/>
            <w:left w:val="none" w:sz="0" w:space="0" w:color="auto"/>
            <w:bottom w:val="none" w:sz="0" w:space="0" w:color="auto"/>
            <w:right w:val="none" w:sz="0" w:space="0" w:color="auto"/>
          </w:divBdr>
        </w:div>
        <w:div w:id="230701677">
          <w:marLeft w:val="480"/>
          <w:marRight w:val="0"/>
          <w:marTop w:val="0"/>
          <w:marBottom w:val="0"/>
          <w:divBdr>
            <w:top w:val="none" w:sz="0" w:space="0" w:color="auto"/>
            <w:left w:val="none" w:sz="0" w:space="0" w:color="auto"/>
            <w:bottom w:val="none" w:sz="0" w:space="0" w:color="auto"/>
            <w:right w:val="none" w:sz="0" w:space="0" w:color="auto"/>
          </w:divBdr>
        </w:div>
        <w:div w:id="1912353420">
          <w:marLeft w:val="480"/>
          <w:marRight w:val="0"/>
          <w:marTop w:val="0"/>
          <w:marBottom w:val="0"/>
          <w:divBdr>
            <w:top w:val="none" w:sz="0" w:space="0" w:color="auto"/>
            <w:left w:val="none" w:sz="0" w:space="0" w:color="auto"/>
            <w:bottom w:val="none" w:sz="0" w:space="0" w:color="auto"/>
            <w:right w:val="none" w:sz="0" w:space="0" w:color="auto"/>
          </w:divBdr>
        </w:div>
        <w:div w:id="1163469718">
          <w:marLeft w:val="480"/>
          <w:marRight w:val="0"/>
          <w:marTop w:val="0"/>
          <w:marBottom w:val="0"/>
          <w:divBdr>
            <w:top w:val="none" w:sz="0" w:space="0" w:color="auto"/>
            <w:left w:val="none" w:sz="0" w:space="0" w:color="auto"/>
            <w:bottom w:val="none" w:sz="0" w:space="0" w:color="auto"/>
            <w:right w:val="none" w:sz="0" w:space="0" w:color="auto"/>
          </w:divBdr>
        </w:div>
        <w:div w:id="1144853961">
          <w:marLeft w:val="480"/>
          <w:marRight w:val="0"/>
          <w:marTop w:val="0"/>
          <w:marBottom w:val="0"/>
          <w:divBdr>
            <w:top w:val="none" w:sz="0" w:space="0" w:color="auto"/>
            <w:left w:val="none" w:sz="0" w:space="0" w:color="auto"/>
            <w:bottom w:val="none" w:sz="0" w:space="0" w:color="auto"/>
            <w:right w:val="none" w:sz="0" w:space="0" w:color="auto"/>
          </w:divBdr>
        </w:div>
        <w:div w:id="1221137156">
          <w:marLeft w:val="480"/>
          <w:marRight w:val="0"/>
          <w:marTop w:val="0"/>
          <w:marBottom w:val="0"/>
          <w:divBdr>
            <w:top w:val="none" w:sz="0" w:space="0" w:color="auto"/>
            <w:left w:val="none" w:sz="0" w:space="0" w:color="auto"/>
            <w:bottom w:val="none" w:sz="0" w:space="0" w:color="auto"/>
            <w:right w:val="none" w:sz="0" w:space="0" w:color="auto"/>
          </w:divBdr>
        </w:div>
        <w:div w:id="168495976">
          <w:marLeft w:val="480"/>
          <w:marRight w:val="0"/>
          <w:marTop w:val="0"/>
          <w:marBottom w:val="0"/>
          <w:divBdr>
            <w:top w:val="none" w:sz="0" w:space="0" w:color="auto"/>
            <w:left w:val="none" w:sz="0" w:space="0" w:color="auto"/>
            <w:bottom w:val="none" w:sz="0" w:space="0" w:color="auto"/>
            <w:right w:val="none" w:sz="0" w:space="0" w:color="auto"/>
          </w:divBdr>
        </w:div>
        <w:div w:id="478229464">
          <w:marLeft w:val="480"/>
          <w:marRight w:val="0"/>
          <w:marTop w:val="0"/>
          <w:marBottom w:val="0"/>
          <w:divBdr>
            <w:top w:val="none" w:sz="0" w:space="0" w:color="auto"/>
            <w:left w:val="none" w:sz="0" w:space="0" w:color="auto"/>
            <w:bottom w:val="none" w:sz="0" w:space="0" w:color="auto"/>
            <w:right w:val="none" w:sz="0" w:space="0" w:color="auto"/>
          </w:divBdr>
        </w:div>
        <w:div w:id="15884233">
          <w:marLeft w:val="480"/>
          <w:marRight w:val="0"/>
          <w:marTop w:val="0"/>
          <w:marBottom w:val="0"/>
          <w:divBdr>
            <w:top w:val="none" w:sz="0" w:space="0" w:color="auto"/>
            <w:left w:val="none" w:sz="0" w:space="0" w:color="auto"/>
            <w:bottom w:val="none" w:sz="0" w:space="0" w:color="auto"/>
            <w:right w:val="none" w:sz="0" w:space="0" w:color="auto"/>
          </w:divBdr>
        </w:div>
        <w:div w:id="1309284258">
          <w:marLeft w:val="480"/>
          <w:marRight w:val="0"/>
          <w:marTop w:val="0"/>
          <w:marBottom w:val="0"/>
          <w:divBdr>
            <w:top w:val="none" w:sz="0" w:space="0" w:color="auto"/>
            <w:left w:val="none" w:sz="0" w:space="0" w:color="auto"/>
            <w:bottom w:val="none" w:sz="0" w:space="0" w:color="auto"/>
            <w:right w:val="none" w:sz="0" w:space="0" w:color="auto"/>
          </w:divBdr>
        </w:div>
        <w:div w:id="977762901">
          <w:marLeft w:val="480"/>
          <w:marRight w:val="0"/>
          <w:marTop w:val="0"/>
          <w:marBottom w:val="0"/>
          <w:divBdr>
            <w:top w:val="none" w:sz="0" w:space="0" w:color="auto"/>
            <w:left w:val="none" w:sz="0" w:space="0" w:color="auto"/>
            <w:bottom w:val="none" w:sz="0" w:space="0" w:color="auto"/>
            <w:right w:val="none" w:sz="0" w:space="0" w:color="auto"/>
          </w:divBdr>
        </w:div>
        <w:div w:id="1018850269">
          <w:marLeft w:val="480"/>
          <w:marRight w:val="0"/>
          <w:marTop w:val="0"/>
          <w:marBottom w:val="0"/>
          <w:divBdr>
            <w:top w:val="none" w:sz="0" w:space="0" w:color="auto"/>
            <w:left w:val="none" w:sz="0" w:space="0" w:color="auto"/>
            <w:bottom w:val="none" w:sz="0" w:space="0" w:color="auto"/>
            <w:right w:val="none" w:sz="0" w:space="0" w:color="auto"/>
          </w:divBdr>
        </w:div>
        <w:div w:id="455561094">
          <w:marLeft w:val="480"/>
          <w:marRight w:val="0"/>
          <w:marTop w:val="0"/>
          <w:marBottom w:val="0"/>
          <w:divBdr>
            <w:top w:val="none" w:sz="0" w:space="0" w:color="auto"/>
            <w:left w:val="none" w:sz="0" w:space="0" w:color="auto"/>
            <w:bottom w:val="none" w:sz="0" w:space="0" w:color="auto"/>
            <w:right w:val="none" w:sz="0" w:space="0" w:color="auto"/>
          </w:divBdr>
        </w:div>
        <w:div w:id="1461535773">
          <w:marLeft w:val="480"/>
          <w:marRight w:val="0"/>
          <w:marTop w:val="0"/>
          <w:marBottom w:val="0"/>
          <w:divBdr>
            <w:top w:val="none" w:sz="0" w:space="0" w:color="auto"/>
            <w:left w:val="none" w:sz="0" w:space="0" w:color="auto"/>
            <w:bottom w:val="none" w:sz="0" w:space="0" w:color="auto"/>
            <w:right w:val="none" w:sz="0" w:space="0" w:color="auto"/>
          </w:divBdr>
        </w:div>
        <w:div w:id="625282907">
          <w:marLeft w:val="480"/>
          <w:marRight w:val="0"/>
          <w:marTop w:val="0"/>
          <w:marBottom w:val="0"/>
          <w:divBdr>
            <w:top w:val="none" w:sz="0" w:space="0" w:color="auto"/>
            <w:left w:val="none" w:sz="0" w:space="0" w:color="auto"/>
            <w:bottom w:val="none" w:sz="0" w:space="0" w:color="auto"/>
            <w:right w:val="none" w:sz="0" w:space="0" w:color="auto"/>
          </w:divBdr>
        </w:div>
        <w:div w:id="510341750">
          <w:marLeft w:val="480"/>
          <w:marRight w:val="0"/>
          <w:marTop w:val="0"/>
          <w:marBottom w:val="0"/>
          <w:divBdr>
            <w:top w:val="none" w:sz="0" w:space="0" w:color="auto"/>
            <w:left w:val="none" w:sz="0" w:space="0" w:color="auto"/>
            <w:bottom w:val="none" w:sz="0" w:space="0" w:color="auto"/>
            <w:right w:val="none" w:sz="0" w:space="0" w:color="auto"/>
          </w:divBdr>
        </w:div>
        <w:div w:id="1816995602">
          <w:marLeft w:val="480"/>
          <w:marRight w:val="0"/>
          <w:marTop w:val="0"/>
          <w:marBottom w:val="0"/>
          <w:divBdr>
            <w:top w:val="none" w:sz="0" w:space="0" w:color="auto"/>
            <w:left w:val="none" w:sz="0" w:space="0" w:color="auto"/>
            <w:bottom w:val="none" w:sz="0" w:space="0" w:color="auto"/>
            <w:right w:val="none" w:sz="0" w:space="0" w:color="auto"/>
          </w:divBdr>
        </w:div>
        <w:div w:id="2040692213">
          <w:marLeft w:val="480"/>
          <w:marRight w:val="0"/>
          <w:marTop w:val="0"/>
          <w:marBottom w:val="0"/>
          <w:divBdr>
            <w:top w:val="none" w:sz="0" w:space="0" w:color="auto"/>
            <w:left w:val="none" w:sz="0" w:space="0" w:color="auto"/>
            <w:bottom w:val="none" w:sz="0" w:space="0" w:color="auto"/>
            <w:right w:val="none" w:sz="0" w:space="0" w:color="auto"/>
          </w:divBdr>
        </w:div>
        <w:div w:id="1322124191">
          <w:marLeft w:val="480"/>
          <w:marRight w:val="0"/>
          <w:marTop w:val="0"/>
          <w:marBottom w:val="0"/>
          <w:divBdr>
            <w:top w:val="none" w:sz="0" w:space="0" w:color="auto"/>
            <w:left w:val="none" w:sz="0" w:space="0" w:color="auto"/>
            <w:bottom w:val="none" w:sz="0" w:space="0" w:color="auto"/>
            <w:right w:val="none" w:sz="0" w:space="0" w:color="auto"/>
          </w:divBdr>
        </w:div>
        <w:div w:id="2021813447">
          <w:marLeft w:val="480"/>
          <w:marRight w:val="0"/>
          <w:marTop w:val="0"/>
          <w:marBottom w:val="0"/>
          <w:divBdr>
            <w:top w:val="none" w:sz="0" w:space="0" w:color="auto"/>
            <w:left w:val="none" w:sz="0" w:space="0" w:color="auto"/>
            <w:bottom w:val="none" w:sz="0" w:space="0" w:color="auto"/>
            <w:right w:val="none" w:sz="0" w:space="0" w:color="auto"/>
          </w:divBdr>
        </w:div>
        <w:div w:id="1122187207">
          <w:marLeft w:val="480"/>
          <w:marRight w:val="0"/>
          <w:marTop w:val="0"/>
          <w:marBottom w:val="0"/>
          <w:divBdr>
            <w:top w:val="none" w:sz="0" w:space="0" w:color="auto"/>
            <w:left w:val="none" w:sz="0" w:space="0" w:color="auto"/>
            <w:bottom w:val="none" w:sz="0" w:space="0" w:color="auto"/>
            <w:right w:val="none" w:sz="0" w:space="0" w:color="auto"/>
          </w:divBdr>
        </w:div>
        <w:div w:id="1569264797">
          <w:marLeft w:val="480"/>
          <w:marRight w:val="0"/>
          <w:marTop w:val="0"/>
          <w:marBottom w:val="0"/>
          <w:divBdr>
            <w:top w:val="none" w:sz="0" w:space="0" w:color="auto"/>
            <w:left w:val="none" w:sz="0" w:space="0" w:color="auto"/>
            <w:bottom w:val="none" w:sz="0" w:space="0" w:color="auto"/>
            <w:right w:val="none" w:sz="0" w:space="0" w:color="auto"/>
          </w:divBdr>
        </w:div>
        <w:div w:id="1379085716">
          <w:marLeft w:val="480"/>
          <w:marRight w:val="0"/>
          <w:marTop w:val="0"/>
          <w:marBottom w:val="0"/>
          <w:divBdr>
            <w:top w:val="none" w:sz="0" w:space="0" w:color="auto"/>
            <w:left w:val="none" w:sz="0" w:space="0" w:color="auto"/>
            <w:bottom w:val="none" w:sz="0" w:space="0" w:color="auto"/>
            <w:right w:val="none" w:sz="0" w:space="0" w:color="auto"/>
          </w:divBdr>
        </w:div>
        <w:div w:id="348793649">
          <w:marLeft w:val="480"/>
          <w:marRight w:val="0"/>
          <w:marTop w:val="0"/>
          <w:marBottom w:val="0"/>
          <w:divBdr>
            <w:top w:val="none" w:sz="0" w:space="0" w:color="auto"/>
            <w:left w:val="none" w:sz="0" w:space="0" w:color="auto"/>
            <w:bottom w:val="none" w:sz="0" w:space="0" w:color="auto"/>
            <w:right w:val="none" w:sz="0" w:space="0" w:color="auto"/>
          </w:divBdr>
        </w:div>
        <w:div w:id="221136443">
          <w:marLeft w:val="480"/>
          <w:marRight w:val="0"/>
          <w:marTop w:val="0"/>
          <w:marBottom w:val="0"/>
          <w:divBdr>
            <w:top w:val="none" w:sz="0" w:space="0" w:color="auto"/>
            <w:left w:val="none" w:sz="0" w:space="0" w:color="auto"/>
            <w:bottom w:val="none" w:sz="0" w:space="0" w:color="auto"/>
            <w:right w:val="none" w:sz="0" w:space="0" w:color="auto"/>
          </w:divBdr>
        </w:div>
        <w:div w:id="1890451680">
          <w:marLeft w:val="480"/>
          <w:marRight w:val="0"/>
          <w:marTop w:val="0"/>
          <w:marBottom w:val="0"/>
          <w:divBdr>
            <w:top w:val="none" w:sz="0" w:space="0" w:color="auto"/>
            <w:left w:val="none" w:sz="0" w:space="0" w:color="auto"/>
            <w:bottom w:val="none" w:sz="0" w:space="0" w:color="auto"/>
            <w:right w:val="none" w:sz="0" w:space="0" w:color="auto"/>
          </w:divBdr>
        </w:div>
        <w:div w:id="715737422">
          <w:marLeft w:val="480"/>
          <w:marRight w:val="0"/>
          <w:marTop w:val="0"/>
          <w:marBottom w:val="0"/>
          <w:divBdr>
            <w:top w:val="none" w:sz="0" w:space="0" w:color="auto"/>
            <w:left w:val="none" w:sz="0" w:space="0" w:color="auto"/>
            <w:bottom w:val="none" w:sz="0" w:space="0" w:color="auto"/>
            <w:right w:val="none" w:sz="0" w:space="0" w:color="auto"/>
          </w:divBdr>
        </w:div>
        <w:div w:id="1441490247">
          <w:marLeft w:val="480"/>
          <w:marRight w:val="0"/>
          <w:marTop w:val="0"/>
          <w:marBottom w:val="0"/>
          <w:divBdr>
            <w:top w:val="none" w:sz="0" w:space="0" w:color="auto"/>
            <w:left w:val="none" w:sz="0" w:space="0" w:color="auto"/>
            <w:bottom w:val="none" w:sz="0" w:space="0" w:color="auto"/>
            <w:right w:val="none" w:sz="0" w:space="0" w:color="auto"/>
          </w:divBdr>
        </w:div>
        <w:div w:id="1826894218">
          <w:marLeft w:val="480"/>
          <w:marRight w:val="0"/>
          <w:marTop w:val="0"/>
          <w:marBottom w:val="0"/>
          <w:divBdr>
            <w:top w:val="none" w:sz="0" w:space="0" w:color="auto"/>
            <w:left w:val="none" w:sz="0" w:space="0" w:color="auto"/>
            <w:bottom w:val="none" w:sz="0" w:space="0" w:color="auto"/>
            <w:right w:val="none" w:sz="0" w:space="0" w:color="auto"/>
          </w:divBdr>
        </w:div>
        <w:div w:id="257056431">
          <w:marLeft w:val="480"/>
          <w:marRight w:val="0"/>
          <w:marTop w:val="0"/>
          <w:marBottom w:val="0"/>
          <w:divBdr>
            <w:top w:val="none" w:sz="0" w:space="0" w:color="auto"/>
            <w:left w:val="none" w:sz="0" w:space="0" w:color="auto"/>
            <w:bottom w:val="none" w:sz="0" w:space="0" w:color="auto"/>
            <w:right w:val="none" w:sz="0" w:space="0" w:color="auto"/>
          </w:divBdr>
        </w:div>
        <w:div w:id="1979219921">
          <w:marLeft w:val="480"/>
          <w:marRight w:val="0"/>
          <w:marTop w:val="0"/>
          <w:marBottom w:val="0"/>
          <w:divBdr>
            <w:top w:val="none" w:sz="0" w:space="0" w:color="auto"/>
            <w:left w:val="none" w:sz="0" w:space="0" w:color="auto"/>
            <w:bottom w:val="none" w:sz="0" w:space="0" w:color="auto"/>
            <w:right w:val="none" w:sz="0" w:space="0" w:color="auto"/>
          </w:divBdr>
        </w:div>
        <w:div w:id="367461677">
          <w:marLeft w:val="480"/>
          <w:marRight w:val="0"/>
          <w:marTop w:val="0"/>
          <w:marBottom w:val="0"/>
          <w:divBdr>
            <w:top w:val="none" w:sz="0" w:space="0" w:color="auto"/>
            <w:left w:val="none" w:sz="0" w:space="0" w:color="auto"/>
            <w:bottom w:val="none" w:sz="0" w:space="0" w:color="auto"/>
            <w:right w:val="none" w:sz="0" w:space="0" w:color="auto"/>
          </w:divBdr>
        </w:div>
        <w:div w:id="604728970">
          <w:marLeft w:val="480"/>
          <w:marRight w:val="0"/>
          <w:marTop w:val="0"/>
          <w:marBottom w:val="0"/>
          <w:divBdr>
            <w:top w:val="none" w:sz="0" w:space="0" w:color="auto"/>
            <w:left w:val="none" w:sz="0" w:space="0" w:color="auto"/>
            <w:bottom w:val="none" w:sz="0" w:space="0" w:color="auto"/>
            <w:right w:val="none" w:sz="0" w:space="0" w:color="auto"/>
          </w:divBdr>
        </w:div>
        <w:div w:id="1243639807">
          <w:marLeft w:val="480"/>
          <w:marRight w:val="0"/>
          <w:marTop w:val="0"/>
          <w:marBottom w:val="0"/>
          <w:divBdr>
            <w:top w:val="none" w:sz="0" w:space="0" w:color="auto"/>
            <w:left w:val="none" w:sz="0" w:space="0" w:color="auto"/>
            <w:bottom w:val="none" w:sz="0" w:space="0" w:color="auto"/>
            <w:right w:val="none" w:sz="0" w:space="0" w:color="auto"/>
          </w:divBdr>
        </w:div>
        <w:div w:id="1069768254">
          <w:marLeft w:val="480"/>
          <w:marRight w:val="0"/>
          <w:marTop w:val="0"/>
          <w:marBottom w:val="0"/>
          <w:divBdr>
            <w:top w:val="none" w:sz="0" w:space="0" w:color="auto"/>
            <w:left w:val="none" w:sz="0" w:space="0" w:color="auto"/>
            <w:bottom w:val="none" w:sz="0" w:space="0" w:color="auto"/>
            <w:right w:val="none" w:sz="0" w:space="0" w:color="auto"/>
          </w:divBdr>
        </w:div>
        <w:div w:id="254945759">
          <w:marLeft w:val="480"/>
          <w:marRight w:val="0"/>
          <w:marTop w:val="0"/>
          <w:marBottom w:val="0"/>
          <w:divBdr>
            <w:top w:val="none" w:sz="0" w:space="0" w:color="auto"/>
            <w:left w:val="none" w:sz="0" w:space="0" w:color="auto"/>
            <w:bottom w:val="none" w:sz="0" w:space="0" w:color="auto"/>
            <w:right w:val="none" w:sz="0" w:space="0" w:color="auto"/>
          </w:divBdr>
        </w:div>
        <w:div w:id="1735591343">
          <w:marLeft w:val="480"/>
          <w:marRight w:val="0"/>
          <w:marTop w:val="0"/>
          <w:marBottom w:val="0"/>
          <w:divBdr>
            <w:top w:val="none" w:sz="0" w:space="0" w:color="auto"/>
            <w:left w:val="none" w:sz="0" w:space="0" w:color="auto"/>
            <w:bottom w:val="none" w:sz="0" w:space="0" w:color="auto"/>
            <w:right w:val="none" w:sz="0" w:space="0" w:color="auto"/>
          </w:divBdr>
        </w:div>
        <w:div w:id="297033216">
          <w:marLeft w:val="480"/>
          <w:marRight w:val="0"/>
          <w:marTop w:val="0"/>
          <w:marBottom w:val="0"/>
          <w:divBdr>
            <w:top w:val="none" w:sz="0" w:space="0" w:color="auto"/>
            <w:left w:val="none" w:sz="0" w:space="0" w:color="auto"/>
            <w:bottom w:val="none" w:sz="0" w:space="0" w:color="auto"/>
            <w:right w:val="none" w:sz="0" w:space="0" w:color="auto"/>
          </w:divBdr>
        </w:div>
        <w:div w:id="1110051074">
          <w:marLeft w:val="480"/>
          <w:marRight w:val="0"/>
          <w:marTop w:val="0"/>
          <w:marBottom w:val="0"/>
          <w:divBdr>
            <w:top w:val="none" w:sz="0" w:space="0" w:color="auto"/>
            <w:left w:val="none" w:sz="0" w:space="0" w:color="auto"/>
            <w:bottom w:val="none" w:sz="0" w:space="0" w:color="auto"/>
            <w:right w:val="none" w:sz="0" w:space="0" w:color="auto"/>
          </w:divBdr>
        </w:div>
        <w:div w:id="589122868">
          <w:marLeft w:val="480"/>
          <w:marRight w:val="0"/>
          <w:marTop w:val="0"/>
          <w:marBottom w:val="0"/>
          <w:divBdr>
            <w:top w:val="none" w:sz="0" w:space="0" w:color="auto"/>
            <w:left w:val="none" w:sz="0" w:space="0" w:color="auto"/>
            <w:bottom w:val="none" w:sz="0" w:space="0" w:color="auto"/>
            <w:right w:val="none" w:sz="0" w:space="0" w:color="auto"/>
          </w:divBdr>
        </w:div>
        <w:div w:id="1459490244">
          <w:marLeft w:val="480"/>
          <w:marRight w:val="0"/>
          <w:marTop w:val="0"/>
          <w:marBottom w:val="0"/>
          <w:divBdr>
            <w:top w:val="none" w:sz="0" w:space="0" w:color="auto"/>
            <w:left w:val="none" w:sz="0" w:space="0" w:color="auto"/>
            <w:bottom w:val="none" w:sz="0" w:space="0" w:color="auto"/>
            <w:right w:val="none" w:sz="0" w:space="0" w:color="auto"/>
          </w:divBdr>
        </w:div>
        <w:div w:id="698239407">
          <w:marLeft w:val="480"/>
          <w:marRight w:val="0"/>
          <w:marTop w:val="0"/>
          <w:marBottom w:val="0"/>
          <w:divBdr>
            <w:top w:val="none" w:sz="0" w:space="0" w:color="auto"/>
            <w:left w:val="none" w:sz="0" w:space="0" w:color="auto"/>
            <w:bottom w:val="none" w:sz="0" w:space="0" w:color="auto"/>
            <w:right w:val="none" w:sz="0" w:space="0" w:color="auto"/>
          </w:divBdr>
        </w:div>
        <w:div w:id="1824082472">
          <w:marLeft w:val="480"/>
          <w:marRight w:val="0"/>
          <w:marTop w:val="0"/>
          <w:marBottom w:val="0"/>
          <w:divBdr>
            <w:top w:val="none" w:sz="0" w:space="0" w:color="auto"/>
            <w:left w:val="none" w:sz="0" w:space="0" w:color="auto"/>
            <w:bottom w:val="none" w:sz="0" w:space="0" w:color="auto"/>
            <w:right w:val="none" w:sz="0" w:space="0" w:color="auto"/>
          </w:divBdr>
        </w:div>
        <w:div w:id="242380594">
          <w:marLeft w:val="480"/>
          <w:marRight w:val="0"/>
          <w:marTop w:val="0"/>
          <w:marBottom w:val="0"/>
          <w:divBdr>
            <w:top w:val="none" w:sz="0" w:space="0" w:color="auto"/>
            <w:left w:val="none" w:sz="0" w:space="0" w:color="auto"/>
            <w:bottom w:val="none" w:sz="0" w:space="0" w:color="auto"/>
            <w:right w:val="none" w:sz="0" w:space="0" w:color="auto"/>
          </w:divBdr>
        </w:div>
        <w:div w:id="2104446238">
          <w:marLeft w:val="480"/>
          <w:marRight w:val="0"/>
          <w:marTop w:val="0"/>
          <w:marBottom w:val="0"/>
          <w:divBdr>
            <w:top w:val="none" w:sz="0" w:space="0" w:color="auto"/>
            <w:left w:val="none" w:sz="0" w:space="0" w:color="auto"/>
            <w:bottom w:val="none" w:sz="0" w:space="0" w:color="auto"/>
            <w:right w:val="none" w:sz="0" w:space="0" w:color="auto"/>
          </w:divBdr>
        </w:div>
        <w:div w:id="274606534">
          <w:marLeft w:val="480"/>
          <w:marRight w:val="0"/>
          <w:marTop w:val="0"/>
          <w:marBottom w:val="0"/>
          <w:divBdr>
            <w:top w:val="none" w:sz="0" w:space="0" w:color="auto"/>
            <w:left w:val="none" w:sz="0" w:space="0" w:color="auto"/>
            <w:bottom w:val="none" w:sz="0" w:space="0" w:color="auto"/>
            <w:right w:val="none" w:sz="0" w:space="0" w:color="auto"/>
          </w:divBdr>
        </w:div>
        <w:div w:id="686562330">
          <w:marLeft w:val="480"/>
          <w:marRight w:val="0"/>
          <w:marTop w:val="0"/>
          <w:marBottom w:val="0"/>
          <w:divBdr>
            <w:top w:val="none" w:sz="0" w:space="0" w:color="auto"/>
            <w:left w:val="none" w:sz="0" w:space="0" w:color="auto"/>
            <w:bottom w:val="none" w:sz="0" w:space="0" w:color="auto"/>
            <w:right w:val="none" w:sz="0" w:space="0" w:color="auto"/>
          </w:divBdr>
        </w:div>
        <w:div w:id="642390060">
          <w:marLeft w:val="480"/>
          <w:marRight w:val="0"/>
          <w:marTop w:val="0"/>
          <w:marBottom w:val="0"/>
          <w:divBdr>
            <w:top w:val="none" w:sz="0" w:space="0" w:color="auto"/>
            <w:left w:val="none" w:sz="0" w:space="0" w:color="auto"/>
            <w:bottom w:val="none" w:sz="0" w:space="0" w:color="auto"/>
            <w:right w:val="none" w:sz="0" w:space="0" w:color="auto"/>
          </w:divBdr>
        </w:div>
        <w:div w:id="1717777553">
          <w:marLeft w:val="480"/>
          <w:marRight w:val="0"/>
          <w:marTop w:val="0"/>
          <w:marBottom w:val="0"/>
          <w:divBdr>
            <w:top w:val="none" w:sz="0" w:space="0" w:color="auto"/>
            <w:left w:val="none" w:sz="0" w:space="0" w:color="auto"/>
            <w:bottom w:val="none" w:sz="0" w:space="0" w:color="auto"/>
            <w:right w:val="none" w:sz="0" w:space="0" w:color="auto"/>
          </w:divBdr>
        </w:div>
        <w:div w:id="735513788">
          <w:marLeft w:val="480"/>
          <w:marRight w:val="0"/>
          <w:marTop w:val="0"/>
          <w:marBottom w:val="0"/>
          <w:divBdr>
            <w:top w:val="none" w:sz="0" w:space="0" w:color="auto"/>
            <w:left w:val="none" w:sz="0" w:space="0" w:color="auto"/>
            <w:bottom w:val="none" w:sz="0" w:space="0" w:color="auto"/>
            <w:right w:val="none" w:sz="0" w:space="0" w:color="auto"/>
          </w:divBdr>
        </w:div>
        <w:div w:id="323048543">
          <w:marLeft w:val="480"/>
          <w:marRight w:val="0"/>
          <w:marTop w:val="0"/>
          <w:marBottom w:val="0"/>
          <w:divBdr>
            <w:top w:val="none" w:sz="0" w:space="0" w:color="auto"/>
            <w:left w:val="none" w:sz="0" w:space="0" w:color="auto"/>
            <w:bottom w:val="none" w:sz="0" w:space="0" w:color="auto"/>
            <w:right w:val="none" w:sz="0" w:space="0" w:color="auto"/>
          </w:divBdr>
        </w:div>
        <w:div w:id="1395813097">
          <w:marLeft w:val="480"/>
          <w:marRight w:val="0"/>
          <w:marTop w:val="0"/>
          <w:marBottom w:val="0"/>
          <w:divBdr>
            <w:top w:val="none" w:sz="0" w:space="0" w:color="auto"/>
            <w:left w:val="none" w:sz="0" w:space="0" w:color="auto"/>
            <w:bottom w:val="none" w:sz="0" w:space="0" w:color="auto"/>
            <w:right w:val="none" w:sz="0" w:space="0" w:color="auto"/>
          </w:divBdr>
        </w:div>
        <w:div w:id="466244625">
          <w:marLeft w:val="480"/>
          <w:marRight w:val="0"/>
          <w:marTop w:val="0"/>
          <w:marBottom w:val="0"/>
          <w:divBdr>
            <w:top w:val="none" w:sz="0" w:space="0" w:color="auto"/>
            <w:left w:val="none" w:sz="0" w:space="0" w:color="auto"/>
            <w:bottom w:val="none" w:sz="0" w:space="0" w:color="auto"/>
            <w:right w:val="none" w:sz="0" w:space="0" w:color="auto"/>
          </w:divBdr>
        </w:div>
        <w:div w:id="689910201">
          <w:marLeft w:val="480"/>
          <w:marRight w:val="0"/>
          <w:marTop w:val="0"/>
          <w:marBottom w:val="0"/>
          <w:divBdr>
            <w:top w:val="none" w:sz="0" w:space="0" w:color="auto"/>
            <w:left w:val="none" w:sz="0" w:space="0" w:color="auto"/>
            <w:bottom w:val="none" w:sz="0" w:space="0" w:color="auto"/>
            <w:right w:val="none" w:sz="0" w:space="0" w:color="auto"/>
          </w:divBdr>
        </w:div>
        <w:div w:id="552159203">
          <w:marLeft w:val="480"/>
          <w:marRight w:val="0"/>
          <w:marTop w:val="0"/>
          <w:marBottom w:val="0"/>
          <w:divBdr>
            <w:top w:val="none" w:sz="0" w:space="0" w:color="auto"/>
            <w:left w:val="none" w:sz="0" w:space="0" w:color="auto"/>
            <w:bottom w:val="none" w:sz="0" w:space="0" w:color="auto"/>
            <w:right w:val="none" w:sz="0" w:space="0" w:color="auto"/>
          </w:divBdr>
        </w:div>
        <w:div w:id="1827626064">
          <w:marLeft w:val="480"/>
          <w:marRight w:val="0"/>
          <w:marTop w:val="0"/>
          <w:marBottom w:val="0"/>
          <w:divBdr>
            <w:top w:val="none" w:sz="0" w:space="0" w:color="auto"/>
            <w:left w:val="none" w:sz="0" w:space="0" w:color="auto"/>
            <w:bottom w:val="none" w:sz="0" w:space="0" w:color="auto"/>
            <w:right w:val="none" w:sz="0" w:space="0" w:color="auto"/>
          </w:divBdr>
        </w:div>
        <w:div w:id="61023233">
          <w:marLeft w:val="480"/>
          <w:marRight w:val="0"/>
          <w:marTop w:val="0"/>
          <w:marBottom w:val="0"/>
          <w:divBdr>
            <w:top w:val="none" w:sz="0" w:space="0" w:color="auto"/>
            <w:left w:val="none" w:sz="0" w:space="0" w:color="auto"/>
            <w:bottom w:val="none" w:sz="0" w:space="0" w:color="auto"/>
            <w:right w:val="none" w:sz="0" w:space="0" w:color="auto"/>
          </w:divBdr>
        </w:div>
        <w:div w:id="1253509539">
          <w:marLeft w:val="480"/>
          <w:marRight w:val="0"/>
          <w:marTop w:val="0"/>
          <w:marBottom w:val="0"/>
          <w:divBdr>
            <w:top w:val="none" w:sz="0" w:space="0" w:color="auto"/>
            <w:left w:val="none" w:sz="0" w:space="0" w:color="auto"/>
            <w:bottom w:val="none" w:sz="0" w:space="0" w:color="auto"/>
            <w:right w:val="none" w:sz="0" w:space="0" w:color="auto"/>
          </w:divBdr>
        </w:div>
        <w:div w:id="761880274">
          <w:marLeft w:val="480"/>
          <w:marRight w:val="0"/>
          <w:marTop w:val="0"/>
          <w:marBottom w:val="0"/>
          <w:divBdr>
            <w:top w:val="none" w:sz="0" w:space="0" w:color="auto"/>
            <w:left w:val="none" w:sz="0" w:space="0" w:color="auto"/>
            <w:bottom w:val="none" w:sz="0" w:space="0" w:color="auto"/>
            <w:right w:val="none" w:sz="0" w:space="0" w:color="auto"/>
          </w:divBdr>
        </w:div>
        <w:div w:id="1127351773">
          <w:marLeft w:val="480"/>
          <w:marRight w:val="0"/>
          <w:marTop w:val="0"/>
          <w:marBottom w:val="0"/>
          <w:divBdr>
            <w:top w:val="none" w:sz="0" w:space="0" w:color="auto"/>
            <w:left w:val="none" w:sz="0" w:space="0" w:color="auto"/>
            <w:bottom w:val="none" w:sz="0" w:space="0" w:color="auto"/>
            <w:right w:val="none" w:sz="0" w:space="0" w:color="auto"/>
          </w:divBdr>
        </w:div>
        <w:div w:id="142938652">
          <w:marLeft w:val="480"/>
          <w:marRight w:val="0"/>
          <w:marTop w:val="0"/>
          <w:marBottom w:val="0"/>
          <w:divBdr>
            <w:top w:val="none" w:sz="0" w:space="0" w:color="auto"/>
            <w:left w:val="none" w:sz="0" w:space="0" w:color="auto"/>
            <w:bottom w:val="none" w:sz="0" w:space="0" w:color="auto"/>
            <w:right w:val="none" w:sz="0" w:space="0" w:color="auto"/>
          </w:divBdr>
        </w:div>
        <w:div w:id="1127158788">
          <w:marLeft w:val="480"/>
          <w:marRight w:val="0"/>
          <w:marTop w:val="0"/>
          <w:marBottom w:val="0"/>
          <w:divBdr>
            <w:top w:val="none" w:sz="0" w:space="0" w:color="auto"/>
            <w:left w:val="none" w:sz="0" w:space="0" w:color="auto"/>
            <w:bottom w:val="none" w:sz="0" w:space="0" w:color="auto"/>
            <w:right w:val="none" w:sz="0" w:space="0" w:color="auto"/>
          </w:divBdr>
        </w:div>
        <w:div w:id="1660618477">
          <w:marLeft w:val="480"/>
          <w:marRight w:val="0"/>
          <w:marTop w:val="0"/>
          <w:marBottom w:val="0"/>
          <w:divBdr>
            <w:top w:val="none" w:sz="0" w:space="0" w:color="auto"/>
            <w:left w:val="none" w:sz="0" w:space="0" w:color="auto"/>
            <w:bottom w:val="none" w:sz="0" w:space="0" w:color="auto"/>
            <w:right w:val="none" w:sz="0" w:space="0" w:color="auto"/>
          </w:divBdr>
        </w:div>
        <w:div w:id="1118257775">
          <w:marLeft w:val="480"/>
          <w:marRight w:val="0"/>
          <w:marTop w:val="0"/>
          <w:marBottom w:val="0"/>
          <w:divBdr>
            <w:top w:val="none" w:sz="0" w:space="0" w:color="auto"/>
            <w:left w:val="none" w:sz="0" w:space="0" w:color="auto"/>
            <w:bottom w:val="none" w:sz="0" w:space="0" w:color="auto"/>
            <w:right w:val="none" w:sz="0" w:space="0" w:color="auto"/>
          </w:divBdr>
        </w:div>
        <w:div w:id="684788276">
          <w:marLeft w:val="480"/>
          <w:marRight w:val="0"/>
          <w:marTop w:val="0"/>
          <w:marBottom w:val="0"/>
          <w:divBdr>
            <w:top w:val="none" w:sz="0" w:space="0" w:color="auto"/>
            <w:left w:val="none" w:sz="0" w:space="0" w:color="auto"/>
            <w:bottom w:val="none" w:sz="0" w:space="0" w:color="auto"/>
            <w:right w:val="none" w:sz="0" w:space="0" w:color="auto"/>
          </w:divBdr>
        </w:div>
        <w:div w:id="1760981803">
          <w:marLeft w:val="480"/>
          <w:marRight w:val="0"/>
          <w:marTop w:val="0"/>
          <w:marBottom w:val="0"/>
          <w:divBdr>
            <w:top w:val="none" w:sz="0" w:space="0" w:color="auto"/>
            <w:left w:val="none" w:sz="0" w:space="0" w:color="auto"/>
            <w:bottom w:val="none" w:sz="0" w:space="0" w:color="auto"/>
            <w:right w:val="none" w:sz="0" w:space="0" w:color="auto"/>
          </w:divBdr>
        </w:div>
        <w:div w:id="1853181777">
          <w:marLeft w:val="480"/>
          <w:marRight w:val="0"/>
          <w:marTop w:val="0"/>
          <w:marBottom w:val="0"/>
          <w:divBdr>
            <w:top w:val="none" w:sz="0" w:space="0" w:color="auto"/>
            <w:left w:val="none" w:sz="0" w:space="0" w:color="auto"/>
            <w:bottom w:val="none" w:sz="0" w:space="0" w:color="auto"/>
            <w:right w:val="none" w:sz="0" w:space="0" w:color="auto"/>
          </w:divBdr>
        </w:div>
        <w:div w:id="2093306436">
          <w:marLeft w:val="480"/>
          <w:marRight w:val="0"/>
          <w:marTop w:val="0"/>
          <w:marBottom w:val="0"/>
          <w:divBdr>
            <w:top w:val="none" w:sz="0" w:space="0" w:color="auto"/>
            <w:left w:val="none" w:sz="0" w:space="0" w:color="auto"/>
            <w:bottom w:val="none" w:sz="0" w:space="0" w:color="auto"/>
            <w:right w:val="none" w:sz="0" w:space="0" w:color="auto"/>
          </w:divBdr>
        </w:div>
        <w:div w:id="568657890">
          <w:marLeft w:val="480"/>
          <w:marRight w:val="0"/>
          <w:marTop w:val="0"/>
          <w:marBottom w:val="0"/>
          <w:divBdr>
            <w:top w:val="none" w:sz="0" w:space="0" w:color="auto"/>
            <w:left w:val="none" w:sz="0" w:space="0" w:color="auto"/>
            <w:bottom w:val="none" w:sz="0" w:space="0" w:color="auto"/>
            <w:right w:val="none" w:sz="0" w:space="0" w:color="auto"/>
          </w:divBdr>
        </w:div>
        <w:div w:id="2114669645">
          <w:marLeft w:val="480"/>
          <w:marRight w:val="0"/>
          <w:marTop w:val="0"/>
          <w:marBottom w:val="0"/>
          <w:divBdr>
            <w:top w:val="none" w:sz="0" w:space="0" w:color="auto"/>
            <w:left w:val="none" w:sz="0" w:space="0" w:color="auto"/>
            <w:bottom w:val="none" w:sz="0" w:space="0" w:color="auto"/>
            <w:right w:val="none" w:sz="0" w:space="0" w:color="auto"/>
          </w:divBdr>
        </w:div>
        <w:div w:id="900217864">
          <w:marLeft w:val="480"/>
          <w:marRight w:val="0"/>
          <w:marTop w:val="0"/>
          <w:marBottom w:val="0"/>
          <w:divBdr>
            <w:top w:val="none" w:sz="0" w:space="0" w:color="auto"/>
            <w:left w:val="none" w:sz="0" w:space="0" w:color="auto"/>
            <w:bottom w:val="none" w:sz="0" w:space="0" w:color="auto"/>
            <w:right w:val="none" w:sz="0" w:space="0" w:color="auto"/>
          </w:divBdr>
        </w:div>
        <w:div w:id="735976559">
          <w:marLeft w:val="480"/>
          <w:marRight w:val="0"/>
          <w:marTop w:val="0"/>
          <w:marBottom w:val="0"/>
          <w:divBdr>
            <w:top w:val="none" w:sz="0" w:space="0" w:color="auto"/>
            <w:left w:val="none" w:sz="0" w:space="0" w:color="auto"/>
            <w:bottom w:val="none" w:sz="0" w:space="0" w:color="auto"/>
            <w:right w:val="none" w:sz="0" w:space="0" w:color="auto"/>
          </w:divBdr>
        </w:div>
        <w:div w:id="1662660811">
          <w:marLeft w:val="480"/>
          <w:marRight w:val="0"/>
          <w:marTop w:val="0"/>
          <w:marBottom w:val="0"/>
          <w:divBdr>
            <w:top w:val="none" w:sz="0" w:space="0" w:color="auto"/>
            <w:left w:val="none" w:sz="0" w:space="0" w:color="auto"/>
            <w:bottom w:val="none" w:sz="0" w:space="0" w:color="auto"/>
            <w:right w:val="none" w:sz="0" w:space="0" w:color="auto"/>
          </w:divBdr>
        </w:div>
        <w:div w:id="1982419555">
          <w:marLeft w:val="480"/>
          <w:marRight w:val="0"/>
          <w:marTop w:val="0"/>
          <w:marBottom w:val="0"/>
          <w:divBdr>
            <w:top w:val="none" w:sz="0" w:space="0" w:color="auto"/>
            <w:left w:val="none" w:sz="0" w:space="0" w:color="auto"/>
            <w:bottom w:val="none" w:sz="0" w:space="0" w:color="auto"/>
            <w:right w:val="none" w:sz="0" w:space="0" w:color="auto"/>
          </w:divBdr>
        </w:div>
        <w:div w:id="1209338802">
          <w:marLeft w:val="480"/>
          <w:marRight w:val="0"/>
          <w:marTop w:val="0"/>
          <w:marBottom w:val="0"/>
          <w:divBdr>
            <w:top w:val="none" w:sz="0" w:space="0" w:color="auto"/>
            <w:left w:val="none" w:sz="0" w:space="0" w:color="auto"/>
            <w:bottom w:val="none" w:sz="0" w:space="0" w:color="auto"/>
            <w:right w:val="none" w:sz="0" w:space="0" w:color="auto"/>
          </w:divBdr>
        </w:div>
        <w:div w:id="1239899033">
          <w:marLeft w:val="480"/>
          <w:marRight w:val="0"/>
          <w:marTop w:val="0"/>
          <w:marBottom w:val="0"/>
          <w:divBdr>
            <w:top w:val="none" w:sz="0" w:space="0" w:color="auto"/>
            <w:left w:val="none" w:sz="0" w:space="0" w:color="auto"/>
            <w:bottom w:val="none" w:sz="0" w:space="0" w:color="auto"/>
            <w:right w:val="none" w:sz="0" w:space="0" w:color="auto"/>
          </w:divBdr>
        </w:div>
        <w:div w:id="472213992">
          <w:marLeft w:val="480"/>
          <w:marRight w:val="0"/>
          <w:marTop w:val="0"/>
          <w:marBottom w:val="0"/>
          <w:divBdr>
            <w:top w:val="none" w:sz="0" w:space="0" w:color="auto"/>
            <w:left w:val="none" w:sz="0" w:space="0" w:color="auto"/>
            <w:bottom w:val="none" w:sz="0" w:space="0" w:color="auto"/>
            <w:right w:val="none" w:sz="0" w:space="0" w:color="auto"/>
          </w:divBdr>
        </w:div>
        <w:div w:id="95101369">
          <w:marLeft w:val="480"/>
          <w:marRight w:val="0"/>
          <w:marTop w:val="0"/>
          <w:marBottom w:val="0"/>
          <w:divBdr>
            <w:top w:val="none" w:sz="0" w:space="0" w:color="auto"/>
            <w:left w:val="none" w:sz="0" w:space="0" w:color="auto"/>
            <w:bottom w:val="none" w:sz="0" w:space="0" w:color="auto"/>
            <w:right w:val="none" w:sz="0" w:space="0" w:color="auto"/>
          </w:divBdr>
        </w:div>
        <w:div w:id="1429428710">
          <w:marLeft w:val="480"/>
          <w:marRight w:val="0"/>
          <w:marTop w:val="0"/>
          <w:marBottom w:val="0"/>
          <w:divBdr>
            <w:top w:val="none" w:sz="0" w:space="0" w:color="auto"/>
            <w:left w:val="none" w:sz="0" w:space="0" w:color="auto"/>
            <w:bottom w:val="none" w:sz="0" w:space="0" w:color="auto"/>
            <w:right w:val="none" w:sz="0" w:space="0" w:color="auto"/>
          </w:divBdr>
        </w:div>
      </w:divsChild>
    </w:div>
    <w:div w:id="1742021624">
      <w:bodyDiv w:val="1"/>
      <w:marLeft w:val="0"/>
      <w:marRight w:val="0"/>
      <w:marTop w:val="0"/>
      <w:marBottom w:val="0"/>
      <w:divBdr>
        <w:top w:val="none" w:sz="0" w:space="0" w:color="auto"/>
        <w:left w:val="none" w:sz="0" w:space="0" w:color="auto"/>
        <w:bottom w:val="none" w:sz="0" w:space="0" w:color="auto"/>
        <w:right w:val="none" w:sz="0" w:space="0" w:color="auto"/>
      </w:divBdr>
    </w:div>
    <w:div w:id="1745761853">
      <w:bodyDiv w:val="1"/>
      <w:marLeft w:val="0"/>
      <w:marRight w:val="0"/>
      <w:marTop w:val="0"/>
      <w:marBottom w:val="0"/>
      <w:divBdr>
        <w:top w:val="none" w:sz="0" w:space="0" w:color="auto"/>
        <w:left w:val="none" w:sz="0" w:space="0" w:color="auto"/>
        <w:bottom w:val="none" w:sz="0" w:space="0" w:color="auto"/>
        <w:right w:val="none" w:sz="0" w:space="0" w:color="auto"/>
      </w:divBdr>
      <w:divsChild>
        <w:div w:id="622073580">
          <w:marLeft w:val="480"/>
          <w:marRight w:val="0"/>
          <w:marTop w:val="0"/>
          <w:marBottom w:val="0"/>
          <w:divBdr>
            <w:top w:val="none" w:sz="0" w:space="0" w:color="auto"/>
            <w:left w:val="none" w:sz="0" w:space="0" w:color="auto"/>
            <w:bottom w:val="none" w:sz="0" w:space="0" w:color="auto"/>
            <w:right w:val="none" w:sz="0" w:space="0" w:color="auto"/>
          </w:divBdr>
        </w:div>
        <w:div w:id="2091921124">
          <w:marLeft w:val="480"/>
          <w:marRight w:val="0"/>
          <w:marTop w:val="0"/>
          <w:marBottom w:val="0"/>
          <w:divBdr>
            <w:top w:val="none" w:sz="0" w:space="0" w:color="auto"/>
            <w:left w:val="none" w:sz="0" w:space="0" w:color="auto"/>
            <w:bottom w:val="none" w:sz="0" w:space="0" w:color="auto"/>
            <w:right w:val="none" w:sz="0" w:space="0" w:color="auto"/>
          </w:divBdr>
        </w:div>
        <w:div w:id="1813599652">
          <w:marLeft w:val="480"/>
          <w:marRight w:val="0"/>
          <w:marTop w:val="0"/>
          <w:marBottom w:val="0"/>
          <w:divBdr>
            <w:top w:val="none" w:sz="0" w:space="0" w:color="auto"/>
            <w:left w:val="none" w:sz="0" w:space="0" w:color="auto"/>
            <w:bottom w:val="none" w:sz="0" w:space="0" w:color="auto"/>
            <w:right w:val="none" w:sz="0" w:space="0" w:color="auto"/>
          </w:divBdr>
        </w:div>
        <w:div w:id="440228017">
          <w:marLeft w:val="480"/>
          <w:marRight w:val="0"/>
          <w:marTop w:val="0"/>
          <w:marBottom w:val="0"/>
          <w:divBdr>
            <w:top w:val="none" w:sz="0" w:space="0" w:color="auto"/>
            <w:left w:val="none" w:sz="0" w:space="0" w:color="auto"/>
            <w:bottom w:val="none" w:sz="0" w:space="0" w:color="auto"/>
            <w:right w:val="none" w:sz="0" w:space="0" w:color="auto"/>
          </w:divBdr>
        </w:div>
        <w:div w:id="446775929">
          <w:marLeft w:val="480"/>
          <w:marRight w:val="0"/>
          <w:marTop w:val="0"/>
          <w:marBottom w:val="0"/>
          <w:divBdr>
            <w:top w:val="none" w:sz="0" w:space="0" w:color="auto"/>
            <w:left w:val="none" w:sz="0" w:space="0" w:color="auto"/>
            <w:bottom w:val="none" w:sz="0" w:space="0" w:color="auto"/>
            <w:right w:val="none" w:sz="0" w:space="0" w:color="auto"/>
          </w:divBdr>
        </w:div>
        <w:div w:id="936064342">
          <w:marLeft w:val="480"/>
          <w:marRight w:val="0"/>
          <w:marTop w:val="0"/>
          <w:marBottom w:val="0"/>
          <w:divBdr>
            <w:top w:val="none" w:sz="0" w:space="0" w:color="auto"/>
            <w:left w:val="none" w:sz="0" w:space="0" w:color="auto"/>
            <w:bottom w:val="none" w:sz="0" w:space="0" w:color="auto"/>
            <w:right w:val="none" w:sz="0" w:space="0" w:color="auto"/>
          </w:divBdr>
        </w:div>
        <w:div w:id="977537815">
          <w:marLeft w:val="480"/>
          <w:marRight w:val="0"/>
          <w:marTop w:val="0"/>
          <w:marBottom w:val="0"/>
          <w:divBdr>
            <w:top w:val="none" w:sz="0" w:space="0" w:color="auto"/>
            <w:left w:val="none" w:sz="0" w:space="0" w:color="auto"/>
            <w:bottom w:val="none" w:sz="0" w:space="0" w:color="auto"/>
            <w:right w:val="none" w:sz="0" w:space="0" w:color="auto"/>
          </w:divBdr>
        </w:div>
        <w:div w:id="1827353828">
          <w:marLeft w:val="480"/>
          <w:marRight w:val="0"/>
          <w:marTop w:val="0"/>
          <w:marBottom w:val="0"/>
          <w:divBdr>
            <w:top w:val="none" w:sz="0" w:space="0" w:color="auto"/>
            <w:left w:val="none" w:sz="0" w:space="0" w:color="auto"/>
            <w:bottom w:val="none" w:sz="0" w:space="0" w:color="auto"/>
            <w:right w:val="none" w:sz="0" w:space="0" w:color="auto"/>
          </w:divBdr>
        </w:div>
        <w:div w:id="786503828">
          <w:marLeft w:val="480"/>
          <w:marRight w:val="0"/>
          <w:marTop w:val="0"/>
          <w:marBottom w:val="0"/>
          <w:divBdr>
            <w:top w:val="none" w:sz="0" w:space="0" w:color="auto"/>
            <w:left w:val="none" w:sz="0" w:space="0" w:color="auto"/>
            <w:bottom w:val="none" w:sz="0" w:space="0" w:color="auto"/>
            <w:right w:val="none" w:sz="0" w:space="0" w:color="auto"/>
          </w:divBdr>
        </w:div>
        <w:div w:id="96341271">
          <w:marLeft w:val="480"/>
          <w:marRight w:val="0"/>
          <w:marTop w:val="0"/>
          <w:marBottom w:val="0"/>
          <w:divBdr>
            <w:top w:val="none" w:sz="0" w:space="0" w:color="auto"/>
            <w:left w:val="none" w:sz="0" w:space="0" w:color="auto"/>
            <w:bottom w:val="none" w:sz="0" w:space="0" w:color="auto"/>
            <w:right w:val="none" w:sz="0" w:space="0" w:color="auto"/>
          </w:divBdr>
        </w:div>
        <w:div w:id="912472497">
          <w:marLeft w:val="480"/>
          <w:marRight w:val="0"/>
          <w:marTop w:val="0"/>
          <w:marBottom w:val="0"/>
          <w:divBdr>
            <w:top w:val="none" w:sz="0" w:space="0" w:color="auto"/>
            <w:left w:val="none" w:sz="0" w:space="0" w:color="auto"/>
            <w:bottom w:val="none" w:sz="0" w:space="0" w:color="auto"/>
            <w:right w:val="none" w:sz="0" w:space="0" w:color="auto"/>
          </w:divBdr>
        </w:div>
        <w:div w:id="1448499371">
          <w:marLeft w:val="480"/>
          <w:marRight w:val="0"/>
          <w:marTop w:val="0"/>
          <w:marBottom w:val="0"/>
          <w:divBdr>
            <w:top w:val="none" w:sz="0" w:space="0" w:color="auto"/>
            <w:left w:val="none" w:sz="0" w:space="0" w:color="auto"/>
            <w:bottom w:val="none" w:sz="0" w:space="0" w:color="auto"/>
            <w:right w:val="none" w:sz="0" w:space="0" w:color="auto"/>
          </w:divBdr>
        </w:div>
        <w:div w:id="852190601">
          <w:marLeft w:val="480"/>
          <w:marRight w:val="0"/>
          <w:marTop w:val="0"/>
          <w:marBottom w:val="0"/>
          <w:divBdr>
            <w:top w:val="none" w:sz="0" w:space="0" w:color="auto"/>
            <w:left w:val="none" w:sz="0" w:space="0" w:color="auto"/>
            <w:bottom w:val="none" w:sz="0" w:space="0" w:color="auto"/>
            <w:right w:val="none" w:sz="0" w:space="0" w:color="auto"/>
          </w:divBdr>
        </w:div>
        <w:div w:id="1510288232">
          <w:marLeft w:val="480"/>
          <w:marRight w:val="0"/>
          <w:marTop w:val="0"/>
          <w:marBottom w:val="0"/>
          <w:divBdr>
            <w:top w:val="none" w:sz="0" w:space="0" w:color="auto"/>
            <w:left w:val="none" w:sz="0" w:space="0" w:color="auto"/>
            <w:bottom w:val="none" w:sz="0" w:space="0" w:color="auto"/>
            <w:right w:val="none" w:sz="0" w:space="0" w:color="auto"/>
          </w:divBdr>
        </w:div>
        <w:div w:id="1554462498">
          <w:marLeft w:val="480"/>
          <w:marRight w:val="0"/>
          <w:marTop w:val="0"/>
          <w:marBottom w:val="0"/>
          <w:divBdr>
            <w:top w:val="none" w:sz="0" w:space="0" w:color="auto"/>
            <w:left w:val="none" w:sz="0" w:space="0" w:color="auto"/>
            <w:bottom w:val="none" w:sz="0" w:space="0" w:color="auto"/>
            <w:right w:val="none" w:sz="0" w:space="0" w:color="auto"/>
          </w:divBdr>
        </w:div>
        <w:div w:id="799692038">
          <w:marLeft w:val="480"/>
          <w:marRight w:val="0"/>
          <w:marTop w:val="0"/>
          <w:marBottom w:val="0"/>
          <w:divBdr>
            <w:top w:val="none" w:sz="0" w:space="0" w:color="auto"/>
            <w:left w:val="none" w:sz="0" w:space="0" w:color="auto"/>
            <w:bottom w:val="none" w:sz="0" w:space="0" w:color="auto"/>
            <w:right w:val="none" w:sz="0" w:space="0" w:color="auto"/>
          </w:divBdr>
        </w:div>
        <w:div w:id="1539969347">
          <w:marLeft w:val="480"/>
          <w:marRight w:val="0"/>
          <w:marTop w:val="0"/>
          <w:marBottom w:val="0"/>
          <w:divBdr>
            <w:top w:val="none" w:sz="0" w:space="0" w:color="auto"/>
            <w:left w:val="none" w:sz="0" w:space="0" w:color="auto"/>
            <w:bottom w:val="none" w:sz="0" w:space="0" w:color="auto"/>
            <w:right w:val="none" w:sz="0" w:space="0" w:color="auto"/>
          </w:divBdr>
        </w:div>
        <w:div w:id="1225990337">
          <w:marLeft w:val="480"/>
          <w:marRight w:val="0"/>
          <w:marTop w:val="0"/>
          <w:marBottom w:val="0"/>
          <w:divBdr>
            <w:top w:val="none" w:sz="0" w:space="0" w:color="auto"/>
            <w:left w:val="none" w:sz="0" w:space="0" w:color="auto"/>
            <w:bottom w:val="none" w:sz="0" w:space="0" w:color="auto"/>
            <w:right w:val="none" w:sz="0" w:space="0" w:color="auto"/>
          </w:divBdr>
        </w:div>
        <w:div w:id="380985738">
          <w:marLeft w:val="480"/>
          <w:marRight w:val="0"/>
          <w:marTop w:val="0"/>
          <w:marBottom w:val="0"/>
          <w:divBdr>
            <w:top w:val="none" w:sz="0" w:space="0" w:color="auto"/>
            <w:left w:val="none" w:sz="0" w:space="0" w:color="auto"/>
            <w:bottom w:val="none" w:sz="0" w:space="0" w:color="auto"/>
            <w:right w:val="none" w:sz="0" w:space="0" w:color="auto"/>
          </w:divBdr>
        </w:div>
        <w:div w:id="360133299">
          <w:marLeft w:val="480"/>
          <w:marRight w:val="0"/>
          <w:marTop w:val="0"/>
          <w:marBottom w:val="0"/>
          <w:divBdr>
            <w:top w:val="none" w:sz="0" w:space="0" w:color="auto"/>
            <w:left w:val="none" w:sz="0" w:space="0" w:color="auto"/>
            <w:bottom w:val="none" w:sz="0" w:space="0" w:color="auto"/>
            <w:right w:val="none" w:sz="0" w:space="0" w:color="auto"/>
          </w:divBdr>
        </w:div>
        <w:div w:id="253170605">
          <w:marLeft w:val="480"/>
          <w:marRight w:val="0"/>
          <w:marTop w:val="0"/>
          <w:marBottom w:val="0"/>
          <w:divBdr>
            <w:top w:val="none" w:sz="0" w:space="0" w:color="auto"/>
            <w:left w:val="none" w:sz="0" w:space="0" w:color="auto"/>
            <w:bottom w:val="none" w:sz="0" w:space="0" w:color="auto"/>
            <w:right w:val="none" w:sz="0" w:space="0" w:color="auto"/>
          </w:divBdr>
        </w:div>
        <w:div w:id="1706825631">
          <w:marLeft w:val="480"/>
          <w:marRight w:val="0"/>
          <w:marTop w:val="0"/>
          <w:marBottom w:val="0"/>
          <w:divBdr>
            <w:top w:val="none" w:sz="0" w:space="0" w:color="auto"/>
            <w:left w:val="none" w:sz="0" w:space="0" w:color="auto"/>
            <w:bottom w:val="none" w:sz="0" w:space="0" w:color="auto"/>
            <w:right w:val="none" w:sz="0" w:space="0" w:color="auto"/>
          </w:divBdr>
        </w:div>
        <w:div w:id="1007247000">
          <w:marLeft w:val="480"/>
          <w:marRight w:val="0"/>
          <w:marTop w:val="0"/>
          <w:marBottom w:val="0"/>
          <w:divBdr>
            <w:top w:val="none" w:sz="0" w:space="0" w:color="auto"/>
            <w:left w:val="none" w:sz="0" w:space="0" w:color="auto"/>
            <w:bottom w:val="none" w:sz="0" w:space="0" w:color="auto"/>
            <w:right w:val="none" w:sz="0" w:space="0" w:color="auto"/>
          </w:divBdr>
        </w:div>
        <w:div w:id="33426047">
          <w:marLeft w:val="480"/>
          <w:marRight w:val="0"/>
          <w:marTop w:val="0"/>
          <w:marBottom w:val="0"/>
          <w:divBdr>
            <w:top w:val="none" w:sz="0" w:space="0" w:color="auto"/>
            <w:left w:val="none" w:sz="0" w:space="0" w:color="auto"/>
            <w:bottom w:val="none" w:sz="0" w:space="0" w:color="auto"/>
            <w:right w:val="none" w:sz="0" w:space="0" w:color="auto"/>
          </w:divBdr>
        </w:div>
        <w:div w:id="1121849572">
          <w:marLeft w:val="480"/>
          <w:marRight w:val="0"/>
          <w:marTop w:val="0"/>
          <w:marBottom w:val="0"/>
          <w:divBdr>
            <w:top w:val="none" w:sz="0" w:space="0" w:color="auto"/>
            <w:left w:val="none" w:sz="0" w:space="0" w:color="auto"/>
            <w:bottom w:val="none" w:sz="0" w:space="0" w:color="auto"/>
            <w:right w:val="none" w:sz="0" w:space="0" w:color="auto"/>
          </w:divBdr>
        </w:div>
        <w:div w:id="341857398">
          <w:marLeft w:val="480"/>
          <w:marRight w:val="0"/>
          <w:marTop w:val="0"/>
          <w:marBottom w:val="0"/>
          <w:divBdr>
            <w:top w:val="none" w:sz="0" w:space="0" w:color="auto"/>
            <w:left w:val="none" w:sz="0" w:space="0" w:color="auto"/>
            <w:bottom w:val="none" w:sz="0" w:space="0" w:color="auto"/>
            <w:right w:val="none" w:sz="0" w:space="0" w:color="auto"/>
          </w:divBdr>
        </w:div>
        <w:div w:id="1411543137">
          <w:marLeft w:val="480"/>
          <w:marRight w:val="0"/>
          <w:marTop w:val="0"/>
          <w:marBottom w:val="0"/>
          <w:divBdr>
            <w:top w:val="none" w:sz="0" w:space="0" w:color="auto"/>
            <w:left w:val="none" w:sz="0" w:space="0" w:color="auto"/>
            <w:bottom w:val="none" w:sz="0" w:space="0" w:color="auto"/>
            <w:right w:val="none" w:sz="0" w:space="0" w:color="auto"/>
          </w:divBdr>
        </w:div>
        <w:div w:id="1810434167">
          <w:marLeft w:val="480"/>
          <w:marRight w:val="0"/>
          <w:marTop w:val="0"/>
          <w:marBottom w:val="0"/>
          <w:divBdr>
            <w:top w:val="none" w:sz="0" w:space="0" w:color="auto"/>
            <w:left w:val="none" w:sz="0" w:space="0" w:color="auto"/>
            <w:bottom w:val="none" w:sz="0" w:space="0" w:color="auto"/>
            <w:right w:val="none" w:sz="0" w:space="0" w:color="auto"/>
          </w:divBdr>
        </w:div>
        <w:div w:id="1020862951">
          <w:marLeft w:val="480"/>
          <w:marRight w:val="0"/>
          <w:marTop w:val="0"/>
          <w:marBottom w:val="0"/>
          <w:divBdr>
            <w:top w:val="none" w:sz="0" w:space="0" w:color="auto"/>
            <w:left w:val="none" w:sz="0" w:space="0" w:color="auto"/>
            <w:bottom w:val="none" w:sz="0" w:space="0" w:color="auto"/>
            <w:right w:val="none" w:sz="0" w:space="0" w:color="auto"/>
          </w:divBdr>
        </w:div>
        <w:div w:id="807357341">
          <w:marLeft w:val="480"/>
          <w:marRight w:val="0"/>
          <w:marTop w:val="0"/>
          <w:marBottom w:val="0"/>
          <w:divBdr>
            <w:top w:val="none" w:sz="0" w:space="0" w:color="auto"/>
            <w:left w:val="none" w:sz="0" w:space="0" w:color="auto"/>
            <w:bottom w:val="none" w:sz="0" w:space="0" w:color="auto"/>
            <w:right w:val="none" w:sz="0" w:space="0" w:color="auto"/>
          </w:divBdr>
        </w:div>
        <w:div w:id="1596357071">
          <w:marLeft w:val="480"/>
          <w:marRight w:val="0"/>
          <w:marTop w:val="0"/>
          <w:marBottom w:val="0"/>
          <w:divBdr>
            <w:top w:val="none" w:sz="0" w:space="0" w:color="auto"/>
            <w:left w:val="none" w:sz="0" w:space="0" w:color="auto"/>
            <w:bottom w:val="none" w:sz="0" w:space="0" w:color="auto"/>
            <w:right w:val="none" w:sz="0" w:space="0" w:color="auto"/>
          </w:divBdr>
        </w:div>
        <w:div w:id="561795934">
          <w:marLeft w:val="480"/>
          <w:marRight w:val="0"/>
          <w:marTop w:val="0"/>
          <w:marBottom w:val="0"/>
          <w:divBdr>
            <w:top w:val="none" w:sz="0" w:space="0" w:color="auto"/>
            <w:left w:val="none" w:sz="0" w:space="0" w:color="auto"/>
            <w:bottom w:val="none" w:sz="0" w:space="0" w:color="auto"/>
            <w:right w:val="none" w:sz="0" w:space="0" w:color="auto"/>
          </w:divBdr>
        </w:div>
        <w:div w:id="1688213573">
          <w:marLeft w:val="480"/>
          <w:marRight w:val="0"/>
          <w:marTop w:val="0"/>
          <w:marBottom w:val="0"/>
          <w:divBdr>
            <w:top w:val="none" w:sz="0" w:space="0" w:color="auto"/>
            <w:left w:val="none" w:sz="0" w:space="0" w:color="auto"/>
            <w:bottom w:val="none" w:sz="0" w:space="0" w:color="auto"/>
            <w:right w:val="none" w:sz="0" w:space="0" w:color="auto"/>
          </w:divBdr>
        </w:div>
        <w:div w:id="370688424">
          <w:marLeft w:val="480"/>
          <w:marRight w:val="0"/>
          <w:marTop w:val="0"/>
          <w:marBottom w:val="0"/>
          <w:divBdr>
            <w:top w:val="none" w:sz="0" w:space="0" w:color="auto"/>
            <w:left w:val="none" w:sz="0" w:space="0" w:color="auto"/>
            <w:bottom w:val="none" w:sz="0" w:space="0" w:color="auto"/>
            <w:right w:val="none" w:sz="0" w:space="0" w:color="auto"/>
          </w:divBdr>
        </w:div>
        <w:div w:id="2001540736">
          <w:marLeft w:val="480"/>
          <w:marRight w:val="0"/>
          <w:marTop w:val="0"/>
          <w:marBottom w:val="0"/>
          <w:divBdr>
            <w:top w:val="none" w:sz="0" w:space="0" w:color="auto"/>
            <w:left w:val="none" w:sz="0" w:space="0" w:color="auto"/>
            <w:bottom w:val="none" w:sz="0" w:space="0" w:color="auto"/>
            <w:right w:val="none" w:sz="0" w:space="0" w:color="auto"/>
          </w:divBdr>
        </w:div>
        <w:div w:id="1197039253">
          <w:marLeft w:val="480"/>
          <w:marRight w:val="0"/>
          <w:marTop w:val="0"/>
          <w:marBottom w:val="0"/>
          <w:divBdr>
            <w:top w:val="none" w:sz="0" w:space="0" w:color="auto"/>
            <w:left w:val="none" w:sz="0" w:space="0" w:color="auto"/>
            <w:bottom w:val="none" w:sz="0" w:space="0" w:color="auto"/>
            <w:right w:val="none" w:sz="0" w:space="0" w:color="auto"/>
          </w:divBdr>
        </w:div>
        <w:div w:id="565073136">
          <w:marLeft w:val="480"/>
          <w:marRight w:val="0"/>
          <w:marTop w:val="0"/>
          <w:marBottom w:val="0"/>
          <w:divBdr>
            <w:top w:val="none" w:sz="0" w:space="0" w:color="auto"/>
            <w:left w:val="none" w:sz="0" w:space="0" w:color="auto"/>
            <w:bottom w:val="none" w:sz="0" w:space="0" w:color="auto"/>
            <w:right w:val="none" w:sz="0" w:space="0" w:color="auto"/>
          </w:divBdr>
        </w:div>
        <w:div w:id="246228214">
          <w:marLeft w:val="480"/>
          <w:marRight w:val="0"/>
          <w:marTop w:val="0"/>
          <w:marBottom w:val="0"/>
          <w:divBdr>
            <w:top w:val="none" w:sz="0" w:space="0" w:color="auto"/>
            <w:left w:val="none" w:sz="0" w:space="0" w:color="auto"/>
            <w:bottom w:val="none" w:sz="0" w:space="0" w:color="auto"/>
            <w:right w:val="none" w:sz="0" w:space="0" w:color="auto"/>
          </w:divBdr>
        </w:div>
        <w:div w:id="93794605">
          <w:marLeft w:val="480"/>
          <w:marRight w:val="0"/>
          <w:marTop w:val="0"/>
          <w:marBottom w:val="0"/>
          <w:divBdr>
            <w:top w:val="none" w:sz="0" w:space="0" w:color="auto"/>
            <w:left w:val="none" w:sz="0" w:space="0" w:color="auto"/>
            <w:bottom w:val="none" w:sz="0" w:space="0" w:color="auto"/>
            <w:right w:val="none" w:sz="0" w:space="0" w:color="auto"/>
          </w:divBdr>
        </w:div>
        <w:div w:id="496769164">
          <w:marLeft w:val="480"/>
          <w:marRight w:val="0"/>
          <w:marTop w:val="0"/>
          <w:marBottom w:val="0"/>
          <w:divBdr>
            <w:top w:val="none" w:sz="0" w:space="0" w:color="auto"/>
            <w:left w:val="none" w:sz="0" w:space="0" w:color="auto"/>
            <w:bottom w:val="none" w:sz="0" w:space="0" w:color="auto"/>
            <w:right w:val="none" w:sz="0" w:space="0" w:color="auto"/>
          </w:divBdr>
        </w:div>
        <w:div w:id="1120758950">
          <w:marLeft w:val="480"/>
          <w:marRight w:val="0"/>
          <w:marTop w:val="0"/>
          <w:marBottom w:val="0"/>
          <w:divBdr>
            <w:top w:val="none" w:sz="0" w:space="0" w:color="auto"/>
            <w:left w:val="none" w:sz="0" w:space="0" w:color="auto"/>
            <w:bottom w:val="none" w:sz="0" w:space="0" w:color="auto"/>
            <w:right w:val="none" w:sz="0" w:space="0" w:color="auto"/>
          </w:divBdr>
        </w:div>
        <w:div w:id="1052971139">
          <w:marLeft w:val="480"/>
          <w:marRight w:val="0"/>
          <w:marTop w:val="0"/>
          <w:marBottom w:val="0"/>
          <w:divBdr>
            <w:top w:val="none" w:sz="0" w:space="0" w:color="auto"/>
            <w:left w:val="none" w:sz="0" w:space="0" w:color="auto"/>
            <w:bottom w:val="none" w:sz="0" w:space="0" w:color="auto"/>
            <w:right w:val="none" w:sz="0" w:space="0" w:color="auto"/>
          </w:divBdr>
        </w:div>
        <w:div w:id="2146266125">
          <w:marLeft w:val="480"/>
          <w:marRight w:val="0"/>
          <w:marTop w:val="0"/>
          <w:marBottom w:val="0"/>
          <w:divBdr>
            <w:top w:val="none" w:sz="0" w:space="0" w:color="auto"/>
            <w:left w:val="none" w:sz="0" w:space="0" w:color="auto"/>
            <w:bottom w:val="none" w:sz="0" w:space="0" w:color="auto"/>
            <w:right w:val="none" w:sz="0" w:space="0" w:color="auto"/>
          </w:divBdr>
        </w:div>
        <w:div w:id="1216699945">
          <w:marLeft w:val="480"/>
          <w:marRight w:val="0"/>
          <w:marTop w:val="0"/>
          <w:marBottom w:val="0"/>
          <w:divBdr>
            <w:top w:val="none" w:sz="0" w:space="0" w:color="auto"/>
            <w:left w:val="none" w:sz="0" w:space="0" w:color="auto"/>
            <w:bottom w:val="none" w:sz="0" w:space="0" w:color="auto"/>
            <w:right w:val="none" w:sz="0" w:space="0" w:color="auto"/>
          </w:divBdr>
        </w:div>
        <w:div w:id="1962835266">
          <w:marLeft w:val="480"/>
          <w:marRight w:val="0"/>
          <w:marTop w:val="0"/>
          <w:marBottom w:val="0"/>
          <w:divBdr>
            <w:top w:val="none" w:sz="0" w:space="0" w:color="auto"/>
            <w:left w:val="none" w:sz="0" w:space="0" w:color="auto"/>
            <w:bottom w:val="none" w:sz="0" w:space="0" w:color="auto"/>
            <w:right w:val="none" w:sz="0" w:space="0" w:color="auto"/>
          </w:divBdr>
        </w:div>
        <w:div w:id="168830673">
          <w:marLeft w:val="480"/>
          <w:marRight w:val="0"/>
          <w:marTop w:val="0"/>
          <w:marBottom w:val="0"/>
          <w:divBdr>
            <w:top w:val="none" w:sz="0" w:space="0" w:color="auto"/>
            <w:left w:val="none" w:sz="0" w:space="0" w:color="auto"/>
            <w:bottom w:val="none" w:sz="0" w:space="0" w:color="auto"/>
            <w:right w:val="none" w:sz="0" w:space="0" w:color="auto"/>
          </w:divBdr>
        </w:div>
        <w:div w:id="563493565">
          <w:marLeft w:val="480"/>
          <w:marRight w:val="0"/>
          <w:marTop w:val="0"/>
          <w:marBottom w:val="0"/>
          <w:divBdr>
            <w:top w:val="none" w:sz="0" w:space="0" w:color="auto"/>
            <w:left w:val="none" w:sz="0" w:space="0" w:color="auto"/>
            <w:bottom w:val="none" w:sz="0" w:space="0" w:color="auto"/>
            <w:right w:val="none" w:sz="0" w:space="0" w:color="auto"/>
          </w:divBdr>
        </w:div>
        <w:div w:id="251932289">
          <w:marLeft w:val="480"/>
          <w:marRight w:val="0"/>
          <w:marTop w:val="0"/>
          <w:marBottom w:val="0"/>
          <w:divBdr>
            <w:top w:val="none" w:sz="0" w:space="0" w:color="auto"/>
            <w:left w:val="none" w:sz="0" w:space="0" w:color="auto"/>
            <w:bottom w:val="none" w:sz="0" w:space="0" w:color="auto"/>
            <w:right w:val="none" w:sz="0" w:space="0" w:color="auto"/>
          </w:divBdr>
        </w:div>
        <w:div w:id="779761129">
          <w:marLeft w:val="480"/>
          <w:marRight w:val="0"/>
          <w:marTop w:val="0"/>
          <w:marBottom w:val="0"/>
          <w:divBdr>
            <w:top w:val="none" w:sz="0" w:space="0" w:color="auto"/>
            <w:left w:val="none" w:sz="0" w:space="0" w:color="auto"/>
            <w:bottom w:val="none" w:sz="0" w:space="0" w:color="auto"/>
            <w:right w:val="none" w:sz="0" w:space="0" w:color="auto"/>
          </w:divBdr>
        </w:div>
        <w:div w:id="1232496274">
          <w:marLeft w:val="480"/>
          <w:marRight w:val="0"/>
          <w:marTop w:val="0"/>
          <w:marBottom w:val="0"/>
          <w:divBdr>
            <w:top w:val="none" w:sz="0" w:space="0" w:color="auto"/>
            <w:left w:val="none" w:sz="0" w:space="0" w:color="auto"/>
            <w:bottom w:val="none" w:sz="0" w:space="0" w:color="auto"/>
            <w:right w:val="none" w:sz="0" w:space="0" w:color="auto"/>
          </w:divBdr>
        </w:div>
        <w:div w:id="438917082">
          <w:marLeft w:val="480"/>
          <w:marRight w:val="0"/>
          <w:marTop w:val="0"/>
          <w:marBottom w:val="0"/>
          <w:divBdr>
            <w:top w:val="none" w:sz="0" w:space="0" w:color="auto"/>
            <w:left w:val="none" w:sz="0" w:space="0" w:color="auto"/>
            <w:bottom w:val="none" w:sz="0" w:space="0" w:color="auto"/>
            <w:right w:val="none" w:sz="0" w:space="0" w:color="auto"/>
          </w:divBdr>
        </w:div>
        <w:div w:id="1494839097">
          <w:marLeft w:val="480"/>
          <w:marRight w:val="0"/>
          <w:marTop w:val="0"/>
          <w:marBottom w:val="0"/>
          <w:divBdr>
            <w:top w:val="none" w:sz="0" w:space="0" w:color="auto"/>
            <w:left w:val="none" w:sz="0" w:space="0" w:color="auto"/>
            <w:bottom w:val="none" w:sz="0" w:space="0" w:color="auto"/>
            <w:right w:val="none" w:sz="0" w:space="0" w:color="auto"/>
          </w:divBdr>
        </w:div>
        <w:div w:id="219948187">
          <w:marLeft w:val="480"/>
          <w:marRight w:val="0"/>
          <w:marTop w:val="0"/>
          <w:marBottom w:val="0"/>
          <w:divBdr>
            <w:top w:val="none" w:sz="0" w:space="0" w:color="auto"/>
            <w:left w:val="none" w:sz="0" w:space="0" w:color="auto"/>
            <w:bottom w:val="none" w:sz="0" w:space="0" w:color="auto"/>
            <w:right w:val="none" w:sz="0" w:space="0" w:color="auto"/>
          </w:divBdr>
        </w:div>
        <w:div w:id="1726366811">
          <w:marLeft w:val="480"/>
          <w:marRight w:val="0"/>
          <w:marTop w:val="0"/>
          <w:marBottom w:val="0"/>
          <w:divBdr>
            <w:top w:val="none" w:sz="0" w:space="0" w:color="auto"/>
            <w:left w:val="none" w:sz="0" w:space="0" w:color="auto"/>
            <w:bottom w:val="none" w:sz="0" w:space="0" w:color="auto"/>
            <w:right w:val="none" w:sz="0" w:space="0" w:color="auto"/>
          </w:divBdr>
        </w:div>
        <w:div w:id="1918586906">
          <w:marLeft w:val="480"/>
          <w:marRight w:val="0"/>
          <w:marTop w:val="0"/>
          <w:marBottom w:val="0"/>
          <w:divBdr>
            <w:top w:val="none" w:sz="0" w:space="0" w:color="auto"/>
            <w:left w:val="none" w:sz="0" w:space="0" w:color="auto"/>
            <w:bottom w:val="none" w:sz="0" w:space="0" w:color="auto"/>
            <w:right w:val="none" w:sz="0" w:space="0" w:color="auto"/>
          </w:divBdr>
        </w:div>
        <w:div w:id="566916162">
          <w:marLeft w:val="480"/>
          <w:marRight w:val="0"/>
          <w:marTop w:val="0"/>
          <w:marBottom w:val="0"/>
          <w:divBdr>
            <w:top w:val="none" w:sz="0" w:space="0" w:color="auto"/>
            <w:left w:val="none" w:sz="0" w:space="0" w:color="auto"/>
            <w:bottom w:val="none" w:sz="0" w:space="0" w:color="auto"/>
            <w:right w:val="none" w:sz="0" w:space="0" w:color="auto"/>
          </w:divBdr>
        </w:div>
        <w:div w:id="976764818">
          <w:marLeft w:val="480"/>
          <w:marRight w:val="0"/>
          <w:marTop w:val="0"/>
          <w:marBottom w:val="0"/>
          <w:divBdr>
            <w:top w:val="none" w:sz="0" w:space="0" w:color="auto"/>
            <w:left w:val="none" w:sz="0" w:space="0" w:color="auto"/>
            <w:bottom w:val="none" w:sz="0" w:space="0" w:color="auto"/>
            <w:right w:val="none" w:sz="0" w:space="0" w:color="auto"/>
          </w:divBdr>
        </w:div>
        <w:div w:id="1628462058">
          <w:marLeft w:val="480"/>
          <w:marRight w:val="0"/>
          <w:marTop w:val="0"/>
          <w:marBottom w:val="0"/>
          <w:divBdr>
            <w:top w:val="none" w:sz="0" w:space="0" w:color="auto"/>
            <w:left w:val="none" w:sz="0" w:space="0" w:color="auto"/>
            <w:bottom w:val="none" w:sz="0" w:space="0" w:color="auto"/>
            <w:right w:val="none" w:sz="0" w:space="0" w:color="auto"/>
          </w:divBdr>
        </w:div>
        <w:div w:id="1317874524">
          <w:marLeft w:val="480"/>
          <w:marRight w:val="0"/>
          <w:marTop w:val="0"/>
          <w:marBottom w:val="0"/>
          <w:divBdr>
            <w:top w:val="none" w:sz="0" w:space="0" w:color="auto"/>
            <w:left w:val="none" w:sz="0" w:space="0" w:color="auto"/>
            <w:bottom w:val="none" w:sz="0" w:space="0" w:color="auto"/>
            <w:right w:val="none" w:sz="0" w:space="0" w:color="auto"/>
          </w:divBdr>
        </w:div>
        <w:div w:id="1814829069">
          <w:marLeft w:val="480"/>
          <w:marRight w:val="0"/>
          <w:marTop w:val="0"/>
          <w:marBottom w:val="0"/>
          <w:divBdr>
            <w:top w:val="none" w:sz="0" w:space="0" w:color="auto"/>
            <w:left w:val="none" w:sz="0" w:space="0" w:color="auto"/>
            <w:bottom w:val="none" w:sz="0" w:space="0" w:color="auto"/>
            <w:right w:val="none" w:sz="0" w:space="0" w:color="auto"/>
          </w:divBdr>
        </w:div>
        <w:div w:id="980497891">
          <w:marLeft w:val="480"/>
          <w:marRight w:val="0"/>
          <w:marTop w:val="0"/>
          <w:marBottom w:val="0"/>
          <w:divBdr>
            <w:top w:val="none" w:sz="0" w:space="0" w:color="auto"/>
            <w:left w:val="none" w:sz="0" w:space="0" w:color="auto"/>
            <w:bottom w:val="none" w:sz="0" w:space="0" w:color="auto"/>
            <w:right w:val="none" w:sz="0" w:space="0" w:color="auto"/>
          </w:divBdr>
        </w:div>
        <w:div w:id="1339456098">
          <w:marLeft w:val="480"/>
          <w:marRight w:val="0"/>
          <w:marTop w:val="0"/>
          <w:marBottom w:val="0"/>
          <w:divBdr>
            <w:top w:val="none" w:sz="0" w:space="0" w:color="auto"/>
            <w:left w:val="none" w:sz="0" w:space="0" w:color="auto"/>
            <w:bottom w:val="none" w:sz="0" w:space="0" w:color="auto"/>
            <w:right w:val="none" w:sz="0" w:space="0" w:color="auto"/>
          </w:divBdr>
        </w:div>
        <w:div w:id="587887181">
          <w:marLeft w:val="480"/>
          <w:marRight w:val="0"/>
          <w:marTop w:val="0"/>
          <w:marBottom w:val="0"/>
          <w:divBdr>
            <w:top w:val="none" w:sz="0" w:space="0" w:color="auto"/>
            <w:left w:val="none" w:sz="0" w:space="0" w:color="auto"/>
            <w:bottom w:val="none" w:sz="0" w:space="0" w:color="auto"/>
            <w:right w:val="none" w:sz="0" w:space="0" w:color="auto"/>
          </w:divBdr>
        </w:div>
        <w:div w:id="666053127">
          <w:marLeft w:val="480"/>
          <w:marRight w:val="0"/>
          <w:marTop w:val="0"/>
          <w:marBottom w:val="0"/>
          <w:divBdr>
            <w:top w:val="none" w:sz="0" w:space="0" w:color="auto"/>
            <w:left w:val="none" w:sz="0" w:space="0" w:color="auto"/>
            <w:bottom w:val="none" w:sz="0" w:space="0" w:color="auto"/>
            <w:right w:val="none" w:sz="0" w:space="0" w:color="auto"/>
          </w:divBdr>
        </w:div>
        <w:div w:id="1361932614">
          <w:marLeft w:val="480"/>
          <w:marRight w:val="0"/>
          <w:marTop w:val="0"/>
          <w:marBottom w:val="0"/>
          <w:divBdr>
            <w:top w:val="none" w:sz="0" w:space="0" w:color="auto"/>
            <w:left w:val="none" w:sz="0" w:space="0" w:color="auto"/>
            <w:bottom w:val="none" w:sz="0" w:space="0" w:color="auto"/>
            <w:right w:val="none" w:sz="0" w:space="0" w:color="auto"/>
          </w:divBdr>
        </w:div>
        <w:div w:id="632440146">
          <w:marLeft w:val="480"/>
          <w:marRight w:val="0"/>
          <w:marTop w:val="0"/>
          <w:marBottom w:val="0"/>
          <w:divBdr>
            <w:top w:val="none" w:sz="0" w:space="0" w:color="auto"/>
            <w:left w:val="none" w:sz="0" w:space="0" w:color="auto"/>
            <w:bottom w:val="none" w:sz="0" w:space="0" w:color="auto"/>
            <w:right w:val="none" w:sz="0" w:space="0" w:color="auto"/>
          </w:divBdr>
        </w:div>
        <w:div w:id="1971133980">
          <w:marLeft w:val="480"/>
          <w:marRight w:val="0"/>
          <w:marTop w:val="0"/>
          <w:marBottom w:val="0"/>
          <w:divBdr>
            <w:top w:val="none" w:sz="0" w:space="0" w:color="auto"/>
            <w:left w:val="none" w:sz="0" w:space="0" w:color="auto"/>
            <w:bottom w:val="none" w:sz="0" w:space="0" w:color="auto"/>
            <w:right w:val="none" w:sz="0" w:space="0" w:color="auto"/>
          </w:divBdr>
        </w:div>
        <w:div w:id="472529551">
          <w:marLeft w:val="480"/>
          <w:marRight w:val="0"/>
          <w:marTop w:val="0"/>
          <w:marBottom w:val="0"/>
          <w:divBdr>
            <w:top w:val="none" w:sz="0" w:space="0" w:color="auto"/>
            <w:left w:val="none" w:sz="0" w:space="0" w:color="auto"/>
            <w:bottom w:val="none" w:sz="0" w:space="0" w:color="auto"/>
            <w:right w:val="none" w:sz="0" w:space="0" w:color="auto"/>
          </w:divBdr>
        </w:div>
        <w:div w:id="197086547">
          <w:marLeft w:val="480"/>
          <w:marRight w:val="0"/>
          <w:marTop w:val="0"/>
          <w:marBottom w:val="0"/>
          <w:divBdr>
            <w:top w:val="none" w:sz="0" w:space="0" w:color="auto"/>
            <w:left w:val="none" w:sz="0" w:space="0" w:color="auto"/>
            <w:bottom w:val="none" w:sz="0" w:space="0" w:color="auto"/>
            <w:right w:val="none" w:sz="0" w:space="0" w:color="auto"/>
          </w:divBdr>
        </w:div>
        <w:div w:id="2044092812">
          <w:marLeft w:val="480"/>
          <w:marRight w:val="0"/>
          <w:marTop w:val="0"/>
          <w:marBottom w:val="0"/>
          <w:divBdr>
            <w:top w:val="none" w:sz="0" w:space="0" w:color="auto"/>
            <w:left w:val="none" w:sz="0" w:space="0" w:color="auto"/>
            <w:bottom w:val="none" w:sz="0" w:space="0" w:color="auto"/>
            <w:right w:val="none" w:sz="0" w:space="0" w:color="auto"/>
          </w:divBdr>
        </w:div>
        <w:div w:id="1575048775">
          <w:marLeft w:val="480"/>
          <w:marRight w:val="0"/>
          <w:marTop w:val="0"/>
          <w:marBottom w:val="0"/>
          <w:divBdr>
            <w:top w:val="none" w:sz="0" w:space="0" w:color="auto"/>
            <w:left w:val="none" w:sz="0" w:space="0" w:color="auto"/>
            <w:bottom w:val="none" w:sz="0" w:space="0" w:color="auto"/>
            <w:right w:val="none" w:sz="0" w:space="0" w:color="auto"/>
          </w:divBdr>
        </w:div>
        <w:div w:id="2021469200">
          <w:marLeft w:val="480"/>
          <w:marRight w:val="0"/>
          <w:marTop w:val="0"/>
          <w:marBottom w:val="0"/>
          <w:divBdr>
            <w:top w:val="none" w:sz="0" w:space="0" w:color="auto"/>
            <w:left w:val="none" w:sz="0" w:space="0" w:color="auto"/>
            <w:bottom w:val="none" w:sz="0" w:space="0" w:color="auto"/>
            <w:right w:val="none" w:sz="0" w:space="0" w:color="auto"/>
          </w:divBdr>
        </w:div>
        <w:div w:id="1822038999">
          <w:marLeft w:val="480"/>
          <w:marRight w:val="0"/>
          <w:marTop w:val="0"/>
          <w:marBottom w:val="0"/>
          <w:divBdr>
            <w:top w:val="none" w:sz="0" w:space="0" w:color="auto"/>
            <w:left w:val="none" w:sz="0" w:space="0" w:color="auto"/>
            <w:bottom w:val="none" w:sz="0" w:space="0" w:color="auto"/>
            <w:right w:val="none" w:sz="0" w:space="0" w:color="auto"/>
          </w:divBdr>
        </w:div>
        <w:div w:id="401758889">
          <w:marLeft w:val="480"/>
          <w:marRight w:val="0"/>
          <w:marTop w:val="0"/>
          <w:marBottom w:val="0"/>
          <w:divBdr>
            <w:top w:val="none" w:sz="0" w:space="0" w:color="auto"/>
            <w:left w:val="none" w:sz="0" w:space="0" w:color="auto"/>
            <w:bottom w:val="none" w:sz="0" w:space="0" w:color="auto"/>
            <w:right w:val="none" w:sz="0" w:space="0" w:color="auto"/>
          </w:divBdr>
        </w:div>
        <w:div w:id="797644000">
          <w:marLeft w:val="480"/>
          <w:marRight w:val="0"/>
          <w:marTop w:val="0"/>
          <w:marBottom w:val="0"/>
          <w:divBdr>
            <w:top w:val="none" w:sz="0" w:space="0" w:color="auto"/>
            <w:left w:val="none" w:sz="0" w:space="0" w:color="auto"/>
            <w:bottom w:val="none" w:sz="0" w:space="0" w:color="auto"/>
            <w:right w:val="none" w:sz="0" w:space="0" w:color="auto"/>
          </w:divBdr>
        </w:div>
        <w:div w:id="1928877474">
          <w:marLeft w:val="480"/>
          <w:marRight w:val="0"/>
          <w:marTop w:val="0"/>
          <w:marBottom w:val="0"/>
          <w:divBdr>
            <w:top w:val="none" w:sz="0" w:space="0" w:color="auto"/>
            <w:left w:val="none" w:sz="0" w:space="0" w:color="auto"/>
            <w:bottom w:val="none" w:sz="0" w:space="0" w:color="auto"/>
            <w:right w:val="none" w:sz="0" w:space="0" w:color="auto"/>
          </w:divBdr>
        </w:div>
        <w:div w:id="1288589764">
          <w:marLeft w:val="480"/>
          <w:marRight w:val="0"/>
          <w:marTop w:val="0"/>
          <w:marBottom w:val="0"/>
          <w:divBdr>
            <w:top w:val="none" w:sz="0" w:space="0" w:color="auto"/>
            <w:left w:val="none" w:sz="0" w:space="0" w:color="auto"/>
            <w:bottom w:val="none" w:sz="0" w:space="0" w:color="auto"/>
            <w:right w:val="none" w:sz="0" w:space="0" w:color="auto"/>
          </w:divBdr>
        </w:div>
        <w:div w:id="1745638067">
          <w:marLeft w:val="480"/>
          <w:marRight w:val="0"/>
          <w:marTop w:val="0"/>
          <w:marBottom w:val="0"/>
          <w:divBdr>
            <w:top w:val="none" w:sz="0" w:space="0" w:color="auto"/>
            <w:left w:val="none" w:sz="0" w:space="0" w:color="auto"/>
            <w:bottom w:val="none" w:sz="0" w:space="0" w:color="auto"/>
            <w:right w:val="none" w:sz="0" w:space="0" w:color="auto"/>
          </w:divBdr>
        </w:div>
        <w:div w:id="875239393">
          <w:marLeft w:val="480"/>
          <w:marRight w:val="0"/>
          <w:marTop w:val="0"/>
          <w:marBottom w:val="0"/>
          <w:divBdr>
            <w:top w:val="none" w:sz="0" w:space="0" w:color="auto"/>
            <w:left w:val="none" w:sz="0" w:space="0" w:color="auto"/>
            <w:bottom w:val="none" w:sz="0" w:space="0" w:color="auto"/>
            <w:right w:val="none" w:sz="0" w:space="0" w:color="auto"/>
          </w:divBdr>
        </w:div>
        <w:div w:id="491608755">
          <w:marLeft w:val="480"/>
          <w:marRight w:val="0"/>
          <w:marTop w:val="0"/>
          <w:marBottom w:val="0"/>
          <w:divBdr>
            <w:top w:val="none" w:sz="0" w:space="0" w:color="auto"/>
            <w:left w:val="none" w:sz="0" w:space="0" w:color="auto"/>
            <w:bottom w:val="none" w:sz="0" w:space="0" w:color="auto"/>
            <w:right w:val="none" w:sz="0" w:space="0" w:color="auto"/>
          </w:divBdr>
        </w:div>
        <w:div w:id="395982470">
          <w:marLeft w:val="480"/>
          <w:marRight w:val="0"/>
          <w:marTop w:val="0"/>
          <w:marBottom w:val="0"/>
          <w:divBdr>
            <w:top w:val="none" w:sz="0" w:space="0" w:color="auto"/>
            <w:left w:val="none" w:sz="0" w:space="0" w:color="auto"/>
            <w:bottom w:val="none" w:sz="0" w:space="0" w:color="auto"/>
            <w:right w:val="none" w:sz="0" w:space="0" w:color="auto"/>
          </w:divBdr>
        </w:div>
        <w:div w:id="994798493">
          <w:marLeft w:val="480"/>
          <w:marRight w:val="0"/>
          <w:marTop w:val="0"/>
          <w:marBottom w:val="0"/>
          <w:divBdr>
            <w:top w:val="none" w:sz="0" w:space="0" w:color="auto"/>
            <w:left w:val="none" w:sz="0" w:space="0" w:color="auto"/>
            <w:bottom w:val="none" w:sz="0" w:space="0" w:color="auto"/>
            <w:right w:val="none" w:sz="0" w:space="0" w:color="auto"/>
          </w:divBdr>
        </w:div>
        <w:div w:id="2118593683">
          <w:marLeft w:val="480"/>
          <w:marRight w:val="0"/>
          <w:marTop w:val="0"/>
          <w:marBottom w:val="0"/>
          <w:divBdr>
            <w:top w:val="none" w:sz="0" w:space="0" w:color="auto"/>
            <w:left w:val="none" w:sz="0" w:space="0" w:color="auto"/>
            <w:bottom w:val="none" w:sz="0" w:space="0" w:color="auto"/>
            <w:right w:val="none" w:sz="0" w:space="0" w:color="auto"/>
          </w:divBdr>
        </w:div>
        <w:div w:id="392698000">
          <w:marLeft w:val="480"/>
          <w:marRight w:val="0"/>
          <w:marTop w:val="0"/>
          <w:marBottom w:val="0"/>
          <w:divBdr>
            <w:top w:val="none" w:sz="0" w:space="0" w:color="auto"/>
            <w:left w:val="none" w:sz="0" w:space="0" w:color="auto"/>
            <w:bottom w:val="none" w:sz="0" w:space="0" w:color="auto"/>
            <w:right w:val="none" w:sz="0" w:space="0" w:color="auto"/>
          </w:divBdr>
        </w:div>
        <w:div w:id="1563953322">
          <w:marLeft w:val="480"/>
          <w:marRight w:val="0"/>
          <w:marTop w:val="0"/>
          <w:marBottom w:val="0"/>
          <w:divBdr>
            <w:top w:val="none" w:sz="0" w:space="0" w:color="auto"/>
            <w:left w:val="none" w:sz="0" w:space="0" w:color="auto"/>
            <w:bottom w:val="none" w:sz="0" w:space="0" w:color="auto"/>
            <w:right w:val="none" w:sz="0" w:space="0" w:color="auto"/>
          </w:divBdr>
        </w:div>
        <w:div w:id="2017417558">
          <w:marLeft w:val="480"/>
          <w:marRight w:val="0"/>
          <w:marTop w:val="0"/>
          <w:marBottom w:val="0"/>
          <w:divBdr>
            <w:top w:val="none" w:sz="0" w:space="0" w:color="auto"/>
            <w:left w:val="none" w:sz="0" w:space="0" w:color="auto"/>
            <w:bottom w:val="none" w:sz="0" w:space="0" w:color="auto"/>
            <w:right w:val="none" w:sz="0" w:space="0" w:color="auto"/>
          </w:divBdr>
        </w:div>
        <w:div w:id="1830439000">
          <w:marLeft w:val="480"/>
          <w:marRight w:val="0"/>
          <w:marTop w:val="0"/>
          <w:marBottom w:val="0"/>
          <w:divBdr>
            <w:top w:val="none" w:sz="0" w:space="0" w:color="auto"/>
            <w:left w:val="none" w:sz="0" w:space="0" w:color="auto"/>
            <w:bottom w:val="none" w:sz="0" w:space="0" w:color="auto"/>
            <w:right w:val="none" w:sz="0" w:space="0" w:color="auto"/>
          </w:divBdr>
        </w:div>
        <w:div w:id="1835760484">
          <w:marLeft w:val="480"/>
          <w:marRight w:val="0"/>
          <w:marTop w:val="0"/>
          <w:marBottom w:val="0"/>
          <w:divBdr>
            <w:top w:val="none" w:sz="0" w:space="0" w:color="auto"/>
            <w:left w:val="none" w:sz="0" w:space="0" w:color="auto"/>
            <w:bottom w:val="none" w:sz="0" w:space="0" w:color="auto"/>
            <w:right w:val="none" w:sz="0" w:space="0" w:color="auto"/>
          </w:divBdr>
        </w:div>
        <w:div w:id="1425029966">
          <w:marLeft w:val="480"/>
          <w:marRight w:val="0"/>
          <w:marTop w:val="0"/>
          <w:marBottom w:val="0"/>
          <w:divBdr>
            <w:top w:val="none" w:sz="0" w:space="0" w:color="auto"/>
            <w:left w:val="none" w:sz="0" w:space="0" w:color="auto"/>
            <w:bottom w:val="none" w:sz="0" w:space="0" w:color="auto"/>
            <w:right w:val="none" w:sz="0" w:space="0" w:color="auto"/>
          </w:divBdr>
        </w:div>
        <w:div w:id="1083140660">
          <w:marLeft w:val="480"/>
          <w:marRight w:val="0"/>
          <w:marTop w:val="0"/>
          <w:marBottom w:val="0"/>
          <w:divBdr>
            <w:top w:val="none" w:sz="0" w:space="0" w:color="auto"/>
            <w:left w:val="none" w:sz="0" w:space="0" w:color="auto"/>
            <w:bottom w:val="none" w:sz="0" w:space="0" w:color="auto"/>
            <w:right w:val="none" w:sz="0" w:space="0" w:color="auto"/>
          </w:divBdr>
        </w:div>
        <w:div w:id="1854107720">
          <w:marLeft w:val="480"/>
          <w:marRight w:val="0"/>
          <w:marTop w:val="0"/>
          <w:marBottom w:val="0"/>
          <w:divBdr>
            <w:top w:val="none" w:sz="0" w:space="0" w:color="auto"/>
            <w:left w:val="none" w:sz="0" w:space="0" w:color="auto"/>
            <w:bottom w:val="none" w:sz="0" w:space="0" w:color="auto"/>
            <w:right w:val="none" w:sz="0" w:space="0" w:color="auto"/>
          </w:divBdr>
        </w:div>
        <w:div w:id="735779455">
          <w:marLeft w:val="480"/>
          <w:marRight w:val="0"/>
          <w:marTop w:val="0"/>
          <w:marBottom w:val="0"/>
          <w:divBdr>
            <w:top w:val="none" w:sz="0" w:space="0" w:color="auto"/>
            <w:left w:val="none" w:sz="0" w:space="0" w:color="auto"/>
            <w:bottom w:val="none" w:sz="0" w:space="0" w:color="auto"/>
            <w:right w:val="none" w:sz="0" w:space="0" w:color="auto"/>
          </w:divBdr>
        </w:div>
        <w:div w:id="434326735">
          <w:marLeft w:val="480"/>
          <w:marRight w:val="0"/>
          <w:marTop w:val="0"/>
          <w:marBottom w:val="0"/>
          <w:divBdr>
            <w:top w:val="none" w:sz="0" w:space="0" w:color="auto"/>
            <w:left w:val="none" w:sz="0" w:space="0" w:color="auto"/>
            <w:bottom w:val="none" w:sz="0" w:space="0" w:color="auto"/>
            <w:right w:val="none" w:sz="0" w:space="0" w:color="auto"/>
          </w:divBdr>
        </w:div>
        <w:div w:id="864441614">
          <w:marLeft w:val="480"/>
          <w:marRight w:val="0"/>
          <w:marTop w:val="0"/>
          <w:marBottom w:val="0"/>
          <w:divBdr>
            <w:top w:val="none" w:sz="0" w:space="0" w:color="auto"/>
            <w:left w:val="none" w:sz="0" w:space="0" w:color="auto"/>
            <w:bottom w:val="none" w:sz="0" w:space="0" w:color="auto"/>
            <w:right w:val="none" w:sz="0" w:space="0" w:color="auto"/>
          </w:divBdr>
        </w:div>
        <w:div w:id="674528127">
          <w:marLeft w:val="480"/>
          <w:marRight w:val="0"/>
          <w:marTop w:val="0"/>
          <w:marBottom w:val="0"/>
          <w:divBdr>
            <w:top w:val="none" w:sz="0" w:space="0" w:color="auto"/>
            <w:left w:val="none" w:sz="0" w:space="0" w:color="auto"/>
            <w:bottom w:val="none" w:sz="0" w:space="0" w:color="auto"/>
            <w:right w:val="none" w:sz="0" w:space="0" w:color="auto"/>
          </w:divBdr>
        </w:div>
        <w:div w:id="1729457566">
          <w:marLeft w:val="480"/>
          <w:marRight w:val="0"/>
          <w:marTop w:val="0"/>
          <w:marBottom w:val="0"/>
          <w:divBdr>
            <w:top w:val="none" w:sz="0" w:space="0" w:color="auto"/>
            <w:left w:val="none" w:sz="0" w:space="0" w:color="auto"/>
            <w:bottom w:val="none" w:sz="0" w:space="0" w:color="auto"/>
            <w:right w:val="none" w:sz="0" w:space="0" w:color="auto"/>
          </w:divBdr>
        </w:div>
      </w:divsChild>
    </w:div>
    <w:div w:id="1745954607">
      <w:bodyDiv w:val="1"/>
      <w:marLeft w:val="0"/>
      <w:marRight w:val="0"/>
      <w:marTop w:val="0"/>
      <w:marBottom w:val="0"/>
      <w:divBdr>
        <w:top w:val="none" w:sz="0" w:space="0" w:color="auto"/>
        <w:left w:val="none" w:sz="0" w:space="0" w:color="auto"/>
        <w:bottom w:val="none" w:sz="0" w:space="0" w:color="auto"/>
        <w:right w:val="none" w:sz="0" w:space="0" w:color="auto"/>
      </w:divBdr>
    </w:div>
    <w:div w:id="1748845412">
      <w:bodyDiv w:val="1"/>
      <w:marLeft w:val="0"/>
      <w:marRight w:val="0"/>
      <w:marTop w:val="0"/>
      <w:marBottom w:val="0"/>
      <w:divBdr>
        <w:top w:val="none" w:sz="0" w:space="0" w:color="auto"/>
        <w:left w:val="none" w:sz="0" w:space="0" w:color="auto"/>
        <w:bottom w:val="none" w:sz="0" w:space="0" w:color="auto"/>
        <w:right w:val="none" w:sz="0" w:space="0" w:color="auto"/>
      </w:divBdr>
    </w:div>
    <w:div w:id="1750224448">
      <w:bodyDiv w:val="1"/>
      <w:marLeft w:val="0"/>
      <w:marRight w:val="0"/>
      <w:marTop w:val="0"/>
      <w:marBottom w:val="0"/>
      <w:divBdr>
        <w:top w:val="none" w:sz="0" w:space="0" w:color="auto"/>
        <w:left w:val="none" w:sz="0" w:space="0" w:color="auto"/>
        <w:bottom w:val="none" w:sz="0" w:space="0" w:color="auto"/>
        <w:right w:val="none" w:sz="0" w:space="0" w:color="auto"/>
      </w:divBdr>
    </w:div>
    <w:div w:id="1750348772">
      <w:bodyDiv w:val="1"/>
      <w:marLeft w:val="0"/>
      <w:marRight w:val="0"/>
      <w:marTop w:val="0"/>
      <w:marBottom w:val="0"/>
      <w:divBdr>
        <w:top w:val="none" w:sz="0" w:space="0" w:color="auto"/>
        <w:left w:val="none" w:sz="0" w:space="0" w:color="auto"/>
        <w:bottom w:val="none" w:sz="0" w:space="0" w:color="auto"/>
        <w:right w:val="none" w:sz="0" w:space="0" w:color="auto"/>
      </w:divBdr>
    </w:div>
    <w:div w:id="1752922962">
      <w:bodyDiv w:val="1"/>
      <w:marLeft w:val="0"/>
      <w:marRight w:val="0"/>
      <w:marTop w:val="0"/>
      <w:marBottom w:val="0"/>
      <w:divBdr>
        <w:top w:val="none" w:sz="0" w:space="0" w:color="auto"/>
        <w:left w:val="none" w:sz="0" w:space="0" w:color="auto"/>
        <w:bottom w:val="none" w:sz="0" w:space="0" w:color="auto"/>
        <w:right w:val="none" w:sz="0" w:space="0" w:color="auto"/>
      </w:divBdr>
    </w:div>
    <w:div w:id="1756628922">
      <w:bodyDiv w:val="1"/>
      <w:marLeft w:val="0"/>
      <w:marRight w:val="0"/>
      <w:marTop w:val="0"/>
      <w:marBottom w:val="0"/>
      <w:divBdr>
        <w:top w:val="none" w:sz="0" w:space="0" w:color="auto"/>
        <w:left w:val="none" w:sz="0" w:space="0" w:color="auto"/>
        <w:bottom w:val="none" w:sz="0" w:space="0" w:color="auto"/>
        <w:right w:val="none" w:sz="0" w:space="0" w:color="auto"/>
      </w:divBdr>
    </w:div>
    <w:div w:id="1758477308">
      <w:bodyDiv w:val="1"/>
      <w:marLeft w:val="0"/>
      <w:marRight w:val="0"/>
      <w:marTop w:val="0"/>
      <w:marBottom w:val="0"/>
      <w:divBdr>
        <w:top w:val="none" w:sz="0" w:space="0" w:color="auto"/>
        <w:left w:val="none" w:sz="0" w:space="0" w:color="auto"/>
        <w:bottom w:val="none" w:sz="0" w:space="0" w:color="auto"/>
        <w:right w:val="none" w:sz="0" w:space="0" w:color="auto"/>
      </w:divBdr>
    </w:div>
    <w:div w:id="1758667553">
      <w:bodyDiv w:val="1"/>
      <w:marLeft w:val="0"/>
      <w:marRight w:val="0"/>
      <w:marTop w:val="0"/>
      <w:marBottom w:val="0"/>
      <w:divBdr>
        <w:top w:val="none" w:sz="0" w:space="0" w:color="auto"/>
        <w:left w:val="none" w:sz="0" w:space="0" w:color="auto"/>
        <w:bottom w:val="none" w:sz="0" w:space="0" w:color="auto"/>
        <w:right w:val="none" w:sz="0" w:space="0" w:color="auto"/>
      </w:divBdr>
    </w:div>
    <w:div w:id="1758675603">
      <w:bodyDiv w:val="1"/>
      <w:marLeft w:val="0"/>
      <w:marRight w:val="0"/>
      <w:marTop w:val="0"/>
      <w:marBottom w:val="0"/>
      <w:divBdr>
        <w:top w:val="none" w:sz="0" w:space="0" w:color="auto"/>
        <w:left w:val="none" w:sz="0" w:space="0" w:color="auto"/>
        <w:bottom w:val="none" w:sz="0" w:space="0" w:color="auto"/>
        <w:right w:val="none" w:sz="0" w:space="0" w:color="auto"/>
      </w:divBdr>
    </w:div>
    <w:div w:id="1758792927">
      <w:bodyDiv w:val="1"/>
      <w:marLeft w:val="0"/>
      <w:marRight w:val="0"/>
      <w:marTop w:val="0"/>
      <w:marBottom w:val="0"/>
      <w:divBdr>
        <w:top w:val="none" w:sz="0" w:space="0" w:color="auto"/>
        <w:left w:val="none" w:sz="0" w:space="0" w:color="auto"/>
        <w:bottom w:val="none" w:sz="0" w:space="0" w:color="auto"/>
        <w:right w:val="none" w:sz="0" w:space="0" w:color="auto"/>
      </w:divBdr>
    </w:div>
    <w:div w:id="1766531405">
      <w:bodyDiv w:val="1"/>
      <w:marLeft w:val="0"/>
      <w:marRight w:val="0"/>
      <w:marTop w:val="0"/>
      <w:marBottom w:val="0"/>
      <w:divBdr>
        <w:top w:val="none" w:sz="0" w:space="0" w:color="auto"/>
        <w:left w:val="none" w:sz="0" w:space="0" w:color="auto"/>
        <w:bottom w:val="none" w:sz="0" w:space="0" w:color="auto"/>
        <w:right w:val="none" w:sz="0" w:space="0" w:color="auto"/>
      </w:divBdr>
    </w:div>
    <w:div w:id="1768429146">
      <w:bodyDiv w:val="1"/>
      <w:marLeft w:val="0"/>
      <w:marRight w:val="0"/>
      <w:marTop w:val="0"/>
      <w:marBottom w:val="0"/>
      <w:divBdr>
        <w:top w:val="none" w:sz="0" w:space="0" w:color="auto"/>
        <w:left w:val="none" w:sz="0" w:space="0" w:color="auto"/>
        <w:bottom w:val="none" w:sz="0" w:space="0" w:color="auto"/>
        <w:right w:val="none" w:sz="0" w:space="0" w:color="auto"/>
      </w:divBdr>
    </w:div>
    <w:div w:id="1768962209">
      <w:bodyDiv w:val="1"/>
      <w:marLeft w:val="0"/>
      <w:marRight w:val="0"/>
      <w:marTop w:val="0"/>
      <w:marBottom w:val="0"/>
      <w:divBdr>
        <w:top w:val="none" w:sz="0" w:space="0" w:color="auto"/>
        <w:left w:val="none" w:sz="0" w:space="0" w:color="auto"/>
        <w:bottom w:val="none" w:sz="0" w:space="0" w:color="auto"/>
        <w:right w:val="none" w:sz="0" w:space="0" w:color="auto"/>
      </w:divBdr>
    </w:div>
    <w:div w:id="1770076043">
      <w:bodyDiv w:val="1"/>
      <w:marLeft w:val="0"/>
      <w:marRight w:val="0"/>
      <w:marTop w:val="0"/>
      <w:marBottom w:val="0"/>
      <w:divBdr>
        <w:top w:val="none" w:sz="0" w:space="0" w:color="auto"/>
        <w:left w:val="none" w:sz="0" w:space="0" w:color="auto"/>
        <w:bottom w:val="none" w:sz="0" w:space="0" w:color="auto"/>
        <w:right w:val="none" w:sz="0" w:space="0" w:color="auto"/>
      </w:divBdr>
    </w:div>
    <w:div w:id="1770421343">
      <w:bodyDiv w:val="1"/>
      <w:marLeft w:val="0"/>
      <w:marRight w:val="0"/>
      <w:marTop w:val="0"/>
      <w:marBottom w:val="0"/>
      <w:divBdr>
        <w:top w:val="none" w:sz="0" w:space="0" w:color="auto"/>
        <w:left w:val="none" w:sz="0" w:space="0" w:color="auto"/>
        <w:bottom w:val="none" w:sz="0" w:space="0" w:color="auto"/>
        <w:right w:val="none" w:sz="0" w:space="0" w:color="auto"/>
      </w:divBdr>
    </w:div>
    <w:div w:id="1770928511">
      <w:bodyDiv w:val="1"/>
      <w:marLeft w:val="0"/>
      <w:marRight w:val="0"/>
      <w:marTop w:val="0"/>
      <w:marBottom w:val="0"/>
      <w:divBdr>
        <w:top w:val="none" w:sz="0" w:space="0" w:color="auto"/>
        <w:left w:val="none" w:sz="0" w:space="0" w:color="auto"/>
        <w:bottom w:val="none" w:sz="0" w:space="0" w:color="auto"/>
        <w:right w:val="none" w:sz="0" w:space="0" w:color="auto"/>
      </w:divBdr>
    </w:div>
    <w:div w:id="1771005182">
      <w:bodyDiv w:val="1"/>
      <w:marLeft w:val="0"/>
      <w:marRight w:val="0"/>
      <w:marTop w:val="0"/>
      <w:marBottom w:val="0"/>
      <w:divBdr>
        <w:top w:val="none" w:sz="0" w:space="0" w:color="auto"/>
        <w:left w:val="none" w:sz="0" w:space="0" w:color="auto"/>
        <w:bottom w:val="none" w:sz="0" w:space="0" w:color="auto"/>
        <w:right w:val="none" w:sz="0" w:space="0" w:color="auto"/>
      </w:divBdr>
      <w:divsChild>
        <w:div w:id="1251502698">
          <w:marLeft w:val="480"/>
          <w:marRight w:val="0"/>
          <w:marTop w:val="0"/>
          <w:marBottom w:val="0"/>
          <w:divBdr>
            <w:top w:val="none" w:sz="0" w:space="0" w:color="auto"/>
            <w:left w:val="none" w:sz="0" w:space="0" w:color="auto"/>
            <w:bottom w:val="none" w:sz="0" w:space="0" w:color="auto"/>
            <w:right w:val="none" w:sz="0" w:space="0" w:color="auto"/>
          </w:divBdr>
        </w:div>
        <w:div w:id="2073573987">
          <w:marLeft w:val="480"/>
          <w:marRight w:val="0"/>
          <w:marTop w:val="0"/>
          <w:marBottom w:val="0"/>
          <w:divBdr>
            <w:top w:val="none" w:sz="0" w:space="0" w:color="auto"/>
            <w:left w:val="none" w:sz="0" w:space="0" w:color="auto"/>
            <w:bottom w:val="none" w:sz="0" w:space="0" w:color="auto"/>
            <w:right w:val="none" w:sz="0" w:space="0" w:color="auto"/>
          </w:divBdr>
        </w:div>
        <w:div w:id="306859550">
          <w:marLeft w:val="480"/>
          <w:marRight w:val="0"/>
          <w:marTop w:val="0"/>
          <w:marBottom w:val="0"/>
          <w:divBdr>
            <w:top w:val="none" w:sz="0" w:space="0" w:color="auto"/>
            <w:left w:val="none" w:sz="0" w:space="0" w:color="auto"/>
            <w:bottom w:val="none" w:sz="0" w:space="0" w:color="auto"/>
            <w:right w:val="none" w:sz="0" w:space="0" w:color="auto"/>
          </w:divBdr>
        </w:div>
        <w:div w:id="1654941800">
          <w:marLeft w:val="480"/>
          <w:marRight w:val="0"/>
          <w:marTop w:val="0"/>
          <w:marBottom w:val="0"/>
          <w:divBdr>
            <w:top w:val="none" w:sz="0" w:space="0" w:color="auto"/>
            <w:left w:val="none" w:sz="0" w:space="0" w:color="auto"/>
            <w:bottom w:val="none" w:sz="0" w:space="0" w:color="auto"/>
            <w:right w:val="none" w:sz="0" w:space="0" w:color="auto"/>
          </w:divBdr>
        </w:div>
        <w:div w:id="1962302783">
          <w:marLeft w:val="480"/>
          <w:marRight w:val="0"/>
          <w:marTop w:val="0"/>
          <w:marBottom w:val="0"/>
          <w:divBdr>
            <w:top w:val="none" w:sz="0" w:space="0" w:color="auto"/>
            <w:left w:val="none" w:sz="0" w:space="0" w:color="auto"/>
            <w:bottom w:val="none" w:sz="0" w:space="0" w:color="auto"/>
            <w:right w:val="none" w:sz="0" w:space="0" w:color="auto"/>
          </w:divBdr>
        </w:div>
        <w:div w:id="1526364056">
          <w:marLeft w:val="480"/>
          <w:marRight w:val="0"/>
          <w:marTop w:val="0"/>
          <w:marBottom w:val="0"/>
          <w:divBdr>
            <w:top w:val="none" w:sz="0" w:space="0" w:color="auto"/>
            <w:left w:val="none" w:sz="0" w:space="0" w:color="auto"/>
            <w:bottom w:val="none" w:sz="0" w:space="0" w:color="auto"/>
            <w:right w:val="none" w:sz="0" w:space="0" w:color="auto"/>
          </w:divBdr>
        </w:div>
        <w:div w:id="746539841">
          <w:marLeft w:val="480"/>
          <w:marRight w:val="0"/>
          <w:marTop w:val="0"/>
          <w:marBottom w:val="0"/>
          <w:divBdr>
            <w:top w:val="none" w:sz="0" w:space="0" w:color="auto"/>
            <w:left w:val="none" w:sz="0" w:space="0" w:color="auto"/>
            <w:bottom w:val="none" w:sz="0" w:space="0" w:color="auto"/>
            <w:right w:val="none" w:sz="0" w:space="0" w:color="auto"/>
          </w:divBdr>
        </w:div>
        <w:div w:id="365371729">
          <w:marLeft w:val="480"/>
          <w:marRight w:val="0"/>
          <w:marTop w:val="0"/>
          <w:marBottom w:val="0"/>
          <w:divBdr>
            <w:top w:val="none" w:sz="0" w:space="0" w:color="auto"/>
            <w:left w:val="none" w:sz="0" w:space="0" w:color="auto"/>
            <w:bottom w:val="none" w:sz="0" w:space="0" w:color="auto"/>
            <w:right w:val="none" w:sz="0" w:space="0" w:color="auto"/>
          </w:divBdr>
        </w:div>
        <w:div w:id="862674280">
          <w:marLeft w:val="480"/>
          <w:marRight w:val="0"/>
          <w:marTop w:val="0"/>
          <w:marBottom w:val="0"/>
          <w:divBdr>
            <w:top w:val="none" w:sz="0" w:space="0" w:color="auto"/>
            <w:left w:val="none" w:sz="0" w:space="0" w:color="auto"/>
            <w:bottom w:val="none" w:sz="0" w:space="0" w:color="auto"/>
            <w:right w:val="none" w:sz="0" w:space="0" w:color="auto"/>
          </w:divBdr>
        </w:div>
        <w:div w:id="21906857">
          <w:marLeft w:val="480"/>
          <w:marRight w:val="0"/>
          <w:marTop w:val="0"/>
          <w:marBottom w:val="0"/>
          <w:divBdr>
            <w:top w:val="none" w:sz="0" w:space="0" w:color="auto"/>
            <w:left w:val="none" w:sz="0" w:space="0" w:color="auto"/>
            <w:bottom w:val="none" w:sz="0" w:space="0" w:color="auto"/>
            <w:right w:val="none" w:sz="0" w:space="0" w:color="auto"/>
          </w:divBdr>
        </w:div>
        <w:div w:id="210652806">
          <w:marLeft w:val="480"/>
          <w:marRight w:val="0"/>
          <w:marTop w:val="0"/>
          <w:marBottom w:val="0"/>
          <w:divBdr>
            <w:top w:val="none" w:sz="0" w:space="0" w:color="auto"/>
            <w:left w:val="none" w:sz="0" w:space="0" w:color="auto"/>
            <w:bottom w:val="none" w:sz="0" w:space="0" w:color="auto"/>
            <w:right w:val="none" w:sz="0" w:space="0" w:color="auto"/>
          </w:divBdr>
        </w:div>
        <w:div w:id="178275921">
          <w:marLeft w:val="480"/>
          <w:marRight w:val="0"/>
          <w:marTop w:val="0"/>
          <w:marBottom w:val="0"/>
          <w:divBdr>
            <w:top w:val="none" w:sz="0" w:space="0" w:color="auto"/>
            <w:left w:val="none" w:sz="0" w:space="0" w:color="auto"/>
            <w:bottom w:val="none" w:sz="0" w:space="0" w:color="auto"/>
            <w:right w:val="none" w:sz="0" w:space="0" w:color="auto"/>
          </w:divBdr>
        </w:div>
        <w:div w:id="752317961">
          <w:marLeft w:val="480"/>
          <w:marRight w:val="0"/>
          <w:marTop w:val="0"/>
          <w:marBottom w:val="0"/>
          <w:divBdr>
            <w:top w:val="none" w:sz="0" w:space="0" w:color="auto"/>
            <w:left w:val="none" w:sz="0" w:space="0" w:color="auto"/>
            <w:bottom w:val="none" w:sz="0" w:space="0" w:color="auto"/>
            <w:right w:val="none" w:sz="0" w:space="0" w:color="auto"/>
          </w:divBdr>
        </w:div>
        <w:div w:id="1925530139">
          <w:marLeft w:val="480"/>
          <w:marRight w:val="0"/>
          <w:marTop w:val="0"/>
          <w:marBottom w:val="0"/>
          <w:divBdr>
            <w:top w:val="none" w:sz="0" w:space="0" w:color="auto"/>
            <w:left w:val="none" w:sz="0" w:space="0" w:color="auto"/>
            <w:bottom w:val="none" w:sz="0" w:space="0" w:color="auto"/>
            <w:right w:val="none" w:sz="0" w:space="0" w:color="auto"/>
          </w:divBdr>
        </w:div>
        <w:div w:id="244726713">
          <w:marLeft w:val="480"/>
          <w:marRight w:val="0"/>
          <w:marTop w:val="0"/>
          <w:marBottom w:val="0"/>
          <w:divBdr>
            <w:top w:val="none" w:sz="0" w:space="0" w:color="auto"/>
            <w:left w:val="none" w:sz="0" w:space="0" w:color="auto"/>
            <w:bottom w:val="none" w:sz="0" w:space="0" w:color="auto"/>
            <w:right w:val="none" w:sz="0" w:space="0" w:color="auto"/>
          </w:divBdr>
        </w:div>
        <w:div w:id="1347825155">
          <w:marLeft w:val="480"/>
          <w:marRight w:val="0"/>
          <w:marTop w:val="0"/>
          <w:marBottom w:val="0"/>
          <w:divBdr>
            <w:top w:val="none" w:sz="0" w:space="0" w:color="auto"/>
            <w:left w:val="none" w:sz="0" w:space="0" w:color="auto"/>
            <w:bottom w:val="none" w:sz="0" w:space="0" w:color="auto"/>
            <w:right w:val="none" w:sz="0" w:space="0" w:color="auto"/>
          </w:divBdr>
        </w:div>
        <w:div w:id="855849134">
          <w:marLeft w:val="480"/>
          <w:marRight w:val="0"/>
          <w:marTop w:val="0"/>
          <w:marBottom w:val="0"/>
          <w:divBdr>
            <w:top w:val="none" w:sz="0" w:space="0" w:color="auto"/>
            <w:left w:val="none" w:sz="0" w:space="0" w:color="auto"/>
            <w:bottom w:val="none" w:sz="0" w:space="0" w:color="auto"/>
            <w:right w:val="none" w:sz="0" w:space="0" w:color="auto"/>
          </w:divBdr>
        </w:div>
        <w:div w:id="268123216">
          <w:marLeft w:val="480"/>
          <w:marRight w:val="0"/>
          <w:marTop w:val="0"/>
          <w:marBottom w:val="0"/>
          <w:divBdr>
            <w:top w:val="none" w:sz="0" w:space="0" w:color="auto"/>
            <w:left w:val="none" w:sz="0" w:space="0" w:color="auto"/>
            <w:bottom w:val="none" w:sz="0" w:space="0" w:color="auto"/>
            <w:right w:val="none" w:sz="0" w:space="0" w:color="auto"/>
          </w:divBdr>
        </w:div>
        <w:div w:id="1723407984">
          <w:marLeft w:val="480"/>
          <w:marRight w:val="0"/>
          <w:marTop w:val="0"/>
          <w:marBottom w:val="0"/>
          <w:divBdr>
            <w:top w:val="none" w:sz="0" w:space="0" w:color="auto"/>
            <w:left w:val="none" w:sz="0" w:space="0" w:color="auto"/>
            <w:bottom w:val="none" w:sz="0" w:space="0" w:color="auto"/>
            <w:right w:val="none" w:sz="0" w:space="0" w:color="auto"/>
          </w:divBdr>
        </w:div>
        <w:div w:id="1359626312">
          <w:marLeft w:val="480"/>
          <w:marRight w:val="0"/>
          <w:marTop w:val="0"/>
          <w:marBottom w:val="0"/>
          <w:divBdr>
            <w:top w:val="none" w:sz="0" w:space="0" w:color="auto"/>
            <w:left w:val="none" w:sz="0" w:space="0" w:color="auto"/>
            <w:bottom w:val="none" w:sz="0" w:space="0" w:color="auto"/>
            <w:right w:val="none" w:sz="0" w:space="0" w:color="auto"/>
          </w:divBdr>
        </w:div>
        <w:div w:id="740834083">
          <w:marLeft w:val="480"/>
          <w:marRight w:val="0"/>
          <w:marTop w:val="0"/>
          <w:marBottom w:val="0"/>
          <w:divBdr>
            <w:top w:val="none" w:sz="0" w:space="0" w:color="auto"/>
            <w:left w:val="none" w:sz="0" w:space="0" w:color="auto"/>
            <w:bottom w:val="none" w:sz="0" w:space="0" w:color="auto"/>
            <w:right w:val="none" w:sz="0" w:space="0" w:color="auto"/>
          </w:divBdr>
        </w:div>
        <w:div w:id="1302882640">
          <w:marLeft w:val="480"/>
          <w:marRight w:val="0"/>
          <w:marTop w:val="0"/>
          <w:marBottom w:val="0"/>
          <w:divBdr>
            <w:top w:val="none" w:sz="0" w:space="0" w:color="auto"/>
            <w:left w:val="none" w:sz="0" w:space="0" w:color="auto"/>
            <w:bottom w:val="none" w:sz="0" w:space="0" w:color="auto"/>
            <w:right w:val="none" w:sz="0" w:space="0" w:color="auto"/>
          </w:divBdr>
        </w:div>
        <w:div w:id="1254822621">
          <w:marLeft w:val="480"/>
          <w:marRight w:val="0"/>
          <w:marTop w:val="0"/>
          <w:marBottom w:val="0"/>
          <w:divBdr>
            <w:top w:val="none" w:sz="0" w:space="0" w:color="auto"/>
            <w:left w:val="none" w:sz="0" w:space="0" w:color="auto"/>
            <w:bottom w:val="none" w:sz="0" w:space="0" w:color="auto"/>
            <w:right w:val="none" w:sz="0" w:space="0" w:color="auto"/>
          </w:divBdr>
        </w:div>
        <w:div w:id="830219591">
          <w:marLeft w:val="480"/>
          <w:marRight w:val="0"/>
          <w:marTop w:val="0"/>
          <w:marBottom w:val="0"/>
          <w:divBdr>
            <w:top w:val="none" w:sz="0" w:space="0" w:color="auto"/>
            <w:left w:val="none" w:sz="0" w:space="0" w:color="auto"/>
            <w:bottom w:val="none" w:sz="0" w:space="0" w:color="auto"/>
            <w:right w:val="none" w:sz="0" w:space="0" w:color="auto"/>
          </w:divBdr>
        </w:div>
        <w:div w:id="547684813">
          <w:marLeft w:val="480"/>
          <w:marRight w:val="0"/>
          <w:marTop w:val="0"/>
          <w:marBottom w:val="0"/>
          <w:divBdr>
            <w:top w:val="none" w:sz="0" w:space="0" w:color="auto"/>
            <w:left w:val="none" w:sz="0" w:space="0" w:color="auto"/>
            <w:bottom w:val="none" w:sz="0" w:space="0" w:color="auto"/>
            <w:right w:val="none" w:sz="0" w:space="0" w:color="auto"/>
          </w:divBdr>
        </w:div>
        <w:div w:id="578758304">
          <w:marLeft w:val="480"/>
          <w:marRight w:val="0"/>
          <w:marTop w:val="0"/>
          <w:marBottom w:val="0"/>
          <w:divBdr>
            <w:top w:val="none" w:sz="0" w:space="0" w:color="auto"/>
            <w:left w:val="none" w:sz="0" w:space="0" w:color="auto"/>
            <w:bottom w:val="none" w:sz="0" w:space="0" w:color="auto"/>
            <w:right w:val="none" w:sz="0" w:space="0" w:color="auto"/>
          </w:divBdr>
        </w:div>
        <w:div w:id="1855487213">
          <w:marLeft w:val="480"/>
          <w:marRight w:val="0"/>
          <w:marTop w:val="0"/>
          <w:marBottom w:val="0"/>
          <w:divBdr>
            <w:top w:val="none" w:sz="0" w:space="0" w:color="auto"/>
            <w:left w:val="none" w:sz="0" w:space="0" w:color="auto"/>
            <w:bottom w:val="none" w:sz="0" w:space="0" w:color="auto"/>
            <w:right w:val="none" w:sz="0" w:space="0" w:color="auto"/>
          </w:divBdr>
        </w:div>
        <w:div w:id="1209368216">
          <w:marLeft w:val="480"/>
          <w:marRight w:val="0"/>
          <w:marTop w:val="0"/>
          <w:marBottom w:val="0"/>
          <w:divBdr>
            <w:top w:val="none" w:sz="0" w:space="0" w:color="auto"/>
            <w:left w:val="none" w:sz="0" w:space="0" w:color="auto"/>
            <w:bottom w:val="none" w:sz="0" w:space="0" w:color="auto"/>
            <w:right w:val="none" w:sz="0" w:space="0" w:color="auto"/>
          </w:divBdr>
        </w:div>
        <w:div w:id="1113129632">
          <w:marLeft w:val="480"/>
          <w:marRight w:val="0"/>
          <w:marTop w:val="0"/>
          <w:marBottom w:val="0"/>
          <w:divBdr>
            <w:top w:val="none" w:sz="0" w:space="0" w:color="auto"/>
            <w:left w:val="none" w:sz="0" w:space="0" w:color="auto"/>
            <w:bottom w:val="none" w:sz="0" w:space="0" w:color="auto"/>
            <w:right w:val="none" w:sz="0" w:space="0" w:color="auto"/>
          </w:divBdr>
        </w:div>
        <w:div w:id="973103744">
          <w:marLeft w:val="480"/>
          <w:marRight w:val="0"/>
          <w:marTop w:val="0"/>
          <w:marBottom w:val="0"/>
          <w:divBdr>
            <w:top w:val="none" w:sz="0" w:space="0" w:color="auto"/>
            <w:left w:val="none" w:sz="0" w:space="0" w:color="auto"/>
            <w:bottom w:val="none" w:sz="0" w:space="0" w:color="auto"/>
            <w:right w:val="none" w:sz="0" w:space="0" w:color="auto"/>
          </w:divBdr>
        </w:div>
        <w:div w:id="1640379263">
          <w:marLeft w:val="480"/>
          <w:marRight w:val="0"/>
          <w:marTop w:val="0"/>
          <w:marBottom w:val="0"/>
          <w:divBdr>
            <w:top w:val="none" w:sz="0" w:space="0" w:color="auto"/>
            <w:left w:val="none" w:sz="0" w:space="0" w:color="auto"/>
            <w:bottom w:val="none" w:sz="0" w:space="0" w:color="auto"/>
            <w:right w:val="none" w:sz="0" w:space="0" w:color="auto"/>
          </w:divBdr>
        </w:div>
        <w:div w:id="902719802">
          <w:marLeft w:val="480"/>
          <w:marRight w:val="0"/>
          <w:marTop w:val="0"/>
          <w:marBottom w:val="0"/>
          <w:divBdr>
            <w:top w:val="none" w:sz="0" w:space="0" w:color="auto"/>
            <w:left w:val="none" w:sz="0" w:space="0" w:color="auto"/>
            <w:bottom w:val="none" w:sz="0" w:space="0" w:color="auto"/>
            <w:right w:val="none" w:sz="0" w:space="0" w:color="auto"/>
          </w:divBdr>
        </w:div>
        <w:div w:id="180170861">
          <w:marLeft w:val="480"/>
          <w:marRight w:val="0"/>
          <w:marTop w:val="0"/>
          <w:marBottom w:val="0"/>
          <w:divBdr>
            <w:top w:val="none" w:sz="0" w:space="0" w:color="auto"/>
            <w:left w:val="none" w:sz="0" w:space="0" w:color="auto"/>
            <w:bottom w:val="none" w:sz="0" w:space="0" w:color="auto"/>
            <w:right w:val="none" w:sz="0" w:space="0" w:color="auto"/>
          </w:divBdr>
        </w:div>
        <w:div w:id="1662461847">
          <w:marLeft w:val="480"/>
          <w:marRight w:val="0"/>
          <w:marTop w:val="0"/>
          <w:marBottom w:val="0"/>
          <w:divBdr>
            <w:top w:val="none" w:sz="0" w:space="0" w:color="auto"/>
            <w:left w:val="none" w:sz="0" w:space="0" w:color="auto"/>
            <w:bottom w:val="none" w:sz="0" w:space="0" w:color="auto"/>
            <w:right w:val="none" w:sz="0" w:space="0" w:color="auto"/>
          </w:divBdr>
        </w:div>
        <w:div w:id="1747603585">
          <w:marLeft w:val="480"/>
          <w:marRight w:val="0"/>
          <w:marTop w:val="0"/>
          <w:marBottom w:val="0"/>
          <w:divBdr>
            <w:top w:val="none" w:sz="0" w:space="0" w:color="auto"/>
            <w:left w:val="none" w:sz="0" w:space="0" w:color="auto"/>
            <w:bottom w:val="none" w:sz="0" w:space="0" w:color="auto"/>
            <w:right w:val="none" w:sz="0" w:space="0" w:color="auto"/>
          </w:divBdr>
        </w:div>
        <w:div w:id="2019773118">
          <w:marLeft w:val="480"/>
          <w:marRight w:val="0"/>
          <w:marTop w:val="0"/>
          <w:marBottom w:val="0"/>
          <w:divBdr>
            <w:top w:val="none" w:sz="0" w:space="0" w:color="auto"/>
            <w:left w:val="none" w:sz="0" w:space="0" w:color="auto"/>
            <w:bottom w:val="none" w:sz="0" w:space="0" w:color="auto"/>
            <w:right w:val="none" w:sz="0" w:space="0" w:color="auto"/>
          </w:divBdr>
        </w:div>
        <w:div w:id="1915772764">
          <w:marLeft w:val="480"/>
          <w:marRight w:val="0"/>
          <w:marTop w:val="0"/>
          <w:marBottom w:val="0"/>
          <w:divBdr>
            <w:top w:val="none" w:sz="0" w:space="0" w:color="auto"/>
            <w:left w:val="none" w:sz="0" w:space="0" w:color="auto"/>
            <w:bottom w:val="none" w:sz="0" w:space="0" w:color="auto"/>
            <w:right w:val="none" w:sz="0" w:space="0" w:color="auto"/>
          </w:divBdr>
        </w:div>
        <w:div w:id="1825655768">
          <w:marLeft w:val="480"/>
          <w:marRight w:val="0"/>
          <w:marTop w:val="0"/>
          <w:marBottom w:val="0"/>
          <w:divBdr>
            <w:top w:val="none" w:sz="0" w:space="0" w:color="auto"/>
            <w:left w:val="none" w:sz="0" w:space="0" w:color="auto"/>
            <w:bottom w:val="none" w:sz="0" w:space="0" w:color="auto"/>
            <w:right w:val="none" w:sz="0" w:space="0" w:color="auto"/>
          </w:divBdr>
        </w:div>
        <w:div w:id="1194417723">
          <w:marLeft w:val="480"/>
          <w:marRight w:val="0"/>
          <w:marTop w:val="0"/>
          <w:marBottom w:val="0"/>
          <w:divBdr>
            <w:top w:val="none" w:sz="0" w:space="0" w:color="auto"/>
            <w:left w:val="none" w:sz="0" w:space="0" w:color="auto"/>
            <w:bottom w:val="none" w:sz="0" w:space="0" w:color="auto"/>
            <w:right w:val="none" w:sz="0" w:space="0" w:color="auto"/>
          </w:divBdr>
        </w:div>
        <w:div w:id="615215680">
          <w:marLeft w:val="480"/>
          <w:marRight w:val="0"/>
          <w:marTop w:val="0"/>
          <w:marBottom w:val="0"/>
          <w:divBdr>
            <w:top w:val="none" w:sz="0" w:space="0" w:color="auto"/>
            <w:left w:val="none" w:sz="0" w:space="0" w:color="auto"/>
            <w:bottom w:val="none" w:sz="0" w:space="0" w:color="auto"/>
            <w:right w:val="none" w:sz="0" w:space="0" w:color="auto"/>
          </w:divBdr>
        </w:div>
        <w:div w:id="735590694">
          <w:marLeft w:val="480"/>
          <w:marRight w:val="0"/>
          <w:marTop w:val="0"/>
          <w:marBottom w:val="0"/>
          <w:divBdr>
            <w:top w:val="none" w:sz="0" w:space="0" w:color="auto"/>
            <w:left w:val="none" w:sz="0" w:space="0" w:color="auto"/>
            <w:bottom w:val="none" w:sz="0" w:space="0" w:color="auto"/>
            <w:right w:val="none" w:sz="0" w:space="0" w:color="auto"/>
          </w:divBdr>
        </w:div>
        <w:div w:id="2120488976">
          <w:marLeft w:val="480"/>
          <w:marRight w:val="0"/>
          <w:marTop w:val="0"/>
          <w:marBottom w:val="0"/>
          <w:divBdr>
            <w:top w:val="none" w:sz="0" w:space="0" w:color="auto"/>
            <w:left w:val="none" w:sz="0" w:space="0" w:color="auto"/>
            <w:bottom w:val="none" w:sz="0" w:space="0" w:color="auto"/>
            <w:right w:val="none" w:sz="0" w:space="0" w:color="auto"/>
          </w:divBdr>
        </w:div>
        <w:div w:id="667944165">
          <w:marLeft w:val="480"/>
          <w:marRight w:val="0"/>
          <w:marTop w:val="0"/>
          <w:marBottom w:val="0"/>
          <w:divBdr>
            <w:top w:val="none" w:sz="0" w:space="0" w:color="auto"/>
            <w:left w:val="none" w:sz="0" w:space="0" w:color="auto"/>
            <w:bottom w:val="none" w:sz="0" w:space="0" w:color="auto"/>
            <w:right w:val="none" w:sz="0" w:space="0" w:color="auto"/>
          </w:divBdr>
        </w:div>
        <w:div w:id="1592080887">
          <w:marLeft w:val="480"/>
          <w:marRight w:val="0"/>
          <w:marTop w:val="0"/>
          <w:marBottom w:val="0"/>
          <w:divBdr>
            <w:top w:val="none" w:sz="0" w:space="0" w:color="auto"/>
            <w:left w:val="none" w:sz="0" w:space="0" w:color="auto"/>
            <w:bottom w:val="none" w:sz="0" w:space="0" w:color="auto"/>
            <w:right w:val="none" w:sz="0" w:space="0" w:color="auto"/>
          </w:divBdr>
        </w:div>
        <w:div w:id="1594820374">
          <w:marLeft w:val="480"/>
          <w:marRight w:val="0"/>
          <w:marTop w:val="0"/>
          <w:marBottom w:val="0"/>
          <w:divBdr>
            <w:top w:val="none" w:sz="0" w:space="0" w:color="auto"/>
            <w:left w:val="none" w:sz="0" w:space="0" w:color="auto"/>
            <w:bottom w:val="none" w:sz="0" w:space="0" w:color="auto"/>
            <w:right w:val="none" w:sz="0" w:space="0" w:color="auto"/>
          </w:divBdr>
        </w:div>
        <w:div w:id="1619482092">
          <w:marLeft w:val="480"/>
          <w:marRight w:val="0"/>
          <w:marTop w:val="0"/>
          <w:marBottom w:val="0"/>
          <w:divBdr>
            <w:top w:val="none" w:sz="0" w:space="0" w:color="auto"/>
            <w:left w:val="none" w:sz="0" w:space="0" w:color="auto"/>
            <w:bottom w:val="none" w:sz="0" w:space="0" w:color="auto"/>
            <w:right w:val="none" w:sz="0" w:space="0" w:color="auto"/>
          </w:divBdr>
        </w:div>
        <w:div w:id="1534537555">
          <w:marLeft w:val="480"/>
          <w:marRight w:val="0"/>
          <w:marTop w:val="0"/>
          <w:marBottom w:val="0"/>
          <w:divBdr>
            <w:top w:val="none" w:sz="0" w:space="0" w:color="auto"/>
            <w:left w:val="none" w:sz="0" w:space="0" w:color="auto"/>
            <w:bottom w:val="none" w:sz="0" w:space="0" w:color="auto"/>
            <w:right w:val="none" w:sz="0" w:space="0" w:color="auto"/>
          </w:divBdr>
        </w:div>
        <w:div w:id="200016656">
          <w:marLeft w:val="480"/>
          <w:marRight w:val="0"/>
          <w:marTop w:val="0"/>
          <w:marBottom w:val="0"/>
          <w:divBdr>
            <w:top w:val="none" w:sz="0" w:space="0" w:color="auto"/>
            <w:left w:val="none" w:sz="0" w:space="0" w:color="auto"/>
            <w:bottom w:val="none" w:sz="0" w:space="0" w:color="auto"/>
            <w:right w:val="none" w:sz="0" w:space="0" w:color="auto"/>
          </w:divBdr>
        </w:div>
        <w:div w:id="248199053">
          <w:marLeft w:val="480"/>
          <w:marRight w:val="0"/>
          <w:marTop w:val="0"/>
          <w:marBottom w:val="0"/>
          <w:divBdr>
            <w:top w:val="none" w:sz="0" w:space="0" w:color="auto"/>
            <w:left w:val="none" w:sz="0" w:space="0" w:color="auto"/>
            <w:bottom w:val="none" w:sz="0" w:space="0" w:color="auto"/>
            <w:right w:val="none" w:sz="0" w:space="0" w:color="auto"/>
          </w:divBdr>
        </w:div>
        <w:div w:id="876043912">
          <w:marLeft w:val="480"/>
          <w:marRight w:val="0"/>
          <w:marTop w:val="0"/>
          <w:marBottom w:val="0"/>
          <w:divBdr>
            <w:top w:val="none" w:sz="0" w:space="0" w:color="auto"/>
            <w:left w:val="none" w:sz="0" w:space="0" w:color="auto"/>
            <w:bottom w:val="none" w:sz="0" w:space="0" w:color="auto"/>
            <w:right w:val="none" w:sz="0" w:space="0" w:color="auto"/>
          </w:divBdr>
        </w:div>
        <w:div w:id="1018888676">
          <w:marLeft w:val="480"/>
          <w:marRight w:val="0"/>
          <w:marTop w:val="0"/>
          <w:marBottom w:val="0"/>
          <w:divBdr>
            <w:top w:val="none" w:sz="0" w:space="0" w:color="auto"/>
            <w:left w:val="none" w:sz="0" w:space="0" w:color="auto"/>
            <w:bottom w:val="none" w:sz="0" w:space="0" w:color="auto"/>
            <w:right w:val="none" w:sz="0" w:space="0" w:color="auto"/>
          </w:divBdr>
        </w:div>
        <w:div w:id="265163034">
          <w:marLeft w:val="480"/>
          <w:marRight w:val="0"/>
          <w:marTop w:val="0"/>
          <w:marBottom w:val="0"/>
          <w:divBdr>
            <w:top w:val="none" w:sz="0" w:space="0" w:color="auto"/>
            <w:left w:val="none" w:sz="0" w:space="0" w:color="auto"/>
            <w:bottom w:val="none" w:sz="0" w:space="0" w:color="auto"/>
            <w:right w:val="none" w:sz="0" w:space="0" w:color="auto"/>
          </w:divBdr>
        </w:div>
        <w:div w:id="533999890">
          <w:marLeft w:val="480"/>
          <w:marRight w:val="0"/>
          <w:marTop w:val="0"/>
          <w:marBottom w:val="0"/>
          <w:divBdr>
            <w:top w:val="none" w:sz="0" w:space="0" w:color="auto"/>
            <w:left w:val="none" w:sz="0" w:space="0" w:color="auto"/>
            <w:bottom w:val="none" w:sz="0" w:space="0" w:color="auto"/>
            <w:right w:val="none" w:sz="0" w:space="0" w:color="auto"/>
          </w:divBdr>
        </w:div>
        <w:div w:id="600769176">
          <w:marLeft w:val="480"/>
          <w:marRight w:val="0"/>
          <w:marTop w:val="0"/>
          <w:marBottom w:val="0"/>
          <w:divBdr>
            <w:top w:val="none" w:sz="0" w:space="0" w:color="auto"/>
            <w:left w:val="none" w:sz="0" w:space="0" w:color="auto"/>
            <w:bottom w:val="none" w:sz="0" w:space="0" w:color="auto"/>
            <w:right w:val="none" w:sz="0" w:space="0" w:color="auto"/>
          </w:divBdr>
        </w:div>
        <w:div w:id="2019303751">
          <w:marLeft w:val="480"/>
          <w:marRight w:val="0"/>
          <w:marTop w:val="0"/>
          <w:marBottom w:val="0"/>
          <w:divBdr>
            <w:top w:val="none" w:sz="0" w:space="0" w:color="auto"/>
            <w:left w:val="none" w:sz="0" w:space="0" w:color="auto"/>
            <w:bottom w:val="none" w:sz="0" w:space="0" w:color="auto"/>
            <w:right w:val="none" w:sz="0" w:space="0" w:color="auto"/>
          </w:divBdr>
        </w:div>
        <w:div w:id="702756529">
          <w:marLeft w:val="480"/>
          <w:marRight w:val="0"/>
          <w:marTop w:val="0"/>
          <w:marBottom w:val="0"/>
          <w:divBdr>
            <w:top w:val="none" w:sz="0" w:space="0" w:color="auto"/>
            <w:left w:val="none" w:sz="0" w:space="0" w:color="auto"/>
            <w:bottom w:val="none" w:sz="0" w:space="0" w:color="auto"/>
            <w:right w:val="none" w:sz="0" w:space="0" w:color="auto"/>
          </w:divBdr>
        </w:div>
        <w:div w:id="744911009">
          <w:marLeft w:val="480"/>
          <w:marRight w:val="0"/>
          <w:marTop w:val="0"/>
          <w:marBottom w:val="0"/>
          <w:divBdr>
            <w:top w:val="none" w:sz="0" w:space="0" w:color="auto"/>
            <w:left w:val="none" w:sz="0" w:space="0" w:color="auto"/>
            <w:bottom w:val="none" w:sz="0" w:space="0" w:color="auto"/>
            <w:right w:val="none" w:sz="0" w:space="0" w:color="auto"/>
          </w:divBdr>
        </w:div>
        <w:div w:id="1739010370">
          <w:marLeft w:val="480"/>
          <w:marRight w:val="0"/>
          <w:marTop w:val="0"/>
          <w:marBottom w:val="0"/>
          <w:divBdr>
            <w:top w:val="none" w:sz="0" w:space="0" w:color="auto"/>
            <w:left w:val="none" w:sz="0" w:space="0" w:color="auto"/>
            <w:bottom w:val="none" w:sz="0" w:space="0" w:color="auto"/>
            <w:right w:val="none" w:sz="0" w:space="0" w:color="auto"/>
          </w:divBdr>
        </w:div>
        <w:div w:id="1008141404">
          <w:marLeft w:val="480"/>
          <w:marRight w:val="0"/>
          <w:marTop w:val="0"/>
          <w:marBottom w:val="0"/>
          <w:divBdr>
            <w:top w:val="none" w:sz="0" w:space="0" w:color="auto"/>
            <w:left w:val="none" w:sz="0" w:space="0" w:color="auto"/>
            <w:bottom w:val="none" w:sz="0" w:space="0" w:color="auto"/>
            <w:right w:val="none" w:sz="0" w:space="0" w:color="auto"/>
          </w:divBdr>
        </w:div>
        <w:div w:id="915625784">
          <w:marLeft w:val="480"/>
          <w:marRight w:val="0"/>
          <w:marTop w:val="0"/>
          <w:marBottom w:val="0"/>
          <w:divBdr>
            <w:top w:val="none" w:sz="0" w:space="0" w:color="auto"/>
            <w:left w:val="none" w:sz="0" w:space="0" w:color="auto"/>
            <w:bottom w:val="none" w:sz="0" w:space="0" w:color="auto"/>
            <w:right w:val="none" w:sz="0" w:space="0" w:color="auto"/>
          </w:divBdr>
        </w:div>
        <w:div w:id="379061265">
          <w:marLeft w:val="480"/>
          <w:marRight w:val="0"/>
          <w:marTop w:val="0"/>
          <w:marBottom w:val="0"/>
          <w:divBdr>
            <w:top w:val="none" w:sz="0" w:space="0" w:color="auto"/>
            <w:left w:val="none" w:sz="0" w:space="0" w:color="auto"/>
            <w:bottom w:val="none" w:sz="0" w:space="0" w:color="auto"/>
            <w:right w:val="none" w:sz="0" w:space="0" w:color="auto"/>
          </w:divBdr>
        </w:div>
        <w:div w:id="2134907976">
          <w:marLeft w:val="480"/>
          <w:marRight w:val="0"/>
          <w:marTop w:val="0"/>
          <w:marBottom w:val="0"/>
          <w:divBdr>
            <w:top w:val="none" w:sz="0" w:space="0" w:color="auto"/>
            <w:left w:val="none" w:sz="0" w:space="0" w:color="auto"/>
            <w:bottom w:val="none" w:sz="0" w:space="0" w:color="auto"/>
            <w:right w:val="none" w:sz="0" w:space="0" w:color="auto"/>
          </w:divBdr>
        </w:div>
        <w:div w:id="45960262">
          <w:marLeft w:val="480"/>
          <w:marRight w:val="0"/>
          <w:marTop w:val="0"/>
          <w:marBottom w:val="0"/>
          <w:divBdr>
            <w:top w:val="none" w:sz="0" w:space="0" w:color="auto"/>
            <w:left w:val="none" w:sz="0" w:space="0" w:color="auto"/>
            <w:bottom w:val="none" w:sz="0" w:space="0" w:color="auto"/>
            <w:right w:val="none" w:sz="0" w:space="0" w:color="auto"/>
          </w:divBdr>
        </w:div>
        <w:div w:id="1076435132">
          <w:marLeft w:val="480"/>
          <w:marRight w:val="0"/>
          <w:marTop w:val="0"/>
          <w:marBottom w:val="0"/>
          <w:divBdr>
            <w:top w:val="none" w:sz="0" w:space="0" w:color="auto"/>
            <w:left w:val="none" w:sz="0" w:space="0" w:color="auto"/>
            <w:bottom w:val="none" w:sz="0" w:space="0" w:color="auto"/>
            <w:right w:val="none" w:sz="0" w:space="0" w:color="auto"/>
          </w:divBdr>
        </w:div>
        <w:div w:id="2047296474">
          <w:marLeft w:val="480"/>
          <w:marRight w:val="0"/>
          <w:marTop w:val="0"/>
          <w:marBottom w:val="0"/>
          <w:divBdr>
            <w:top w:val="none" w:sz="0" w:space="0" w:color="auto"/>
            <w:left w:val="none" w:sz="0" w:space="0" w:color="auto"/>
            <w:bottom w:val="none" w:sz="0" w:space="0" w:color="auto"/>
            <w:right w:val="none" w:sz="0" w:space="0" w:color="auto"/>
          </w:divBdr>
        </w:div>
        <w:div w:id="460149696">
          <w:marLeft w:val="480"/>
          <w:marRight w:val="0"/>
          <w:marTop w:val="0"/>
          <w:marBottom w:val="0"/>
          <w:divBdr>
            <w:top w:val="none" w:sz="0" w:space="0" w:color="auto"/>
            <w:left w:val="none" w:sz="0" w:space="0" w:color="auto"/>
            <w:bottom w:val="none" w:sz="0" w:space="0" w:color="auto"/>
            <w:right w:val="none" w:sz="0" w:space="0" w:color="auto"/>
          </w:divBdr>
        </w:div>
        <w:div w:id="466974361">
          <w:marLeft w:val="480"/>
          <w:marRight w:val="0"/>
          <w:marTop w:val="0"/>
          <w:marBottom w:val="0"/>
          <w:divBdr>
            <w:top w:val="none" w:sz="0" w:space="0" w:color="auto"/>
            <w:left w:val="none" w:sz="0" w:space="0" w:color="auto"/>
            <w:bottom w:val="none" w:sz="0" w:space="0" w:color="auto"/>
            <w:right w:val="none" w:sz="0" w:space="0" w:color="auto"/>
          </w:divBdr>
        </w:div>
        <w:div w:id="2022121035">
          <w:marLeft w:val="480"/>
          <w:marRight w:val="0"/>
          <w:marTop w:val="0"/>
          <w:marBottom w:val="0"/>
          <w:divBdr>
            <w:top w:val="none" w:sz="0" w:space="0" w:color="auto"/>
            <w:left w:val="none" w:sz="0" w:space="0" w:color="auto"/>
            <w:bottom w:val="none" w:sz="0" w:space="0" w:color="auto"/>
            <w:right w:val="none" w:sz="0" w:space="0" w:color="auto"/>
          </w:divBdr>
        </w:div>
        <w:div w:id="826434743">
          <w:marLeft w:val="480"/>
          <w:marRight w:val="0"/>
          <w:marTop w:val="0"/>
          <w:marBottom w:val="0"/>
          <w:divBdr>
            <w:top w:val="none" w:sz="0" w:space="0" w:color="auto"/>
            <w:left w:val="none" w:sz="0" w:space="0" w:color="auto"/>
            <w:bottom w:val="none" w:sz="0" w:space="0" w:color="auto"/>
            <w:right w:val="none" w:sz="0" w:space="0" w:color="auto"/>
          </w:divBdr>
        </w:div>
        <w:div w:id="1454862895">
          <w:marLeft w:val="480"/>
          <w:marRight w:val="0"/>
          <w:marTop w:val="0"/>
          <w:marBottom w:val="0"/>
          <w:divBdr>
            <w:top w:val="none" w:sz="0" w:space="0" w:color="auto"/>
            <w:left w:val="none" w:sz="0" w:space="0" w:color="auto"/>
            <w:bottom w:val="none" w:sz="0" w:space="0" w:color="auto"/>
            <w:right w:val="none" w:sz="0" w:space="0" w:color="auto"/>
          </w:divBdr>
        </w:div>
        <w:div w:id="596183612">
          <w:marLeft w:val="480"/>
          <w:marRight w:val="0"/>
          <w:marTop w:val="0"/>
          <w:marBottom w:val="0"/>
          <w:divBdr>
            <w:top w:val="none" w:sz="0" w:space="0" w:color="auto"/>
            <w:left w:val="none" w:sz="0" w:space="0" w:color="auto"/>
            <w:bottom w:val="none" w:sz="0" w:space="0" w:color="auto"/>
            <w:right w:val="none" w:sz="0" w:space="0" w:color="auto"/>
          </w:divBdr>
        </w:div>
        <w:div w:id="642539984">
          <w:marLeft w:val="480"/>
          <w:marRight w:val="0"/>
          <w:marTop w:val="0"/>
          <w:marBottom w:val="0"/>
          <w:divBdr>
            <w:top w:val="none" w:sz="0" w:space="0" w:color="auto"/>
            <w:left w:val="none" w:sz="0" w:space="0" w:color="auto"/>
            <w:bottom w:val="none" w:sz="0" w:space="0" w:color="auto"/>
            <w:right w:val="none" w:sz="0" w:space="0" w:color="auto"/>
          </w:divBdr>
        </w:div>
        <w:div w:id="541674131">
          <w:marLeft w:val="480"/>
          <w:marRight w:val="0"/>
          <w:marTop w:val="0"/>
          <w:marBottom w:val="0"/>
          <w:divBdr>
            <w:top w:val="none" w:sz="0" w:space="0" w:color="auto"/>
            <w:left w:val="none" w:sz="0" w:space="0" w:color="auto"/>
            <w:bottom w:val="none" w:sz="0" w:space="0" w:color="auto"/>
            <w:right w:val="none" w:sz="0" w:space="0" w:color="auto"/>
          </w:divBdr>
        </w:div>
        <w:div w:id="2085295218">
          <w:marLeft w:val="480"/>
          <w:marRight w:val="0"/>
          <w:marTop w:val="0"/>
          <w:marBottom w:val="0"/>
          <w:divBdr>
            <w:top w:val="none" w:sz="0" w:space="0" w:color="auto"/>
            <w:left w:val="none" w:sz="0" w:space="0" w:color="auto"/>
            <w:bottom w:val="none" w:sz="0" w:space="0" w:color="auto"/>
            <w:right w:val="none" w:sz="0" w:space="0" w:color="auto"/>
          </w:divBdr>
        </w:div>
        <w:div w:id="1423598550">
          <w:marLeft w:val="480"/>
          <w:marRight w:val="0"/>
          <w:marTop w:val="0"/>
          <w:marBottom w:val="0"/>
          <w:divBdr>
            <w:top w:val="none" w:sz="0" w:space="0" w:color="auto"/>
            <w:left w:val="none" w:sz="0" w:space="0" w:color="auto"/>
            <w:bottom w:val="none" w:sz="0" w:space="0" w:color="auto"/>
            <w:right w:val="none" w:sz="0" w:space="0" w:color="auto"/>
          </w:divBdr>
        </w:div>
        <w:div w:id="1045563774">
          <w:marLeft w:val="480"/>
          <w:marRight w:val="0"/>
          <w:marTop w:val="0"/>
          <w:marBottom w:val="0"/>
          <w:divBdr>
            <w:top w:val="none" w:sz="0" w:space="0" w:color="auto"/>
            <w:left w:val="none" w:sz="0" w:space="0" w:color="auto"/>
            <w:bottom w:val="none" w:sz="0" w:space="0" w:color="auto"/>
            <w:right w:val="none" w:sz="0" w:space="0" w:color="auto"/>
          </w:divBdr>
        </w:div>
        <w:div w:id="782306564">
          <w:marLeft w:val="480"/>
          <w:marRight w:val="0"/>
          <w:marTop w:val="0"/>
          <w:marBottom w:val="0"/>
          <w:divBdr>
            <w:top w:val="none" w:sz="0" w:space="0" w:color="auto"/>
            <w:left w:val="none" w:sz="0" w:space="0" w:color="auto"/>
            <w:bottom w:val="none" w:sz="0" w:space="0" w:color="auto"/>
            <w:right w:val="none" w:sz="0" w:space="0" w:color="auto"/>
          </w:divBdr>
        </w:div>
        <w:div w:id="1301498956">
          <w:marLeft w:val="480"/>
          <w:marRight w:val="0"/>
          <w:marTop w:val="0"/>
          <w:marBottom w:val="0"/>
          <w:divBdr>
            <w:top w:val="none" w:sz="0" w:space="0" w:color="auto"/>
            <w:left w:val="none" w:sz="0" w:space="0" w:color="auto"/>
            <w:bottom w:val="none" w:sz="0" w:space="0" w:color="auto"/>
            <w:right w:val="none" w:sz="0" w:space="0" w:color="auto"/>
          </w:divBdr>
        </w:div>
        <w:div w:id="254871731">
          <w:marLeft w:val="480"/>
          <w:marRight w:val="0"/>
          <w:marTop w:val="0"/>
          <w:marBottom w:val="0"/>
          <w:divBdr>
            <w:top w:val="none" w:sz="0" w:space="0" w:color="auto"/>
            <w:left w:val="none" w:sz="0" w:space="0" w:color="auto"/>
            <w:bottom w:val="none" w:sz="0" w:space="0" w:color="auto"/>
            <w:right w:val="none" w:sz="0" w:space="0" w:color="auto"/>
          </w:divBdr>
        </w:div>
        <w:div w:id="1004817006">
          <w:marLeft w:val="480"/>
          <w:marRight w:val="0"/>
          <w:marTop w:val="0"/>
          <w:marBottom w:val="0"/>
          <w:divBdr>
            <w:top w:val="none" w:sz="0" w:space="0" w:color="auto"/>
            <w:left w:val="none" w:sz="0" w:space="0" w:color="auto"/>
            <w:bottom w:val="none" w:sz="0" w:space="0" w:color="auto"/>
            <w:right w:val="none" w:sz="0" w:space="0" w:color="auto"/>
          </w:divBdr>
        </w:div>
        <w:div w:id="21706543">
          <w:marLeft w:val="480"/>
          <w:marRight w:val="0"/>
          <w:marTop w:val="0"/>
          <w:marBottom w:val="0"/>
          <w:divBdr>
            <w:top w:val="none" w:sz="0" w:space="0" w:color="auto"/>
            <w:left w:val="none" w:sz="0" w:space="0" w:color="auto"/>
            <w:bottom w:val="none" w:sz="0" w:space="0" w:color="auto"/>
            <w:right w:val="none" w:sz="0" w:space="0" w:color="auto"/>
          </w:divBdr>
        </w:div>
        <w:div w:id="342049935">
          <w:marLeft w:val="480"/>
          <w:marRight w:val="0"/>
          <w:marTop w:val="0"/>
          <w:marBottom w:val="0"/>
          <w:divBdr>
            <w:top w:val="none" w:sz="0" w:space="0" w:color="auto"/>
            <w:left w:val="none" w:sz="0" w:space="0" w:color="auto"/>
            <w:bottom w:val="none" w:sz="0" w:space="0" w:color="auto"/>
            <w:right w:val="none" w:sz="0" w:space="0" w:color="auto"/>
          </w:divBdr>
        </w:div>
        <w:div w:id="1299526910">
          <w:marLeft w:val="480"/>
          <w:marRight w:val="0"/>
          <w:marTop w:val="0"/>
          <w:marBottom w:val="0"/>
          <w:divBdr>
            <w:top w:val="none" w:sz="0" w:space="0" w:color="auto"/>
            <w:left w:val="none" w:sz="0" w:space="0" w:color="auto"/>
            <w:bottom w:val="none" w:sz="0" w:space="0" w:color="auto"/>
            <w:right w:val="none" w:sz="0" w:space="0" w:color="auto"/>
          </w:divBdr>
        </w:div>
        <w:div w:id="270019120">
          <w:marLeft w:val="480"/>
          <w:marRight w:val="0"/>
          <w:marTop w:val="0"/>
          <w:marBottom w:val="0"/>
          <w:divBdr>
            <w:top w:val="none" w:sz="0" w:space="0" w:color="auto"/>
            <w:left w:val="none" w:sz="0" w:space="0" w:color="auto"/>
            <w:bottom w:val="none" w:sz="0" w:space="0" w:color="auto"/>
            <w:right w:val="none" w:sz="0" w:space="0" w:color="auto"/>
          </w:divBdr>
        </w:div>
        <w:div w:id="74673503">
          <w:marLeft w:val="480"/>
          <w:marRight w:val="0"/>
          <w:marTop w:val="0"/>
          <w:marBottom w:val="0"/>
          <w:divBdr>
            <w:top w:val="none" w:sz="0" w:space="0" w:color="auto"/>
            <w:left w:val="none" w:sz="0" w:space="0" w:color="auto"/>
            <w:bottom w:val="none" w:sz="0" w:space="0" w:color="auto"/>
            <w:right w:val="none" w:sz="0" w:space="0" w:color="auto"/>
          </w:divBdr>
        </w:div>
        <w:div w:id="57439722">
          <w:marLeft w:val="480"/>
          <w:marRight w:val="0"/>
          <w:marTop w:val="0"/>
          <w:marBottom w:val="0"/>
          <w:divBdr>
            <w:top w:val="none" w:sz="0" w:space="0" w:color="auto"/>
            <w:left w:val="none" w:sz="0" w:space="0" w:color="auto"/>
            <w:bottom w:val="none" w:sz="0" w:space="0" w:color="auto"/>
            <w:right w:val="none" w:sz="0" w:space="0" w:color="auto"/>
          </w:divBdr>
        </w:div>
        <w:div w:id="726538450">
          <w:marLeft w:val="480"/>
          <w:marRight w:val="0"/>
          <w:marTop w:val="0"/>
          <w:marBottom w:val="0"/>
          <w:divBdr>
            <w:top w:val="none" w:sz="0" w:space="0" w:color="auto"/>
            <w:left w:val="none" w:sz="0" w:space="0" w:color="auto"/>
            <w:bottom w:val="none" w:sz="0" w:space="0" w:color="auto"/>
            <w:right w:val="none" w:sz="0" w:space="0" w:color="auto"/>
          </w:divBdr>
        </w:div>
        <w:div w:id="1020207214">
          <w:marLeft w:val="480"/>
          <w:marRight w:val="0"/>
          <w:marTop w:val="0"/>
          <w:marBottom w:val="0"/>
          <w:divBdr>
            <w:top w:val="none" w:sz="0" w:space="0" w:color="auto"/>
            <w:left w:val="none" w:sz="0" w:space="0" w:color="auto"/>
            <w:bottom w:val="none" w:sz="0" w:space="0" w:color="auto"/>
            <w:right w:val="none" w:sz="0" w:space="0" w:color="auto"/>
          </w:divBdr>
        </w:div>
        <w:div w:id="660893999">
          <w:marLeft w:val="480"/>
          <w:marRight w:val="0"/>
          <w:marTop w:val="0"/>
          <w:marBottom w:val="0"/>
          <w:divBdr>
            <w:top w:val="none" w:sz="0" w:space="0" w:color="auto"/>
            <w:left w:val="none" w:sz="0" w:space="0" w:color="auto"/>
            <w:bottom w:val="none" w:sz="0" w:space="0" w:color="auto"/>
            <w:right w:val="none" w:sz="0" w:space="0" w:color="auto"/>
          </w:divBdr>
        </w:div>
        <w:div w:id="946083262">
          <w:marLeft w:val="480"/>
          <w:marRight w:val="0"/>
          <w:marTop w:val="0"/>
          <w:marBottom w:val="0"/>
          <w:divBdr>
            <w:top w:val="none" w:sz="0" w:space="0" w:color="auto"/>
            <w:left w:val="none" w:sz="0" w:space="0" w:color="auto"/>
            <w:bottom w:val="none" w:sz="0" w:space="0" w:color="auto"/>
            <w:right w:val="none" w:sz="0" w:space="0" w:color="auto"/>
          </w:divBdr>
        </w:div>
        <w:div w:id="485513483">
          <w:marLeft w:val="480"/>
          <w:marRight w:val="0"/>
          <w:marTop w:val="0"/>
          <w:marBottom w:val="0"/>
          <w:divBdr>
            <w:top w:val="none" w:sz="0" w:space="0" w:color="auto"/>
            <w:left w:val="none" w:sz="0" w:space="0" w:color="auto"/>
            <w:bottom w:val="none" w:sz="0" w:space="0" w:color="auto"/>
            <w:right w:val="none" w:sz="0" w:space="0" w:color="auto"/>
          </w:divBdr>
        </w:div>
        <w:div w:id="342170357">
          <w:marLeft w:val="480"/>
          <w:marRight w:val="0"/>
          <w:marTop w:val="0"/>
          <w:marBottom w:val="0"/>
          <w:divBdr>
            <w:top w:val="none" w:sz="0" w:space="0" w:color="auto"/>
            <w:left w:val="none" w:sz="0" w:space="0" w:color="auto"/>
            <w:bottom w:val="none" w:sz="0" w:space="0" w:color="auto"/>
            <w:right w:val="none" w:sz="0" w:space="0" w:color="auto"/>
          </w:divBdr>
        </w:div>
        <w:div w:id="1109200928">
          <w:marLeft w:val="480"/>
          <w:marRight w:val="0"/>
          <w:marTop w:val="0"/>
          <w:marBottom w:val="0"/>
          <w:divBdr>
            <w:top w:val="none" w:sz="0" w:space="0" w:color="auto"/>
            <w:left w:val="none" w:sz="0" w:space="0" w:color="auto"/>
            <w:bottom w:val="none" w:sz="0" w:space="0" w:color="auto"/>
            <w:right w:val="none" w:sz="0" w:space="0" w:color="auto"/>
          </w:divBdr>
        </w:div>
        <w:div w:id="919632861">
          <w:marLeft w:val="480"/>
          <w:marRight w:val="0"/>
          <w:marTop w:val="0"/>
          <w:marBottom w:val="0"/>
          <w:divBdr>
            <w:top w:val="none" w:sz="0" w:space="0" w:color="auto"/>
            <w:left w:val="none" w:sz="0" w:space="0" w:color="auto"/>
            <w:bottom w:val="none" w:sz="0" w:space="0" w:color="auto"/>
            <w:right w:val="none" w:sz="0" w:space="0" w:color="auto"/>
          </w:divBdr>
        </w:div>
      </w:divsChild>
    </w:div>
    <w:div w:id="1771581202">
      <w:bodyDiv w:val="1"/>
      <w:marLeft w:val="0"/>
      <w:marRight w:val="0"/>
      <w:marTop w:val="0"/>
      <w:marBottom w:val="0"/>
      <w:divBdr>
        <w:top w:val="none" w:sz="0" w:space="0" w:color="auto"/>
        <w:left w:val="none" w:sz="0" w:space="0" w:color="auto"/>
        <w:bottom w:val="none" w:sz="0" w:space="0" w:color="auto"/>
        <w:right w:val="none" w:sz="0" w:space="0" w:color="auto"/>
      </w:divBdr>
    </w:div>
    <w:div w:id="1771777466">
      <w:bodyDiv w:val="1"/>
      <w:marLeft w:val="0"/>
      <w:marRight w:val="0"/>
      <w:marTop w:val="0"/>
      <w:marBottom w:val="0"/>
      <w:divBdr>
        <w:top w:val="none" w:sz="0" w:space="0" w:color="auto"/>
        <w:left w:val="none" w:sz="0" w:space="0" w:color="auto"/>
        <w:bottom w:val="none" w:sz="0" w:space="0" w:color="auto"/>
        <w:right w:val="none" w:sz="0" w:space="0" w:color="auto"/>
      </w:divBdr>
    </w:div>
    <w:div w:id="1772578987">
      <w:bodyDiv w:val="1"/>
      <w:marLeft w:val="0"/>
      <w:marRight w:val="0"/>
      <w:marTop w:val="0"/>
      <w:marBottom w:val="0"/>
      <w:divBdr>
        <w:top w:val="none" w:sz="0" w:space="0" w:color="auto"/>
        <w:left w:val="none" w:sz="0" w:space="0" w:color="auto"/>
        <w:bottom w:val="none" w:sz="0" w:space="0" w:color="auto"/>
        <w:right w:val="none" w:sz="0" w:space="0" w:color="auto"/>
      </w:divBdr>
      <w:divsChild>
        <w:div w:id="1397170650">
          <w:marLeft w:val="480"/>
          <w:marRight w:val="0"/>
          <w:marTop w:val="0"/>
          <w:marBottom w:val="0"/>
          <w:divBdr>
            <w:top w:val="none" w:sz="0" w:space="0" w:color="auto"/>
            <w:left w:val="none" w:sz="0" w:space="0" w:color="auto"/>
            <w:bottom w:val="none" w:sz="0" w:space="0" w:color="auto"/>
            <w:right w:val="none" w:sz="0" w:space="0" w:color="auto"/>
          </w:divBdr>
        </w:div>
        <w:div w:id="1291671548">
          <w:marLeft w:val="480"/>
          <w:marRight w:val="0"/>
          <w:marTop w:val="0"/>
          <w:marBottom w:val="0"/>
          <w:divBdr>
            <w:top w:val="none" w:sz="0" w:space="0" w:color="auto"/>
            <w:left w:val="none" w:sz="0" w:space="0" w:color="auto"/>
            <w:bottom w:val="none" w:sz="0" w:space="0" w:color="auto"/>
            <w:right w:val="none" w:sz="0" w:space="0" w:color="auto"/>
          </w:divBdr>
        </w:div>
        <w:div w:id="2123649705">
          <w:marLeft w:val="480"/>
          <w:marRight w:val="0"/>
          <w:marTop w:val="0"/>
          <w:marBottom w:val="0"/>
          <w:divBdr>
            <w:top w:val="none" w:sz="0" w:space="0" w:color="auto"/>
            <w:left w:val="none" w:sz="0" w:space="0" w:color="auto"/>
            <w:bottom w:val="none" w:sz="0" w:space="0" w:color="auto"/>
            <w:right w:val="none" w:sz="0" w:space="0" w:color="auto"/>
          </w:divBdr>
        </w:div>
        <w:div w:id="1134493762">
          <w:marLeft w:val="480"/>
          <w:marRight w:val="0"/>
          <w:marTop w:val="0"/>
          <w:marBottom w:val="0"/>
          <w:divBdr>
            <w:top w:val="none" w:sz="0" w:space="0" w:color="auto"/>
            <w:left w:val="none" w:sz="0" w:space="0" w:color="auto"/>
            <w:bottom w:val="none" w:sz="0" w:space="0" w:color="auto"/>
            <w:right w:val="none" w:sz="0" w:space="0" w:color="auto"/>
          </w:divBdr>
        </w:div>
        <w:div w:id="2073691719">
          <w:marLeft w:val="480"/>
          <w:marRight w:val="0"/>
          <w:marTop w:val="0"/>
          <w:marBottom w:val="0"/>
          <w:divBdr>
            <w:top w:val="none" w:sz="0" w:space="0" w:color="auto"/>
            <w:left w:val="none" w:sz="0" w:space="0" w:color="auto"/>
            <w:bottom w:val="none" w:sz="0" w:space="0" w:color="auto"/>
            <w:right w:val="none" w:sz="0" w:space="0" w:color="auto"/>
          </w:divBdr>
        </w:div>
        <w:div w:id="1342465576">
          <w:marLeft w:val="480"/>
          <w:marRight w:val="0"/>
          <w:marTop w:val="0"/>
          <w:marBottom w:val="0"/>
          <w:divBdr>
            <w:top w:val="none" w:sz="0" w:space="0" w:color="auto"/>
            <w:left w:val="none" w:sz="0" w:space="0" w:color="auto"/>
            <w:bottom w:val="none" w:sz="0" w:space="0" w:color="auto"/>
            <w:right w:val="none" w:sz="0" w:space="0" w:color="auto"/>
          </w:divBdr>
        </w:div>
        <w:div w:id="949967570">
          <w:marLeft w:val="480"/>
          <w:marRight w:val="0"/>
          <w:marTop w:val="0"/>
          <w:marBottom w:val="0"/>
          <w:divBdr>
            <w:top w:val="none" w:sz="0" w:space="0" w:color="auto"/>
            <w:left w:val="none" w:sz="0" w:space="0" w:color="auto"/>
            <w:bottom w:val="none" w:sz="0" w:space="0" w:color="auto"/>
            <w:right w:val="none" w:sz="0" w:space="0" w:color="auto"/>
          </w:divBdr>
        </w:div>
        <w:div w:id="1273434290">
          <w:marLeft w:val="480"/>
          <w:marRight w:val="0"/>
          <w:marTop w:val="0"/>
          <w:marBottom w:val="0"/>
          <w:divBdr>
            <w:top w:val="none" w:sz="0" w:space="0" w:color="auto"/>
            <w:left w:val="none" w:sz="0" w:space="0" w:color="auto"/>
            <w:bottom w:val="none" w:sz="0" w:space="0" w:color="auto"/>
            <w:right w:val="none" w:sz="0" w:space="0" w:color="auto"/>
          </w:divBdr>
        </w:div>
        <w:div w:id="287324523">
          <w:marLeft w:val="480"/>
          <w:marRight w:val="0"/>
          <w:marTop w:val="0"/>
          <w:marBottom w:val="0"/>
          <w:divBdr>
            <w:top w:val="none" w:sz="0" w:space="0" w:color="auto"/>
            <w:left w:val="none" w:sz="0" w:space="0" w:color="auto"/>
            <w:bottom w:val="none" w:sz="0" w:space="0" w:color="auto"/>
            <w:right w:val="none" w:sz="0" w:space="0" w:color="auto"/>
          </w:divBdr>
        </w:div>
        <w:div w:id="1761372095">
          <w:marLeft w:val="480"/>
          <w:marRight w:val="0"/>
          <w:marTop w:val="0"/>
          <w:marBottom w:val="0"/>
          <w:divBdr>
            <w:top w:val="none" w:sz="0" w:space="0" w:color="auto"/>
            <w:left w:val="none" w:sz="0" w:space="0" w:color="auto"/>
            <w:bottom w:val="none" w:sz="0" w:space="0" w:color="auto"/>
            <w:right w:val="none" w:sz="0" w:space="0" w:color="auto"/>
          </w:divBdr>
        </w:div>
        <w:div w:id="556669610">
          <w:marLeft w:val="480"/>
          <w:marRight w:val="0"/>
          <w:marTop w:val="0"/>
          <w:marBottom w:val="0"/>
          <w:divBdr>
            <w:top w:val="none" w:sz="0" w:space="0" w:color="auto"/>
            <w:left w:val="none" w:sz="0" w:space="0" w:color="auto"/>
            <w:bottom w:val="none" w:sz="0" w:space="0" w:color="auto"/>
            <w:right w:val="none" w:sz="0" w:space="0" w:color="auto"/>
          </w:divBdr>
        </w:div>
        <w:div w:id="19280738">
          <w:marLeft w:val="480"/>
          <w:marRight w:val="0"/>
          <w:marTop w:val="0"/>
          <w:marBottom w:val="0"/>
          <w:divBdr>
            <w:top w:val="none" w:sz="0" w:space="0" w:color="auto"/>
            <w:left w:val="none" w:sz="0" w:space="0" w:color="auto"/>
            <w:bottom w:val="none" w:sz="0" w:space="0" w:color="auto"/>
            <w:right w:val="none" w:sz="0" w:space="0" w:color="auto"/>
          </w:divBdr>
        </w:div>
        <w:div w:id="1467314029">
          <w:marLeft w:val="480"/>
          <w:marRight w:val="0"/>
          <w:marTop w:val="0"/>
          <w:marBottom w:val="0"/>
          <w:divBdr>
            <w:top w:val="none" w:sz="0" w:space="0" w:color="auto"/>
            <w:left w:val="none" w:sz="0" w:space="0" w:color="auto"/>
            <w:bottom w:val="none" w:sz="0" w:space="0" w:color="auto"/>
            <w:right w:val="none" w:sz="0" w:space="0" w:color="auto"/>
          </w:divBdr>
        </w:div>
        <w:div w:id="1379470148">
          <w:marLeft w:val="480"/>
          <w:marRight w:val="0"/>
          <w:marTop w:val="0"/>
          <w:marBottom w:val="0"/>
          <w:divBdr>
            <w:top w:val="none" w:sz="0" w:space="0" w:color="auto"/>
            <w:left w:val="none" w:sz="0" w:space="0" w:color="auto"/>
            <w:bottom w:val="none" w:sz="0" w:space="0" w:color="auto"/>
            <w:right w:val="none" w:sz="0" w:space="0" w:color="auto"/>
          </w:divBdr>
        </w:div>
        <w:div w:id="1133333494">
          <w:marLeft w:val="480"/>
          <w:marRight w:val="0"/>
          <w:marTop w:val="0"/>
          <w:marBottom w:val="0"/>
          <w:divBdr>
            <w:top w:val="none" w:sz="0" w:space="0" w:color="auto"/>
            <w:left w:val="none" w:sz="0" w:space="0" w:color="auto"/>
            <w:bottom w:val="none" w:sz="0" w:space="0" w:color="auto"/>
            <w:right w:val="none" w:sz="0" w:space="0" w:color="auto"/>
          </w:divBdr>
        </w:div>
        <w:div w:id="1201820378">
          <w:marLeft w:val="480"/>
          <w:marRight w:val="0"/>
          <w:marTop w:val="0"/>
          <w:marBottom w:val="0"/>
          <w:divBdr>
            <w:top w:val="none" w:sz="0" w:space="0" w:color="auto"/>
            <w:left w:val="none" w:sz="0" w:space="0" w:color="auto"/>
            <w:bottom w:val="none" w:sz="0" w:space="0" w:color="auto"/>
            <w:right w:val="none" w:sz="0" w:space="0" w:color="auto"/>
          </w:divBdr>
        </w:div>
        <w:div w:id="62725356">
          <w:marLeft w:val="480"/>
          <w:marRight w:val="0"/>
          <w:marTop w:val="0"/>
          <w:marBottom w:val="0"/>
          <w:divBdr>
            <w:top w:val="none" w:sz="0" w:space="0" w:color="auto"/>
            <w:left w:val="none" w:sz="0" w:space="0" w:color="auto"/>
            <w:bottom w:val="none" w:sz="0" w:space="0" w:color="auto"/>
            <w:right w:val="none" w:sz="0" w:space="0" w:color="auto"/>
          </w:divBdr>
        </w:div>
        <w:div w:id="157425179">
          <w:marLeft w:val="480"/>
          <w:marRight w:val="0"/>
          <w:marTop w:val="0"/>
          <w:marBottom w:val="0"/>
          <w:divBdr>
            <w:top w:val="none" w:sz="0" w:space="0" w:color="auto"/>
            <w:left w:val="none" w:sz="0" w:space="0" w:color="auto"/>
            <w:bottom w:val="none" w:sz="0" w:space="0" w:color="auto"/>
            <w:right w:val="none" w:sz="0" w:space="0" w:color="auto"/>
          </w:divBdr>
        </w:div>
        <w:div w:id="19287697">
          <w:marLeft w:val="480"/>
          <w:marRight w:val="0"/>
          <w:marTop w:val="0"/>
          <w:marBottom w:val="0"/>
          <w:divBdr>
            <w:top w:val="none" w:sz="0" w:space="0" w:color="auto"/>
            <w:left w:val="none" w:sz="0" w:space="0" w:color="auto"/>
            <w:bottom w:val="none" w:sz="0" w:space="0" w:color="auto"/>
            <w:right w:val="none" w:sz="0" w:space="0" w:color="auto"/>
          </w:divBdr>
        </w:div>
        <w:div w:id="810907632">
          <w:marLeft w:val="480"/>
          <w:marRight w:val="0"/>
          <w:marTop w:val="0"/>
          <w:marBottom w:val="0"/>
          <w:divBdr>
            <w:top w:val="none" w:sz="0" w:space="0" w:color="auto"/>
            <w:left w:val="none" w:sz="0" w:space="0" w:color="auto"/>
            <w:bottom w:val="none" w:sz="0" w:space="0" w:color="auto"/>
            <w:right w:val="none" w:sz="0" w:space="0" w:color="auto"/>
          </w:divBdr>
        </w:div>
        <w:div w:id="1890602474">
          <w:marLeft w:val="480"/>
          <w:marRight w:val="0"/>
          <w:marTop w:val="0"/>
          <w:marBottom w:val="0"/>
          <w:divBdr>
            <w:top w:val="none" w:sz="0" w:space="0" w:color="auto"/>
            <w:left w:val="none" w:sz="0" w:space="0" w:color="auto"/>
            <w:bottom w:val="none" w:sz="0" w:space="0" w:color="auto"/>
            <w:right w:val="none" w:sz="0" w:space="0" w:color="auto"/>
          </w:divBdr>
        </w:div>
        <w:div w:id="708148873">
          <w:marLeft w:val="480"/>
          <w:marRight w:val="0"/>
          <w:marTop w:val="0"/>
          <w:marBottom w:val="0"/>
          <w:divBdr>
            <w:top w:val="none" w:sz="0" w:space="0" w:color="auto"/>
            <w:left w:val="none" w:sz="0" w:space="0" w:color="auto"/>
            <w:bottom w:val="none" w:sz="0" w:space="0" w:color="auto"/>
            <w:right w:val="none" w:sz="0" w:space="0" w:color="auto"/>
          </w:divBdr>
        </w:div>
        <w:div w:id="1810710697">
          <w:marLeft w:val="480"/>
          <w:marRight w:val="0"/>
          <w:marTop w:val="0"/>
          <w:marBottom w:val="0"/>
          <w:divBdr>
            <w:top w:val="none" w:sz="0" w:space="0" w:color="auto"/>
            <w:left w:val="none" w:sz="0" w:space="0" w:color="auto"/>
            <w:bottom w:val="none" w:sz="0" w:space="0" w:color="auto"/>
            <w:right w:val="none" w:sz="0" w:space="0" w:color="auto"/>
          </w:divBdr>
        </w:div>
        <w:div w:id="589042095">
          <w:marLeft w:val="480"/>
          <w:marRight w:val="0"/>
          <w:marTop w:val="0"/>
          <w:marBottom w:val="0"/>
          <w:divBdr>
            <w:top w:val="none" w:sz="0" w:space="0" w:color="auto"/>
            <w:left w:val="none" w:sz="0" w:space="0" w:color="auto"/>
            <w:bottom w:val="none" w:sz="0" w:space="0" w:color="auto"/>
            <w:right w:val="none" w:sz="0" w:space="0" w:color="auto"/>
          </w:divBdr>
        </w:div>
        <w:div w:id="88817184">
          <w:marLeft w:val="480"/>
          <w:marRight w:val="0"/>
          <w:marTop w:val="0"/>
          <w:marBottom w:val="0"/>
          <w:divBdr>
            <w:top w:val="none" w:sz="0" w:space="0" w:color="auto"/>
            <w:left w:val="none" w:sz="0" w:space="0" w:color="auto"/>
            <w:bottom w:val="none" w:sz="0" w:space="0" w:color="auto"/>
            <w:right w:val="none" w:sz="0" w:space="0" w:color="auto"/>
          </w:divBdr>
        </w:div>
        <w:div w:id="1801457250">
          <w:marLeft w:val="480"/>
          <w:marRight w:val="0"/>
          <w:marTop w:val="0"/>
          <w:marBottom w:val="0"/>
          <w:divBdr>
            <w:top w:val="none" w:sz="0" w:space="0" w:color="auto"/>
            <w:left w:val="none" w:sz="0" w:space="0" w:color="auto"/>
            <w:bottom w:val="none" w:sz="0" w:space="0" w:color="auto"/>
            <w:right w:val="none" w:sz="0" w:space="0" w:color="auto"/>
          </w:divBdr>
        </w:div>
        <w:div w:id="1553423221">
          <w:marLeft w:val="480"/>
          <w:marRight w:val="0"/>
          <w:marTop w:val="0"/>
          <w:marBottom w:val="0"/>
          <w:divBdr>
            <w:top w:val="none" w:sz="0" w:space="0" w:color="auto"/>
            <w:left w:val="none" w:sz="0" w:space="0" w:color="auto"/>
            <w:bottom w:val="none" w:sz="0" w:space="0" w:color="auto"/>
            <w:right w:val="none" w:sz="0" w:space="0" w:color="auto"/>
          </w:divBdr>
        </w:div>
        <w:div w:id="737869929">
          <w:marLeft w:val="480"/>
          <w:marRight w:val="0"/>
          <w:marTop w:val="0"/>
          <w:marBottom w:val="0"/>
          <w:divBdr>
            <w:top w:val="none" w:sz="0" w:space="0" w:color="auto"/>
            <w:left w:val="none" w:sz="0" w:space="0" w:color="auto"/>
            <w:bottom w:val="none" w:sz="0" w:space="0" w:color="auto"/>
            <w:right w:val="none" w:sz="0" w:space="0" w:color="auto"/>
          </w:divBdr>
        </w:div>
        <w:div w:id="1373071099">
          <w:marLeft w:val="480"/>
          <w:marRight w:val="0"/>
          <w:marTop w:val="0"/>
          <w:marBottom w:val="0"/>
          <w:divBdr>
            <w:top w:val="none" w:sz="0" w:space="0" w:color="auto"/>
            <w:left w:val="none" w:sz="0" w:space="0" w:color="auto"/>
            <w:bottom w:val="none" w:sz="0" w:space="0" w:color="auto"/>
            <w:right w:val="none" w:sz="0" w:space="0" w:color="auto"/>
          </w:divBdr>
        </w:div>
        <w:div w:id="1310672664">
          <w:marLeft w:val="480"/>
          <w:marRight w:val="0"/>
          <w:marTop w:val="0"/>
          <w:marBottom w:val="0"/>
          <w:divBdr>
            <w:top w:val="none" w:sz="0" w:space="0" w:color="auto"/>
            <w:left w:val="none" w:sz="0" w:space="0" w:color="auto"/>
            <w:bottom w:val="none" w:sz="0" w:space="0" w:color="auto"/>
            <w:right w:val="none" w:sz="0" w:space="0" w:color="auto"/>
          </w:divBdr>
        </w:div>
        <w:div w:id="226192587">
          <w:marLeft w:val="480"/>
          <w:marRight w:val="0"/>
          <w:marTop w:val="0"/>
          <w:marBottom w:val="0"/>
          <w:divBdr>
            <w:top w:val="none" w:sz="0" w:space="0" w:color="auto"/>
            <w:left w:val="none" w:sz="0" w:space="0" w:color="auto"/>
            <w:bottom w:val="none" w:sz="0" w:space="0" w:color="auto"/>
            <w:right w:val="none" w:sz="0" w:space="0" w:color="auto"/>
          </w:divBdr>
        </w:div>
        <w:div w:id="1199314767">
          <w:marLeft w:val="480"/>
          <w:marRight w:val="0"/>
          <w:marTop w:val="0"/>
          <w:marBottom w:val="0"/>
          <w:divBdr>
            <w:top w:val="none" w:sz="0" w:space="0" w:color="auto"/>
            <w:left w:val="none" w:sz="0" w:space="0" w:color="auto"/>
            <w:bottom w:val="none" w:sz="0" w:space="0" w:color="auto"/>
            <w:right w:val="none" w:sz="0" w:space="0" w:color="auto"/>
          </w:divBdr>
        </w:div>
        <w:div w:id="901216487">
          <w:marLeft w:val="480"/>
          <w:marRight w:val="0"/>
          <w:marTop w:val="0"/>
          <w:marBottom w:val="0"/>
          <w:divBdr>
            <w:top w:val="none" w:sz="0" w:space="0" w:color="auto"/>
            <w:left w:val="none" w:sz="0" w:space="0" w:color="auto"/>
            <w:bottom w:val="none" w:sz="0" w:space="0" w:color="auto"/>
            <w:right w:val="none" w:sz="0" w:space="0" w:color="auto"/>
          </w:divBdr>
        </w:div>
        <w:div w:id="1362243715">
          <w:marLeft w:val="480"/>
          <w:marRight w:val="0"/>
          <w:marTop w:val="0"/>
          <w:marBottom w:val="0"/>
          <w:divBdr>
            <w:top w:val="none" w:sz="0" w:space="0" w:color="auto"/>
            <w:left w:val="none" w:sz="0" w:space="0" w:color="auto"/>
            <w:bottom w:val="none" w:sz="0" w:space="0" w:color="auto"/>
            <w:right w:val="none" w:sz="0" w:space="0" w:color="auto"/>
          </w:divBdr>
        </w:div>
        <w:div w:id="573708745">
          <w:marLeft w:val="480"/>
          <w:marRight w:val="0"/>
          <w:marTop w:val="0"/>
          <w:marBottom w:val="0"/>
          <w:divBdr>
            <w:top w:val="none" w:sz="0" w:space="0" w:color="auto"/>
            <w:left w:val="none" w:sz="0" w:space="0" w:color="auto"/>
            <w:bottom w:val="none" w:sz="0" w:space="0" w:color="auto"/>
            <w:right w:val="none" w:sz="0" w:space="0" w:color="auto"/>
          </w:divBdr>
        </w:div>
        <w:div w:id="1206871332">
          <w:marLeft w:val="480"/>
          <w:marRight w:val="0"/>
          <w:marTop w:val="0"/>
          <w:marBottom w:val="0"/>
          <w:divBdr>
            <w:top w:val="none" w:sz="0" w:space="0" w:color="auto"/>
            <w:left w:val="none" w:sz="0" w:space="0" w:color="auto"/>
            <w:bottom w:val="none" w:sz="0" w:space="0" w:color="auto"/>
            <w:right w:val="none" w:sz="0" w:space="0" w:color="auto"/>
          </w:divBdr>
        </w:div>
        <w:div w:id="1017119737">
          <w:marLeft w:val="480"/>
          <w:marRight w:val="0"/>
          <w:marTop w:val="0"/>
          <w:marBottom w:val="0"/>
          <w:divBdr>
            <w:top w:val="none" w:sz="0" w:space="0" w:color="auto"/>
            <w:left w:val="none" w:sz="0" w:space="0" w:color="auto"/>
            <w:bottom w:val="none" w:sz="0" w:space="0" w:color="auto"/>
            <w:right w:val="none" w:sz="0" w:space="0" w:color="auto"/>
          </w:divBdr>
        </w:div>
        <w:div w:id="1911576205">
          <w:marLeft w:val="480"/>
          <w:marRight w:val="0"/>
          <w:marTop w:val="0"/>
          <w:marBottom w:val="0"/>
          <w:divBdr>
            <w:top w:val="none" w:sz="0" w:space="0" w:color="auto"/>
            <w:left w:val="none" w:sz="0" w:space="0" w:color="auto"/>
            <w:bottom w:val="none" w:sz="0" w:space="0" w:color="auto"/>
            <w:right w:val="none" w:sz="0" w:space="0" w:color="auto"/>
          </w:divBdr>
        </w:div>
        <w:div w:id="336034159">
          <w:marLeft w:val="480"/>
          <w:marRight w:val="0"/>
          <w:marTop w:val="0"/>
          <w:marBottom w:val="0"/>
          <w:divBdr>
            <w:top w:val="none" w:sz="0" w:space="0" w:color="auto"/>
            <w:left w:val="none" w:sz="0" w:space="0" w:color="auto"/>
            <w:bottom w:val="none" w:sz="0" w:space="0" w:color="auto"/>
            <w:right w:val="none" w:sz="0" w:space="0" w:color="auto"/>
          </w:divBdr>
        </w:div>
        <w:div w:id="847133491">
          <w:marLeft w:val="480"/>
          <w:marRight w:val="0"/>
          <w:marTop w:val="0"/>
          <w:marBottom w:val="0"/>
          <w:divBdr>
            <w:top w:val="none" w:sz="0" w:space="0" w:color="auto"/>
            <w:left w:val="none" w:sz="0" w:space="0" w:color="auto"/>
            <w:bottom w:val="none" w:sz="0" w:space="0" w:color="auto"/>
            <w:right w:val="none" w:sz="0" w:space="0" w:color="auto"/>
          </w:divBdr>
        </w:div>
        <w:div w:id="888615944">
          <w:marLeft w:val="480"/>
          <w:marRight w:val="0"/>
          <w:marTop w:val="0"/>
          <w:marBottom w:val="0"/>
          <w:divBdr>
            <w:top w:val="none" w:sz="0" w:space="0" w:color="auto"/>
            <w:left w:val="none" w:sz="0" w:space="0" w:color="auto"/>
            <w:bottom w:val="none" w:sz="0" w:space="0" w:color="auto"/>
            <w:right w:val="none" w:sz="0" w:space="0" w:color="auto"/>
          </w:divBdr>
        </w:div>
        <w:div w:id="689918429">
          <w:marLeft w:val="480"/>
          <w:marRight w:val="0"/>
          <w:marTop w:val="0"/>
          <w:marBottom w:val="0"/>
          <w:divBdr>
            <w:top w:val="none" w:sz="0" w:space="0" w:color="auto"/>
            <w:left w:val="none" w:sz="0" w:space="0" w:color="auto"/>
            <w:bottom w:val="none" w:sz="0" w:space="0" w:color="auto"/>
            <w:right w:val="none" w:sz="0" w:space="0" w:color="auto"/>
          </w:divBdr>
        </w:div>
        <w:div w:id="601229851">
          <w:marLeft w:val="480"/>
          <w:marRight w:val="0"/>
          <w:marTop w:val="0"/>
          <w:marBottom w:val="0"/>
          <w:divBdr>
            <w:top w:val="none" w:sz="0" w:space="0" w:color="auto"/>
            <w:left w:val="none" w:sz="0" w:space="0" w:color="auto"/>
            <w:bottom w:val="none" w:sz="0" w:space="0" w:color="auto"/>
            <w:right w:val="none" w:sz="0" w:space="0" w:color="auto"/>
          </w:divBdr>
        </w:div>
        <w:div w:id="836965916">
          <w:marLeft w:val="480"/>
          <w:marRight w:val="0"/>
          <w:marTop w:val="0"/>
          <w:marBottom w:val="0"/>
          <w:divBdr>
            <w:top w:val="none" w:sz="0" w:space="0" w:color="auto"/>
            <w:left w:val="none" w:sz="0" w:space="0" w:color="auto"/>
            <w:bottom w:val="none" w:sz="0" w:space="0" w:color="auto"/>
            <w:right w:val="none" w:sz="0" w:space="0" w:color="auto"/>
          </w:divBdr>
        </w:div>
        <w:div w:id="1226603231">
          <w:marLeft w:val="480"/>
          <w:marRight w:val="0"/>
          <w:marTop w:val="0"/>
          <w:marBottom w:val="0"/>
          <w:divBdr>
            <w:top w:val="none" w:sz="0" w:space="0" w:color="auto"/>
            <w:left w:val="none" w:sz="0" w:space="0" w:color="auto"/>
            <w:bottom w:val="none" w:sz="0" w:space="0" w:color="auto"/>
            <w:right w:val="none" w:sz="0" w:space="0" w:color="auto"/>
          </w:divBdr>
        </w:div>
        <w:div w:id="2071035565">
          <w:marLeft w:val="480"/>
          <w:marRight w:val="0"/>
          <w:marTop w:val="0"/>
          <w:marBottom w:val="0"/>
          <w:divBdr>
            <w:top w:val="none" w:sz="0" w:space="0" w:color="auto"/>
            <w:left w:val="none" w:sz="0" w:space="0" w:color="auto"/>
            <w:bottom w:val="none" w:sz="0" w:space="0" w:color="auto"/>
            <w:right w:val="none" w:sz="0" w:space="0" w:color="auto"/>
          </w:divBdr>
        </w:div>
        <w:div w:id="1479765782">
          <w:marLeft w:val="480"/>
          <w:marRight w:val="0"/>
          <w:marTop w:val="0"/>
          <w:marBottom w:val="0"/>
          <w:divBdr>
            <w:top w:val="none" w:sz="0" w:space="0" w:color="auto"/>
            <w:left w:val="none" w:sz="0" w:space="0" w:color="auto"/>
            <w:bottom w:val="none" w:sz="0" w:space="0" w:color="auto"/>
            <w:right w:val="none" w:sz="0" w:space="0" w:color="auto"/>
          </w:divBdr>
        </w:div>
        <w:div w:id="1080713558">
          <w:marLeft w:val="480"/>
          <w:marRight w:val="0"/>
          <w:marTop w:val="0"/>
          <w:marBottom w:val="0"/>
          <w:divBdr>
            <w:top w:val="none" w:sz="0" w:space="0" w:color="auto"/>
            <w:left w:val="none" w:sz="0" w:space="0" w:color="auto"/>
            <w:bottom w:val="none" w:sz="0" w:space="0" w:color="auto"/>
            <w:right w:val="none" w:sz="0" w:space="0" w:color="auto"/>
          </w:divBdr>
        </w:div>
        <w:div w:id="1336105523">
          <w:marLeft w:val="480"/>
          <w:marRight w:val="0"/>
          <w:marTop w:val="0"/>
          <w:marBottom w:val="0"/>
          <w:divBdr>
            <w:top w:val="none" w:sz="0" w:space="0" w:color="auto"/>
            <w:left w:val="none" w:sz="0" w:space="0" w:color="auto"/>
            <w:bottom w:val="none" w:sz="0" w:space="0" w:color="auto"/>
            <w:right w:val="none" w:sz="0" w:space="0" w:color="auto"/>
          </w:divBdr>
        </w:div>
        <w:div w:id="2138789422">
          <w:marLeft w:val="480"/>
          <w:marRight w:val="0"/>
          <w:marTop w:val="0"/>
          <w:marBottom w:val="0"/>
          <w:divBdr>
            <w:top w:val="none" w:sz="0" w:space="0" w:color="auto"/>
            <w:left w:val="none" w:sz="0" w:space="0" w:color="auto"/>
            <w:bottom w:val="none" w:sz="0" w:space="0" w:color="auto"/>
            <w:right w:val="none" w:sz="0" w:space="0" w:color="auto"/>
          </w:divBdr>
        </w:div>
        <w:div w:id="911237571">
          <w:marLeft w:val="480"/>
          <w:marRight w:val="0"/>
          <w:marTop w:val="0"/>
          <w:marBottom w:val="0"/>
          <w:divBdr>
            <w:top w:val="none" w:sz="0" w:space="0" w:color="auto"/>
            <w:left w:val="none" w:sz="0" w:space="0" w:color="auto"/>
            <w:bottom w:val="none" w:sz="0" w:space="0" w:color="auto"/>
            <w:right w:val="none" w:sz="0" w:space="0" w:color="auto"/>
          </w:divBdr>
        </w:div>
        <w:div w:id="683744825">
          <w:marLeft w:val="480"/>
          <w:marRight w:val="0"/>
          <w:marTop w:val="0"/>
          <w:marBottom w:val="0"/>
          <w:divBdr>
            <w:top w:val="none" w:sz="0" w:space="0" w:color="auto"/>
            <w:left w:val="none" w:sz="0" w:space="0" w:color="auto"/>
            <w:bottom w:val="none" w:sz="0" w:space="0" w:color="auto"/>
            <w:right w:val="none" w:sz="0" w:space="0" w:color="auto"/>
          </w:divBdr>
        </w:div>
        <w:div w:id="248735788">
          <w:marLeft w:val="480"/>
          <w:marRight w:val="0"/>
          <w:marTop w:val="0"/>
          <w:marBottom w:val="0"/>
          <w:divBdr>
            <w:top w:val="none" w:sz="0" w:space="0" w:color="auto"/>
            <w:left w:val="none" w:sz="0" w:space="0" w:color="auto"/>
            <w:bottom w:val="none" w:sz="0" w:space="0" w:color="auto"/>
            <w:right w:val="none" w:sz="0" w:space="0" w:color="auto"/>
          </w:divBdr>
        </w:div>
        <w:div w:id="306473769">
          <w:marLeft w:val="480"/>
          <w:marRight w:val="0"/>
          <w:marTop w:val="0"/>
          <w:marBottom w:val="0"/>
          <w:divBdr>
            <w:top w:val="none" w:sz="0" w:space="0" w:color="auto"/>
            <w:left w:val="none" w:sz="0" w:space="0" w:color="auto"/>
            <w:bottom w:val="none" w:sz="0" w:space="0" w:color="auto"/>
            <w:right w:val="none" w:sz="0" w:space="0" w:color="auto"/>
          </w:divBdr>
        </w:div>
        <w:div w:id="458454250">
          <w:marLeft w:val="480"/>
          <w:marRight w:val="0"/>
          <w:marTop w:val="0"/>
          <w:marBottom w:val="0"/>
          <w:divBdr>
            <w:top w:val="none" w:sz="0" w:space="0" w:color="auto"/>
            <w:left w:val="none" w:sz="0" w:space="0" w:color="auto"/>
            <w:bottom w:val="none" w:sz="0" w:space="0" w:color="auto"/>
            <w:right w:val="none" w:sz="0" w:space="0" w:color="auto"/>
          </w:divBdr>
        </w:div>
        <w:div w:id="1928078220">
          <w:marLeft w:val="480"/>
          <w:marRight w:val="0"/>
          <w:marTop w:val="0"/>
          <w:marBottom w:val="0"/>
          <w:divBdr>
            <w:top w:val="none" w:sz="0" w:space="0" w:color="auto"/>
            <w:left w:val="none" w:sz="0" w:space="0" w:color="auto"/>
            <w:bottom w:val="none" w:sz="0" w:space="0" w:color="auto"/>
            <w:right w:val="none" w:sz="0" w:space="0" w:color="auto"/>
          </w:divBdr>
        </w:div>
        <w:div w:id="1172259663">
          <w:marLeft w:val="480"/>
          <w:marRight w:val="0"/>
          <w:marTop w:val="0"/>
          <w:marBottom w:val="0"/>
          <w:divBdr>
            <w:top w:val="none" w:sz="0" w:space="0" w:color="auto"/>
            <w:left w:val="none" w:sz="0" w:space="0" w:color="auto"/>
            <w:bottom w:val="none" w:sz="0" w:space="0" w:color="auto"/>
            <w:right w:val="none" w:sz="0" w:space="0" w:color="auto"/>
          </w:divBdr>
        </w:div>
        <w:div w:id="1134103199">
          <w:marLeft w:val="480"/>
          <w:marRight w:val="0"/>
          <w:marTop w:val="0"/>
          <w:marBottom w:val="0"/>
          <w:divBdr>
            <w:top w:val="none" w:sz="0" w:space="0" w:color="auto"/>
            <w:left w:val="none" w:sz="0" w:space="0" w:color="auto"/>
            <w:bottom w:val="none" w:sz="0" w:space="0" w:color="auto"/>
            <w:right w:val="none" w:sz="0" w:space="0" w:color="auto"/>
          </w:divBdr>
        </w:div>
        <w:div w:id="292754031">
          <w:marLeft w:val="480"/>
          <w:marRight w:val="0"/>
          <w:marTop w:val="0"/>
          <w:marBottom w:val="0"/>
          <w:divBdr>
            <w:top w:val="none" w:sz="0" w:space="0" w:color="auto"/>
            <w:left w:val="none" w:sz="0" w:space="0" w:color="auto"/>
            <w:bottom w:val="none" w:sz="0" w:space="0" w:color="auto"/>
            <w:right w:val="none" w:sz="0" w:space="0" w:color="auto"/>
          </w:divBdr>
        </w:div>
        <w:div w:id="1273706803">
          <w:marLeft w:val="480"/>
          <w:marRight w:val="0"/>
          <w:marTop w:val="0"/>
          <w:marBottom w:val="0"/>
          <w:divBdr>
            <w:top w:val="none" w:sz="0" w:space="0" w:color="auto"/>
            <w:left w:val="none" w:sz="0" w:space="0" w:color="auto"/>
            <w:bottom w:val="none" w:sz="0" w:space="0" w:color="auto"/>
            <w:right w:val="none" w:sz="0" w:space="0" w:color="auto"/>
          </w:divBdr>
        </w:div>
        <w:div w:id="1788962994">
          <w:marLeft w:val="480"/>
          <w:marRight w:val="0"/>
          <w:marTop w:val="0"/>
          <w:marBottom w:val="0"/>
          <w:divBdr>
            <w:top w:val="none" w:sz="0" w:space="0" w:color="auto"/>
            <w:left w:val="none" w:sz="0" w:space="0" w:color="auto"/>
            <w:bottom w:val="none" w:sz="0" w:space="0" w:color="auto"/>
            <w:right w:val="none" w:sz="0" w:space="0" w:color="auto"/>
          </w:divBdr>
        </w:div>
        <w:div w:id="766390580">
          <w:marLeft w:val="480"/>
          <w:marRight w:val="0"/>
          <w:marTop w:val="0"/>
          <w:marBottom w:val="0"/>
          <w:divBdr>
            <w:top w:val="none" w:sz="0" w:space="0" w:color="auto"/>
            <w:left w:val="none" w:sz="0" w:space="0" w:color="auto"/>
            <w:bottom w:val="none" w:sz="0" w:space="0" w:color="auto"/>
            <w:right w:val="none" w:sz="0" w:space="0" w:color="auto"/>
          </w:divBdr>
        </w:div>
        <w:div w:id="1090009277">
          <w:marLeft w:val="480"/>
          <w:marRight w:val="0"/>
          <w:marTop w:val="0"/>
          <w:marBottom w:val="0"/>
          <w:divBdr>
            <w:top w:val="none" w:sz="0" w:space="0" w:color="auto"/>
            <w:left w:val="none" w:sz="0" w:space="0" w:color="auto"/>
            <w:bottom w:val="none" w:sz="0" w:space="0" w:color="auto"/>
            <w:right w:val="none" w:sz="0" w:space="0" w:color="auto"/>
          </w:divBdr>
        </w:div>
        <w:div w:id="1003781757">
          <w:marLeft w:val="480"/>
          <w:marRight w:val="0"/>
          <w:marTop w:val="0"/>
          <w:marBottom w:val="0"/>
          <w:divBdr>
            <w:top w:val="none" w:sz="0" w:space="0" w:color="auto"/>
            <w:left w:val="none" w:sz="0" w:space="0" w:color="auto"/>
            <w:bottom w:val="none" w:sz="0" w:space="0" w:color="auto"/>
            <w:right w:val="none" w:sz="0" w:space="0" w:color="auto"/>
          </w:divBdr>
        </w:div>
        <w:div w:id="797574227">
          <w:marLeft w:val="480"/>
          <w:marRight w:val="0"/>
          <w:marTop w:val="0"/>
          <w:marBottom w:val="0"/>
          <w:divBdr>
            <w:top w:val="none" w:sz="0" w:space="0" w:color="auto"/>
            <w:left w:val="none" w:sz="0" w:space="0" w:color="auto"/>
            <w:bottom w:val="none" w:sz="0" w:space="0" w:color="auto"/>
            <w:right w:val="none" w:sz="0" w:space="0" w:color="auto"/>
          </w:divBdr>
        </w:div>
        <w:div w:id="1520198816">
          <w:marLeft w:val="480"/>
          <w:marRight w:val="0"/>
          <w:marTop w:val="0"/>
          <w:marBottom w:val="0"/>
          <w:divBdr>
            <w:top w:val="none" w:sz="0" w:space="0" w:color="auto"/>
            <w:left w:val="none" w:sz="0" w:space="0" w:color="auto"/>
            <w:bottom w:val="none" w:sz="0" w:space="0" w:color="auto"/>
            <w:right w:val="none" w:sz="0" w:space="0" w:color="auto"/>
          </w:divBdr>
        </w:div>
        <w:div w:id="2016686252">
          <w:marLeft w:val="480"/>
          <w:marRight w:val="0"/>
          <w:marTop w:val="0"/>
          <w:marBottom w:val="0"/>
          <w:divBdr>
            <w:top w:val="none" w:sz="0" w:space="0" w:color="auto"/>
            <w:left w:val="none" w:sz="0" w:space="0" w:color="auto"/>
            <w:bottom w:val="none" w:sz="0" w:space="0" w:color="auto"/>
            <w:right w:val="none" w:sz="0" w:space="0" w:color="auto"/>
          </w:divBdr>
        </w:div>
        <w:div w:id="1561868757">
          <w:marLeft w:val="480"/>
          <w:marRight w:val="0"/>
          <w:marTop w:val="0"/>
          <w:marBottom w:val="0"/>
          <w:divBdr>
            <w:top w:val="none" w:sz="0" w:space="0" w:color="auto"/>
            <w:left w:val="none" w:sz="0" w:space="0" w:color="auto"/>
            <w:bottom w:val="none" w:sz="0" w:space="0" w:color="auto"/>
            <w:right w:val="none" w:sz="0" w:space="0" w:color="auto"/>
          </w:divBdr>
        </w:div>
        <w:div w:id="1090658485">
          <w:marLeft w:val="480"/>
          <w:marRight w:val="0"/>
          <w:marTop w:val="0"/>
          <w:marBottom w:val="0"/>
          <w:divBdr>
            <w:top w:val="none" w:sz="0" w:space="0" w:color="auto"/>
            <w:left w:val="none" w:sz="0" w:space="0" w:color="auto"/>
            <w:bottom w:val="none" w:sz="0" w:space="0" w:color="auto"/>
            <w:right w:val="none" w:sz="0" w:space="0" w:color="auto"/>
          </w:divBdr>
        </w:div>
        <w:div w:id="1449424084">
          <w:marLeft w:val="480"/>
          <w:marRight w:val="0"/>
          <w:marTop w:val="0"/>
          <w:marBottom w:val="0"/>
          <w:divBdr>
            <w:top w:val="none" w:sz="0" w:space="0" w:color="auto"/>
            <w:left w:val="none" w:sz="0" w:space="0" w:color="auto"/>
            <w:bottom w:val="none" w:sz="0" w:space="0" w:color="auto"/>
            <w:right w:val="none" w:sz="0" w:space="0" w:color="auto"/>
          </w:divBdr>
        </w:div>
        <w:div w:id="436750844">
          <w:marLeft w:val="480"/>
          <w:marRight w:val="0"/>
          <w:marTop w:val="0"/>
          <w:marBottom w:val="0"/>
          <w:divBdr>
            <w:top w:val="none" w:sz="0" w:space="0" w:color="auto"/>
            <w:left w:val="none" w:sz="0" w:space="0" w:color="auto"/>
            <w:bottom w:val="none" w:sz="0" w:space="0" w:color="auto"/>
            <w:right w:val="none" w:sz="0" w:space="0" w:color="auto"/>
          </w:divBdr>
        </w:div>
        <w:div w:id="1439520068">
          <w:marLeft w:val="480"/>
          <w:marRight w:val="0"/>
          <w:marTop w:val="0"/>
          <w:marBottom w:val="0"/>
          <w:divBdr>
            <w:top w:val="none" w:sz="0" w:space="0" w:color="auto"/>
            <w:left w:val="none" w:sz="0" w:space="0" w:color="auto"/>
            <w:bottom w:val="none" w:sz="0" w:space="0" w:color="auto"/>
            <w:right w:val="none" w:sz="0" w:space="0" w:color="auto"/>
          </w:divBdr>
        </w:div>
        <w:div w:id="898978709">
          <w:marLeft w:val="480"/>
          <w:marRight w:val="0"/>
          <w:marTop w:val="0"/>
          <w:marBottom w:val="0"/>
          <w:divBdr>
            <w:top w:val="none" w:sz="0" w:space="0" w:color="auto"/>
            <w:left w:val="none" w:sz="0" w:space="0" w:color="auto"/>
            <w:bottom w:val="none" w:sz="0" w:space="0" w:color="auto"/>
            <w:right w:val="none" w:sz="0" w:space="0" w:color="auto"/>
          </w:divBdr>
        </w:div>
        <w:div w:id="304940008">
          <w:marLeft w:val="480"/>
          <w:marRight w:val="0"/>
          <w:marTop w:val="0"/>
          <w:marBottom w:val="0"/>
          <w:divBdr>
            <w:top w:val="none" w:sz="0" w:space="0" w:color="auto"/>
            <w:left w:val="none" w:sz="0" w:space="0" w:color="auto"/>
            <w:bottom w:val="none" w:sz="0" w:space="0" w:color="auto"/>
            <w:right w:val="none" w:sz="0" w:space="0" w:color="auto"/>
          </w:divBdr>
        </w:div>
        <w:div w:id="1773234876">
          <w:marLeft w:val="480"/>
          <w:marRight w:val="0"/>
          <w:marTop w:val="0"/>
          <w:marBottom w:val="0"/>
          <w:divBdr>
            <w:top w:val="none" w:sz="0" w:space="0" w:color="auto"/>
            <w:left w:val="none" w:sz="0" w:space="0" w:color="auto"/>
            <w:bottom w:val="none" w:sz="0" w:space="0" w:color="auto"/>
            <w:right w:val="none" w:sz="0" w:space="0" w:color="auto"/>
          </w:divBdr>
        </w:div>
        <w:div w:id="1501967187">
          <w:marLeft w:val="480"/>
          <w:marRight w:val="0"/>
          <w:marTop w:val="0"/>
          <w:marBottom w:val="0"/>
          <w:divBdr>
            <w:top w:val="none" w:sz="0" w:space="0" w:color="auto"/>
            <w:left w:val="none" w:sz="0" w:space="0" w:color="auto"/>
            <w:bottom w:val="none" w:sz="0" w:space="0" w:color="auto"/>
            <w:right w:val="none" w:sz="0" w:space="0" w:color="auto"/>
          </w:divBdr>
        </w:div>
        <w:div w:id="334309187">
          <w:marLeft w:val="480"/>
          <w:marRight w:val="0"/>
          <w:marTop w:val="0"/>
          <w:marBottom w:val="0"/>
          <w:divBdr>
            <w:top w:val="none" w:sz="0" w:space="0" w:color="auto"/>
            <w:left w:val="none" w:sz="0" w:space="0" w:color="auto"/>
            <w:bottom w:val="none" w:sz="0" w:space="0" w:color="auto"/>
            <w:right w:val="none" w:sz="0" w:space="0" w:color="auto"/>
          </w:divBdr>
        </w:div>
        <w:div w:id="1081099041">
          <w:marLeft w:val="480"/>
          <w:marRight w:val="0"/>
          <w:marTop w:val="0"/>
          <w:marBottom w:val="0"/>
          <w:divBdr>
            <w:top w:val="none" w:sz="0" w:space="0" w:color="auto"/>
            <w:left w:val="none" w:sz="0" w:space="0" w:color="auto"/>
            <w:bottom w:val="none" w:sz="0" w:space="0" w:color="auto"/>
            <w:right w:val="none" w:sz="0" w:space="0" w:color="auto"/>
          </w:divBdr>
        </w:div>
        <w:div w:id="1382629421">
          <w:marLeft w:val="480"/>
          <w:marRight w:val="0"/>
          <w:marTop w:val="0"/>
          <w:marBottom w:val="0"/>
          <w:divBdr>
            <w:top w:val="none" w:sz="0" w:space="0" w:color="auto"/>
            <w:left w:val="none" w:sz="0" w:space="0" w:color="auto"/>
            <w:bottom w:val="none" w:sz="0" w:space="0" w:color="auto"/>
            <w:right w:val="none" w:sz="0" w:space="0" w:color="auto"/>
          </w:divBdr>
        </w:div>
        <w:div w:id="272247737">
          <w:marLeft w:val="480"/>
          <w:marRight w:val="0"/>
          <w:marTop w:val="0"/>
          <w:marBottom w:val="0"/>
          <w:divBdr>
            <w:top w:val="none" w:sz="0" w:space="0" w:color="auto"/>
            <w:left w:val="none" w:sz="0" w:space="0" w:color="auto"/>
            <w:bottom w:val="none" w:sz="0" w:space="0" w:color="auto"/>
            <w:right w:val="none" w:sz="0" w:space="0" w:color="auto"/>
          </w:divBdr>
        </w:div>
        <w:div w:id="1562324746">
          <w:marLeft w:val="480"/>
          <w:marRight w:val="0"/>
          <w:marTop w:val="0"/>
          <w:marBottom w:val="0"/>
          <w:divBdr>
            <w:top w:val="none" w:sz="0" w:space="0" w:color="auto"/>
            <w:left w:val="none" w:sz="0" w:space="0" w:color="auto"/>
            <w:bottom w:val="none" w:sz="0" w:space="0" w:color="auto"/>
            <w:right w:val="none" w:sz="0" w:space="0" w:color="auto"/>
          </w:divBdr>
        </w:div>
        <w:div w:id="609362906">
          <w:marLeft w:val="480"/>
          <w:marRight w:val="0"/>
          <w:marTop w:val="0"/>
          <w:marBottom w:val="0"/>
          <w:divBdr>
            <w:top w:val="none" w:sz="0" w:space="0" w:color="auto"/>
            <w:left w:val="none" w:sz="0" w:space="0" w:color="auto"/>
            <w:bottom w:val="none" w:sz="0" w:space="0" w:color="auto"/>
            <w:right w:val="none" w:sz="0" w:space="0" w:color="auto"/>
          </w:divBdr>
        </w:div>
        <w:div w:id="123354754">
          <w:marLeft w:val="480"/>
          <w:marRight w:val="0"/>
          <w:marTop w:val="0"/>
          <w:marBottom w:val="0"/>
          <w:divBdr>
            <w:top w:val="none" w:sz="0" w:space="0" w:color="auto"/>
            <w:left w:val="none" w:sz="0" w:space="0" w:color="auto"/>
            <w:bottom w:val="none" w:sz="0" w:space="0" w:color="auto"/>
            <w:right w:val="none" w:sz="0" w:space="0" w:color="auto"/>
          </w:divBdr>
        </w:div>
        <w:div w:id="692534267">
          <w:marLeft w:val="480"/>
          <w:marRight w:val="0"/>
          <w:marTop w:val="0"/>
          <w:marBottom w:val="0"/>
          <w:divBdr>
            <w:top w:val="none" w:sz="0" w:space="0" w:color="auto"/>
            <w:left w:val="none" w:sz="0" w:space="0" w:color="auto"/>
            <w:bottom w:val="none" w:sz="0" w:space="0" w:color="auto"/>
            <w:right w:val="none" w:sz="0" w:space="0" w:color="auto"/>
          </w:divBdr>
        </w:div>
        <w:div w:id="844518880">
          <w:marLeft w:val="480"/>
          <w:marRight w:val="0"/>
          <w:marTop w:val="0"/>
          <w:marBottom w:val="0"/>
          <w:divBdr>
            <w:top w:val="none" w:sz="0" w:space="0" w:color="auto"/>
            <w:left w:val="none" w:sz="0" w:space="0" w:color="auto"/>
            <w:bottom w:val="none" w:sz="0" w:space="0" w:color="auto"/>
            <w:right w:val="none" w:sz="0" w:space="0" w:color="auto"/>
          </w:divBdr>
        </w:div>
        <w:div w:id="166292612">
          <w:marLeft w:val="480"/>
          <w:marRight w:val="0"/>
          <w:marTop w:val="0"/>
          <w:marBottom w:val="0"/>
          <w:divBdr>
            <w:top w:val="none" w:sz="0" w:space="0" w:color="auto"/>
            <w:left w:val="none" w:sz="0" w:space="0" w:color="auto"/>
            <w:bottom w:val="none" w:sz="0" w:space="0" w:color="auto"/>
            <w:right w:val="none" w:sz="0" w:space="0" w:color="auto"/>
          </w:divBdr>
        </w:div>
        <w:div w:id="431362148">
          <w:marLeft w:val="480"/>
          <w:marRight w:val="0"/>
          <w:marTop w:val="0"/>
          <w:marBottom w:val="0"/>
          <w:divBdr>
            <w:top w:val="none" w:sz="0" w:space="0" w:color="auto"/>
            <w:left w:val="none" w:sz="0" w:space="0" w:color="auto"/>
            <w:bottom w:val="none" w:sz="0" w:space="0" w:color="auto"/>
            <w:right w:val="none" w:sz="0" w:space="0" w:color="auto"/>
          </w:divBdr>
        </w:div>
        <w:div w:id="1272516259">
          <w:marLeft w:val="480"/>
          <w:marRight w:val="0"/>
          <w:marTop w:val="0"/>
          <w:marBottom w:val="0"/>
          <w:divBdr>
            <w:top w:val="none" w:sz="0" w:space="0" w:color="auto"/>
            <w:left w:val="none" w:sz="0" w:space="0" w:color="auto"/>
            <w:bottom w:val="none" w:sz="0" w:space="0" w:color="auto"/>
            <w:right w:val="none" w:sz="0" w:space="0" w:color="auto"/>
          </w:divBdr>
        </w:div>
        <w:div w:id="446235560">
          <w:marLeft w:val="480"/>
          <w:marRight w:val="0"/>
          <w:marTop w:val="0"/>
          <w:marBottom w:val="0"/>
          <w:divBdr>
            <w:top w:val="none" w:sz="0" w:space="0" w:color="auto"/>
            <w:left w:val="none" w:sz="0" w:space="0" w:color="auto"/>
            <w:bottom w:val="none" w:sz="0" w:space="0" w:color="auto"/>
            <w:right w:val="none" w:sz="0" w:space="0" w:color="auto"/>
          </w:divBdr>
        </w:div>
        <w:div w:id="1139229009">
          <w:marLeft w:val="480"/>
          <w:marRight w:val="0"/>
          <w:marTop w:val="0"/>
          <w:marBottom w:val="0"/>
          <w:divBdr>
            <w:top w:val="none" w:sz="0" w:space="0" w:color="auto"/>
            <w:left w:val="none" w:sz="0" w:space="0" w:color="auto"/>
            <w:bottom w:val="none" w:sz="0" w:space="0" w:color="auto"/>
            <w:right w:val="none" w:sz="0" w:space="0" w:color="auto"/>
          </w:divBdr>
        </w:div>
        <w:div w:id="1530220567">
          <w:marLeft w:val="480"/>
          <w:marRight w:val="0"/>
          <w:marTop w:val="0"/>
          <w:marBottom w:val="0"/>
          <w:divBdr>
            <w:top w:val="none" w:sz="0" w:space="0" w:color="auto"/>
            <w:left w:val="none" w:sz="0" w:space="0" w:color="auto"/>
            <w:bottom w:val="none" w:sz="0" w:space="0" w:color="auto"/>
            <w:right w:val="none" w:sz="0" w:space="0" w:color="auto"/>
          </w:divBdr>
        </w:div>
        <w:div w:id="626354878">
          <w:marLeft w:val="480"/>
          <w:marRight w:val="0"/>
          <w:marTop w:val="0"/>
          <w:marBottom w:val="0"/>
          <w:divBdr>
            <w:top w:val="none" w:sz="0" w:space="0" w:color="auto"/>
            <w:left w:val="none" w:sz="0" w:space="0" w:color="auto"/>
            <w:bottom w:val="none" w:sz="0" w:space="0" w:color="auto"/>
            <w:right w:val="none" w:sz="0" w:space="0" w:color="auto"/>
          </w:divBdr>
        </w:div>
        <w:div w:id="802848545">
          <w:marLeft w:val="480"/>
          <w:marRight w:val="0"/>
          <w:marTop w:val="0"/>
          <w:marBottom w:val="0"/>
          <w:divBdr>
            <w:top w:val="none" w:sz="0" w:space="0" w:color="auto"/>
            <w:left w:val="none" w:sz="0" w:space="0" w:color="auto"/>
            <w:bottom w:val="none" w:sz="0" w:space="0" w:color="auto"/>
            <w:right w:val="none" w:sz="0" w:space="0" w:color="auto"/>
          </w:divBdr>
        </w:div>
        <w:div w:id="1089347190">
          <w:marLeft w:val="480"/>
          <w:marRight w:val="0"/>
          <w:marTop w:val="0"/>
          <w:marBottom w:val="0"/>
          <w:divBdr>
            <w:top w:val="none" w:sz="0" w:space="0" w:color="auto"/>
            <w:left w:val="none" w:sz="0" w:space="0" w:color="auto"/>
            <w:bottom w:val="none" w:sz="0" w:space="0" w:color="auto"/>
            <w:right w:val="none" w:sz="0" w:space="0" w:color="auto"/>
          </w:divBdr>
        </w:div>
        <w:div w:id="425658171">
          <w:marLeft w:val="480"/>
          <w:marRight w:val="0"/>
          <w:marTop w:val="0"/>
          <w:marBottom w:val="0"/>
          <w:divBdr>
            <w:top w:val="none" w:sz="0" w:space="0" w:color="auto"/>
            <w:left w:val="none" w:sz="0" w:space="0" w:color="auto"/>
            <w:bottom w:val="none" w:sz="0" w:space="0" w:color="auto"/>
            <w:right w:val="none" w:sz="0" w:space="0" w:color="auto"/>
          </w:divBdr>
        </w:div>
      </w:divsChild>
    </w:div>
    <w:div w:id="1772623098">
      <w:bodyDiv w:val="1"/>
      <w:marLeft w:val="0"/>
      <w:marRight w:val="0"/>
      <w:marTop w:val="0"/>
      <w:marBottom w:val="0"/>
      <w:divBdr>
        <w:top w:val="none" w:sz="0" w:space="0" w:color="auto"/>
        <w:left w:val="none" w:sz="0" w:space="0" w:color="auto"/>
        <w:bottom w:val="none" w:sz="0" w:space="0" w:color="auto"/>
        <w:right w:val="none" w:sz="0" w:space="0" w:color="auto"/>
      </w:divBdr>
    </w:div>
    <w:div w:id="1773435101">
      <w:bodyDiv w:val="1"/>
      <w:marLeft w:val="0"/>
      <w:marRight w:val="0"/>
      <w:marTop w:val="0"/>
      <w:marBottom w:val="0"/>
      <w:divBdr>
        <w:top w:val="none" w:sz="0" w:space="0" w:color="auto"/>
        <w:left w:val="none" w:sz="0" w:space="0" w:color="auto"/>
        <w:bottom w:val="none" w:sz="0" w:space="0" w:color="auto"/>
        <w:right w:val="none" w:sz="0" w:space="0" w:color="auto"/>
      </w:divBdr>
    </w:div>
    <w:div w:id="1776484721">
      <w:bodyDiv w:val="1"/>
      <w:marLeft w:val="0"/>
      <w:marRight w:val="0"/>
      <w:marTop w:val="0"/>
      <w:marBottom w:val="0"/>
      <w:divBdr>
        <w:top w:val="none" w:sz="0" w:space="0" w:color="auto"/>
        <w:left w:val="none" w:sz="0" w:space="0" w:color="auto"/>
        <w:bottom w:val="none" w:sz="0" w:space="0" w:color="auto"/>
        <w:right w:val="none" w:sz="0" w:space="0" w:color="auto"/>
      </w:divBdr>
      <w:divsChild>
        <w:div w:id="67650713">
          <w:marLeft w:val="480"/>
          <w:marRight w:val="0"/>
          <w:marTop w:val="0"/>
          <w:marBottom w:val="0"/>
          <w:divBdr>
            <w:top w:val="none" w:sz="0" w:space="0" w:color="auto"/>
            <w:left w:val="none" w:sz="0" w:space="0" w:color="auto"/>
            <w:bottom w:val="none" w:sz="0" w:space="0" w:color="auto"/>
            <w:right w:val="none" w:sz="0" w:space="0" w:color="auto"/>
          </w:divBdr>
        </w:div>
        <w:div w:id="1150681702">
          <w:marLeft w:val="480"/>
          <w:marRight w:val="0"/>
          <w:marTop w:val="0"/>
          <w:marBottom w:val="0"/>
          <w:divBdr>
            <w:top w:val="none" w:sz="0" w:space="0" w:color="auto"/>
            <w:left w:val="none" w:sz="0" w:space="0" w:color="auto"/>
            <w:bottom w:val="none" w:sz="0" w:space="0" w:color="auto"/>
            <w:right w:val="none" w:sz="0" w:space="0" w:color="auto"/>
          </w:divBdr>
        </w:div>
        <w:div w:id="217741387">
          <w:marLeft w:val="480"/>
          <w:marRight w:val="0"/>
          <w:marTop w:val="0"/>
          <w:marBottom w:val="0"/>
          <w:divBdr>
            <w:top w:val="none" w:sz="0" w:space="0" w:color="auto"/>
            <w:left w:val="none" w:sz="0" w:space="0" w:color="auto"/>
            <w:bottom w:val="none" w:sz="0" w:space="0" w:color="auto"/>
            <w:right w:val="none" w:sz="0" w:space="0" w:color="auto"/>
          </w:divBdr>
        </w:div>
        <w:div w:id="1889413053">
          <w:marLeft w:val="480"/>
          <w:marRight w:val="0"/>
          <w:marTop w:val="0"/>
          <w:marBottom w:val="0"/>
          <w:divBdr>
            <w:top w:val="none" w:sz="0" w:space="0" w:color="auto"/>
            <w:left w:val="none" w:sz="0" w:space="0" w:color="auto"/>
            <w:bottom w:val="none" w:sz="0" w:space="0" w:color="auto"/>
            <w:right w:val="none" w:sz="0" w:space="0" w:color="auto"/>
          </w:divBdr>
        </w:div>
        <w:div w:id="2140147598">
          <w:marLeft w:val="480"/>
          <w:marRight w:val="0"/>
          <w:marTop w:val="0"/>
          <w:marBottom w:val="0"/>
          <w:divBdr>
            <w:top w:val="none" w:sz="0" w:space="0" w:color="auto"/>
            <w:left w:val="none" w:sz="0" w:space="0" w:color="auto"/>
            <w:bottom w:val="none" w:sz="0" w:space="0" w:color="auto"/>
            <w:right w:val="none" w:sz="0" w:space="0" w:color="auto"/>
          </w:divBdr>
        </w:div>
        <w:div w:id="1480197016">
          <w:marLeft w:val="480"/>
          <w:marRight w:val="0"/>
          <w:marTop w:val="0"/>
          <w:marBottom w:val="0"/>
          <w:divBdr>
            <w:top w:val="none" w:sz="0" w:space="0" w:color="auto"/>
            <w:left w:val="none" w:sz="0" w:space="0" w:color="auto"/>
            <w:bottom w:val="none" w:sz="0" w:space="0" w:color="auto"/>
            <w:right w:val="none" w:sz="0" w:space="0" w:color="auto"/>
          </w:divBdr>
        </w:div>
        <w:div w:id="1662736594">
          <w:marLeft w:val="480"/>
          <w:marRight w:val="0"/>
          <w:marTop w:val="0"/>
          <w:marBottom w:val="0"/>
          <w:divBdr>
            <w:top w:val="none" w:sz="0" w:space="0" w:color="auto"/>
            <w:left w:val="none" w:sz="0" w:space="0" w:color="auto"/>
            <w:bottom w:val="none" w:sz="0" w:space="0" w:color="auto"/>
            <w:right w:val="none" w:sz="0" w:space="0" w:color="auto"/>
          </w:divBdr>
        </w:div>
        <w:div w:id="195123529">
          <w:marLeft w:val="480"/>
          <w:marRight w:val="0"/>
          <w:marTop w:val="0"/>
          <w:marBottom w:val="0"/>
          <w:divBdr>
            <w:top w:val="none" w:sz="0" w:space="0" w:color="auto"/>
            <w:left w:val="none" w:sz="0" w:space="0" w:color="auto"/>
            <w:bottom w:val="none" w:sz="0" w:space="0" w:color="auto"/>
            <w:right w:val="none" w:sz="0" w:space="0" w:color="auto"/>
          </w:divBdr>
        </w:div>
        <w:div w:id="1623924023">
          <w:marLeft w:val="480"/>
          <w:marRight w:val="0"/>
          <w:marTop w:val="0"/>
          <w:marBottom w:val="0"/>
          <w:divBdr>
            <w:top w:val="none" w:sz="0" w:space="0" w:color="auto"/>
            <w:left w:val="none" w:sz="0" w:space="0" w:color="auto"/>
            <w:bottom w:val="none" w:sz="0" w:space="0" w:color="auto"/>
            <w:right w:val="none" w:sz="0" w:space="0" w:color="auto"/>
          </w:divBdr>
        </w:div>
        <w:div w:id="1665744790">
          <w:marLeft w:val="480"/>
          <w:marRight w:val="0"/>
          <w:marTop w:val="0"/>
          <w:marBottom w:val="0"/>
          <w:divBdr>
            <w:top w:val="none" w:sz="0" w:space="0" w:color="auto"/>
            <w:left w:val="none" w:sz="0" w:space="0" w:color="auto"/>
            <w:bottom w:val="none" w:sz="0" w:space="0" w:color="auto"/>
            <w:right w:val="none" w:sz="0" w:space="0" w:color="auto"/>
          </w:divBdr>
        </w:div>
        <w:div w:id="1908569067">
          <w:marLeft w:val="480"/>
          <w:marRight w:val="0"/>
          <w:marTop w:val="0"/>
          <w:marBottom w:val="0"/>
          <w:divBdr>
            <w:top w:val="none" w:sz="0" w:space="0" w:color="auto"/>
            <w:left w:val="none" w:sz="0" w:space="0" w:color="auto"/>
            <w:bottom w:val="none" w:sz="0" w:space="0" w:color="auto"/>
            <w:right w:val="none" w:sz="0" w:space="0" w:color="auto"/>
          </w:divBdr>
        </w:div>
        <w:div w:id="963584344">
          <w:marLeft w:val="480"/>
          <w:marRight w:val="0"/>
          <w:marTop w:val="0"/>
          <w:marBottom w:val="0"/>
          <w:divBdr>
            <w:top w:val="none" w:sz="0" w:space="0" w:color="auto"/>
            <w:left w:val="none" w:sz="0" w:space="0" w:color="auto"/>
            <w:bottom w:val="none" w:sz="0" w:space="0" w:color="auto"/>
            <w:right w:val="none" w:sz="0" w:space="0" w:color="auto"/>
          </w:divBdr>
        </w:div>
        <w:div w:id="866142407">
          <w:marLeft w:val="480"/>
          <w:marRight w:val="0"/>
          <w:marTop w:val="0"/>
          <w:marBottom w:val="0"/>
          <w:divBdr>
            <w:top w:val="none" w:sz="0" w:space="0" w:color="auto"/>
            <w:left w:val="none" w:sz="0" w:space="0" w:color="auto"/>
            <w:bottom w:val="none" w:sz="0" w:space="0" w:color="auto"/>
            <w:right w:val="none" w:sz="0" w:space="0" w:color="auto"/>
          </w:divBdr>
        </w:div>
        <w:div w:id="134643260">
          <w:marLeft w:val="480"/>
          <w:marRight w:val="0"/>
          <w:marTop w:val="0"/>
          <w:marBottom w:val="0"/>
          <w:divBdr>
            <w:top w:val="none" w:sz="0" w:space="0" w:color="auto"/>
            <w:left w:val="none" w:sz="0" w:space="0" w:color="auto"/>
            <w:bottom w:val="none" w:sz="0" w:space="0" w:color="auto"/>
            <w:right w:val="none" w:sz="0" w:space="0" w:color="auto"/>
          </w:divBdr>
        </w:div>
        <w:div w:id="2033260501">
          <w:marLeft w:val="480"/>
          <w:marRight w:val="0"/>
          <w:marTop w:val="0"/>
          <w:marBottom w:val="0"/>
          <w:divBdr>
            <w:top w:val="none" w:sz="0" w:space="0" w:color="auto"/>
            <w:left w:val="none" w:sz="0" w:space="0" w:color="auto"/>
            <w:bottom w:val="none" w:sz="0" w:space="0" w:color="auto"/>
            <w:right w:val="none" w:sz="0" w:space="0" w:color="auto"/>
          </w:divBdr>
        </w:div>
        <w:div w:id="1291786524">
          <w:marLeft w:val="480"/>
          <w:marRight w:val="0"/>
          <w:marTop w:val="0"/>
          <w:marBottom w:val="0"/>
          <w:divBdr>
            <w:top w:val="none" w:sz="0" w:space="0" w:color="auto"/>
            <w:left w:val="none" w:sz="0" w:space="0" w:color="auto"/>
            <w:bottom w:val="none" w:sz="0" w:space="0" w:color="auto"/>
            <w:right w:val="none" w:sz="0" w:space="0" w:color="auto"/>
          </w:divBdr>
        </w:div>
        <w:div w:id="1545404453">
          <w:marLeft w:val="480"/>
          <w:marRight w:val="0"/>
          <w:marTop w:val="0"/>
          <w:marBottom w:val="0"/>
          <w:divBdr>
            <w:top w:val="none" w:sz="0" w:space="0" w:color="auto"/>
            <w:left w:val="none" w:sz="0" w:space="0" w:color="auto"/>
            <w:bottom w:val="none" w:sz="0" w:space="0" w:color="auto"/>
            <w:right w:val="none" w:sz="0" w:space="0" w:color="auto"/>
          </w:divBdr>
        </w:div>
        <w:div w:id="552273971">
          <w:marLeft w:val="480"/>
          <w:marRight w:val="0"/>
          <w:marTop w:val="0"/>
          <w:marBottom w:val="0"/>
          <w:divBdr>
            <w:top w:val="none" w:sz="0" w:space="0" w:color="auto"/>
            <w:left w:val="none" w:sz="0" w:space="0" w:color="auto"/>
            <w:bottom w:val="none" w:sz="0" w:space="0" w:color="auto"/>
            <w:right w:val="none" w:sz="0" w:space="0" w:color="auto"/>
          </w:divBdr>
        </w:div>
        <w:div w:id="424883155">
          <w:marLeft w:val="480"/>
          <w:marRight w:val="0"/>
          <w:marTop w:val="0"/>
          <w:marBottom w:val="0"/>
          <w:divBdr>
            <w:top w:val="none" w:sz="0" w:space="0" w:color="auto"/>
            <w:left w:val="none" w:sz="0" w:space="0" w:color="auto"/>
            <w:bottom w:val="none" w:sz="0" w:space="0" w:color="auto"/>
            <w:right w:val="none" w:sz="0" w:space="0" w:color="auto"/>
          </w:divBdr>
        </w:div>
        <w:div w:id="851917670">
          <w:marLeft w:val="480"/>
          <w:marRight w:val="0"/>
          <w:marTop w:val="0"/>
          <w:marBottom w:val="0"/>
          <w:divBdr>
            <w:top w:val="none" w:sz="0" w:space="0" w:color="auto"/>
            <w:left w:val="none" w:sz="0" w:space="0" w:color="auto"/>
            <w:bottom w:val="none" w:sz="0" w:space="0" w:color="auto"/>
            <w:right w:val="none" w:sz="0" w:space="0" w:color="auto"/>
          </w:divBdr>
        </w:div>
        <w:div w:id="1178041345">
          <w:marLeft w:val="480"/>
          <w:marRight w:val="0"/>
          <w:marTop w:val="0"/>
          <w:marBottom w:val="0"/>
          <w:divBdr>
            <w:top w:val="none" w:sz="0" w:space="0" w:color="auto"/>
            <w:left w:val="none" w:sz="0" w:space="0" w:color="auto"/>
            <w:bottom w:val="none" w:sz="0" w:space="0" w:color="auto"/>
            <w:right w:val="none" w:sz="0" w:space="0" w:color="auto"/>
          </w:divBdr>
        </w:div>
        <w:div w:id="1468737947">
          <w:marLeft w:val="480"/>
          <w:marRight w:val="0"/>
          <w:marTop w:val="0"/>
          <w:marBottom w:val="0"/>
          <w:divBdr>
            <w:top w:val="none" w:sz="0" w:space="0" w:color="auto"/>
            <w:left w:val="none" w:sz="0" w:space="0" w:color="auto"/>
            <w:bottom w:val="none" w:sz="0" w:space="0" w:color="auto"/>
            <w:right w:val="none" w:sz="0" w:space="0" w:color="auto"/>
          </w:divBdr>
        </w:div>
        <w:div w:id="792409207">
          <w:marLeft w:val="480"/>
          <w:marRight w:val="0"/>
          <w:marTop w:val="0"/>
          <w:marBottom w:val="0"/>
          <w:divBdr>
            <w:top w:val="none" w:sz="0" w:space="0" w:color="auto"/>
            <w:left w:val="none" w:sz="0" w:space="0" w:color="auto"/>
            <w:bottom w:val="none" w:sz="0" w:space="0" w:color="auto"/>
            <w:right w:val="none" w:sz="0" w:space="0" w:color="auto"/>
          </w:divBdr>
        </w:div>
        <w:div w:id="1404183104">
          <w:marLeft w:val="480"/>
          <w:marRight w:val="0"/>
          <w:marTop w:val="0"/>
          <w:marBottom w:val="0"/>
          <w:divBdr>
            <w:top w:val="none" w:sz="0" w:space="0" w:color="auto"/>
            <w:left w:val="none" w:sz="0" w:space="0" w:color="auto"/>
            <w:bottom w:val="none" w:sz="0" w:space="0" w:color="auto"/>
            <w:right w:val="none" w:sz="0" w:space="0" w:color="auto"/>
          </w:divBdr>
        </w:div>
        <w:div w:id="250506324">
          <w:marLeft w:val="480"/>
          <w:marRight w:val="0"/>
          <w:marTop w:val="0"/>
          <w:marBottom w:val="0"/>
          <w:divBdr>
            <w:top w:val="none" w:sz="0" w:space="0" w:color="auto"/>
            <w:left w:val="none" w:sz="0" w:space="0" w:color="auto"/>
            <w:bottom w:val="none" w:sz="0" w:space="0" w:color="auto"/>
            <w:right w:val="none" w:sz="0" w:space="0" w:color="auto"/>
          </w:divBdr>
        </w:div>
        <w:div w:id="1765104994">
          <w:marLeft w:val="480"/>
          <w:marRight w:val="0"/>
          <w:marTop w:val="0"/>
          <w:marBottom w:val="0"/>
          <w:divBdr>
            <w:top w:val="none" w:sz="0" w:space="0" w:color="auto"/>
            <w:left w:val="none" w:sz="0" w:space="0" w:color="auto"/>
            <w:bottom w:val="none" w:sz="0" w:space="0" w:color="auto"/>
            <w:right w:val="none" w:sz="0" w:space="0" w:color="auto"/>
          </w:divBdr>
        </w:div>
        <w:div w:id="468400337">
          <w:marLeft w:val="480"/>
          <w:marRight w:val="0"/>
          <w:marTop w:val="0"/>
          <w:marBottom w:val="0"/>
          <w:divBdr>
            <w:top w:val="none" w:sz="0" w:space="0" w:color="auto"/>
            <w:left w:val="none" w:sz="0" w:space="0" w:color="auto"/>
            <w:bottom w:val="none" w:sz="0" w:space="0" w:color="auto"/>
            <w:right w:val="none" w:sz="0" w:space="0" w:color="auto"/>
          </w:divBdr>
        </w:div>
        <w:div w:id="822085070">
          <w:marLeft w:val="480"/>
          <w:marRight w:val="0"/>
          <w:marTop w:val="0"/>
          <w:marBottom w:val="0"/>
          <w:divBdr>
            <w:top w:val="none" w:sz="0" w:space="0" w:color="auto"/>
            <w:left w:val="none" w:sz="0" w:space="0" w:color="auto"/>
            <w:bottom w:val="none" w:sz="0" w:space="0" w:color="auto"/>
            <w:right w:val="none" w:sz="0" w:space="0" w:color="auto"/>
          </w:divBdr>
        </w:div>
        <w:div w:id="1185093812">
          <w:marLeft w:val="480"/>
          <w:marRight w:val="0"/>
          <w:marTop w:val="0"/>
          <w:marBottom w:val="0"/>
          <w:divBdr>
            <w:top w:val="none" w:sz="0" w:space="0" w:color="auto"/>
            <w:left w:val="none" w:sz="0" w:space="0" w:color="auto"/>
            <w:bottom w:val="none" w:sz="0" w:space="0" w:color="auto"/>
            <w:right w:val="none" w:sz="0" w:space="0" w:color="auto"/>
          </w:divBdr>
        </w:div>
        <w:div w:id="1006633721">
          <w:marLeft w:val="480"/>
          <w:marRight w:val="0"/>
          <w:marTop w:val="0"/>
          <w:marBottom w:val="0"/>
          <w:divBdr>
            <w:top w:val="none" w:sz="0" w:space="0" w:color="auto"/>
            <w:left w:val="none" w:sz="0" w:space="0" w:color="auto"/>
            <w:bottom w:val="none" w:sz="0" w:space="0" w:color="auto"/>
            <w:right w:val="none" w:sz="0" w:space="0" w:color="auto"/>
          </w:divBdr>
        </w:div>
        <w:div w:id="272712134">
          <w:marLeft w:val="480"/>
          <w:marRight w:val="0"/>
          <w:marTop w:val="0"/>
          <w:marBottom w:val="0"/>
          <w:divBdr>
            <w:top w:val="none" w:sz="0" w:space="0" w:color="auto"/>
            <w:left w:val="none" w:sz="0" w:space="0" w:color="auto"/>
            <w:bottom w:val="none" w:sz="0" w:space="0" w:color="auto"/>
            <w:right w:val="none" w:sz="0" w:space="0" w:color="auto"/>
          </w:divBdr>
        </w:div>
        <w:div w:id="1515614481">
          <w:marLeft w:val="480"/>
          <w:marRight w:val="0"/>
          <w:marTop w:val="0"/>
          <w:marBottom w:val="0"/>
          <w:divBdr>
            <w:top w:val="none" w:sz="0" w:space="0" w:color="auto"/>
            <w:left w:val="none" w:sz="0" w:space="0" w:color="auto"/>
            <w:bottom w:val="none" w:sz="0" w:space="0" w:color="auto"/>
            <w:right w:val="none" w:sz="0" w:space="0" w:color="auto"/>
          </w:divBdr>
        </w:div>
        <w:div w:id="1314484709">
          <w:marLeft w:val="480"/>
          <w:marRight w:val="0"/>
          <w:marTop w:val="0"/>
          <w:marBottom w:val="0"/>
          <w:divBdr>
            <w:top w:val="none" w:sz="0" w:space="0" w:color="auto"/>
            <w:left w:val="none" w:sz="0" w:space="0" w:color="auto"/>
            <w:bottom w:val="none" w:sz="0" w:space="0" w:color="auto"/>
            <w:right w:val="none" w:sz="0" w:space="0" w:color="auto"/>
          </w:divBdr>
        </w:div>
        <w:div w:id="28075006">
          <w:marLeft w:val="480"/>
          <w:marRight w:val="0"/>
          <w:marTop w:val="0"/>
          <w:marBottom w:val="0"/>
          <w:divBdr>
            <w:top w:val="none" w:sz="0" w:space="0" w:color="auto"/>
            <w:left w:val="none" w:sz="0" w:space="0" w:color="auto"/>
            <w:bottom w:val="none" w:sz="0" w:space="0" w:color="auto"/>
            <w:right w:val="none" w:sz="0" w:space="0" w:color="auto"/>
          </w:divBdr>
        </w:div>
        <w:div w:id="965038478">
          <w:marLeft w:val="480"/>
          <w:marRight w:val="0"/>
          <w:marTop w:val="0"/>
          <w:marBottom w:val="0"/>
          <w:divBdr>
            <w:top w:val="none" w:sz="0" w:space="0" w:color="auto"/>
            <w:left w:val="none" w:sz="0" w:space="0" w:color="auto"/>
            <w:bottom w:val="none" w:sz="0" w:space="0" w:color="auto"/>
            <w:right w:val="none" w:sz="0" w:space="0" w:color="auto"/>
          </w:divBdr>
        </w:div>
        <w:div w:id="1338774923">
          <w:marLeft w:val="480"/>
          <w:marRight w:val="0"/>
          <w:marTop w:val="0"/>
          <w:marBottom w:val="0"/>
          <w:divBdr>
            <w:top w:val="none" w:sz="0" w:space="0" w:color="auto"/>
            <w:left w:val="none" w:sz="0" w:space="0" w:color="auto"/>
            <w:bottom w:val="none" w:sz="0" w:space="0" w:color="auto"/>
            <w:right w:val="none" w:sz="0" w:space="0" w:color="auto"/>
          </w:divBdr>
        </w:div>
        <w:div w:id="2068069792">
          <w:marLeft w:val="480"/>
          <w:marRight w:val="0"/>
          <w:marTop w:val="0"/>
          <w:marBottom w:val="0"/>
          <w:divBdr>
            <w:top w:val="none" w:sz="0" w:space="0" w:color="auto"/>
            <w:left w:val="none" w:sz="0" w:space="0" w:color="auto"/>
            <w:bottom w:val="none" w:sz="0" w:space="0" w:color="auto"/>
            <w:right w:val="none" w:sz="0" w:space="0" w:color="auto"/>
          </w:divBdr>
        </w:div>
        <w:div w:id="770777374">
          <w:marLeft w:val="480"/>
          <w:marRight w:val="0"/>
          <w:marTop w:val="0"/>
          <w:marBottom w:val="0"/>
          <w:divBdr>
            <w:top w:val="none" w:sz="0" w:space="0" w:color="auto"/>
            <w:left w:val="none" w:sz="0" w:space="0" w:color="auto"/>
            <w:bottom w:val="none" w:sz="0" w:space="0" w:color="auto"/>
            <w:right w:val="none" w:sz="0" w:space="0" w:color="auto"/>
          </w:divBdr>
        </w:div>
        <w:div w:id="160629191">
          <w:marLeft w:val="480"/>
          <w:marRight w:val="0"/>
          <w:marTop w:val="0"/>
          <w:marBottom w:val="0"/>
          <w:divBdr>
            <w:top w:val="none" w:sz="0" w:space="0" w:color="auto"/>
            <w:left w:val="none" w:sz="0" w:space="0" w:color="auto"/>
            <w:bottom w:val="none" w:sz="0" w:space="0" w:color="auto"/>
            <w:right w:val="none" w:sz="0" w:space="0" w:color="auto"/>
          </w:divBdr>
        </w:div>
        <w:div w:id="916788531">
          <w:marLeft w:val="480"/>
          <w:marRight w:val="0"/>
          <w:marTop w:val="0"/>
          <w:marBottom w:val="0"/>
          <w:divBdr>
            <w:top w:val="none" w:sz="0" w:space="0" w:color="auto"/>
            <w:left w:val="none" w:sz="0" w:space="0" w:color="auto"/>
            <w:bottom w:val="none" w:sz="0" w:space="0" w:color="auto"/>
            <w:right w:val="none" w:sz="0" w:space="0" w:color="auto"/>
          </w:divBdr>
        </w:div>
        <w:div w:id="1149399690">
          <w:marLeft w:val="480"/>
          <w:marRight w:val="0"/>
          <w:marTop w:val="0"/>
          <w:marBottom w:val="0"/>
          <w:divBdr>
            <w:top w:val="none" w:sz="0" w:space="0" w:color="auto"/>
            <w:left w:val="none" w:sz="0" w:space="0" w:color="auto"/>
            <w:bottom w:val="none" w:sz="0" w:space="0" w:color="auto"/>
            <w:right w:val="none" w:sz="0" w:space="0" w:color="auto"/>
          </w:divBdr>
        </w:div>
        <w:div w:id="973754859">
          <w:marLeft w:val="480"/>
          <w:marRight w:val="0"/>
          <w:marTop w:val="0"/>
          <w:marBottom w:val="0"/>
          <w:divBdr>
            <w:top w:val="none" w:sz="0" w:space="0" w:color="auto"/>
            <w:left w:val="none" w:sz="0" w:space="0" w:color="auto"/>
            <w:bottom w:val="none" w:sz="0" w:space="0" w:color="auto"/>
            <w:right w:val="none" w:sz="0" w:space="0" w:color="auto"/>
          </w:divBdr>
        </w:div>
        <w:div w:id="1026365081">
          <w:marLeft w:val="480"/>
          <w:marRight w:val="0"/>
          <w:marTop w:val="0"/>
          <w:marBottom w:val="0"/>
          <w:divBdr>
            <w:top w:val="none" w:sz="0" w:space="0" w:color="auto"/>
            <w:left w:val="none" w:sz="0" w:space="0" w:color="auto"/>
            <w:bottom w:val="none" w:sz="0" w:space="0" w:color="auto"/>
            <w:right w:val="none" w:sz="0" w:space="0" w:color="auto"/>
          </w:divBdr>
        </w:div>
        <w:div w:id="2114785841">
          <w:marLeft w:val="480"/>
          <w:marRight w:val="0"/>
          <w:marTop w:val="0"/>
          <w:marBottom w:val="0"/>
          <w:divBdr>
            <w:top w:val="none" w:sz="0" w:space="0" w:color="auto"/>
            <w:left w:val="none" w:sz="0" w:space="0" w:color="auto"/>
            <w:bottom w:val="none" w:sz="0" w:space="0" w:color="auto"/>
            <w:right w:val="none" w:sz="0" w:space="0" w:color="auto"/>
          </w:divBdr>
        </w:div>
        <w:div w:id="1574268736">
          <w:marLeft w:val="480"/>
          <w:marRight w:val="0"/>
          <w:marTop w:val="0"/>
          <w:marBottom w:val="0"/>
          <w:divBdr>
            <w:top w:val="none" w:sz="0" w:space="0" w:color="auto"/>
            <w:left w:val="none" w:sz="0" w:space="0" w:color="auto"/>
            <w:bottom w:val="none" w:sz="0" w:space="0" w:color="auto"/>
            <w:right w:val="none" w:sz="0" w:space="0" w:color="auto"/>
          </w:divBdr>
        </w:div>
        <w:div w:id="288439406">
          <w:marLeft w:val="480"/>
          <w:marRight w:val="0"/>
          <w:marTop w:val="0"/>
          <w:marBottom w:val="0"/>
          <w:divBdr>
            <w:top w:val="none" w:sz="0" w:space="0" w:color="auto"/>
            <w:left w:val="none" w:sz="0" w:space="0" w:color="auto"/>
            <w:bottom w:val="none" w:sz="0" w:space="0" w:color="auto"/>
            <w:right w:val="none" w:sz="0" w:space="0" w:color="auto"/>
          </w:divBdr>
        </w:div>
        <w:div w:id="1756125332">
          <w:marLeft w:val="480"/>
          <w:marRight w:val="0"/>
          <w:marTop w:val="0"/>
          <w:marBottom w:val="0"/>
          <w:divBdr>
            <w:top w:val="none" w:sz="0" w:space="0" w:color="auto"/>
            <w:left w:val="none" w:sz="0" w:space="0" w:color="auto"/>
            <w:bottom w:val="none" w:sz="0" w:space="0" w:color="auto"/>
            <w:right w:val="none" w:sz="0" w:space="0" w:color="auto"/>
          </w:divBdr>
        </w:div>
        <w:div w:id="1347513189">
          <w:marLeft w:val="480"/>
          <w:marRight w:val="0"/>
          <w:marTop w:val="0"/>
          <w:marBottom w:val="0"/>
          <w:divBdr>
            <w:top w:val="none" w:sz="0" w:space="0" w:color="auto"/>
            <w:left w:val="none" w:sz="0" w:space="0" w:color="auto"/>
            <w:bottom w:val="none" w:sz="0" w:space="0" w:color="auto"/>
            <w:right w:val="none" w:sz="0" w:space="0" w:color="auto"/>
          </w:divBdr>
        </w:div>
        <w:div w:id="602804108">
          <w:marLeft w:val="480"/>
          <w:marRight w:val="0"/>
          <w:marTop w:val="0"/>
          <w:marBottom w:val="0"/>
          <w:divBdr>
            <w:top w:val="none" w:sz="0" w:space="0" w:color="auto"/>
            <w:left w:val="none" w:sz="0" w:space="0" w:color="auto"/>
            <w:bottom w:val="none" w:sz="0" w:space="0" w:color="auto"/>
            <w:right w:val="none" w:sz="0" w:space="0" w:color="auto"/>
          </w:divBdr>
        </w:div>
        <w:div w:id="1846479819">
          <w:marLeft w:val="480"/>
          <w:marRight w:val="0"/>
          <w:marTop w:val="0"/>
          <w:marBottom w:val="0"/>
          <w:divBdr>
            <w:top w:val="none" w:sz="0" w:space="0" w:color="auto"/>
            <w:left w:val="none" w:sz="0" w:space="0" w:color="auto"/>
            <w:bottom w:val="none" w:sz="0" w:space="0" w:color="auto"/>
            <w:right w:val="none" w:sz="0" w:space="0" w:color="auto"/>
          </w:divBdr>
        </w:div>
        <w:div w:id="1962807789">
          <w:marLeft w:val="480"/>
          <w:marRight w:val="0"/>
          <w:marTop w:val="0"/>
          <w:marBottom w:val="0"/>
          <w:divBdr>
            <w:top w:val="none" w:sz="0" w:space="0" w:color="auto"/>
            <w:left w:val="none" w:sz="0" w:space="0" w:color="auto"/>
            <w:bottom w:val="none" w:sz="0" w:space="0" w:color="auto"/>
            <w:right w:val="none" w:sz="0" w:space="0" w:color="auto"/>
          </w:divBdr>
        </w:div>
        <w:div w:id="1018973029">
          <w:marLeft w:val="480"/>
          <w:marRight w:val="0"/>
          <w:marTop w:val="0"/>
          <w:marBottom w:val="0"/>
          <w:divBdr>
            <w:top w:val="none" w:sz="0" w:space="0" w:color="auto"/>
            <w:left w:val="none" w:sz="0" w:space="0" w:color="auto"/>
            <w:bottom w:val="none" w:sz="0" w:space="0" w:color="auto"/>
            <w:right w:val="none" w:sz="0" w:space="0" w:color="auto"/>
          </w:divBdr>
        </w:div>
        <w:div w:id="182670717">
          <w:marLeft w:val="480"/>
          <w:marRight w:val="0"/>
          <w:marTop w:val="0"/>
          <w:marBottom w:val="0"/>
          <w:divBdr>
            <w:top w:val="none" w:sz="0" w:space="0" w:color="auto"/>
            <w:left w:val="none" w:sz="0" w:space="0" w:color="auto"/>
            <w:bottom w:val="none" w:sz="0" w:space="0" w:color="auto"/>
            <w:right w:val="none" w:sz="0" w:space="0" w:color="auto"/>
          </w:divBdr>
        </w:div>
        <w:div w:id="1017467028">
          <w:marLeft w:val="480"/>
          <w:marRight w:val="0"/>
          <w:marTop w:val="0"/>
          <w:marBottom w:val="0"/>
          <w:divBdr>
            <w:top w:val="none" w:sz="0" w:space="0" w:color="auto"/>
            <w:left w:val="none" w:sz="0" w:space="0" w:color="auto"/>
            <w:bottom w:val="none" w:sz="0" w:space="0" w:color="auto"/>
            <w:right w:val="none" w:sz="0" w:space="0" w:color="auto"/>
          </w:divBdr>
        </w:div>
        <w:div w:id="1539079659">
          <w:marLeft w:val="480"/>
          <w:marRight w:val="0"/>
          <w:marTop w:val="0"/>
          <w:marBottom w:val="0"/>
          <w:divBdr>
            <w:top w:val="none" w:sz="0" w:space="0" w:color="auto"/>
            <w:left w:val="none" w:sz="0" w:space="0" w:color="auto"/>
            <w:bottom w:val="none" w:sz="0" w:space="0" w:color="auto"/>
            <w:right w:val="none" w:sz="0" w:space="0" w:color="auto"/>
          </w:divBdr>
        </w:div>
        <w:div w:id="1166824686">
          <w:marLeft w:val="480"/>
          <w:marRight w:val="0"/>
          <w:marTop w:val="0"/>
          <w:marBottom w:val="0"/>
          <w:divBdr>
            <w:top w:val="none" w:sz="0" w:space="0" w:color="auto"/>
            <w:left w:val="none" w:sz="0" w:space="0" w:color="auto"/>
            <w:bottom w:val="none" w:sz="0" w:space="0" w:color="auto"/>
            <w:right w:val="none" w:sz="0" w:space="0" w:color="auto"/>
          </w:divBdr>
        </w:div>
        <w:div w:id="1402409284">
          <w:marLeft w:val="480"/>
          <w:marRight w:val="0"/>
          <w:marTop w:val="0"/>
          <w:marBottom w:val="0"/>
          <w:divBdr>
            <w:top w:val="none" w:sz="0" w:space="0" w:color="auto"/>
            <w:left w:val="none" w:sz="0" w:space="0" w:color="auto"/>
            <w:bottom w:val="none" w:sz="0" w:space="0" w:color="auto"/>
            <w:right w:val="none" w:sz="0" w:space="0" w:color="auto"/>
          </w:divBdr>
        </w:div>
        <w:div w:id="2080051618">
          <w:marLeft w:val="480"/>
          <w:marRight w:val="0"/>
          <w:marTop w:val="0"/>
          <w:marBottom w:val="0"/>
          <w:divBdr>
            <w:top w:val="none" w:sz="0" w:space="0" w:color="auto"/>
            <w:left w:val="none" w:sz="0" w:space="0" w:color="auto"/>
            <w:bottom w:val="none" w:sz="0" w:space="0" w:color="auto"/>
            <w:right w:val="none" w:sz="0" w:space="0" w:color="auto"/>
          </w:divBdr>
        </w:div>
        <w:div w:id="2016609510">
          <w:marLeft w:val="480"/>
          <w:marRight w:val="0"/>
          <w:marTop w:val="0"/>
          <w:marBottom w:val="0"/>
          <w:divBdr>
            <w:top w:val="none" w:sz="0" w:space="0" w:color="auto"/>
            <w:left w:val="none" w:sz="0" w:space="0" w:color="auto"/>
            <w:bottom w:val="none" w:sz="0" w:space="0" w:color="auto"/>
            <w:right w:val="none" w:sz="0" w:space="0" w:color="auto"/>
          </w:divBdr>
        </w:div>
        <w:div w:id="1652514401">
          <w:marLeft w:val="480"/>
          <w:marRight w:val="0"/>
          <w:marTop w:val="0"/>
          <w:marBottom w:val="0"/>
          <w:divBdr>
            <w:top w:val="none" w:sz="0" w:space="0" w:color="auto"/>
            <w:left w:val="none" w:sz="0" w:space="0" w:color="auto"/>
            <w:bottom w:val="none" w:sz="0" w:space="0" w:color="auto"/>
            <w:right w:val="none" w:sz="0" w:space="0" w:color="auto"/>
          </w:divBdr>
        </w:div>
        <w:div w:id="1709799526">
          <w:marLeft w:val="480"/>
          <w:marRight w:val="0"/>
          <w:marTop w:val="0"/>
          <w:marBottom w:val="0"/>
          <w:divBdr>
            <w:top w:val="none" w:sz="0" w:space="0" w:color="auto"/>
            <w:left w:val="none" w:sz="0" w:space="0" w:color="auto"/>
            <w:bottom w:val="none" w:sz="0" w:space="0" w:color="auto"/>
            <w:right w:val="none" w:sz="0" w:space="0" w:color="auto"/>
          </w:divBdr>
        </w:div>
        <w:div w:id="188181958">
          <w:marLeft w:val="480"/>
          <w:marRight w:val="0"/>
          <w:marTop w:val="0"/>
          <w:marBottom w:val="0"/>
          <w:divBdr>
            <w:top w:val="none" w:sz="0" w:space="0" w:color="auto"/>
            <w:left w:val="none" w:sz="0" w:space="0" w:color="auto"/>
            <w:bottom w:val="none" w:sz="0" w:space="0" w:color="auto"/>
            <w:right w:val="none" w:sz="0" w:space="0" w:color="auto"/>
          </w:divBdr>
        </w:div>
        <w:div w:id="1922371161">
          <w:marLeft w:val="480"/>
          <w:marRight w:val="0"/>
          <w:marTop w:val="0"/>
          <w:marBottom w:val="0"/>
          <w:divBdr>
            <w:top w:val="none" w:sz="0" w:space="0" w:color="auto"/>
            <w:left w:val="none" w:sz="0" w:space="0" w:color="auto"/>
            <w:bottom w:val="none" w:sz="0" w:space="0" w:color="auto"/>
            <w:right w:val="none" w:sz="0" w:space="0" w:color="auto"/>
          </w:divBdr>
        </w:div>
        <w:div w:id="1728607302">
          <w:marLeft w:val="480"/>
          <w:marRight w:val="0"/>
          <w:marTop w:val="0"/>
          <w:marBottom w:val="0"/>
          <w:divBdr>
            <w:top w:val="none" w:sz="0" w:space="0" w:color="auto"/>
            <w:left w:val="none" w:sz="0" w:space="0" w:color="auto"/>
            <w:bottom w:val="none" w:sz="0" w:space="0" w:color="auto"/>
            <w:right w:val="none" w:sz="0" w:space="0" w:color="auto"/>
          </w:divBdr>
        </w:div>
        <w:div w:id="1103038425">
          <w:marLeft w:val="480"/>
          <w:marRight w:val="0"/>
          <w:marTop w:val="0"/>
          <w:marBottom w:val="0"/>
          <w:divBdr>
            <w:top w:val="none" w:sz="0" w:space="0" w:color="auto"/>
            <w:left w:val="none" w:sz="0" w:space="0" w:color="auto"/>
            <w:bottom w:val="none" w:sz="0" w:space="0" w:color="auto"/>
            <w:right w:val="none" w:sz="0" w:space="0" w:color="auto"/>
          </w:divBdr>
        </w:div>
        <w:div w:id="747387224">
          <w:marLeft w:val="480"/>
          <w:marRight w:val="0"/>
          <w:marTop w:val="0"/>
          <w:marBottom w:val="0"/>
          <w:divBdr>
            <w:top w:val="none" w:sz="0" w:space="0" w:color="auto"/>
            <w:left w:val="none" w:sz="0" w:space="0" w:color="auto"/>
            <w:bottom w:val="none" w:sz="0" w:space="0" w:color="auto"/>
            <w:right w:val="none" w:sz="0" w:space="0" w:color="auto"/>
          </w:divBdr>
        </w:div>
        <w:div w:id="2108960535">
          <w:marLeft w:val="480"/>
          <w:marRight w:val="0"/>
          <w:marTop w:val="0"/>
          <w:marBottom w:val="0"/>
          <w:divBdr>
            <w:top w:val="none" w:sz="0" w:space="0" w:color="auto"/>
            <w:left w:val="none" w:sz="0" w:space="0" w:color="auto"/>
            <w:bottom w:val="none" w:sz="0" w:space="0" w:color="auto"/>
            <w:right w:val="none" w:sz="0" w:space="0" w:color="auto"/>
          </w:divBdr>
        </w:div>
        <w:div w:id="556161618">
          <w:marLeft w:val="480"/>
          <w:marRight w:val="0"/>
          <w:marTop w:val="0"/>
          <w:marBottom w:val="0"/>
          <w:divBdr>
            <w:top w:val="none" w:sz="0" w:space="0" w:color="auto"/>
            <w:left w:val="none" w:sz="0" w:space="0" w:color="auto"/>
            <w:bottom w:val="none" w:sz="0" w:space="0" w:color="auto"/>
            <w:right w:val="none" w:sz="0" w:space="0" w:color="auto"/>
          </w:divBdr>
        </w:div>
        <w:div w:id="822697387">
          <w:marLeft w:val="480"/>
          <w:marRight w:val="0"/>
          <w:marTop w:val="0"/>
          <w:marBottom w:val="0"/>
          <w:divBdr>
            <w:top w:val="none" w:sz="0" w:space="0" w:color="auto"/>
            <w:left w:val="none" w:sz="0" w:space="0" w:color="auto"/>
            <w:bottom w:val="none" w:sz="0" w:space="0" w:color="auto"/>
            <w:right w:val="none" w:sz="0" w:space="0" w:color="auto"/>
          </w:divBdr>
        </w:div>
        <w:div w:id="271326200">
          <w:marLeft w:val="480"/>
          <w:marRight w:val="0"/>
          <w:marTop w:val="0"/>
          <w:marBottom w:val="0"/>
          <w:divBdr>
            <w:top w:val="none" w:sz="0" w:space="0" w:color="auto"/>
            <w:left w:val="none" w:sz="0" w:space="0" w:color="auto"/>
            <w:bottom w:val="none" w:sz="0" w:space="0" w:color="auto"/>
            <w:right w:val="none" w:sz="0" w:space="0" w:color="auto"/>
          </w:divBdr>
        </w:div>
        <w:div w:id="5596518">
          <w:marLeft w:val="480"/>
          <w:marRight w:val="0"/>
          <w:marTop w:val="0"/>
          <w:marBottom w:val="0"/>
          <w:divBdr>
            <w:top w:val="none" w:sz="0" w:space="0" w:color="auto"/>
            <w:left w:val="none" w:sz="0" w:space="0" w:color="auto"/>
            <w:bottom w:val="none" w:sz="0" w:space="0" w:color="auto"/>
            <w:right w:val="none" w:sz="0" w:space="0" w:color="auto"/>
          </w:divBdr>
        </w:div>
        <w:div w:id="518275477">
          <w:marLeft w:val="480"/>
          <w:marRight w:val="0"/>
          <w:marTop w:val="0"/>
          <w:marBottom w:val="0"/>
          <w:divBdr>
            <w:top w:val="none" w:sz="0" w:space="0" w:color="auto"/>
            <w:left w:val="none" w:sz="0" w:space="0" w:color="auto"/>
            <w:bottom w:val="none" w:sz="0" w:space="0" w:color="auto"/>
            <w:right w:val="none" w:sz="0" w:space="0" w:color="auto"/>
          </w:divBdr>
        </w:div>
        <w:div w:id="91321461">
          <w:marLeft w:val="480"/>
          <w:marRight w:val="0"/>
          <w:marTop w:val="0"/>
          <w:marBottom w:val="0"/>
          <w:divBdr>
            <w:top w:val="none" w:sz="0" w:space="0" w:color="auto"/>
            <w:left w:val="none" w:sz="0" w:space="0" w:color="auto"/>
            <w:bottom w:val="none" w:sz="0" w:space="0" w:color="auto"/>
            <w:right w:val="none" w:sz="0" w:space="0" w:color="auto"/>
          </w:divBdr>
        </w:div>
        <w:div w:id="1402555597">
          <w:marLeft w:val="480"/>
          <w:marRight w:val="0"/>
          <w:marTop w:val="0"/>
          <w:marBottom w:val="0"/>
          <w:divBdr>
            <w:top w:val="none" w:sz="0" w:space="0" w:color="auto"/>
            <w:left w:val="none" w:sz="0" w:space="0" w:color="auto"/>
            <w:bottom w:val="none" w:sz="0" w:space="0" w:color="auto"/>
            <w:right w:val="none" w:sz="0" w:space="0" w:color="auto"/>
          </w:divBdr>
        </w:div>
        <w:div w:id="2068725867">
          <w:marLeft w:val="480"/>
          <w:marRight w:val="0"/>
          <w:marTop w:val="0"/>
          <w:marBottom w:val="0"/>
          <w:divBdr>
            <w:top w:val="none" w:sz="0" w:space="0" w:color="auto"/>
            <w:left w:val="none" w:sz="0" w:space="0" w:color="auto"/>
            <w:bottom w:val="none" w:sz="0" w:space="0" w:color="auto"/>
            <w:right w:val="none" w:sz="0" w:space="0" w:color="auto"/>
          </w:divBdr>
        </w:div>
        <w:div w:id="1827741028">
          <w:marLeft w:val="480"/>
          <w:marRight w:val="0"/>
          <w:marTop w:val="0"/>
          <w:marBottom w:val="0"/>
          <w:divBdr>
            <w:top w:val="none" w:sz="0" w:space="0" w:color="auto"/>
            <w:left w:val="none" w:sz="0" w:space="0" w:color="auto"/>
            <w:bottom w:val="none" w:sz="0" w:space="0" w:color="auto"/>
            <w:right w:val="none" w:sz="0" w:space="0" w:color="auto"/>
          </w:divBdr>
        </w:div>
        <w:div w:id="192229240">
          <w:marLeft w:val="480"/>
          <w:marRight w:val="0"/>
          <w:marTop w:val="0"/>
          <w:marBottom w:val="0"/>
          <w:divBdr>
            <w:top w:val="none" w:sz="0" w:space="0" w:color="auto"/>
            <w:left w:val="none" w:sz="0" w:space="0" w:color="auto"/>
            <w:bottom w:val="none" w:sz="0" w:space="0" w:color="auto"/>
            <w:right w:val="none" w:sz="0" w:space="0" w:color="auto"/>
          </w:divBdr>
        </w:div>
        <w:div w:id="674724457">
          <w:marLeft w:val="480"/>
          <w:marRight w:val="0"/>
          <w:marTop w:val="0"/>
          <w:marBottom w:val="0"/>
          <w:divBdr>
            <w:top w:val="none" w:sz="0" w:space="0" w:color="auto"/>
            <w:left w:val="none" w:sz="0" w:space="0" w:color="auto"/>
            <w:bottom w:val="none" w:sz="0" w:space="0" w:color="auto"/>
            <w:right w:val="none" w:sz="0" w:space="0" w:color="auto"/>
          </w:divBdr>
        </w:div>
        <w:div w:id="971251490">
          <w:marLeft w:val="480"/>
          <w:marRight w:val="0"/>
          <w:marTop w:val="0"/>
          <w:marBottom w:val="0"/>
          <w:divBdr>
            <w:top w:val="none" w:sz="0" w:space="0" w:color="auto"/>
            <w:left w:val="none" w:sz="0" w:space="0" w:color="auto"/>
            <w:bottom w:val="none" w:sz="0" w:space="0" w:color="auto"/>
            <w:right w:val="none" w:sz="0" w:space="0" w:color="auto"/>
          </w:divBdr>
        </w:div>
        <w:div w:id="2036685236">
          <w:marLeft w:val="480"/>
          <w:marRight w:val="0"/>
          <w:marTop w:val="0"/>
          <w:marBottom w:val="0"/>
          <w:divBdr>
            <w:top w:val="none" w:sz="0" w:space="0" w:color="auto"/>
            <w:left w:val="none" w:sz="0" w:space="0" w:color="auto"/>
            <w:bottom w:val="none" w:sz="0" w:space="0" w:color="auto"/>
            <w:right w:val="none" w:sz="0" w:space="0" w:color="auto"/>
          </w:divBdr>
        </w:div>
        <w:div w:id="1686976220">
          <w:marLeft w:val="480"/>
          <w:marRight w:val="0"/>
          <w:marTop w:val="0"/>
          <w:marBottom w:val="0"/>
          <w:divBdr>
            <w:top w:val="none" w:sz="0" w:space="0" w:color="auto"/>
            <w:left w:val="none" w:sz="0" w:space="0" w:color="auto"/>
            <w:bottom w:val="none" w:sz="0" w:space="0" w:color="auto"/>
            <w:right w:val="none" w:sz="0" w:space="0" w:color="auto"/>
          </w:divBdr>
        </w:div>
        <w:div w:id="546836334">
          <w:marLeft w:val="480"/>
          <w:marRight w:val="0"/>
          <w:marTop w:val="0"/>
          <w:marBottom w:val="0"/>
          <w:divBdr>
            <w:top w:val="none" w:sz="0" w:space="0" w:color="auto"/>
            <w:left w:val="none" w:sz="0" w:space="0" w:color="auto"/>
            <w:bottom w:val="none" w:sz="0" w:space="0" w:color="auto"/>
            <w:right w:val="none" w:sz="0" w:space="0" w:color="auto"/>
          </w:divBdr>
        </w:div>
        <w:div w:id="2070302028">
          <w:marLeft w:val="480"/>
          <w:marRight w:val="0"/>
          <w:marTop w:val="0"/>
          <w:marBottom w:val="0"/>
          <w:divBdr>
            <w:top w:val="none" w:sz="0" w:space="0" w:color="auto"/>
            <w:left w:val="none" w:sz="0" w:space="0" w:color="auto"/>
            <w:bottom w:val="none" w:sz="0" w:space="0" w:color="auto"/>
            <w:right w:val="none" w:sz="0" w:space="0" w:color="auto"/>
          </w:divBdr>
        </w:div>
        <w:div w:id="2131891977">
          <w:marLeft w:val="480"/>
          <w:marRight w:val="0"/>
          <w:marTop w:val="0"/>
          <w:marBottom w:val="0"/>
          <w:divBdr>
            <w:top w:val="none" w:sz="0" w:space="0" w:color="auto"/>
            <w:left w:val="none" w:sz="0" w:space="0" w:color="auto"/>
            <w:bottom w:val="none" w:sz="0" w:space="0" w:color="auto"/>
            <w:right w:val="none" w:sz="0" w:space="0" w:color="auto"/>
          </w:divBdr>
        </w:div>
        <w:div w:id="1118446686">
          <w:marLeft w:val="480"/>
          <w:marRight w:val="0"/>
          <w:marTop w:val="0"/>
          <w:marBottom w:val="0"/>
          <w:divBdr>
            <w:top w:val="none" w:sz="0" w:space="0" w:color="auto"/>
            <w:left w:val="none" w:sz="0" w:space="0" w:color="auto"/>
            <w:bottom w:val="none" w:sz="0" w:space="0" w:color="auto"/>
            <w:right w:val="none" w:sz="0" w:space="0" w:color="auto"/>
          </w:divBdr>
        </w:div>
        <w:div w:id="754058153">
          <w:marLeft w:val="480"/>
          <w:marRight w:val="0"/>
          <w:marTop w:val="0"/>
          <w:marBottom w:val="0"/>
          <w:divBdr>
            <w:top w:val="none" w:sz="0" w:space="0" w:color="auto"/>
            <w:left w:val="none" w:sz="0" w:space="0" w:color="auto"/>
            <w:bottom w:val="none" w:sz="0" w:space="0" w:color="auto"/>
            <w:right w:val="none" w:sz="0" w:space="0" w:color="auto"/>
          </w:divBdr>
        </w:div>
        <w:div w:id="2069453516">
          <w:marLeft w:val="480"/>
          <w:marRight w:val="0"/>
          <w:marTop w:val="0"/>
          <w:marBottom w:val="0"/>
          <w:divBdr>
            <w:top w:val="none" w:sz="0" w:space="0" w:color="auto"/>
            <w:left w:val="none" w:sz="0" w:space="0" w:color="auto"/>
            <w:bottom w:val="none" w:sz="0" w:space="0" w:color="auto"/>
            <w:right w:val="none" w:sz="0" w:space="0" w:color="auto"/>
          </w:divBdr>
        </w:div>
        <w:div w:id="2035766327">
          <w:marLeft w:val="480"/>
          <w:marRight w:val="0"/>
          <w:marTop w:val="0"/>
          <w:marBottom w:val="0"/>
          <w:divBdr>
            <w:top w:val="none" w:sz="0" w:space="0" w:color="auto"/>
            <w:left w:val="none" w:sz="0" w:space="0" w:color="auto"/>
            <w:bottom w:val="none" w:sz="0" w:space="0" w:color="auto"/>
            <w:right w:val="none" w:sz="0" w:space="0" w:color="auto"/>
          </w:divBdr>
        </w:div>
        <w:div w:id="1469132201">
          <w:marLeft w:val="480"/>
          <w:marRight w:val="0"/>
          <w:marTop w:val="0"/>
          <w:marBottom w:val="0"/>
          <w:divBdr>
            <w:top w:val="none" w:sz="0" w:space="0" w:color="auto"/>
            <w:left w:val="none" w:sz="0" w:space="0" w:color="auto"/>
            <w:bottom w:val="none" w:sz="0" w:space="0" w:color="auto"/>
            <w:right w:val="none" w:sz="0" w:space="0" w:color="auto"/>
          </w:divBdr>
        </w:div>
        <w:div w:id="901871476">
          <w:marLeft w:val="480"/>
          <w:marRight w:val="0"/>
          <w:marTop w:val="0"/>
          <w:marBottom w:val="0"/>
          <w:divBdr>
            <w:top w:val="none" w:sz="0" w:space="0" w:color="auto"/>
            <w:left w:val="none" w:sz="0" w:space="0" w:color="auto"/>
            <w:bottom w:val="none" w:sz="0" w:space="0" w:color="auto"/>
            <w:right w:val="none" w:sz="0" w:space="0" w:color="auto"/>
          </w:divBdr>
        </w:div>
        <w:div w:id="1115246341">
          <w:marLeft w:val="480"/>
          <w:marRight w:val="0"/>
          <w:marTop w:val="0"/>
          <w:marBottom w:val="0"/>
          <w:divBdr>
            <w:top w:val="none" w:sz="0" w:space="0" w:color="auto"/>
            <w:left w:val="none" w:sz="0" w:space="0" w:color="auto"/>
            <w:bottom w:val="none" w:sz="0" w:space="0" w:color="auto"/>
            <w:right w:val="none" w:sz="0" w:space="0" w:color="auto"/>
          </w:divBdr>
        </w:div>
        <w:div w:id="369841207">
          <w:marLeft w:val="480"/>
          <w:marRight w:val="0"/>
          <w:marTop w:val="0"/>
          <w:marBottom w:val="0"/>
          <w:divBdr>
            <w:top w:val="none" w:sz="0" w:space="0" w:color="auto"/>
            <w:left w:val="none" w:sz="0" w:space="0" w:color="auto"/>
            <w:bottom w:val="none" w:sz="0" w:space="0" w:color="auto"/>
            <w:right w:val="none" w:sz="0" w:space="0" w:color="auto"/>
          </w:divBdr>
        </w:div>
        <w:div w:id="1417441447">
          <w:marLeft w:val="480"/>
          <w:marRight w:val="0"/>
          <w:marTop w:val="0"/>
          <w:marBottom w:val="0"/>
          <w:divBdr>
            <w:top w:val="none" w:sz="0" w:space="0" w:color="auto"/>
            <w:left w:val="none" w:sz="0" w:space="0" w:color="auto"/>
            <w:bottom w:val="none" w:sz="0" w:space="0" w:color="auto"/>
            <w:right w:val="none" w:sz="0" w:space="0" w:color="auto"/>
          </w:divBdr>
        </w:div>
        <w:div w:id="1847940169">
          <w:marLeft w:val="480"/>
          <w:marRight w:val="0"/>
          <w:marTop w:val="0"/>
          <w:marBottom w:val="0"/>
          <w:divBdr>
            <w:top w:val="none" w:sz="0" w:space="0" w:color="auto"/>
            <w:left w:val="none" w:sz="0" w:space="0" w:color="auto"/>
            <w:bottom w:val="none" w:sz="0" w:space="0" w:color="auto"/>
            <w:right w:val="none" w:sz="0" w:space="0" w:color="auto"/>
          </w:divBdr>
        </w:div>
        <w:div w:id="364409640">
          <w:marLeft w:val="480"/>
          <w:marRight w:val="0"/>
          <w:marTop w:val="0"/>
          <w:marBottom w:val="0"/>
          <w:divBdr>
            <w:top w:val="none" w:sz="0" w:space="0" w:color="auto"/>
            <w:left w:val="none" w:sz="0" w:space="0" w:color="auto"/>
            <w:bottom w:val="none" w:sz="0" w:space="0" w:color="auto"/>
            <w:right w:val="none" w:sz="0" w:space="0" w:color="auto"/>
          </w:divBdr>
        </w:div>
        <w:div w:id="2112502671">
          <w:marLeft w:val="480"/>
          <w:marRight w:val="0"/>
          <w:marTop w:val="0"/>
          <w:marBottom w:val="0"/>
          <w:divBdr>
            <w:top w:val="none" w:sz="0" w:space="0" w:color="auto"/>
            <w:left w:val="none" w:sz="0" w:space="0" w:color="auto"/>
            <w:bottom w:val="none" w:sz="0" w:space="0" w:color="auto"/>
            <w:right w:val="none" w:sz="0" w:space="0" w:color="auto"/>
          </w:divBdr>
        </w:div>
      </w:divsChild>
    </w:div>
    <w:div w:id="1783651431">
      <w:bodyDiv w:val="1"/>
      <w:marLeft w:val="0"/>
      <w:marRight w:val="0"/>
      <w:marTop w:val="0"/>
      <w:marBottom w:val="0"/>
      <w:divBdr>
        <w:top w:val="none" w:sz="0" w:space="0" w:color="auto"/>
        <w:left w:val="none" w:sz="0" w:space="0" w:color="auto"/>
        <w:bottom w:val="none" w:sz="0" w:space="0" w:color="auto"/>
        <w:right w:val="none" w:sz="0" w:space="0" w:color="auto"/>
      </w:divBdr>
    </w:div>
    <w:div w:id="1785882582">
      <w:bodyDiv w:val="1"/>
      <w:marLeft w:val="0"/>
      <w:marRight w:val="0"/>
      <w:marTop w:val="0"/>
      <w:marBottom w:val="0"/>
      <w:divBdr>
        <w:top w:val="none" w:sz="0" w:space="0" w:color="auto"/>
        <w:left w:val="none" w:sz="0" w:space="0" w:color="auto"/>
        <w:bottom w:val="none" w:sz="0" w:space="0" w:color="auto"/>
        <w:right w:val="none" w:sz="0" w:space="0" w:color="auto"/>
      </w:divBdr>
    </w:div>
    <w:div w:id="1785884543">
      <w:bodyDiv w:val="1"/>
      <w:marLeft w:val="0"/>
      <w:marRight w:val="0"/>
      <w:marTop w:val="0"/>
      <w:marBottom w:val="0"/>
      <w:divBdr>
        <w:top w:val="none" w:sz="0" w:space="0" w:color="auto"/>
        <w:left w:val="none" w:sz="0" w:space="0" w:color="auto"/>
        <w:bottom w:val="none" w:sz="0" w:space="0" w:color="auto"/>
        <w:right w:val="none" w:sz="0" w:space="0" w:color="auto"/>
      </w:divBdr>
    </w:div>
    <w:div w:id="1789932723">
      <w:bodyDiv w:val="1"/>
      <w:marLeft w:val="0"/>
      <w:marRight w:val="0"/>
      <w:marTop w:val="0"/>
      <w:marBottom w:val="0"/>
      <w:divBdr>
        <w:top w:val="none" w:sz="0" w:space="0" w:color="auto"/>
        <w:left w:val="none" w:sz="0" w:space="0" w:color="auto"/>
        <w:bottom w:val="none" w:sz="0" w:space="0" w:color="auto"/>
        <w:right w:val="none" w:sz="0" w:space="0" w:color="auto"/>
      </w:divBdr>
    </w:div>
    <w:div w:id="1790509865">
      <w:bodyDiv w:val="1"/>
      <w:marLeft w:val="0"/>
      <w:marRight w:val="0"/>
      <w:marTop w:val="0"/>
      <w:marBottom w:val="0"/>
      <w:divBdr>
        <w:top w:val="none" w:sz="0" w:space="0" w:color="auto"/>
        <w:left w:val="none" w:sz="0" w:space="0" w:color="auto"/>
        <w:bottom w:val="none" w:sz="0" w:space="0" w:color="auto"/>
        <w:right w:val="none" w:sz="0" w:space="0" w:color="auto"/>
      </w:divBdr>
    </w:div>
    <w:div w:id="1790775356">
      <w:bodyDiv w:val="1"/>
      <w:marLeft w:val="0"/>
      <w:marRight w:val="0"/>
      <w:marTop w:val="0"/>
      <w:marBottom w:val="0"/>
      <w:divBdr>
        <w:top w:val="none" w:sz="0" w:space="0" w:color="auto"/>
        <w:left w:val="none" w:sz="0" w:space="0" w:color="auto"/>
        <w:bottom w:val="none" w:sz="0" w:space="0" w:color="auto"/>
        <w:right w:val="none" w:sz="0" w:space="0" w:color="auto"/>
      </w:divBdr>
    </w:div>
    <w:div w:id="1790971012">
      <w:bodyDiv w:val="1"/>
      <w:marLeft w:val="0"/>
      <w:marRight w:val="0"/>
      <w:marTop w:val="0"/>
      <w:marBottom w:val="0"/>
      <w:divBdr>
        <w:top w:val="none" w:sz="0" w:space="0" w:color="auto"/>
        <w:left w:val="none" w:sz="0" w:space="0" w:color="auto"/>
        <w:bottom w:val="none" w:sz="0" w:space="0" w:color="auto"/>
        <w:right w:val="none" w:sz="0" w:space="0" w:color="auto"/>
      </w:divBdr>
    </w:div>
    <w:div w:id="1791632093">
      <w:bodyDiv w:val="1"/>
      <w:marLeft w:val="0"/>
      <w:marRight w:val="0"/>
      <w:marTop w:val="0"/>
      <w:marBottom w:val="0"/>
      <w:divBdr>
        <w:top w:val="none" w:sz="0" w:space="0" w:color="auto"/>
        <w:left w:val="none" w:sz="0" w:space="0" w:color="auto"/>
        <w:bottom w:val="none" w:sz="0" w:space="0" w:color="auto"/>
        <w:right w:val="none" w:sz="0" w:space="0" w:color="auto"/>
      </w:divBdr>
    </w:div>
    <w:div w:id="1794324376">
      <w:bodyDiv w:val="1"/>
      <w:marLeft w:val="0"/>
      <w:marRight w:val="0"/>
      <w:marTop w:val="0"/>
      <w:marBottom w:val="0"/>
      <w:divBdr>
        <w:top w:val="none" w:sz="0" w:space="0" w:color="auto"/>
        <w:left w:val="none" w:sz="0" w:space="0" w:color="auto"/>
        <w:bottom w:val="none" w:sz="0" w:space="0" w:color="auto"/>
        <w:right w:val="none" w:sz="0" w:space="0" w:color="auto"/>
      </w:divBdr>
    </w:div>
    <w:div w:id="1794521698">
      <w:bodyDiv w:val="1"/>
      <w:marLeft w:val="0"/>
      <w:marRight w:val="0"/>
      <w:marTop w:val="0"/>
      <w:marBottom w:val="0"/>
      <w:divBdr>
        <w:top w:val="none" w:sz="0" w:space="0" w:color="auto"/>
        <w:left w:val="none" w:sz="0" w:space="0" w:color="auto"/>
        <w:bottom w:val="none" w:sz="0" w:space="0" w:color="auto"/>
        <w:right w:val="none" w:sz="0" w:space="0" w:color="auto"/>
      </w:divBdr>
    </w:div>
    <w:div w:id="1795172524">
      <w:bodyDiv w:val="1"/>
      <w:marLeft w:val="0"/>
      <w:marRight w:val="0"/>
      <w:marTop w:val="0"/>
      <w:marBottom w:val="0"/>
      <w:divBdr>
        <w:top w:val="none" w:sz="0" w:space="0" w:color="auto"/>
        <w:left w:val="none" w:sz="0" w:space="0" w:color="auto"/>
        <w:bottom w:val="none" w:sz="0" w:space="0" w:color="auto"/>
        <w:right w:val="none" w:sz="0" w:space="0" w:color="auto"/>
      </w:divBdr>
    </w:div>
    <w:div w:id="1796366866">
      <w:bodyDiv w:val="1"/>
      <w:marLeft w:val="0"/>
      <w:marRight w:val="0"/>
      <w:marTop w:val="0"/>
      <w:marBottom w:val="0"/>
      <w:divBdr>
        <w:top w:val="none" w:sz="0" w:space="0" w:color="auto"/>
        <w:left w:val="none" w:sz="0" w:space="0" w:color="auto"/>
        <w:bottom w:val="none" w:sz="0" w:space="0" w:color="auto"/>
        <w:right w:val="none" w:sz="0" w:space="0" w:color="auto"/>
      </w:divBdr>
    </w:div>
    <w:div w:id="1796945266">
      <w:bodyDiv w:val="1"/>
      <w:marLeft w:val="0"/>
      <w:marRight w:val="0"/>
      <w:marTop w:val="0"/>
      <w:marBottom w:val="0"/>
      <w:divBdr>
        <w:top w:val="none" w:sz="0" w:space="0" w:color="auto"/>
        <w:left w:val="none" w:sz="0" w:space="0" w:color="auto"/>
        <w:bottom w:val="none" w:sz="0" w:space="0" w:color="auto"/>
        <w:right w:val="none" w:sz="0" w:space="0" w:color="auto"/>
      </w:divBdr>
    </w:div>
    <w:div w:id="1798329953">
      <w:bodyDiv w:val="1"/>
      <w:marLeft w:val="0"/>
      <w:marRight w:val="0"/>
      <w:marTop w:val="0"/>
      <w:marBottom w:val="0"/>
      <w:divBdr>
        <w:top w:val="none" w:sz="0" w:space="0" w:color="auto"/>
        <w:left w:val="none" w:sz="0" w:space="0" w:color="auto"/>
        <w:bottom w:val="none" w:sz="0" w:space="0" w:color="auto"/>
        <w:right w:val="none" w:sz="0" w:space="0" w:color="auto"/>
      </w:divBdr>
    </w:div>
    <w:div w:id="1798912485">
      <w:bodyDiv w:val="1"/>
      <w:marLeft w:val="0"/>
      <w:marRight w:val="0"/>
      <w:marTop w:val="0"/>
      <w:marBottom w:val="0"/>
      <w:divBdr>
        <w:top w:val="none" w:sz="0" w:space="0" w:color="auto"/>
        <w:left w:val="none" w:sz="0" w:space="0" w:color="auto"/>
        <w:bottom w:val="none" w:sz="0" w:space="0" w:color="auto"/>
        <w:right w:val="none" w:sz="0" w:space="0" w:color="auto"/>
      </w:divBdr>
      <w:divsChild>
        <w:div w:id="465007080">
          <w:marLeft w:val="480"/>
          <w:marRight w:val="0"/>
          <w:marTop w:val="0"/>
          <w:marBottom w:val="0"/>
          <w:divBdr>
            <w:top w:val="none" w:sz="0" w:space="0" w:color="auto"/>
            <w:left w:val="none" w:sz="0" w:space="0" w:color="auto"/>
            <w:bottom w:val="none" w:sz="0" w:space="0" w:color="auto"/>
            <w:right w:val="none" w:sz="0" w:space="0" w:color="auto"/>
          </w:divBdr>
        </w:div>
        <w:div w:id="143157018">
          <w:marLeft w:val="480"/>
          <w:marRight w:val="0"/>
          <w:marTop w:val="0"/>
          <w:marBottom w:val="0"/>
          <w:divBdr>
            <w:top w:val="none" w:sz="0" w:space="0" w:color="auto"/>
            <w:left w:val="none" w:sz="0" w:space="0" w:color="auto"/>
            <w:bottom w:val="none" w:sz="0" w:space="0" w:color="auto"/>
            <w:right w:val="none" w:sz="0" w:space="0" w:color="auto"/>
          </w:divBdr>
        </w:div>
        <w:div w:id="80227625">
          <w:marLeft w:val="480"/>
          <w:marRight w:val="0"/>
          <w:marTop w:val="0"/>
          <w:marBottom w:val="0"/>
          <w:divBdr>
            <w:top w:val="none" w:sz="0" w:space="0" w:color="auto"/>
            <w:left w:val="none" w:sz="0" w:space="0" w:color="auto"/>
            <w:bottom w:val="none" w:sz="0" w:space="0" w:color="auto"/>
            <w:right w:val="none" w:sz="0" w:space="0" w:color="auto"/>
          </w:divBdr>
        </w:div>
        <w:div w:id="537595672">
          <w:marLeft w:val="480"/>
          <w:marRight w:val="0"/>
          <w:marTop w:val="0"/>
          <w:marBottom w:val="0"/>
          <w:divBdr>
            <w:top w:val="none" w:sz="0" w:space="0" w:color="auto"/>
            <w:left w:val="none" w:sz="0" w:space="0" w:color="auto"/>
            <w:bottom w:val="none" w:sz="0" w:space="0" w:color="auto"/>
            <w:right w:val="none" w:sz="0" w:space="0" w:color="auto"/>
          </w:divBdr>
        </w:div>
        <w:div w:id="510604501">
          <w:marLeft w:val="480"/>
          <w:marRight w:val="0"/>
          <w:marTop w:val="0"/>
          <w:marBottom w:val="0"/>
          <w:divBdr>
            <w:top w:val="none" w:sz="0" w:space="0" w:color="auto"/>
            <w:left w:val="none" w:sz="0" w:space="0" w:color="auto"/>
            <w:bottom w:val="none" w:sz="0" w:space="0" w:color="auto"/>
            <w:right w:val="none" w:sz="0" w:space="0" w:color="auto"/>
          </w:divBdr>
        </w:div>
        <w:div w:id="1931305193">
          <w:marLeft w:val="480"/>
          <w:marRight w:val="0"/>
          <w:marTop w:val="0"/>
          <w:marBottom w:val="0"/>
          <w:divBdr>
            <w:top w:val="none" w:sz="0" w:space="0" w:color="auto"/>
            <w:left w:val="none" w:sz="0" w:space="0" w:color="auto"/>
            <w:bottom w:val="none" w:sz="0" w:space="0" w:color="auto"/>
            <w:right w:val="none" w:sz="0" w:space="0" w:color="auto"/>
          </w:divBdr>
        </w:div>
        <w:div w:id="1626348529">
          <w:marLeft w:val="480"/>
          <w:marRight w:val="0"/>
          <w:marTop w:val="0"/>
          <w:marBottom w:val="0"/>
          <w:divBdr>
            <w:top w:val="none" w:sz="0" w:space="0" w:color="auto"/>
            <w:left w:val="none" w:sz="0" w:space="0" w:color="auto"/>
            <w:bottom w:val="none" w:sz="0" w:space="0" w:color="auto"/>
            <w:right w:val="none" w:sz="0" w:space="0" w:color="auto"/>
          </w:divBdr>
        </w:div>
        <w:div w:id="1952475627">
          <w:marLeft w:val="480"/>
          <w:marRight w:val="0"/>
          <w:marTop w:val="0"/>
          <w:marBottom w:val="0"/>
          <w:divBdr>
            <w:top w:val="none" w:sz="0" w:space="0" w:color="auto"/>
            <w:left w:val="none" w:sz="0" w:space="0" w:color="auto"/>
            <w:bottom w:val="none" w:sz="0" w:space="0" w:color="auto"/>
            <w:right w:val="none" w:sz="0" w:space="0" w:color="auto"/>
          </w:divBdr>
        </w:div>
        <w:div w:id="1986007862">
          <w:marLeft w:val="480"/>
          <w:marRight w:val="0"/>
          <w:marTop w:val="0"/>
          <w:marBottom w:val="0"/>
          <w:divBdr>
            <w:top w:val="none" w:sz="0" w:space="0" w:color="auto"/>
            <w:left w:val="none" w:sz="0" w:space="0" w:color="auto"/>
            <w:bottom w:val="none" w:sz="0" w:space="0" w:color="auto"/>
            <w:right w:val="none" w:sz="0" w:space="0" w:color="auto"/>
          </w:divBdr>
        </w:div>
        <w:div w:id="232591208">
          <w:marLeft w:val="480"/>
          <w:marRight w:val="0"/>
          <w:marTop w:val="0"/>
          <w:marBottom w:val="0"/>
          <w:divBdr>
            <w:top w:val="none" w:sz="0" w:space="0" w:color="auto"/>
            <w:left w:val="none" w:sz="0" w:space="0" w:color="auto"/>
            <w:bottom w:val="none" w:sz="0" w:space="0" w:color="auto"/>
            <w:right w:val="none" w:sz="0" w:space="0" w:color="auto"/>
          </w:divBdr>
        </w:div>
        <w:div w:id="448545913">
          <w:marLeft w:val="480"/>
          <w:marRight w:val="0"/>
          <w:marTop w:val="0"/>
          <w:marBottom w:val="0"/>
          <w:divBdr>
            <w:top w:val="none" w:sz="0" w:space="0" w:color="auto"/>
            <w:left w:val="none" w:sz="0" w:space="0" w:color="auto"/>
            <w:bottom w:val="none" w:sz="0" w:space="0" w:color="auto"/>
            <w:right w:val="none" w:sz="0" w:space="0" w:color="auto"/>
          </w:divBdr>
        </w:div>
        <w:div w:id="2028096165">
          <w:marLeft w:val="480"/>
          <w:marRight w:val="0"/>
          <w:marTop w:val="0"/>
          <w:marBottom w:val="0"/>
          <w:divBdr>
            <w:top w:val="none" w:sz="0" w:space="0" w:color="auto"/>
            <w:left w:val="none" w:sz="0" w:space="0" w:color="auto"/>
            <w:bottom w:val="none" w:sz="0" w:space="0" w:color="auto"/>
            <w:right w:val="none" w:sz="0" w:space="0" w:color="auto"/>
          </w:divBdr>
        </w:div>
        <w:div w:id="1192649854">
          <w:marLeft w:val="480"/>
          <w:marRight w:val="0"/>
          <w:marTop w:val="0"/>
          <w:marBottom w:val="0"/>
          <w:divBdr>
            <w:top w:val="none" w:sz="0" w:space="0" w:color="auto"/>
            <w:left w:val="none" w:sz="0" w:space="0" w:color="auto"/>
            <w:bottom w:val="none" w:sz="0" w:space="0" w:color="auto"/>
            <w:right w:val="none" w:sz="0" w:space="0" w:color="auto"/>
          </w:divBdr>
        </w:div>
        <w:div w:id="1833715389">
          <w:marLeft w:val="480"/>
          <w:marRight w:val="0"/>
          <w:marTop w:val="0"/>
          <w:marBottom w:val="0"/>
          <w:divBdr>
            <w:top w:val="none" w:sz="0" w:space="0" w:color="auto"/>
            <w:left w:val="none" w:sz="0" w:space="0" w:color="auto"/>
            <w:bottom w:val="none" w:sz="0" w:space="0" w:color="auto"/>
            <w:right w:val="none" w:sz="0" w:space="0" w:color="auto"/>
          </w:divBdr>
        </w:div>
        <w:div w:id="1516068237">
          <w:marLeft w:val="480"/>
          <w:marRight w:val="0"/>
          <w:marTop w:val="0"/>
          <w:marBottom w:val="0"/>
          <w:divBdr>
            <w:top w:val="none" w:sz="0" w:space="0" w:color="auto"/>
            <w:left w:val="none" w:sz="0" w:space="0" w:color="auto"/>
            <w:bottom w:val="none" w:sz="0" w:space="0" w:color="auto"/>
            <w:right w:val="none" w:sz="0" w:space="0" w:color="auto"/>
          </w:divBdr>
        </w:div>
        <w:div w:id="480585322">
          <w:marLeft w:val="480"/>
          <w:marRight w:val="0"/>
          <w:marTop w:val="0"/>
          <w:marBottom w:val="0"/>
          <w:divBdr>
            <w:top w:val="none" w:sz="0" w:space="0" w:color="auto"/>
            <w:left w:val="none" w:sz="0" w:space="0" w:color="auto"/>
            <w:bottom w:val="none" w:sz="0" w:space="0" w:color="auto"/>
            <w:right w:val="none" w:sz="0" w:space="0" w:color="auto"/>
          </w:divBdr>
        </w:div>
        <w:div w:id="1299335873">
          <w:marLeft w:val="480"/>
          <w:marRight w:val="0"/>
          <w:marTop w:val="0"/>
          <w:marBottom w:val="0"/>
          <w:divBdr>
            <w:top w:val="none" w:sz="0" w:space="0" w:color="auto"/>
            <w:left w:val="none" w:sz="0" w:space="0" w:color="auto"/>
            <w:bottom w:val="none" w:sz="0" w:space="0" w:color="auto"/>
            <w:right w:val="none" w:sz="0" w:space="0" w:color="auto"/>
          </w:divBdr>
        </w:div>
        <w:div w:id="1738236405">
          <w:marLeft w:val="480"/>
          <w:marRight w:val="0"/>
          <w:marTop w:val="0"/>
          <w:marBottom w:val="0"/>
          <w:divBdr>
            <w:top w:val="none" w:sz="0" w:space="0" w:color="auto"/>
            <w:left w:val="none" w:sz="0" w:space="0" w:color="auto"/>
            <w:bottom w:val="none" w:sz="0" w:space="0" w:color="auto"/>
            <w:right w:val="none" w:sz="0" w:space="0" w:color="auto"/>
          </w:divBdr>
        </w:div>
        <w:div w:id="267658470">
          <w:marLeft w:val="480"/>
          <w:marRight w:val="0"/>
          <w:marTop w:val="0"/>
          <w:marBottom w:val="0"/>
          <w:divBdr>
            <w:top w:val="none" w:sz="0" w:space="0" w:color="auto"/>
            <w:left w:val="none" w:sz="0" w:space="0" w:color="auto"/>
            <w:bottom w:val="none" w:sz="0" w:space="0" w:color="auto"/>
            <w:right w:val="none" w:sz="0" w:space="0" w:color="auto"/>
          </w:divBdr>
        </w:div>
        <w:div w:id="232397779">
          <w:marLeft w:val="480"/>
          <w:marRight w:val="0"/>
          <w:marTop w:val="0"/>
          <w:marBottom w:val="0"/>
          <w:divBdr>
            <w:top w:val="none" w:sz="0" w:space="0" w:color="auto"/>
            <w:left w:val="none" w:sz="0" w:space="0" w:color="auto"/>
            <w:bottom w:val="none" w:sz="0" w:space="0" w:color="auto"/>
            <w:right w:val="none" w:sz="0" w:space="0" w:color="auto"/>
          </w:divBdr>
        </w:div>
        <w:div w:id="2106488352">
          <w:marLeft w:val="480"/>
          <w:marRight w:val="0"/>
          <w:marTop w:val="0"/>
          <w:marBottom w:val="0"/>
          <w:divBdr>
            <w:top w:val="none" w:sz="0" w:space="0" w:color="auto"/>
            <w:left w:val="none" w:sz="0" w:space="0" w:color="auto"/>
            <w:bottom w:val="none" w:sz="0" w:space="0" w:color="auto"/>
            <w:right w:val="none" w:sz="0" w:space="0" w:color="auto"/>
          </w:divBdr>
        </w:div>
        <w:div w:id="1275669845">
          <w:marLeft w:val="480"/>
          <w:marRight w:val="0"/>
          <w:marTop w:val="0"/>
          <w:marBottom w:val="0"/>
          <w:divBdr>
            <w:top w:val="none" w:sz="0" w:space="0" w:color="auto"/>
            <w:left w:val="none" w:sz="0" w:space="0" w:color="auto"/>
            <w:bottom w:val="none" w:sz="0" w:space="0" w:color="auto"/>
            <w:right w:val="none" w:sz="0" w:space="0" w:color="auto"/>
          </w:divBdr>
        </w:div>
        <w:div w:id="520169712">
          <w:marLeft w:val="480"/>
          <w:marRight w:val="0"/>
          <w:marTop w:val="0"/>
          <w:marBottom w:val="0"/>
          <w:divBdr>
            <w:top w:val="none" w:sz="0" w:space="0" w:color="auto"/>
            <w:left w:val="none" w:sz="0" w:space="0" w:color="auto"/>
            <w:bottom w:val="none" w:sz="0" w:space="0" w:color="auto"/>
            <w:right w:val="none" w:sz="0" w:space="0" w:color="auto"/>
          </w:divBdr>
        </w:div>
        <w:div w:id="238903937">
          <w:marLeft w:val="480"/>
          <w:marRight w:val="0"/>
          <w:marTop w:val="0"/>
          <w:marBottom w:val="0"/>
          <w:divBdr>
            <w:top w:val="none" w:sz="0" w:space="0" w:color="auto"/>
            <w:left w:val="none" w:sz="0" w:space="0" w:color="auto"/>
            <w:bottom w:val="none" w:sz="0" w:space="0" w:color="auto"/>
            <w:right w:val="none" w:sz="0" w:space="0" w:color="auto"/>
          </w:divBdr>
        </w:div>
        <w:div w:id="261187399">
          <w:marLeft w:val="480"/>
          <w:marRight w:val="0"/>
          <w:marTop w:val="0"/>
          <w:marBottom w:val="0"/>
          <w:divBdr>
            <w:top w:val="none" w:sz="0" w:space="0" w:color="auto"/>
            <w:left w:val="none" w:sz="0" w:space="0" w:color="auto"/>
            <w:bottom w:val="none" w:sz="0" w:space="0" w:color="auto"/>
            <w:right w:val="none" w:sz="0" w:space="0" w:color="auto"/>
          </w:divBdr>
        </w:div>
        <w:div w:id="926036247">
          <w:marLeft w:val="480"/>
          <w:marRight w:val="0"/>
          <w:marTop w:val="0"/>
          <w:marBottom w:val="0"/>
          <w:divBdr>
            <w:top w:val="none" w:sz="0" w:space="0" w:color="auto"/>
            <w:left w:val="none" w:sz="0" w:space="0" w:color="auto"/>
            <w:bottom w:val="none" w:sz="0" w:space="0" w:color="auto"/>
            <w:right w:val="none" w:sz="0" w:space="0" w:color="auto"/>
          </w:divBdr>
        </w:div>
        <w:div w:id="1669092120">
          <w:marLeft w:val="480"/>
          <w:marRight w:val="0"/>
          <w:marTop w:val="0"/>
          <w:marBottom w:val="0"/>
          <w:divBdr>
            <w:top w:val="none" w:sz="0" w:space="0" w:color="auto"/>
            <w:left w:val="none" w:sz="0" w:space="0" w:color="auto"/>
            <w:bottom w:val="none" w:sz="0" w:space="0" w:color="auto"/>
            <w:right w:val="none" w:sz="0" w:space="0" w:color="auto"/>
          </w:divBdr>
        </w:div>
        <w:div w:id="1873760100">
          <w:marLeft w:val="480"/>
          <w:marRight w:val="0"/>
          <w:marTop w:val="0"/>
          <w:marBottom w:val="0"/>
          <w:divBdr>
            <w:top w:val="none" w:sz="0" w:space="0" w:color="auto"/>
            <w:left w:val="none" w:sz="0" w:space="0" w:color="auto"/>
            <w:bottom w:val="none" w:sz="0" w:space="0" w:color="auto"/>
            <w:right w:val="none" w:sz="0" w:space="0" w:color="auto"/>
          </w:divBdr>
        </w:div>
        <w:div w:id="1067538102">
          <w:marLeft w:val="480"/>
          <w:marRight w:val="0"/>
          <w:marTop w:val="0"/>
          <w:marBottom w:val="0"/>
          <w:divBdr>
            <w:top w:val="none" w:sz="0" w:space="0" w:color="auto"/>
            <w:left w:val="none" w:sz="0" w:space="0" w:color="auto"/>
            <w:bottom w:val="none" w:sz="0" w:space="0" w:color="auto"/>
            <w:right w:val="none" w:sz="0" w:space="0" w:color="auto"/>
          </w:divBdr>
        </w:div>
        <w:div w:id="860554858">
          <w:marLeft w:val="480"/>
          <w:marRight w:val="0"/>
          <w:marTop w:val="0"/>
          <w:marBottom w:val="0"/>
          <w:divBdr>
            <w:top w:val="none" w:sz="0" w:space="0" w:color="auto"/>
            <w:left w:val="none" w:sz="0" w:space="0" w:color="auto"/>
            <w:bottom w:val="none" w:sz="0" w:space="0" w:color="auto"/>
            <w:right w:val="none" w:sz="0" w:space="0" w:color="auto"/>
          </w:divBdr>
        </w:div>
        <w:div w:id="586038432">
          <w:marLeft w:val="480"/>
          <w:marRight w:val="0"/>
          <w:marTop w:val="0"/>
          <w:marBottom w:val="0"/>
          <w:divBdr>
            <w:top w:val="none" w:sz="0" w:space="0" w:color="auto"/>
            <w:left w:val="none" w:sz="0" w:space="0" w:color="auto"/>
            <w:bottom w:val="none" w:sz="0" w:space="0" w:color="auto"/>
            <w:right w:val="none" w:sz="0" w:space="0" w:color="auto"/>
          </w:divBdr>
        </w:div>
        <w:div w:id="1647470324">
          <w:marLeft w:val="480"/>
          <w:marRight w:val="0"/>
          <w:marTop w:val="0"/>
          <w:marBottom w:val="0"/>
          <w:divBdr>
            <w:top w:val="none" w:sz="0" w:space="0" w:color="auto"/>
            <w:left w:val="none" w:sz="0" w:space="0" w:color="auto"/>
            <w:bottom w:val="none" w:sz="0" w:space="0" w:color="auto"/>
            <w:right w:val="none" w:sz="0" w:space="0" w:color="auto"/>
          </w:divBdr>
        </w:div>
        <w:div w:id="1322005083">
          <w:marLeft w:val="480"/>
          <w:marRight w:val="0"/>
          <w:marTop w:val="0"/>
          <w:marBottom w:val="0"/>
          <w:divBdr>
            <w:top w:val="none" w:sz="0" w:space="0" w:color="auto"/>
            <w:left w:val="none" w:sz="0" w:space="0" w:color="auto"/>
            <w:bottom w:val="none" w:sz="0" w:space="0" w:color="auto"/>
            <w:right w:val="none" w:sz="0" w:space="0" w:color="auto"/>
          </w:divBdr>
        </w:div>
        <w:div w:id="1384212804">
          <w:marLeft w:val="480"/>
          <w:marRight w:val="0"/>
          <w:marTop w:val="0"/>
          <w:marBottom w:val="0"/>
          <w:divBdr>
            <w:top w:val="none" w:sz="0" w:space="0" w:color="auto"/>
            <w:left w:val="none" w:sz="0" w:space="0" w:color="auto"/>
            <w:bottom w:val="none" w:sz="0" w:space="0" w:color="auto"/>
            <w:right w:val="none" w:sz="0" w:space="0" w:color="auto"/>
          </w:divBdr>
        </w:div>
        <w:div w:id="2028408467">
          <w:marLeft w:val="480"/>
          <w:marRight w:val="0"/>
          <w:marTop w:val="0"/>
          <w:marBottom w:val="0"/>
          <w:divBdr>
            <w:top w:val="none" w:sz="0" w:space="0" w:color="auto"/>
            <w:left w:val="none" w:sz="0" w:space="0" w:color="auto"/>
            <w:bottom w:val="none" w:sz="0" w:space="0" w:color="auto"/>
            <w:right w:val="none" w:sz="0" w:space="0" w:color="auto"/>
          </w:divBdr>
        </w:div>
        <w:div w:id="570654267">
          <w:marLeft w:val="480"/>
          <w:marRight w:val="0"/>
          <w:marTop w:val="0"/>
          <w:marBottom w:val="0"/>
          <w:divBdr>
            <w:top w:val="none" w:sz="0" w:space="0" w:color="auto"/>
            <w:left w:val="none" w:sz="0" w:space="0" w:color="auto"/>
            <w:bottom w:val="none" w:sz="0" w:space="0" w:color="auto"/>
            <w:right w:val="none" w:sz="0" w:space="0" w:color="auto"/>
          </w:divBdr>
        </w:div>
        <w:div w:id="1566724105">
          <w:marLeft w:val="480"/>
          <w:marRight w:val="0"/>
          <w:marTop w:val="0"/>
          <w:marBottom w:val="0"/>
          <w:divBdr>
            <w:top w:val="none" w:sz="0" w:space="0" w:color="auto"/>
            <w:left w:val="none" w:sz="0" w:space="0" w:color="auto"/>
            <w:bottom w:val="none" w:sz="0" w:space="0" w:color="auto"/>
            <w:right w:val="none" w:sz="0" w:space="0" w:color="auto"/>
          </w:divBdr>
        </w:div>
        <w:div w:id="326515292">
          <w:marLeft w:val="480"/>
          <w:marRight w:val="0"/>
          <w:marTop w:val="0"/>
          <w:marBottom w:val="0"/>
          <w:divBdr>
            <w:top w:val="none" w:sz="0" w:space="0" w:color="auto"/>
            <w:left w:val="none" w:sz="0" w:space="0" w:color="auto"/>
            <w:bottom w:val="none" w:sz="0" w:space="0" w:color="auto"/>
            <w:right w:val="none" w:sz="0" w:space="0" w:color="auto"/>
          </w:divBdr>
        </w:div>
        <w:div w:id="1733576029">
          <w:marLeft w:val="480"/>
          <w:marRight w:val="0"/>
          <w:marTop w:val="0"/>
          <w:marBottom w:val="0"/>
          <w:divBdr>
            <w:top w:val="none" w:sz="0" w:space="0" w:color="auto"/>
            <w:left w:val="none" w:sz="0" w:space="0" w:color="auto"/>
            <w:bottom w:val="none" w:sz="0" w:space="0" w:color="auto"/>
            <w:right w:val="none" w:sz="0" w:space="0" w:color="auto"/>
          </w:divBdr>
        </w:div>
        <w:div w:id="200747160">
          <w:marLeft w:val="480"/>
          <w:marRight w:val="0"/>
          <w:marTop w:val="0"/>
          <w:marBottom w:val="0"/>
          <w:divBdr>
            <w:top w:val="none" w:sz="0" w:space="0" w:color="auto"/>
            <w:left w:val="none" w:sz="0" w:space="0" w:color="auto"/>
            <w:bottom w:val="none" w:sz="0" w:space="0" w:color="auto"/>
            <w:right w:val="none" w:sz="0" w:space="0" w:color="auto"/>
          </w:divBdr>
        </w:div>
        <w:div w:id="1602881351">
          <w:marLeft w:val="480"/>
          <w:marRight w:val="0"/>
          <w:marTop w:val="0"/>
          <w:marBottom w:val="0"/>
          <w:divBdr>
            <w:top w:val="none" w:sz="0" w:space="0" w:color="auto"/>
            <w:left w:val="none" w:sz="0" w:space="0" w:color="auto"/>
            <w:bottom w:val="none" w:sz="0" w:space="0" w:color="auto"/>
            <w:right w:val="none" w:sz="0" w:space="0" w:color="auto"/>
          </w:divBdr>
        </w:div>
        <w:div w:id="1167013067">
          <w:marLeft w:val="480"/>
          <w:marRight w:val="0"/>
          <w:marTop w:val="0"/>
          <w:marBottom w:val="0"/>
          <w:divBdr>
            <w:top w:val="none" w:sz="0" w:space="0" w:color="auto"/>
            <w:left w:val="none" w:sz="0" w:space="0" w:color="auto"/>
            <w:bottom w:val="none" w:sz="0" w:space="0" w:color="auto"/>
            <w:right w:val="none" w:sz="0" w:space="0" w:color="auto"/>
          </w:divBdr>
        </w:div>
        <w:div w:id="1919974018">
          <w:marLeft w:val="480"/>
          <w:marRight w:val="0"/>
          <w:marTop w:val="0"/>
          <w:marBottom w:val="0"/>
          <w:divBdr>
            <w:top w:val="none" w:sz="0" w:space="0" w:color="auto"/>
            <w:left w:val="none" w:sz="0" w:space="0" w:color="auto"/>
            <w:bottom w:val="none" w:sz="0" w:space="0" w:color="auto"/>
            <w:right w:val="none" w:sz="0" w:space="0" w:color="auto"/>
          </w:divBdr>
        </w:div>
        <w:div w:id="37583775">
          <w:marLeft w:val="480"/>
          <w:marRight w:val="0"/>
          <w:marTop w:val="0"/>
          <w:marBottom w:val="0"/>
          <w:divBdr>
            <w:top w:val="none" w:sz="0" w:space="0" w:color="auto"/>
            <w:left w:val="none" w:sz="0" w:space="0" w:color="auto"/>
            <w:bottom w:val="none" w:sz="0" w:space="0" w:color="auto"/>
            <w:right w:val="none" w:sz="0" w:space="0" w:color="auto"/>
          </w:divBdr>
        </w:div>
        <w:div w:id="686710210">
          <w:marLeft w:val="480"/>
          <w:marRight w:val="0"/>
          <w:marTop w:val="0"/>
          <w:marBottom w:val="0"/>
          <w:divBdr>
            <w:top w:val="none" w:sz="0" w:space="0" w:color="auto"/>
            <w:left w:val="none" w:sz="0" w:space="0" w:color="auto"/>
            <w:bottom w:val="none" w:sz="0" w:space="0" w:color="auto"/>
            <w:right w:val="none" w:sz="0" w:space="0" w:color="auto"/>
          </w:divBdr>
        </w:div>
        <w:div w:id="268661582">
          <w:marLeft w:val="480"/>
          <w:marRight w:val="0"/>
          <w:marTop w:val="0"/>
          <w:marBottom w:val="0"/>
          <w:divBdr>
            <w:top w:val="none" w:sz="0" w:space="0" w:color="auto"/>
            <w:left w:val="none" w:sz="0" w:space="0" w:color="auto"/>
            <w:bottom w:val="none" w:sz="0" w:space="0" w:color="auto"/>
            <w:right w:val="none" w:sz="0" w:space="0" w:color="auto"/>
          </w:divBdr>
        </w:div>
        <w:div w:id="560869512">
          <w:marLeft w:val="480"/>
          <w:marRight w:val="0"/>
          <w:marTop w:val="0"/>
          <w:marBottom w:val="0"/>
          <w:divBdr>
            <w:top w:val="none" w:sz="0" w:space="0" w:color="auto"/>
            <w:left w:val="none" w:sz="0" w:space="0" w:color="auto"/>
            <w:bottom w:val="none" w:sz="0" w:space="0" w:color="auto"/>
            <w:right w:val="none" w:sz="0" w:space="0" w:color="auto"/>
          </w:divBdr>
        </w:div>
        <w:div w:id="1431391246">
          <w:marLeft w:val="480"/>
          <w:marRight w:val="0"/>
          <w:marTop w:val="0"/>
          <w:marBottom w:val="0"/>
          <w:divBdr>
            <w:top w:val="none" w:sz="0" w:space="0" w:color="auto"/>
            <w:left w:val="none" w:sz="0" w:space="0" w:color="auto"/>
            <w:bottom w:val="none" w:sz="0" w:space="0" w:color="auto"/>
            <w:right w:val="none" w:sz="0" w:space="0" w:color="auto"/>
          </w:divBdr>
        </w:div>
        <w:div w:id="1362782533">
          <w:marLeft w:val="480"/>
          <w:marRight w:val="0"/>
          <w:marTop w:val="0"/>
          <w:marBottom w:val="0"/>
          <w:divBdr>
            <w:top w:val="none" w:sz="0" w:space="0" w:color="auto"/>
            <w:left w:val="none" w:sz="0" w:space="0" w:color="auto"/>
            <w:bottom w:val="none" w:sz="0" w:space="0" w:color="auto"/>
            <w:right w:val="none" w:sz="0" w:space="0" w:color="auto"/>
          </w:divBdr>
        </w:div>
        <w:div w:id="560872331">
          <w:marLeft w:val="480"/>
          <w:marRight w:val="0"/>
          <w:marTop w:val="0"/>
          <w:marBottom w:val="0"/>
          <w:divBdr>
            <w:top w:val="none" w:sz="0" w:space="0" w:color="auto"/>
            <w:left w:val="none" w:sz="0" w:space="0" w:color="auto"/>
            <w:bottom w:val="none" w:sz="0" w:space="0" w:color="auto"/>
            <w:right w:val="none" w:sz="0" w:space="0" w:color="auto"/>
          </w:divBdr>
        </w:div>
        <w:div w:id="1799641465">
          <w:marLeft w:val="480"/>
          <w:marRight w:val="0"/>
          <w:marTop w:val="0"/>
          <w:marBottom w:val="0"/>
          <w:divBdr>
            <w:top w:val="none" w:sz="0" w:space="0" w:color="auto"/>
            <w:left w:val="none" w:sz="0" w:space="0" w:color="auto"/>
            <w:bottom w:val="none" w:sz="0" w:space="0" w:color="auto"/>
            <w:right w:val="none" w:sz="0" w:space="0" w:color="auto"/>
          </w:divBdr>
        </w:div>
        <w:div w:id="652951014">
          <w:marLeft w:val="480"/>
          <w:marRight w:val="0"/>
          <w:marTop w:val="0"/>
          <w:marBottom w:val="0"/>
          <w:divBdr>
            <w:top w:val="none" w:sz="0" w:space="0" w:color="auto"/>
            <w:left w:val="none" w:sz="0" w:space="0" w:color="auto"/>
            <w:bottom w:val="none" w:sz="0" w:space="0" w:color="auto"/>
            <w:right w:val="none" w:sz="0" w:space="0" w:color="auto"/>
          </w:divBdr>
        </w:div>
        <w:div w:id="699940923">
          <w:marLeft w:val="480"/>
          <w:marRight w:val="0"/>
          <w:marTop w:val="0"/>
          <w:marBottom w:val="0"/>
          <w:divBdr>
            <w:top w:val="none" w:sz="0" w:space="0" w:color="auto"/>
            <w:left w:val="none" w:sz="0" w:space="0" w:color="auto"/>
            <w:bottom w:val="none" w:sz="0" w:space="0" w:color="auto"/>
            <w:right w:val="none" w:sz="0" w:space="0" w:color="auto"/>
          </w:divBdr>
        </w:div>
        <w:div w:id="947128252">
          <w:marLeft w:val="480"/>
          <w:marRight w:val="0"/>
          <w:marTop w:val="0"/>
          <w:marBottom w:val="0"/>
          <w:divBdr>
            <w:top w:val="none" w:sz="0" w:space="0" w:color="auto"/>
            <w:left w:val="none" w:sz="0" w:space="0" w:color="auto"/>
            <w:bottom w:val="none" w:sz="0" w:space="0" w:color="auto"/>
            <w:right w:val="none" w:sz="0" w:space="0" w:color="auto"/>
          </w:divBdr>
        </w:div>
        <w:div w:id="1393121001">
          <w:marLeft w:val="480"/>
          <w:marRight w:val="0"/>
          <w:marTop w:val="0"/>
          <w:marBottom w:val="0"/>
          <w:divBdr>
            <w:top w:val="none" w:sz="0" w:space="0" w:color="auto"/>
            <w:left w:val="none" w:sz="0" w:space="0" w:color="auto"/>
            <w:bottom w:val="none" w:sz="0" w:space="0" w:color="auto"/>
            <w:right w:val="none" w:sz="0" w:space="0" w:color="auto"/>
          </w:divBdr>
        </w:div>
        <w:div w:id="1075666282">
          <w:marLeft w:val="480"/>
          <w:marRight w:val="0"/>
          <w:marTop w:val="0"/>
          <w:marBottom w:val="0"/>
          <w:divBdr>
            <w:top w:val="none" w:sz="0" w:space="0" w:color="auto"/>
            <w:left w:val="none" w:sz="0" w:space="0" w:color="auto"/>
            <w:bottom w:val="none" w:sz="0" w:space="0" w:color="auto"/>
            <w:right w:val="none" w:sz="0" w:space="0" w:color="auto"/>
          </w:divBdr>
        </w:div>
        <w:div w:id="1163620123">
          <w:marLeft w:val="480"/>
          <w:marRight w:val="0"/>
          <w:marTop w:val="0"/>
          <w:marBottom w:val="0"/>
          <w:divBdr>
            <w:top w:val="none" w:sz="0" w:space="0" w:color="auto"/>
            <w:left w:val="none" w:sz="0" w:space="0" w:color="auto"/>
            <w:bottom w:val="none" w:sz="0" w:space="0" w:color="auto"/>
            <w:right w:val="none" w:sz="0" w:space="0" w:color="auto"/>
          </w:divBdr>
        </w:div>
        <w:div w:id="2063601520">
          <w:marLeft w:val="480"/>
          <w:marRight w:val="0"/>
          <w:marTop w:val="0"/>
          <w:marBottom w:val="0"/>
          <w:divBdr>
            <w:top w:val="none" w:sz="0" w:space="0" w:color="auto"/>
            <w:left w:val="none" w:sz="0" w:space="0" w:color="auto"/>
            <w:bottom w:val="none" w:sz="0" w:space="0" w:color="auto"/>
            <w:right w:val="none" w:sz="0" w:space="0" w:color="auto"/>
          </w:divBdr>
        </w:div>
        <w:div w:id="1133909890">
          <w:marLeft w:val="480"/>
          <w:marRight w:val="0"/>
          <w:marTop w:val="0"/>
          <w:marBottom w:val="0"/>
          <w:divBdr>
            <w:top w:val="none" w:sz="0" w:space="0" w:color="auto"/>
            <w:left w:val="none" w:sz="0" w:space="0" w:color="auto"/>
            <w:bottom w:val="none" w:sz="0" w:space="0" w:color="auto"/>
            <w:right w:val="none" w:sz="0" w:space="0" w:color="auto"/>
          </w:divBdr>
        </w:div>
        <w:div w:id="1408072036">
          <w:marLeft w:val="480"/>
          <w:marRight w:val="0"/>
          <w:marTop w:val="0"/>
          <w:marBottom w:val="0"/>
          <w:divBdr>
            <w:top w:val="none" w:sz="0" w:space="0" w:color="auto"/>
            <w:left w:val="none" w:sz="0" w:space="0" w:color="auto"/>
            <w:bottom w:val="none" w:sz="0" w:space="0" w:color="auto"/>
            <w:right w:val="none" w:sz="0" w:space="0" w:color="auto"/>
          </w:divBdr>
        </w:div>
        <w:div w:id="327489799">
          <w:marLeft w:val="480"/>
          <w:marRight w:val="0"/>
          <w:marTop w:val="0"/>
          <w:marBottom w:val="0"/>
          <w:divBdr>
            <w:top w:val="none" w:sz="0" w:space="0" w:color="auto"/>
            <w:left w:val="none" w:sz="0" w:space="0" w:color="auto"/>
            <w:bottom w:val="none" w:sz="0" w:space="0" w:color="auto"/>
            <w:right w:val="none" w:sz="0" w:space="0" w:color="auto"/>
          </w:divBdr>
        </w:div>
        <w:div w:id="1122311587">
          <w:marLeft w:val="480"/>
          <w:marRight w:val="0"/>
          <w:marTop w:val="0"/>
          <w:marBottom w:val="0"/>
          <w:divBdr>
            <w:top w:val="none" w:sz="0" w:space="0" w:color="auto"/>
            <w:left w:val="none" w:sz="0" w:space="0" w:color="auto"/>
            <w:bottom w:val="none" w:sz="0" w:space="0" w:color="auto"/>
            <w:right w:val="none" w:sz="0" w:space="0" w:color="auto"/>
          </w:divBdr>
        </w:div>
        <w:div w:id="106391143">
          <w:marLeft w:val="480"/>
          <w:marRight w:val="0"/>
          <w:marTop w:val="0"/>
          <w:marBottom w:val="0"/>
          <w:divBdr>
            <w:top w:val="none" w:sz="0" w:space="0" w:color="auto"/>
            <w:left w:val="none" w:sz="0" w:space="0" w:color="auto"/>
            <w:bottom w:val="none" w:sz="0" w:space="0" w:color="auto"/>
            <w:right w:val="none" w:sz="0" w:space="0" w:color="auto"/>
          </w:divBdr>
        </w:div>
        <w:div w:id="866333957">
          <w:marLeft w:val="480"/>
          <w:marRight w:val="0"/>
          <w:marTop w:val="0"/>
          <w:marBottom w:val="0"/>
          <w:divBdr>
            <w:top w:val="none" w:sz="0" w:space="0" w:color="auto"/>
            <w:left w:val="none" w:sz="0" w:space="0" w:color="auto"/>
            <w:bottom w:val="none" w:sz="0" w:space="0" w:color="auto"/>
            <w:right w:val="none" w:sz="0" w:space="0" w:color="auto"/>
          </w:divBdr>
        </w:div>
        <w:div w:id="301424999">
          <w:marLeft w:val="480"/>
          <w:marRight w:val="0"/>
          <w:marTop w:val="0"/>
          <w:marBottom w:val="0"/>
          <w:divBdr>
            <w:top w:val="none" w:sz="0" w:space="0" w:color="auto"/>
            <w:left w:val="none" w:sz="0" w:space="0" w:color="auto"/>
            <w:bottom w:val="none" w:sz="0" w:space="0" w:color="auto"/>
            <w:right w:val="none" w:sz="0" w:space="0" w:color="auto"/>
          </w:divBdr>
        </w:div>
        <w:div w:id="1143161510">
          <w:marLeft w:val="480"/>
          <w:marRight w:val="0"/>
          <w:marTop w:val="0"/>
          <w:marBottom w:val="0"/>
          <w:divBdr>
            <w:top w:val="none" w:sz="0" w:space="0" w:color="auto"/>
            <w:left w:val="none" w:sz="0" w:space="0" w:color="auto"/>
            <w:bottom w:val="none" w:sz="0" w:space="0" w:color="auto"/>
            <w:right w:val="none" w:sz="0" w:space="0" w:color="auto"/>
          </w:divBdr>
        </w:div>
        <w:div w:id="2054189946">
          <w:marLeft w:val="480"/>
          <w:marRight w:val="0"/>
          <w:marTop w:val="0"/>
          <w:marBottom w:val="0"/>
          <w:divBdr>
            <w:top w:val="none" w:sz="0" w:space="0" w:color="auto"/>
            <w:left w:val="none" w:sz="0" w:space="0" w:color="auto"/>
            <w:bottom w:val="none" w:sz="0" w:space="0" w:color="auto"/>
            <w:right w:val="none" w:sz="0" w:space="0" w:color="auto"/>
          </w:divBdr>
        </w:div>
        <w:div w:id="1155099032">
          <w:marLeft w:val="480"/>
          <w:marRight w:val="0"/>
          <w:marTop w:val="0"/>
          <w:marBottom w:val="0"/>
          <w:divBdr>
            <w:top w:val="none" w:sz="0" w:space="0" w:color="auto"/>
            <w:left w:val="none" w:sz="0" w:space="0" w:color="auto"/>
            <w:bottom w:val="none" w:sz="0" w:space="0" w:color="auto"/>
            <w:right w:val="none" w:sz="0" w:space="0" w:color="auto"/>
          </w:divBdr>
        </w:div>
        <w:div w:id="19088009">
          <w:marLeft w:val="480"/>
          <w:marRight w:val="0"/>
          <w:marTop w:val="0"/>
          <w:marBottom w:val="0"/>
          <w:divBdr>
            <w:top w:val="none" w:sz="0" w:space="0" w:color="auto"/>
            <w:left w:val="none" w:sz="0" w:space="0" w:color="auto"/>
            <w:bottom w:val="none" w:sz="0" w:space="0" w:color="auto"/>
            <w:right w:val="none" w:sz="0" w:space="0" w:color="auto"/>
          </w:divBdr>
        </w:div>
        <w:div w:id="497036704">
          <w:marLeft w:val="480"/>
          <w:marRight w:val="0"/>
          <w:marTop w:val="0"/>
          <w:marBottom w:val="0"/>
          <w:divBdr>
            <w:top w:val="none" w:sz="0" w:space="0" w:color="auto"/>
            <w:left w:val="none" w:sz="0" w:space="0" w:color="auto"/>
            <w:bottom w:val="none" w:sz="0" w:space="0" w:color="auto"/>
            <w:right w:val="none" w:sz="0" w:space="0" w:color="auto"/>
          </w:divBdr>
        </w:div>
        <w:div w:id="2030181777">
          <w:marLeft w:val="480"/>
          <w:marRight w:val="0"/>
          <w:marTop w:val="0"/>
          <w:marBottom w:val="0"/>
          <w:divBdr>
            <w:top w:val="none" w:sz="0" w:space="0" w:color="auto"/>
            <w:left w:val="none" w:sz="0" w:space="0" w:color="auto"/>
            <w:bottom w:val="none" w:sz="0" w:space="0" w:color="auto"/>
            <w:right w:val="none" w:sz="0" w:space="0" w:color="auto"/>
          </w:divBdr>
        </w:div>
        <w:div w:id="1275820209">
          <w:marLeft w:val="480"/>
          <w:marRight w:val="0"/>
          <w:marTop w:val="0"/>
          <w:marBottom w:val="0"/>
          <w:divBdr>
            <w:top w:val="none" w:sz="0" w:space="0" w:color="auto"/>
            <w:left w:val="none" w:sz="0" w:space="0" w:color="auto"/>
            <w:bottom w:val="none" w:sz="0" w:space="0" w:color="auto"/>
            <w:right w:val="none" w:sz="0" w:space="0" w:color="auto"/>
          </w:divBdr>
        </w:div>
        <w:div w:id="1158232281">
          <w:marLeft w:val="480"/>
          <w:marRight w:val="0"/>
          <w:marTop w:val="0"/>
          <w:marBottom w:val="0"/>
          <w:divBdr>
            <w:top w:val="none" w:sz="0" w:space="0" w:color="auto"/>
            <w:left w:val="none" w:sz="0" w:space="0" w:color="auto"/>
            <w:bottom w:val="none" w:sz="0" w:space="0" w:color="auto"/>
            <w:right w:val="none" w:sz="0" w:space="0" w:color="auto"/>
          </w:divBdr>
        </w:div>
        <w:div w:id="2071033450">
          <w:marLeft w:val="480"/>
          <w:marRight w:val="0"/>
          <w:marTop w:val="0"/>
          <w:marBottom w:val="0"/>
          <w:divBdr>
            <w:top w:val="none" w:sz="0" w:space="0" w:color="auto"/>
            <w:left w:val="none" w:sz="0" w:space="0" w:color="auto"/>
            <w:bottom w:val="none" w:sz="0" w:space="0" w:color="auto"/>
            <w:right w:val="none" w:sz="0" w:space="0" w:color="auto"/>
          </w:divBdr>
        </w:div>
        <w:div w:id="2081516033">
          <w:marLeft w:val="480"/>
          <w:marRight w:val="0"/>
          <w:marTop w:val="0"/>
          <w:marBottom w:val="0"/>
          <w:divBdr>
            <w:top w:val="none" w:sz="0" w:space="0" w:color="auto"/>
            <w:left w:val="none" w:sz="0" w:space="0" w:color="auto"/>
            <w:bottom w:val="none" w:sz="0" w:space="0" w:color="auto"/>
            <w:right w:val="none" w:sz="0" w:space="0" w:color="auto"/>
          </w:divBdr>
        </w:div>
        <w:div w:id="1398473319">
          <w:marLeft w:val="480"/>
          <w:marRight w:val="0"/>
          <w:marTop w:val="0"/>
          <w:marBottom w:val="0"/>
          <w:divBdr>
            <w:top w:val="none" w:sz="0" w:space="0" w:color="auto"/>
            <w:left w:val="none" w:sz="0" w:space="0" w:color="auto"/>
            <w:bottom w:val="none" w:sz="0" w:space="0" w:color="auto"/>
            <w:right w:val="none" w:sz="0" w:space="0" w:color="auto"/>
          </w:divBdr>
        </w:div>
        <w:div w:id="832140841">
          <w:marLeft w:val="480"/>
          <w:marRight w:val="0"/>
          <w:marTop w:val="0"/>
          <w:marBottom w:val="0"/>
          <w:divBdr>
            <w:top w:val="none" w:sz="0" w:space="0" w:color="auto"/>
            <w:left w:val="none" w:sz="0" w:space="0" w:color="auto"/>
            <w:bottom w:val="none" w:sz="0" w:space="0" w:color="auto"/>
            <w:right w:val="none" w:sz="0" w:space="0" w:color="auto"/>
          </w:divBdr>
        </w:div>
        <w:div w:id="620066142">
          <w:marLeft w:val="480"/>
          <w:marRight w:val="0"/>
          <w:marTop w:val="0"/>
          <w:marBottom w:val="0"/>
          <w:divBdr>
            <w:top w:val="none" w:sz="0" w:space="0" w:color="auto"/>
            <w:left w:val="none" w:sz="0" w:space="0" w:color="auto"/>
            <w:bottom w:val="none" w:sz="0" w:space="0" w:color="auto"/>
            <w:right w:val="none" w:sz="0" w:space="0" w:color="auto"/>
          </w:divBdr>
        </w:div>
        <w:div w:id="1413548516">
          <w:marLeft w:val="480"/>
          <w:marRight w:val="0"/>
          <w:marTop w:val="0"/>
          <w:marBottom w:val="0"/>
          <w:divBdr>
            <w:top w:val="none" w:sz="0" w:space="0" w:color="auto"/>
            <w:left w:val="none" w:sz="0" w:space="0" w:color="auto"/>
            <w:bottom w:val="none" w:sz="0" w:space="0" w:color="auto"/>
            <w:right w:val="none" w:sz="0" w:space="0" w:color="auto"/>
          </w:divBdr>
        </w:div>
        <w:div w:id="167406875">
          <w:marLeft w:val="480"/>
          <w:marRight w:val="0"/>
          <w:marTop w:val="0"/>
          <w:marBottom w:val="0"/>
          <w:divBdr>
            <w:top w:val="none" w:sz="0" w:space="0" w:color="auto"/>
            <w:left w:val="none" w:sz="0" w:space="0" w:color="auto"/>
            <w:bottom w:val="none" w:sz="0" w:space="0" w:color="auto"/>
            <w:right w:val="none" w:sz="0" w:space="0" w:color="auto"/>
          </w:divBdr>
        </w:div>
        <w:div w:id="1356074042">
          <w:marLeft w:val="480"/>
          <w:marRight w:val="0"/>
          <w:marTop w:val="0"/>
          <w:marBottom w:val="0"/>
          <w:divBdr>
            <w:top w:val="none" w:sz="0" w:space="0" w:color="auto"/>
            <w:left w:val="none" w:sz="0" w:space="0" w:color="auto"/>
            <w:bottom w:val="none" w:sz="0" w:space="0" w:color="auto"/>
            <w:right w:val="none" w:sz="0" w:space="0" w:color="auto"/>
          </w:divBdr>
        </w:div>
        <w:div w:id="349572794">
          <w:marLeft w:val="480"/>
          <w:marRight w:val="0"/>
          <w:marTop w:val="0"/>
          <w:marBottom w:val="0"/>
          <w:divBdr>
            <w:top w:val="none" w:sz="0" w:space="0" w:color="auto"/>
            <w:left w:val="none" w:sz="0" w:space="0" w:color="auto"/>
            <w:bottom w:val="none" w:sz="0" w:space="0" w:color="auto"/>
            <w:right w:val="none" w:sz="0" w:space="0" w:color="auto"/>
          </w:divBdr>
        </w:div>
        <w:div w:id="1866406621">
          <w:marLeft w:val="480"/>
          <w:marRight w:val="0"/>
          <w:marTop w:val="0"/>
          <w:marBottom w:val="0"/>
          <w:divBdr>
            <w:top w:val="none" w:sz="0" w:space="0" w:color="auto"/>
            <w:left w:val="none" w:sz="0" w:space="0" w:color="auto"/>
            <w:bottom w:val="none" w:sz="0" w:space="0" w:color="auto"/>
            <w:right w:val="none" w:sz="0" w:space="0" w:color="auto"/>
          </w:divBdr>
        </w:div>
        <w:div w:id="852962895">
          <w:marLeft w:val="480"/>
          <w:marRight w:val="0"/>
          <w:marTop w:val="0"/>
          <w:marBottom w:val="0"/>
          <w:divBdr>
            <w:top w:val="none" w:sz="0" w:space="0" w:color="auto"/>
            <w:left w:val="none" w:sz="0" w:space="0" w:color="auto"/>
            <w:bottom w:val="none" w:sz="0" w:space="0" w:color="auto"/>
            <w:right w:val="none" w:sz="0" w:space="0" w:color="auto"/>
          </w:divBdr>
        </w:div>
        <w:div w:id="515341980">
          <w:marLeft w:val="480"/>
          <w:marRight w:val="0"/>
          <w:marTop w:val="0"/>
          <w:marBottom w:val="0"/>
          <w:divBdr>
            <w:top w:val="none" w:sz="0" w:space="0" w:color="auto"/>
            <w:left w:val="none" w:sz="0" w:space="0" w:color="auto"/>
            <w:bottom w:val="none" w:sz="0" w:space="0" w:color="auto"/>
            <w:right w:val="none" w:sz="0" w:space="0" w:color="auto"/>
          </w:divBdr>
        </w:div>
        <w:div w:id="1631326233">
          <w:marLeft w:val="480"/>
          <w:marRight w:val="0"/>
          <w:marTop w:val="0"/>
          <w:marBottom w:val="0"/>
          <w:divBdr>
            <w:top w:val="none" w:sz="0" w:space="0" w:color="auto"/>
            <w:left w:val="none" w:sz="0" w:space="0" w:color="auto"/>
            <w:bottom w:val="none" w:sz="0" w:space="0" w:color="auto"/>
            <w:right w:val="none" w:sz="0" w:space="0" w:color="auto"/>
          </w:divBdr>
        </w:div>
        <w:div w:id="634914769">
          <w:marLeft w:val="480"/>
          <w:marRight w:val="0"/>
          <w:marTop w:val="0"/>
          <w:marBottom w:val="0"/>
          <w:divBdr>
            <w:top w:val="none" w:sz="0" w:space="0" w:color="auto"/>
            <w:left w:val="none" w:sz="0" w:space="0" w:color="auto"/>
            <w:bottom w:val="none" w:sz="0" w:space="0" w:color="auto"/>
            <w:right w:val="none" w:sz="0" w:space="0" w:color="auto"/>
          </w:divBdr>
        </w:div>
        <w:div w:id="1409615316">
          <w:marLeft w:val="480"/>
          <w:marRight w:val="0"/>
          <w:marTop w:val="0"/>
          <w:marBottom w:val="0"/>
          <w:divBdr>
            <w:top w:val="none" w:sz="0" w:space="0" w:color="auto"/>
            <w:left w:val="none" w:sz="0" w:space="0" w:color="auto"/>
            <w:bottom w:val="none" w:sz="0" w:space="0" w:color="auto"/>
            <w:right w:val="none" w:sz="0" w:space="0" w:color="auto"/>
          </w:divBdr>
        </w:div>
        <w:div w:id="837233728">
          <w:marLeft w:val="480"/>
          <w:marRight w:val="0"/>
          <w:marTop w:val="0"/>
          <w:marBottom w:val="0"/>
          <w:divBdr>
            <w:top w:val="none" w:sz="0" w:space="0" w:color="auto"/>
            <w:left w:val="none" w:sz="0" w:space="0" w:color="auto"/>
            <w:bottom w:val="none" w:sz="0" w:space="0" w:color="auto"/>
            <w:right w:val="none" w:sz="0" w:space="0" w:color="auto"/>
          </w:divBdr>
        </w:div>
        <w:div w:id="553199279">
          <w:marLeft w:val="480"/>
          <w:marRight w:val="0"/>
          <w:marTop w:val="0"/>
          <w:marBottom w:val="0"/>
          <w:divBdr>
            <w:top w:val="none" w:sz="0" w:space="0" w:color="auto"/>
            <w:left w:val="none" w:sz="0" w:space="0" w:color="auto"/>
            <w:bottom w:val="none" w:sz="0" w:space="0" w:color="auto"/>
            <w:right w:val="none" w:sz="0" w:space="0" w:color="auto"/>
          </w:divBdr>
        </w:div>
        <w:div w:id="169805661">
          <w:marLeft w:val="480"/>
          <w:marRight w:val="0"/>
          <w:marTop w:val="0"/>
          <w:marBottom w:val="0"/>
          <w:divBdr>
            <w:top w:val="none" w:sz="0" w:space="0" w:color="auto"/>
            <w:left w:val="none" w:sz="0" w:space="0" w:color="auto"/>
            <w:bottom w:val="none" w:sz="0" w:space="0" w:color="auto"/>
            <w:right w:val="none" w:sz="0" w:space="0" w:color="auto"/>
          </w:divBdr>
        </w:div>
        <w:div w:id="198710571">
          <w:marLeft w:val="480"/>
          <w:marRight w:val="0"/>
          <w:marTop w:val="0"/>
          <w:marBottom w:val="0"/>
          <w:divBdr>
            <w:top w:val="none" w:sz="0" w:space="0" w:color="auto"/>
            <w:left w:val="none" w:sz="0" w:space="0" w:color="auto"/>
            <w:bottom w:val="none" w:sz="0" w:space="0" w:color="auto"/>
            <w:right w:val="none" w:sz="0" w:space="0" w:color="auto"/>
          </w:divBdr>
        </w:div>
        <w:div w:id="634261991">
          <w:marLeft w:val="480"/>
          <w:marRight w:val="0"/>
          <w:marTop w:val="0"/>
          <w:marBottom w:val="0"/>
          <w:divBdr>
            <w:top w:val="none" w:sz="0" w:space="0" w:color="auto"/>
            <w:left w:val="none" w:sz="0" w:space="0" w:color="auto"/>
            <w:bottom w:val="none" w:sz="0" w:space="0" w:color="auto"/>
            <w:right w:val="none" w:sz="0" w:space="0" w:color="auto"/>
          </w:divBdr>
        </w:div>
      </w:divsChild>
    </w:div>
    <w:div w:id="1801727251">
      <w:bodyDiv w:val="1"/>
      <w:marLeft w:val="0"/>
      <w:marRight w:val="0"/>
      <w:marTop w:val="0"/>
      <w:marBottom w:val="0"/>
      <w:divBdr>
        <w:top w:val="none" w:sz="0" w:space="0" w:color="auto"/>
        <w:left w:val="none" w:sz="0" w:space="0" w:color="auto"/>
        <w:bottom w:val="none" w:sz="0" w:space="0" w:color="auto"/>
        <w:right w:val="none" w:sz="0" w:space="0" w:color="auto"/>
      </w:divBdr>
    </w:div>
    <w:div w:id="1803965602">
      <w:bodyDiv w:val="1"/>
      <w:marLeft w:val="0"/>
      <w:marRight w:val="0"/>
      <w:marTop w:val="0"/>
      <w:marBottom w:val="0"/>
      <w:divBdr>
        <w:top w:val="none" w:sz="0" w:space="0" w:color="auto"/>
        <w:left w:val="none" w:sz="0" w:space="0" w:color="auto"/>
        <w:bottom w:val="none" w:sz="0" w:space="0" w:color="auto"/>
        <w:right w:val="none" w:sz="0" w:space="0" w:color="auto"/>
      </w:divBdr>
    </w:div>
    <w:div w:id="1804032385">
      <w:bodyDiv w:val="1"/>
      <w:marLeft w:val="0"/>
      <w:marRight w:val="0"/>
      <w:marTop w:val="0"/>
      <w:marBottom w:val="0"/>
      <w:divBdr>
        <w:top w:val="none" w:sz="0" w:space="0" w:color="auto"/>
        <w:left w:val="none" w:sz="0" w:space="0" w:color="auto"/>
        <w:bottom w:val="none" w:sz="0" w:space="0" w:color="auto"/>
        <w:right w:val="none" w:sz="0" w:space="0" w:color="auto"/>
      </w:divBdr>
    </w:div>
    <w:div w:id="1804300574">
      <w:bodyDiv w:val="1"/>
      <w:marLeft w:val="0"/>
      <w:marRight w:val="0"/>
      <w:marTop w:val="0"/>
      <w:marBottom w:val="0"/>
      <w:divBdr>
        <w:top w:val="none" w:sz="0" w:space="0" w:color="auto"/>
        <w:left w:val="none" w:sz="0" w:space="0" w:color="auto"/>
        <w:bottom w:val="none" w:sz="0" w:space="0" w:color="auto"/>
        <w:right w:val="none" w:sz="0" w:space="0" w:color="auto"/>
      </w:divBdr>
    </w:div>
    <w:div w:id="1805921888">
      <w:bodyDiv w:val="1"/>
      <w:marLeft w:val="0"/>
      <w:marRight w:val="0"/>
      <w:marTop w:val="0"/>
      <w:marBottom w:val="0"/>
      <w:divBdr>
        <w:top w:val="none" w:sz="0" w:space="0" w:color="auto"/>
        <w:left w:val="none" w:sz="0" w:space="0" w:color="auto"/>
        <w:bottom w:val="none" w:sz="0" w:space="0" w:color="auto"/>
        <w:right w:val="none" w:sz="0" w:space="0" w:color="auto"/>
      </w:divBdr>
    </w:div>
    <w:div w:id="1806123507">
      <w:bodyDiv w:val="1"/>
      <w:marLeft w:val="0"/>
      <w:marRight w:val="0"/>
      <w:marTop w:val="0"/>
      <w:marBottom w:val="0"/>
      <w:divBdr>
        <w:top w:val="none" w:sz="0" w:space="0" w:color="auto"/>
        <w:left w:val="none" w:sz="0" w:space="0" w:color="auto"/>
        <w:bottom w:val="none" w:sz="0" w:space="0" w:color="auto"/>
        <w:right w:val="none" w:sz="0" w:space="0" w:color="auto"/>
      </w:divBdr>
    </w:div>
    <w:div w:id="1807042969">
      <w:bodyDiv w:val="1"/>
      <w:marLeft w:val="0"/>
      <w:marRight w:val="0"/>
      <w:marTop w:val="0"/>
      <w:marBottom w:val="0"/>
      <w:divBdr>
        <w:top w:val="none" w:sz="0" w:space="0" w:color="auto"/>
        <w:left w:val="none" w:sz="0" w:space="0" w:color="auto"/>
        <w:bottom w:val="none" w:sz="0" w:space="0" w:color="auto"/>
        <w:right w:val="none" w:sz="0" w:space="0" w:color="auto"/>
      </w:divBdr>
    </w:div>
    <w:div w:id="1807383545">
      <w:bodyDiv w:val="1"/>
      <w:marLeft w:val="0"/>
      <w:marRight w:val="0"/>
      <w:marTop w:val="0"/>
      <w:marBottom w:val="0"/>
      <w:divBdr>
        <w:top w:val="none" w:sz="0" w:space="0" w:color="auto"/>
        <w:left w:val="none" w:sz="0" w:space="0" w:color="auto"/>
        <w:bottom w:val="none" w:sz="0" w:space="0" w:color="auto"/>
        <w:right w:val="none" w:sz="0" w:space="0" w:color="auto"/>
      </w:divBdr>
    </w:div>
    <w:div w:id="1808860761">
      <w:bodyDiv w:val="1"/>
      <w:marLeft w:val="0"/>
      <w:marRight w:val="0"/>
      <w:marTop w:val="0"/>
      <w:marBottom w:val="0"/>
      <w:divBdr>
        <w:top w:val="none" w:sz="0" w:space="0" w:color="auto"/>
        <w:left w:val="none" w:sz="0" w:space="0" w:color="auto"/>
        <w:bottom w:val="none" w:sz="0" w:space="0" w:color="auto"/>
        <w:right w:val="none" w:sz="0" w:space="0" w:color="auto"/>
      </w:divBdr>
    </w:div>
    <w:div w:id="1812479393">
      <w:bodyDiv w:val="1"/>
      <w:marLeft w:val="0"/>
      <w:marRight w:val="0"/>
      <w:marTop w:val="0"/>
      <w:marBottom w:val="0"/>
      <w:divBdr>
        <w:top w:val="none" w:sz="0" w:space="0" w:color="auto"/>
        <w:left w:val="none" w:sz="0" w:space="0" w:color="auto"/>
        <w:bottom w:val="none" w:sz="0" w:space="0" w:color="auto"/>
        <w:right w:val="none" w:sz="0" w:space="0" w:color="auto"/>
      </w:divBdr>
    </w:div>
    <w:div w:id="1812599287">
      <w:bodyDiv w:val="1"/>
      <w:marLeft w:val="0"/>
      <w:marRight w:val="0"/>
      <w:marTop w:val="0"/>
      <w:marBottom w:val="0"/>
      <w:divBdr>
        <w:top w:val="none" w:sz="0" w:space="0" w:color="auto"/>
        <w:left w:val="none" w:sz="0" w:space="0" w:color="auto"/>
        <w:bottom w:val="none" w:sz="0" w:space="0" w:color="auto"/>
        <w:right w:val="none" w:sz="0" w:space="0" w:color="auto"/>
      </w:divBdr>
    </w:div>
    <w:div w:id="1816097845">
      <w:bodyDiv w:val="1"/>
      <w:marLeft w:val="0"/>
      <w:marRight w:val="0"/>
      <w:marTop w:val="0"/>
      <w:marBottom w:val="0"/>
      <w:divBdr>
        <w:top w:val="none" w:sz="0" w:space="0" w:color="auto"/>
        <w:left w:val="none" w:sz="0" w:space="0" w:color="auto"/>
        <w:bottom w:val="none" w:sz="0" w:space="0" w:color="auto"/>
        <w:right w:val="none" w:sz="0" w:space="0" w:color="auto"/>
      </w:divBdr>
    </w:div>
    <w:div w:id="1816986586">
      <w:bodyDiv w:val="1"/>
      <w:marLeft w:val="0"/>
      <w:marRight w:val="0"/>
      <w:marTop w:val="0"/>
      <w:marBottom w:val="0"/>
      <w:divBdr>
        <w:top w:val="none" w:sz="0" w:space="0" w:color="auto"/>
        <w:left w:val="none" w:sz="0" w:space="0" w:color="auto"/>
        <w:bottom w:val="none" w:sz="0" w:space="0" w:color="auto"/>
        <w:right w:val="none" w:sz="0" w:space="0" w:color="auto"/>
      </w:divBdr>
    </w:div>
    <w:div w:id="1817801023">
      <w:bodyDiv w:val="1"/>
      <w:marLeft w:val="0"/>
      <w:marRight w:val="0"/>
      <w:marTop w:val="0"/>
      <w:marBottom w:val="0"/>
      <w:divBdr>
        <w:top w:val="none" w:sz="0" w:space="0" w:color="auto"/>
        <w:left w:val="none" w:sz="0" w:space="0" w:color="auto"/>
        <w:bottom w:val="none" w:sz="0" w:space="0" w:color="auto"/>
        <w:right w:val="none" w:sz="0" w:space="0" w:color="auto"/>
      </w:divBdr>
    </w:div>
    <w:div w:id="1820078687">
      <w:bodyDiv w:val="1"/>
      <w:marLeft w:val="0"/>
      <w:marRight w:val="0"/>
      <w:marTop w:val="0"/>
      <w:marBottom w:val="0"/>
      <w:divBdr>
        <w:top w:val="none" w:sz="0" w:space="0" w:color="auto"/>
        <w:left w:val="none" w:sz="0" w:space="0" w:color="auto"/>
        <w:bottom w:val="none" w:sz="0" w:space="0" w:color="auto"/>
        <w:right w:val="none" w:sz="0" w:space="0" w:color="auto"/>
      </w:divBdr>
    </w:div>
    <w:div w:id="1820338417">
      <w:bodyDiv w:val="1"/>
      <w:marLeft w:val="0"/>
      <w:marRight w:val="0"/>
      <w:marTop w:val="0"/>
      <w:marBottom w:val="0"/>
      <w:divBdr>
        <w:top w:val="none" w:sz="0" w:space="0" w:color="auto"/>
        <w:left w:val="none" w:sz="0" w:space="0" w:color="auto"/>
        <w:bottom w:val="none" w:sz="0" w:space="0" w:color="auto"/>
        <w:right w:val="none" w:sz="0" w:space="0" w:color="auto"/>
      </w:divBdr>
    </w:div>
    <w:div w:id="1820733725">
      <w:bodyDiv w:val="1"/>
      <w:marLeft w:val="0"/>
      <w:marRight w:val="0"/>
      <w:marTop w:val="0"/>
      <w:marBottom w:val="0"/>
      <w:divBdr>
        <w:top w:val="none" w:sz="0" w:space="0" w:color="auto"/>
        <w:left w:val="none" w:sz="0" w:space="0" w:color="auto"/>
        <w:bottom w:val="none" w:sz="0" w:space="0" w:color="auto"/>
        <w:right w:val="none" w:sz="0" w:space="0" w:color="auto"/>
      </w:divBdr>
    </w:div>
    <w:div w:id="1820883079">
      <w:bodyDiv w:val="1"/>
      <w:marLeft w:val="0"/>
      <w:marRight w:val="0"/>
      <w:marTop w:val="0"/>
      <w:marBottom w:val="0"/>
      <w:divBdr>
        <w:top w:val="none" w:sz="0" w:space="0" w:color="auto"/>
        <w:left w:val="none" w:sz="0" w:space="0" w:color="auto"/>
        <w:bottom w:val="none" w:sz="0" w:space="0" w:color="auto"/>
        <w:right w:val="none" w:sz="0" w:space="0" w:color="auto"/>
      </w:divBdr>
      <w:divsChild>
        <w:div w:id="1034423997">
          <w:marLeft w:val="480"/>
          <w:marRight w:val="0"/>
          <w:marTop w:val="0"/>
          <w:marBottom w:val="0"/>
          <w:divBdr>
            <w:top w:val="none" w:sz="0" w:space="0" w:color="auto"/>
            <w:left w:val="none" w:sz="0" w:space="0" w:color="auto"/>
            <w:bottom w:val="none" w:sz="0" w:space="0" w:color="auto"/>
            <w:right w:val="none" w:sz="0" w:space="0" w:color="auto"/>
          </w:divBdr>
        </w:div>
        <w:div w:id="2135979707">
          <w:marLeft w:val="480"/>
          <w:marRight w:val="0"/>
          <w:marTop w:val="0"/>
          <w:marBottom w:val="0"/>
          <w:divBdr>
            <w:top w:val="none" w:sz="0" w:space="0" w:color="auto"/>
            <w:left w:val="none" w:sz="0" w:space="0" w:color="auto"/>
            <w:bottom w:val="none" w:sz="0" w:space="0" w:color="auto"/>
            <w:right w:val="none" w:sz="0" w:space="0" w:color="auto"/>
          </w:divBdr>
        </w:div>
        <w:div w:id="321665350">
          <w:marLeft w:val="480"/>
          <w:marRight w:val="0"/>
          <w:marTop w:val="0"/>
          <w:marBottom w:val="0"/>
          <w:divBdr>
            <w:top w:val="none" w:sz="0" w:space="0" w:color="auto"/>
            <w:left w:val="none" w:sz="0" w:space="0" w:color="auto"/>
            <w:bottom w:val="none" w:sz="0" w:space="0" w:color="auto"/>
            <w:right w:val="none" w:sz="0" w:space="0" w:color="auto"/>
          </w:divBdr>
        </w:div>
        <w:div w:id="1308822678">
          <w:marLeft w:val="480"/>
          <w:marRight w:val="0"/>
          <w:marTop w:val="0"/>
          <w:marBottom w:val="0"/>
          <w:divBdr>
            <w:top w:val="none" w:sz="0" w:space="0" w:color="auto"/>
            <w:left w:val="none" w:sz="0" w:space="0" w:color="auto"/>
            <w:bottom w:val="none" w:sz="0" w:space="0" w:color="auto"/>
            <w:right w:val="none" w:sz="0" w:space="0" w:color="auto"/>
          </w:divBdr>
        </w:div>
        <w:div w:id="1861628530">
          <w:marLeft w:val="480"/>
          <w:marRight w:val="0"/>
          <w:marTop w:val="0"/>
          <w:marBottom w:val="0"/>
          <w:divBdr>
            <w:top w:val="none" w:sz="0" w:space="0" w:color="auto"/>
            <w:left w:val="none" w:sz="0" w:space="0" w:color="auto"/>
            <w:bottom w:val="none" w:sz="0" w:space="0" w:color="auto"/>
            <w:right w:val="none" w:sz="0" w:space="0" w:color="auto"/>
          </w:divBdr>
        </w:div>
        <w:div w:id="1556428015">
          <w:marLeft w:val="480"/>
          <w:marRight w:val="0"/>
          <w:marTop w:val="0"/>
          <w:marBottom w:val="0"/>
          <w:divBdr>
            <w:top w:val="none" w:sz="0" w:space="0" w:color="auto"/>
            <w:left w:val="none" w:sz="0" w:space="0" w:color="auto"/>
            <w:bottom w:val="none" w:sz="0" w:space="0" w:color="auto"/>
            <w:right w:val="none" w:sz="0" w:space="0" w:color="auto"/>
          </w:divBdr>
        </w:div>
        <w:div w:id="1154565853">
          <w:marLeft w:val="480"/>
          <w:marRight w:val="0"/>
          <w:marTop w:val="0"/>
          <w:marBottom w:val="0"/>
          <w:divBdr>
            <w:top w:val="none" w:sz="0" w:space="0" w:color="auto"/>
            <w:left w:val="none" w:sz="0" w:space="0" w:color="auto"/>
            <w:bottom w:val="none" w:sz="0" w:space="0" w:color="auto"/>
            <w:right w:val="none" w:sz="0" w:space="0" w:color="auto"/>
          </w:divBdr>
        </w:div>
        <w:div w:id="789318694">
          <w:marLeft w:val="480"/>
          <w:marRight w:val="0"/>
          <w:marTop w:val="0"/>
          <w:marBottom w:val="0"/>
          <w:divBdr>
            <w:top w:val="none" w:sz="0" w:space="0" w:color="auto"/>
            <w:left w:val="none" w:sz="0" w:space="0" w:color="auto"/>
            <w:bottom w:val="none" w:sz="0" w:space="0" w:color="auto"/>
            <w:right w:val="none" w:sz="0" w:space="0" w:color="auto"/>
          </w:divBdr>
        </w:div>
        <w:div w:id="331563587">
          <w:marLeft w:val="480"/>
          <w:marRight w:val="0"/>
          <w:marTop w:val="0"/>
          <w:marBottom w:val="0"/>
          <w:divBdr>
            <w:top w:val="none" w:sz="0" w:space="0" w:color="auto"/>
            <w:left w:val="none" w:sz="0" w:space="0" w:color="auto"/>
            <w:bottom w:val="none" w:sz="0" w:space="0" w:color="auto"/>
            <w:right w:val="none" w:sz="0" w:space="0" w:color="auto"/>
          </w:divBdr>
        </w:div>
        <w:div w:id="627006551">
          <w:marLeft w:val="480"/>
          <w:marRight w:val="0"/>
          <w:marTop w:val="0"/>
          <w:marBottom w:val="0"/>
          <w:divBdr>
            <w:top w:val="none" w:sz="0" w:space="0" w:color="auto"/>
            <w:left w:val="none" w:sz="0" w:space="0" w:color="auto"/>
            <w:bottom w:val="none" w:sz="0" w:space="0" w:color="auto"/>
            <w:right w:val="none" w:sz="0" w:space="0" w:color="auto"/>
          </w:divBdr>
        </w:div>
        <w:div w:id="584611881">
          <w:marLeft w:val="480"/>
          <w:marRight w:val="0"/>
          <w:marTop w:val="0"/>
          <w:marBottom w:val="0"/>
          <w:divBdr>
            <w:top w:val="none" w:sz="0" w:space="0" w:color="auto"/>
            <w:left w:val="none" w:sz="0" w:space="0" w:color="auto"/>
            <w:bottom w:val="none" w:sz="0" w:space="0" w:color="auto"/>
            <w:right w:val="none" w:sz="0" w:space="0" w:color="auto"/>
          </w:divBdr>
        </w:div>
        <w:div w:id="1945335840">
          <w:marLeft w:val="480"/>
          <w:marRight w:val="0"/>
          <w:marTop w:val="0"/>
          <w:marBottom w:val="0"/>
          <w:divBdr>
            <w:top w:val="none" w:sz="0" w:space="0" w:color="auto"/>
            <w:left w:val="none" w:sz="0" w:space="0" w:color="auto"/>
            <w:bottom w:val="none" w:sz="0" w:space="0" w:color="auto"/>
            <w:right w:val="none" w:sz="0" w:space="0" w:color="auto"/>
          </w:divBdr>
        </w:div>
        <w:div w:id="449012295">
          <w:marLeft w:val="480"/>
          <w:marRight w:val="0"/>
          <w:marTop w:val="0"/>
          <w:marBottom w:val="0"/>
          <w:divBdr>
            <w:top w:val="none" w:sz="0" w:space="0" w:color="auto"/>
            <w:left w:val="none" w:sz="0" w:space="0" w:color="auto"/>
            <w:bottom w:val="none" w:sz="0" w:space="0" w:color="auto"/>
            <w:right w:val="none" w:sz="0" w:space="0" w:color="auto"/>
          </w:divBdr>
        </w:div>
        <w:div w:id="1606117099">
          <w:marLeft w:val="480"/>
          <w:marRight w:val="0"/>
          <w:marTop w:val="0"/>
          <w:marBottom w:val="0"/>
          <w:divBdr>
            <w:top w:val="none" w:sz="0" w:space="0" w:color="auto"/>
            <w:left w:val="none" w:sz="0" w:space="0" w:color="auto"/>
            <w:bottom w:val="none" w:sz="0" w:space="0" w:color="auto"/>
            <w:right w:val="none" w:sz="0" w:space="0" w:color="auto"/>
          </w:divBdr>
        </w:div>
        <w:div w:id="1969435841">
          <w:marLeft w:val="480"/>
          <w:marRight w:val="0"/>
          <w:marTop w:val="0"/>
          <w:marBottom w:val="0"/>
          <w:divBdr>
            <w:top w:val="none" w:sz="0" w:space="0" w:color="auto"/>
            <w:left w:val="none" w:sz="0" w:space="0" w:color="auto"/>
            <w:bottom w:val="none" w:sz="0" w:space="0" w:color="auto"/>
            <w:right w:val="none" w:sz="0" w:space="0" w:color="auto"/>
          </w:divBdr>
        </w:div>
        <w:div w:id="1681003870">
          <w:marLeft w:val="480"/>
          <w:marRight w:val="0"/>
          <w:marTop w:val="0"/>
          <w:marBottom w:val="0"/>
          <w:divBdr>
            <w:top w:val="none" w:sz="0" w:space="0" w:color="auto"/>
            <w:left w:val="none" w:sz="0" w:space="0" w:color="auto"/>
            <w:bottom w:val="none" w:sz="0" w:space="0" w:color="auto"/>
            <w:right w:val="none" w:sz="0" w:space="0" w:color="auto"/>
          </w:divBdr>
        </w:div>
        <w:div w:id="884802525">
          <w:marLeft w:val="480"/>
          <w:marRight w:val="0"/>
          <w:marTop w:val="0"/>
          <w:marBottom w:val="0"/>
          <w:divBdr>
            <w:top w:val="none" w:sz="0" w:space="0" w:color="auto"/>
            <w:left w:val="none" w:sz="0" w:space="0" w:color="auto"/>
            <w:bottom w:val="none" w:sz="0" w:space="0" w:color="auto"/>
            <w:right w:val="none" w:sz="0" w:space="0" w:color="auto"/>
          </w:divBdr>
        </w:div>
        <w:div w:id="1227498778">
          <w:marLeft w:val="480"/>
          <w:marRight w:val="0"/>
          <w:marTop w:val="0"/>
          <w:marBottom w:val="0"/>
          <w:divBdr>
            <w:top w:val="none" w:sz="0" w:space="0" w:color="auto"/>
            <w:left w:val="none" w:sz="0" w:space="0" w:color="auto"/>
            <w:bottom w:val="none" w:sz="0" w:space="0" w:color="auto"/>
            <w:right w:val="none" w:sz="0" w:space="0" w:color="auto"/>
          </w:divBdr>
        </w:div>
        <w:div w:id="1704672489">
          <w:marLeft w:val="480"/>
          <w:marRight w:val="0"/>
          <w:marTop w:val="0"/>
          <w:marBottom w:val="0"/>
          <w:divBdr>
            <w:top w:val="none" w:sz="0" w:space="0" w:color="auto"/>
            <w:left w:val="none" w:sz="0" w:space="0" w:color="auto"/>
            <w:bottom w:val="none" w:sz="0" w:space="0" w:color="auto"/>
            <w:right w:val="none" w:sz="0" w:space="0" w:color="auto"/>
          </w:divBdr>
        </w:div>
        <w:div w:id="1105688935">
          <w:marLeft w:val="480"/>
          <w:marRight w:val="0"/>
          <w:marTop w:val="0"/>
          <w:marBottom w:val="0"/>
          <w:divBdr>
            <w:top w:val="none" w:sz="0" w:space="0" w:color="auto"/>
            <w:left w:val="none" w:sz="0" w:space="0" w:color="auto"/>
            <w:bottom w:val="none" w:sz="0" w:space="0" w:color="auto"/>
            <w:right w:val="none" w:sz="0" w:space="0" w:color="auto"/>
          </w:divBdr>
        </w:div>
        <w:div w:id="292096766">
          <w:marLeft w:val="480"/>
          <w:marRight w:val="0"/>
          <w:marTop w:val="0"/>
          <w:marBottom w:val="0"/>
          <w:divBdr>
            <w:top w:val="none" w:sz="0" w:space="0" w:color="auto"/>
            <w:left w:val="none" w:sz="0" w:space="0" w:color="auto"/>
            <w:bottom w:val="none" w:sz="0" w:space="0" w:color="auto"/>
            <w:right w:val="none" w:sz="0" w:space="0" w:color="auto"/>
          </w:divBdr>
        </w:div>
        <w:div w:id="1175536524">
          <w:marLeft w:val="480"/>
          <w:marRight w:val="0"/>
          <w:marTop w:val="0"/>
          <w:marBottom w:val="0"/>
          <w:divBdr>
            <w:top w:val="none" w:sz="0" w:space="0" w:color="auto"/>
            <w:left w:val="none" w:sz="0" w:space="0" w:color="auto"/>
            <w:bottom w:val="none" w:sz="0" w:space="0" w:color="auto"/>
            <w:right w:val="none" w:sz="0" w:space="0" w:color="auto"/>
          </w:divBdr>
        </w:div>
        <w:div w:id="1539657113">
          <w:marLeft w:val="480"/>
          <w:marRight w:val="0"/>
          <w:marTop w:val="0"/>
          <w:marBottom w:val="0"/>
          <w:divBdr>
            <w:top w:val="none" w:sz="0" w:space="0" w:color="auto"/>
            <w:left w:val="none" w:sz="0" w:space="0" w:color="auto"/>
            <w:bottom w:val="none" w:sz="0" w:space="0" w:color="auto"/>
            <w:right w:val="none" w:sz="0" w:space="0" w:color="auto"/>
          </w:divBdr>
        </w:div>
        <w:div w:id="2050228759">
          <w:marLeft w:val="480"/>
          <w:marRight w:val="0"/>
          <w:marTop w:val="0"/>
          <w:marBottom w:val="0"/>
          <w:divBdr>
            <w:top w:val="none" w:sz="0" w:space="0" w:color="auto"/>
            <w:left w:val="none" w:sz="0" w:space="0" w:color="auto"/>
            <w:bottom w:val="none" w:sz="0" w:space="0" w:color="auto"/>
            <w:right w:val="none" w:sz="0" w:space="0" w:color="auto"/>
          </w:divBdr>
        </w:div>
        <w:div w:id="1033845926">
          <w:marLeft w:val="480"/>
          <w:marRight w:val="0"/>
          <w:marTop w:val="0"/>
          <w:marBottom w:val="0"/>
          <w:divBdr>
            <w:top w:val="none" w:sz="0" w:space="0" w:color="auto"/>
            <w:left w:val="none" w:sz="0" w:space="0" w:color="auto"/>
            <w:bottom w:val="none" w:sz="0" w:space="0" w:color="auto"/>
            <w:right w:val="none" w:sz="0" w:space="0" w:color="auto"/>
          </w:divBdr>
        </w:div>
        <w:div w:id="1083794751">
          <w:marLeft w:val="480"/>
          <w:marRight w:val="0"/>
          <w:marTop w:val="0"/>
          <w:marBottom w:val="0"/>
          <w:divBdr>
            <w:top w:val="none" w:sz="0" w:space="0" w:color="auto"/>
            <w:left w:val="none" w:sz="0" w:space="0" w:color="auto"/>
            <w:bottom w:val="none" w:sz="0" w:space="0" w:color="auto"/>
            <w:right w:val="none" w:sz="0" w:space="0" w:color="auto"/>
          </w:divBdr>
        </w:div>
        <w:div w:id="972440501">
          <w:marLeft w:val="480"/>
          <w:marRight w:val="0"/>
          <w:marTop w:val="0"/>
          <w:marBottom w:val="0"/>
          <w:divBdr>
            <w:top w:val="none" w:sz="0" w:space="0" w:color="auto"/>
            <w:left w:val="none" w:sz="0" w:space="0" w:color="auto"/>
            <w:bottom w:val="none" w:sz="0" w:space="0" w:color="auto"/>
            <w:right w:val="none" w:sz="0" w:space="0" w:color="auto"/>
          </w:divBdr>
        </w:div>
        <w:div w:id="423258803">
          <w:marLeft w:val="480"/>
          <w:marRight w:val="0"/>
          <w:marTop w:val="0"/>
          <w:marBottom w:val="0"/>
          <w:divBdr>
            <w:top w:val="none" w:sz="0" w:space="0" w:color="auto"/>
            <w:left w:val="none" w:sz="0" w:space="0" w:color="auto"/>
            <w:bottom w:val="none" w:sz="0" w:space="0" w:color="auto"/>
            <w:right w:val="none" w:sz="0" w:space="0" w:color="auto"/>
          </w:divBdr>
        </w:div>
        <w:div w:id="1826192682">
          <w:marLeft w:val="480"/>
          <w:marRight w:val="0"/>
          <w:marTop w:val="0"/>
          <w:marBottom w:val="0"/>
          <w:divBdr>
            <w:top w:val="none" w:sz="0" w:space="0" w:color="auto"/>
            <w:left w:val="none" w:sz="0" w:space="0" w:color="auto"/>
            <w:bottom w:val="none" w:sz="0" w:space="0" w:color="auto"/>
            <w:right w:val="none" w:sz="0" w:space="0" w:color="auto"/>
          </w:divBdr>
        </w:div>
        <w:div w:id="1580601541">
          <w:marLeft w:val="480"/>
          <w:marRight w:val="0"/>
          <w:marTop w:val="0"/>
          <w:marBottom w:val="0"/>
          <w:divBdr>
            <w:top w:val="none" w:sz="0" w:space="0" w:color="auto"/>
            <w:left w:val="none" w:sz="0" w:space="0" w:color="auto"/>
            <w:bottom w:val="none" w:sz="0" w:space="0" w:color="auto"/>
            <w:right w:val="none" w:sz="0" w:space="0" w:color="auto"/>
          </w:divBdr>
        </w:div>
        <w:div w:id="1835947728">
          <w:marLeft w:val="480"/>
          <w:marRight w:val="0"/>
          <w:marTop w:val="0"/>
          <w:marBottom w:val="0"/>
          <w:divBdr>
            <w:top w:val="none" w:sz="0" w:space="0" w:color="auto"/>
            <w:left w:val="none" w:sz="0" w:space="0" w:color="auto"/>
            <w:bottom w:val="none" w:sz="0" w:space="0" w:color="auto"/>
            <w:right w:val="none" w:sz="0" w:space="0" w:color="auto"/>
          </w:divBdr>
        </w:div>
        <w:div w:id="15886151">
          <w:marLeft w:val="480"/>
          <w:marRight w:val="0"/>
          <w:marTop w:val="0"/>
          <w:marBottom w:val="0"/>
          <w:divBdr>
            <w:top w:val="none" w:sz="0" w:space="0" w:color="auto"/>
            <w:left w:val="none" w:sz="0" w:space="0" w:color="auto"/>
            <w:bottom w:val="none" w:sz="0" w:space="0" w:color="auto"/>
            <w:right w:val="none" w:sz="0" w:space="0" w:color="auto"/>
          </w:divBdr>
        </w:div>
        <w:div w:id="829716806">
          <w:marLeft w:val="480"/>
          <w:marRight w:val="0"/>
          <w:marTop w:val="0"/>
          <w:marBottom w:val="0"/>
          <w:divBdr>
            <w:top w:val="none" w:sz="0" w:space="0" w:color="auto"/>
            <w:left w:val="none" w:sz="0" w:space="0" w:color="auto"/>
            <w:bottom w:val="none" w:sz="0" w:space="0" w:color="auto"/>
            <w:right w:val="none" w:sz="0" w:space="0" w:color="auto"/>
          </w:divBdr>
        </w:div>
        <w:div w:id="419496808">
          <w:marLeft w:val="480"/>
          <w:marRight w:val="0"/>
          <w:marTop w:val="0"/>
          <w:marBottom w:val="0"/>
          <w:divBdr>
            <w:top w:val="none" w:sz="0" w:space="0" w:color="auto"/>
            <w:left w:val="none" w:sz="0" w:space="0" w:color="auto"/>
            <w:bottom w:val="none" w:sz="0" w:space="0" w:color="auto"/>
            <w:right w:val="none" w:sz="0" w:space="0" w:color="auto"/>
          </w:divBdr>
        </w:div>
        <w:div w:id="579674334">
          <w:marLeft w:val="480"/>
          <w:marRight w:val="0"/>
          <w:marTop w:val="0"/>
          <w:marBottom w:val="0"/>
          <w:divBdr>
            <w:top w:val="none" w:sz="0" w:space="0" w:color="auto"/>
            <w:left w:val="none" w:sz="0" w:space="0" w:color="auto"/>
            <w:bottom w:val="none" w:sz="0" w:space="0" w:color="auto"/>
            <w:right w:val="none" w:sz="0" w:space="0" w:color="auto"/>
          </w:divBdr>
        </w:div>
        <w:div w:id="1923947048">
          <w:marLeft w:val="480"/>
          <w:marRight w:val="0"/>
          <w:marTop w:val="0"/>
          <w:marBottom w:val="0"/>
          <w:divBdr>
            <w:top w:val="none" w:sz="0" w:space="0" w:color="auto"/>
            <w:left w:val="none" w:sz="0" w:space="0" w:color="auto"/>
            <w:bottom w:val="none" w:sz="0" w:space="0" w:color="auto"/>
            <w:right w:val="none" w:sz="0" w:space="0" w:color="auto"/>
          </w:divBdr>
        </w:div>
        <w:div w:id="2113281918">
          <w:marLeft w:val="480"/>
          <w:marRight w:val="0"/>
          <w:marTop w:val="0"/>
          <w:marBottom w:val="0"/>
          <w:divBdr>
            <w:top w:val="none" w:sz="0" w:space="0" w:color="auto"/>
            <w:left w:val="none" w:sz="0" w:space="0" w:color="auto"/>
            <w:bottom w:val="none" w:sz="0" w:space="0" w:color="auto"/>
            <w:right w:val="none" w:sz="0" w:space="0" w:color="auto"/>
          </w:divBdr>
        </w:div>
        <w:div w:id="662659828">
          <w:marLeft w:val="480"/>
          <w:marRight w:val="0"/>
          <w:marTop w:val="0"/>
          <w:marBottom w:val="0"/>
          <w:divBdr>
            <w:top w:val="none" w:sz="0" w:space="0" w:color="auto"/>
            <w:left w:val="none" w:sz="0" w:space="0" w:color="auto"/>
            <w:bottom w:val="none" w:sz="0" w:space="0" w:color="auto"/>
            <w:right w:val="none" w:sz="0" w:space="0" w:color="auto"/>
          </w:divBdr>
        </w:div>
        <w:div w:id="1605112248">
          <w:marLeft w:val="480"/>
          <w:marRight w:val="0"/>
          <w:marTop w:val="0"/>
          <w:marBottom w:val="0"/>
          <w:divBdr>
            <w:top w:val="none" w:sz="0" w:space="0" w:color="auto"/>
            <w:left w:val="none" w:sz="0" w:space="0" w:color="auto"/>
            <w:bottom w:val="none" w:sz="0" w:space="0" w:color="auto"/>
            <w:right w:val="none" w:sz="0" w:space="0" w:color="auto"/>
          </w:divBdr>
        </w:div>
        <w:div w:id="1032731248">
          <w:marLeft w:val="480"/>
          <w:marRight w:val="0"/>
          <w:marTop w:val="0"/>
          <w:marBottom w:val="0"/>
          <w:divBdr>
            <w:top w:val="none" w:sz="0" w:space="0" w:color="auto"/>
            <w:left w:val="none" w:sz="0" w:space="0" w:color="auto"/>
            <w:bottom w:val="none" w:sz="0" w:space="0" w:color="auto"/>
            <w:right w:val="none" w:sz="0" w:space="0" w:color="auto"/>
          </w:divBdr>
        </w:div>
        <w:div w:id="1626541205">
          <w:marLeft w:val="480"/>
          <w:marRight w:val="0"/>
          <w:marTop w:val="0"/>
          <w:marBottom w:val="0"/>
          <w:divBdr>
            <w:top w:val="none" w:sz="0" w:space="0" w:color="auto"/>
            <w:left w:val="none" w:sz="0" w:space="0" w:color="auto"/>
            <w:bottom w:val="none" w:sz="0" w:space="0" w:color="auto"/>
            <w:right w:val="none" w:sz="0" w:space="0" w:color="auto"/>
          </w:divBdr>
        </w:div>
        <w:div w:id="839077606">
          <w:marLeft w:val="480"/>
          <w:marRight w:val="0"/>
          <w:marTop w:val="0"/>
          <w:marBottom w:val="0"/>
          <w:divBdr>
            <w:top w:val="none" w:sz="0" w:space="0" w:color="auto"/>
            <w:left w:val="none" w:sz="0" w:space="0" w:color="auto"/>
            <w:bottom w:val="none" w:sz="0" w:space="0" w:color="auto"/>
            <w:right w:val="none" w:sz="0" w:space="0" w:color="auto"/>
          </w:divBdr>
        </w:div>
        <w:div w:id="1546916127">
          <w:marLeft w:val="480"/>
          <w:marRight w:val="0"/>
          <w:marTop w:val="0"/>
          <w:marBottom w:val="0"/>
          <w:divBdr>
            <w:top w:val="none" w:sz="0" w:space="0" w:color="auto"/>
            <w:left w:val="none" w:sz="0" w:space="0" w:color="auto"/>
            <w:bottom w:val="none" w:sz="0" w:space="0" w:color="auto"/>
            <w:right w:val="none" w:sz="0" w:space="0" w:color="auto"/>
          </w:divBdr>
        </w:div>
        <w:div w:id="1869636254">
          <w:marLeft w:val="480"/>
          <w:marRight w:val="0"/>
          <w:marTop w:val="0"/>
          <w:marBottom w:val="0"/>
          <w:divBdr>
            <w:top w:val="none" w:sz="0" w:space="0" w:color="auto"/>
            <w:left w:val="none" w:sz="0" w:space="0" w:color="auto"/>
            <w:bottom w:val="none" w:sz="0" w:space="0" w:color="auto"/>
            <w:right w:val="none" w:sz="0" w:space="0" w:color="auto"/>
          </w:divBdr>
        </w:div>
        <w:div w:id="2100330373">
          <w:marLeft w:val="480"/>
          <w:marRight w:val="0"/>
          <w:marTop w:val="0"/>
          <w:marBottom w:val="0"/>
          <w:divBdr>
            <w:top w:val="none" w:sz="0" w:space="0" w:color="auto"/>
            <w:left w:val="none" w:sz="0" w:space="0" w:color="auto"/>
            <w:bottom w:val="none" w:sz="0" w:space="0" w:color="auto"/>
            <w:right w:val="none" w:sz="0" w:space="0" w:color="auto"/>
          </w:divBdr>
        </w:div>
        <w:div w:id="965817397">
          <w:marLeft w:val="480"/>
          <w:marRight w:val="0"/>
          <w:marTop w:val="0"/>
          <w:marBottom w:val="0"/>
          <w:divBdr>
            <w:top w:val="none" w:sz="0" w:space="0" w:color="auto"/>
            <w:left w:val="none" w:sz="0" w:space="0" w:color="auto"/>
            <w:bottom w:val="none" w:sz="0" w:space="0" w:color="auto"/>
            <w:right w:val="none" w:sz="0" w:space="0" w:color="auto"/>
          </w:divBdr>
        </w:div>
        <w:div w:id="1632324783">
          <w:marLeft w:val="480"/>
          <w:marRight w:val="0"/>
          <w:marTop w:val="0"/>
          <w:marBottom w:val="0"/>
          <w:divBdr>
            <w:top w:val="none" w:sz="0" w:space="0" w:color="auto"/>
            <w:left w:val="none" w:sz="0" w:space="0" w:color="auto"/>
            <w:bottom w:val="none" w:sz="0" w:space="0" w:color="auto"/>
            <w:right w:val="none" w:sz="0" w:space="0" w:color="auto"/>
          </w:divBdr>
        </w:div>
        <w:div w:id="2047754657">
          <w:marLeft w:val="480"/>
          <w:marRight w:val="0"/>
          <w:marTop w:val="0"/>
          <w:marBottom w:val="0"/>
          <w:divBdr>
            <w:top w:val="none" w:sz="0" w:space="0" w:color="auto"/>
            <w:left w:val="none" w:sz="0" w:space="0" w:color="auto"/>
            <w:bottom w:val="none" w:sz="0" w:space="0" w:color="auto"/>
            <w:right w:val="none" w:sz="0" w:space="0" w:color="auto"/>
          </w:divBdr>
        </w:div>
        <w:div w:id="1651787638">
          <w:marLeft w:val="480"/>
          <w:marRight w:val="0"/>
          <w:marTop w:val="0"/>
          <w:marBottom w:val="0"/>
          <w:divBdr>
            <w:top w:val="none" w:sz="0" w:space="0" w:color="auto"/>
            <w:left w:val="none" w:sz="0" w:space="0" w:color="auto"/>
            <w:bottom w:val="none" w:sz="0" w:space="0" w:color="auto"/>
            <w:right w:val="none" w:sz="0" w:space="0" w:color="auto"/>
          </w:divBdr>
        </w:div>
        <w:div w:id="585847337">
          <w:marLeft w:val="480"/>
          <w:marRight w:val="0"/>
          <w:marTop w:val="0"/>
          <w:marBottom w:val="0"/>
          <w:divBdr>
            <w:top w:val="none" w:sz="0" w:space="0" w:color="auto"/>
            <w:left w:val="none" w:sz="0" w:space="0" w:color="auto"/>
            <w:bottom w:val="none" w:sz="0" w:space="0" w:color="auto"/>
            <w:right w:val="none" w:sz="0" w:space="0" w:color="auto"/>
          </w:divBdr>
        </w:div>
        <w:div w:id="294139184">
          <w:marLeft w:val="480"/>
          <w:marRight w:val="0"/>
          <w:marTop w:val="0"/>
          <w:marBottom w:val="0"/>
          <w:divBdr>
            <w:top w:val="none" w:sz="0" w:space="0" w:color="auto"/>
            <w:left w:val="none" w:sz="0" w:space="0" w:color="auto"/>
            <w:bottom w:val="none" w:sz="0" w:space="0" w:color="auto"/>
            <w:right w:val="none" w:sz="0" w:space="0" w:color="auto"/>
          </w:divBdr>
        </w:div>
        <w:div w:id="356393571">
          <w:marLeft w:val="480"/>
          <w:marRight w:val="0"/>
          <w:marTop w:val="0"/>
          <w:marBottom w:val="0"/>
          <w:divBdr>
            <w:top w:val="none" w:sz="0" w:space="0" w:color="auto"/>
            <w:left w:val="none" w:sz="0" w:space="0" w:color="auto"/>
            <w:bottom w:val="none" w:sz="0" w:space="0" w:color="auto"/>
            <w:right w:val="none" w:sz="0" w:space="0" w:color="auto"/>
          </w:divBdr>
        </w:div>
        <w:div w:id="1265530845">
          <w:marLeft w:val="480"/>
          <w:marRight w:val="0"/>
          <w:marTop w:val="0"/>
          <w:marBottom w:val="0"/>
          <w:divBdr>
            <w:top w:val="none" w:sz="0" w:space="0" w:color="auto"/>
            <w:left w:val="none" w:sz="0" w:space="0" w:color="auto"/>
            <w:bottom w:val="none" w:sz="0" w:space="0" w:color="auto"/>
            <w:right w:val="none" w:sz="0" w:space="0" w:color="auto"/>
          </w:divBdr>
        </w:div>
        <w:div w:id="212540828">
          <w:marLeft w:val="480"/>
          <w:marRight w:val="0"/>
          <w:marTop w:val="0"/>
          <w:marBottom w:val="0"/>
          <w:divBdr>
            <w:top w:val="none" w:sz="0" w:space="0" w:color="auto"/>
            <w:left w:val="none" w:sz="0" w:space="0" w:color="auto"/>
            <w:bottom w:val="none" w:sz="0" w:space="0" w:color="auto"/>
            <w:right w:val="none" w:sz="0" w:space="0" w:color="auto"/>
          </w:divBdr>
        </w:div>
        <w:div w:id="1807578331">
          <w:marLeft w:val="480"/>
          <w:marRight w:val="0"/>
          <w:marTop w:val="0"/>
          <w:marBottom w:val="0"/>
          <w:divBdr>
            <w:top w:val="none" w:sz="0" w:space="0" w:color="auto"/>
            <w:left w:val="none" w:sz="0" w:space="0" w:color="auto"/>
            <w:bottom w:val="none" w:sz="0" w:space="0" w:color="auto"/>
            <w:right w:val="none" w:sz="0" w:space="0" w:color="auto"/>
          </w:divBdr>
        </w:div>
        <w:div w:id="695469647">
          <w:marLeft w:val="480"/>
          <w:marRight w:val="0"/>
          <w:marTop w:val="0"/>
          <w:marBottom w:val="0"/>
          <w:divBdr>
            <w:top w:val="none" w:sz="0" w:space="0" w:color="auto"/>
            <w:left w:val="none" w:sz="0" w:space="0" w:color="auto"/>
            <w:bottom w:val="none" w:sz="0" w:space="0" w:color="auto"/>
            <w:right w:val="none" w:sz="0" w:space="0" w:color="auto"/>
          </w:divBdr>
        </w:div>
        <w:div w:id="312635819">
          <w:marLeft w:val="480"/>
          <w:marRight w:val="0"/>
          <w:marTop w:val="0"/>
          <w:marBottom w:val="0"/>
          <w:divBdr>
            <w:top w:val="none" w:sz="0" w:space="0" w:color="auto"/>
            <w:left w:val="none" w:sz="0" w:space="0" w:color="auto"/>
            <w:bottom w:val="none" w:sz="0" w:space="0" w:color="auto"/>
            <w:right w:val="none" w:sz="0" w:space="0" w:color="auto"/>
          </w:divBdr>
        </w:div>
        <w:div w:id="1449356919">
          <w:marLeft w:val="480"/>
          <w:marRight w:val="0"/>
          <w:marTop w:val="0"/>
          <w:marBottom w:val="0"/>
          <w:divBdr>
            <w:top w:val="none" w:sz="0" w:space="0" w:color="auto"/>
            <w:left w:val="none" w:sz="0" w:space="0" w:color="auto"/>
            <w:bottom w:val="none" w:sz="0" w:space="0" w:color="auto"/>
            <w:right w:val="none" w:sz="0" w:space="0" w:color="auto"/>
          </w:divBdr>
        </w:div>
        <w:div w:id="42297790">
          <w:marLeft w:val="480"/>
          <w:marRight w:val="0"/>
          <w:marTop w:val="0"/>
          <w:marBottom w:val="0"/>
          <w:divBdr>
            <w:top w:val="none" w:sz="0" w:space="0" w:color="auto"/>
            <w:left w:val="none" w:sz="0" w:space="0" w:color="auto"/>
            <w:bottom w:val="none" w:sz="0" w:space="0" w:color="auto"/>
            <w:right w:val="none" w:sz="0" w:space="0" w:color="auto"/>
          </w:divBdr>
        </w:div>
        <w:div w:id="1145245773">
          <w:marLeft w:val="480"/>
          <w:marRight w:val="0"/>
          <w:marTop w:val="0"/>
          <w:marBottom w:val="0"/>
          <w:divBdr>
            <w:top w:val="none" w:sz="0" w:space="0" w:color="auto"/>
            <w:left w:val="none" w:sz="0" w:space="0" w:color="auto"/>
            <w:bottom w:val="none" w:sz="0" w:space="0" w:color="auto"/>
            <w:right w:val="none" w:sz="0" w:space="0" w:color="auto"/>
          </w:divBdr>
        </w:div>
        <w:div w:id="2031947385">
          <w:marLeft w:val="480"/>
          <w:marRight w:val="0"/>
          <w:marTop w:val="0"/>
          <w:marBottom w:val="0"/>
          <w:divBdr>
            <w:top w:val="none" w:sz="0" w:space="0" w:color="auto"/>
            <w:left w:val="none" w:sz="0" w:space="0" w:color="auto"/>
            <w:bottom w:val="none" w:sz="0" w:space="0" w:color="auto"/>
            <w:right w:val="none" w:sz="0" w:space="0" w:color="auto"/>
          </w:divBdr>
        </w:div>
        <w:div w:id="1258250388">
          <w:marLeft w:val="480"/>
          <w:marRight w:val="0"/>
          <w:marTop w:val="0"/>
          <w:marBottom w:val="0"/>
          <w:divBdr>
            <w:top w:val="none" w:sz="0" w:space="0" w:color="auto"/>
            <w:left w:val="none" w:sz="0" w:space="0" w:color="auto"/>
            <w:bottom w:val="none" w:sz="0" w:space="0" w:color="auto"/>
            <w:right w:val="none" w:sz="0" w:space="0" w:color="auto"/>
          </w:divBdr>
        </w:div>
        <w:div w:id="755319710">
          <w:marLeft w:val="480"/>
          <w:marRight w:val="0"/>
          <w:marTop w:val="0"/>
          <w:marBottom w:val="0"/>
          <w:divBdr>
            <w:top w:val="none" w:sz="0" w:space="0" w:color="auto"/>
            <w:left w:val="none" w:sz="0" w:space="0" w:color="auto"/>
            <w:bottom w:val="none" w:sz="0" w:space="0" w:color="auto"/>
            <w:right w:val="none" w:sz="0" w:space="0" w:color="auto"/>
          </w:divBdr>
        </w:div>
        <w:div w:id="516887014">
          <w:marLeft w:val="480"/>
          <w:marRight w:val="0"/>
          <w:marTop w:val="0"/>
          <w:marBottom w:val="0"/>
          <w:divBdr>
            <w:top w:val="none" w:sz="0" w:space="0" w:color="auto"/>
            <w:left w:val="none" w:sz="0" w:space="0" w:color="auto"/>
            <w:bottom w:val="none" w:sz="0" w:space="0" w:color="auto"/>
            <w:right w:val="none" w:sz="0" w:space="0" w:color="auto"/>
          </w:divBdr>
        </w:div>
        <w:div w:id="521435996">
          <w:marLeft w:val="480"/>
          <w:marRight w:val="0"/>
          <w:marTop w:val="0"/>
          <w:marBottom w:val="0"/>
          <w:divBdr>
            <w:top w:val="none" w:sz="0" w:space="0" w:color="auto"/>
            <w:left w:val="none" w:sz="0" w:space="0" w:color="auto"/>
            <w:bottom w:val="none" w:sz="0" w:space="0" w:color="auto"/>
            <w:right w:val="none" w:sz="0" w:space="0" w:color="auto"/>
          </w:divBdr>
        </w:div>
        <w:div w:id="567497221">
          <w:marLeft w:val="480"/>
          <w:marRight w:val="0"/>
          <w:marTop w:val="0"/>
          <w:marBottom w:val="0"/>
          <w:divBdr>
            <w:top w:val="none" w:sz="0" w:space="0" w:color="auto"/>
            <w:left w:val="none" w:sz="0" w:space="0" w:color="auto"/>
            <w:bottom w:val="none" w:sz="0" w:space="0" w:color="auto"/>
            <w:right w:val="none" w:sz="0" w:space="0" w:color="auto"/>
          </w:divBdr>
        </w:div>
        <w:div w:id="990058802">
          <w:marLeft w:val="480"/>
          <w:marRight w:val="0"/>
          <w:marTop w:val="0"/>
          <w:marBottom w:val="0"/>
          <w:divBdr>
            <w:top w:val="none" w:sz="0" w:space="0" w:color="auto"/>
            <w:left w:val="none" w:sz="0" w:space="0" w:color="auto"/>
            <w:bottom w:val="none" w:sz="0" w:space="0" w:color="auto"/>
            <w:right w:val="none" w:sz="0" w:space="0" w:color="auto"/>
          </w:divBdr>
        </w:div>
        <w:div w:id="330180312">
          <w:marLeft w:val="480"/>
          <w:marRight w:val="0"/>
          <w:marTop w:val="0"/>
          <w:marBottom w:val="0"/>
          <w:divBdr>
            <w:top w:val="none" w:sz="0" w:space="0" w:color="auto"/>
            <w:left w:val="none" w:sz="0" w:space="0" w:color="auto"/>
            <w:bottom w:val="none" w:sz="0" w:space="0" w:color="auto"/>
            <w:right w:val="none" w:sz="0" w:space="0" w:color="auto"/>
          </w:divBdr>
        </w:div>
        <w:div w:id="1124613210">
          <w:marLeft w:val="480"/>
          <w:marRight w:val="0"/>
          <w:marTop w:val="0"/>
          <w:marBottom w:val="0"/>
          <w:divBdr>
            <w:top w:val="none" w:sz="0" w:space="0" w:color="auto"/>
            <w:left w:val="none" w:sz="0" w:space="0" w:color="auto"/>
            <w:bottom w:val="none" w:sz="0" w:space="0" w:color="auto"/>
            <w:right w:val="none" w:sz="0" w:space="0" w:color="auto"/>
          </w:divBdr>
        </w:div>
        <w:div w:id="1579438448">
          <w:marLeft w:val="480"/>
          <w:marRight w:val="0"/>
          <w:marTop w:val="0"/>
          <w:marBottom w:val="0"/>
          <w:divBdr>
            <w:top w:val="none" w:sz="0" w:space="0" w:color="auto"/>
            <w:left w:val="none" w:sz="0" w:space="0" w:color="auto"/>
            <w:bottom w:val="none" w:sz="0" w:space="0" w:color="auto"/>
            <w:right w:val="none" w:sz="0" w:space="0" w:color="auto"/>
          </w:divBdr>
        </w:div>
        <w:div w:id="1575042753">
          <w:marLeft w:val="480"/>
          <w:marRight w:val="0"/>
          <w:marTop w:val="0"/>
          <w:marBottom w:val="0"/>
          <w:divBdr>
            <w:top w:val="none" w:sz="0" w:space="0" w:color="auto"/>
            <w:left w:val="none" w:sz="0" w:space="0" w:color="auto"/>
            <w:bottom w:val="none" w:sz="0" w:space="0" w:color="auto"/>
            <w:right w:val="none" w:sz="0" w:space="0" w:color="auto"/>
          </w:divBdr>
        </w:div>
        <w:div w:id="488903451">
          <w:marLeft w:val="480"/>
          <w:marRight w:val="0"/>
          <w:marTop w:val="0"/>
          <w:marBottom w:val="0"/>
          <w:divBdr>
            <w:top w:val="none" w:sz="0" w:space="0" w:color="auto"/>
            <w:left w:val="none" w:sz="0" w:space="0" w:color="auto"/>
            <w:bottom w:val="none" w:sz="0" w:space="0" w:color="auto"/>
            <w:right w:val="none" w:sz="0" w:space="0" w:color="auto"/>
          </w:divBdr>
        </w:div>
        <w:div w:id="1876845419">
          <w:marLeft w:val="480"/>
          <w:marRight w:val="0"/>
          <w:marTop w:val="0"/>
          <w:marBottom w:val="0"/>
          <w:divBdr>
            <w:top w:val="none" w:sz="0" w:space="0" w:color="auto"/>
            <w:left w:val="none" w:sz="0" w:space="0" w:color="auto"/>
            <w:bottom w:val="none" w:sz="0" w:space="0" w:color="auto"/>
            <w:right w:val="none" w:sz="0" w:space="0" w:color="auto"/>
          </w:divBdr>
        </w:div>
        <w:div w:id="926575760">
          <w:marLeft w:val="480"/>
          <w:marRight w:val="0"/>
          <w:marTop w:val="0"/>
          <w:marBottom w:val="0"/>
          <w:divBdr>
            <w:top w:val="none" w:sz="0" w:space="0" w:color="auto"/>
            <w:left w:val="none" w:sz="0" w:space="0" w:color="auto"/>
            <w:bottom w:val="none" w:sz="0" w:space="0" w:color="auto"/>
            <w:right w:val="none" w:sz="0" w:space="0" w:color="auto"/>
          </w:divBdr>
        </w:div>
        <w:div w:id="1876037987">
          <w:marLeft w:val="480"/>
          <w:marRight w:val="0"/>
          <w:marTop w:val="0"/>
          <w:marBottom w:val="0"/>
          <w:divBdr>
            <w:top w:val="none" w:sz="0" w:space="0" w:color="auto"/>
            <w:left w:val="none" w:sz="0" w:space="0" w:color="auto"/>
            <w:bottom w:val="none" w:sz="0" w:space="0" w:color="auto"/>
            <w:right w:val="none" w:sz="0" w:space="0" w:color="auto"/>
          </w:divBdr>
        </w:div>
        <w:div w:id="385029396">
          <w:marLeft w:val="480"/>
          <w:marRight w:val="0"/>
          <w:marTop w:val="0"/>
          <w:marBottom w:val="0"/>
          <w:divBdr>
            <w:top w:val="none" w:sz="0" w:space="0" w:color="auto"/>
            <w:left w:val="none" w:sz="0" w:space="0" w:color="auto"/>
            <w:bottom w:val="none" w:sz="0" w:space="0" w:color="auto"/>
            <w:right w:val="none" w:sz="0" w:space="0" w:color="auto"/>
          </w:divBdr>
        </w:div>
        <w:div w:id="763376462">
          <w:marLeft w:val="480"/>
          <w:marRight w:val="0"/>
          <w:marTop w:val="0"/>
          <w:marBottom w:val="0"/>
          <w:divBdr>
            <w:top w:val="none" w:sz="0" w:space="0" w:color="auto"/>
            <w:left w:val="none" w:sz="0" w:space="0" w:color="auto"/>
            <w:bottom w:val="none" w:sz="0" w:space="0" w:color="auto"/>
            <w:right w:val="none" w:sz="0" w:space="0" w:color="auto"/>
          </w:divBdr>
        </w:div>
        <w:div w:id="1352948803">
          <w:marLeft w:val="480"/>
          <w:marRight w:val="0"/>
          <w:marTop w:val="0"/>
          <w:marBottom w:val="0"/>
          <w:divBdr>
            <w:top w:val="none" w:sz="0" w:space="0" w:color="auto"/>
            <w:left w:val="none" w:sz="0" w:space="0" w:color="auto"/>
            <w:bottom w:val="none" w:sz="0" w:space="0" w:color="auto"/>
            <w:right w:val="none" w:sz="0" w:space="0" w:color="auto"/>
          </w:divBdr>
        </w:div>
        <w:div w:id="162816121">
          <w:marLeft w:val="480"/>
          <w:marRight w:val="0"/>
          <w:marTop w:val="0"/>
          <w:marBottom w:val="0"/>
          <w:divBdr>
            <w:top w:val="none" w:sz="0" w:space="0" w:color="auto"/>
            <w:left w:val="none" w:sz="0" w:space="0" w:color="auto"/>
            <w:bottom w:val="none" w:sz="0" w:space="0" w:color="auto"/>
            <w:right w:val="none" w:sz="0" w:space="0" w:color="auto"/>
          </w:divBdr>
        </w:div>
        <w:div w:id="361397914">
          <w:marLeft w:val="480"/>
          <w:marRight w:val="0"/>
          <w:marTop w:val="0"/>
          <w:marBottom w:val="0"/>
          <w:divBdr>
            <w:top w:val="none" w:sz="0" w:space="0" w:color="auto"/>
            <w:left w:val="none" w:sz="0" w:space="0" w:color="auto"/>
            <w:bottom w:val="none" w:sz="0" w:space="0" w:color="auto"/>
            <w:right w:val="none" w:sz="0" w:space="0" w:color="auto"/>
          </w:divBdr>
        </w:div>
        <w:div w:id="6714691">
          <w:marLeft w:val="480"/>
          <w:marRight w:val="0"/>
          <w:marTop w:val="0"/>
          <w:marBottom w:val="0"/>
          <w:divBdr>
            <w:top w:val="none" w:sz="0" w:space="0" w:color="auto"/>
            <w:left w:val="none" w:sz="0" w:space="0" w:color="auto"/>
            <w:bottom w:val="none" w:sz="0" w:space="0" w:color="auto"/>
            <w:right w:val="none" w:sz="0" w:space="0" w:color="auto"/>
          </w:divBdr>
        </w:div>
        <w:div w:id="1230267736">
          <w:marLeft w:val="480"/>
          <w:marRight w:val="0"/>
          <w:marTop w:val="0"/>
          <w:marBottom w:val="0"/>
          <w:divBdr>
            <w:top w:val="none" w:sz="0" w:space="0" w:color="auto"/>
            <w:left w:val="none" w:sz="0" w:space="0" w:color="auto"/>
            <w:bottom w:val="none" w:sz="0" w:space="0" w:color="auto"/>
            <w:right w:val="none" w:sz="0" w:space="0" w:color="auto"/>
          </w:divBdr>
        </w:div>
        <w:div w:id="343433995">
          <w:marLeft w:val="480"/>
          <w:marRight w:val="0"/>
          <w:marTop w:val="0"/>
          <w:marBottom w:val="0"/>
          <w:divBdr>
            <w:top w:val="none" w:sz="0" w:space="0" w:color="auto"/>
            <w:left w:val="none" w:sz="0" w:space="0" w:color="auto"/>
            <w:bottom w:val="none" w:sz="0" w:space="0" w:color="auto"/>
            <w:right w:val="none" w:sz="0" w:space="0" w:color="auto"/>
          </w:divBdr>
        </w:div>
        <w:div w:id="1168910003">
          <w:marLeft w:val="480"/>
          <w:marRight w:val="0"/>
          <w:marTop w:val="0"/>
          <w:marBottom w:val="0"/>
          <w:divBdr>
            <w:top w:val="none" w:sz="0" w:space="0" w:color="auto"/>
            <w:left w:val="none" w:sz="0" w:space="0" w:color="auto"/>
            <w:bottom w:val="none" w:sz="0" w:space="0" w:color="auto"/>
            <w:right w:val="none" w:sz="0" w:space="0" w:color="auto"/>
          </w:divBdr>
        </w:div>
        <w:div w:id="923803206">
          <w:marLeft w:val="480"/>
          <w:marRight w:val="0"/>
          <w:marTop w:val="0"/>
          <w:marBottom w:val="0"/>
          <w:divBdr>
            <w:top w:val="none" w:sz="0" w:space="0" w:color="auto"/>
            <w:left w:val="none" w:sz="0" w:space="0" w:color="auto"/>
            <w:bottom w:val="none" w:sz="0" w:space="0" w:color="auto"/>
            <w:right w:val="none" w:sz="0" w:space="0" w:color="auto"/>
          </w:divBdr>
        </w:div>
        <w:div w:id="2036805960">
          <w:marLeft w:val="480"/>
          <w:marRight w:val="0"/>
          <w:marTop w:val="0"/>
          <w:marBottom w:val="0"/>
          <w:divBdr>
            <w:top w:val="none" w:sz="0" w:space="0" w:color="auto"/>
            <w:left w:val="none" w:sz="0" w:space="0" w:color="auto"/>
            <w:bottom w:val="none" w:sz="0" w:space="0" w:color="auto"/>
            <w:right w:val="none" w:sz="0" w:space="0" w:color="auto"/>
          </w:divBdr>
        </w:div>
        <w:div w:id="546724973">
          <w:marLeft w:val="480"/>
          <w:marRight w:val="0"/>
          <w:marTop w:val="0"/>
          <w:marBottom w:val="0"/>
          <w:divBdr>
            <w:top w:val="none" w:sz="0" w:space="0" w:color="auto"/>
            <w:left w:val="none" w:sz="0" w:space="0" w:color="auto"/>
            <w:bottom w:val="none" w:sz="0" w:space="0" w:color="auto"/>
            <w:right w:val="none" w:sz="0" w:space="0" w:color="auto"/>
          </w:divBdr>
        </w:div>
        <w:div w:id="1443914836">
          <w:marLeft w:val="480"/>
          <w:marRight w:val="0"/>
          <w:marTop w:val="0"/>
          <w:marBottom w:val="0"/>
          <w:divBdr>
            <w:top w:val="none" w:sz="0" w:space="0" w:color="auto"/>
            <w:left w:val="none" w:sz="0" w:space="0" w:color="auto"/>
            <w:bottom w:val="none" w:sz="0" w:space="0" w:color="auto"/>
            <w:right w:val="none" w:sz="0" w:space="0" w:color="auto"/>
          </w:divBdr>
        </w:div>
        <w:div w:id="547302289">
          <w:marLeft w:val="480"/>
          <w:marRight w:val="0"/>
          <w:marTop w:val="0"/>
          <w:marBottom w:val="0"/>
          <w:divBdr>
            <w:top w:val="none" w:sz="0" w:space="0" w:color="auto"/>
            <w:left w:val="none" w:sz="0" w:space="0" w:color="auto"/>
            <w:bottom w:val="none" w:sz="0" w:space="0" w:color="auto"/>
            <w:right w:val="none" w:sz="0" w:space="0" w:color="auto"/>
          </w:divBdr>
        </w:div>
        <w:div w:id="1685207779">
          <w:marLeft w:val="480"/>
          <w:marRight w:val="0"/>
          <w:marTop w:val="0"/>
          <w:marBottom w:val="0"/>
          <w:divBdr>
            <w:top w:val="none" w:sz="0" w:space="0" w:color="auto"/>
            <w:left w:val="none" w:sz="0" w:space="0" w:color="auto"/>
            <w:bottom w:val="none" w:sz="0" w:space="0" w:color="auto"/>
            <w:right w:val="none" w:sz="0" w:space="0" w:color="auto"/>
          </w:divBdr>
        </w:div>
        <w:div w:id="1064184753">
          <w:marLeft w:val="480"/>
          <w:marRight w:val="0"/>
          <w:marTop w:val="0"/>
          <w:marBottom w:val="0"/>
          <w:divBdr>
            <w:top w:val="none" w:sz="0" w:space="0" w:color="auto"/>
            <w:left w:val="none" w:sz="0" w:space="0" w:color="auto"/>
            <w:bottom w:val="none" w:sz="0" w:space="0" w:color="auto"/>
            <w:right w:val="none" w:sz="0" w:space="0" w:color="auto"/>
          </w:divBdr>
        </w:div>
        <w:div w:id="682172534">
          <w:marLeft w:val="480"/>
          <w:marRight w:val="0"/>
          <w:marTop w:val="0"/>
          <w:marBottom w:val="0"/>
          <w:divBdr>
            <w:top w:val="none" w:sz="0" w:space="0" w:color="auto"/>
            <w:left w:val="none" w:sz="0" w:space="0" w:color="auto"/>
            <w:bottom w:val="none" w:sz="0" w:space="0" w:color="auto"/>
            <w:right w:val="none" w:sz="0" w:space="0" w:color="auto"/>
          </w:divBdr>
        </w:div>
        <w:div w:id="1541547869">
          <w:marLeft w:val="480"/>
          <w:marRight w:val="0"/>
          <w:marTop w:val="0"/>
          <w:marBottom w:val="0"/>
          <w:divBdr>
            <w:top w:val="none" w:sz="0" w:space="0" w:color="auto"/>
            <w:left w:val="none" w:sz="0" w:space="0" w:color="auto"/>
            <w:bottom w:val="none" w:sz="0" w:space="0" w:color="auto"/>
            <w:right w:val="none" w:sz="0" w:space="0" w:color="auto"/>
          </w:divBdr>
        </w:div>
        <w:div w:id="1038236666">
          <w:marLeft w:val="480"/>
          <w:marRight w:val="0"/>
          <w:marTop w:val="0"/>
          <w:marBottom w:val="0"/>
          <w:divBdr>
            <w:top w:val="none" w:sz="0" w:space="0" w:color="auto"/>
            <w:left w:val="none" w:sz="0" w:space="0" w:color="auto"/>
            <w:bottom w:val="none" w:sz="0" w:space="0" w:color="auto"/>
            <w:right w:val="none" w:sz="0" w:space="0" w:color="auto"/>
          </w:divBdr>
        </w:div>
        <w:div w:id="111559467">
          <w:marLeft w:val="480"/>
          <w:marRight w:val="0"/>
          <w:marTop w:val="0"/>
          <w:marBottom w:val="0"/>
          <w:divBdr>
            <w:top w:val="none" w:sz="0" w:space="0" w:color="auto"/>
            <w:left w:val="none" w:sz="0" w:space="0" w:color="auto"/>
            <w:bottom w:val="none" w:sz="0" w:space="0" w:color="auto"/>
            <w:right w:val="none" w:sz="0" w:space="0" w:color="auto"/>
          </w:divBdr>
        </w:div>
        <w:div w:id="1481966725">
          <w:marLeft w:val="480"/>
          <w:marRight w:val="0"/>
          <w:marTop w:val="0"/>
          <w:marBottom w:val="0"/>
          <w:divBdr>
            <w:top w:val="none" w:sz="0" w:space="0" w:color="auto"/>
            <w:left w:val="none" w:sz="0" w:space="0" w:color="auto"/>
            <w:bottom w:val="none" w:sz="0" w:space="0" w:color="auto"/>
            <w:right w:val="none" w:sz="0" w:space="0" w:color="auto"/>
          </w:divBdr>
        </w:div>
      </w:divsChild>
    </w:div>
    <w:div w:id="1820883815">
      <w:bodyDiv w:val="1"/>
      <w:marLeft w:val="0"/>
      <w:marRight w:val="0"/>
      <w:marTop w:val="0"/>
      <w:marBottom w:val="0"/>
      <w:divBdr>
        <w:top w:val="none" w:sz="0" w:space="0" w:color="auto"/>
        <w:left w:val="none" w:sz="0" w:space="0" w:color="auto"/>
        <w:bottom w:val="none" w:sz="0" w:space="0" w:color="auto"/>
        <w:right w:val="none" w:sz="0" w:space="0" w:color="auto"/>
      </w:divBdr>
    </w:div>
    <w:div w:id="1822967053">
      <w:bodyDiv w:val="1"/>
      <w:marLeft w:val="0"/>
      <w:marRight w:val="0"/>
      <w:marTop w:val="0"/>
      <w:marBottom w:val="0"/>
      <w:divBdr>
        <w:top w:val="none" w:sz="0" w:space="0" w:color="auto"/>
        <w:left w:val="none" w:sz="0" w:space="0" w:color="auto"/>
        <w:bottom w:val="none" w:sz="0" w:space="0" w:color="auto"/>
        <w:right w:val="none" w:sz="0" w:space="0" w:color="auto"/>
      </w:divBdr>
    </w:div>
    <w:div w:id="1824466864">
      <w:bodyDiv w:val="1"/>
      <w:marLeft w:val="0"/>
      <w:marRight w:val="0"/>
      <w:marTop w:val="0"/>
      <w:marBottom w:val="0"/>
      <w:divBdr>
        <w:top w:val="none" w:sz="0" w:space="0" w:color="auto"/>
        <w:left w:val="none" w:sz="0" w:space="0" w:color="auto"/>
        <w:bottom w:val="none" w:sz="0" w:space="0" w:color="auto"/>
        <w:right w:val="none" w:sz="0" w:space="0" w:color="auto"/>
      </w:divBdr>
    </w:div>
    <w:div w:id="1830710869">
      <w:bodyDiv w:val="1"/>
      <w:marLeft w:val="0"/>
      <w:marRight w:val="0"/>
      <w:marTop w:val="0"/>
      <w:marBottom w:val="0"/>
      <w:divBdr>
        <w:top w:val="none" w:sz="0" w:space="0" w:color="auto"/>
        <w:left w:val="none" w:sz="0" w:space="0" w:color="auto"/>
        <w:bottom w:val="none" w:sz="0" w:space="0" w:color="auto"/>
        <w:right w:val="none" w:sz="0" w:space="0" w:color="auto"/>
      </w:divBdr>
    </w:div>
    <w:div w:id="1830900131">
      <w:bodyDiv w:val="1"/>
      <w:marLeft w:val="0"/>
      <w:marRight w:val="0"/>
      <w:marTop w:val="0"/>
      <w:marBottom w:val="0"/>
      <w:divBdr>
        <w:top w:val="none" w:sz="0" w:space="0" w:color="auto"/>
        <w:left w:val="none" w:sz="0" w:space="0" w:color="auto"/>
        <w:bottom w:val="none" w:sz="0" w:space="0" w:color="auto"/>
        <w:right w:val="none" w:sz="0" w:space="0" w:color="auto"/>
      </w:divBdr>
    </w:div>
    <w:div w:id="1831939322">
      <w:bodyDiv w:val="1"/>
      <w:marLeft w:val="0"/>
      <w:marRight w:val="0"/>
      <w:marTop w:val="0"/>
      <w:marBottom w:val="0"/>
      <w:divBdr>
        <w:top w:val="none" w:sz="0" w:space="0" w:color="auto"/>
        <w:left w:val="none" w:sz="0" w:space="0" w:color="auto"/>
        <w:bottom w:val="none" w:sz="0" w:space="0" w:color="auto"/>
        <w:right w:val="none" w:sz="0" w:space="0" w:color="auto"/>
      </w:divBdr>
    </w:div>
    <w:div w:id="1832677876">
      <w:bodyDiv w:val="1"/>
      <w:marLeft w:val="0"/>
      <w:marRight w:val="0"/>
      <w:marTop w:val="0"/>
      <w:marBottom w:val="0"/>
      <w:divBdr>
        <w:top w:val="none" w:sz="0" w:space="0" w:color="auto"/>
        <w:left w:val="none" w:sz="0" w:space="0" w:color="auto"/>
        <w:bottom w:val="none" w:sz="0" w:space="0" w:color="auto"/>
        <w:right w:val="none" w:sz="0" w:space="0" w:color="auto"/>
      </w:divBdr>
    </w:div>
    <w:div w:id="1833905483">
      <w:bodyDiv w:val="1"/>
      <w:marLeft w:val="0"/>
      <w:marRight w:val="0"/>
      <w:marTop w:val="0"/>
      <w:marBottom w:val="0"/>
      <w:divBdr>
        <w:top w:val="none" w:sz="0" w:space="0" w:color="auto"/>
        <w:left w:val="none" w:sz="0" w:space="0" w:color="auto"/>
        <w:bottom w:val="none" w:sz="0" w:space="0" w:color="auto"/>
        <w:right w:val="none" w:sz="0" w:space="0" w:color="auto"/>
      </w:divBdr>
    </w:div>
    <w:div w:id="1836258742">
      <w:bodyDiv w:val="1"/>
      <w:marLeft w:val="0"/>
      <w:marRight w:val="0"/>
      <w:marTop w:val="0"/>
      <w:marBottom w:val="0"/>
      <w:divBdr>
        <w:top w:val="none" w:sz="0" w:space="0" w:color="auto"/>
        <w:left w:val="none" w:sz="0" w:space="0" w:color="auto"/>
        <w:bottom w:val="none" w:sz="0" w:space="0" w:color="auto"/>
        <w:right w:val="none" w:sz="0" w:space="0" w:color="auto"/>
      </w:divBdr>
    </w:div>
    <w:div w:id="1836332997">
      <w:bodyDiv w:val="1"/>
      <w:marLeft w:val="0"/>
      <w:marRight w:val="0"/>
      <w:marTop w:val="0"/>
      <w:marBottom w:val="0"/>
      <w:divBdr>
        <w:top w:val="none" w:sz="0" w:space="0" w:color="auto"/>
        <w:left w:val="none" w:sz="0" w:space="0" w:color="auto"/>
        <w:bottom w:val="none" w:sz="0" w:space="0" w:color="auto"/>
        <w:right w:val="none" w:sz="0" w:space="0" w:color="auto"/>
      </w:divBdr>
    </w:div>
    <w:div w:id="1836535639">
      <w:bodyDiv w:val="1"/>
      <w:marLeft w:val="0"/>
      <w:marRight w:val="0"/>
      <w:marTop w:val="0"/>
      <w:marBottom w:val="0"/>
      <w:divBdr>
        <w:top w:val="none" w:sz="0" w:space="0" w:color="auto"/>
        <w:left w:val="none" w:sz="0" w:space="0" w:color="auto"/>
        <w:bottom w:val="none" w:sz="0" w:space="0" w:color="auto"/>
        <w:right w:val="none" w:sz="0" w:space="0" w:color="auto"/>
      </w:divBdr>
    </w:div>
    <w:div w:id="1838574276">
      <w:bodyDiv w:val="1"/>
      <w:marLeft w:val="0"/>
      <w:marRight w:val="0"/>
      <w:marTop w:val="0"/>
      <w:marBottom w:val="0"/>
      <w:divBdr>
        <w:top w:val="none" w:sz="0" w:space="0" w:color="auto"/>
        <w:left w:val="none" w:sz="0" w:space="0" w:color="auto"/>
        <w:bottom w:val="none" w:sz="0" w:space="0" w:color="auto"/>
        <w:right w:val="none" w:sz="0" w:space="0" w:color="auto"/>
      </w:divBdr>
    </w:div>
    <w:div w:id="1839038012">
      <w:bodyDiv w:val="1"/>
      <w:marLeft w:val="0"/>
      <w:marRight w:val="0"/>
      <w:marTop w:val="0"/>
      <w:marBottom w:val="0"/>
      <w:divBdr>
        <w:top w:val="none" w:sz="0" w:space="0" w:color="auto"/>
        <w:left w:val="none" w:sz="0" w:space="0" w:color="auto"/>
        <w:bottom w:val="none" w:sz="0" w:space="0" w:color="auto"/>
        <w:right w:val="none" w:sz="0" w:space="0" w:color="auto"/>
      </w:divBdr>
    </w:div>
    <w:div w:id="1839729250">
      <w:bodyDiv w:val="1"/>
      <w:marLeft w:val="0"/>
      <w:marRight w:val="0"/>
      <w:marTop w:val="0"/>
      <w:marBottom w:val="0"/>
      <w:divBdr>
        <w:top w:val="none" w:sz="0" w:space="0" w:color="auto"/>
        <w:left w:val="none" w:sz="0" w:space="0" w:color="auto"/>
        <w:bottom w:val="none" w:sz="0" w:space="0" w:color="auto"/>
        <w:right w:val="none" w:sz="0" w:space="0" w:color="auto"/>
      </w:divBdr>
    </w:div>
    <w:div w:id="1840536664">
      <w:bodyDiv w:val="1"/>
      <w:marLeft w:val="0"/>
      <w:marRight w:val="0"/>
      <w:marTop w:val="0"/>
      <w:marBottom w:val="0"/>
      <w:divBdr>
        <w:top w:val="none" w:sz="0" w:space="0" w:color="auto"/>
        <w:left w:val="none" w:sz="0" w:space="0" w:color="auto"/>
        <w:bottom w:val="none" w:sz="0" w:space="0" w:color="auto"/>
        <w:right w:val="none" w:sz="0" w:space="0" w:color="auto"/>
      </w:divBdr>
    </w:div>
    <w:div w:id="1843469980">
      <w:bodyDiv w:val="1"/>
      <w:marLeft w:val="0"/>
      <w:marRight w:val="0"/>
      <w:marTop w:val="0"/>
      <w:marBottom w:val="0"/>
      <w:divBdr>
        <w:top w:val="none" w:sz="0" w:space="0" w:color="auto"/>
        <w:left w:val="none" w:sz="0" w:space="0" w:color="auto"/>
        <w:bottom w:val="none" w:sz="0" w:space="0" w:color="auto"/>
        <w:right w:val="none" w:sz="0" w:space="0" w:color="auto"/>
      </w:divBdr>
    </w:div>
    <w:div w:id="1846549175">
      <w:bodyDiv w:val="1"/>
      <w:marLeft w:val="0"/>
      <w:marRight w:val="0"/>
      <w:marTop w:val="0"/>
      <w:marBottom w:val="0"/>
      <w:divBdr>
        <w:top w:val="none" w:sz="0" w:space="0" w:color="auto"/>
        <w:left w:val="none" w:sz="0" w:space="0" w:color="auto"/>
        <w:bottom w:val="none" w:sz="0" w:space="0" w:color="auto"/>
        <w:right w:val="none" w:sz="0" w:space="0" w:color="auto"/>
      </w:divBdr>
    </w:div>
    <w:div w:id="1847164389">
      <w:bodyDiv w:val="1"/>
      <w:marLeft w:val="0"/>
      <w:marRight w:val="0"/>
      <w:marTop w:val="0"/>
      <w:marBottom w:val="0"/>
      <w:divBdr>
        <w:top w:val="none" w:sz="0" w:space="0" w:color="auto"/>
        <w:left w:val="none" w:sz="0" w:space="0" w:color="auto"/>
        <w:bottom w:val="none" w:sz="0" w:space="0" w:color="auto"/>
        <w:right w:val="none" w:sz="0" w:space="0" w:color="auto"/>
      </w:divBdr>
    </w:div>
    <w:div w:id="1847209601">
      <w:bodyDiv w:val="1"/>
      <w:marLeft w:val="0"/>
      <w:marRight w:val="0"/>
      <w:marTop w:val="0"/>
      <w:marBottom w:val="0"/>
      <w:divBdr>
        <w:top w:val="none" w:sz="0" w:space="0" w:color="auto"/>
        <w:left w:val="none" w:sz="0" w:space="0" w:color="auto"/>
        <w:bottom w:val="none" w:sz="0" w:space="0" w:color="auto"/>
        <w:right w:val="none" w:sz="0" w:space="0" w:color="auto"/>
      </w:divBdr>
    </w:div>
    <w:div w:id="1848640873">
      <w:bodyDiv w:val="1"/>
      <w:marLeft w:val="0"/>
      <w:marRight w:val="0"/>
      <w:marTop w:val="0"/>
      <w:marBottom w:val="0"/>
      <w:divBdr>
        <w:top w:val="none" w:sz="0" w:space="0" w:color="auto"/>
        <w:left w:val="none" w:sz="0" w:space="0" w:color="auto"/>
        <w:bottom w:val="none" w:sz="0" w:space="0" w:color="auto"/>
        <w:right w:val="none" w:sz="0" w:space="0" w:color="auto"/>
      </w:divBdr>
    </w:div>
    <w:div w:id="1848903781">
      <w:bodyDiv w:val="1"/>
      <w:marLeft w:val="0"/>
      <w:marRight w:val="0"/>
      <w:marTop w:val="0"/>
      <w:marBottom w:val="0"/>
      <w:divBdr>
        <w:top w:val="none" w:sz="0" w:space="0" w:color="auto"/>
        <w:left w:val="none" w:sz="0" w:space="0" w:color="auto"/>
        <w:bottom w:val="none" w:sz="0" w:space="0" w:color="auto"/>
        <w:right w:val="none" w:sz="0" w:space="0" w:color="auto"/>
      </w:divBdr>
    </w:div>
    <w:div w:id="1849060993">
      <w:bodyDiv w:val="1"/>
      <w:marLeft w:val="0"/>
      <w:marRight w:val="0"/>
      <w:marTop w:val="0"/>
      <w:marBottom w:val="0"/>
      <w:divBdr>
        <w:top w:val="none" w:sz="0" w:space="0" w:color="auto"/>
        <w:left w:val="none" w:sz="0" w:space="0" w:color="auto"/>
        <w:bottom w:val="none" w:sz="0" w:space="0" w:color="auto"/>
        <w:right w:val="none" w:sz="0" w:space="0" w:color="auto"/>
      </w:divBdr>
    </w:div>
    <w:div w:id="1851214925">
      <w:bodyDiv w:val="1"/>
      <w:marLeft w:val="0"/>
      <w:marRight w:val="0"/>
      <w:marTop w:val="0"/>
      <w:marBottom w:val="0"/>
      <w:divBdr>
        <w:top w:val="none" w:sz="0" w:space="0" w:color="auto"/>
        <w:left w:val="none" w:sz="0" w:space="0" w:color="auto"/>
        <w:bottom w:val="none" w:sz="0" w:space="0" w:color="auto"/>
        <w:right w:val="none" w:sz="0" w:space="0" w:color="auto"/>
      </w:divBdr>
    </w:div>
    <w:div w:id="1855915922">
      <w:bodyDiv w:val="1"/>
      <w:marLeft w:val="0"/>
      <w:marRight w:val="0"/>
      <w:marTop w:val="0"/>
      <w:marBottom w:val="0"/>
      <w:divBdr>
        <w:top w:val="none" w:sz="0" w:space="0" w:color="auto"/>
        <w:left w:val="none" w:sz="0" w:space="0" w:color="auto"/>
        <w:bottom w:val="none" w:sz="0" w:space="0" w:color="auto"/>
        <w:right w:val="none" w:sz="0" w:space="0" w:color="auto"/>
      </w:divBdr>
    </w:div>
    <w:div w:id="1862207218">
      <w:bodyDiv w:val="1"/>
      <w:marLeft w:val="0"/>
      <w:marRight w:val="0"/>
      <w:marTop w:val="0"/>
      <w:marBottom w:val="0"/>
      <w:divBdr>
        <w:top w:val="none" w:sz="0" w:space="0" w:color="auto"/>
        <w:left w:val="none" w:sz="0" w:space="0" w:color="auto"/>
        <w:bottom w:val="none" w:sz="0" w:space="0" w:color="auto"/>
        <w:right w:val="none" w:sz="0" w:space="0" w:color="auto"/>
      </w:divBdr>
    </w:div>
    <w:div w:id="1863469539">
      <w:bodyDiv w:val="1"/>
      <w:marLeft w:val="0"/>
      <w:marRight w:val="0"/>
      <w:marTop w:val="0"/>
      <w:marBottom w:val="0"/>
      <w:divBdr>
        <w:top w:val="none" w:sz="0" w:space="0" w:color="auto"/>
        <w:left w:val="none" w:sz="0" w:space="0" w:color="auto"/>
        <w:bottom w:val="none" w:sz="0" w:space="0" w:color="auto"/>
        <w:right w:val="none" w:sz="0" w:space="0" w:color="auto"/>
      </w:divBdr>
    </w:div>
    <w:div w:id="1864709728">
      <w:bodyDiv w:val="1"/>
      <w:marLeft w:val="0"/>
      <w:marRight w:val="0"/>
      <w:marTop w:val="0"/>
      <w:marBottom w:val="0"/>
      <w:divBdr>
        <w:top w:val="none" w:sz="0" w:space="0" w:color="auto"/>
        <w:left w:val="none" w:sz="0" w:space="0" w:color="auto"/>
        <w:bottom w:val="none" w:sz="0" w:space="0" w:color="auto"/>
        <w:right w:val="none" w:sz="0" w:space="0" w:color="auto"/>
      </w:divBdr>
    </w:div>
    <w:div w:id="1864974438">
      <w:bodyDiv w:val="1"/>
      <w:marLeft w:val="0"/>
      <w:marRight w:val="0"/>
      <w:marTop w:val="0"/>
      <w:marBottom w:val="0"/>
      <w:divBdr>
        <w:top w:val="none" w:sz="0" w:space="0" w:color="auto"/>
        <w:left w:val="none" w:sz="0" w:space="0" w:color="auto"/>
        <w:bottom w:val="none" w:sz="0" w:space="0" w:color="auto"/>
        <w:right w:val="none" w:sz="0" w:space="0" w:color="auto"/>
      </w:divBdr>
    </w:div>
    <w:div w:id="1865166655">
      <w:bodyDiv w:val="1"/>
      <w:marLeft w:val="0"/>
      <w:marRight w:val="0"/>
      <w:marTop w:val="0"/>
      <w:marBottom w:val="0"/>
      <w:divBdr>
        <w:top w:val="none" w:sz="0" w:space="0" w:color="auto"/>
        <w:left w:val="none" w:sz="0" w:space="0" w:color="auto"/>
        <w:bottom w:val="none" w:sz="0" w:space="0" w:color="auto"/>
        <w:right w:val="none" w:sz="0" w:space="0" w:color="auto"/>
      </w:divBdr>
    </w:div>
    <w:div w:id="1865510920">
      <w:bodyDiv w:val="1"/>
      <w:marLeft w:val="0"/>
      <w:marRight w:val="0"/>
      <w:marTop w:val="0"/>
      <w:marBottom w:val="0"/>
      <w:divBdr>
        <w:top w:val="none" w:sz="0" w:space="0" w:color="auto"/>
        <w:left w:val="none" w:sz="0" w:space="0" w:color="auto"/>
        <w:bottom w:val="none" w:sz="0" w:space="0" w:color="auto"/>
        <w:right w:val="none" w:sz="0" w:space="0" w:color="auto"/>
      </w:divBdr>
    </w:div>
    <w:div w:id="1866089356">
      <w:bodyDiv w:val="1"/>
      <w:marLeft w:val="0"/>
      <w:marRight w:val="0"/>
      <w:marTop w:val="0"/>
      <w:marBottom w:val="0"/>
      <w:divBdr>
        <w:top w:val="none" w:sz="0" w:space="0" w:color="auto"/>
        <w:left w:val="none" w:sz="0" w:space="0" w:color="auto"/>
        <w:bottom w:val="none" w:sz="0" w:space="0" w:color="auto"/>
        <w:right w:val="none" w:sz="0" w:space="0" w:color="auto"/>
      </w:divBdr>
      <w:divsChild>
        <w:div w:id="481777297">
          <w:marLeft w:val="480"/>
          <w:marRight w:val="0"/>
          <w:marTop w:val="0"/>
          <w:marBottom w:val="0"/>
          <w:divBdr>
            <w:top w:val="none" w:sz="0" w:space="0" w:color="auto"/>
            <w:left w:val="none" w:sz="0" w:space="0" w:color="auto"/>
            <w:bottom w:val="none" w:sz="0" w:space="0" w:color="auto"/>
            <w:right w:val="none" w:sz="0" w:space="0" w:color="auto"/>
          </w:divBdr>
        </w:div>
        <w:div w:id="226577665">
          <w:marLeft w:val="480"/>
          <w:marRight w:val="0"/>
          <w:marTop w:val="0"/>
          <w:marBottom w:val="0"/>
          <w:divBdr>
            <w:top w:val="none" w:sz="0" w:space="0" w:color="auto"/>
            <w:left w:val="none" w:sz="0" w:space="0" w:color="auto"/>
            <w:bottom w:val="none" w:sz="0" w:space="0" w:color="auto"/>
            <w:right w:val="none" w:sz="0" w:space="0" w:color="auto"/>
          </w:divBdr>
        </w:div>
        <w:div w:id="738482277">
          <w:marLeft w:val="480"/>
          <w:marRight w:val="0"/>
          <w:marTop w:val="0"/>
          <w:marBottom w:val="0"/>
          <w:divBdr>
            <w:top w:val="none" w:sz="0" w:space="0" w:color="auto"/>
            <w:left w:val="none" w:sz="0" w:space="0" w:color="auto"/>
            <w:bottom w:val="none" w:sz="0" w:space="0" w:color="auto"/>
            <w:right w:val="none" w:sz="0" w:space="0" w:color="auto"/>
          </w:divBdr>
        </w:div>
        <w:div w:id="716205256">
          <w:marLeft w:val="480"/>
          <w:marRight w:val="0"/>
          <w:marTop w:val="0"/>
          <w:marBottom w:val="0"/>
          <w:divBdr>
            <w:top w:val="none" w:sz="0" w:space="0" w:color="auto"/>
            <w:left w:val="none" w:sz="0" w:space="0" w:color="auto"/>
            <w:bottom w:val="none" w:sz="0" w:space="0" w:color="auto"/>
            <w:right w:val="none" w:sz="0" w:space="0" w:color="auto"/>
          </w:divBdr>
        </w:div>
        <w:div w:id="1758288898">
          <w:marLeft w:val="480"/>
          <w:marRight w:val="0"/>
          <w:marTop w:val="0"/>
          <w:marBottom w:val="0"/>
          <w:divBdr>
            <w:top w:val="none" w:sz="0" w:space="0" w:color="auto"/>
            <w:left w:val="none" w:sz="0" w:space="0" w:color="auto"/>
            <w:bottom w:val="none" w:sz="0" w:space="0" w:color="auto"/>
            <w:right w:val="none" w:sz="0" w:space="0" w:color="auto"/>
          </w:divBdr>
        </w:div>
        <w:div w:id="1593927182">
          <w:marLeft w:val="480"/>
          <w:marRight w:val="0"/>
          <w:marTop w:val="0"/>
          <w:marBottom w:val="0"/>
          <w:divBdr>
            <w:top w:val="none" w:sz="0" w:space="0" w:color="auto"/>
            <w:left w:val="none" w:sz="0" w:space="0" w:color="auto"/>
            <w:bottom w:val="none" w:sz="0" w:space="0" w:color="auto"/>
            <w:right w:val="none" w:sz="0" w:space="0" w:color="auto"/>
          </w:divBdr>
        </w:div>
        <w:div w:id="1568881098">
          <w:marLeft w:val="480"/>
          <w:marRight w:val="0"/>
          <w:marTop w:val="0"/>
          <w:marBottom w:val="0"/>
          <w:divBdr>
            <w:top w:val="none" w:sz="0" w:space="0" w:color="auto"/>
            <w:left w:val="none" w:sz="0" w:space="0" w:color="auto"/>
            <w:bottom w:val="none" w:sz="0" w:space="0" w:color="auto"/>
            <w:right w:val="none" w:sz="0" w:space="0" w:color="auto"/>
          </w:divBdr>
        </w:div>
        <w:div w:id="595407267">
          <w:marLeft w:val="480"/>
          <w:marRight w:val="0"/>
          <w:marTop w:val="0"/>
          <w:marBottom w:val="0"/>
          <w:divBdr>
            <w:top w:val="none" w:sz="0" w:space="0" w:color="auto"/>
            <w:left w:val="none" w:sz="0" w:space="0" w:color="auto"/>
            <w:bottom w:val="none" w:sz="0" w:space="0" w:color="auto"/>
            <w:right w:val="none" w:sz="0" w:space="0" w:color="auto"/>
          </w:divBdr>
        </w:div>
        <w:div w:id="1095321598">
          <w:marLeft w:val="480"/>
          <w:marRight w:val="0"/>
          <w:marTop w:val="0"/>
          <w:marBottom w:val="0"/>
          <w:divBdr>
            <w:top w:val="none" w:sz="0" w:space="0" w:color="auto"/>
            <w:left w:val="none" w:sz="0" w:space="0" w:color="auto"/>
            <w:bottom w:val="none" w:sz="0" w:space="0" w:color="auto"/>
            <w:right w:val="none" w:sz="0" w:space="0" w:color="auto"/>
          </w:divBdr>
        </w:div>
        <w:div w:id="2010980342">
          <w:marLeft w:val="480"/>
          <w:marRight w:val="0"/>
          <w:marTop w:val="0"/>
          <w:marBottom w:val="0"/>
          <w:divBdr>
            <w:top w:val="none" w:sz="0" w:space="0" w:color="auto"/>
            <w:left w:val="none" w:sz="0" w:space="0" w:color="auto"/>
            <w:bottom w:val="none" w:sz="0" w:space="0" w:color="auto"/>
            <w:right w:val="none" w:sz="0" w:space="0" w:color="auto"/>
          </w:divBdr>
        </w:div>
        <w:div w:id="825046543">
          <w:marLeft w:val="480"/>
          <w:marRight w:val="0"/>
          <w:marTop w:val="0"/>
          <w:marBottom w:val="0"/>
          <w:divBdr>
            <w:top w:val="none" w:sz="0" w:space="0" w:color="auto"/>
            <w:left w:val="none" w:sz="0" w:space="0" w:color="auto"/>
            <w:bottom w:val="none" w:sz="0" w:space="0" w:color="auto"/>
            <w:right w:val="none" w:sz="0" w:space="0" w:color="auto"/>
          </w:divBdr>
        </w:div>
        <w:div w:id="14499081">
          <w:marLeft w:val="480"/>
          <w:marRight w:val="0"/>
          <w:marTop w:val="0"/>
          <w:marBottom w:val="0"/>
          <w:divBdr>
            <w:top w:val="none" w:sz="0" w:space="0" w:color="auto"/>
            <w:left w:val="none" w:sz="0" w:space="0" w:color="auto"/>
            <w:bottom w:val="none" w:sz="0" w:space="0" w:color="auto"/>
            <w:right w:val="none" w:sz="0" w:space="0" w:color="auto"/>
          </w:divBdr>
        </w:div>
        <w:div w:id="228350025">
          <w:marLeft w:val="480"/>
          <w:marRight w:val="0"/>
          <w:marTop w:val="0"/>
          <w:marBottom w:val="0"/>
          <w:divBdr>
            <w:top w:val="none" w:sz="0" w:space="0" w:color="auto"/>
            <w:left w:val="none" w:sz="0" w:space="0" w:color="auto"/>
            <w:bottom w:val="none" w:sz="0" w:space="0" w:color="auto"/>
            <w:right w:val="none" w:sz="0" w:space="0" w:color="auto"/>
          </w:divBdr>
        </w:div>
        <w:div w:id="227765445">
          <w:marLeft w:val="480"/>
          <w:marRight w:val="0"/>
          <w:marTop w:val="0"/>
          <w:marBottom w:val="0"/>
          <w:divBdr>
            <w:top w:val="none" w:sz="0" w:space="0" w:color="auto"/>
            <w:left w:val="none" w:sz="0" w:space="0" w:color="auto"/>
            <w:bottom w:val="none" w:sz="0" w:space="0" w:color="auto"/>
            <w:right w:val="none" w:sz="0" w:space="0" w:color="auto"/>
          </w:divBdr>
        </w:div>
        <w:div w:id="1511868329">
          <w:marLeft w:val="480"/>
          <w:marRight w:val="0"/>
          <w:marTop w:val="0"/>
          <w:marBottom w:val="0"/>
          <w:divBdr>
            <w:top w:val="none" w:sz="0" w:space="0" w:color="auto"/>
            <w:left w:val="none" w:sz="0" w:space="0" w:color="auto"/>
            <w:bottom w:val="none" w:sz="0" w:space="0" w:color="auto"/>
            <w:right w:val="none" w:sz="0" w:space="0" w:color="auto"/>
          </w:divBdr>
        </w:div>
        <w:div w:id="686055700">
          <w:marLeft w:val="480"/>
          <w:marRight w:val="0"/>
          <w:marTop w:val="0"/>
          <w:marBottom w:val="0"/>
          <w:divBdr>
            <w:top w:val="none" w:sz="0" w:space="0" w:color="auto"/>
            <w:left w:val="none" w:sz="0" w:space="0" w:color="auto"/>
            <w:bottom w:val="none" w:sz="0" w:space="0" w:color="auto"/>
            <w:right w:val="none" w:sz="0" w:space="0" w:color="auto"/>
          </w:divBdr>
        </w:div>
        <w:div w:id="1556426046">
          <w:marLeft w:val="480"/>
          <w:marRight w:val="0"/>
          <w:marTop w:val="0"/>
          <w:marBottom w:val="0"/>
          <w:divBdr>
            <w:top w:val="none" w:sz="0" w:space="0" w:color="auto"/>
            <w:left w:val="none" w:sz="0" w:space="0" w:color="auto"/>
            <w:bottom w:val="none" w:sz="0" w:space="0" w:color="auto"/>
            <w:right w:val="none" w:sz="0" w:space="0" w:color="auto"/>
          </w:divBdr>
        </w:div>
        <w:div w:id="1069494894">
          <w:marLeft w:val="480"/>
          <w:marRight w:val="0"/>
          <w:marTop w:val="0"/>
          <w:marBottom w:val="0"/>
          <w:divBdr>
            <w:top w:val="none" w:sz="0" w:space="0" w:color="auto"/>
            <w:left w:val="none" w:sz="0" w:space="0" w:color="auto"/>
            <w:bottom w:val="none" w:sz="0" w:space="0" w:color="auto"/>
            <w:right w:val="none" w:sz="0" w:space="0" w:color="auto"/>
          </w:divBdr>
        </w:div>
        <w:div w:id="1087313132">
          <w:marLeft w:val="480"/>
          <w:marRight w:val="0"/>
          <w:marTop w:val="0"/>
          <w:marBottom w:val="0"/>
          <w:divBdr>
            <w:top w:val="none" w:sz="0" w:space="0" w:color="auto"/>
            <w:left w:val="none" w:sz="0" w:space="0" w:color="auto"/>
            <w:bottom w:val="none" w:sz="0" w:space="0" w:color="auto"/>
            <w:right w:val="none" w:sz="0" w:space="0" w:color="auto"/>
          </w:divBdr>
        </w:div>
        <w:div w:id="936056221">
          <w:marLeft w:val="480"/>
          <w:marRight w:val="0"/>
          <w:marTop w:val="0"/>
          <w:marBottom w:val="0"/>
          <w:divBdr>
            <w:top w:val="none" w:sz="0" w:space="0" w:color="auto"/>
            <w:left w:val="none" w:sz="0" w:space="0" w:color="auto"/>
            <w:bottom w:val="none" w:sz="0" w:space="0" w:color="auto"/>
            <w:right w:val="none" w:sz="0" w:space="0" w:color="auto"/>
          </w:divBdr>
        </w:div>
        <w:div w:id="1233811535">
          <w:marLeft w:val="480"/>
          <w:marRight w:val="0"/>
          <w:marTop w:val="0"/>
          <w:marBottom w:val="0"/>
          <w:divBdr>
            <w:top w:val="none" w:sz="0" w:space="0" w:color="auto"/>
            <w:left w:val="none" w:sz="0" w:space="0" w:color="auto"/>
            <w:bottom w:val="none" w:sz="0" w:space="0" w:color="auto"/>
            <w:right w:val="none" w:sz="0" w:space="0" w:color="auto"/>
          </w:divBdr>
        </w:div>
        <w:div w:id="645162389">
          <w:marLeft w:val="480"/>
          <w:marRight w:val="0"/>
          <w:marTop w:val="0"/>
          <w:marBottom w:val="0"/>
          <w:divBdr>
            <w:top w:val="none" w:sz="0" w:space="0" w:color="auto"/>
            <w:left w:val="none" w:sz="0" w:space="0" w:color="auto"/>
            <w:bottom w:val="none" w:sz="0" w:space="0" w:color="auto"/>
            <w:right w:val="none" w:sz="0" w:space="0" w:color="auto"/>
          </w:divBdr>
        </w:div>
        <w:div w:id="499662615">
          <w:marLeft w:val="480"/>
          <w:marRight w:val="0"/>
          <w:marTop w:val="0"/>
          <w:marBottom w:val="0"/>
          <w:divBdr>
            <w:top w:val="none" w:sz="0" w:space="0" w:color="auto"/>
            <w:left w:val="none" w:sz="0" w:space="0" w:color="auto"/>
            <w:bottom w:val="none" w:sz="0" w:space="0" w:color="auto"/>
            <w:right w:val="none" w:sz="0" w:space="0" w:color="auto"/>
          </w:divBdr>
        </w:div>
        <w:div w:id="29304245">
          <w:marLeft w:val="480"/>
          <w:marRight w:val="0"/>
          <w:marTop w:val="0"/>
          <w:marBottom w:val="0"/>
          <w:divBdr>
            <w:top w:val="none" w:sz="0" w:space="0" w:color="auto"/>
            <w:left w:val="none" w:sz="0" w:space="0" w:color="auto"/>
            <w:bottom w:val="none" w:sz="0" w:space="0" w:color="auto"/>
            <w:right w:val="none" w:sz="0" w:space="0" w:color="auto"/>
          </w:divBdr>
        </w:div>
        <w:div w:id="511379642">
          <w:marLeft w:val="480"/>
          <w:marRight w:val="0"/>
          <w:marTop w:val="0"/>
          <w:marBottom w:val="0"/>
          <w:divBdr>
            <w:top w:val="none" w:sz="0" w:space="0" w:color="auto"/>
            <w:left w:val="none" w:sz="0" w:space="0" w:color="auto"/>
            <w:bottom w:val="none" w:sz="0" w:space="0" w:color="auto"/>
            <w:right w:val="none" w:sz="0" w:space="0" w:color="auto"/>
          </w:divBdr>
        </w:div>
        <w:div w:id="1058210765">
          <w:marLeft w:val="480"/>
          <w:marRight w:val="0"/>
          <w:marTop w:val="0"/>
          <w:marBottom w:val="0"/>
          <w:divBdr>
            <w:top w:val="none" w:sz="0" w:space="0" w:color="auto"/>
            <w:left w:val="none" w:sz="0" w:space="0" w:color="auto"/>
            <w:bottom w:val="none" w:sz="0" w:space="0" w:color="auto"/>
            <w:right w:val="none" w:sz="0" w:space="0" w:color="auto"/>
          </w:divBdr>
        </w:div>
        <w:div w:id="1241721736">
          <w:marLeft w:val="480"/>
          <w:marRight w:val="0"/>
          <w:marTop w:val="0"/>
          <w:marBottom w:val="0"/>
          <w:divBdr>
            <w:top w:val="none" w:sz="0" w:space="0" w:color="auto"/>
            <w:left w:val="none" w:sz="0" w:space="0" w:color="auto"/>
            <w:bottom w:val="none" w:sz="0" w:space="0" w:color="auto"/>
            <w:right w:val="none" w:sz="0" w:space="0" w:color="auto"/>
          </w:divBdr>
        </w:div>
        <w:div w:id="557088168">
          <w:marLeft w:val="480"/>
          <w:marRight w:val="0"/>
          <w:marTop w:val="0"/>
          <w:marBottom w:val="0"/>
          <w:divBdr>
            <w:top w:val="none" w:sz="0" w:space="0" w:color="auto"/>
            <w:left w:val="none" w:sz="0" w:space="0" w:color="auto"/>
            <w:bottom w:val="none" w:sz="0" w:space="0" w:color="auto"/>
            <w:right w:val="none" w:sz="0" w:space="0" w:color="auto"/>
          </w:divBdr>
        </w:div>
        <w:div w:id="1448812969">
          <w:marLeft w:val="480"/>
          <w:marRight w:val="0"/>
          <w:marTop w:val="0"/>
          <w:marBottom w:val="0"/>
          <w:divBdr>
            <w:top w:val="none" w:sz="0" w:space="0" w:color="auto"/>
            <w:left w:val="none" w:sz="0" w:space="0" w:color="auto"/>
            <w:bottom w:val="none" w:sz="0" w:space="0" w:color="auto"/>
            <w:right w:val="none" w:sz="0" w:space="0" w:color="auto"/>
          </w:divBdr>
        </w:div>
        <w:div w:id="1626539426">
          <w:marLeft w:val="480"/>
          <w:marRight w:val="0"/>
          <w:marTop w:val="0"/>
          <w:marBottom w:val="0"/>
          <w:divBdr>
            <w:top w:val="none" w:sz="0" w:space="0" w:color="auto"/>
            <w:left w:val="none" w:sz="0" w:space="0" w:color="auto"/>
            <w:bottom w:val="none" w:sz="0" w:space="0" w:color="auto"/>
            <w:right w:val="none" w:sz="0" w:space="0" w:color="auto"/>
          </w:divBdr>
        </w:div>
        <w:div w:id="393160313">
          <w:marLeft w:val="480"/>
          <w:marRight w:val="0"/>
          <w:marTop w:val="0"/>
          <w:marBottom w:val="0"/>
          <w:divBdr>
            <w:top w:val="none" w:sz="0" w:space="0" w:color="auto"/>
            <w:left w:val="none" w:sz="0" w:space="0" w:color="auto"/>
            <w:bottom w:val="none" w:sz="0" w:space="0" w:color="auto"/>
            <w:right w:val="none" w:sz="0" w:space="0" w:color="auto"/>
          </w:divBdr>
        </w:div>
        <w:div w:id="1883394928">
          <w:marLeft w:val="480"/>
          <w:marRight w:val="0"/>
          <w:marTop w:val="0"/>
          <w:marBottom w:val="0"/>
          <w:divBdr>
            <w:top w:val="none" w:sz="0" w:space="0" w:color="auto"/>
            <w:left w:val="none" w:sz="0" w:space="0" w:color="auto"/>
            <w:bottom w:val="none" w:sz="0" w:space="0" w:color="auto"/>
            <w:right w:val="none" w:sz="0" w:space="0" w:color="auto"/>
          </w:divBdr>
        </w:div>
        <w:div w:id="479810457">
          <w:marLeft w:val="480"/>
          <w:marRight w:val="0"/>
          <w:marTop w:val="0"/>
          <w:marBottom w:val="0"/>
          <w:divBdr>
            <w:top w:val="none" w:sz="0" w:space="0" w:color="auto"/>
            <w:left w:val="none" w:sz="0" w:space="0" w:color="auto"/>
            <w:bottom w:val="none" w:sz="0" w:space="0" w:color="auto"/>
            <w:right w:val="none" w:sz="0" w:space="0" w:color="auto"/>
          </w:divBdr>
        </w:div>
        <w:div w:id="1101027106">
          <w:marLeft w:val="480"/>
          <w:marRight w:val="0"/>
          <w:marTop w:val="0"/>
          <w:marBottom w:val="0"/>
          <w:divBdr>
            <w:top w:val="none" w:sz="0" w:space="0" w:color="auto"/>
            <w:left w:val="none" w:sz="0" w:space="0" w:color="auto"/>
            <w:bottom w:val="none" w:sz="0" w:space="0" w:color="auto"/>
            <w:right w:val="none" w:sz="0" w:space="0" w:color="auto"/>
          </w:divBdr>
        </w:div>
        <w:div w:id="1486317860">
          <w:marLeft w:val="480"/>
          <w:marRight w:val="0"/>
          <w:marTop w:val="0"/>
          <w:marBottom w:val="0"/>
          <w:divBdr>
            <w:top w:val="none" w:sz="0" w:space="0" w:color="auto"/>
            <w:left w:val="none" w:sz="0" w:space="0" w:color="auto"/>
            <w:bottom w:val="none" w:sz="0" w:space="0" w:color="auto"/>
            <w:right w:val="none" w:sz="0" w:space="0" w:color="auto"/>
          </w:divBdr>
        </w:div>
        <w:div w:id="508372260">
          <w:marLeft w:val="480"/>
          <w:marRight w:val="0"/>
          <w:marTop w:val="0"/>
          <w:marBottom w:val="0"/>
          <w:divBdr>
            <w:top w:val="none" w:sz="0" w:space="0" w:color="auto"/>
            <w:left w:val="none" w:sz="0" w:space="0" w:color="auto"/>
            <w:bottom w:val="none" w:sz="0" w:space="0" w:color="auto"/>
            <w:right w:val="none" w:sz="0" w:space="0" w:color="auto"/>
          </w:divBdr>
        </w:div>
        <w:div w:id="2044403359">
          <w:marLeft w:val="480"/>
          <w:marRight w:val="0"/>
          <w:marTop w:val="0"/>
          <w:marBottom w:val="0"/>
          <w:divBdr>
            <w:top w:val="none" w:sz="0" w:space="0" w:color="auto"/>
            <w:left w:val="none" w:sz="0" w:space="0" w:color="auto"/>
            <w:bottom w:val="none" w:sz="0" w:space="0" w:color="auto"/>
            <w:right w:val="none" w:sz="0" w:space="0" w:color="auto"/>
          </w:divBdr>
        </w:div>
        <w:div w:id="1097485326">
          <w:marLeft w:val="480"/>
          <w:marRight w:val="0"/>
          <w:marTop w:val="0"/>
          <w:marBottom w:val="0"/>
          <w:divBdr>
            <w:top w:val="none" w:sz="0" w:space="0" w:color="auto"/>
            <w:left w:val="none" w:sz="0" w:space="0" w:color="auto"/>
            <w:bottom w:val="none" w:sz="0" w:space="0" w:color="auto"/>
            <w:right w:val="none" w:sz="0" w:space="0" w:color="auto"/>
          </w:divBdr>
        </w:div>
        <w:div w:id="1137719471">
          <w:marLeft w:val="480"/>
          <w:marRight w:val="0"/>
          <w:marTop w:val="0"/>
          <w:marBottom w:val="0"/>
          <w:divBdr>
            <w:top w:val="none" w:sz="0" w:space="0" w:color="auto"/>
            <w:left w:val="none" w:sz="0" w:space="0" w:color="auto"/>
            <w:bottom w:val="none" w:sz="0" w:space="0" w:color="auto"/>
            <w:right w:val="none" w:sz="0" w:space="0" w:color="auto"/>
          </w:divBdr>
        </w:div>
        <w:div w:id="529993543">
          <w:marLeft w:val="480"/>
          <w:marRight w:val="0"/>
          <w:marTop w:val="0"/>
          <w:marBottom w:val="0"/>
          <w:divBdr>
            <w:top w:val="none" w:sz="0" w:space="0" w:color="auto"/>
            <w:left w:val="none" w:sz="0" w:space="0" w:color="auto"/>
            <w:bottom w:val="none" w:sz="0" w:space="0" w:color="auto"/>
            <w:right w:val="none" w:sz="0" w:space="0" w:color="auto"/>
          </w:divBdr>
        </w:div>
        <w:div w:id="850801546">
          <w:marLeft w:val="480"/>
          <w:marRight w:val="0"/>
          <w:marTop w:val="0"/>
          <w:marBottom w:val="0"/>
          <w:divBdr>
            <w:top w:val="none" w:sz="0" w:space="0" w:color="auto"/>
            <w:left w:val="none" w:sz="0" w:space="0" w:color="auto"/>
            <w:bottom w:val="none" w:sz="0" w:space="0" w:color="auto"/>
            <w:right w:val="none" w:sz="0" w:space="0" w:color="auto"/>
          </w:divBdr>
        </w:div>
        <w:div w:id="1265117939">
          <w:marLeft w:val="480"/>
          <w:marRight w:val="0"/>
          <w:marTop w:val="0"/>
          <w:marBottom w:val="0"/>
          <w:divBdr>
            <w:top w:val="none" w:sz="0" w:space="0" w:color="auto"/>
            <w:left w:val="none" w:sz="0" w:space="0" w:color="auto"/>
            <w:bottom w:val="none" w:sz="0" w:space="0" w:color="auto"/>
            <w:right w:val="none" w:sz="0" w:space="0" w:color="auto"/>
          </w:divBdr>
        </w:div>
        <w:div w:id="1097141322">
          <w:marLeft w:val="480"/>
          <w:marRight w:val="0"/>
          <w:marTop w:val="0"/>
          <w:marBottom w:val="0"/>
          <w:divBdr>
            <w:top w:val="none" w:sz="0" w:space="0" w:color="auto"/>
            <w:left w:val="none" w:sz="0" w:space="0" w:color="auto"/>
            <w:bottom w:val="none" w:sz="0" w:space="0" w:color="auto"/>
            <w:right w:val="none" w:sz="0" w:space="0" w:color="auto"/>
          </w:divBdr>
        </w:div>
        <w:div w:id="182671499">
          <w:marLeft w:val="480"/>
          <w:marRight w:val="0"/>
          <w:marTop w:val="0"/>
          <w:marBottom w:val="0"/>
          <w:divBdr>
            <w:top w:val="none" w:sz="0" w:space="0" w:color="auto"/>
            <w:left w:val="none" w:sz="0" w:space="0" w:color="auto"/>
            <w:bottom w:val="none" w:sz="0" w:space="0" w:color="auto"/>
            <w:right w:val="none" w:sz="0" w:space="0" w:color="auto"/>
          </w:divBdr>
        </w:div>
        <w:div w:id="1964458899">
          <w:marLeft w:val="480"/>
          <w:marRight w:val="0"/>
          <w:marTop w:val="0"/>
          <w:marBottom w:val="0"/>
          <w:divBdr>
            <w:top w:val="none" w:sz="0" w:space="0" w:color="auto"/>
            <w:left w:val="none" w:sz="0" w:space="0" w:color="auto"/>
            <w:bottom w:val="none" w:sz="0" w:space="0" w:color="auto"/>
            <w:right w:val="none" w:sz="0" w:space="0" w:color="auto"/>
          </w:divBdr>
        </w:div>
        <w:div w:id="176576847">
          <w:marLeft w:val="480"/>
          <w:marRight w:val="0"/>
          <w:marTop w:val="0"/>
          <w:marBottom w:val="0"/>
          <w:divBdr>
            <w:top w:val="none" w:sz="0" w:space="0" w:color="auto"/>
            <w:left w:val="none" w:sz="0" w:space="0" w:color="auto"/>
            <w:bottom w:val="none" w:sz="0" w:space="0" w:color="auto"/>
            <w:right w:val="none" w:sz="0" w:space="0" w:color="auto"/>
          </w:divBdr>
        </w:div>
        <w:div w:id="1619608061">
          <w:marLeft w:val="480"/>
          <w:marRight w:val="0"/>
          <w:marTop w:val="0"/>
          <w:marBottom w:val="0"/>
          <w:divBdr>
            <w:top w:val="none" w:sz="0" w:space="0" w:color="auto"/>
            <w:left w:val="none" w:sz="0" w:space="0" w:color="auto"/>
            <w:bottom w:val="none" w:sz="0" w:space="0" w:color="auto"/>
            <w:right w:val="none" w:sz="0" w:space="0" w:color="auto"/>
          </w:divBdr>
        </w:div>
        <w:div w:id="715080977">
          <w:marLeft w:val="480"/>
          <w:marRight w:val="0"/>
          <w:marTop w:val="0"/>
          <w:marBottom w:val="0"/>
          <w:divBdr>
            <w:top w:val="none" w:sz="0" w:space="0" w:color="auto"/>
            <w:left w:val="none" w:sz="0" w:space="0" w:color="auto"/>
            <w:bottom w:val="none" w:sz="0" w:space="0" w:color="auto"/>
            <w:right w:val="none" w:sz="0" w:space="0" w:color="auto"/>
          </w:divBdr>
        </w:div>
        <w:div w:id="730930155">
          <w:marLeft w:val="480"/>
          <w:marRight w:val="0"/>
          <w:marTop w:val="0"/>
          <w:marBottom w:val="0"/>
          <w:divBdr>
            <w:top w:val="none" w:sz="0" w:space="0" w:color="auto"/>
            <w:left w:val="none" w:sz="0" w:space="0" w:color="auto"/>
            <w:bottom w:val="none" w:sz="0" w:space="0" w:color="auto"/>
            <w:right w:val="none" w:sz="0" w:space="0" w:color="auto"/>
          </w:divBdr>
        </w:div>
        <w:div w:id="593168359">
          <w:marLeft w:val="480"/>
          <w:marRight w:val="0"/>
          <w:marTop w:val="0"/>
          <w:marBottom w:val="0"/>
          <w:divBdr>
            <w:top w:val="none" w:sz="0" w:space="0" w:color="auto"/>
            <w:left w:val="none" w:sz="0" w:space="0" w:color="auto"/>
            <w:bottom w:val="none" w:sz="0" w:space="0" w:color="auto"/>
            <w:right w:val="none" w:sz="0" w:space="0" w:color="auto"/>
          </w:divBdr>
        </w:div>
        <w:div w:id="754010158">
          <w:marLeft w:val="480"/>
          <w:marRight w:val="0"/>
          <w:marTop w:val="0"/>
          <w:marBottom w:val="0"/>
          <w:divBdr>
            <w:top w:val="none" w:sz="0" w:space="0" w:color="auto"/>
            <w:left w:val="none" w:sz="0" w:space="0" w:color="auto"/>
            <w:bottom w:val="none" w:sz="0" w:space="0" w:color="auto"/>
            <w:right w:val="none" w:sz="0" w:space="0" w:color="auto"/>
          </w:divBdr>
        </w:div>
        <w:div w:id="811484208">
          <w:marLeft w:val="480"/>
          <w:marRight w:val="0"/>
          <w:marTop w:val="0"/>
          <w:marBottom w:val="0"/>
          <w:divBdr>
            <w:top w:val="none" w:sz="0" w:space="0" w:color="auto"/>
            <w:left w:val="none" w:sz="0" w:space="0" w:color="auto"/>
            <w:bottom w:val="none" w:sz="0" w:space="0" w:color="auto"/>
            <w:right w:val="none" w:sz="0" w:space="0" w:color="auto"/>
          </w:divBdr>
        </w:div>
        <w:div w:id="118230366">
          <w:marLeft w:val="480"/>
          <w:marRight w:val="0"/>
          <w:marTop w:val="0"/>
          <w:marBottom w:val="0"/>
          <w:divBdr>
            <w:top w:val="none" w:sz="0" w:space="0" w:color="auto"/>
            <w:left w:val="none" w:sz="0" w:space="0" w:color="auto"/>
            <w:bottom w:val="none" w:sz="0" w:space="0" w:color="auto"/>
            <w:right w:val="none" w:sz="0" w:space="0" w:color="auto"/>
          </w:divBdr>
        </w:div>
        <w:div w:id="1591155682">
          <w:marLeft w:val="480"/>
          <w:marRight w:val="0"/>
          <w:marTop w:val="0"/>
          <w:marBottom w:val="0"/>
          <w:divBdr>
            <w:top w:val="none" w:sz="0" w:space="0" w:color="auto"/>
            <w:left w:val="none" w:sz="0" w:space="0" w:color="auto"/>
            <w:bottom w:val="none" w:sz="0" w:space="0" w:color="auto"/>
            <w:right w:val="none" w:sz="0" w:space="0" w:color="auto"/>
          </w:divBdr>
        </w:div>
        <w:div w:id="724597879">
          <w:marLeft w:val="480"/>
          <w:marRight w:val="0"/>
          <w:marTop w:val="0"/>
          <w:marBottom w:val="0"/>
          <w:divBdr>
            <w:top w:val="none" w:sz="0" w:space="0" w:color="auto"/>
            <w:left w:val="none" w:sz="0" w:space="0" w:color="auto"/>
            <w:bottom w:val="none" w:sz="0" w:space="0" w:color="auto"/>
            <w:right w:val="none" w:sz="0" w:space="0" w:color="auto"/>
          </w:divBdr>
        </w:div>
        <w:div w:id="487400380">
          <w:marLeft w:val="480"/>
          <w:marRight w:val="0"/>
          <w:marTop w:val="0"/>
          <w:marBottom w:val="0"/>
          <w:divBdr>
            <w:top w:val="none" w:sz="0" w:space="0" w:color="auto"/>
            <w:left w:val="none" w:sz="0" w:space="0" w:color="auto"/>
            <w:bottom w:val="none" w:sz="0" w:space="0" w:color="auto"/>
            <w:right w:val="none" w:sz="0" w:space="0" w:color="auto"/>
          </w:divBdr>
        </w:div>
        <w:div w:id="72241734">
          <w:marLeft w:val="480"/>
          <w:marRight w:val="0"/>
          <w:marTop w:val="0"/>
          <w:marBottom w:val="0"/>
          <w:divBdr>
            <w:top w:val="none" w:sz="0" w:space="0" w:color="auto"/>
            <w:left w:val="none" w:sz="0" w:space="0" w:color="auto"/>
            <w:bottom w:val="none" w:sz="0" w:space="0" w:color="auto"/>
            <w:right w:val="none" w:sz="0" w:space="0" w:color="auto"/>
          </w:divBdr>
        </w:div>
        <w:div w:id="1809980256">
          <w:marLeft w:val="480"/>
          <w:marRight w:val="0"/>
          <w:marTop w:val="0"/>
          <w:marBottom w:val="0"/>
          <w:divBdr>
            <w:top w:val="none" w:sz="0" w:space="0" w:color="auto"/>
            <w:left w:val="none" w:sz="0" w:space="0" w:color="auto"/>
            <w:bottom w:val="none" w:sz="0" w:space="0" w:color="auto"/>
            <w:right w:val="none" w:sz="0" w:space="0" w:color="auto"/>
          </w:divBdr>
        </w:div>
        <w:div w:id="964122752">
          <w:marLeft w:val="480"/>
          <w:marRight w:val="0"/>
          <w:marTop w:val="0"/>
          <w:marBottom w:val="0"/>
          <w:divBdr>
            <w:top w:val="none" w:sz="0" w:space="0" w:color="auto"/>
            <w:left w:val="none" w:sz="0" w:space="0" w:color="auto"/>
            <w:bottom w:val="none" w:sz="0" w:space="0" w:color="auto"/>
            <w:right w:val="none" w:sz="0" w:space="0" w:color="auto"/>
          </w:divBdr>
        </w:div>
        <w:div w:id="1239510857">
          <w:marLeft w:val="480"/>
          <w:marRight w:val="0"/>
          <w:marTop w:val="0"/>
          <w:marBottom w:val="0"/>
          <w:divBdr>
            <w:top w:val="none" w:sz="0" w:space="0" w:color="auto"/>
            <w:left w:val="none" w:sz="0" w:space="0" w:color="auto"/>
            <w:bottom w:val="none" w:sz="0" w:space="0" w:color="auto"/>
            <w:right w:val="none" w:sz="0" w:space="0" w:color="auto"/>
          </w:divBdr>
        </w:div>
        <w:div w:id="1897889497">
          <w:marLeft w:val="480"/>
          <w:marRight w:val="0"/>
          <w:marTop w:val="0"/>
          <w:marBottom w:val="0"/>
          <w:divBdr>
            <w:top w:val="none" w:sz="0" w:space="0" w:color="auto"/>
            <w:left w:val="none" w:sz="0" w:space="0" w:color="auto"/>
            <w:bottom w:val="none" w:sz="0" w:space="0" w:color="auto"/>
            <w:right w:val="none" w:sz="0" w:space="0" w:color="auto"/>
          </w:divBdr>
        </w:div>
        <w:div w:id="1794708815">
          <w:marLeft w:val="480"/>
          <w:marRight w:val="0"/>
          <w:marTop w:val="0"/>
          <w:marBottom w:val="0"/>
          <w:divBdr>
            <w:top w:val="none" w:sz="0" w:space="0" w:color="auto"/>
            <w:left w:val="none" w:sz="0" w:space="0" w:color="auto"/>
            <w:bottom w:val="none" w:sz="0" w:space="0" w:color="auto"/>
            <w:right w:val="none" w:sz="0" w:space="0" w:color="auto"/>
          </w:divBdr>
        </w:div>
        <w:div w:id="2044091886">
          <w:marLeft w:val="480"/>
          <w:marRight w:val="0"/>
          <w:marTop w:val="0"/>
          <w:marBottom w:val="0"/>
          <w:divBdr>
            <w:top w:val="none" w:sz="0" w:space="0" w:color="auto"/>
            <w:left w:val="none" w:sz="0" w:space="0" w:color="auto"/>
            <w:bottom w:val="none" w:sz="0" w:space="0" w:color="auto"/>
            <w:right w:val="none" w:sz="0" w:space="0" w:color="auto"/>
          </w:divBdr>
        </w:div>
        <w:div w:id="118227162">
          <w:marLeft w:val="480"/>
          <w:marRight w:val="0"/>
          <w:marTop w:val="0"/>
          <w:marBottom w:val="0"/>
          <w:divBdr>
            <w:top w:val="none" w:sz="0" w:space="0" w:color="auto"/>
            <w:left w:val="none" w:sz="0" w:space="0" w:color="auto"/>
            <w:bottom w:val="none" w:sz="0" w:space="0" w:color="auto"/>
            <w:right w:val="none" w:sz="0" w:space="0" w:color="auto"/>
          </w:divBdr>
        </w:div>
        <w:div w:id="753933441">
          <w:marLeft w:val="480"/>
          <w:marRight w:val="0"/>
          <w:marTop w:val="0"/>
          <w:marBottom w:val="0"/>
          <w:divBdr>
            <w:top w:val="none" w:sz="0" w:space="0" w:color="auto"/>
            <w:left w:val="none" w:sz="0" w:space="0" w:color="auto"/>
            <w:bottom w:val="none" w:sz="0" w:space="0" w:color="auto"/>
            <w:right w:val="none" w:sz="0" w:space="0" w:color="auto"/>
          </w:divBdr>
        </w:div>
        <w:div w:id="110979394">
          <w:marLeft w:val="480"/>
          <w:marRight w:val="0"/>
          <w:marTop w:val="0"/>
          <w:marBottom w:val="0"/>
          <w:divBdr>
            <w:top w:val="none" w:sz="0" w:space="0" w:color="auto"/>
            <w:left w:val="none" w:sz="0" w:space="0" w:color="auto"/>
            <w:bottom w:val="none" w:sz="0" w:space="0" w:color="auto"/>
            <w:right w:val="none" w:sz="0" w:space="0" w:color="auto"/>
          </w:divBdr>
        </w:div>
        <w:div w:id="697900299">
          <w:marLeft w:val="480"/>
          <w:marRight w:val="0"/>
          <w:marTop w:val="0"/>
          <w:marBottom w:val="0"/>
          <w:divBdr>
            <w:top w:val="none" w:sz="0" w:space="0" w:color="auto"/>
            <w:left w:val="none" w:sz="0" w:space="0" w:color="auto"/>
            <w:bottom w:val="none" w:sz="0" w:space="0" w:color="auto"/>
            <w:right w:val="none" w:sz="0" w:space="0" w:color="auto"/>
          </w:divBdr>
        </w:div>
        <w:div w:id="774524825">
          <w:marLeft w:val="480"/>
          <w:marRight w:val="0"/>
          <w:marTop w:val="0"/>
          <w:marBottom w:val="0"/>
          <w:divBdr>
            <w:top w:val="none" w:sz="0" w:space="0" w:color="auto"/>
            <w:left w:val="none" w:sz="0" w:space="0" w:color="auto"/>
            <w:bottom w:val="none" w:sz="0" w:space="0" w:color="auto"/>
            <w:right w:val="none" w:sz="0" w:space="0" w:color="auto"/>
          </w:divBdr>
        </w:div>
        <w:div w:id="1296373326">
          <w:marLeft w:val="480"/>
          <w:marRight w:val="0"/>
          <w:marTop w:val="0"/>
          <w:marBottom w:val="0"/>
          <w:divBdr>
            <w:top w:val="none" w:sz="0" w:space="0" w:color="auto"/>
            <w:left w:val="none" w:sz="0" w:space="0" w:color="auto"/>
            <w:bottom w:val="none" w:sz="0" w:space="0" w:color="auto"/>
            <w:right w:val="none" w:sz="0" w:space="0" w:color="auto"/>
          </w:divBdr>
        </w:div>
        <w:div w:id="942228580">
          <w:marLeft w:val="480"/>
          <w:marRight w:val="0"/>
          <w:marTop w:val="0"/>
          <w:marBottom w:val="0"/>
          <w:divBdr>
            <w:top w:val="none" w:sz="0" w:space="0" w:color="auto"/>
            <w:left w:val="none" w:sz="0" w:space="0" w:color="auto"/>
            <w:bottom w:val="none" w:sz="0" w:space="0" w:color="auto"/>
            <w:right w:val="none" w:sz="0" w:space="0" w:color="auto"/>
          </w:divBdr>
        </w:div>
        <w:div w:id="1105418963">
          <w:marLeft w:val="480"/>
          <w:marRight w:val="0"/>
          <w:marTop w:val="0"/>
          <w:marBottom w:val="0"/>
          <w:divBdr>
            <w:top w:val="none" w:sz="0" w:space="0" w:color="auto"/>
            <w:left w:val="none" w:sz="0" w:space="0" w:color="auto"/>
            <w:bottom w:val="none" w:sz="0" w:space="0" w:color="auto"/>
            <w:right w:val="none" w:sz="0" w:space="0" w:color="auto"/>
          </w:divBdr>
        </w:div>
        <w:div w:id="89277131">
          <w:marLeft w:val="480"/>
          <w:marRight w:val="0"/>
          <w:marTop w:val="0"/>
          <w:marBottom w:val="0"/>
          <w:divBdr>
            <w:top w:val="none" w:sz="0" w:space="0" w:color="auto"/>
            <w:left w:val="none" w:sz="0" w:space="0" w:color="auto"/>
            <w:bottom w:val="none" w:sz="0" w:space="0" w:color="auto"/>
            <w:right w:val="none" w:sz="0" w:space="0" w:color="auto"/>
          </w:divBdr>
        </w:div>
        <w:div w:id="2130397145">
          <w:marLeft w:val="480"/>
          <w:marRight w:val="0"/>
          <w:marTop w:val="0"/>
          <w:marBottom w:val="0"/>
          <w:divBdr>
            <w:top w:val="none" w:sz="0" w:space="0" w:color="auto"/>
            <w:left w:val="none" w:sz="0" w:space="0" w:color="auto"/>
            <w:bottom w:val="none" w:sz="0" w:space="0" w:color="auto"/>
            <w:right w:val="none" w:sz="0" w:space="0" w:color="auto"/>
          </w:divBdr>
        </w:div>
        <w:div w:id="1560705381">
          <w:marLeft w:val="480"/>
          <w:marRight w:val="0"/>
          <w:marTop w:val="0"/>
          <w:marBottom w:val="0"/>
          <w:divBdr>
            <w:top w:val="none" w:sz="0" w:space="0" w:color="auto"/>
            <w:left w:val="none" w:sz="0" w:space="0" w:color="auto"/>
            <w:bottom w:val="none" w:sz="0" w:space="0" w:color="auto"/>
            <w:right w:val="none" w:sz="0" w:space="0" w:color="auto"/>
          </w:divBdr>
        </w:div>
        <w:div w:id="1380468786">
          <w:marLeft w:val="480"/>
          <w:marRight w:val="0"/>
          <w:marTop w:val="0"/>
          <w:marBottom w:val="0"/>
          <w:divBdr>
            <w:top w:val="none" w:sz="0" w:space="0" w:color="auto"/>
            <w:left w:val="none" w:sz="0" w:space="0" w:color="auto"/>
            <w:bottom w:val="none" w:sz="0" w:space="0" w:color="auto"/>
            <w:right w:val="none" w:sz="0" w:space="0" w:color="auto"/>
          </w:divBdr>
        </w:div>
        <w:div w:id="1128012102">
          <w:marLeft w:val="480"/>
          <w:marRight w:val="0"/>
          <w:marTop w:val="0"/>
          <w:marBottom w:val="0"/>
          <w:divBdr>
            <w:top w:val="none" w:sz="0" w:space="0" w:color="auto"/>
            <w:left w:val="none" w:sz="0" w:space="0" w:color="auto"/>
            <w:bottom w:val="none" w:sz="0" w:space="0" w:color="auto"/>
            <w:right w:val="none" w:sz="0" w:space="0" w:color="auto"/>
          </w:divBdr>
        </w:div>
        <w:div w:id="624383413">
          <w:marLeft w:val="480"/>
          <w:marRight w:val="0"/>
          <w:marTop w:val="0"/>
          <w:marBottom w:val="0"/>
          <w:divBdr>
            <w:top w:val="none" w:sz="0" w:space="0" w:color="auto"/>
            <w:left w:val="none" w:sz="0" w:space="0" w:color="auto"/>
            <w:bottom w:val="none" w:sz="0" w:space="0" w:color="auto"/>
            <w:right w:val="none" w:sz="0" w:space="0" w:color="auto"/>
          </w:divBdr>
        </w:div>
        <w:div w:id="735862200">
          <w:marLeft w:val="480"/>
          <w:marRight w:val="0"/>
          <w:marTop w:val="0"/>
          <w:marBottom w:val="0"/>
          <w:divBdr>
            <w:top w:val="none" w:sz="0" w:space="0" w:color="auto"/>
            <w:left w:val="none" w:sz="0" w:space="0" w:color="auto"/>
            <w:bottom w:val="none" w:sz="0" w:space="0" w:color="auto"/>
            <w:right w:val="none" w:sz="0" w:space="0" w:color="auto"/>
          </w:divBdr>
        </w:div>
        <w:div w:id="284123902">
          <w:marLeft w:val="480"/>
          <w:marRight w:val="0"/>
          <w:marTop w:val="0"/>
          <w:marBottom w:val="0"/>
          <w:divBdr>
            <w:top w:val="none" w:sz="0" w:space="0" w:color="auto"/>
            <w:left w:val="none" w:sz="0" w:space="0" w:color="auto"/>
            <w:bottom w:val="none" w:sz="0" w:space="0" w:color="auto"/>
            <w:right w:val="none" w:sz="0" w:space="0" w:color="auto"/>
          </w:divBdr>
        </w:div>
        <w:div w:id="1158618046">
          <w:marLeft w:val="480"/>
          <w:marRight w:val="0"/>
          <w:marTop w:val="0"/>
          <w:marBottom w:val="0"/>
          <w:divBdr>
            <w:top w:val="none" w:sz="0" w:space="0" w:color="auto"/>
            <w:left w:val="none" w:sz="0" w:space="0" w:color="auto"/>
            <w:bottom w:val="none" w:sz="0" w:space="0" w:color="auto"/>
            <w:right w:val="none" w:sz="0" w:space="0" w:color="auto"/>
          </w:divBdr>
        </w:div>
        <w:div w:id="1781223899">
          <w:marLeft w:val="480"/>
          <w:marRight w:val="0"/>
          <w:marTop w:val="0"/>
          <w:marBottom w:val="0"/>
          <w:divBdr>
            <w:top w:val="none" w:sz="0" w:space="0" w:color="auto"/>
            <w:left w:val="none" w:sz="0" w:space="0" w:color="auto"/>
            <w:bottom w:val="none" w:sz="0" w:space="0" w:color="auto"/>
            <w:right w:val="none" w:sz="0" w:space="0" w:color="auto"/>
          </w:divBdr>
        </w:div>
        <w:div w:id="1701391410">
          <w:marLeft w:val="480"/>
          <w:marRight w:val="0"/>
          <w:marTop w:val="0"/>
          <w:marBottom w:val="0"/>
          <w:divBdr>
            <w:top w:val="none" w:sz="0" w:space="0" w:color="auto"/>
            <w:left w:val="none" w:sz="0" w:space="0" w:color="auto"/>
            <w:bottom w:val="none" w:sz="0" w:space="0" w:color="auto"/>
            <w:right w:val="none" w:sz="0" w:space="0" w:color="auto"/>
          </w:divBdr>
        </w:div>
        <w:div w:id="121923761">
          <w:marLeft w:val="480"/>
          <w:marRight w:val="0"/>
          <w:marTop w:val="0"/>
          <w:marBottom w:val="0"/>
          <w:divBdr>
            <w:top w:val="none" w:sz="0" w:space="0" w:color="auto"/>
            <w:left w:val="none" w:sz="0" w:space="0" w:color="auto"/>
            <w:bottom w:val="none" w:sz="0" w:space="0" w:color="auto"/>
            <w:right w:val="none" w:sz="0" w:space="0" w:color="auto"/>
          </w:divBdr>
        </w:div>
        <w:div w:id="1741756341">
          <w:marLeft w:val="480"/>
          <w:marRight w:val="0"/>
          <w:marTop w:val="0"/>
          <w:marBottom w:val="0"/>
          <w:divBdr>
            <w:top w:val="none" w:sz="0" w:space="0" w:color="auto"/>
            <w:left w:val="none" w:sz="0" w:space="0" w:color="auto"/>
            <w:bottom w:val="none" w:sz="0" w:space="0" w:color="auto"/>
            <w:right w:val="none" w:sz="0" w:space="0" w:color="auto"/>
          </w:divBdr>
        </w:div>
        <w:div w:id="3363240">
          <w:marLeft w:val="480"/>
          <w:marRight w:val="0"/>
          <w:marTop w:val="0"/>
          <w:marBottom w:val="0"/>
          <w:divBdr>
            <w:top w:val="none" w:sz="0" w:space="0" w:color="auto"/>
            <w:left w:val="none" w:sz="0" w:space="0" w:color="auto"/>
            <w:bottom w:val="none" w:sz="0" w:space="0" w:color="auto"/>
            <w:right w:val="none" w:sz="0" w:space="0" w:color="auto"/>
          </w:divBdr>
        </w:div>
        <w:div w:id="1150905575">
          <w:marLeft w:val="480"/>
          <w:marRight w:val="0"/>
          <w:marTop w:val="0"/>
          <w:marBottom w:val="0"/>
          <w:divBdr>
            <w:top w:val="none" w:sz="0" w:space="0" w:color="auto"/>
            <w:left w:val="none" w:sz="0" w:space="0" w:color="auto"/>
            <w:bottom w:val="none" w:sz="0" w:space="0" w:color="auto"/>
            <w:right w:val="none" w:sz="0" w:space="0" w:color="auto"/>
          </w:divBdr>
        </w:div>
        <w:div w:id="277639020">
          <w:marLeft w:val="480"/>
          <w:marRight w:val="0"/>
          <w:marTop w:val="0"/>
          <w:marBottom w:val="0"/>
          <w:divBdr>
            <w:top w:val="none" w:sz="0" w:space="0" w:color="auto"/>
            <w:left w:val="none" w:sz="0" w:space="0" w:color="auto"/>
            <w:bottom w:val="none" w:sz="0" w:space="0" w:color="auto"/>
            <w:right w:val="none" w:sz="0" w:space="0" w:color="auto"/>
          </w:divBdr>
        </w:div>
        <w:div w:id="673802135">
          <w:marLeft w:val="480"/>
          <w:marRight w:val="0"/>
          <w:marTop w:val="0"/>
          <w:marBottom w:val="0"/>
          <w:divBdr>
            <w:top w:val="none" w:sz="0" w:space="0" w:color="auto"/>
            <w:left w:val="none" w:sz="0" w:space="0" w:color="auto"/>
            <w:bottom w:val="none" w:sz="0" w:space="0" w:color="auto"/>
            <w:right w:val="none" w:sz="0" w:space="0" w:color="auto"/>
          </w:divBdr>
        </w:div>
        <w:div w:id="745228602">
          <w:marLeft w:val="480"/>
          <w:marRight w:val="0"/>
          <w:marTop w:val="0"/>
          <w:marBottom w:val="0"/>
          <w:divBdr>
            <w:top w:val="none" w:sz="0" w:space="0" w:color="auto"/>
            <w:left w:val="none" w:sz="0" w:space="0" w:color="auto"/>
            <w:bottom w:val="none" w:sz="0" w:space="0" w:color="auto"/>
            <w:right w:val="none" w:sz="0" w:space="0" w:color="auto"/>
          </w:divBdr>
        </w:div>
        <w:div w:id="1361079827">
          <w:marLeft w:val="480"/>
          <w:marRight w:val="0"/>
          <w:marTop w:val="0"/>
          <w:marBottom w:val="0"/>
          <w:divBdr>
            <w:top w:val="none" w:sz="0" w:space="0" w:color="auto"/>
            <w:left w:val="none" w:sz="0" w:space="0" w:color="auto"/>
            <w:bottom w:val="none" w:sz="0" w:space="0" w:color="auto"/>
            <w:right w:val="none" w:sz="0" w:space="0" w:color="auto"/>
          </w:divBdr>
        </w:div>
        <w:div w:id="1825244247">
          <w:marLeft w:val="480"/>
          <w:marRight w:val="0"/>
          <w:marTop w:val="0"/>
          <w:marBottom w:val="0"/>
          <w:divBdr>
            <w:top w:val="none" w:sz="0" w:space="0" w:color="auto"/>
            <w:left w:val="none" w:sz="0" w:space="0" w:color="auto"/>
            <w:bottom w:val="none" w:sz="0" w:space="0" w:color="auto"/>
            <w:right w:val="none" w:sz="0" w:space="0" w:color="auto"/>
          </w:divBdr>
        </w:div>
        <w:div w:id="407852542">
          <w:marLeft w:val="480"/>
          <w:marRight w:val="0"/>
          <w:marTop w:val="0"/>
          <w:marBottom w:val="0"/>
          <w:divBdr>
            <w:top w:val="none" w:sz="0" w:space="0" w:color="auto"/>
            <w:left w:val="none" w:sz="0" w:space="0" w:color="auto"/>
            <w:bottom w:val="none" w:sz="0" w:space="0" w:color="auto"/>
            <w:right w:val="none" w:sz="0" w:space="0" w:color="auto"/>
          </w:divBdr>
        </w:div>
        <w:div w:id="36858138">
          <w:marLeft w:val="480"/>
          <w:marRight w:val="0"/>
          <w:marTop w:val="0"/>
          <w:marBottom w:val="0"/>
          <w:divBdr>
            <w:top w:val="none" w:sz="0" w:space="0" w:color="auto"/>
            <w:left w:val="none" w:sz="0" w:space="0" w:color="auto"/>
            <w:bottom w:val="none" w:sz="0" w:space="0" w:color="auto"/>
            <w:right w:val="none" w:sz="0" w:space="0" w:color="auto"/>
          </w:divBdr>
        </w:div>
        <w:div w:id="876163824">
          <w:marLeft w:val="480"/>
          <w:marRight w:val="0"/>
          <w:marTop w:val="0"/>
          <w:marBottom w:val="0"/>
          <w:divBdr>
            <w:top w:val="none" w:sz="0" w:space="0" w:color="auto"/>
            <w:left w:val="none" w:sz="0" w:space="0" w:color="auto"/>
            <w:bottom w:val="none" w:sz="0" w:space="0" w:color="auto"/>
            <w:right w:val="none" w:sz="0" w:space="0" w:color="auto"/>
          </w:divBdr>
        </w:div>
        <w:div w:id="912618994">
          <w:marLeft w:val="480"/>
          <w:marRight w:val="0"/>
          <w:marTop w:val="0"/>
          <w:marBottom w:val="0"/>
          <w:divBdr>
            <w:top w:val="none" w:sz="0" w:space="0" w:color="auto"/>
            <w:left w:val="none" w:sz="0" w:space="0" w:color="auto"/>
            <w:bottom w:val="none" w:sz="0" w:space="0" w:color="auto"/>
            <w:right w:val="none" w:sz="0" w:space="0" w:color="auto"/>
          </w:divBdr>
        </w:div>
      </w:divsChild>
    </w:div>
    <w:div w:id="1868525224">
      <w:bodyDiv w:val="1"/>
      <w:marLeft w:val="0"/>
      <w:marRight w:val="0"/>
      <w:marTop w:val="0"/>
      <w:marBottom w:val="0"/>
      <w:divBdr>
        <w:top w:val="none" w:sz="0" w:space="0" w:color="auto"/>
        <w:left w:val="none" w:sz="0" w:space="0" w:color="auto"/>
        <w:bottom w:val="none" w:sz="0" w:space="0" w:color="auto"/>
        <w:right w:val="none" w:sz="0" w:space="0" w:color="auto"/>
      </w:divBdr>
    </w:div>
    <w:div w:id="1870684906">
      <w:bodyDiv w:val="1"/>
      <w:marLeft w:val="0"/>
      <w:marRight w:val="0"/>
      <w:marTop w:val="0"/>
      <w:marBottom w:val="0"/>
      <w:divBdr>
        <w:top w:val="none" w:sz="0" w:space="0" w:color="auto"/>
        <w:left w:val="none" w:sz="0" w:space="0" w:color="auto"/>
        <w:bottom w:val="none" w:sz="0" w:space="0" w:color="auto"/>
        <w:right w:val="none" w:sz="0" w:space="0" w:color="auto"/>
      </w:divBdr>
    </w:div>
    <w:div w:id="1871065210">
      <w:bodyDiv w:val="1"/>
      <w:marLeft w:val="0"/>
      <w:marRight w:val="0"/>
      <w:marTop w:val="0"/>
      <w:marBottom w:val="0"/>
      <w:divBdr>
        <w:top w:val="none" w:sz="0" w:space="0" w:color="auto"/>
        <w:left w:val="none" w:sz="0" w:space="0" w:color="auto"/>
        <w:bottom w:val="none" w:sz="0" w:space="0" w:color="auto"/>
        <w:right w:val="none" w:sz="0" w:space="0" w:color="auto"/>
      </w:divBdr>
    </w:div>
    <w:div w:id="1871146176">
      <w:bodyDiv w:val="1"/>
      <w:marLeft w:val="0"/>
      <w:marRight w:val="0"/>
      <w:marTop w:val="0"/>
      <w:marBottom w:val="0"/>
      <w:divBdr>
        <w:top w:val="none" w:sz="0" w:space="0" w:color="auto"/>
        <w:left w:val="none" w:sz="0" w:space="0" w:color="auto"/>
        <w:bottom w:val="none" w:sz="0" w:space="0" w:color="auto"/>
        <w:right w:val="none" w:sz="0" w:space="0" w:color="auto"/>
      </w:divBdr>
      <w:divsChild>
        <w:div w:id="1166819830">
          <w:marLeft w:val="480"/>
          <w:marRight w:val="0"/>
          <w:marTop w:val="0"/>
          <w:marBottom w:val="0"/>
          <w:divBdr>
            <w:top w:val="none" w:sz="0" w:space="0" w:color="auto"/>
            <w:left w:val="none" w:sz="0" w:space="0" w:color="auto"/>
            <w:bottom w:val="none" w:sz="0" w:space="0" w:color="auto"/>
            <w:right w:val="none" w:sz="0" w:space="0" w:color="auto"/>
          </w:divBdr>
        </w:div>
        <w:div w:id="58136254">
          <w:marLeft w:val="480"/>
          <w:marRight w:val="0"/>
          <w:marTop w:val="0"/>
          <w:marBottom w:val="0"/>
          <w:divBdr>
            <w:top w:val="none" w:sz="0" w:space="0" w:color="auto"/>
            <w:left w:val="none" w:sz="0" w:space="0" w:color="auto"/>
            <w:bottom w:val="none" w:sz="0" w:space="0" w:color="auto"/>
            <w:right w:val="none" w:sz="0" w:space="0" w:color="auto"/>
          </w:divBdr>
        </w:div>
        <w:div w:id="120928354">
          <w:marLeft w:val="480"/>
          <w:marRight w:val="0"/>
          <w:marTop w:val="0"/>
          <w:marBottom w:val="0"/>
          <w:divBdr>
            <w:top w:val="none" w:sz="0" w:space="0" w:color="auto"/>
            <w:left w:val="none" w:sz="0" w:space="0" w:color="auto"/>
            <w:bottom w:val="none" w:sz="0" w:space="0" w:color="auto"/>
            <w:right w:val="none" w:sz="0" w:space="0" w:color="auto"/>
          </w:divBdr>
        </w:div>
        <w:div w:id="400325675">
          <w:marLeft w:val="480"/>
          <w:marRight w:val="0"/>
          <w:marTop w:val="0"/>
          <w:marBottom w:val="0"/>
          <w:divBdr>
            <w:top w:val="none" w:sz="0" w:space="0" w:color="auto"/>
            <w:left w:val="none" w:sz="0" w:space="0" w:color="auto"/>
            <w:bottom w:val="none" w:sz="0" w:space="0" w:color="auto"/>
            <w:right w:val="none" w:sz="0" w:space="0" w:color="auto"/>
          </w:divBdr>
        </w:div>
        <w:div w:id="751245067">
          <w:marLeft w:val="480"/>
          <w:marRight w:val="0"/>
          <w:marTop w:val="0"/>
          <w:marBottom w:val="0"/>
          <w:divBdr>
            <w:top w:val="none" w:sz="0" w:space="0" w:color="auto"/>
            <w:left w:val="none" w:sz="0" w:space="0" w:color="auto"/>
            <w:bottom w:val="none" w:sz="0" w:space="0" w:color="auto"/>
            <w:right w:val="none" w:sz="0" w:space="0" w:color="auto"/>
          </w:divBdr>
        </w:div>
        <w:div w:id="2125028200">
          <w:marLeft w:val="480"/>
          <w:marRight w:val="0"/>
          <w:marTop w:val="0"/>
          <w:marBottom w:val="0"/>
          <w:divBdr>
            <w:top w:val="none" w:sz="0" w:space="0" w:color="auto"/>
            <w:left w:val="none" w:sz="0" w:space="0" w:color="auto"/>
            <w:bottom w:val="none" w:sz="0" w:space="0" w:color="auto"/>
            <w:right w:val="none" w:sz="0" w:space="0" w:color="auto"/>
          </w:divBdr>
        </w:div>
        <w:div w:id="1487673735">
          <w:marLeft w:val="480"/>
          <w:marRight w:val="0"/>
          <w:marTop w:val="0"/>
          <w:marBottom w:val="0"/>
          <w:divBdr>
            <w:top w:val="none" w:sz="0" w:space="0" w:color="auto"/>
            <w:left w:val="none" w:sz="0" w:space="0" w:color="auto"/>
            <w:bottom w:val="none" w:sz="0" w:space="0" w:color="auto"/>
            <w:right w:val="none" w:sz="0" w:space="0" w:color="auto"/>
          </w:divBdr>
        </w:div>
        <w:div w:id="1719234325">
          <w:marLeft w:val="480"/>
          <w:marRight w:val="0"/>
          <w:marTop w:val="0"/>
          <w:marBottom w:val="0"/>
          <w:divBdr>
            <w:top w:val="none" w:sz="0" w:space="0" w:color="auto"/>
            <w:left w:val="none" w:sz="0" w:space="0" w:color="auto"/>
            <w:bottom w:val="none" w:sz="0" w:space="0" w:color="auto"/>
            <w:right w:val="none" w:sz="0" w:space="0" w:color="auto"/>
          </w:divBdr>
        </w:div>
        <w:div w:id="550459012">
          <w:marLeft w:val="480"/>
          <w:marRight w:val="0"/>
          <w:marTop w:val="0"/>
          <w:marBottom w:val="0"/>
          <w:divBdr>
            <w:top w:val="none" w:sz="0" w:space="0" w:color="auto"/>
            <w:left w:val="none" w:sz="0" w:space="0" w:color="auto"/>
            <w:bottom w:val="none" w:sz="0" w:space="0" w:color="auto"/>
            <w:right w:val="none" w:sz="0" w:space="0" w:color="auto"/>
          </w:divBdr>
        </w:div>
        <w:div w:id="419330156">
          <w:marLeft w:val="480"/>
          <w:marRight w:val="0"/>
          <w:marTop w:val="0"/>
          <w:marBottom w:val="0"/>
          <w:divBdr>
            <w:top w:val="none" w:sz="0" w:space="0" w:color="auto"/>
            <w:left w:val="none" w:sz="0" w:space="0" w:color="auto"/>
            <w:bottom w:val="none" w:sz="0" w:space="0" w:color="auto"/>
            <w:right w:val="none" w:sz="0" w:space="0" w:color="auto"/>
          </w:divBdr>
        </w:div>
        <w:div w:id="1684354285">
          <w:marLeft w:val="480"/>
          <w:marRight w:val="0"/>
          <w:marTop w:val="0"/>
          <w:marBottom w:val="0"/>
          <w:divBdr>
            <w:top w:val="none" w:sz="0" w:space="0" w:color="auto"/>
            <w:left w:val="none" w:sz="0" w:space="0" w:color="auto"/>
            <w:bottom w:val="none" w:sz="0" w:space="0" w:color="auto"/>
            <w:right w:val="none" w:sz="0" w:space="0" w:color="auto"/>
          </w:divBdr>
        </w:div>
        <w:div w:id="128786705">
          <w:marLeft w:val="480"/>
          <w:marRight w:val="0"/>
          <w:marTop w:val="0"/>
          <w:marBottom w:val="0"/>
          <w:divBdr>
            <w:top w:val="none" w:sz="0" w:space="0" w:color="auto"/>
            <w:left w:val="none" w:sz="0" w:space="0" w:color="auto"/>
            <w:bottom w:val="none" w:sz="0" w:space="0" w:color="auto"/>
            <w:right w:val="none" w:sz="0" w:space="0" w:color="auto"/>
          </w:divBdr>
        </w:div>
        <w:div w:id="718360777">
          <w:marLeft w:val="480"/>
          <w:marRight w:val="0"/>
          <w:marTop w:val="0"/>
          <w:marBottom w:val="0"/>
          <w:divBdr>
            <w:top w:val="none" w:sz="0" w:space="0" w:color="auto"/>
            <w:left w:val="none" w:sz="0" w:space="0" w:color="auto"/>
            <w:bottom w:val="none" w:sz="0" w:space="0" w:color="auto"/>
            <w:right w:val="none" w:sz="0" w:space="0" w:color="auto"/>
          </w:divBdr>
        </w:div>
        <w:div w:id="1057781080">
          <w:marLeft w:val="480"/>
          <w:marRight w:val="0"/>
          <w:marTop w:val="0"/>
          <w:marBottom w:val="0"/>
          <w:divBdr>
            <w:top w:val="none" w:sz="0" w:space="0" w:color="auto"/>
            <w:left w:val="none" w:sz="0" w:space="0" w:color="auto"/>
            <w:bottom w:val="none" w:sz="0" w:space="0" w:color="auto"/>
            <w:right w:val="none" w:sz="0" w:space="0" w:color="auto"/>
          </w:divBdr>
        </w:div>
        <w:div w:id="1638953089">
          <w:marLeft w:val="480"/>
          <w:marRight w:val="0"/>
          <w:marTop w:val="0"/>
          <w:marBottom w:val="0"/>
          <w:divBdr>
            <w:top w:val="none" w:sz="0" w:space="0" w:color="auto"/>
            <w:left w:val="none" w:sz="0" w:space="0" w:color="auto"/>
            <w:bottom w:val="none" w:sz="0" w:space="0" w:color="auto"/>
            <w:right w:val="none" w:sz="0" w:space="0" w:color="auto"/>
          </w:divBdr>
        </w:div>
        <w:div w:id="1081803074">
          <w:marLeft w:val="480"/>
          <w:marRight w:val="0"/>
          <w:marTop w:val="0"/>
          <w:marBottom w:val="0"/>
          <w:divBdr>
            <w:top w:val="none" w:sz="0" w:space="0" w:color="auto"/>
            <w:left w:val="none" w:sz="0" w:space="0" w:color="auto"/>
            <w:bottom w:val="none" w:sz="0" w:space="0" w:color="auto"/>
            <w:right w:val="none" w:sz="0" w:space="0" w:color="auto"/>
          </w:divBdr>
        </w:div>
        <w:div w:id="975992929">
          <w:marLeft w:val="480"/>
          <w:marRight w:val="0"/>
          <w:marTop w:val="0"/>
          <w:marBottom w:val="0"/>
          <w:divBdr>
            <w:top w:val="none" w:sz="0" w:space="0" w:color="auto"/>
            <w:left w:val="none" w:sz="0" w:space="0" w:color="auto"/>
            <w:bottom w:val="none" w:sz="0" w:space="0" w:color="auto"/>
            <w:right w:val="none" w:sz="0" w:space="0" w:color="auto"/>
          </w:divBdr>
        </w:div>
        <w:div w:id="1416364458">
          <w:marLeft w:val="480"/>
          <w:marRight w:val="0"/>
          <w:marTop w:val="0"/>
          <w:marBottom w:val="0"/>
          <w:divBdr>
            <w:top w:val="none" w:sz="0" w:space="0" w:color="auto"/>
            <w:left w:val="none" w:sz="0" w:space="0" w:color="auto"/>
            <w:bottom w:val="none" w:sz="0" w:space="0" w:color="auto"/>
            <w:right w:val="none" w:sz="0" w:space="0" w:color="auto"/>
          </w:divBdr>
        </w:div>
        <w:div w:id="1814442776">
          <w:marLeft w:val="480"/>
          <w:marRight w:val="0"/>
          <w:marTop w:val="0"/>
          <w:marBottom w:val="0"/>
          <w:divBdr>
            <w:top w:val="none" w:sz="0" w:space="0" w:color="auto"/>
            <w:left w:val="none" w:sz="0" w:space="0" w:color="auto"/>
            <w:bottom w:val="none" w:sz="0" w:space="0" w:color="auto"/>
            <w:right w:val="none" w:sz="0" w:space="0" w:color="auto"/>
          </w:divBdr>
        </w:div>
        <w:div w:id="699404168">
          <w:marLeft w:val="480"/>
          <w:marRight w:val="0"/>
          <w:marTop w:val="0"/>
          <w:marBottom w:val="0"/>
          <w:divBdr>
            <w:top w:val="none" w:sz="0" w:space="0" w:color="auto"/>
            <w:left w:val="none" w:sz="0" w:space="0" w:color="auto"/>
            <w:bottom w:val="none" w:sz="0" w:space="0" w:color="auto"/>
            <w:right w:val="none" w:sz="0" w:space="0" w:color="auto"/>
          </w:divBdr>
        </w:div>
        <w:div w:id="1549028833">
          <w:marLeft w:val="480"/>
          <w:marRight w:val="0"/>
          <w:marTop w:val="0"/>
          <w:marBottom w:val="0"/>
          <w:divBdr>
            <w:top w:val="none" w:sz="0" w:space="0" w:color="auto"/>
            <w:left w:val="none" w:sz="0" w:space="0" w:color="auto"/>
            <w:bottom w:val="none" w:sz="0" w:space="0" w:color="auto"/>
            <w:right w:val="none" w:sz="0" w:space="0" w:color="auto"/>
          </w:divBdr>
        </w:div>
        <w:div w:id="1038774759">
          <w:marLeft w:val="480"/>
          <w:marRight w:val="0"/>
          <w:marTop w:val="0"/>
          <w:marBottom w:val="0"/>
          <w:divBdr>
            <w:top w:val="none" w:sz="0" w:space="0" w:color="auto"/>
            <w:left w:val="none" w:sz="0" w:space="0" w:color="auto"/>
            <w:bottom w:val="none" w:sz="0" w:space="0" w:color="auto"/>
            <w:right w:val="none" w:sz="0" w:space="0" w:color="auto"/>
          </w:divBdr>
        </w:div>
        <w:div w:id="1689015913">
          <w:marLeft w:val="480"/>
          <w:marRight w:val="0"/>
          <w:marTop w:val="0"/>
          <w:marBottom w:val="0"/>
          <w:divBdr>
            <w:top w:val="none" w:sz="0" w:space="0" w:color="auto"/>
            <w:left w:val="none" w:sz="0" w:space="0" w:color="auto"/>
            <w:bottom w:val="none" w:sz="0" w:space="0" w:color="auto"/>
            <w:right w:val="none" w:sz="0" w:space="0" w:color="auto"/>
          </w:divBdr>
        </w:div>
        <w:div w:id="555630884">
          <w:marLeft w:val="480"/>
          <w:marRight w:val="0"/>
          <w:marTop w:val="0"/>
          <w:marBottom w:val="0"/>
          <w:divBdr>
            <w:top w:val="none" w:sz="0" w:space="0" w:color="auto"/>
            <w:left w:val="none" w:sz="0" w:space="0" w:color="auto"/>
            <w:bottom w:val="none" w:sz="0" w:space="0" w:color="auto"/>
            <w:right w:val="none" w:sz="0" w:space="0" w:color="auto"/>
          </w:divBdr>
        </w:div>
        <w:div w:id="232546818">
          <w:marLeft w:val="480"/>
          <w:marRight w:val="0"/>
          <w:marTop w:val="0"/>
          <w:marBottom w:val="0"/>
          <w:divBdr>
            <w:top w:val="none" w:sz="0" w:space="0" w:color="auto"/>
            <w:left w:val="none" w:sz="0" w:space="0" w:color="auto"/>
            <w:bottom w:val="none" w:sz="0" w:space="0" w:color="auto"/>
            <w:right w:val="none" w:sz="0" w:space="0" w:color="auto"/>
          </w:divBdr>
        </w:div>
        <w:div w:id="2120686160">
          <w:marLeft w:val="480"/>
          <w:marRight w:val="0"/>
          <w:marTop w:val="0"/>
          <w:marBottom w:val="0"/>
          <w:divBdr>
            <w:top w:val="none" w:sz="0" w:space="0" w:color="auto"/>
            <w:left w:val="none" w:sz="0" w:space="0" w:color="auto"/>
            <w:bottom w:val="none" w:sz="0" w:space="0" w:color="auto"/>
            <w:right w:val="none" w:sz="0" w:space="0" w:color="auto"/>
          </w:divBdr>
        </w:div>
        <w:div w:id="2108304419">
          <w:marLeft w:val="480"/>
          <w:marRight w:val="0"/>
          <w:marTop w:val="0"/>
          <w:marBottom w:val="0"/>
          <w:divBdr>
            <w:top w:val="none" w:sz="0" w:space="0" w:color="auto"/>
            <w:left w:val="none" w:sz="0" w:space="0" w:color="auto"/>
            <w:bottom w:val="none" w:sz="0" w:space="0" w:color="auto"/>
            <w:right w:val="none" w:sz="0" w:space="0" w:color="auto"/>
          </w:divBdr>
        </w:div>
        <w:div w:id="1455296758">
          <w:marLeft w:val="480"/>
          <w:marRight w:val="0"/>
          <w:marTop w:val="0"/>
          <w:marBottom w:val="0"/>
          <w:divBdr>
            <w:top w:val="none" w:sz="0" w:space="0" w:color="auto"/>
            <w:left w:val="none" w:sz="0" w:space="0" w:color="auto"/>
            <w:bottom w:val="none" w:sz="0" w:space="0" w:color="auto"/>
            <w:right w:val="none" w:sz="0" w:space="0" w:color="auto"/>
          </w:divBdr>
        </w:div>
        <w:div w:id="1076366302">
          <w:marLeft w:val="480"/>
          <w:marRight w:val="0"/>
          <w:marTop w:val="0"/>
          <w:marBottom w:val="0"/>
          <w:divBdr>
            <w:top w:val="none" w:sz="0" w:space="0" w:color="auto"/>
            <w:left w:val="none" w:sz="0" w:space="0" w:color="auto"/>
            <w:bottom w:val="none" w:sz="0" w:space="0" w:color="auto"/>
            <w:right w:val="none" w:sz="0" w:space="0" w:color="auto"/>
          </w:divBdr>
        </w:div>
        <w:div w:id="1640576224">
          <w:marLeft w:val="480"/>
          <w:marRight w:val="0"/>
          <w:marTop w:val="0"/>
          <w:marBottom w:val="0"/>
          <w:divBdr>
            <w:top w:val="none" w:sz="0" w:space="0" w:color="auto"/>
            <w:left w:val="none" w:sz="0" w:space="0" w:color="auto"/>
            <w:bottom w:val="none" w:sz="0" w:space="0" w:color="auto"/>
            <w:right w:val="none" w:sz="0" w:space="0" w:color="auto"/>
          </w:divBdr>
        </w:div>
        <w:div w:id="465976696">
          <w:marLeft w:val="480"/>
          <w:marRight w:val="0"/>
          <w:marTop w:val="0"/>
          <w:marBottom w:val="0"/>
          <w:divBdr>
            <w:top w:val="none" w:sz="0" w:space="0" w:color="auto"/>
            <w:left w:val="none" w:sz="0" w:space="0" w:color="auto"/>
            <w:bottom w:val="none" w:sz="0" w:space="0" w:color="auto"/>
            <w:right w:val="none" w:sz="0" w:space="0" w:color="auto"/>
          </w:divBdr>
        </w:div>
        <w:div w:id="790975021">
          <w:marLeft w:val="480"/>
          <w:marRight w:val="0"/>
          <w:marTop w:val="0"/>
          <w:marBottom w:val="0"/>
          <w:divBdr>
            <w:top w:val="none" w:sz="0" w:space="0" w:color="auto"/>
            <w:left w:val="none" w:sz="0" w:space="0" w:color="auto"/>
            <w:bottom w:val="none" w:sz="0" w:space="0" w:color="auto"/>
            <w:right w:val="none" w:sz="0" w:space="0" w:color="auto"/>
          </w:divBdr>
        </w:div>
        <w:div w:id="984165292">
          <w:marLeft w:val="480"/>
          <w:marRight w:val="0"/>
          <w:marTop w:val="0"/>
          <w:marBottom w:val="0"/>
          <w:divBdr>
            <w:top w:val="none" w:sz="0" w:space="0" w:color="auto"/>
            <w:left w:val="none" w:sz="0" w:space="0" w:color="auto"/>
            <w:bottom w:val="none" w:sz="0" w:space="0" w:color="auto"/>
            <w:right w:val="none" w:sz="0" w:space="0" w:color="auto"/>
          </w:divBdr>
        </w:div>
        <w:div w:id="1909264864">
          <w:marLeft w:val="480"/>
          <w:marRight w:val="0"/>
          <w:marTop w:val="0"/>
          <w:marBottom w:val="0"/>
          <w:divBdr>
            <w:top w:val="none" w:sz="0" w:space="0" w:color="auto"/>
            <w:left w:val="none" w:sz="0" w:space="0" w:color="auto"/>
            <w:bottom w:val="none" w:sz="0" w:space="0" w:color="auto"/>
            <w:right w:val="none" w:sz="0" w:space="0" w:color="auto"/>
          </w:divBdr>
        </w:div>
        <w:div w:id="1401712111">
          <w:marLeft w:val="480"/>
          <w:marRight w:val="0"/>
          <w:marTop w:val="0"/>
          <w:marBottom w:val="0"/>
          <w:divBdr>
            <w:top w:val="none" w:sz="0" w:space="0" w:color="auto"/>
            <w:left w:val="none" w:sz="0" w:space="0" w:color="auto"/>
            <w:bottom w:val="none" w:sz="0" w:space="0" w:color="auto"/>
            <w:right w:val="none" w:sz="0" w:space="0" w:color="auto"/>
          </w:divBdr>
        </w:div>
        <w:div w:id="422993403">
          <w:marLeft w:val="480"/>
          <w:marRight w:val="0"/>
          <w:marTop w:val="0"/>
          <w:marBottom w:val="0"/>
          <w:divBdr>
            <w:top w:val="none" w:sz="0" w:space="0" w:color="auto"/>
            <w:left w:val="none" w:sz="0" w:space="0" w:color="auto"/>
            <w:bottom w:val="none" w:sz="0" w:space="0" w:color="auto"/>
            <w:right w:val="none" w:sz="0" w:space="0" w:color="auto"/>
          </w:divBdr>
        </w:div>
        <w:div w:id="231550852">
          <w:marLeft w:val="480"/>
          <w:marRight w:val="0"/>
          <w:marTop w:val="0"/>
          <w:marBottom w:val="0"/>
          <w:divBdr>
            <w:top w:val="none" w:sz="0" w:space="0" w:color="auto"/>
            <w:left w:val="none" w:sz="0" w:space="0" w:color="auto"/>
            <w:bottom w:val="none" w:sz="0" w:space="0" w:color="auto"/>
            <w:right w:val="none" w:sz="0" w:space="0" w:color="auto"/>
          </w:divBdr>
        </w:div>
        <w:div w:id="1906724618">
          <w:marLeft w:val="480"/>
          <w:marRight w:val="0"/>
          <w:marTop w:val="0"/>
          <w:marBottom w:val="0"/>
          <w:divBdr>
            <w:top w:val="none" w:sz="0" w:space="0" w:color="auto"/>
            <w:left w:val="none" w:sz="0" w:space="0" w:color="auto"/>
            <w:bottom w:val="none" w:sz="0" w:space="0" w:color="auto"/>
            <w:right w:val="none" w:sz="0" w:space="0" w:color="auto"/>
          </w:divBdr>
        </w:div>
        <w:div w:id="1330671056">
          <w:marLeft w:val="480"/>
          <w:marRight w:val="0"/>
          <w:marTop w:val="0"/>
          <w:marBottom w:val="0"/>
          <w:divBdr>
            <w:top w:val="none" w:sz="0" w:space="0" w:color="auto"/>
            <w:left w:val="none" w:sz="0" w:space="0" w:color="auto"/>
            <w:bottom w:val="none" w:sz="0" w:space="0" w:color="auto"/>
            <w:right w:val="none" w:sz="0" w:space="0" w:color="auto"/>
          </w:divBdr>
        </w:div>
        <w:div w:id="1643802638">
          <w:marLeft w:val="480"/>
          <w:marRight w:val="0"/>
          <w:marTop w:val="0"/>
          <w:marBottom w:val="0"/>
          <w:divBdr>
            <w:top w:val="none" w:sz="0" w:space="0" w:color="auto"/>
            <w:left w:val="none" w:sz="0" w:space="0" w:color="auto"/>
            <w:bottom w:val="none" w:sz="0" w:space="0" w:color="auto"/>
            <w:right w:val="none" w:sz="0" w:space="0" w:color="auto"/>
          </w:divBdr>
        </w:div>
        <w:div w:id="1932857563">
          <w:marLeft w:val="480"/>
          <w:marRight w:val="0"/>
          <w:marTop w:val="0"/>
          <w:marBottom w:val="0"/>
          <w:divBdr>
            <w:top w:val="none" w:sz="0" w:space="0" w:color="auto"/>
            <w:left w:val="none" w:sz="0" w:space="0" w:color="auto"/>
            <w:bottom w:val="none" w:sz="0" w:space="0" w:color="auto"/>
            <w:right w:val="none" w:sz="0" w:space="0" w:color="auto"/>
          </w:divBdr>
        </w:div>
        <w:div w:id="746079668">
          <w:marLeft w:val="480"/>
          <w:marRight w:val="0"/>
          <w:marTop w:val="0"/>
          <w:marBottom w:val="0"/>
          <w:divBdr>
            <w:top w:val="none" w:sz="0" w:space="0" w:color="auto"/>
            <w:left w:val="none" w:sz="0" w:space="0" w:color="auto"/>
            <w:bottom w:val="none" w:sz="0" w:space="0" w:color="auto"/>
            <w:right w:val="none" w:sz="0" w:space="0" w:color="auto"/>
          </w:divBdr>
        </w:div>
        <w:div w:id="710762810">
          <w:marLeft w:val="480"/>
          <w:marRight w:val="0"/>
          <w:marTop w:val="0"/>
          <w:marBottom w:val="0"/>
          <w:divBdr>
            <w:top w:val="none" w:sz="0" w:space="0" w:color="auto"/>
            <w:left w:val="none" w:sz="0" w:space="0" w:color="auto"/>
            <w:bottom w:val="none" w:sz="0" w:space="0" w:color="auto"/>
            <w:right w:val="none" w:sz="0" w:space="0" w:color="auto"/>
          </w:divBdr>
        </w:div>
        <w:div w:id="597911919">
          <w:marLeft w:val="480"/>
          <w:marRight w:val="0"/>
          <w:marTop w:val="0"/>
          <w:marBottom w:val="0"/>
          <w:divBdr>
            <w:top w:val="none" w:sz="0" w:space="0" w:color="auto"/>
            <w:left w:val="none" w:sz="0" w:space="0" w:color="auto"/>
            <w:bottom w:val="none" w:sz="0" w:space="0" w:color="auto"/>
            <w:right w:val="none" w:sz="0" w:space="0" w:color="auto"/>
          </w:divBdr>
        </w:div>
        <w:div w:id="1753043453">
          <w:marLeft w:val="480"/>
          <w:marRight w:val="0"/>
          <w:marTop w:val="0"/>
          <w:marBottom w:val="0"/>
          <w:divBdr>
            <w:top w:val="none" w:sz="0" w:space="0" w:color="auto"/>
            <w:left w:val="none" w:sz="0" w:space="0" w:color="auto"/>
            <w:bottom w:val="none" w:sz="0" w:space="0" w:color="auto"/>
            <w:right w:val="none" w:sz="0" w:space="0" w:color="auto"/>
          </w:divBdr>
        </w:div>
        <w:div w:id="2144806517">
          <w:marLeft w:val="480"/>
          <w:marRight w:val="0"/>
          <w:marTop w:val="0"/>
          <w:marBottom w:val="0"/>
          <w:divBdr>
            <w:top w:val="none" w:sz="0" w:space="0" w:color="auto"/>
            <w:left w:val="none" w:sz="0" w:space="0" w:color="auto"/>
            <w:bottom w:val="none" w:sz="0" w:space="0" w:color="auto"/>
            <w:right w:val="none" w:sz="0" w:space="0" w:color="auto"/>
          </w:divBdr>
        </w:div>
        <w:div w:id="1891186637">
          <w:marLeft w:val="480"/>
          <w:marRight w:val="0"/>
          <w:marTop w:val="0"/>
          <w:marBottom w:val="0"/>
          <w:divBdr>
            <w:top w:val="none" w:sz="0" w:space="0" w:color="auto"/>
            <w:left w:val="none" w:sz="0" w:space="0" w:color="auto"/>
            <w:bottom w:val="none" w:sz="0" w:space="0" w:color="auto"/>
            <w:right w:val="none" w:sz="0" w:space="0" w:color="auto"/>
          </w:divBdr>
        </w:div>
        <w:div w:id="1594631025">
          <w:marLeft w:val="480"/>
          <w:marRight w:val="0"/>
          <w:marTop w:val="0"/>
          <w:marBottom w:val="0"/>
          <w:divBdr>
            <w:top w:val="none" w:sz="0" w:space="0" w:color="auto"/>
            <w:left w:val="none" w:sz="0" w:space="0" w:color="auto"/>
            <w:bottom w:val="none" w:sz="0" w:space="0" w:color="auto"/>
            <w:right w:val="none" w:sz="0" w:space="0" w:color="auto"/>
          </w:divBdr>
        </w:div>
        <w:div w:id="1148084316">
          <w:marLeft w:val="480"/>
          <w:marRight w:val="0"/>
          <w:marTop w:val="0"/>
          <w:marBottom w:val="0"/>
          <w:divBdr>
            <w:top w:val="none" w:sz="0" w:space="0" w:color="auto"/>
            <w:left w:val="none" w:sz="0" w:space="0" w:color="auto"/>
            <w:bottom w:val="none" w:sz="0" w:space="0" w:color="auto"/>
            <w:right w:val="none" w:sz="0" w:space="0" w:color="auto"/>
          </w:divBdr>
        </w:div>
        <w:div w:id="1055080294">
          <w:marLeft w:val="480"/>
          <w:marRight w:val="0"/>
          <w:marTop w:val="0"/>
          <w:marBottom w:val="0"/>
          <w:divBdr>
            <w:top w:val="none" w:sz="0" w:space="0" w:color="auto"/>
            <w:left w:val="none" w:sz="0" w:space="0" w:color="auto"/>
            <w:bottom w:val="none" w:sz="0" w:space="0" w:color="auto"/>
            <w:right w:val="none" w:sz="0" w:space="0" w:color="auto"/>
          </w:divBdr>
        </w:div>
        <w:div w:id="1271204138">
          <w:marLeft w:val="480"/>
          <w:marRight w:val="0"/>
          <w:marTop w:val="0"/>
          <w:marBottom w:val="0"/>
          <w:divBdr>
            <w:top w:val="none" w:sz="0" w:space="0" w:color="auto"/>
            <w:left w:val="none" w:sz="0" w:space="0" w:color="auto"/>
            <w:bottom w:val="none" w:sz="0" w:space="0" w:color="auto"/>
            <w:right w:val="none" w:sz="0" w:space="0" w:color="auto"/>
          </w:divBdr>
        </w:div>
        <w:div w:id="182979402">
          <w:marLeft w:val="480"/>
          <w:marRight w:val="0"/>
          <w:marTop w:val="0"/>
          <w:marBottom w:val="0"/>
          <w:divBdr>
            <w:top w:val="none" w:sz="0" w:space="0" w:color="auto"/>
            <w:left w:val="none" w:sz="0" w:space="0" w:color="auto"/>
            <w:bottom w:val="none" w:sz="0" w:space="0" w:color="auto"/>
            <w:right w:val="none" w:sz="0" w:space="0" w:color="auto"/>
          </w:divBdr>
        </w:div>
        <w:div w:id="367921326">
          <w:marLeft w:val="480"/>
          <w:marRight w:val="0"/>
          <w:marTop w:val="0"/>
          <w:marBottom w:val="0"/>
          <w:divBdr>
            <w:top w:val="none" w:sz="0" w:space="0" w:color="auto"/>
            <w:left w:val="none" w:sz="0" w:space="0" w:color="auto"/>
            <w:bottom w:val="none" w:sz="0" w:space="0" w:color="auto"/>
            <w:right w:val="none" w:sz="0" w:space="0" w:color="auto"/>
          </w:divBdr>
        </w:div>
        <w:div w:id="136187678">
          <w:marLeft w:val="480"/>
          <w:marRight w:val="0"/>
          <w:marTop w:val="0"/>
          <w:marBottom w:val="0"/>
          <w:divBdr>
            <w:top w:val="none" w:sz="0" w:space="0" w:color="auto"/>
            <w:left w:val="none" w:sz="0" w:space="0" w:color="auto"/>
            <w:bottom w:val="none" w:sz="0" w:space="0" w:color="auto"/>
            <w:right w:val="none" w:sz="0" w:space="0" w:color="auto"/>
          </w:divBdr>
        </w:div>
        <w:div w:id="1946037512">
          <w:marLeft w:val="480"/>
          <w:marRight w:val="0"/>
          <w:marTop w:val="0"/>
          <w:marBottom w:val="0"/>
          <w:divBdr>
            <w:top w:val="none" w:sz="0" w:space="0" w:color="auto"/>
            <w:left w:val="none" w:sz="0" w:space="0" w:color="auto"/>
            <w:bottom w:val="none" w:sz="0" w:space="0" w:color="auto"/>
            <w:right w:val="none" w:sz="0" w:space="0" w:color="auto"/>
          </w:divBdr>
        </w:div>
        <w:div w:id="399796356">
          <w:marLeft w:val="480"/>
          <w:marRight w:val="0"/>
          <w:marTop w:val="0"/>
          <w:marBottom w:val="0"/>
          <w:divBdr>
            <w:top w:val="none" w:sz="0" w:space="0" w:color="auto"/>
            <w:left w:val="none" w:sz="0" w:space="0" w:color="auto"/>
            <w:bottom w:val="none" w:sz="0" w:space="0" w:color="auto"/>
            <w:right w:val="none" w:sz="0" w:space="0" w:color="auto"/>
          </w:divBdr>
        </w:div>
        <w:div w:id="945382283">
          <w:marLeft w:val="480"/>
          <w:marRight w:val="0"/>
          <w:marTop w:val="0"/>
          <w:marBottom w:val="0"/>
          <w:divBdr>
            <w:top w:val="none" w:sz="0" w:space="0" w:color="auto"/>
            <w:left w:val="none" w:sz="0" w:space="0" w:color="auto"/>
            <w:bottom w:val="none" w:sz="0" w:space="0" w:color="auto"/>
            <w:right w:val="none" w:sz="0" w:space="0" w:color="auto"/>
          </w:divBdr>
        </w:div>
        <w:div w:id="1840003801">
          <w:marLeft w:val="480"/>
          <w:marRight w:val="0"/>
          <w:marTop w:val="0"/>
          <w:marBottom w:val="0"/>
          <w:divBdr>
            <w:top w:val="none" w:sz="0" w:space="0" w:color="auto"/>
            <w:left w:val="none" w:sz="0" w:space="0" w:color="auto"/>
            <w:bottom w:val="none" w:sz="0" w:space="0" w:color="auto"/>
            <w:right w:val="none" w:sz="0" w:space="0" w:color="auto"/>
          </w:divBdr>
        </w:div>
        <w:div w:id="839392308">
          <w:marLeft w:val="480"/>
          <w:marRight w:val="0"/>
          <w:marTop w:val="0"/>
          <w:marBottom w:val="0"/>
          <w:divBdr>
            <w:top w:val="none" w:sz="0" w:space="0" w:color="auto"/>
            <w:left w:val="none" w:sz="0" w:space="0" w:color="auto"/>
            <w:bottom w:val="none" w:sz="0" w:space="0" w:color="auto"/>
            <w:right w:val="none" w:sz="0" w:space="0" w:color="auto"/>
          </w:divBdr>
        </w:div>
        <w:div w:id="2058627697">
          <w:marLeft w:val="480"/>
          <w:marRight w:val="0"/>
          <w:marTop w:val="0"/>
          <w:marBottom w:val="0"/>
          <w:divBdr>
            <w:top w:val="none" w:sz="0" w:space="0" w:color="auto"/>
            <w:left w:val="none" w:sz="0" w:space="0" w:color="auto"/>
            <w:bottom w:val="none" w:sz="0" w:space="0" w:color="auto"/>
            <w:right w:val="none" w:sz="0" w:space="0" w:color="auto"/>
          </w:divBdr>
        </w:div>
        <w:div w:id="1437366635">
          <w:marLeft w:val="480"/>
          <w:marRight w:val="0"/>
          <w:marTop w:val="0"/>
          <w:marBottom w:val="0"/>
          <w:divBdr>
            <w:top w:val="none" w:sz="0" w:space="0" w:color="auto"/>
            <w:left w:val="none" w:sz="0" w:space="0" w:color="auto"/>
            <w:bottom w:val="none" w:sz="0" w:space="0" w:color="auto"/>
            <w:right w:val="none" w:sz="0" w:space="0" w:color="auto"/>
          </w:divBdr>
        </w:div>
        <w:div w:id="389230815">
          <w:marLeft w:val="480"/>
          <w:marRight w:val="0"/>
          <w:marTop w:val="0"/>
          <w:marBottom w:val="0"/>
          <w:divBdr>
            <w:top w:val="none" w:sz="0" w:space="0" w:color="auto"/>
            <w:left w:val="none" w:sz="0" w:space="0" w:color="auto"/>
            <w:bottom w:val="none" w:sz="0" w:space="0" w:color="auto"/>
            <w:right w:val="none" w:sz="0" w:space="0" w:color="auto"/>
          </w:divBdr>
        </w:div>
        <w:div w:id="1996252542">
          <w:marLeft w:val="480"/>
          <w:marRight w:val="0"/>
          <w:marTop w:val="0"/>
          <w:marBottom w:val="0"/>
          <w:divBdr>
            <w:top w:val="none" w:sz="0" w:space="0" w:color="auto"/>
            <w:left w:val="none" w:sz="0" w:space="0" w:color="auto"/>
            <w:bottom w:val="none" w:sz="0" w:space="0" w:color="auto"/>
            <w:right w:val="none" w:sz="0" w:space="0" w:color="auto"/>
          </w:divBdr>
        </w:div>
        <w:div w:id="648484282">
          <w:marLeft w:val="480"/>
          <w:marRight w:val="0"/>
          <w:marTop w:val="0"/>
          <w:marBottom w:val="0"/>
          <w:divBdr>
            <w:top w:val="none" w:sz="0" w:space="0" w:color="auto"/>
            <w:left w:val="none" w:sz="0" w:space="0" w:color="auto"/>
            <w:bottom w:val="none" w:sz="0" w:space="0" w:color="auto"/>
            <w:right w:val="none" w:sz="0" w:space="0" w:color="auto"/>
          </w:divBdr>
        </w:div>
        <w:div w:id="354157850">
          <w:marLeft w:val="480"/>
          <w:marRight w:val="0"/>
          <w:marTop w:val="0"/>
          <w:marBottom w:val="0"/>
          <w:divBdr>
            <w:top w:val="none" w:sz="0" w:space="0" w:color="auto"/>
            <w:left w:val="none" w:sz="0" w:space="0" w:color="auto"/>
            <w:bottom w:val="none" w:sz="0" w:space="0" w:color="auto"/>
            <w:right w:val="none" w:sz="0" w:space="0" w:color="auto"/>
          </w:divBdr>
        </w:div>
        <w:div w:id="1089077832">
          <w:marLeft w:val="480"/>
          <w:marRight w:val="0"/>
          <w:marTop w:val="0"/>
          <w:marBottom w:val="0"/>
          <w:divBdr>
            <w:top w:val="none" w:sz="0" w:space="0" w:color="auto"/>
            <w:left w:val="none" w:sz="0" w:space="0" w:color="auto"/>
            <w:bottom w:val="none" w:sz="0" w:space="0" w:color="auto"/>
            <w:right w:val="none" w:sz="0" w:space="0" w:color="auto"/>
          </w:divBdr>
        </w:div>
        <w:div w:id="499853147">
          <w:marLeft w:val="480"/>
          <w:marRight w:val="0"/>
          <w:marTop w:val="0"/>
          <w:marBottom w:val="0"/>
          <w:divBdr>
            <w:top w:val="none" w:sz="0" w:space="0" w:color="auto"/>
            <w:left w:val="none" w:sz="0" w:space="0" w:color="auto"/>
            <w:bottom w:val="none" w:sz="0" w:space="0" w:color="auto"/>
            <w:right w:val="none" w:sz="0" w:space="0" w:color="auto"/>
          </w:divBdr>
        </w:div>
        <w:div w:id="1514563563">
          <w:marLeft w:val="480"/>
          <w:marRight w:val="0"/>
          <w:marTop w:val="0"/>
          <w:marBottom w:val="0"/>
          <w:divBdr>
            <w:top w:val="none" w:sz="0" w:space="0" w:color="auto"/>
            <w:left w:val="none" w:sz="0" w:space="0" w:color="auto"/>
            <w:bottom w:val="none" w:sz="0" w:space="0" w:color="auto"/>
            <w:right w:val="none" w:sz="0" w:space="0" w:color="auto"/>
          </w:divBdr>
        </w:div>
        <w:div w:id="1187252363">
          <w:marLeft w:val="480"/>
          <w:marRight w:val="0"/>
          <w:marTop w:val="0"/>
          <w:marBottom w:val="0"/>
          <w:divBdr>
            <w:top w:val="none" w:sz="0" w:space="0" w:color="auto"/>
            <w:left w:val="none" w:sz="0" w:space="0" w:color="auto"/>
            <w:bottom w:val="none" w:sz="0" w:space="0" w:color="auto"/>
            <w:right w:val="none" w:sz="0" w:space="0" w:color="auto"/>
          </w:divBdr>
        </w:div>
        <w:div w:id="1439371916">
          <w:marLeft w:val="480"/>
          <w:marRight w:val="0"/>
          <w:marTop w:val="0"/>
          <w:marBottom w:val="0"/>
          <w:divBdr>
            <w:top w:val="none" w:sz="0" w:space="0" w:color="auto"/>
            <w:left w:val="none" w:sz="0" w:space="0" w:color="auto"/>
            <w:bottom w:val="none" w:sz="0" w:space="0" w:color="auto"/>
            <w:right w:val="none" w:sz="0" w:space="0" w:color="auto"/>
          </w:divBdr>
        </w:div>
        <w:div w:id="397870731">
          <w:marLeft w:val="480"/>
          <w:marRight w:val="0"/>
          <w:marTop w:val="0"/>
          <w:marBottom w:val="0"/>
          <w:divBdr>
            <w:top w:val="none" w:sz="0" w:space="0" w:color="auto"/>
            <w:left w:val="none" w:sz="0" w:space="0" w:color="auto"/>
            <w:bottom w:val="none" w:sz="0" w:space="0" w:color="auto"/>
            <w:right w:val="none" w:sz="0" w:space="0" w:color="auto"/>
          </w:divBdr>
        </w:div>
        <w:div w:id="499466913">
          <w:marLeft w:val="480"/>
          <w:marRight w:val="0"/>
          <w:marTop w:val="0"/>
          <w:marBottom w:val="0"/>
          <w:divBdr>
            <w:top w:val="none" w:sz="0" w:space="0" w:color="auto"/>
            <w:left w:val="none" w:sz="0" w:space="0" w:color="auto"/>
            <w:bottom w:val="none" w:sz="0" w:space="0" w:color="auto"/>
            <w:right w:val="none" w:sz="0" w:space="0" w:color="auto"/>
          </w:divBdr>
        </w:div>
        <w:div w:id="724959936">
          <w:marLeft w:val="480"/>
          <w:marRight w:val="0"/>
          <w:marTop w:val="0"/>
          <w:marBottom w:val="0"/>
          <w:divBdr>
            <w:top w:val="none" w:sz="0" w:space="0" w:color="auto"/>
            <w:left w:val="none" w:sz="0" w:space="0" w:color="auto"/>
            <w:bottom w:val="none" w:sz="0" w:space="0" w:color="auto"/>
            <w:right w:val="none" w:sz="0" w:space="0" w:color="auto"/>
          </w:divBdr>
        </w:div>
        <w:div w:id="6443311">
          <w:marLeft w:val="480"/>
          <w:marRight w:val="0"/>
          <w:marTop w:val="0"/>
          <w:marBottom w:val="0"/>
          <w:divBdr>
            <w:top w:val="none" w:sz="0" w:space="0" w:color="auto"/>
            <w:left w:val="none" w:sz="0" w:space="0" w:color="auto"/>
            <w:bottom w:val="none" w:sz="0" w:space="0" w:color="auto"/>
            <w:right w:val="none" w:sz="0" w:space="0" w:color="auto"/>
          </w:divBdr>
        </w:div>
        <w:div w:id="546333165">
          <w:marLeft w:val="480"/>
          <w:marRight w:val="0"/>
          <w:marTop w:val="0"/>
          <w:marBottom w:val="0"/>
          <w:divBdr>
            <w:top w:val="none" w:sz="0" w:space="0" w:color="auto"/>
            <w:left w:val="none" w:sz="0" w:space="0" w:color="auto"/>
            <w:bottom w:val="none" w:sz="0" w:space="0" w:color="auto"/>
            <w:right w:val="none" w:sz="0" w:space="0" w:color="auto"/>
          </w:divBdr>
        </w:div>
        <w:div w:id="1958028526">
          <w:marLeft w:val="480"/>
          <w:marRight w:val="0"/>
          <w:marTop w:val="0"/>
          <w:marBottom w:val="0"/>
          <w:divBdr>
            <w:top w:val="none" w:sz="0" w:space="0" w:color="auto"/>
            <w:left w:val="none" w:sz="0" w:space="0" w:color="auto"/>
            <w:bottom w:val="none" w:sz="0" w:space="0" w:color="auto"/>
            <w:right w:val="none" w:sz="0" w:space="0" w:color="auto"/>
          </w:divBdr>
        </w:div>
        <w:div w:id="1501895072">
          <w:marLeft w:val="480"/>
          <w:marRight w:val="0"/>
          <w:marTop w:val="0"/>
          <w:marBottom w:val="0"/>
          <w:divBdr>
            <w:top w:val="none" w:sz="0" w:space="0" w:color="auto"/>
            <w:left w:val="none" w:sz="0" w:space="0" w:color="auto"/>
            <w:bottom w:val="none" w:sz="0" w:space="0" w:color="auto"/>
            <w:right w:val="none" w:sz="0" w:space="0" w:color="auto"/>
          </w:divBdr>
        </w:div>
        <w:div w:id="704251427">
          <w:marLeft w:val="480"/>
          <w:marRight w:val="0"/>
          <w:marTop w:val="0"/>
          <w:marBottom w:val="0"/>
          <w:divBdr>
            <w:top w:val="none" w:sz="0" w:space="0" w:color="auto"/>
            <w:left w:val="none" w:sz="0" w:space="0" w:color="auto"/>
            <w:bottom w:val="none" w:sz="0" w:space="0" w:color="auto"/>
            <w:right w:val="none" w:sz="0" w:space="0" w:color="auto"/>
          </w:divBdr>
        </w:div>
        <w:div w:id="1764035526">
          <w:marLeft w:val="480"/>
          <w:marRight w:val="0"/>
          <w:marTop w:val="0"/>
          <w:marBottom w:val="0"/>
          <w:divBdr>
            <w:top w:val="none" w:sz="0" w:space="0" w:color="auto"/>
            <w:left w:val="none" w:sz="0" w:space="0" w:color="auto"/>
            <w:bottom w:val="none" w:sz="0" w:space="0" w:color="auto"/>
            <w:right w:val="none" w:sz="0" w:space="0" w:color="auto"/>
          </w:divBdr>
        </w:div>
        <w:div w:id="1044133414">
          <w:marLeft w:val="480"/>
          <w:marRight w:val="0"/>
          <w:marTop w:val="0"/>
          <w:marBottom w:val="0"/>
          <w:divBdr>
            <w:top w:val="none" w:sz="0" w:space="0" w:color="auto"/>
            <w:left w:val="none" w:sz="0" w:space="0" w:color="auto"/>
            <w:bottom w:val="none" w:sz="0" w:space="0" w:color="auto"/>
            <w:right w:val="none" w:sz="0" w:space="0" w:color="auto"/>
          </w:divBdr>
        </w:div>
        <w:div w:id="1769039931">
          <w:marLeft w:val="480"/>
          <w:marRight w:val="0"/>
          <w:marTop w:val="0"/>
          <w:marBottom w:val="0"/>
          <w:divBdr>
            <w:top w:val="none" w:sz="0" w:space="0" w:color="auto"/>
            <w:left w:val="none" w:sz="0" w:space="0" w:color="auto"/>
            <w:bottom w:val="none" w:sz="0" w:space="0" w:color="auto"/>
            <w:right w:val="none" w:sz="0" w:space="0" w:color="auto"/>
          </w:divBdr>
        </w:div>
        <w:div w:id="1208226824">
          <w:marLeft w:val="480"/>
          <w:marRight w:val="0"/>
          <w:marTop w:val="0"/>
          <w:marBottom w:val="0"/>
          <w:divBdr>
            <w:top w:val="none" w:sz="0" w:space="0" w:color="auto"/>
            <w:left w:val="none" w:sz="0" w:space="0" w:color="auto"/>
            <w:bottom w:val="none" w:sz="0" w:space="0" w:color="auto"/>
            <w:right w:val="none" w:sz="0" w:space="0" w:color="auto"/>
          </w:divBdr>
        </w:div>
        <w:div w:id="2137792278">
          <w:marLeft w:val="480"/>
          <w:marRight w:val="0"/>
          <w:marTop w:val="0"/>
          <w:marBottom w:val="0"/>
          <w:divBdr>
            <w:top w:val="none" w:sz="0" w:space="0" w:color="auto"/>
            <w:left w:val="none" w:sz="0" w:space="0" w:color="auto"/>
            <w:bottom w:val="none" w:sz="0" w:space="0" w:color="auto"/>
            <w:right w:val="none" w:sz="0" w:space="0" w:color="auto"/>
          </w:divBdr>
        </w:div>
        <w:div w:id="846946211">
          <w:marLeft w:val="480"/>
          <w:marRight w:val="0"/>
          <w:marTop w:val="0"/>
          <w:marBottom w:val="0"/>
          <w:divBdr>
            <w:top w:val="none" w:sz="0" w:space="0" w:color="auto"/>
            <w:left w:val="none" w:sz="0" w:space="0" w:color="auto"/>
            <w:bottom w:val="none" w:sz="0" w:space="0" w:color="auto"/>
            <w:right w:val="none" w:sz="0" w:space="0" w:color="auto"/>
          </w:divBdr>
        </w:div>
        <w:div w:id="181164691">
          <w:marLeft w:val="480"/>
          <w:marRight w:val="0"/>
          <w:marTop w:val="0"/>
          <w:marBottom w:val="0"/>
          <w:divBdr>
            <w:top w:val="none" w:sz="0" w:space="0" w:color="auto"/>
            <w:left w:val="none" w:sz="0" w:space="0" w:color="auto"/>
            <w:bottom w:val="none" w:sz="0" w:space="0" w:color="auto"/>
            <w:right w:val="none" w:sz="0" w:space="0" w:color="auto"/>
          </w:divBdr>
        </w:div>
        <w:div w:id="1718507436">
          <w:marLeft w:val="480"/>
          <w:marRight w:val="0"/>
          <w:marTop w:val="0"/>
          <w:marBottom w:val="0"/>
          <w:divBdr>
            <w:top w:val="none" w:sz="0" w:space="0" w:color="auto"/>
            <w:left w:val="none" w:sz="0" w:space="0" w:color="auto"/>
            <w:bottom w:val="none" w:sz="0" w:space="0" w:color="auto"/>
            <w:right w:val="none" w:sz="0" w:space="0" w:color="auto"/>
          </w:divBdr>
        </w:div>
        <w:div w:id="136993050">
          <w:marLeft w:val="480"/>
          <w:marRight w:val="0"/>
          <w:marTop w:val="0"/>
          <w:marBottom w:val="0"/>
          <w:divBdr>
            <w:top w:val="none" w:sz="0" w:space="0" w:color="auto"/>
            <w:left w:val="none" w:sz="0" w:space="0" w:color="auto"/>
            <w:bottom w:val="none" w:sz="0" w:space="0" w:color="auto"/>
            <w:right w:val="none" w:sz="0" w:space="0" w:color="auto"/>
          </w:divBdr>
        </w:div>
        <w:div w:id="1813518310">
          <w:marLeft w:val="480"/>
          <w:marRight w:val="0"/>
          <w:marTop w:val="0"/>
          <w:marBottom w:val="0"/>
          <w:divBdr>
            <w:top w:val="none" w:sz="0" w:space="0" w:color="auto"/>
            <w:left w:val="none" w:sz="0" w:space="0" w:color="auto"/>
            <w:bottom w:val="none" w:sz="0" w:space="0" w:color="auto"/>
            <w:right w:val="none" w:sz="0" w:space="0" w:color="auto"/>
          </w:divBdr>
        </w:div>
        <w:div w:id="1468476869">
          <w:marLeft w:val="480"/>
          <w:marRight w:val="0"/>
          <w:marTop w:val="0"/>
          <w:marBottom w:val="0"/>
          <w:divBdr>
            <w:top w:val="none" w:sz="0" w:space="0" w:color="auto"/>
            <w:left w:val="none" w:sz="0" w:space="0" w:color="auto"/>
            <w:bottom w:val="none" w:sz="0" w:space="0" w:color="auto"/>
            <w:right w:val="none" w:sz="0" w:space="0" w:color="auto"/>
          </w:divBdr>
        </w:div>
        <w:div w:id="27075884">
          <w:marLeft w:val="480"/>
          <w:marRight w:val="0"/>
          <w:marTop w:val="0"/>
          <w:marBottom w:val="0"/>
          <w:divBdr>
            <w:top w:val="none" w:sz="0" w:space="0" w:color="auto"/>
            <w:left w:val="none" w:sz="0" w:space="0" w:color="auto"/>
            <w:bottom w:val="none" w:sz="0" w:space="0" w:color="auto"/>
            <w:right w:val="none" w:sz="0" w:space="0" w:color="auto"/>
          </w:divBdr>
        </w:div>
        <w:div w:id="306589502">
          <w:marLeft w:val="480"/>
          <w:marRight w:val="0"/>
          <w:marTop w:val="0"/>
          <w:marBottom w:val="0"/>
          <w:divBdr>
            <w:top w:val="none" w:sz="0" w:space="0" w:color="auto"/>
            <w:left w:val="none" w:sz="0" w:space="0" w:color="auto"/>
            <w:bottom w:val="none" w:sz="0" w:space="0" w:color="auto"/>
            <w:right w:val="none" w:sz="0" w:space="0" w:color="auto"/>
          </w:divBdr>
        </w:div>
        <w:div w:id="1819691458">
          <w:marLeft w:val="480"/>
          <w:marRight w:val="0"/>
          <w:marTop w:val="0"/>
          <w:marBottom w:val="0"/>
          <w:divBdr>
            <w:top w:val="none" w:sz="0" w:space="0" w:color="auto"/>
            <w:left w:val="none" w:sz="0" w:space="0" w:color="auto"/>
            <w:bottom w:val="none" w:sz="0" w:space="0" w:color="auto"/>
            <w:right w:val="none" w:sz="0" w:space="0" w:color="auto"/>
          </w:divBdr>
        </w:div>
        <w:div w:id="966543501">
          <w:marLeft w:val="480"/>
          <w:marRight w:val="0"/>
          <w:marTop w:val="0"/>
          <w:marBottom w:val="0"/>
          <w:divBdr>
            <w:top w:val="none" w:sz="0" w:space="0" w:color="auto"/>
            <w:left w:val="none" w:sz="0" w:space="0" w:color="auto"/>
            <w:bottom w:val="none" w:sz="0" w:space="0" w:color="auto"/>
            <w:right w:val="none" w:sz="0" w:space="0" w:color="auto"/>
          </w:divBdr>
        </w:div>
        <w:div w:id="1882590717">
          <w:marLeft w:val="480"/>
          <w:marRight w:val="0"/>
          <w:marTop w:val="0"/>
          <w:marBottom w:val="0"/>
          <w:divBdr>
            <w:top w:val="none" w:sz="0" w:space="0" w:color="auto"/>
            <w:left w:val="none" w:sz="0" w:space="0" w:color="auto"/>
            <w:bottom w:val="none" w:sz="0" w:space="0" w:color="auto"/>
            <w:right w:val="none" w:sz="0" w:space="0" w:color="auto"/>
          </w:divBdr>
        </w:div>
        <w:div w:id="892889683">
          <w:marLeft w:val="480"/>
          <w:marRight w:val="0"/>
          <w:marTop w:val="0"/>
          <w:marBottom w:val="0"/>
          <w:divBdr>
            <w:top w:val="none" w:sz="0" w:space="0" w:color="auto"/>
            <w:left w:val="none" w:sz="0" w:space="0" w:color="auto"/>
            <w:bottom w:val="none" w:sz="0" w:space="0" w:color="auto"/>
            <w:right w:val="none" w:sz="0" w:space="0" w:color="auto"/>
          </w:divBdr>
        </w:div>
        <w:div w:id="224031531">
          <w:marLeft w:val="480"/>
          <w:marRight w:val="0"/>
          <w:marTop w:val="0"/>
          <w:marBottom w:val="0"/>
          <w:divBdr>
            <w:top w:val="none" w:sz="0" w:space="0" w:color="auto"/>
            <w:left w:val="none" w:sz="0" w:space="0" w:color="auto"/>
            <w:bottom w:val="none" w:sz="0" w:space="0" w:color="auto"/>
            <w:right w:val="none" w:sz="0" w:space="0" w:color="auto"/>
          </w:divBdr>
        </w:div>
      </w:divsChild>
    </w:div>
    <w:div w:id="1872304434">
      <w:bodyDiv w:val="1"/>
      <w:marLeft w:val="0"/>
      <w:marRight w:val="0"/>
      <w:marTop w:val="0"/>
      <w:marBottom w:val="0"/>
      <w:divBdr>
        <w:top w:val="none" w:sz="0" w:space="0" w:color="auto"/>
        <w:left w:val="none" w:sz="0" w:space="0" w:color="auto"/>
        <w:bottom w:val="none" w:sz="0" w:space="0" w:color="auto"/>
        <w:right w:val="none" w:sz="0" w:space="0" w:color="auto"/>
      </w:divBdr>
    </w:div>
    <w:div w:id="1874807796">
      <w:bodyDiv w:val="1"/>
      <w:marLeft w:val="0"/>
      <w:marRight w:val="0"/>
      <w:marTop w:val="0"/>
      <w:marBottom w:val="0"/>
      <w:divBdr>
        <w:top w:val="none" w:sz="0" w:space="0" w:color="auto"/>
        <w:left w:val="none" w:sz="0" w:space="0" w:color="auto"/>
        <w:bottom w:val="none" w:sz="0" w:space="0" w:color="auto"/>
        <w:right w:val="none" w:sz="0" w:space="0" w:color="auto"/>
      </w:divBdr>
      <w:divsChild>
        <w:div w:id="560485001">
          <w:marLeft w:val="480"/>
          <w:marRight w:val="0"/>
          <w:marTop w:val="0"/>
          <w:marBottom w:val="0"/>
          <w:divBdr>
            <w:top w:val="none" w:sz="0" w:space="0" w:color="auto"/>
            <w:left w:val="none" w:sz="0" w:space="0" w:color="auto"/>
            <w:bottom w:val="none" w:sz="0" w:space="0" w:color="auto"/>
            <w:right w:val="none" w:sz="0" w:space="0" w:color="auto"/>
          </w:divBdr>
        </w:div>
        <w:div w:id="50006963">
          <w:marLeft w:val="480"/>
          <w:marRight w:val="0"/>
          <w:marTop w:val="0"/>
          <w:marBottom w:val="0"/>
          <w:divBdr>
            <w:top w:val="none" w:sz="0" w:space="0" w:color="auto"/>
            <w:left w:val="none" w:sz="0" w:space="0" w:color="auto"/>
            <w:bottom w:val="none" w:sz="0" w:space="0" w:color="auto"/>
            <w:right w:val="none" w:sz="0" w:space="0" w:color="auto"/>
          </w:divBdr>
        </w:div>
        <w:div w:id="1843349469">
          <w:marLeft w:val="480"/>
          <w:marRight w:val="0"/>
          <w:marTop w:val="0"/>
          <w:marBottom w:val="0"/>
          <w:divBdr>
            <w:top w:val="none" w:sz="0" w:space="0" w:color="auto"/>
            <w:left w:val="none" w:sz="0" w:space="0" w:color="auto"/>
            <w:bottom w:val="none" w:sz="0" w:space="0" w:color="auto"/>
            <w:right w:val="none" w:sz="0" w:space="0" w:color="auto"/>
          </w:divBdr>
        </w:div>
        <w:div w:id="307630347">
          <w:marLeft w:val="480"/>
          <w:marRight w:val="0"/>
          <w:marTop w:val="0"/>
          <w:marBottom w:val="0"/>
          <w:divBdr>
            <w:top w:val="none" w:sz="0" w:space="0" w:color="auto"/>
            <w:left w:val="none" w:sz="0" w:space="0" w:color="auto"/>
            <w:bottom w:val="none" w:sz="0" w:space="0" w:color="auto"/>
            <w:right w:val="none" w:sz="0" w:space="0" w:color="auto"/>
          </w:divBdr>
        </w:div>
        <w:div w:id="1364866710">
          <w:marLeft w:val="480"/>
          <w:marRight w:val="0"/>
          <w:marTop w:val="0"/>
          <w:marBottom w:val="0"/>
          <w:divBdr>
            <w:top w:val="none" w:sz="0" w:space="0" w:color="auto"/>
            <w:left w:val="none" w:sz="0" w:space="0" w:color="auto"/>
            <w:bottom w:val="none" w:sz="0" w:space="0" w:color="auto"/>
            <w:right w:val="none" w:sz="0" w:space="0" w:color="auto"/>
          </w:divBdr>
        </w:div>
        <w:div w:id="1046291723">
          <w:marLeft w:val="480"/>
          <w:marRight w:val="0"/>
          <w:marTop w:val="0"/>
          <w:marBottom w:val="0"/>
          <w:divBdr>
            <w:top w:val="none" w:sz="0" w:space="0" w:color="auto"/>
            <w:left w:val="none" w:sz="0" w:space="0" w:color="auto"/>
            <w:bottom w:val="none" w:sz="0" w:space="0" w:color="auto"/>
            <w:right w:val="none" w:sz="0" w:space="0" w:color="auto"/>
          </w:divBdr>
        </w:div>
        <w:div w:id="966201483">
          <w:marLeft w:val="480"/>
          <w:marRight w:val="0"/>
          <w:marTop w:val="0"/>
          <w:marBottom w:val="0"/>
          <w:divBdr>
            <w:top w:val="none" w:sz="0" w:space="0" w:color="auto"/>
            <w:left w:val="none" w:sz="0" w:space="0" w:color="auto"/>
            <w:bottom w:val="none" w:sz="0" w:space="0" w:color="auto"/>
            <w:right w:val="none" w:sz="0" w:space="0" w:color="auto"/>
          </w:divBdr>
        </w:div>
        <w:div w:id="771777018">
          <w:marLeft w:val="480"/>
          <w:marRight w:val="0"/>
          <w:marTop w:val="0"/>
          <w:marBottom w:val="0"/>
          <w:divBdr>
            <w:top w:val="none" w:sz="0" w:space="0" w:color="auto"/>
            <w:left w:val="none" w:sz="0" w:space="0" w:color="auto"/>
            <w:bottom w:val="none" w:sz="0" w:space="0" w:color="auto"/>
            <w:right w:val="none" w:sz="0" w:space="0" w:color="auto"/>
          </w:divBdr>
        </w:div>
        <w:div w:id="1337540437">
          <w:marLeft w:val="480"/>
          <w:marRight w:val="0"/>
          <w:marTop w:val="0"/>
          <w:marBottom w:val="0"/>
          <w:divBdr>
            <w:top w:val="none" w:sz="0" w:space="0" w:color="auto"/>
            <w:left w:val="none" w:sz="0" w:space="0" w:color="auto"/>
            <w:bottom w:val="none" w:sz="0" w:space="0" w:color="auto"/>
            <w:right w:val="none" w:sz="0" w:space="0" w:color="auto"/>
          </w:divBdr>
        </w:div>
        <w:div w:id="713893635">
          <w:marLeft w:val="480"/>
          <w:marRight w:val="0"/>
          <w:marTop w:val="0"/>
          <w:marBottom w:val="0"/>
          <w:divBdr>
            <w:top w:val="none" w:sz="0" w:space="0" w:color="auto"/>
            <w:left w:val="none" w:sz="0" w:space="0" w:color="auto"/>
            <w:bottom w:val="none" w:sz="0" w:space="0" w:color="auto"/>
            <w:right w:val="none" w:sz="0" w:space="0" w:color="auto"/>
          </w:divBdr>
        </w:div>
        <w:div w:id="558631735">
          <w:marLeft w:val="480"/>
          <w:marRight w:val="0"/>
          <w:marTop w:val="0"/>
          <w:marBottom w:val="0"/>
          <w:divBdr>
            <w:top w:val="none" w:sz="0" w:space="0" w:color="auto"/>
            <w:left w:val="none" w:sz="0" w:space="0" w:color="auto"/>
            <w:bottom w:val="none" w:sz="0" w:space="0" w:color="auto"/>
            <w:right w:val="none" w:sz="0" w:space="0" w:color="auto"/>
          </w:divBdr>
        </w:div>
        <w:div w:id="1244221419">
          <w:marLeft w:val="480"/>
          <w:marRight w:val="0"/>
          <w:marTop w:val="0"/>
          <w:marBottom w:val="0"/>
          <w:divBdr>
            <w:top w:val="none" w:sz="0" w:space="0" w:color="auto"/>
            <w:left w:val="none" w:sz="0" w:space="0" w:color="auto"/>
            <w:bottom w:val="none" w:sz="0" w:space="0" w:color="auto"/>
            <w:right w:val="none" w:sz="0" w:space="0" w:color="auto"/>
          </w:divBdr>
        </w:div>
        <w:div w:id="447360724">
          <w:marLeft w:val="480"/>
          <w:marRight w:val="0"/>
          <w:marTop w:val="0"/>
          <w:marBottom w:val="0"/>
          <w:divBdr>
            <w:top w:val="none" w:sz="0" w:space="0" w:color="auto"/>
            <w:left w:val="none" w:sz="0" w:space="0" w:color="auto"/>
            <w:bottom w:val="none" w:sz="0" w:space="0" w:color="auto"/>
            <w:right w:val="none" w:sz="0" w:space="0" w:color="auto"/>
          </w:divBdr>
        </w:div>
        <w:div w:id="112678499">
          <w:marLeft w:val="480"/>
          <w:marRight w:val="0"/>
          <w:marTop w:val="0"/>
          <w:marBottom w:val="0"/>
          <w:divBdr>
            <w:top w:val="none" w:sz="0" w:space="0" w:color="auto"/>
            <w:left w:val="none" w:sz="0" w:space="0" w:color="auto"/>
            <w:bottom w:val="none" w:sz="0" w:space="0" w:color="auto"/>
            <w:right w:val="none" w:sz="0" w:space="0" w:color="auto"/>
          </w:divBdr>
        </w:div>
        <w:div w:id="657655572">
          <w:marLeft w:val="480"/>
          <w:marRight w:val="0"/>
          <w:marTop w:val="0"/>
          <w:marBottom w:val="0"/>
          <w:divBdr>
            <w:top w:val="none" w:sz="0" w:space="0" w:color="auto"/>
            <w:left w:val="none" w:sz="0" w:space="0" w:color="auto"/>
            <w:bottom w:val="none" w:sz="0" w:space="0" w:color="auto"/>
            <w:right w:val="none" w:sz="0" w:space="0" w:color="auto"/>
          </w:divBdr>
        </w:div>
        <w:div w:id="173811366">
          <w:marLeft w:val="480"/>
          <w:marRight w:val="0"/>
          <w:marTop w:val="0"/>
          <w:marBottom w:val="0"/>
          <w:divBdr>
            <w:top w:val="none" w:sz="0" w:space="0" w:color="auto"/>
            <w:left w:val="none" w:sz="0" w:space="0" w:color="auto"/>
            <w:bottom w:val="none" w:sz="0" w:space="0" w:color="auto"/>
            <w:right w:val="none" w:sz="0" w:space="0" w:color="auto"/>
          </w:divBdr>
        </w:div>
        <w:div w:id="1397313540">
          <w:marLeft w:val="480"/>
          <w:marRight w:val="0"/>
          <w:marTop w:val="0"/>
          <w:marBottom w:val="0"/>
          <w:divBdr>
            <w:top w:val="none" w:sz="0" w:space="0" w:color="auto"/>
            <w:left w:val="none" w:sz="0" w:space="0" w:color="auto"/>
            <w:bottom w:val="none" w:sz="0" w:space="0" w:color="auto"/>
            <w:right w:val="none" w:sz="0" w:space="0" w:color="auto"/>
          </w:divBdr>
        </w:div>
        <w:div w:id="1508329075">
          <w:marLeft w:val="480"/>
          <w:marRight w:val="0"/>
          <w:marTop w:val="0"/>
          <w:marBottom w:val="0"/>
          <w:divBdr>
            <w:top w:val="none" w:sz="0" w:space="0" w:color="auto"/>
            <w:left w:val="none" w:sz="0" w:space="0" w:color="auto"/>
            <w:bottom w:val="none" w:sz="0" w:space="0" w:color="auto"/>
            <w:right w:val="none" w:sz="0" w:space="0" w:color="auto"/>
          </w:divBdr>
        </w:div>
        <w:div w:id="877594671">
          <w:marLeft w:val="480"/>
          <w:marRight w:val="0"/>
          <w:marTop w:val="0"/>
          <w:marBottom w:val="0"/>
          <w:divBdr>
            <w:top w:val="none" w:sz="0" w:space="0" w:color="auto"/>
            <w:left w:val="none" w:sz="0" w:space="0" w:color="auto"/>
            <w:bottom w:val="none" w:sz="0" w:space="0" w:color="auto"/>
            <w:right w:val="none" w:sz="0" w:space="0" w:color="auto"/>
          </w:divBdr>
        </w:div>
        <w:div w:id="126317237">
          <w:marLeft w:val="480"/>
          <w:marRight w:val="0"/>
          <w:marTop w:val="0"/>
          <w:marBottom w:val="0"/>
          <w:divBdr>
            <w:top w:val="none" w:sz="0" w:space="0" w:color="auto"/>
            <w:left w:val="none" w:sz="0" w:space="0" w:color="auto"/>
            <w:bottom w:val="none" w:sz="0" w:space="0" w:color="auto"/>
            <w:right w:val="none" w:sz="0" w:space="0" w:color="auto"/>
          </w:divBdr>
        </w:div>
        <w:div w:id="634527334">
          <w:marLeft w:val="480"/>
          <w:marRight w:val="0"/>
          <w:marTop w:val="0"/>
          <w:marBottom w:val="0"/>
          <w:divBdr>
            <w:top w:val="none" w:sz="0" w:space="0" w:color="auto"/>
            <w:left w:val="none" w:sz="0" w:space="0" w:color="auto"/>
            <w:bottom w:val="none" w:sz="0" w:space="0" w:color="auto"/>
            <w:right w:val="none" w:sz="0" w:space="0" w:color="auto"/>
          </w:divBdr>
        </w:div>
        <w:div w:id="877739627">
          <w:marLeft w:val="480"/>
          <w:marRight w:val="0"/>
          <w:marTop w:val="0"/>
          <w:marBottom w:val="0"/>
          <w:divBdr>
            <w:top w:val="none" w:sz="0" w:space="0" w:color="auto"/>
            <w:left w:val="none" w:sz="0" w:space="0" w:color="auto"/>
            <w:bottom w:val="none" w:sz="0" w:space="0" w:color="auto"/>
            <w:right w:val="none" w:sz="0" w:space="0" w:color="auto"/>
          </w:divBdr>
        </w:div>
        <w:div w:id="595599728">
          <w:marLeft w:val="480"/>
          <w:marRight w:val="0"/>
          <w:marTop w:val="0"/>
          <w:marBottom w:val="0"/>
          <w:divBdr>
            <w:top w:val="none" w:sz="0" w:space="0" w:color="auto"/>
            <w:left w:val="none" w:sz="0" w:space="0" w:color="auto"/>
            <w:bottom w:val="none" w:sz="0" w:space="0" w:color="auto"/>
            <w:right w:val="none" w:sz="0" w:space="0" w:color="auto"/>
          </w:divBdr>
        </w:div>
        <w:div w:id="1168986007">
          <w:marLeft w:val="480"/>
          <w:marRight w:val="0"/>
          <w:marTop w:val="0"/>
          <w:marBottom w:val="0"/>
          <w:divBdr>
            <w:top w:val="none" w:sz="0" w:space="0" w:color="auto"/>
            <w:left w:val="none" w:sz="0" w:space="0" w:color="auto"/>
            <w:bottom w:val="none" w:sz="0" w:space="0" w:color="auto"/>
            <w:right w:val="none" w:sz="0" w:space="0" w:color="auto"/>
          </w:divBdr>
        </w:div>
        <w:div w:id="2004040396">
          <w:marLeft w:val="480"/>
          <w:marRight w:val="0"/>
          <w:marTop w:val="0"/>
          <w:marBottom w:val="0"/>
          <w:divBdr>
            <w:top w:val="none" w:sz="0" w:space="0" w:color="auto"/>
            <w:left w:val="none" w:sz="0" w:space="0" w:color="auto"/>
            <w:bottom w:val="none" w:sz="0" w:space="0" w:color="auto"/>
            <w:right w:val="none" w:sz="0" w:space="0" w:color="auto"/>
          </w:divBdr>
        </w:div>
        <w:div w:id="1151562014">
          <w:marLeft w:val="480"/>
          <w:marRight w:val="0"/>
          <w:marTop w:val="0"/>
          <w:marBottom w:val="0"/>
          <w:divBdr>
            <w:top w:val="none" w:sz="0" w:space="0" w:color="auto"/>
            <w:left w:val="none" w:sz="0" w:space="0" w:color="auto"/>
            <w:bottom w:val="none" w:sz="0" w:space="0" w:color="auto"/>
            <w:right w:val="none" w:sz="0" w:space="0" w:color="auto"/>
          </w:divBdr>
        </w:div>
        <w:div w:id="743262349">
          <w:marLeft w:val="480"/>
          <w:marRight w:val="0"/>
          <w:marTop w:val="0"/>
          <w:marBottom w:val="0"/>
          <w:divBdr>
            <w:top w:val="none" w:sz="0" w:space="0" w:color="auto"/>
            <w:left w:val="none" w:sz="0" w:space="0" w:color="auto"/>
            <w:bottom w:val="none" w:sz="0" w:space="0" w:color="auto"/>
            <w:right w:val="none" w:sz="0" w:space="0" w:color="auto"/>
          </w:divBdr>
        </w:div>
        <w:div w:id="1502886525">
          <w:marLeft w:val="480"/>
          <w:marRight w:val="0"/>
          <w:marTop w:val="0"/>
          <w:marBottom w:val="0"/>
          <w:divBdr>
            <w:top w:val="none" w:sz="0" w:space="0" w:color="auto"/>
            <w:left w:val="none" w:sz="0" w:space="0" w:color="auto"/>
            <w:bottom w:val="none" w:sz="0" w:space="0" w:color="auto"/>
            <w:right w:val="none" w:sz="0" w:space="0" w:color="auto"/>
          </w:divBdr>
        </w:div>
        <w:div w:id="1574313345">
          <w:marLeft w:val="480"/>
          <w:marRight w:val="0"/>
          <w:marTop w:val="0"/>
          <w:marBottom w:val="0"/>
          <w:divBdr>
            <w:top w:val="none" w:sz="0" w:space="0" w:color="auto"/>
            <w:left w:val="none" w:sz="0" w:space="0" w:color="auto"/>
            <w:bottom w:val="none" w:sz="0" w:space="0" w:color="auto"/>
            <w:right w:val="none" w:sz="0" w:space="0" w:color="auto"/>
          </w:divBdr>
        </w:div>
        <w:div w:id="1969629760">
          <w:marLeft w:val="480"/>
          <w:marRight w:val="0"/>
          <w:marTop w:val="0"/>
          <w:marBottom w:val="0"/>
          <w:divBdr>
            <w:top w:val="none" w:sz="0" w:space="0" w:color="auto"/>
            <w:left w:val="none" w:sz="0" w:space="0" w:color="auto"/>
            <w:bottom w:val="none" w:sz="0" w:space="0" w:color="auto"/>
            <w:right w:val="none" w:sz="0" w:space="0" w:color="auto"/>
          </w:divBdr>
        </w:div>
        <w:div w:id="1965840809">
          <w:marLeft w:val="480"/>
          <w:marRight w:val="0"/>
          <w:marTop w:val="0"/>
          <w:marBottom w:val="0"/>
          <w:divBdr>
            <w:top w:val="none" w:sz="0" w:space="0" w:color="auto"/>
            <w:left w:val="none" w:sz="0" w:space="0" w:color="auto"/>
            <w:bottom w:val="none" w:sz="0" w:space="0" w:color="auto"/>
            <w:right w:val="none" w:sz="0" w:space="0" w:color="auto"/>
          </w:divBdr>
        </w:div>
        <w:div w:id="985545934">
          <w:marLeft w:val="480"/>
          <w:marRight w:val="0"/>
          <w:marTop w:val="0"/>
          <w:marBottom w:val="0"/>
          <w:divBdr>
            <w:top w:val="none" w:sz="0" w:space="0" w:color="auto"/>
            <w:left w:val="none" w:sz="0" w:space="0" w:color="auto"/>
            <w:bottom w:val="none" w:sz="0" w:space="0" w:color="auto"/>
            <w:right w:val="none" w:sz="0" w:space="0" w:color="auto"/>
          </w:divBdr>
        </w:div>
        <w:div w:id="920064432">
          <w:marLeft w:val="480"/>
          <w:marRight w:val="0"/>
          <w:marTop w:val="0"/>
          <w:marBottom w:val="0"/>
          <w:divBdr>
            <w:top w:val="none" w:sz="0" w:space="0" w:color="auto"/>
            <w:left w:val="none" w:sz="0" w:space="0" w:color="auto"/>
            <w:bottom w:val="none" w:sz="0" w:space="0" w:color="auto"/>
            <w:right w:val="none" w:sz="0" w:space="0" w:color="auto"/>
          </w:divBdr>
        </w:div>
        <w:div w:id="627930463">
          <w:marLeft w:val="480"/>
          <w:marRight w:val="0"/>
          <w:marTop w:val="0"/>
          <w:marBottom w:val="0"/>
          <w:divBdr>
            <w:top w:val="none" w:sz="0" w:space="0" w:color="auto"/>
            <w:left w:val="none" w:sz="0" w:space="0" w:color="auto"/>
            <w:bottom w:val="none" w:sz="0" w:space="0" w:color="auto"/>
            <w:right w:val="none" w:sz="0" w:space="0" w:color="auto"/>
          </w:divBdr>
        </w:div>
        <w:div w:id="1471970854">
          <w:marLeft w:val="480"/>
          <w:marRight w:val="0"/>
          <w:marTop w:val="0"/>
          <w:marBottom w:val="0"/>
          <w:divBdr>
            <w:top w:val="none" w:sz="0" w:space="0" w:color="auto"/>
            <w:left w:val="none" w:sz="0" w:space="0" w:color="auto"/>
            <w:bottom w:val="none" w:sz="0" w:space="0" w:color="auto"/>
            <w:right w:val="none" w:sz="0" w:space="0" w:color="auto"/>
          </w:divBdr>
        </w:div>
        <w:div w:id="331377371">
          <w:marLeft w:val="480"/>
          <w:marRight w:val="0"/>
          <w:marTop w:val="0"/>
          <w:marBottom w:val="0"/>
          <w:divBdr>
            <w:top w:val="none" w:sz="0" w:space="0" w:color="auto"/>
            <w:left w:val="none" w:sz="0" w:space="0" w:color="auto"/>
            <w:bottom w:val="none" w:sz="0" w:space="0" w:color="auto"/>
            <w:right w:val="none" w:sz="0" w:space="0" w:color="auto"/>
          </w:divBdr>
        </w:div>
        <w:div w:id="131558742">
          <w:marLeft w:val="480"/>
          <w:marRight w:val="0"/>
          <w:marTop w:val="0"/>
          <w:marBottom w:val="0"/>
          <w:divBdr>
            <w:top w:val="none" w:sz="0" w:space="0" w:color="auto"/>
            <w:left w:val="none" w:sz="0" w:space="0" w:color="auto"/>
            <w:bottom w:val="none" w:sz="0" w:space="0" w:color="auto"/>
            <w:right w:val="none" w:sz="0" w:space="0" w:color="auto"/>
          </w:divBdr>
        </w:div>
        <w:div w:id="617175326">
          <w:marLeft w:val="480"/>
          <w:marRight w:val="0"/>
          <w:marTop w:val="0"/>
          <w:marBottom w:val="0"/>
          <w:divBdr>
            <w:top w:val="none" w:sz="0" w:space="0" w:color="auto"/>
            <w:left w:val="none" w:sz="0" w:space="0" w:color="auto"/>
            <w:bottom w:val="none" w:sz="0" w:space="0" w:color="auto"/>
            <w:right w:val="none" w:sz="0" w:space="0" w:color="auto"/>
          </w:divBdr>
        </w:div>
        <w:div w:id="134566161">
          <w:marLeft w:val="480"/>
          <w:marRight w:val="0"/>
          <w:marTop w:val="0"/>
          <w:marBottom w:val="0"/>
          <w:divBdr>
            <w:top w:val="none" w:sz="0" w:space="0" w:color="auto"/>
            <w:left w:val="none" w:sz="0" w:space="0" w:color="auto"/>
            <w:bottom w:val="none" w:sz="0" w:space="0" w:color="auto"/>
            <w:right w:val="none" w:sz="0" w:space="0" w:color="auto"/>
          </w:divBdr>
        </w:div>
        <w:div w:id="442967644">
          <w:marLeft w:val="480"/>
          <w:marRight w:val="0"/>
          <w:marTop w:val="0"/>
          <w:marBottom w:val="0"/>
          <w:divBdr>
            <w:top w:val="none" w:sz="0" w:space="0" w:color="auto"/>
            <w:left w:val="none" w:sz="0" w:space="0" w:color="auto"/>
            <w:bottom w:val="none" w:sz="0" w:space="0" w:color="auto"/>
            <w:right w:val="none" w:sz="0" w:space="0" w:color="auto"/>
          </w:divBdr>
        </w:div>
        <w:div w:id="399254660">
          <w:marLeft w:val="480"/>
          <w:marRight w:val="0"/>
          <w:marTop w:val="0"/>
          <w:marBottom w:val="0"/>
          <w:divBdr>
            <w:top w:val="none" w:sz="0" w:space="0" w:color="auto"/>
            <w:left w:val="none" w:sz="0" w:space="0" w:color="auto"/>
            <w:bottom w:val="none" w:sz="0" w:space="0" w:color="auto"/>
            <w:right w:val="none" w:sz="0" w:space="0" w:color="auto"/>
          </w:divBdr>
        </w:div>
        <w:div w:id="31925315">
          <w:marLeft w:val="480"/>
          <w:marRight w:val="0"/>
          <w:marTop w:val="0"/>
          <w:marBottom w:val="0"/>
          <w:divBdr>
            <w:top w:val="none" w:sz="0" w:space="0" w:color="auto"/>
            <w:left w:val="none" w:sz="0" w:space="0" w:color="auto"/>
            <w:bottom w:val="none" w:sz="0" w:space="0" w:color="auto"/>
            <w:right w:val="none" w:sz="0" w:space="0" w:color="auto"/>
          </w:divBdr>
        </w:div>
        <w:div w:id="523902320">
          <w:marLeft w:val="480"/>
          <w:marRight w:val="0"/>
          <w:marTop w:val="0"/>
          <w:marBottom w:val="0"/>
          <w:divBdr>
            <w:top w:val="none" w:sz="0" w:space="0" w:color="auto"/>
            <w:left w:val="none" w:sz="0" w:space="0" w:color="auto"/>
            <w:bottom w:val="none" w:sz="0" w:space="0" w:color="auto"/>
            <w:right w:val="none" w:sz="0" w:space="0" w:color="auto"/>
          </w:divBdr>
        </w:div>
        <w:div w:id="1438331376">
          <w:marLeft w:val="480"/>
          <w:marRight w:val="0"/>
          <w:marTop w:val="0"/>
          <w:marBottom w:val="0"/>
          <w:divBdr>
            <w:top w:val="none" w:sz="0" w:space="0" w:color="auto"/>
            <w:left w:val="none" w:sz="0" w:space="0" w:color="auto"/>
            <w:bottom w:val="none" w:sz="0" w:space="0" w:color="auto"/>
            <w:right w:val="none" w:sz="0" w:space="0" w:color="auto"/>
          </w:divBdr>
        </w:div>
        <w:div w:id="1641421761">
          <w:marLeft w:val="480"/>
          <w:marRight w:val="0"/>
          <w:marTop w:val="0"/>
          <w:marBottom w:val="0"/>
          <w:divBdr>
            <w:top w:val="none" w:sz="0" w:space="0" w:color="auto"/>
            <w:left w:val="none" w:sz="0" w:space="0" w:color="auto"/>
            <w:bottom w:val="none" w:sz="0" w:space="0" w:color="auto"/>
            <w:right w:val="none" w:sz="0" w:space="0" w:color="auto"/>
          </w:divBdr>
        </w:div>
        <w:div w:id="1334993184">
          <w:marLeft w:val="480"/>
          <w:marRight w:val="0"/>
          <w:marTop w:val="0"/>
          <w:marBottom w:val="0"/>
          <w:divBdr>
            <w:top w:val="none" w:sz="0" w:space="0" w:color="auto"/>
            <w:left w:val="none" w:sz="0" w:space="0" w:color="auto"/>
            <w:bottom w:val="none" w:sz="0" w:space="0" w:color="auto"/>
            <w:right w:val="none" w:sz="0" w:space="0" w:color="auto"/>
          </w:divBdr>
        </w:div>
        <w:div w:id="496766415">
          <w:marLeft w:val="480"/>
          <w:marRight w:val="0"/>
          <w:marTop w:val="0"/>
          <w:marBottom w:val="0"/>
          <w:divBdr>
            <w:top w:val="none" w:sz="0" w:space="0" w:color="auto"/>
            <w:left w:val="none" w:sz="0" w:space="0" w:color="auto"/>
            <w:bottom w:val="none" w:sz="0" w:space="0" w:color="auto"/>
            <w:right w:val="none" w:sz="0" w:space="0" w:color="auto"/>
          </w:divBdr>
        </w:div>
        <w:div w:id="1127165846">
          <w:marLeft w:val="480"/>
          <w:marRight w:val="0"/>
          <w:marTop w:val="0"/>
          <w:marBottom w:val="0"/>
          <w:divBdr>
            <w:top w:val="none" w:sz="0" w:space="0" w:color="auto"/>
            <w:left w:val="none" w:sz="0" w:space="0" w:color="auto"/>
            <w:bottom w:val="none" w:sz="0" w:space="0" w:color="auto"/>
            <w:right w:val="none" w:sz="0" w:space="0" w:color="auto"/>
          </w:divBdr>
        </w:div>
        <w:div w:id="673872802">
          <w:marLeft w:val="480"/>
          <w:marRight w:val="0"/>
          <w:marTop w:val="0"/>
          <w:marBottom w:val="0"/>
          <w:divBdr>
            <w:top w:val="none" w:sz="0" w:space="0" w:color="auto"/>
            <w:left w:val="none" w:sz="0" w:space="0" w:color="auto"/>
            <w:bottom w:val="none" w:sz="0" w:space="0" w:color="auto"/>
            <w:right w:val="none" w:sz="0" w:space="0" w:color="auto"/>
          </w:divBdr>
        </w:div>
        <w:div w:id="724334063">
          <w:marLeft w:val="480"/>
          <w:marRight w:val="0"/>
          <w:marTop w:val="0"/>
          <w:marBottom w:val="0"/>
          <w:divBdr>
            <w:top w:val="none" w:sz="0" w:space="0" w:color="auto"/>
            <w:left w:val="none" w:sz="0" w:space="0" w:color="auto"/>
            <w:bottom w:val="none" w:sz="0" w:space="0" w:color="auto"/>
            <w:right w:val="none" w:sz="0" w:space="0" w:color="auto"/>
          </w:divBdr>
        </w:div>
        <w:div w:id="116418626">
          <w:marLeft w:val="480"/>
          <w:marRight w:val="0"/>
          <w:marTop w:val="0"/>
          <w:marBottom w:val="0"/>
          <w:divBdr>
            <w:top w:val="none" w:sz="0" w:space="0" w:color="auto"/>
            <w:left w:val="none" w:sz="0" w:space="0" w:color="auto"/>
            <w:bottom w:val="none" w:sz="0" w:space="0" w:color="auto"/>
            <w:right w:val="none" w:sz="0" w:space="0" w:color="auto"/>
          </w:divBdr>
        </w:div>
        <w:div w:id="1254162706">
          <w:marLeft w:val="480"/>
          <w:marRight w:val="0"/>
          <w:marTop w:val="0"/>
          <w:marBottom w:val="0"/>
          <w:divBdr>
            <w:top w:val="none" w:sz="0" w:space="0" w:color="auto"/>
            <w:left w:val="none" w:sz="0" w:space="0" w:color="auto"/>
            <w:bottom w:val="none" w:sz="0" w:space="0" w:color="auto"/>
            <w:right w:val="none" w:sz="0" w:space="0" w:color="auto"/>
          </w:divBdr>
        </w:div>
        <w:div w:id="433138007">
          <w:marLeft w:val="480"/>
          <w:marRight w:val="0"/>
          <w:marTop w:val="0"/>
          <w:marBottom w:val="0"/>
          <w:divBdr>
            <w:top w:val="none" w:sz="0" w:space="0" w:color="auto"/>
            <w:left w:val="none" w:sz="0" w:space="0" w:color="auto"/>
            <w:bottom w:val="none" w:sz="0" w:space="0" w:color="auto"/>
            <w:right w:val="none" w:sz="0" w:space="0" w:color="auto"/>
          </w:divBdr>
        </w:div>
        <w:div w:id="2078244564">
          <w:marLeft w:val="480"/>
          <w:marRight w:val="0"/>
          <w:marTop w:val="0"/>
          <w:marBottom w:val="0"/>
          <w:divBdr>
            <w:top w:val="none" w:sz="0" w:space="0" w:color="auto"/>
            <w:left w:val="none" w:sz="0" w:space="0" w:color="auto"/>
            <w:bottom w:val="none" w:sz="0" w:space="0" w:color="auto"/>
            <w:right w:val="none" w:sz="0" w:space="0" w:color="auto"/>
          </w:divBdr>
        </w:div>
        <w:div w:id="1133521154">
          <w:marLeft w:val="480"/>
          <w:marRight w:val="0"/>
          <w:marTop w:val="0"/>
          <w:marBottom w:val="0"/>
          <w:divBdr>
            <w:top w:val="none" w:sz="0" w:space="0" w:color="auto"/>
            <w:left w:val="none" w:sz="0" w:space="0" w:color="auto"/>
            <w:bottom w:val="none" w:sz="0" w:space="0" w:color="auto"/>
            <w:right w:val="none" w:sz="0" w:space="0" w:color="auto"/>
          </w:divBdr>
        </w:div>
        <w:div w:id="1329136867">
          <w:marLeft w:val="480"/>
          <w:marRight w:val="0"/>
          <w:marTop w:val="0"/>
          <w:marBottom w:val="0"/>
          <w:divBdr>
            <w:top w:val="none" w:sz="0" w:space="0" w:color="auto"/>
            <w:left w:val="none" w:sz="0" w:space="0" w:color="auto"/>
            <w:bottom w:val="none" w:sz="0" w:space="0" w:color="auto"/>
            <w:right w:val="none" w:sz="0" w:space="0" w:color="auto"/>
          </w:divBdr>
        </w:div>
        <w:div w:id="2011134985">
          <w:marLeft w:val="480"/>
          <w:marRight w:val="0"/>
          <w:marTop w:val="0"/>
          <w:marBottom w:val="0"/>
          <w:divBdr>
            <w:top w:val="none" w:sz="0" w:space="0" w:color="auto"/>
            <w:left w:val="none" w:sz="0" w:space="0" w:color="auto"/>
            <w:bottom w:val="none" w:sz="0" w:space="0" w:color="auto"/>
            <w:right w:val="none" w:sz="0" w:space="0" w:color="auto"/>
          </w:divBdr>
        </w:div>
        <w:div w:id="458038329">
          <w:marLeft w:val="480"/>
          <w:marRight w:val="0"/>
          <w:marTop w:val="0"/>
          <w:marBottom w:val="0"/>
          <w:divBdr>
            <w:top w:val="none" w:sz="0" w:space="0" w:color="auto"/>
            <w:left w:val="none" w:sz="0" w:space="0" w:color="auto"/>
            <w:bottom w:val="none" w:sz="0" w:space="0" w:color="auto"/>
            <w:right w:val="none" w:sz="0" w:space="0" w:color="auto"/>
          </w:divBdr>
        </w:div>
        <w:div w:id="1278289821">
          <w:marLeft w:val="480"/>
          <w:marRight w:val="0"/>
          <w:marTop w:val="0"/>
          <w:marBottom w:val="0"/>
          <w:divBdr>
            <w:top w:val="none" w:sz="0" w:space="0" w:color="auto"/>
            <w:left w:val="none" w:sz="0" w:space="0" w:color="auto"/>
            <w:bottom w:val="none" w:sz="0" w:space="0" w:color="auto"/>
            <w:right w:val="none" w:sz="0" w:space="0" w:color="auto"/>
          </w:divBdr>
        </w:div>
        <w:div w:id="1079058227">
          <w:marLeft w:val="480"/>
          <w:marRight w:val="0"/>
          <w:marTop w:val="0"/>
          <w:marBottom w:val="0"/>
          <w:divBdr>
            <w:top w:val="none" w:sz="0" w:space="0" w:color="auto"/>
            <w:left w:val="none" w:sz="0" w:space="0" w:color="auto"/>
            <w:bottom w:val="none" w:sz="0" w:space="0" w:color="auto"/>
            <w:right w:val="none" w:sz="0" w:space="0" w:color="auto"/>
          </w:divBdr>
        </w:div>
        <w:div w:id="2058316767">
          <w:marLeft w:val="480"/>
          <w:marRight w:val="0"/>
          <w:marTop w:val="0"/>
          <w:marBottom w:val="0"/>
          <w:divBdr>
            <w:top w:val="none" w:sz="0" w:space="0" w:color="auto"/>
            <w:left w:val="none" w:sz="0" w:space="0" w:color="auto"/>
            <w:bottom w:val="none" w:sz="0" w:space="0" w:color="auto"/>
            <w:right w:val="none" w:sz="0" w:space="0" w:color="auto"/>
          </w:divBdr>
        </w:div>
        <w:div w:id="1604727702">
          <w:marLeft w:val="480"/>
          <w:marRight w:val="0"/>
          <w:marTop w:val="0"/>
          <w:marBottom w:val="0"/>
          <w:divBdr>
            <w:top w:val="none" w:sz="0" w:space="0" w:color="auto"/>
            <w:left w:val="none" w:sz="0" w:space="0" w:color="auto"/>
            <w:bottom w:val="none" w:sz="0" w:space="0" w:color="auto"/>
            <w:right w:val="none" w:sz="0" w:space="0" w:color="auto"/>
          </w:divBdr>
        </w:div>
        <w:div w:id="606154687">
          <w:marLeft w:val="480"/>
          <w:marRight w:val="0"/>
          <w:marTop w:val="0"/>
          <w:marBottom w:val="0"/>
          <w:divBdr>
            <w:top w:val="none" w:sz="0" w:space="0" w:color="auto"/>
            <w:left w:val="none" w:sz="0" w:space="0" w:color="auto"/>
            <w:bottom w:val="none" w:sz="0" w:space="0" w:color="auto"/>
            <w:right w:val="none" w:sz="0" w:space="0" w:color="auto"/>
          </w:divBdr>
        </w:div>
        <w:div w:id="1262645599">
          <w:marLeft w:val="480"/>
          <w:marRight w:val="0"/>
          <w:marTop w:val="0"/>
          <w:marBottom w:val="0"/>
          <w:divBdr>
            <w:top w:val="none" w:sz="0" w:space="0" w:color="auto"/>
            <w:left w:val="none" w:sz="0" w:space="0" w:color="auto"/>
            <w:bottom w:val="none" w:sz="0" w:space="0" w:color="auto"/>
            <w:right w:val="none" w:sz="0" w:space="0" w:color="auto"/>
          </w:divBdr>
        </w:div>
        <w:div w:id="1708555613">
          <w:marLeft w:val="480"/>
          <w:marRight w:val="0"/>
          <w:marTop w:val="0"/>
          <w:marBottom w:val="0"/>
          <w:divBdr>
            <w:top w:val="none" w:sz="0" w:space="0" w:color="auto"/>
            <w:left w:val="none" w:sz="0" w:space="0" w:color="auto"/>
            <w:bottom w:val="none" w:sz="0" w:space="0" w:color="auto"/>
            <w:right w:val="none" w:sz="0" w:space="0" w:color="auto"/>
          </w:divBdr>
        </w:div>
        <w:div w:id="370544227">
          <w:marLeft w:val="480"/>
          <w:marRight w:val="0"/>
          <w:marTop w:val="0"/>
          <w:marBottom w:val="0"/>
          <w:divBdr>
            <w:top w:val="none" w:sz="0" w:space="0" w:color="auto"/>
            <w:left w:val="none" w:sz="0" w:space="0" w:color="auto"/>
            <w:bottom w:val="none" w:sz="0" w:space="0" w:color="auto"/>
            <w:right w:val="none" w:sz="0" w:space="0" w:color="auto"/>
          </w:divBdr>
        </w:div>
        <w:div w:id="1847750237">
          <w:marLeft w:val="480"/>
          <w:marRight w:val="0"/>
          <w:marTop w:val="0"/>
          <w:marBottom w:val="0"/>
          <w:divBdr>
            <w:top w:val="none" w:sz="0" w:space="0" w:color="auto"/>
            <w:left w:val="none" w:sz="0" w:space="0" w:color="auto"/>
            <w:bottom w:val="none" w:sz="0" w:space="0" w:color="auto"/>
            <w:right w:val="none" w:sz="0" w:space="0" w:color="auto"/>
          </w:divBdr>
        </w:div>
        <w:div w:id="480848232">
          <w:marLeft w:val="480"/>
          <w:marRight w:val="0"/>
          <w:marTop w:val="0"/>
          <w:marBottom w:val="0"/>
          <w:divBdr>
            <w:top w:val="none" w:sz="0" w:space="0" w:color="auto"/>
            <w:left w:val="none" w:sz="0" w:space="0" w:color="auto"/>
            <w:bottom w:val="none" w:sz="0" w:space="0" w:color="auto"/>
            <w:right w:val="none" w:sz="0" w:space="0" w:color="auto"/>
          </w:divBdr>
        </w:div>
        <w:div w:id="318272205">
          <w:marLeft w:val="480"/>
          <w:marRight w:val="0"/>
          <w:marTop w:val="0"/>
          <w:marBottom w:val="0"/>
          <w:divBdr>
            <w:top w:val="none" w:sz="0" w:space="0" w:color="auto"/>
            <w:left w:val="none" w:sz="0" w:space="0" w:color="auto"/>
            <w:bottom w:val="none" w:sz="0" w:space="0" w:color="auto"/>
            <w:right w:val="none" w:sz="0" w:space="0" w:color="auto"/>
          </w:divBdr>
        </w:div>
        <w:div w:id="1378509346">
          <w:marLeft w:val="480"/>
          <w:marRight w:val="0"/>
          <w:marTop w:val="0"/>
          <w:marBottom w:val="0"/>
          <w:divBdr>
            <w:top w:val="none" w:sz="0" w:space="0" w:color="auto"/>
            <w:left w:val="none" w:sz="0" w:space="0" w:color="auto"/>
            <w:bottom w:val="none" w:sz="0" w:space="0" w:color="auto"/>
            <w:right w:val="none" w:sz="0" w:space="0" w:color="auto"/>
          </w:divBdr>
        </w:div>
        <w:div w:id="1515800631">
          <w:marLeft w:val="480"/>
          <w:marRight w:val="0"/>
          <w:marTop w:val="0"/>
          <w:marBottom w:val="0"/>
          <w:divBdr>
            <w:top w:val="none" w:sz="0" w:space="0" w:color="auto"/>
            <w:left w:val="none" w:sz="0" w:space="0" w:color="auto"/>
            <w:bottom w:val="none" w:sz="0" w:space="0" w:color="auto"/>
            <w:right w:val="none" w:sz="0" w:space="0" w:color="auto"/>
          </w:divBdr>
        </w:div>
        <w:div w:id="1928077233">
          <w:marLeft w:val="480"/>
          <w:marRight w:val="0"/>
          <w:marTop w:val="0"/>
          <w:marBottom w:val="0"/>
          <w:divBdr>
            <w:top w:val="none" w:sz="0" w:space="0" w:color="auto"/>
            <w:left w:val="none" w:sz="0" w:space="0" w:color="auto"/>
            <w:bottom w:val="none" w:sz="0" w:space="0" w:color="auto"/>
            <w:right w:val="none" w:sz="0" w:space="0" w:color="auto"/>
          </w:divBdr>
        </w:div>
        <w:div w:id="1389303717">
          <w:marLeft w:val="480"/>
          <w:marRight w:val="0"/>
          <w:marTop w:val="0"/>
          <w:marBottom w:val="0"/>
          <w:divBdr>
            <w:top w:val="none" w:sz="0" w:space="0" w:color="auto"/>
            <w:left w:val="none" w:sz="0" w:space="0" w:color="auto"/>
            <w:bottom w:val="none" w:sz="0" w:space="0" w:color="auto"/>
            <w:right w:val="none" w:sz="0" w:space="0" w:color="auto"/>
          </w:divBdr>
        </w:div>
        <w:div w:id="815142308">
          <w:marLeft w:val="480"/>
          <w:marRight w:val="0"/>
          <w:marTop w:val="0"/>
          <w:marBottom w:val="0"/>
          <w:divBdr>
            <w:top w:val="none" w:sz="0" w:space="0" w:color="auto"/>
            <w:left w:val="none" w:sz="0" w:space="0" w:color="auto"/>
            <w:bottom w:val="none" w:sz="0" w:space="0" w:color="auto"/>
            <w:right w:val="none" w:sz="0" w:space="0" w:color="auto"/>
          </w:divBdr>
        </w:div>
        <w:div w:id="877284172">
          <w:marLeft w:val="480"/>
          <w:marRight w:val="0"/>
          <w:marTop w:val="0"/>
          <w:marBottom w:val="0"/>
          <w:divBdr>
            <w:top w:val="none" w:sz="0" w:space="0" w:color="auto"/>
            <w:left w:val="none" w:sz="0" w:space="0" w:color="auto"/>
            <w:bottom w:val="none" w:sz="0" w:space="0" w:color="auto"/>
            <w:right w:val="none" w:sz="0" w:space="0" w:color="auto"/>
          </w:divBdr>
        </w:div>
        <w:div w:id="1004359313">
          <w:marLeft w:val="480"/>
          <w:marRight w:val="0"/>
          <w:marTop w:val="0"/>
          <w:marBottom w:val="0"/>
          <w:divBdr>
            <w:top w:val="none" w:sz="0" w:space="0" w:color="auto"/>
            <w:left w:val="none" w:sz="0" w:space="0" w:color="auto"/>
            <w:bottom w:val="none" w:sz="0" w:space="0" w:color="auto"/>
            <w:right w:val="none" w:sz="0" w:space="0" w:color="auto"/>
          </w:divBdr>
        </w:div>
        <w:div w:id="798379731">
          <w:marLeft w:val="480"/>
          <w:marRight w:val="0"/>
          <w:marTop w:val="0"/>
          <w:marBottom w:val="0"/>
          <w:divBdr>
            <w:top w:val="none" w:sz="0" w:space="0" w:color="auto"/>
            <w:left w:val="none" w:sz="0" w:space="0" w:color="auto"/>
            <w:bottom w:val="none" w:sz="0" w:space="0" w:color="auto"/>
            <w:right w:val="none" w:sz="0" w:space="0" w:color="auto"/>
          </w:divBdr>
        </w:div>
        <w:div w:id="654182925">
          <w:marLeft w:val="480"/>
          <w:marRight w:val="0"/>
          <w:marTop w:val="0"/>
          <w:marBottom w:val="0"/>
          <w:divBdr>
            <w:top w:val="none" w:sz="0" w:space="0" w:color="auto"/>
            <w:left w:val="none" w:sz="0" w:space="0" w:color="auto"/>
            <w:bottom w:val="none" w:sz="0" w:space="0" w:color="auto"/>
            <w:right w:val="none" w:sz="0" w:space="0" w:color="auto"/>
          </w:divBdr>
        </w:div>
        <w:div w:id="303584567">
          <w:marLeft w:val="480"/>
          <w:marRight w:val="0"/>
          <w:marTop w:val="0"/>
          <w:marBottom w:val="0"/>
          <w:divBdr>
            <w:top w:val="none" w:sz="0" w:space="0" w:color="auto"/>
            <w:left w:val="none" w:sz="0" w:space="0" w:color="auto"/>
            <w:bottom w:val="none" w:sz="0" w:space="0" w:color="auto"/>
            <w:right w:val="none" w:sz="0" w:space="0" w:color="auto"/>
          </w:divBdr>
        </w:div>
        <w:div w:id="1083260122">
          <w:marLeft w:val="480"/>
          <w:marRight w:val="0"/>
          <w:marTop w:val="0"/>
          <w:marBottom w:val="0"/>
          <w:divBdr>
            <w:top w:val="none" w:sz="0" w:space="0" w:color="auto"/>
            <w:left w:val="none" w:sz="0" w:space="0" w:color="auto"/>
            <w:bottom w:val="none" w:sz="0" w:space="0" w:color="auto"/>
            <w:right w:val="none" w:sz="0" w:space="0" w:color="auto"/>
          </w:divBdr>
        </w:div>
        <w:div w:id="2139762613">
          <w:marLeft w:val="480"/>
          <w:marRight w:val="0"/>
          <w:marTop w:val="0"/>
          <w:marBottom w:val="0"/>
          <w:divBdr>
            <w:top w:val="none" w:sz="0" w:space="0" w:color="auto"/>
            <w:left w:val="none" w:sz="0" w:space="0" w:color="auto"/>
            <w:bottom w:val="none" w:sz="0" w:space="0" w:color="auto"/>
            <w:right w:val="none" w:sz="0" w:space="0" w:color="auto"/>
          </w:divBdr>
        </w:div>
        <w:div w:id="1541163594">
          <w:marLeft w:val="480"/>
          <w:marRight w:val="0"/>
          <w:marTop w:val="0"/>
          <w:marBottom w:val="0"/>
          <w:divBdr>
            <w:top w:val="none" w:sz="0" w:space="0" w:color="auto"/>
            <w:left w:val="none" w:sz="0" w:space="0" w:color="auto"/>
            <w:bottom w:val="none" w:sz="0" w:space="0" w:color="auto"/>
            <w:right w:val="none" w:sz="0" w:space="0" w:color="auto"/>
          </w:divBdr>
        </w:div>
        <w:div w:id="442456792">
          <w:marLeft w:val="480"/>
          <w:marRight w:val="0"/>
          <w:marTop w:val="0"/>
          <w:marBottom w:val="0"/>
          <w:divBdr>
            <w:top w:val="none" w:sz="0" w:space="0" w:color="auto"/>
            <w:left w:val="none" w:sz="0" w:space="0" w:color="auto"/>
            <w:bottom w:val="none" w:sz="0" w:space="0" w:color="auto"/>
            <w:right w:val="none" w:sz="0" w:space="0" w:color="auto"/>
          </w:divBdr>
        </w:div>
        <w:div w:id="1145270095">
          <w:marLeft w:val="480"/>
          <w:marRight w:val="0"/>
          <w:marTop w:val="0"/>
          <w:marBottom w:val="0"/>
          <w:divBdr>
            <w:top w:val="none" w:sz="0" w:space="0" w:color="auto"/>
            <w:left w:val="none" w:sz="0" w:space="0" w:color="auto"/>
            <w:bottom w:val="none" w:sz="0" w:space="0" w:color="auto"/>
            <w:right w:val="none" w:sz="0" w:space="0" w:color="auto"/>
          </w:divBdr>
        </w:div>
        <w:div w:id="1264343151">
          <w:marLeft w:val="480"/>
          <w:marRight w:val="0"/>
          <w:marTop w:val="0"/>
          <w:marBottom w:val="0"/>
          <w:divBdr>
            <w:top w:val="none" w:sz="0" w:space="0" w:color="auto"/>
            <w:left w:val="none" w:sz="0" w:space="0" w:color="auto"/>
            <w:bottom w:val="none" w:sz="0" w:space="0" w:color="auto"/>
            <w:right w:val="none" w:sz="0" w:space="0" w:color="auto"/>
          </w:divBdr>
        </w:div>
        <w:div w:id="1279215159">
          <w:marLeft w:val="480"/>
          <w:marRight w:val="0"/>
          <w:marTop w:val="0"/>
          <w:marBottom w:val="0"/>
          <w:divBdr>
            <w:top w:val="none" w:sz="0" w:space="0" w:color="auto"/>
            <w:left w:val="none" w:sz="0" w:space="0" w:color="auto"/>
            <w:bottom w:val="none" w:sz="0" w:space="0" w:color="auto"/>
            <w:right w:val="none" w:sz="0" w:space="0" w:color="auto"/>
          </w:divBdr>
        </w:div>
        <w:div w:id="1463956637">
          <w:marLeft w:val="480"/>
          <w:marRight w:val="0"/>
          <w:marTop w:val="0"/>
          <w:marBottom w:val="0"/>
          <w:divBdr>
            <w:top w:val="none" w:sz="0" w:space="0" w:color="auto"/>
            <w:left w:val="none" w:sz="0" w:space="0" w:color="auto"/>
            <w:bottom w:val="none" w:sz="0" w:space="0" w:color="auto"/>
            <w:right w:val="none" w:sz="0" w:space="0" w:color="auto"/>
          </w:divBdr>
        </w:div>
        <w:div w:id="267589331">
          <w:marLeft w:val="480"/>
          <w:marRight w:val="0"/>
          <w:marTop w:val="0"/>
          <w:marBottom w:val="0"/>
          <w:divBdr>
            <w:top w:val="none" w:sz="0" w:space="0" w:color="auto"/>
            <w:left w:val="none" w:sz="0" w:space="0" w:color="auto"/>
            <w:bottom w:val="none" w:sz="0" w:space="0" w:color="auto"/>
            <w:right w:val="none" w:sz="0" w:space="0" w:color="auto"/>
          </w:divBdr>
        </w:div>
        <w:div w:id="598374566">
          <w:marLeft w:val="480"/>
          <w:marRight w:val="0"/>
          <w:marTop w:val="0"/>
          <w:marBottom w:val="0"/>
          <w:divBdr>
            <w:top w:val="none" w:sz="0" w:space="0" w:color="auto"/>
            <w:left w:val="none" w:sz="0" w:space="0" w:color="auto"/>
            <w:bottom w:val="none" w:sz="0" w:space="0" w:color="auto"/>
            <w:right w:val="none" w:sz="0" w:space="0" w:color="auto"/>
          </w:divBdr>
        </w:div>
        <w:div w:id="373895452">
          <w:marLeft w:val="480"/>
          <w:marRight w:val="0"/>
          <w:marTop w:val="0"/>
          <w:marBottom w:val="0"/>
          <w:divBdr>
            <w:top w:val="none" w:sz="0" w:space="0" w:color="auto"/>
            <w:left w:val="none" w:sz="0" w:space="0" w:color="auto"/>
            <w:bottom w:val="none" w:sz="0" w:space="0" w:color="auto"/>
            <w:right w:val="none" w:sz="0" w:space="0" w:color="auto"/>
          </w:divBdr>
        </w:div>
        <w:div w:id="576671038">
          <w:marLeft w:val="480"/>
          <w:marRight w:val="0"/>
          <w:marTop w:val="0"/>
          <w:marBottom w:val="0"/>
          <w:divBdr>
            <w:top w:val="none" w:sz="0" w:space="0" w:color="auto"/>
            <w:left w:val="none" w:sz="0" w:space="0" w:color="auto"/>
            <w:bottom w:val="none" w:sz="0" w:space="0" w:color="auto"/>
            <w:right w:val="none" w:sz="0" w:space="0" w:color="auto"/>
          </w:divBdr>
        </w:div>
        <w:div w:id="1951080960">
          <w:marLeft w:val="480"/>
          <w:marRight w:val="0"/>
          <w:marTop w:val="0"/>
          <w:marBottom w:val="0"/>
          <w:divBdr>
            <w:top w:val="none" w:sz="0" w:space="0" w:color="auto"/>
            <w:left w:val="none" w:sz="0" w:space="0" w:color="auto"/>
            <w:bottom w:val="none" w:sz="0" w:space="0" w:color="auto"/>
            <w:right w:val="none" w:sz="0" w:space="0" w:color="auto"/>
          </w:divBdr>
        </w:div>
        <w:div w:id="1807773384">
          <w:marLeft w:val="480"/>
          <w:marRight w:val="0"/>
          <w:marTop w:val="0"/>
          <w:marBottom w:val="0"/>
          <w:divBdr>
            <w:top w:val="none" w:sz="0" w:space="0" w:color="auto"/>
            <w:left w:val="none" w:sz="0" w:space="0" w:color="auto"/>
            <w:bottom w:val="none" w:sz="0" w:space="0" w:color="auto"/>
            <w:right w:val="none" w:sz="0" w:space="0" w:color="auto"/>
          </w:divBdr>
        </w:div>
        <w:div w:id="223372663">
          <w:marLeft w:val="480"/>
          <w:marRight w:val="0"/>
          <w:marTop w:val="0"/>
          <w:marBottom w:val="0"/>
          <w:divBdr>
            <w:top w:val="none" w:sz="0" w:space="0" w:color="auto"/>
            <w:left w:val="none" w:sz="0" w:space="0" w:color="auto"/>
            <w:bottom w:val="none" w:sz="0" w:space="0" w:color="auto"/>
            <w:right w:val="none" w:sz="0" w:space="0" w:color="auto"/>
          </w:divBdr>
        </w:div>
        <w:div w:id="625163438">
          <w:marLeft w:val="480"/>
          <w:marRight w:val="0"/>
          <w:marTop w:val="0"/>
          <w:marBottom w:val="0"/>
          <w:divBdr>
            <w:top w:val="none" w:sz="0" w:space="0" w:color="auto"/>
            <w:left w:val="none" w:sz="0" w:space="0" w:color="auto"/>
            <w:bottom w:val="none" w:sz="0" w:space="0" w:color="auto"/>
            <w:right w:val="none" w:sz="0" w:space="0" w:color="auto"/>
          </w:divBdr>
        </w:div>
      </w:divsChild>
    </w:div>
    <w:div w:id="1874920390">
      <w:bodyDiv w:val="1"/>
      <w:marLeft w:val="0"/>
      <w:marRight w:val="0"/>
      <w:marTop w:val="0"/>
      <w:marBottom w:val="0"/>
      <w:divBdr>
        <w:top w:val="none" w:sz="0" w:space="0" w:color="auto"/>
        <w:left w:val="none" w:sz="0" w:space="0" w:color="auto"/>
        <w:bottom w:val="none" w:sz="0" w:space="0" w:color="auto"/>
        <w:right w:val="none" w:sz="0" w:space="0" w:color="auto"/>
      </w:divBdr>
    </w:div>
    <w:div w:id="1878662654">
      <w:bodyDiv w:val="1"/>
      <w:marLeft w:val="0"/>
      <w:marRight w:val="0"/>
      <w:marTop w:val="0"/>
      <w:marBottom w:val="0"/>
      <w:divBdr>
        <w:top w:val="none" w:sz="0" w:space="0" w:color="auto"/>
        <w:left w:val="none" w:sz="0" w:space="0" w:color="auto"/>
        <w:bottom w:val="none" w:sz="0" w:space="0" w:color="auto"/>
        <w:right w:val="none" w:sz="0" w:space="0" w:color="auto"/>
      </w:divBdr>
    </w:div>
    <w:div w:id="1879318090">
      <w:bodyDiv w:val="1"/>
      <w:marLeft w:val="0"/>
      <w:marRight w:val="0"/>
      <w:marTop w:val="0"/>
      <w:marBottom w:val="0"/>
      <w:divBdr>
        <w:top w:val="none" w:sz="0" w:space="0" w:color="auto"/>
        <w:left w:val="none" w:sz="0" w:space="0" w:color="auto"/>
        <w:bottom w:val="none" w:sz="0" w:space="0" w:color="auto"/>
        <w:right w:val="none" w:sz="0" w:space="0" w:color="auto"/>
      </w:divBdr>
    </w:div>
    <w:div w:id="1880823953">
      <w:bodyDiv w:val="1"/>
      <w:marLeft w:val="0"/>
      <w:marRight w:val="0"/>
      <w:marTop w:val="0"/>
      <w:marBottom w:val="0"/>
      <w:divBdr>
        <w:top w:val="none" w:sz="0" w:space="0" w:color="auto"/>
        <w:left w:val="none" w:sz="0" w:space="0" w:color="auto"/>
        <w:bottom w:val="none" w:sz="0" w:space="0" w:color="auto"/>
        <w:right w:val="none" w:sz="0" w:space="0" w:color="auto"/>
      </w:divBdr>
    </w:div>
    <w:div w:id="1882547339">
      <w:bodyDiv w:val="1"/>
      <w:marLeft w:val="0"/>
      <w:marRight w:val="0"/>
      <w:marTop w:val="0"/>
      <w:marBottom w:val="0"/>
      <w:divBdr>
        <w:top w:val="none" w:sz="0" w:space="0" w:color="auto"/>
        <w:left w:val="none" w:sz="0" w:space="0" w:color="auto"/>
        <w:bottom w:val="none" w:sz="0" w:space="0" w:color="auto"/>
        <w:right w:val="none" w:sz="0" w:space="0" w:color="auto"/>
      </w:divBdr>
    </w:div>
    <w:div w:id="1886527791">
      <w:bodyDiv w:val="1"/>
      <w:marLeft w:val="0"/>
      <w:marRight w:val="0"/>
      <w:marTop w:val="0"/>
      <w:marBottom w:val="0"/>
      <w:divBdr>
        <w:top w:val="none" w:sz="0" w:space="0" w:color="auto"/>
        <w:left w:val="none" w:sz="0" w:space="0" w:color="auto"/>
        <w:bottom w:val="none" w:sz="0" w:space="0" w:color="auto"/>
        <w:right w:val="none" w:sz="0" w:space="0" w:color="auto"/>
      </w:divBdr>
    </w:div>
    <w:div w:id="1889561687">
      <w:bodyDiv w:val="1"/>
      <w:marLeft w:val="0"/>
      <w:marRight w:val="0"/>
      <w:marTop w:val="0"/>
      <w:marBottom w:val="0"/>
      <w:divBdr>
        <w:top w:val="none" w:sz="0" w:space="0" w:color="auto"/>
        <w:left w:val="none" w:sz="0" w:space="0" w:color="auto"/>
        <w:bottom w:val="none" w:sz="0" w:space="0" w:color="auto"/>
        <w:right w:val="none" w:sz="0" w:space="0" w:color="auto"/>
      </w:divBdr>
    </w:div>
    <w:div w:id="1891913730">
      <w:bodyDiv w:val="1"/>
      <w:marLeft w:val="0"/>
      <w:marRight w:val="0"/>
      <w:marTop w:val="0"/>
      <w:marBottom w:val="0"/>
      <w:divBdr>
        <w:top w:val="none" w:sz="0" w:space="0" w:color="auto"/>
        <w:left w:val="none" w:sz="0" w:space="0" w:color="auto"/>
        <w:bottom w:val="none" w:sz="0" w:space="0" w:color="auto"/>
        <w:right w:val="none" w:sz="0" w:space="0" w:color="auto"/>
      </w:divBdr>
    </w:div>
    <w:div w:id="1892106681">
      <w:bodyDiv w:val="1"/>
      <w:marLeft w:val="0"/>
      <w:marRight w:val="0"/>
      <w:marTop w:val="0"/>
      <w:marBottom w:val="0"/>
      <w:divBdr>
        <w:top w:val="none" w:sz="0" w:space="0" w:color="auto"/>
        <w:left w:val="none" w:sz="0" w:space="0" w:color="auto"/>
        <w:bottom w:val="none" w:sz="0" w:space="0" w:color="auto"/>
        <w:right w:val="none" w:sz="0" w:space="0" w:color="auto"/>
      </w:divBdr>
    </w:div>
    <w:div w:id="1893880800">
      <w:bodyDiv w:val="1"/>
      <w:marLeft w:val="0"/>
      <w:marRight w:val="0"/>
      <w:marTop w:val="0"/>
      <w:marBottom w:val="0"/>
      <w:divBdr>
        <w:top w:val="none" w:sz="0" w:space="0" w:color="auto"/>
        <w:left w:val="none" w:sz="0" w:space="0" w:color="auto"/>
        <w:bottom w:val="none" w:sz="0" w:space="0" w:color="auto"/>
        <w:right w:val="none" w:sz="0" w:space="0" w:color="auto"/>
      </w:divBdr>
    </w:div>
    <w:div w:id="1895046802">
      <w:bodyDiv w:val="1"/>
      <w:marLeft w:val="0"/>
      <w:marRight w:val="0"/>
      <w:marTop w:val="0"/>
      <w:marBottom w:val="0"/>
      <w:divBdr>
        <w:top w:val="none" w:sz="0" w:space="0" w:color="auto"/>
        <w:left w:val="none" w:sz="0" w:space="0" w:color="auto"/>
        <w:bottom w:val="none" w:sz="0" w:space="0" w:color="auto"/>
        <w:right w:val="none" w:sz="0" w:space="0" w:color="auto"/>
      </w:divBdr>
    </w:div>
    <w:div w:id="1895505271">
      <w:bodyDiv w:val="1"/>
      <w:marLeft w:val="0"/>
      <w:marRight w:val="0"/>
      <w:marTop w:val="0"/>
      <w:marBottom w:val="0"/>
      <w:divBdr>
        <w:top w:val="none" w:sz="0" w:space="0" w:color="auto"/>
        <w:left w:val="none" w:sz="0" w:space="0" w:color="auto"/>
        <w:bottom w:val="none" w:sz="0" w:space="0" w:color="auto"/>
        <w:right w:val="none" w:sz="0" w:space="0" w:color="auto"/>
      </w:divBdr>
    </w:div>
    <w:div w:id="1898852657">
      <w:bodyDiv w:val="1"/>
      <w:marLeft w:val="0"/>
      <w:marRight w:val="0"/>
      <w:marTop w:val="0"/>
      <w:marBottom w:val="0"/>
      <w:divBdr>
        <w:top w:val="none" w:sz="0" w:space="0" w:color="auto"/>
        <w:left w:val="none" w:sz="0" w:space="0" w:color="auto"/>
        <w:bottom w:val="none" w:sz="0" w:space="0" w:color="auto"/>
        <w:right w:val="none" w:sz="0" w:space="0" w:color="auto"/>
      </w:divBdr>
    </w:div>
    <w:div w:id="1900095303">
      <w:bodyDiv w:val="1"/>
      <w:marLeft w:val="0"/>
      <w:marRight w:val="0"/>
      <w:marTop w:val="0"/>
      <w:marBottom w:val="0"/>
      <w:divBdr>
        <w:top w:val="none" w:sz="0" w:space="0" w:color="auto"/>
        <w:left w:val="none" w:sz="0" w:space="0" w:color="auto"/>
        <w:bottom w:val="none" w:sz="0" w:space="0" w:color="auto"/>
        <w:right w:val="none" w:sz="0" w:space="0" w:color="auto"/>
      </w:divBdr>
    </w:div>
    <w:div w:id="1901790709">
      <w:bodyDiv w:val="1"/>
      <w:marLeft w:val="0"/>
      <w:marRight w:val="0"/>
      <w:marTop w:val="0"/>
      <w:marBottom w:val="0"/>
      <w:divBdr>
        <w:top w:val="none" w:sz="0" w:space="0" w:color="auto"/>
        <w:left w:val="none" w:sz="0" w:space="0" w:color="auto"/>
        <w:bottom w:val="none" w:sz="0" w:space="0" w:color="auto"/>
        <w:right w:val="none" w:sz="0" w:space="0" w:color="auto"/>
      </w:divBdr>
    </w:div>
    <w:div w:id="1902792916">
      <w:bodyDiv w:val="1"/>
      <w:marLeft w:val="0"/>
      <w:marRight w:val="0"/>
      <w:marTop w:val="0"/>
      <w:marBottom w:val="0"/>
      <w:divBdr>
        <w:top w:val="none" w:sz="0" w:space="0" w:color="auto"/>
        <w:left w:val="none" w:sz="0" w:space="0" w:color="auto"/>
        <w:bottom w:val="none" w:sz="0" w:space="0" w:color="auto"/>
        <w:right w:val="none" w:sz="0" w:space="0" w:color="auto"/>
      </w:divBdr>
    </w:div>
    <w:div w:id="1903325460">
      <w:bodyDiv w:val="1"/>
      <w:marLeft w:val="0"/>
      <w:marRight w:val="0"/>
      <w:marTop w:val="0"/>
      <w:marBottom w:val="0"/>
      <w:divBdr>
        <w:top w:val="none" w:sz="0" w:space="0" w:color="auto"/>
        <w:left w:val="none" w:sz="0" w:space="0" w:color="auto"/>
        <w:bottom w:val="none" w:sz="0" w:space="0" w:color="auto"/>
        <w:right w:val="none" w:sz="0" w:space="0" w:color="auto"/>
      </w:divBdr>
    </w:div>
    <w:div w:id="1903834983">
      <w:bodyDiv w:val="1"/>
      <w:marLeft w:val="0"/>
      <w:marRight w:val="0"/>
      <w:marTop w:val="0"/>
      <w:marBottom w:val="0"/>
      <w:divBdr>
        <w:top w:val="none" w:sz="0" w:space="0" w:color="auto"/>
        <w:left w:val="none" w:sz="0" w:space="0" w:color="auto"/>
        <w:bottom w:val="none" w:sz="0" w:space="0" w:color="auto"/>
        <w:right w:val="none" w:sz="0" w:space="0" w:color="auto"/>
      </w:divBdr>
    </w:div>
    <w:div w:id="1903904515">
      <w:bodyDiv w:val="1"/>
      <w:marLeft w:val="0"/>
      <w:marRight w:val="0"/>
      <w:marTop w:val="0"/>
      <w:marBottom w:val="0"/>
      <w:divBdr>
        <w:top w:val="none" w:sz="0" w:space="0" w:color="auto"/>
        <w:left w:val="none" w:sz="0" w:space="0" w:color="auto"/>
        <w:bottom w:val="none" w:sz="0" w:space="0" w:color="auto"/>
        <w:right w:val="none" w:sz="0" w:space="0" w:color="auto"/>
      </w:divBdr>
    </w:div>
    <w:div w:id="1905532280">
      <w:bodyDiv w:val="1"/>
      <w:marLeft w:val="0"/>
      <w:marRight w:val="0"/>
      <w:marTop w:val="0"/>
      <w:marBottom w:val="0"/>
      <w:divBdr>
        <w:top w:val="none" w:sz="0" w:space="0" w:color="auto"/>
        <w:left w:val="none" w:sz="0" w:space="0" w:color="auto"/>
        <w:bottom w:val="none" w:sz="0" w:space="0" w:color="auto"/>
        <w:right w:val="none" w:sz="0" w:space="0" w:color="auto"/>
      </w:divBdr>
    </w:div>
    <w:div w:id="1909146273">
      <w:bodyDiv w:val="1"/>
      <w:marLeft w:val="0"/>
      <w:marRight w:val="0"/>
      <w:marTop w:val="0"/>
      <w:marBottom w:val="0"/>
      <w:divBdr>
        <w:top w:val="none" w:sz="0" w:space="0" w:color="auto"/>
        <w:left w:val="none" w:sz="0" w:space="0" w:color="auto"/>
        <w:bottom w:val="none" w:sz="0" w:space="0" w:color="auto"/>
        <w:right w:val="none" w:sz="0" w:space="0" w:color="auto"/>
      </w:divBdr>
    </w:div>
    <w:div w:id="1910338103">
      <w:bodyDiv w:val="1"/>
      <w:marLeft w:val="0"/>
      <w:marRight w:val="0"/>
      <w:marTop w:val="0"/>
      <w:marBottom w:val="0"/>
      <w:divBdr>
        <w:top w:val="none" w:sz="0" w:space="0" w:color="auto"/>
        <w:left w:val="none" w:sz="0" w:space="0" w:color="auto"/>
        <w:bottom w:val="none" w:sz="0" w:space="0" w:color="auto"/>
        <w:right w:val="none" w:sz="0" w:space="0" w:color="auto"/>
      </w:divBdr>
    </w:div>
    <w:div w:id="1911690493">
      <w:bodyDiv w:val="1"/>
      <w:marLeft w:val="0"/>
      <w:marRight w:val="0"/>
      <w:marTop w:val="0"/>
      <w:marBottom w:val="0"/>
      <w:divBdr>
        <w:top w:val="none" w:sz="0" w:space="0" w:color="auto"/>
        <w:left w:val="none" w:sz="0" w:space="0" w:color="auto"/>
        <w:bottom w:val="none" w:sz="0" w:space="0" w:color="auto"/>
        <w:right w:val="none" w:sz="0" w:space="0" w:color="auto"/>
      </w:divBdr>
    </w:div>
    <w:div w:id="1914849807">
      <w:bodyDiv w:val="1"/>
      <w:marLeft w:val="0"/>
      <w:marRight w:val="0"/>
      <w:marTop w:val="0"/>
      <w:marBottom w:val="0"/>
      <w:divBdr>
        <w:top w:val="none" w:sz="0" w:space="0" w:color="auto"/>
        <w:left w:val="none" w:sz="0" w:space="0" w:color="auto"/>
        <w:bottom w:val="none" w:sz="0" w:space="0" w:color="auto"/>
        <w:right w:val="none" w:sz="0" w:space="0" w:color="auto"/>
      </w:divBdr>
    </w:div>
    <w:div w:id="1915165550">
      <w:bodyDiv w:val="1"/>
      <w:marLeft w:val="0"/>
      <w:marRight w:val="0"/>
      <w:marTop w:val="0"/>
      <w:marBottom w:val="0"/>
      <w:divBdr>
        <w:top w:val="none" w:sz="0" w:space="0" w:color="auto"/>
        <w:left w:val="none" w:sz="0" w:space="0" w:color="auto"/>
        <w:bottom w:val="none" w:sz="0" w:space="0" w:color="auto"/>
        <w:right w:val="none" w:sz="0" w:space="0" w:color="auto"/>
      </w:divBdr>
    </w:div>
    <w:div w:id="1916476102">
      <w:bodyDiv w:val="1"/>
      <w:marLeft w:val="0"/>
      <w:marRight w:val="0"/>
      <w:marTop w:val="0"/>
      <w:marBottom w:val="0"/>
      <w:divBdr>
        <w:top w:val="none" w:sz="0" w:space="0" w:color="auto"/>
        <w:left w:val="none" w:sz="0" w:space="0" w:color="auto"/>
        <w:bottom w:val="none" w:sz="0" w:space="0" w:color="auto"/>
        <w:right w:val="none" w:sz="0" w:space="0" w:color="auto"/>
      </w:divBdr>
    </w:div>
    <w:div w:id="1916742502">
      <w:bodyDiv w:val="1"/>
      <w:marLeft w:val="0"/>
      <w:marRight w:val="0"/>
      <w:marTop w:val="0"/>
      <w:marBottom w:val="0"/>
      <w:divBdr>
        <w:top w:val="none" w:sz="0" w:space="0" w:color="auto"/>
        <w:left w:val="none" w:sz="0" w:space="0" w:color="auto"/>
        <w:bottom w:val="none" w:sz="0" w:space="0" w:color="auto"/>
        <w:right w:val="none" w:sz="0" w:space="0" w:color="auto"/>
      </w:divBdr>
    </w:div>
    <w:div w:id="1917157354">
      <w:bodyDiv w:val="1"/>
      <w:marLeft w:val="0"/>
      <w:marRight w:val="0"/>
      <w:marTop w:val="0"/>
      <w:marBottom w:val="0"/>
      <w:divBdr>
        <w:top w:val="none" w:sz="0" w:space="0" w:color="auto"/>
        <w:left w:val="none" w:sz="0" w:space="0" w:color="auto"/>
        <w:bottom w:val="none" w:sz="0" w:space="0" w:color="auto"/>
        <w:right w:val="none" w:sz="0" w:space="0" w:color="auto"/>
      </w:divBdr>
    </w:div>
    <w:div w:id="1917400811">
      <w:bodyDiv w:val="1"/>
      <w:marLeft w:val="0"/>
      <w:marRight w:val="0"/>
      <w:marTop w:val="0"/>
      <w:marBottom w:val="0"/>
      <w:divBdr>
        <w:top w:val="none" w:sz="0" w:space="0" w:color="auto"/>
        <w:left w:val="none" w:sz="0" w:space="0" w:color="auto"/>
        <w:bottom w:val="none" w:sz="0" w:space="0" w:color="auto"/>
        <w:right w:val="none" w:sz="0" w:space="0" w:color="auto"/>
      </w:divBdr>
    </w:div>
    <w:div w:id="1919049536">
      <w:bodyDiv w:val="1"/>
      <w:marLeft w:val="0"/>
      <w:marRight w:val="0"/>
      <w:marTop w:val="0"/>
      <w:marBottom w:val="0"/>
      <w:divBdr>
        <w:top w:val="none" w:sz="0" w:space="0" w:color="auto"/>
        <w:left w:val="none" w:sz="0" w:space="0" w:color="auto"/>
        <w:bottom w:val="none" w:sz="0" w:space="0" w:color="auto"/>
        <w:right w:val="none" w:sz="0" w:space="0" w:color="auto"/>
      </w:divBdr>
    </w:div>
    <w:div w:id="1920483745">
      <w:bodyDiv w:val="1"/>
      <w:marLeft w:val="0"/>
      <w:marRight w:val="0"/>
      <w:marTop w:val="0"/>
      <w:marBottom w:val="0"/>
      <w:divBdr>
        <w:top w:val="none" w:sz="0" w:space="0" w:color="auto"/>
        <w:left w:val="none" w:sz="0" w:space="0" w:color="auto"/>
        <w:bottom w:val="none" w:sz="0" w:space="0" w:color="auto"/>
        <w:right w:val="none" w:sz="0" w:space="0" w:color="auto"/>
      </w:divBdr>
    </w:div>
    <w:div w:id="1921060297">
      <w:bodyDiv w:val="1"/>
      <w:marLeft w:val="0"/>
      <w:marRight w:val="0"/>
      <w:marTop w:val="0"/>
      <w:marBottom w:val="0"/>
      <w:divBdr>
        <w:top w:val="none" w:sz="0" w:space="0" w:color="auto"/>
        <w:left w:val="none" w:sz="0" w:space="0" w:color="auto"/>
        <w:bottom w:val="none" w:sz="0" w:space="0" w:color="auto"/>
        <w:right w:val="none" w:sz="0" w:space="0" w:color="auto"/>
      </w:divBdr>
    </w:div>
    <w:div w:id="1921912952">
      <w:bodyDiv w:val="1"/>
      <w:marLeft w:val="0"/>
      <w:marRight w:val="0"/>
      <w:marTop w:val="0"/>
      <w:marBottom w:val="0"/>
      <w:divBdr>
        <w:top w:val="none" w:sz="0" w:space="0" w:color="auto"/>
        <w:left w:val="none" w:sz="0" w:space="0" w:color="auto"/>
        <w:bottom w:val="none" w:sz="0" w:space="0" w:color="auto"/>
        <w:right w:val="none" w:sz="0" w:space="0" w:color="auto"/>
      </w:divBdr>
    </w:div>
    <w:div w:id="1925070922">
      <w:bodyDiv w:val="1"/>
      <w:marLeft w:val="0"/>
      <w:marRight w:val="0"/>
      <w:marTop w:val="0"/>
      <w:marBottom w:val="0"/>
      <w:divBdr>
        <w:top w:val="none" w:sz="0" w:space="0" w:color="auto"/>
        <w:left w:val="none" w:sz="0" w:space="0" w:color="auto"/>
        <w:bottom w:val="none" w:sz="0" w:space="0" w:color="auto"/>
        <w:right w:val="none" w:sz="0" w:space="0" w:color="auto"/>
      </w:divBdr>
    </w:div>
    <w:div w:id="1927809926">
      <w:bodyDiv w:val="1"/>
      <w:marLeft w:val="0"/>
      <w:marRight w:val="0"/>
      <w:marTop w:val="0"/>
      <w:marBottom w:val="0"/>
      <w:divBdr>
        <w:top w:val="none" w:sz="0" w:space="0" w:color="auto"/>
        <w:left w:val="none" w:sz="0" w:space="0" w:color="auto"/>
        <w:bottom w:val="none" w:sz="0" w:space="0" w:color="auto"/>
        <w:right w:val="none" w:sz="0" w:space="0" w:color="auto"/>
      </w:divBdr>
    </w:div>
    <w:div w:id="1932662839">
      <w:bodyDiv w:val="1"/>
      <w:marLeft w:val="0"/>
      <w:marRight w:val="0"/>
      <w:marTop w:val="0"/>
      <w:marBottom w:val="0"/>
      <w:divBdr>
        <w:top w:val="none" w:sz="0" w:space="0" w:color="auto"/>
        <w:left w:val="none" w:sz="0" w:space="0" w:color="auto"/>
        <w:bottom w:val="none" w:sz="0" w:space="0" w:color="auto"/>
        <w:right w:val="none" w:sz="0" w:space="0" w:color="auto"/>
      </w:divBdr>
    </w:div>
    <w:div w:id="1933586740">
      <w:bodyDiv w:val="1"/>
      <w:marLeft w:val="0"/>
      <w:marRight w:val="0"/>
      <w:marTop w:val="0"/>
      <w:marBottom w:val="0"/>
      <w:divBdr>
        <w:top w:val="none" w:sz="0" w:space="0" w:color="auto"/>
        <w:left w:val="none" w:sz="0" w:space="0" w:color="auto"/>
        <w:bottom w:val="none" w:sz="0" w:space="0" w:color="auto"/>
        <w:right w:val="none" w:sz="0" w:space="0" w:color="auto"/>
      </w:divBdr>
    </w:div>
    <w:div w:id="1934043624">
      <w:bodyDiv w:val="1"/>
      <w:marLeft w:val="0"/>
      <w:marRight w:val="0"/>
      <w:marTop w:val="0"/>
      <w:marBottom w:val="0"/>
      <w:divBdr>
        <w:top w:val="none" w:sz="0" w:space="0" w:color="auto"/>
        <w:left w:val="none" w:sz="0" w:space="0" w:color="auto"/>
        <w:bottom w:val="none" w:sz="0" w:space="0" w:color="auto"/>
        <w:right w:val="none" w:sz="0" w:space="0" w:color="auto"/>
      </w:divBdr>
    </w:div>
    <w:div w:id="1936016193">
      <w:bodyDiv w:val="1"/>
      <w:marLeft w:val="0"/>
      <w:marRight w:val="0"/>
      <w:marTop w:val="0"/>
      <w:marBottom w:val="0"/>
      <w:divBdr>
        <w:top w:val="none" w:sz="0" w:space="0" w:color="auto"/>
        <w:left w:val="none" w:sz="0" w:space="0" w:color="auto"/>
        <w:bottom w:val="none" w:sz="0" w:space="0" w:color="auto"/>
        <w:right w:val="none" w:sz="0" w:space="0" w:color="auto"/>
      </w:divBdr>
    </w:div>
    <w:div w:id="1936359131">
      <w:bodyDiv w:val="1"/>
      <w:marLeft w:val="0"/>
      <w:marRight w:val="0"/>
      <w:marTop w:val="0"/>
      <w:marBottom w:val="0"/>
      <w:divBdr>
        <w:top w:val="none" w:sz="0" w:space="0" w:color="auto"/>
        <w:left w:val="none" w:sz="0" w:space="0" w:color="auto"/>
        <w:bottom w:val="none" w:sz="0" w:space="0" w:color="auto"/>
        <w:right w:val="none" w:sz="0" w:space="0" w:color="auto"/>
      </w:divBdr>
    </w:div>
    <w:div w:id="1937981980">
      <w:bodyDiv w:val="1"/>
      <w:marLeft w:val="0"/>
      <w:marRight w:val="0"/>
      <w:marTop w:val="0"/>
      <w:marBottom w:val="0"/>
      <w:divBdr>
        <w:top w:val="none" w:sz="0" w:space="0" w:color="auto"/>
        <w:left w:val="none" w:sz="0" w:space="0" w:color="auto"/>
        <w:bottom w:val="none" w:sz="0" w:space="0" w:color="auto"/>
        <w:right w:val="none" w:sz="0" w:space="0" w:color="auto"/>
      </w:divBdr>
    </w:div>
    <w:div w:id="1938058777">
      <w:bodyDiv w:val="1"/>
      <w:marLeft w:val="0"/>
      <w:marRight w:val="0"/>
      <w:marTop w:val="0"/>
      <w:marBottom w:val="0"/>
      <w:divBdr>
        <w:top w:val="none" w:sz="0" w:space="0" w:color="auto"/>
        <w:left w:val="none" w:sz="0" w:space="0" w:color="auto"/>
        <w:bottom w:val="none" w:sz="0" w:space="0" w:color="auto"/>
        <w:right w:val="none" w:sz="0" w:space="0" w:color="auto"/>
      </w:divBdr>
    </w:div>
    <w:div w:id="1942565938">
      <w:bodyDiv w:val="1"/>
      <w:marLeft w:val="0"/>
      <w:marRight w:val="0"/>
      <w:marTop w:val="0"/>
      <w:marBottom w:val="0"/>
      <w:divBdr>
        <w:top w:val="none" w:sz="0" w:space="0" w:color="auto"/>
        <w:left w:val="none" w:sz="0" w:space="0" w:color="auto"/>
        <w:bottom w:val="none" w:sz="0" w:space="0" w:color="auto"/>
        <w:right w:val="none" w:sz="0" w:space="0" w:color="auto"/>
      </w:divBdr>
    </w:div>
    <w:div w:id="1945914750">
      <w:bodyDiv w:val="1"/>
      <w:marLeft w:val="0"/>
      <w:marRight w:val="0"/>
      <w:marTop w:val="0"/>
      <w:marBottom w:val="0"/>
      <w:divBdr>
        <w:top w:val="none" w:sz="0" w:space="0" w:color="auto"/>
        <w:left w:val="none" w:sz="0" w:space="0" w:color="auto"/>
        <w:bottom w:val="none" w:sz="0" w:space="0" w:color="auto"/>
        <w:right w:val="none" w:sz="0" w:space="0" w:color="auto"/>
      </w:divBdr>
    </w:div>
    <w:div w:id="1947496030">
      <w:bodyDiv w:val="1"/>
      <w:marLeft w:val="0"/>
      <w:marRight w:val="0"/>
      <w:marTop w:val="0"/>
      <w:marBottom w:val="0"/>
      <w:divBdr>
        <w:top w:val="none" w:sz="0" w:space="0" w:color="auto"/>
        <w:left w:val="none" w:sz="0" w:space="0" w:color="auto"/>
        <w:bottom w:val="none" w:sz="0" w:space="0" w:color="auto"/>
        <w:right w:val="none" w:sz="0" w:space="0" w:color="auto"/>
      </w:divBdr>
    </w:div>
    <w:div w:id="1947882693">
      <w:bodyDiv w:val="1"/>
      <w:marLeft w:val="0"/>
      <w:marRight w:val="0"/>
      <w:marTop w:val="0"/>
      <w:marBottom w:val="0"/>
      <w:divBdr>
        <w:top w:val="none" w:sz="0" w:space="0" w:color="auto"/>
        <w:left w:val="none" w:sz="0" w:space="0" w:color="auto"/>
        <w:bottom w:val="none" w:sz="0" w:space="0" w:color="auto"/>
        <w:right w:val="none" w:sz="0" w:space="0" w:color="auto"/>
      </w:divBdr>
    </w:div>
    <w:div w:id="1948728865">
      <w:bodyDiv w:val="1"/>
      <w:marLeft w:val="0"/>
      <w:marRight w:val="0"/>
      <w:marTop w:val="0"/>
      <w:marBottom w:val="0"/>
      <w:divBdr>
        <w:top w:val="none" w:sz="0" w:space="0" w:color="auto"/>
        <w:left w:val="none" w:sz="0" w:space="0" w:color="auto"/>
        <w:bottom w:val="none" w:sz="0" w:space="0" w:color="auto"/>
        <w:right w:val="none" w:sz="0" w:space="0" w:color="auto"/>
      </w:divBdr>
    </w:div>
    <w:div w:id="1952398387">
      <w:bodyDiv w:val="1"/>
      <w:marLeft w:val="0"/>
      <w:marRight w:val="0"/>
      <w:marTop w:val="0"/>
      <w:marBottom w:val="0"/>
      <w:divBdr>
        <w:top w:val="none" w:sz="0" w:space="0" w:color="auto"/>
        <w:left w:val="none" w:sz="0" w:space="0" w:color="auto"/>
        <w:bottom w:val="none" w:sz="0" w:space="0" w:color="auto"/>
        <w:right w:val="none" w:sz="0" w:space="0" w:color="auto"/>
      </w:divBdr>
    </w:div>
    <w:div w:id="1956327500">
      <w:bodyDiv w:val="1"/>
      <w:marLeft w:val="0"/>
      <w:marRight w:val="0"/>
      <w:marTop w:val="0"/>
      <w:marBottom w:val="0"/>
      <w:divBdr>
        <w:top w:val="none" w:sz="0" w:space="0" w:color="auto"/>
        <w:left w:val="none" w:sz="0" w:space="0" w:color="auto"/>
        <w:bottom w:val="none" w:sz="0" w:space="0" w:color="auto"/>
        <w:right w:val="none" w:sz="0" w:space="0" w:color="auto"/>
      </w:divBdr>
    </w:div>
    <w:div w:id="1956715609">
      <w:bodyDiv w:val="1"/>
      <w:marLeft w:val="0"/>
      <w:marRight w:val="0"/>
      <w:marTop w:val="0"/>
      <w:marBottom w:val="0"/>
      <w:divBdr>
        <w:top w:val="none" w:sz="0" w:space="0" w:color="auto"/>
        <w:left w:val="none" w:sz="0" w:space="0" w:color="auto"/>
        <w:bottom w:val="none" w:sz="0" w:space="0" w:color="auto"/>
        <w:right w:val="none" w:sz="0" w:space="0" w:color="auto"/>
      </w:divBdr>
    </w:div>
    <w:div w:id="1957524372">
      <w:bodyDiv w:val="1"/>
      <w:marLeft w:val="0"/>
      <w:marRight w:val="0"/>
      <w:marTop w:val="0"/>
      <w:marBottom w:val="0"/>
      <w:divBdr>
        <w:top w:val="none" w:sz="0" w:space="0" w:color="auto"/>
        <w:left w:val="none" w:sz="0" w:space="0" w:color="auto"/>
        <w:bottom w:val="none" w:sz="0" w:space="0" w:color="auto"/>
        <w:right w:val="none" w:sz="0" w:space="0" w:color="auto"/>
      </w:divBdr>
    </w:div>
    <w:div w:id="1959873969">
      <w:bodyDiv w:val="1"/>
      <w:marLeft w:val="0"/>
      <w:marRight w:val="0"/>
      <w:marTop w:val="0"/>
      <w:marBottom w:val="0"/>
      <w:divBdr>
        <w:top w:val="none" w:sz="0" w:space="0" w:color="auto"/>
        <w:left w:val="none" w:sz="0" w:space="0" w:color="auto"/>
        <w:bottom w:val="none" w:sz="0" w:space="0" w:color="auto"/>
        <w:right w:val="none" w:sz="0" w:space="0" w:color="auto"/>
      </w:divBdr>
    </w:div>
    <w:div w:id="1960797762">
      <w:bodyDiv w:val="1"/>
      <w:marLeft w:val="0"/>
      <w:marRight w:val="0"/>
      <w:marTop w:val="0"/>
      <w:marBottom w:val="0"/>
      <w:divBdr>
        <w:top w:val="none" w:sz="0" w:space="0" w:color="auto"/>
        <w:left w:val="none" w:sz="0" w:space="0" w:color="auto"/>
        <w:bottom w:val="none" w:sz="0" w:space="0" w:color="auto"/>
        <w:right w:val="none" w:sz="0" w:space="0" w:color="auto"/>
      </w:divBdr>
    </w:div>
    <w:div w:id="1963340331">
      <w:bodyDiv w:val="1"/>
      <w:marLeft w:val="0"/>
      <w:marRight w:val="0"/>
      <w:marTop w:val="0"/>
      <w:marBottom w:val="0"/>
      <w:divBdr>
        <w:top w:val="none" w:sz="0" w:space="0" w:color="auto"/>
        <w:left w:val="none" w:sz="0" w:space="0" w:color="auto"/>
        <w:bottom w:val="none" w:sz="0" w:space="0" w:color="auto"/>
        <w:right w:val="none" w:sz="0" w:space="0" w:color="auto"/>
      </w:divBdr>
    </w:div>
    <w:div w:id="1963342610">
      <w:bodyDiv w:val="1"/>
      <w:marLeft w:val="0"/>
      <w:marRight w:val="0"/>
      <w:marTop w:val="0"/>
      <w:marBottom w:val="0"/>
      <w:divBdr>
        <w:top w:val="none" w:sz="0" w:space="0" w:color="auto"/>
        <w:left w:val="none" w:sz="0" w:space="0" w:color="auto"/>
        <w:bottom w:val="none" w:sz="0" w:space="0" w:color="auto"/>
        <w:right w:val="none" w:sz="0" w:space="0" w:color="auto"/>
      </w:divBdr>
    </w:div>
    <w:div w:id="1963346806">
      <w:bodyDiv w:val="1"/>
      <w:marLeft w:val="0"/>
      <w:marRight w:val="0"/>
      <w:marTop w:val="0"/>
      <w:marBottom w:val="0"/>
      <w:divBdr>
        <w:top w:val="none" w:sz="0" w:space="0" w:color="auto"/>
        <w:left w:val="none" w:sz="0" w:space="0" w:color="auto"/>
        <w:bottom w:val="none" w:sz="0" w:space="0" w:color="auto"/>
        <w:right w:val="none" w:sz="0" w:space="0" w:color="auto"/>
      </w:divBdr>
    </w:div>
    <w:div w:id="1964144279">
      <w:bodyDiv w:val="1"/>
      <w:marLeft w:val="0"/>
      <w:marRight w:val="0"/>
      <w:marTop w:val="0"/>
      <w:marBottom w:val="0"/>
      <w:divBdr>
        <w:top w:val="none" w:sz="0" w:space="0" w:color="auto"/>
        <w:left w:val="none" w:sz="0" w:space="0" w:color="auto"/>
        <w:bottom w:val="none" w:sz="0" w:space="0" w:color="auto"/>
        <w:right w:val="none" w:sz="0" w:space="0" w:color="auto"/>
      </w:divBdr>
    </w:div>
    <w:div w:id="1964378947">
      <w:bodyDiv w:val="1"/>
      <w:marLeft w:val="0"/>
      <w:marRight w:val="0"/>
      <w:marTop w:val="0"/>
      <w:marBottom w:val="0"/>
      <w:divBdr>
        <w:top w:val="none" w:sz="0" w:space="0" w:color="auto"/>
        <w:left w:val="none" w:sz="0" w:space="0" w:color="auto"/>
        <w:bottom w:val="none" w:sz="0" w:space="0" w:color="auto"/>
        <w:right w:val="none" w:sz="0" w:space="0" w:color="auto"/>
      </w:divBdr>
    </w:div>
    <w:div w:id="1964921019">
      <w:bodyDiv w:val="1"/>
      <w:marLeft w:val="0"/>
      <w:marRight w:val="0"/>
      <w:marTop w:val="0"/>
      <w:marBottom w:val="0"/>
      <w:divBdr>
        <w:top w:val="none" w:sz="0" w:space="0" w:color="auto"/>
        <w:left w:val="none" w:sz="0" w:space="0" w:color="auto"/>
        <w:bottom w:val="none" w:sz="0" w:space="0" w:color="auto"/>
        <w:right w:val="none" w:sz="0" w:space="0" w:color="auto"/>
      </w:divBdr>
    </w:div>
    <w:div w:id="1965774173">
      <w:bodyDiv w:val="1"/>
      <w:marLeft w:val="0"/>
      <w:marRight w:val="0"/>
      <w:marTop w:val="0"/>
      <w:marBottom w:val="0"/>
      <w:divBdr>
        <w:top w:val="none" w:sz="0" w:space="0" w:color="auto"/>
        <w:left w:val="none" w:sz="0" w:space="0" w:color="auto"/>
        <w:bottom w:val="none" w:sz="0" w:space="0" w:color="auto"/>
        <w:right w:val="none" w:sz="0" w:space="0" w:color="auto"/>
      </w:divBdr>
    </w:div>
    <w:div w:id="1966349860">
      <w:bodyDiv w:val="1"/>
      <w:marLeft w:val="0"/>
      <w:marRight w:val="0"/>
      <w:marTop w:val="0"/>
      <w:marBottom w:val="0"/>
      <w:divBdr>
        <w:top w:val="none" w:sz="0" w:space="0" w:color="auto"/>
        <w:left w:val="none" w:sz="0" w:space="0" w:color="auto"/>
        <w:bottom w:val="none" w:sz="0" w:space="0" w:color="auto"/>
        <w:right w:val="none" w:sz="0" w:space="0" w:color="auto"/>
      </w:divBdr>
    </w:div>
    <w:div w:id="1966695458">
      <w:bodyDiv w:val="1"/>
      <w:marLeft w:val="0"/>
      <w:marRight w:val="0"/>
      <w:marTop w:val="0"/>
      <w:marBottom w:val="0"/>
      <w:divBdr>
        <w:top w:val="none" w:sz="0" w:space="0" w:color="auto"/>
        <w:left w:val="none" w:sz="0" w:space="0" w:color="auto"/>
        <w:bottom w:val="none" w:sz="0" w:space="0" w:color="auto"/>
        <w:right w:val="none" w:sz="0" w:space="0" w:color="auto"/>
      </w:divBdr>
    </w:div>
    <w:div w:id="1969122492">
      <w:bodyDiv w:val="1"/>
      <w:marLeft w:val="0"/>
      <w:marRight w:val="0"/>
      <w:marTop w:val="0"/>
      <w:marBottom w:val="0"/>
      <w:divBdr>
        <w:top w:val="none" w:sz="0" w:space="0" w:color="auto"/>
        <w:left w:val="none" w:sz="0" w:space="0" w:color="auto"/>
        <w:bottom w:val="none" w:sz="0" w:space="0" w:color="auto"/>
        <w:right w:val="none" w:sz="0" w:space="0" w:color="auto"/>
      </w:divBdr>
    </w:div>
    <w:div w:id="1969389497">
      <w:bodyDiv w:val="1"/>
      <w:marLeft w:val="0"/>
      <w:marRight w:val="0"/>
      <w:marTop w:val="0"/>
      <w:marBottom w:val="0"/>
      <w:divBdr>
        <w:top w:val="none" w:sz="0" w:space="0" w:color="auto"/>
        <w:left w:val="none" w:sz="0" w:space="0" w:color="auto"/>
        <w:bottom w:val="none" w:sz="0" w:space="0" w:color="auto"/>
        <w:right w:val="none" w:sz="0" w:space="0" w:color="auto"/>
      </w:divBdr>
    </w:div>
    <w:div w:id="1970278422">
      <w:bodyDiv w:val="1"/>
      <w:marLeft w:val="0"/>
      <w:marRight w:val="0"/>
      <w:marTop w:val="0"/>
      <w:marBottom w:val="0"/>
      <w:divBdr>
        <w:top w:val="none" w:sz="0" w:space="0" w:color="auto"/>
        <w:left w:val="none" w:sz="0" w:space="0" w:color="auto"/>
        <w:bottom w:val="none" w:sz="0" w:space="0" w:color="auto"/>
        <w:right w:val="none" w:sz="0" w:space="0" w:color="auto"/>
      </w:divBdr>
    </w:div>
    <w:div w:id="1970433896">
      <w:bodyDiv w:val="1"/>
      <w:marLeft w:val="0"/>
      <w:marRight w:val="0"/>
      <w:marTop w:val="0"/>
      <w:marBottom w:val="0"/>
      <w:divBdr>
        <w:top w:val="none" w:sz="0" w:space="0" w:color="auto"/>
        <w:left w:val="none" w:sz="0" w:space="0" w:color="auto"/>
        <w:bottom w:val="none" w:sz="0" w:space="0" w:color="auto"/>
        <w:right w:val="none" w:sz="0" w:space="0" w:color="auto"/>
      </w:divBdr>
    </w:div>
    <w:div w:id="1971548078">
      <w:bodyDiv w:val="1"/>
      <w:marLeft w:val="0"/>
      <w:marRight w:val="0"/>
      <w:marTop w:val="0"/>
      <w:marBottom w:val="0"/>
      <w:divBdr>
        <w:top w:val="none" w:sz="0" w:space="0" w:color="auto"/>
        <w:left w:val="none" w:sz="0" w:space="0" w:color="auto"/>
        <w:bottom w:val="none" w:sz="0" w:space="0" w:color="auto"/>
        <w:right w:val="none" w:sz="0" w:space="0" w:color="auto"/>
      </w:divBdr>
    </w:div>
    <w:div w:id="1972128116">
      <w:bodyDiv w:val="1"/>
      <w:marLeft w:val="0"/>
      <w:marRight w:val="0"/>
      <w:marTop w:val="0"/>
      <w:marBottom w:val="0"/>
      <w:divBdr>
        <w:top w:val="none" w:sz="0" w:space="0" w:color="auto"/>
        <w:left w:val="none" w:sz="0" w:space="0" w:color="auto"/>
        <w:bottom w:val="none" w:sz="0" w:space="0" w:color="auto"/>
        <w:right w:val="none" w:sz="0" w:space="0" w:color="auto"/>
      </w:divBdr>
    </w:div>
    <w:div w:id="1972439584">
      <w:bodyDiv w:val="1"/>
      <w:marLeft w:val="0"/>
      <w:marRight w:val="0"/>
      <w:marTop w:val="0"/>
      <w:marBottom w:val="0"/>
      <w:divBdr>
        <w:top w:val="none" w:sz="0" w:space="0" w:color="auto"/>
        <w:left w:val="none" w:sz="0" w:space="0" w:color="auto"/>
        <w:bottom w:val="none" w:sz="0" w:space="0" w:color="auto"/>
        <w:right w:val="none" w:sz="0" w:space="0" w:color="auto"/>
      </w:divBdr>
    </w:div>
    <w:div w:id="1972586288">
      <w:bodyDiv w:val="1"/>
      <w:marLeft w:val="0"/>
      <w:marRight w:val="0"/>
      <w:marTop w:val="0"/>
      <w:marBottom w:val="0"/>
      <w:divBdr>
        <w:top w:val="none" w:sz="0" w:space="0" w:color="auto"/>
        <w:left w:val="none" w:sz="0" w:space="0" w:color="auto"/>
        <w:bottom w:val="none" w:sz="0" w:space="0" w:color="auto"/>
        <w:right w:val="none" w:sz="0" w:space="0" w:color="auto"/>
      </w:divBdr>
    </w:div>
    <w:div w:id="1975715415">
      <w:bodyDiv w:val="1"/>
      <w:marLeft w:val="0"/>
      <w:marRight w:val="0"/>
      <w:marTop w:val="0"/>
      <w:marBottom w:val="0"/>
      <w:divBdr>
        <w:top w:val="none" w:sz="0" w:space="0" w:color="auto"/>
        <w:left w:val="none" w:sz="0" w:space="0" w:color="auto"/>
        <w:bottom w:val="none" w:sz="0" w:space="0" w:color="auto"/>
        <w:right w:val="none" w:sz="0" w:space="0" w:color="auto"/>
      </w:divBdr>
    </w:div>
    <w:div w:id="1976182403">
      <w:bodyDiv w:val="1"/>
      <w:marLeft w:val="0"/>
      <w:marRight w:val="0"/>
      <w:marTop w:val="0"/>
      <w:marBottom w:val="0"/>
      <w:divBdr>
        <w:top w:val="none" w:sz="0" w:space="0" w:color="auto"/>
        <w:left w:val="none" w:sz="0" w:space="0" w:color="auto"/>
        <w:bottom w:val="none" w:sz="0" w:space="0" w:color="auto"/>
        <w:right w:val="none" w:sz="0" w:space="0" w:color="auto"/>
      </w:divBdr>
    </w:div>
    <w:div w:id="1976905052">
      <w:bodyDiv w:val="1"/>
      <w:marLeft w:val="0"/>
      <w:marRight w:val="0"/>
      <w:marTop w:val="0"/>
      <w:marBottom w:val="0"/>
      <w:divBdr>
        <w:top w:val="none" w:sz="0" w:space="0" w:color="auto"/>
        <w:left w:val="none" w:sz="0" w:space="0" w:color="auto"/>
        <w:bottom w:val="none" w:sz="0" w:space="0" w:color="auto"/>
        <w:right w:val="none" w:sz="0" w:space="0" w:color="auto"/>
      </w:divBdr>
    </w:div>
    <w:div w:id="1979021981">
      <w:bodyDiv w:val="1"/>
      <w:marLeft w:val="0"/>
      <w:marRight w:val="0"/>
      <w:marTop w:val="0"/>
      <w:marBottom w:val="0"/>
      <w:divBdr>
        <w:top w:val="none" w:sz="0" w:space="0" w:color="auto"/>
        <w:left w:val="none" w:sz="0" w:space="0" w:color="auto"/>
        <w:bottom w:val="none" w:sz="0" w:space="0" w:color="auto"/>
        <w:right w:val="none" w:sz="0" w:space="0" w:color="auto"/>
      </w:divBdr>
    </w:div>
    <w:div w:id="1979453439">
      <w:bodyDiv w:val="1"/>
      <w:marLeft w:val="0"/>
      <w:marRight w:val="0"/>
      <w:marTop w:val="0"/>
      <w:marBottom w:val="0"/>
      <w:divBdr>
        <w:top w:val="none" w:sz="0" w:space="0" w:color="auto"/>
        <w:left w:val="none" w:sz="0" w:space="0" w:color="auto"/>
        <w:bottom w:val="none" w:sz="0" w:space="0" w:color="auto"/>
        <w:right w:val="none" w:sz="0" w:space="0" w:color="auto"/>
      </w:divBdr>
    </w:div>
    <w:div w:id="1983383884">
      <w:bodyDiv w:val="1"/>
      <w:marLeft w:val="0"/>
      <w:marRight w:val="0"/>
      <w:marTop w:val="0"/>
      <w:marBottom w:val="0"/>
      <w:divBdr>
        <w:top w:val="none" w:sz="0" w:space="0" w:color="auto"/>
        <w:left w:val="none" w:sz="0" w:space="0" w:color="auto"/>
        <w:bottom w:val="none" w:sz="0" w:space="0" w:color="auto"/>
        <w:right w:val="none" w:sz="0" w:space="0" w:color="auto"/>
      </w:divBdr>
    </w:div>
    <w:div w:id="1983388953">
      <w:bodyDiv w:val="1"/>
      <w:marLeft w:val="0"/>
      <w:marRight w:val="0"/>
      <w:marTop w:val="0"/>
      <w:marBottom w:val="0"/>
      <w:divBdr>
        <w:top w:val="none" w:sz="0" w:space="0" w:color="auto"/>
        <w:left w:val="none" w:sz="0" w:space="0" w:color="auto"/>
        <w:bottom w:val="none" w:sz="0" w:space="0" w:color="auto"/>
        <w:right w:val="none" w:sz="0" w:space="0" w:color="auto"/>
      </w:divBdr>
    </w:div>
    <w:div w:id="1983925278">
      <w:bodyDiv w:val="1"/>
      <w:marLeft w:val="0"/>
      <w:marRight w:val="0"/>
      <w:marTop w:val="0"/>
      <w:marBottom w:val="0"/>
      <w:divBdr>
        <w:top w:val="none" w:sz="0" w:space="0" w:color="auto"/>
        <w:left w:val="none" w:sz="0" w:space="0" w:color="auto"/>
        <w:bottom w:val="none" w:sz="0" w:space="0" w:color="auto"/>
        <w:right w:val="none" w:sz="0" w:space="0" w:color="auto"/>
      </w:divBdr>
    </w:div>
    <w:div w:id="1984044650">
      <w:bodyDiv w:val="1"/>
      <w:marLeft w:val="0"/>
      <w:marRight w:val="0"/>
      <w:marTop w:val="0"/>
      <w:marBottom w:val="0"/>
      <w:divBdr>
        <w:top w:val="none" w:sz="0" w:space="0" w:color="auto"/>
        <w:left w:val="none" w:sz="0" w:space="0" w:color="auto"/>
        <w:bottom w:val="none" w:sz="0" w:space="0" w:color="auto"/>
        <w:right w:val="none" w:sz="0" w:space="0" w:color="auto"/>
      </w:divBdr>
    </w:div>
    <w:div w:id="1986472309">
      <w:bodyDiv w:val="1"/>
      <w:marLeft w:val="0"/>
      <w:marRight w:val="0"/>
      <w:marTop w:val="0"/>
      <w:marBottom w:val="0"/>
      <w:divBdr>
        <w:top w:val="none" w:sz="0" w:space="0" w:color="auto"/>
        <w:left w:val="none" w:sz="0" w:space="0" w:color="auto"/>
        <w:bottom w:val="none" w:sz="0" w:space="0" w:color="auto"/>
        <w:right w:val="none" w:sz="0" w:space="0" w:color="auto"/>
      </w:divBdr>
    </w:div>
    <w:div w:id="1987662334">
      <w:bodyDiv w:val="1"/>
      <w:marLeft w:val="0"/>
      <w:marRight w:val="0"/>
      <w:marTop w:val="0"/>
      <w:marBottom w:val="0"/>
      <w:divBdr>
        <w:top w:val="none" w:sz="0" w:space="0" w:color="auto"/>
        <w:left w:val="none" w:sz="0" w:space="0" w:color="auto"/>
        <w:bottom w:val="none" w:sz="0" w:space="0" w:color="auto"/>
        <w:right w:val="none" w:sz="0" w:space="0" w:color="auto"/>
      </w:divBdr>
    </w:div>
    <w:div w:id="1990816162">
      <w:bodyDiv w:val="1"/>
      <w:marLeft w:val="0"/>
      <w:marRight w:val="0"/>
      <w:marTop w:val="0"/>
      <w:marBottom w:val="0"/>
      <w:divBdr>
        <w:top w:val="none" w:sz="0" w:space="0" w:color="auto"/>
        <w:left w:val="none" w:sz="0" w:space="0" w:color="auto"/>
        <w:bottom w:val="none" w:sz="0" w:space="0" w:color="auto"/>
        <w:right w:val="none" w:sz="0" w:space="0" w:color="auto"/>
      </w:divBdr>
    </w:div>
    <w:div w:id="1992295336">
      <w:bodyDiv w:val="1"/>
      <w:marLeft w:val="0"/>
      <w:marRight w:val="0"/>
      <w:marTop w:val="0"/>
      <w:marBottom w:val="0"/>
      <w:divBdr>
        <w:top w:val="none" w:sz="0" w:space="0" w:color="auto"/>
        <w:left w:val="none" w:sz="0" w:space="0" w:color="auto"/>
        <w:bottom w:val="none" w:sz="0" w:space="0" w:color="auto"/>
        <w:right w:val="none" w:sz="0" w:space="0" w:color="auto"/>
      </w:divBdr>
    </w:div>
    <w:div w:id="1993946245">
      <w:bodyDiv w:val="1"/>
      <w:marLeft w:val="0"/>
      <w:marRight w:val="0"/>
      <w:marTop w:val="0"/>
      <w:marBottom w:val="0"/>
      <w:divBdr>
        <w:top w:val="none" w:sz="0" w:space="0" w:color="auto"/>
        <w:left w:val="none" w:sz="0" w:space="0" w:color="auto"/>
        <w:bottom w:val="none" w:sz="0" w:space="0" w:color="auto"/>
        <w:right w:val="none" w:sz="0" w:space="0" w:color="auto"/>
      </w:divBdr>
      <w:divsChild>
        <w:div w:id="1860311849">
          <w:marLeft w:val="480"/>
          <w:marRight w:val="0"/>
          <w:marTop w:val="0"/>
          <w:marBottom w:val="0"/>
          <w:divBdr>
            <w:top w:val="none" w:sz="0" w:space="0" w:color="auto"/>
            <w:left w:val="none" w:sz="0" w:space="0" w:color="auto"/>
            <w:bottom w:val="none" w:sz="0" w:space="0" w:color="auto"/>
            <w:right w:val="none" w:sz="0" w:space="0" w:color="auto"/>
          </w:divBdr>
        </w:div>
        <w:div w:id="93092107">
          <w:marLeft w:val="480"/>
          <w:marRight w:val="0"/>
          <w:marTop w:val="0"/>
          <w:marBottom w:val="0"/>
          <w:divBdr>
            <w:top w:val="none" w:sz="0" w:space="0" w:color="auto"/>
            <w:left w:val="none" w:sz="0" w:space="0" w:color="auto"/>
            <w:bottom w:val="none" w:sz="0" w:space="0" w:color="auto"/>
            <w:right w:val="none" w:sz="0" w:space="0" w:color="auto"/>
          </w:divBdr>
        </w:div>
        <w:div w:id="1255361278">
          <w:marLeft w:val="480"/>
          <w:marRight w:val="0"/>
          <w:marTop w:val="0"/>
          <w:marBottom w:val="0"/>
          <w:divBdr>
            <w:top w:val="none" w:sz="0" w:space="0" w:color="auto"/>
            <w:left w:val="none" w:sz="0" w:space="0" w:color="auto"/>
            <w:bottom w:val="none" w:sz="0" w:space="0" w:color="auto"/>
            <w:right w:val="none" w:sz="0" w:space="0" w:color="auto"/>
          </w:divBdr>
        </w:div>
        <w:div w:id="8917284">
          <w:marLeft w:val="480"/>
          <w:marRight w:val="0"/>
          <w:marTop w:val="0"/>
          <w:marBottom w:val="0"/>
          <w:divBdr>
            <w:top w:val="none" w:sz="0" w:space="0" w:color="auto"/>
            <w:left w:val="none" w:sz="0" w:space="0" w:color="auto"/>
            <w:bottom w:val="none" w:sz="0" w:space="0" w:color="auto"/>
            <w:right w:val="none" w:sz="0" w:space="0" w:color="auto"/>
          </w:divBdr>
        </w:div>
        <w:div w:id="237136505">
          <w:marLeft w:val="480"/>
          <w:marRight w:val="0"/>
          <w:marTop w:val="0"/>
          <w:marBottom w:val="0"/>
          <w:divBdr>
            <w:top w:val="none" w:sz="0" w:space="0" w:color="auto"/>
            <w:left w:val="none" w:sz="0" w:space="0" w:color="auto"/>
            <w:bottom w:val="none" w:sz="0" w:space="0" w:color="auto"/>
            <w:right w:val="none" w:sz="0" w:space="0" w:color="auto"/>
          </w:divBdr>
        </w:div>
        <w:div w:id="1422413351">
          <w:marLeft w:val="480"/>
          <w:marRight w:val="0"/>
          <w:marTop w:val="0"/>
          <w:marBottom w:val="0"/>
          <w:divBdr>
            <w:top w:val="none" w:sz="0" w:space="0" w:color="auto"/>
            <w:left w:val="none" w:sz="0" w:space="0" w:color="auto"/>
            <w:bottom w:val="none" w:sz="0" w:space="0" w:color="auto"/>
            <w:right w:val="none" w:sz="0" w:space="0" w:color="auto"/>
          </w:divBdr>
        </w:div>
        <w:div w:id="1165820820">
          <w:marLeft w:val="480"/>
          <w:marRight w:val="0"/>
          <w:marTop w:val="0"/>
          <w:marBottom w:val="0"/>
          <w:divBdr>
            <w:top w:val="none" w:sz="0" w:space="0" w:color="auto"/>
            <w:left w:val="none" w:sz="0" w:space="0" w:color="auto"/>
            <w:bottom w:val="none" w:sz="0" w:space="0" w:color="auto"/>
            <w:right w:val="none" w:sz="0" w:space="0" w:color="auto"/>
          </w:divBdr>
        </w:div>
        <w:div w:id="1397316679">
          <w:marLeft w:val="480"/>
          <w:marRight w:val="0"/>
          <w:marTop w:val="0"/>
          <w:marBottom w:val="0"/>
          <w:divBdr>
            <w:top w:val="none" w:sz="0" w:space="0" w:color="auto"/>
            <w:left w:val="none" w:sz="0" w:space="0" w:color="auto"/>
            <w:bottom w:val="none" w:sz="0" w:space="0" w:color="auto"/>
            <w:right w:val="none" w:sz="0" w:space="0" w:color="auto"/>
          </w:divBdr>
        </w:div>
        <w:div w:id="1027290795">
          <w:marLeft w:val="480"/>
          <w:marRight w:val="0"/>
          <w:marTop w:val="0"/>
          <w:marBottom w:val="0"/>
          <w:divBdr>
            <w:top w:val="none" w:sz="0" w:space="0" w:color="auto"/>
            <w:left w:val="none" w:sz="0" w:space="0" w:color="auto"/>
            <w:bottom w:val="none" w:sz="0" w:space="0" w:color="auto"/>
            <w:right w:val="none" w:sz="0" w:space="0" w:color="auto"/>
          </w:divBdr>
        </w:div>
        <w:div w:id="1257863830">
          <w:marLeft w:val="480"/>
          <w:marRight w:val="0"/>
          <w:marTop w:val="0"/>
          <w:marBottom w:val="0"/>
          <w:divBdr>
            <w:top w:val="none" w:sz="0" w:space="0" w:color="auto"/>
            <w:left w:val="none" w:sz="0" w:space="0" w:color="auto"/>
            <w:bottom w:val="none" w:sz="0" w:space="0" w:color="auto"/>
            <w:right w:val="none" w:sz="0" w:space="0" w:color="auto"/>
          </w:divBdr>
        </w:div>
        <w:div w:id="122381853">
          <w:marLeft w:val="480"/>
          <w:marRight w:val="0"/>
          <w:marTop w:val="0"/>
          <w:marBottom w:val="0"/>
          <w:divBdr>
            <w:top w:val="none" w:sz="0" w:space="0" w:color="auto"/>
            <w:left w:val="none" w:sz="0" w:space="0" w:color="auto"/>
            <w:bottom w:val="none" w:sz="0" w:space="0" w:color="auto"/>
            <w:right w:val="none" w:sz="0" w:space="0" w:color="auto"/>
          </w:divBdr>
        </w:div>
        <w:div w:id="410468573">
          <w:marLeft w:val="480"/>
          <w:marRight w:val="0"/>
          <w:marTop w:val="0"/>
          <w:marBottom w:val="0"/>
          <w:divBdr>
            <w:top w:val="none" w:sz="0" w:space="0" w:color="auto"/>
            <w:left w:val="none" w:sz="0" w:space="0" w:color="auto"/>
            <w:bottom w:val="none" w:sz="0" w:space="0" w:color="auto"/>
            <w:right w:val="none" w:sz="0" w:space="0" w:color="auto"/>
          </w:divBdr>
        </w:div>
        <w:div w:id="195387761">
          <w:marLeft w:val="480"/>
          <w:marRight w:val="0"/>
          <w:marTop w:val="0"/>
          <w:marBottom w:val="0"/>
          <w:divBdr>
            <w:top w:val="none" w:sz="0" w:space="0" w:color="auto"/>
            <w:left w:val="none" w:sz="0" w:space="0" w:color="auto"/>
            <w:bottom w:val="none" w:sz="0" w:space="0" w:color="auto"/>
            <w:right w:val="none" w:sz="0" w:space="0" w:color="auto"/>
          </w:divBdr>
        </w:div>
        <w:div w:id="1284725706">
          <w:marLeft w:val="480"/>
          <w:marRight w:val="0"/>
          <w:marTop w:val="0"/>
          <w:marBottom w:val="0"/>
          <w:divBdr>
            <w:top w:val="none" w:sz="0" w:space="0" w:color="auto"/>
            <w:left w:val="none" w:sz="0" w:space="0" w:color="auto"/>
            <w:bottom w:val="none" w:sz="0" w:space="0" w:color="auto"/>
            <w:right w:val="none" w:sz="0" w:space="0" w:color="auto"/>
          </w:divBdr>
        </w:div>
        <w:div w:id="1739864175">
          <w:marLeft w:val="480"/>
          <w:marRight w:val="0"/>
          <w:marTop w:val="0"/>
          <w:marBottom w:val="0"/>
          <w:divBdr>
            <w:top w:val="none" w:sz="0" w:space="0" w:color="auto"/>
            <w:left w:val="none" w:sz="0" w:space="0" w:color="auto"/>
            <w:bottom w:val="none" w:sz="0" w:space="0" w:color="auto"/>
            <w:right w:val="none" w:sz="0" w:space="0" w:color="auto"/>
          </w:divBdr>
        </w:div>
        <w:div w:id="467013865">
          <w:marLeft w:val="480"/>
          <w:marRight w:val="0"/>
          <w:marTop w:val="0"/>
          <w:marBottom w:val="0"/>
          <w:divBdr>
            <w:top w:val="none" w:sz="0" w:space="0" w:color="auto"/>
            <w:left w:val="none" w:sz="0" w:space="0" w:color="auto"/>
            <w:bottom w:val="none" w:sz="0" w:space="0" w:color="auto"/>
            <w:right w:val="none" w:sz="0" w:space="0" w:color="auto"/>
          </w:divBdr>
        </w:div>
        <w:div w:id="1432239666">
          <w:marLeft w:val="480"/>
          <w:marRight w:val="0"/>
          <w:marTop w:val="0"/>
          <w:marBottom w:val="0"/>
          <w:divBdr>
            <w:top w:val="none" w:sz="0" w:space="0" w:color="auto"/>
            <w:left w:val="none" w:sz="0" w:space="0" w:color="auto"/>
            <w:bottom w:val="none" w:sz="0" w:space="0" w:color="auto"/>
            <w:right w:val="none" w:sz="0" w:space="0" w:color="auto"/>
          </w:divBdr>
        </w:div>
        <w:div w:id="196818730">
          <w:marLeft w:val="480"/>
          <w:marRight w:val="0"/>
          <w:marTop w:val="0"/>
          <w:marBottom w:val="0"/>
          <w:divBdr>
            <w:top w:val="none" w:sz="0" w:space="0" w:color="auto"/>
            <w:left w:val="none" w:sz="0" w:space="0" w:color="auto"/>
            <w:bottom w:val="none" w:sz="0" w:space="0" w:color="auto"/>
            <w:right w:val="none" w:sz="0" w:space="0" w:color="auto"/>
          </w:divBdr>
        </w:div>
        <w:div w:id="1284772955">
          <w:marLeft w:val="480"/>
          <w:marRight w:val="0"/>
          <w:marTop w:val="0"/>
          <w:marBottom w:val="0"/>
          <w:divBdr>
            <w:top w:val="none" w:sz="0" w:space="0" w:color="auto"/>
            <w:left w:val="none" w:sz="0" w:space="0" w:color="auto"/>
            <w:bottom w:val="none" w:sz="0" w:space="0" w:color="auto"/>
            <w:right w:val="none" w:sz="0" w:space="0" w:color="auto"/>
          </w:divBdr>
        </w:div>
        <w:div w:id="1993751299">
          <w:marLeft w:val="480"/>
          <w:marRight w:val="0"/>
          <w:marTop w:val="0"/>
          <w:marBottom w:val="0"/>
          <w:divBdr>
            <w:top w:val="none" w:sz="0" w:space="0" w:color="auto"/>
            <w:left w:val="none" w:sz="0" w:space="0" w:color="auto"/>
            <w:bottom w:val="none" w:sz="0" w:space="0" w:color="auto"/>
            <w:right w:val="none" w:sz="0" w:space="0" w:color="auto"/>
          </w:divBdr>
        </w:div>
        <w:div w:id="1964922353">
          <w:marLeft w:val="480"/>
          <w:marRight w:val="0"/>
          <w:marTop w:val="0"/>
          <w:marBottom w:val="0"/>
          <w:divBdr>
            <w:top w:val="none" w:sz="0" w:space="0" w:color="auto"/>
            <w:left w:val="none" w:sz="0" w:space="0" w:color="auto"/>
            <w:bottom w:val="none" w:sz="0" w:space="0" w:color="auto"/>
            <w:right w:val="none" w:sz="0" w:space="0" w:color="auto"/>
          </w:divBdr>
        </w:div>
        <w:div w:id="367216430">
          <w:marLeft w:val="480"/>
          <w:marRight w:val="0"/>
          <w:marTop w:val="0"/>
          <w:marBottom w:val="0"/>
          <w:divBdr>
            <w:top w:val="none" w:sz="0" w:space="0" w:color="auto"/>
            <w:left w:val="none" w:sz="0" w:space="0" w:color="auto"/>
            <w:bottom w:val="none" w:sz="0" w:space="0" w:color="auto"/>
            <w:right w:val="none" w:sz="0" w:space="0" w:color="auto"/>
          </w:divBdr>
        </w:div>
        <w:div w:id="1405252260">
          <w:marLeft w:val="480"/>
          <w:marRight w:val="0"/>
          <w:marTop w:val="0"/>
          <w:marBottom w:val="0"/>
          <w:divBdr>
            <w:top w:val="none" w:sz="0" w:space="0" w:color="auto"/>
            <w:left w:val="none" w:sz="0" w:space="0" w:color="auto"/>
            <w:bottom w:val="none" w:sz="0" w:space="0" w:color="auto"/>
            <w:right w:val="none" w:sz="0" w:space="0" w:color="auto"/>
          </w:divBdr>
        </w:div>
        <w:div w:id="761221485">
          <w:marLeft w:val="480"/>
          <w:marRight w:val="0"/>
          <w:marTop w:val="0"/>
          <w:marBottom w:val="0"/>
          <w:divBdr>
            <w:top w:val="none" w:sz="0" w:space="0" w:color="auto"/>
            <w:left w:val="none" w:sz="0" w:space="0" w:color="auto"/>
            <w:bottom w:val="none" w:sz="0" w:space="0" w:color="auto"/>
            <w:right w:val="none" w:sz="0" w:space="0" w:color="auto"/>
          </w:divBdr>
        </w:div>
        <w:div w:id="1635136192">
          <w:marLeft w:val="480"/>
          <w:marRight w:val="0"/>
          <w:marTop w:val="0"/>
          <w:marBottom w:val="0"/>
          <w:divBdr>
            <w:top w:val="none" w:sz="0" w:space="0" w:color="auto"/>
            <w:left w:val="none" w:sz="0" w:space="0" w:color="auto"/>
            <w:bottom w:val="none" w:sz="0" w:space="0" w:color="auto"/>
            <w:right w:val="none" w:sz="0" w:space="0" w:color="auto"/>
          </w:divBdr>
        </w:div>
        <w:div w:id="306253355">
          <w:marLeft w:val="480"/>
          <w:marRight w:val="0"/>
          <w:marTop w:val="0"/>
          <w:marBottom w:val="0"/>
          <w:divBdr>
            <w:top w:val="none" w:sz="0" w:space="0" w:color="auto"/>
            <w:left w:val="none" w:sz="0" w:space="0" w:color="auto"/>
            <w:bottom w:val="none" w:sz="0" w:space="0" w:color="auto"/>
            <w:right w:val="none" w:sz="0" w:space="0" w:color="auto"/>
          </w:divBdr>
        </w:div>
        <w:div w:id="151527587">
          <w:marLeft w:val="480"/>
          <w:marRight w:val="0"/>
          <w:marTop w:val="0"/>
          <w:marBottom w:val="0"/>
          <w:divBdr>
            <w:top w:val="none" w:sz="0" w:space="0" w:color="auto"/>
            <w:left w:val="none" w:sz="0" w:space="0" w:color="auto"/>
            <w:bottom w:val="none" w:sz="0" w:space="0" w:color="auto"/>
            <w:right w:val="none" w:sz="0" w:space="0" w:color="auto"/>
          </w:divBdr>
        </w:div>
        <w:div w:id="711345662">
          <w:marLeft w:val="480"/>
          <w:marRight w:val="0"/>
          <w:marTop w:val="0"/>
          <w:marBottom w:val="0"/>
          <w:divBdr>
            <w:top w:val="none" w:sz="0" w:space="0" w:color="auto"/>
            <w:left w:val="none" w:sz="0" w:space="0" w:color="auto"/>
            <w:bottom w:val="none" w:sz="0" w:space="0" w:color="auto"/>
            <w:right w:val="none" w:sz="0" w:space="0" w:color="auto"/>
          </w:divBdr>
        </w:div>
        <w:div w:id="1114901454">
          <w:marLeft w:val="480"/>
          <w:marRight w:val="0"/>
          <w:marTop w:val="0"/>
          <w:marBottom w:val="0"/>
          <w:divBdr>
            <w:top w:val="none" w:sz="0" w:space="0" w:color="auto"/>
            <w:left w:val="none" w:sz="0" w:space="0" w:color="auto"/>
            <w:bottom w:val="none" w:sz="0" w:space="0" w:color="auto"/>
            <w:right w:val="none" w:sz="0" w:space="0" w:color="auto"/>
          </w:divBdr>
        </w:div>
        <w:div w:id="1850366043">
          <w:marLeft w:val="480"/>
          <w:marRight w:val="0"/>
          <w:marTop w:val="0"/>
          <w:marBottom w:val="0"/>
          <w:divBdr>
            <w:top w:val="none" w:sz="0" w:space="0" w:color="auto"/>
            <w:left w:val="none" w:sz="0" w:space="0" w:color="auto"/>
            <w:bottom w:val="none" w:sz="0" w:space="0" w:color="auto"/>
            <w:right w:val="none" w:sz="0" w:space="0" w:color="auto"/>
          </w:divBdr>
        </w:div>
        <w:div w:id="865681676">
          <w:marLeft w:val="480"/>
          <w:marRight w:val="0"/>
          <w:marTop w:val="0"/>
          <w:marBottom w:val="0"/>
          <w:divBdr>
            <w:top w:val="none" w:sz="0" w:space="0" w:color="auto"/>
            <w:left w:val="none" w:sz="0" w:space="0" w:color="auto"/>
            <w:bottom w:val="none" w:sz="0" w:space="0" w:color="auto"/>
            <w:right w:val="none" w:sz="0" w:space="0" w:color="auto"/>
          </w:divBdr>
        </w:div>
        <w:div w:id="2031371593">
          <w:marLeft w:val="480"/>
          <w:marRight w:val="0"/>
          <w:marTop w:val="0"/>
          <w:marBottom w:val="0"/>
          <w:divBdr>
            <w:top w:val="none" w:sz="0" w:space="0" w:color="auto"/>
            <w:left w:val="none" w:sz="0" w:space="0" w:color="auto"/>
            <w:bottom w:val="none" w:sz="0" w:space="0" w:color="auto"/>
            <w:right w:val="none" w:sz="0" w:space="0" w:color="auto"/>
          </w:divBdr>
        </w:div>
        <w:div w:id="187916747">
          <w:marLeft w:val="480"/>
          <w:marRight w:val="0"/>
          <w:marTop w:val="0"/>
          <w:marBottom w:val="0"/>
          <w:divBdr>
            <w:top w:val="none" w:sz="0" w:space="0" w:color="auto"/>
            <w:left w:val="none" w:sz="0" w:space="0" w:color="auto"/>
            <w:bottom w:val="none" w:sz="0" w:space="0" w:color="auto"/>
            <w:right w:val="none" w:sz="0" w:space="0" w:color="auto"/>
          </w:divBdr>
        </w:div>
        <w:div w:id="1478262232">
          <w:marLeft w:val="480"/>
          <w:marRight w:val="0"/>
          <w:marTop w:val="0"/>
          <w:marBottom w:val="0"/>
          <w:divBdr>
            <w:top w:val="none" w:sz="0" w:space="0" w:color="auto"/>
            <w:left w:val="none" w:sz="0" w:space="0" w:color="auto"/>
            <w:bottom w:val="none" w:sz="0" w:space="0" w:color="auto"/>
            <w:right w:val="none" w:sz="0" w:space="0" w:color="auto"/>
          </w:divBdr>
        </w:div>
        <w:div w:id="2064523217">
          <w:marLeft w:val="480"/>
          <w:marRight w:val="0"/>
          <w:marTop w:val="0"/>
          <w:marBottom w:val="0"/>
          <w:divBdr>
            <w:top w:val="none" w:sz="0" w:space="0" w:color="auto"/>
            <w:left w:val="none" w:sz="0" w:space="0" w:color="auto"/>
            <w:bottom w:val="none" w:sz="0" w:space="0" w:color="auto"/>
            <w:right w:val="none" w:sz="0" w:space="0" w:color="auto"/>
          </w:divBdr>
        </w:div>
        <w:div w:id="422997767">
          <w:marLeft w:val="480"/>
          <w:marRight w:val="0"/>
          <w:marTop w:val="0"/>
          <w:marBottom w:val="0"/>
          <w:divBdr>
            <w:top w:val="none" w:sz="0" w:space="0" w:color="auto"/>
            <w:left w:val="none" w:sz="0" w:space="0" w:color="auto"/>
            <w:bottom w:val="none" w:sz="0" w:space="0" w:color="auto"/>
            <w:right w:val="none" w:sz="0" w:space="0" w:color="auto"/>
          </w:divBdr>
        </w:div>
        <w:div w:id="194200030">
          <w:marLeft w:val="480"/>
          <w:marRight w:val="0"/>
          <w:marTop w:val="0"/>
          <w:marBottom w:val="0"/>
          <w:divBdr>
            <w:top w:val="none" w:sz="0" w:space="0" w:color="auto"/>
            <w:left w:val="none" w:sz="0" w:space="0" w:color="auto"/>
            <w:bottom w:val="none" w:sz="0" w:space="0" w:color="auto"/>
            <w:right w:val="none" w:sz="0" w:space="0" w:color="auto"/>
          </w:divBdr>
        </w:div>
        <w:div w:id="268464681">
          <w:marLeft w:val="480"/>
          <w:marRight w:val="0"/>
          <w:marTop w:val="0"/>
          <w:marBottom w:val="0"/>
          <w:divBdr>
            <w:top w:val="none" w:sz="0" w:space="0" w:color="auto"/>
            <w:left w:val="none" w:sz="0" w:space="0" w:color="auto"/>
            <w:bottom w:val="none" w:sz="0" w:space="0" w:color="auto"/>
            <w:right w:val="none" w:sz="0" w:space="0" w:color="auto"/>
          </w:divBdr>
        </w:div>
        <w:div w:id="1041633122">
          <w:marLeft w:val="480"/>
          <w:marRight w:val="0"/>
          <w:marTop w:val="0"/>
          <w:marBottom w:val="0"/>
          <w:divBdr>
            <w:top w:val="none" w:sz="0" w:space="0" w:color="auto"/>
            <w:left w:val="none" w:sz="0" w:space="0" w:color="auto"/>
            <w:bottom w:val="none" w:sz="0" w:space="0" w:color="auto"/>
            <w:right w:val="none" w:sz="0" w:space="0" w:color="auto"/>
          </w:divBdr>
        </w:div>
        <w:div w:id="1009605936">
          <w:marLeft w:val="480"/>
          <w:marRight w:val="0"/>
          <w:marTop w:val="0"/>
          <w:marBottom w:val="0"/>
          <w:divBdr>
            <w:top w:val="none" w:sz="0" w:space="0" w:color="auto"/>
            <w:left w:val="none" w:sz="0" w:space="0" w:color="auto"/>
            <w:bottom w:val="none" w:sz="0" w:space="0" w:color="auto"/>
            <w:right w:val="none" w:sz="0" w:space="0" w:color="auto"/>
          </w:divBdr>
        </w:div>
        <w:div w:id="459686828">
          <w:marLeft w:val="480"/>
          <w:marRight w:val="0"/>
          <w:marTop w:val="0"/>
          <w:marBottom w:val="0"/>
          <w:divBdr>
            <w:top w:val="none" w:sz="0" w:space="0" w:color="auto"/>
            <w:left w:val="none" w:sz="0" w:space="0" w:color="auto"/>
            <w:bottom w:val="none" w:sz="0" w:space="0" w:color="auto"/>
            <w:right w:val="none" w:sz="0" w:space="0" w:color="auto"/>
          </w:divBdr>
        </w:div>
        <w:div w:id="827281822">
          <w:marLeft w:val="480"/>
          <w:marRight w:val="0"/>
          <w:marTop w:val="0"/>
          <w:marBottom w:val="0"/>
          <w:divBdr>
            <w:top w:val="none" w:sz="0" w:space="0" w:color="auto"/>
            <w:left w:val="none" w:sz="0" w:space="0" w:color="auto"/>
            <w:bottom w:val="none" w:sz="0" w:space="0" w:color="auto"/>
            <w:right w:val="none" w:sz="0" w:space="0" w:color="auto"/>
          </w:divBdr>
        </w:div>
        <w:div w:id="884029628">
          <w:marLeft w:val="480"/>
          <w:marRight w:val="0"/>
          <w:marTop w:val="0"/>
          <w:marBottom w:val="0"/>
          <w:divBdr>
            <w:top w:val="none" w:sz="0" w:space="0" w:color="auto"/>
            <w:left w:val="none" w:sz="0" w:space="0" w:color="auto"/>
            <w:bottom w:val="none" w:sz="0" w:space="0" w:color="auto"/>
            <w:right w:val="none" w:sz="0" w:space="0" w:color="auto"/>
          </w:divBdr>
        </w:div>
        <w:div w:id="538247374">
          <w:marLeft w:val="480"/>
          <w:marRight w:val="0"/>
          <w:marTop w:val="0"/>
          <w:marBottom w:val="0"/>
          <w:divBdr>
            <w:top w:val="none" w:sz="0" w:space="0" w:color="auto"/>
            <w:left w:val="none" w:sz="0" w:space="0" w:color="auto"/>
            <w:bottom w:val="none" w:sz="0" w:space="0" w:color="auto"/>
            <w:right w:val="none" w:sz="0" w:space="0" w:color="auto"/>
          </w:divBdr>
        </w:div>
        <w:div w:id="1597902341">
          <w:marLeft w:val="480"/>
          <w:marRight w:val="0"/>
          <w:marTop w:val="0"/>
          <w:marBottom w:val="0"/>
          <w:divBdr>
            <w:top w:val="none" w:sz="0" w:space="0" w:color="auto"/>
            <w:left w:val="none" w:sz="0" w:space="0" w:color="auto"/>
            <w:bottom w:val="none" w:sz="0" w:space="0" w:color="auto"/>
            <w:right w:val="none" w:sz="0" w:space="0" w:color="auto"/>
          </w:divBdr>
        </w:div>
        <w:div w:id="1454205476">
          <w:marLeft w:val="480"/>
          <w:marRight w:val="0"/>
          <w:marTop w:val="0"/>
          <w:marBottom w:val="0"/>
          <w:divBdr>
            <w:top w:val="none" w:sz="0" w:space="0" w:color="auto"/>
            <w:left w:val="none" w:sz="0" w:space="0" w:color="auto"/>
            <w:bottom w:val="none" w:sz="0" w:space="0" w:color="auto"/>
            <w:right w:val="none" w:sz="0" w:space="0" w:color="auto"/>
          </w:divBdr>
        </w:div>
        <w:div w:id="538207420">
          <w:marLeft w:val="480"/>
          <w:marRight w:val="0"/>
          <w:marTop w:val="0"/>
          <w:marBottom w:val="0"/>
          <w:divBdr>
            <w:top w:val="none" w:sz="0" w:space="0" w:color="auto"/>
            <w:left w:val="none" w:sz="0" w:space="0" w:color="auto"/>
            <w:bottom w:val="none" w:sz="0" w:space="0" w:color="auto"/>
            <w:right w:val="none" w:sz="0" w:space="0" w:color="auto"/>
          </w:divBdr>
        </w:div>
        <w:div w:id="618610562">
          <w:marLeft w:val="480"/>
          <w:marRight w:val="0"/>
          <w:marTop w:val="0"/>
          <w:marBottom w:val="0"/>
          <w:divBdr>
            <w:top w:val="none" w:sz="0" w:space="0" w:color="auto"/>
            <w:left w:val="none" w:sz="0" w:space="0" w:color="auto"/>
            <w:bottom w:val="none" w:sz="0" w:space="0" w:color="auto"/>
            <w:right w:val="none" w:sz="0" w:space="0" w:color="auto"/>
          </w:divBdr>
        </w:div>
        <w:div w:id="177815655">
          <w:marLeft w:val="480"/>
          <w:marRight w:val="0"/>
          <w:marTop w:val="0"/>
          <w:marBottom w:val="0"/>
          <w:divBdr>
            <w:top w:val="none" w:sz="0" w:space="0" w:color="auto"/>
            <w:left w:val="none" w:sz="0" w:space="0" w:color="auto"/>
            <w:bottom w:val="none" w:sz="0" w:space="0" w:color="auto"/>
            <w:right w:val="none" w:sz="0" w:space="0" w:color="auto"/>
          </w:divBdr>
        </w:div>
        <w:div w:id="1133671113">
          <w:marLeft w:val="480"/>
          <w:marRight w:val="0"/>
          <w:marTop w:val="0"/>
          <w:marBottom w:val="0"/>
          <w:divBdr>
            <w:top w:val="none" w:sz="0" w:space="0" w:color="auto"/>
            <w:left w:val="none" w:sz="0" w:space="0" w:color="auto"/>
            <w:bottom w:val="none" w:sz="0" w:space="0" w:color="auto"/>
            <w:right w:val="none" w:sz="0" w:space="0" w:color="auto"/>
          </w:divBdr>
        </w:div>
        <w:div w:id="794716850">
          <w:marLeft w:val="480"/>
          <w:marRight w:val="0"/>
          <w:marTop w:val="0"/>
          <w:marBottom w:val="0"/>
          <w:divBdr>
            <w:top w:val="none" w:sz="0" w:space="0" w:color="auto"/>
            <w:left w:val="none" w:sz="0" w:space="0" w:color="auto"/>
            <w:bottom w:val="none" w:sz="0" w:space="0" w:color="auto"/>
            <w:right w:val="none" w:sz="0" w:space="0" w:color="auto"/>
          </w:divBdr>
        </w:div>
        <w:div w:id="1270624278">
          <w:marLeft w:val="480"/>
          <w:marRight w:val="0"/>
          <w:marTop w:val="0"/>
          <w:marBottom w:val="0"/>
          <w:divBdr>
            <w:top w:val="none" w:sz="0" w:space="0" w:color="auto"/>
            <w:left w:val="none" w:sz="0" w:space="0" w:color="auto"/>
            <w:bottom w:val="none" w:sz="0" w:space="0" w:color="auto"/>
            <w:right w:val="none" w:sz="0" w:space="0" w:color="auto"/>
          </w:divBdr>
        </w:div>
        <w:div w:id="1634360462">
          <w:marLeft w:val="480"/>
          <w:marRight w:val="0"/>
          <w:marTop w:val="0"/>
          <w:marBottom w:val="0"/>
          <w:divBdr>
            <w:top w:val="none" w:sz="0" w:space="0" w:color="auto"/>
            <w:left w:val="none" w:sz="0" w:space="0" w:color="auto"/>
            <w:bottom w:val="none" w:sz="0" w:space="0" w:color="auto"/>
            <w:right w:val="none" w:sz="0" w:space="0" w:color="auto"/>
          </w:divBdr>
        </w:div>
        <w:div w:id="1442064232">
          <w:marLeft w:val="480"/>
          <w:marRight w:val="0"/>
          <w:marTop w:val="0"/>
          <w:marBottom w:val="0"/>
          <w:divBdr>
            <w:top w:val="none" w:sz="0" w:space="0" w:color="auto"/>
            <w:left w:val="none" w:sz="0" w:space="0" w:color="auto"/>
            <w:bottom w:val="none" w:sz="0" w:space="0" w:color="auto"/>
            <w:right w:val="none" w:sz="0" w:space="0" w:color="auto"/>
          </w:divBdr>
        </w:div>
        <w:div w:id="1538542389">
          <w:marLeft w:val="480"/>
          <w:marRight w:val="0"/>
          <w:marTop w:val="0"/>
          <w:marBottom w:val="0"/>
          <w:divBdr>
            <w:top w:val="none" w:sz="0" w:space="0" w:color="auto"/>
            <w:left w:val="none" w:sz="0" w:space="0" w:color="auto"/>
            <w:bottom w:val="none" w:sz="0" w:space="0" w:color="auto"/>
            <w:right w:val="none" w:sz="0" w:space="0" w:color="auto"/>
          </w:divBdr>
        </w:div>
        <w:div w:id="1203252809">
          <w:marLeft w:val="480"/>
          <w:marRight w:val="0"/>
          <w:marTop w:val="0"/>
          <w:marBottom w:val="0"/>
          <w:divBdr>
            <w:top w:val="none" w:sz="0" w:space="0" w:color="auto"/>
            <w:left w:val="none" w:sz="0" w:space="0" w:color="auto"/>
            <w:bottom w:val="none" w:sz="0" w:space="0" w:color="auto"/>
            <w:right w:val="none" w:sz="0" w:space="0" w:color="auto"/>
          </w:divBdr>
        </w:div>
        <w:div w:id="810169495">
          <w:marLeft w:val="480"/>
          <w:marRight w:val="0"/>
          <w:marTop w:val="0"/>
          <w:marBottom w:val="0"/>
          <w:divBdr>
            <w:top w:val="none" w:sz="0" w:space="0" w:color="auto"/>
            <w:left w:val="none" w:sz="0" w:space="0" w:color="auto"/>
            <w:bottom w:val="none" w:sz="0" w:space="0" w:color="auto"/>
            <w:right w:val="none" w:sz="0" w:space="0" w:color="auto"/>
          </w:divBdr>
        </w:div>
        <w:div w:id="665131354">
          <w:marLeft w:val="480"/>
          <w:marRight w:val="0"/>
          <w:marTop w:val="0"/>
          <w:marBottom w:val="0"/>
          <w:divBdr>
            <w:top w:val="none" w:sz="0" w:space="0" w:color="auto"/>
            <w:left w:val="none" w:sz="0" w:space="0" w:color="auto"/>
            <w:bottom w:val="none" w:sz="0" w:space="0" w:color="auto"/>
            <w:right w:val="none" w:sz="0" w:space="0" w:color="auto"/>
          </w:divBdr>
        </w:div>
        <w:div w:id="525601243">
          <w:marLeft w:val="480"/>
          <w:marRight w:val="0"/>
          <w:marTop w:val="0"/>
          <w:marBottom w:val="0"/>
          <w:divBdr>
            <w:top w:val="none" w:sz="0" w:space="0" w:color="auto"/>
            <w:left w:val="none" w:sz="0" w:space="0" w:color="auto"/>
            <w:bottom w:val="none" w:sz="0" w:space="0" w:color="auto"/>
            <w:right w:val="none" w:sz="0" w:space="0" w:color="auto"/>
          </w:divBdr>
        </w:div>
        <w:div w:id="558132271">
          <w:marLeft w:val="480"/>
          <w:marRight w:val="0"/>
          <w:marTop w:val="0"/>
          <w:marBottom w:val="0"/>
          <w:divBdr>
            <w:top w:val="none" w:sz="0" w:space="0" w:color="auto"/>
            <w:left w:val="none" w:sz="0" w:space="0" w:color="auto"/>
            <w:bottom w:val="none" w:sz="0" w:space="0" w:color="auto"/>
            <w:right w:val="none" w:sz="0" w:space="0" w:color="auto"/>
          </w:divBdr>
        </w:div>
        <w:div w:id="1941134630">
          <w:marLeft w:val="480"/>
          <w:marRight w:val="0"/>
          <w:marTop w:val="0"/>
          <w:marBottom w:val="0"/>
          <w:divBdr>
            <w:top w:val="none" w:sz="0" w:space="0" w:color="auto"/>
            <w:left w:val="none" w:sz="0" w:space="0" w:color="auto"/>
            <w:bottom w:val="none" w:sz="0" w:space="0" w:color="auto"/>
            <w:right w:val="none" w:sz="0" w:space="0" w:color="auto"/>
          </w:divBdr>
        </w:div>
        <w:div w:id="484276728">
          <w:marLeft w:val="480"/>
          <w:marRight w:val="0"/>
          <w:marTop w:val="0"/>
          <w:marBottom w:val="0"/>
          <w:divBdr>
            <w:top w:val="none" w:sz="0" w:space="0" w:color="auto"/>
            <w:left w:val="none" w:sz="0" w:space="0" w:color="auto"/>
            <w:bottom w:val="none" w:sz="0" w:space="0" w:color="auto"/>
            <w:right w:val="none" w:sz="0" w:space="0" w:color="auto"/>
          </w:divBdr>
        </w:div>
        <w:div w:id="1135682198">
          <w:marLeft w:val="480"/>
          <w:marRight w:val="0"/>
          <w:marTop w:val="0"/>
          <w:marBottom w:val="0"/>
          <w:divBdr>
            <w:top w:val="none" w:sz="0" w:space="0" w:color="auto"/>
            <w:left w:val="none" w:sz="0" w:space="0" w:color="auto"/>
            <w:bottom w:val="none" w:sz="0" w:space="0" w:color="auto"/>
            <w:right w:val="none" w:sz="0" w:space="0" w:color="auto"/>
          </w:divBdr>
        </w:div>
        <w:div w:id="1955283117">
          <w:marLeft w:val="480"/>
          <w:marRight w:val="0"/>
          <w:marTop w:val="0"/>
          <w:marBottom w:val="0"/>
          <w:divBdr>
            <w:top w:val="none" w:sz="0" w:space="0" w:color="auto"/>
            <w:left w:val="none" w:sz="0" w:space="0" w:color="auto"/>
            <w:bottom w:val="none" w:sz="0" w:space="0" w:color="auto"/>
            <w:right w:val="none" w:sz="0" w:space="0" w:color="auto"/>
          </w:divBdr>
        </w:div>
        <w:div w:id="1324311386">
          <w:marLeft w:val="480"/>
          <w:marRight w:val="0"/>
          <w:marTop w:val="0"/>
          <w:marBottom w:val="0"/>
          <w:divBdr>
            <w:top w:val="none" w:sz="0" w:space="0" w:color="auto"/>
            <w:left w:val="none" w:sz="0" w:space="0" w:color="auto"/>
            <w:bottom w:val="none" w:sz="0" w:space="0" w:color="auto"/>
            <w:right w:val="none" w:sz="0" w:space="0" w:color="auto"/>
          </w:divBdr>
        </w:div>
        <w:div w:id="304746281">
          <w:marLeft w:val="480"/>
          <w:marRight w:val="0"/>
          <w:marTop w:val="0"/>
          <w:marBottom w:val="0"/>
          <w:divBdr>
            <w:top w:val="none" w:sz="0" w:space="0" w:color="auto"/>
            <w:left w:val="none" w:sz="0" w:space="0" w:color="auto"/>
            <w:bottom w:val="none" w:sz="0" w:space="0" w:color="auto"/>
            <w:right w:val="none" w:sz="0" w:space="0" w:color="auto"/>
          </w:divBdr>
        </w:div>
        <w:div w:id="358511875">
          <w:marLeft w:val="480"/>
          <w:marRight w:val="0"/>
          <w:marTop w:val="0"/>
          <w:marBottom w:val="0"/>
          <w:divBdr>
            <w:top w:val="none" w:sz="0" w:space="0" w:color="auto"/>
            <w:left w:val="none" w:sz="0" w:space="0" w:color="auto"/>
            <w:bottom w:val="none" w:sz="0" w:space="0" w:color="auto"/>
            <w:right w:val="none" w:sz="0" w:space="0" w:color="auto"/>
          </w:divBdr>
        </w:div>
        <w:div w:id="436217625">
          <w:marLeft w:val="480"/>
          <w:marRight w:val="0"/>
          <w:marTop w:val="0"/>
          <w:marBottom w:val="0"/>
          <w:divBdr>
            <w:top w:val="none" w:sz="0" w:space="0" w:color="auto"/>
            <w:left w:val="none" w:sz="0" w:space="0" w:color="auto"/>
            <w:bottom w:val="none" w:sz="0" w:space="0" w:color="auto"/>
            <w:right w:val="none" w:sz="0" w:space="0" w:color="auto"/>
          </w:divBdr>
        </w:div>
        <w:div w:id="37433001">
          <w:marLeft w:val="480"/>
          <w:marRight w:val="0"/>
          <w:marTop w:val="0"/>
          <w:marBottom w:val="0"/>
          <w:divBdr>
            <w:top w:val="none" w:sz="0" w:space="0" w:color="auto"/>
            <w:left w:val="none" w:sz="0" w:space="0" w:color="auto"/>
            <w:bottom w:val="none" w:sz="0" w:space="0" w:color="auto"/>
            <w:right w:val="none" w:sz="0" w:space="0" w:color="auto"/>
          </w:divBdr>
        </w:div>
        <w:div w:id="485630173">
          <w:marLeft w:val="480"/>
          <w:marRight w:val="0"/>
          <w:marTop w:val="0"/>
          <w:marBottom w:val="0"/>
          <w:divBdr>
            <w:top w:val="none" w:sz="0" w:space="0" w:color="auto"/>
            <w:left w:val="none" w:sz="0" w:space="0" w:color="auto"/>
            <w:bottom w:val="none" w:sz="0" w:space="0" w:color="auto"/>
            <w:right w:val="none" w:sz="0" w:space="0" w:color="auto"/>
          </w:divBdr>
        </w:div>
        <w:div w:id="1661888847">
          <w:marLeft w:val="480"/>
          <w:marRight w:val="0"/>
          <w:marTop w:val="0"/>
          <w:marBottom w:val="0"/>
          <w:divBdr>
            <w:top w:val="none" w:sz="0" w:space="0" w:color="auto"/>
            <w:left w:val="none" w:sz="0" w:space="0" w:color="auto"/>
            <w:bottom w:val="none" w:sz="0" w:space="0" w:color="auto"/>
            <w:right w:val="none" w:sz="0" w:space="0" w:color="auto"/>
          </w:divBdr>
        </w:div>
        <w:div w:id="406999801">
          <w:marLeft w:val="480"/>
          <w:marRight w:val="0"/>
          <w:marTop w:val="0"/>
          <w:marBottom w:val="0"/>
          <w:divBdr>
            <w:top w:val="none" w:sz="0" w:space="0" w:color="auto"/>
            <w:left w:val="none" w:sz="0" w:space="0" w:color="auto"/>
            <w:bottom w:val="none" w:sz="0" w:space="0" w:color="auto"/>
            <w:right w:val="none" w:sz="0" w:space="0" w:color="auto"/>
          </w:divBdr>
        </w:div>
        <w:div w:id="1136681241">
          <w:marLeft w:val="480"/>
          <w:marRight w:val="0"/>
          <w:marTop w:val="0"/>
          <w:marBottom w:val="0"/>
          <w:divBdr>
            <w:top w:val="none" w:sz="0" w:space="0" w:color="auto"/>
            <w:left w:val="none" w:sz="0" w:space="0" w:color="auto"/>
            <w:bottom w:val="none" w:sz="0" w:space="0" w:color="auto"/>
            <w:right w:val="none" w:sz="0" w:space="0" w:color="auto"/>
          </w:divBdr>
        </w:div>
        <w:div w:id="243953306">
          <w:marLeft w:val="480"/>
          <w:marRight w:val="0"/>
          <w:marTop w:val="0"/>
          <w:marBottom w:val="0"/>
          <w:divBdr>
            <w:top w:val="none" w:sz="0" w:space="0" w:color="auto"/>
            <w:left w:val="none" w:sz="0" w:space="0" w:color="auto"/>
            <w:bottom w:val="none" w:sz="0" w:space="0" w:color="auto"/>
            <w:right w:val="none" w:sz="0" w:space="0" w:color="auto"/>
          </w:divBdr>
        </w:div>
        <w:div w:id="1173375407">
          <w:marLeft w:val="480"/>
          <w:marRight w:val="0"/>
          <w:marTop w:val="0"/>
          <w:marBottom w:val="0"/>
          <w:divBdr>
            <w:top w:val="none" w:sz="0" w:space="0" w:color="auto"/>
            <w:left w:val="none" w:sz="0" w:space="0" w:color="auto"/>
            <w:bottom w:val="none" w:sz="0" w:space="0" w:color="auto"/>
            <w:right w:val="none" w:sz="0" w:space="0" w:color="auto"/>
          </w:divBdr>
        </w:div>
        <w:div w:id="1545408442">
          <w:marLeft w:val="480"/>
          <w:marRight w:val="0"/>
          <w:marTop w:val="0"/>
          <w:marBottom w:val="0"/>
          <w:divBdr>
            <w:top w:val="none" w:sz="0" w:space="0" w:color="auto"/>
            <w:left w:val="none" w:sz="0" w:space="0" w:color="auto"/>
            <w:bottom w:val="none" w:sz="0" w:space="0" w:color="auto"/>
            <w:right w:val="none" w:sz="0" w:space="0" w:color="auto"/>
          </w:divBdr>
        </w:div>
        <w:div w:id="1590038053">
          <w:marLeft w:val="480"/>
          <w:marRight w:val="0"/>
          <w:marTop w:val="0"/>
          <w:marBottom w:val="0"/>
          <w:divBdr>
            <w:top w:val="none" w:sz="0" w:space="0" w:color="auto"/>
            <w:left w:val="none" w:sz="0" w:space="0" w:color="auto"/>
            <w:bottom w:val="none" w:sz="0" w:space="0" w:color="auto"/>
            <w:right w:val="none" w:sz="0" w:space="0" w:color="auto"/>
          </w:divBdr>
        </w:div>
        <w:div w:id="1017393295">
          <w:marLeft w:val="480"/>
          <w:marRight w:val="0"/>
          <w:marTop w:val="0"/>
          <w:marBottom w:val="0"/>
          <w:divBdr>
            <w:top w:val="none" w:sz="0" w:space="0" w:color="auto"/>
            <w:left w:val="none" w:sz="0" w:space="0" w:color="auto"/>
            <w:bottom w:val="none" w:sz="0" w:space="0" w:color="auto"/>
            <w:right w:val="none" w:sz="0" w:space="0" w:color="auto"/>
          </w:divBdr>
        </w:div>
        <w:div w:id="1852180991">
          <w:marLeft w:val="480"/>
          <w:marRight w:val="0"/>
          <w:marTop w:val="0"/>
          <w:marBottom w:val="0"/>
          <w:divBdr>
            <w:top w:val="none" w:sz="0" w:space="0" w:color="auto"/>
            <w:left w:val="none" w:sz="0" w:space="0" w:color="auto"/>
            <w:bottom w:val="none" w:sz="0" w:space="0" w:color="auto"/>
            <w:right w:val="none" w:sz="0" w:space="0" w:color="auto"/>
          </w:divBdr>
        </w:div>
        <w:div w:id="177621247">
          <w:marLeft w:val="480"/>
          <w:marRight w:val="0"/>
          <w:marTop w:val="0"/>
          <w:marBottom w:val="0"/>
          <w:divBdr>
            <w:top w:val="none" w:sz="0" w:space="0" w:color="auto"/>
            <w:left w:val="none" w:sz="0" w:space="0" w:color="auto"/>
            <w:bottom w:val="none" w:sz="0" w:space="0" w:color="auto"/>
            <w:right w:val="none" w:sz="0" w:space="0" w:color="auto"/>
          </w:divBdr>
        </w:div>
        <w:div w:id="190841961">
          <w:marLeft w:val="480"/>
          <w:marRight w:val="0"/>
          <w:marTop w:val="0"/>
          <w:marBottom w:val="0"/>
          <w:divBdr>
            <w:top w:val="none" w:sz="0" w:space="0" w:color="auto"/>
            <w:left w:val="none" w:sz="0" w:space="0" w:color="auto"/>
            <w:bottom w:val="none" w:sz="0" w:space="0" w:color="auto"/>
            <w:right w:val="none" w:sz="0" w:space="0" w:color="auto"/>
          </w:divBdr>
        </w:div>
        <w:div w:id="759180049">
          <w:marLeft w:val="480"/>
          <w:marRight w:val="0"/>
          <w:marTop w:val="0"/>
          <w:marBottom w:val="0"/>
          <w:divBdr>
            <w:top w:val="none" w:sz="0" w:space="0" w:color="auto"/>
            <w:left w:val="none" w:sz="0" w:space="0" w:color="auto"/>
            <w:bottom w:val="none" w:sz="0" w:space="0" w:color="auto"/>
            <w:right w:val="none" w:sz="0" w:space="0" w:color="auto"/>
          </w:divBdr>
        </w:div>
        <w:div w:id="961809883">
          <w:marLeft w:val="480"/>
          <w:marRight w:val="0"/>
          <w:marTop w:val="0"/>
          <w:marBottom w:val="0"/>
          <w:divBdr>
            <w:top w:val="none" w:sz="0" w:space="0" w:color="auto"/>
            <w:left w:val="none" w:sz="0" w:space="0" w:color="auto"/>
            <w:bottom w:val="none" w:sz="0" w:space="0" w:color="auto"/>
            <w:right w:val="none" w:sz="0" w:space="0" w:color="auto"/>
          </w:divBdr>
        </w:div>
        <w:div w:id="522675435">
          <w:marLeft w:val="480"/>
          <w:marRight w:val="0"/>
          <w:marTop w:val="0"/>
          <w:marBottom w:val="0"/>
          <w:divBdr>
            <w:top w:val="none" w:sz="0" w:space="0" w:color="auto"/>
            <w:left w:val="none" w:sz="0" w:space="0" w:color="auto"/>
            <w:bottom w:val="none" w:sz="0" w:space="0" w:color="auto"/>
            <w:right w:val="none" w:sz="0" w:space="0" w:color="auto"/>
          </w:divBdr>
        </w:div>
        <w:div w:id="697396595">
          <w:marLeft w:val="480"/>
          <w:marRight w:val="0"/>
          <w:marTop w:val="0"/>
          <w:marBottom w:val="0"/>
          <w:divBdr>
            <w:top w:val="none" w:sz="0" w:space="0" w:color="auto"/>
            <w:left w:val="none" w:sz="0" w:space="0" w:color="auto"/>
            <w:bottom w:val="none" w:sz="0" w:space="0" w:color="auto"/>
            <w:right w:val="none" w:sz="0" w:space="0" w:color="auto"/>
          </w:divBdr>
        </w:div>
        <w:div w:id="1975596319">
          <w:marLeft w:val="480"/>
          <w:marRight w:val="0"/>
          <w:marTop w:val="0"/>
          <w:marBottom w:val="0"/>
          <w:divBdr>
            <w:top w:val="none" w:sz="0" w:space="0" w:color="auto"/>
            <w:left w:val="none" w:sz="0" w:space="0" w:color="auto"/>
            <w:bottom w:val="none" w:sz="0" w:space="0" w:color="auto"/>
            <w:right w:val="none" w:sz="0" w:space="0" w:color="auto"/>
          </w:divBdr>
        </w:div>
        <w:div w:id="186523728">
          <w:marLeft w:val="480"/>
          <w:marRight w:val="0"/>
          <w:marTop w:val="0"/>
          <w:marBottom w:val="0"/>
          <w:divBdr>
            <w:top w:val="none" w:sz="0" w:space="0" w:color="auto"/>
            <w:left w:val="none" w:sz="0" w:space="0" w:color="auto"/>
            <w:bottom w:val="none" w:sz="0" w:space="0" w:color="auto"/>
            <w:right w:val="none" w:sz="0" w:space="0" w:color="auto"/>
          </w:divBdr>
        </w:div>
        <w:div w:id="962881134">
          <w:marLeft w:val="480"/>
          <w:marRight w:val="0"/>
          <w:marTop w:val="0"/>
          <w:marBottom w:val="0"/>
          <w:divBdr>
            <w:top w:val="none" w:sz="0" w:space="0" w:color="auto"/>
            <w:left w:val="none" w:sz="0" w:space="0" w:color="auto"/>
            <w:bottom w:val="none" w:sz="0" w:space="0" w:color="auto"/>
            <w:right w:val="none" w:sz="0" w:space="0" w:color="auto"/>
          </w:divBdr>
        </w:div>
        <w:div w:id="1129514772">
          <w:marLeft w:val="480"/>
          <w:marRight w:val="0"/>
          <w:marTop w:val="0"/>
          <w:marBottom w:val="0"/>
          <w:divBdr>
            <w:top w:val="none" w:sz="0" w:space="0" w:color="auto"/>
            <w:left w:val="none" w:sz="0" w:space="0" w:color="auto"/>
            <w:bottom w:val="none" w:sz="0" w:space="0" w:color="auto"/>
            <w:right w:val="none" w:sz="0" w:space="0" w:color="auto"/>
          </w:divBdr>
        </w:div>
        <w:div w:id="452407236">
          <w:marLeft w:val="480"/>
          <w:marRight w:val="0"/>
          <w:marTop w:val="0"/>
          <w:marBottom w:val="0"/>
          <w:divBdr>
            <w:top w:val="none" w:sz="0" w:space="0" w:color="auto"/>
            <w:left w:val="none" w:sz="0" w:space="0" w:color="auto"/>
            <w:bottom w:val="none" w:sz="0" w:space="0" w:color="auto"/>
            <w:right w:val="none" w:sz="0" w:space="0" w:color="auto"/>
          </w:divBdr>
        </w:div>
        <w:div w:id="451746767">
          <w:marLeft w:val="480"/>
          <w:marRight w:val="0"/>
          <w:marTop w:val="0"/>
          <w:marBottom w:val="0"/>
          <w:divBdr>
            <w:top w:val="none" w:sz="0" w:space="0" w:color="auto"/>
            <w:left w:val="none" w:sz="0" w:space="0" w:color="auto"/>
            <w:bottom w:val="none" w:sz="0" w:space="0" w:color="auto"/>
            <w:right w:val="none" w:sz="0" w:space="0" w:color="auto"/>
          </w:divBdr>
        </w:div>
        <w:div w:id="1962689866">
          <w:marLeft w:val="480"/>
          <w:marRight w:val="0"/>
          <w:marTop w:val="0"/>
          <w:marBottom w:val="0"/>
          <w:divBdr>
            <w:top w:val="none" w:sz="0" w:space="0" w:color="auto"/>
            <w:left w:val="none" w:sz="0" w:space="0" w:color="auto"/>
            <w:bottom w:val="none" w:sz="0" w:space="0" w:color="auto"/>
            <w:right w:val="none" w:sz="0" w:space="0" w:color="auto"/>
          </w:divBdr>
        </w:div>
        <w:div w:id="866331736">
          <w:marLeft w:val="480"/>
          <w:marRight w:val="0"/>
          <w:marTop w:val="0"/>
          <w:marBottom w:val="0"/>
          <w:divBdr>
            <w:top w:val="none" w:sz="0" w:space="0" w:color="auto"/>
            <w:left w:val="none" w:sz="0" w:space="0" w:color="auto"/>
            <w:bottom w:val="none" w:sz="0" w:space="0" w:color="auto"/>
            <w:right w:val="none" w:sz="0" w:space="0" w:color="auto"/>
          </w:divBdr>
        </w:div>
        <w:div w:id="1064254953">
          <w:marLeft w:val="480"/>
          <w:marRight w:val="0"/>
          <w:marTop w:val="0"/>
          <w:marBottom w:val="0"/>
          <w:divBdr>
            <w:top w:val="none" w:sz="0" w:space="0" w:color="auto"/>
            <w:left w:val="none" w:sz="0" w:space="0" w:color="auto"/>
            <w:bottom w:val="none" w:sz="0" w:space="0" w:color="auto"/>
            <w:right w:val="none" w:sz="0" w:space="0" w:color="auto"/>
          </w:divBdr>
        </w:div>
        <w:div w:id="1051727066">
          <w:marLeft w:val="480"/>
          <w:marRight w:val="0"/>
          <w:marTop w:val="0"/>
          <w:marBottom w:val="0"/>
          <w:divBdr>
            <w:top w:val="none" w:sz="0" w:space="0" w:color="auto"/>
            <w:left w:val="none" w:sz="0" w:space="0" w:color="auto"/>
            <w:bottom w:val="none" w:sz="0" w:space="0" w:color="auto"/>
            <w:right w:val="none" w:sz="0" w:space="0" w:color="auto"/>
          </w:divBdr>
        </w:div>
      </w:divsChild>
    </w:div>
    <w:div w:id="1994210975">
      <w:bodyDiv w:val="1"/>
      <w:marLeft w:val="0"/>
      <w:marRight w:val="0"/>
      <w:marTop w:val="0"/>
      <w:marBottom w:val="0"/>
      <w:divBdr>
        <w:top w:val="none" w:sz="0" w:space="0" w:color="auto"/>
        <w:left w:val="none" w:sz="0" w:space="0" w:color="auto"/>
        <w:bottom w:val="none" w:sz="0" w:space="0" w:color="auto"/>
        <w:right w:val="none" w:sz="0" w:space="0" w:color="auto"/>
      </w:divBdr>
    </w:div>
    <w:div w:id="1996642907">
      <w:bodyDiv w:val="1"/>
      <w:marLeft w:val="0"/>
      <w:marRight w:val="0"/>
      <w:marTop w:val="0"/>
      <w:marBottom w:val="0"/>
      <w:divBdr>
        <w:top w:val="none" w:sz="0" w:space="0" w:color="auto"/>
        <w:left w:val="none" w:sz="0" w:space="0" w:color="auto"/>
        <w:bottom w:val="none" w:sz="0" w:space="0" w:color="auto"/>
        <w:right w:val="none" w:sz="0" w:space="0" w:color="auto"/>
      </w:divBdr>
    </w:div>
    <w:div w:id="1998487344">
      <w:bodyDiv w:val="1"/>
      <w:marLeft w:val="0"/>
      <w:marRight w:val="0"/>
      <w:marTop w:val="0"/>
      <w:marBottom w:val="0"/>
      <w:divBdr>
        <w:top w:val="none" w:sz="0" w:space="0" w:color="auto"/>
        <w:left w:val="none" w:sz="0" w:space="0" w:color="auto"/>
        <w:bottom w:val="none" w:sz="0" w:space="0" w:color="auto"/>
        <w:right w:val="none" w:sz="0" w:space="0" w:color="auto"/>
      </w:divBdr>
    </w:div>
    <w:div w:id="1999992687">
      <w:bodyDiv w:val="1"/>
      <w:marLeft w:val="0"/>
      <w:marRight w:val="0"/>
      <w:marTop w:val="0"/>
      <w:marBottom w:val="0"/>
      <w:divBdr>
        <w:top w:val="none" w:sz="0" w:space="0" w:color="auto"/>
        <w:left w:val="none" w:sz="0" w:space="0" w:color="auto"/>
        <w:bottom w:val="none" w:sz="0" w:space="0" w:color="auto"/>
        <w:right w:val="none" w:sz="0" w:space="0" w:color="auto"/>
      </w:divBdr>
    </w:div>
    <w:div w:id="2000109534">
      <w:bodyDiv w:val="1"/>
      <w:marLeft w:val="0"/>
      <w:marRight w:val="0"/>
      <w:marTop w:val="0"/>
      <w:marBottom w:val="0"/>
      <w:divBdr>
        <w:top w:val="none" w:sz="0" w:space="0" w:color="auto"/>
        <w:left w:val="none" w:sz="0" w:space="0" w:color="auto"/>
        <w:bottom w:val="none" w:sz="0" w:space="0" w:color="auto"/>
        <w:right w:val="none" w:sz="0" w:space="0" w:color="auto"/>
      </w:divBdr>
    </w:div>
    <w:div w:id="2001689775">
      <w:bodyDiv w:val="1"/>
      <w:marLeft w:val="0"/>
      <w:marRight w:val="0"/>
      <w:marTop w:val="0"/>
      <w:marBottom w:val="0"/>
      <w:divBdr>
        <w:top w:val="none" w:sz="0" w:space="0" w:color="auto"/>
        <w:left w:val="none" w:sz="0" w:space="0" w:color="auto"/>
        <w:bottom w:val="none" w:sz="0" w:space="0" w:color="auto"/>
        <w:right w:val="none" w:sz="0" w:space="0" w:color="auto"/>
      </w:divBdr>
    </w:div>
    <w:div w:id="2003005033">
      <w:bodyDiv w:val="1"/>
      <w:marLeft w:val="0"/>
      <w:marRight w:val="0"/>
      <w:marTop w:val="0"/>
      <w:marBottom w:val="0"/>
      <w:divBdr>
        <w:top w:val="none" w:sz="0" w:space="0" w:color="auto"/>
        <w:left w:val="none" w:sz="0" w:space="0" w:color="auto"/>
        <w:bottom w:val="none" w:sz="0" w:space="0" w:color="auto"/>
        <w:right w:val="none" w:sz="0" w:space="0" w:color="auto"/>
      </w:divBdr>
    </w:div>
    <w:div w:id="2003461909">
      <w:bodyDiv w:val="1"/>
      <w:marLeft w:val="0"/>
      <w:marRight w:val="0"/>
      <w:marTop w:val="0"/>
      <w:marBottom w:val="0"/>
      <w:divBdr>
        <w:top w:val="none" w:sz="0" w:space="0" w:color="auto"/>
        <w:left w:val="none" w:sz="0" w:space="0" w:color="auto"/>
        <w:bottom w:val="none" w:sz="0" w:space="0" w:color="auto"/>
        <w:right w:val="none" w:sz="0" w:space="0" w:color="auto"/>
      </w:divBdr>
    </w:div>
    <w:div w:id="2003922088">
      <w:bodyDiv w:val="1"/>
      <w:marLeft w:val="0"/>
      <w:marRight w:val="0"/>
      <w:marTop w:val="0"/>
      <w:marBottom w:val="0"/>
      <w:divBdr>
        <w:top w:val="none" w:sz="0" w:space="0" w:color="auto"/>
        <w:left w:val="none" w:sz="0" w:space="0" w:color="auto"/>
        <w:bottom w:val="none" w:sz="0" w:space="0" w:color="auto"/>
        <w:right w:val="none" w:sz="0" w:space="0" w:color="auto"/>
      </w:divBdr>
    </w:div>
    <w:div w:id="2004695480">
      <w:bodyDiv w:val="1"/>
      <w:marLeft w:val="0"/>
      <w:marRight w:val="0"/>
      <w:marTop w:val="0"/>
      <w:marBottom w:val="0"/>
      <w:divBdr>
        <w:top w:val="none" w:sz="0" w:space="0" w:color="auto"/>
        <w:left w:val="none" w:sz="0" w:space="0" w:color="auto"/>
        <w:bottom w:val="none" w:sz="0" w:space="0" w:color="auto"/>
        <w:right w:val="none" w:sz="0" w:space="0" w:color="auto"/>
      </w:divBdr>
    </w:div>
    <w:div w:id="2007585134">
      <w:bodyDiv w:val="1"/>
      <w:marLeft w:val="0"/>
      <w:marRight w:val="0"/>
      <w:marTop w:val="0"/>
      <w:marBottom w:val="0"/>
      <w:divBdr>
        <w:top w:val="none" w:sz="0" w:space="0" w:color="auto"/>
        <w:left w:val="none" w:sz="0" w:space="0" w:color="auto"/>
        <w:bottom w:val="none" w:sz="0" w:space="0" w:color="auto"/>
        <w:right w:val="none" w:sz="0" w:space="0" w:color="auto"/>
      </w:divBdr>
    </w:div>
    <w:div w:id="2007708223">
      <w:bodyDiv w:val="1"/>
      <w:marLeft w:val="0"/>
      <w:marRight w:val="0"/>
      <w:marTop w:val="0"/>
      <w:marBottom w:val="0"/>
      <w:divBdr>
        <w:top w:val="none" w:sz="0" w:space="0" w:color="auto"/>
        <w:left w:val="none" w:sz="0" w:space="0" w:color="auto"/>
        <w:bottom w:val="none" w:sz="0" w:space="0" w:color="auto"/>
        <w:right w:val="none" w:sz="0" w:space="0" w:color="auto"/>
      </w:divBdr>
    </w:div>
    <w:div w:id="2012902725">
      <w:bodyDiv w:val="1"/>
      <w:marLeft w:val="0"/>
      <w:marRight w:val="0"/>
      <w:marTop w:val="0"/>
      <w:marBottom w:val="0"/>
      <w:divBdr>
        <w:top w:val="none" w:sz="0" w:space="0" w:color="auto"/>
        <w:left w:val="none" w:sz="0" w:space="0" w:color="auto"/>
        <w:bottom w:val="none" w:sz="0" w:space="0" w:color="auto"/>
        <w:right w:val="none" w:sz="0" w:space="0" w:color="auto"/>
      </w:divBdr>
    </w:div>
    <w:div w:id="2013289877">
      <w:bodyDiv w:val="1"/>
      <w:marLeft w:val="0"/>
      <w:marRight w:val="0"/>
      <w:marTop w:val="0"/>
      <w:marBottom w:val="0"/>
      <w:divBdr>
        <w:top w:val="none" w:sz="0" w:space="0" w:color="auto"/>
        <w:left w:val="none" w:sz="0" w:space="0" w:color="auto"/>
        <w:bottom w:val="none" w:sz="0" w:space="0" w:color="auto"/>
        <w:right w:val="none" w:sz="0" w:space="0" w:color="auto"/>
      </w:divBdr>
    </w:div>
    <w:div w:id="2016032676">
      <w:bodyDiv w:val="1"/>
      <w:marLeft w:val="0"/>
      <w:marRight w:val="0"/>
      <w:marTop w:val="0"/>
      <w:marBottom w:val="0"/>
      <w:divBdr>
        <w:top w:val="none" w:sz="0" w:space="0" w:color="auto"/>
        <w:left w:val="none" w:sz="0" w:space="0" w:color="auto"/>
        <w:bottom w:val="none" w:sz="0" w:space="0" w:color="auto"/>
        <w:right w:val="none" w:sz="0" w:space="0" w:color="auto"/>
      </w:divBdr>
    </w:div>
    <w:div w:id="2016573617">
      <w:bodyDiv w:val="1"/>
      <w:marLeft w:val="0"/>
      <w:marRight w:val="0"/>
      <w:marTop w:val="0"/>
      <w:marBottom w:val="0"/>
      <w:divBdr>
        <w:top w:val="none" w:sz="0" w:space="0" w:color="auto"/>
        <w:left w:val="none" w:sz="0" w:space="0" w:color="auto"/>
        <w:bottom w:val="none" w:sz="0" w:space="0" w:color="auto"/>
        <w:right w:val="none" w:sz="0" w:space="0" w:color="auto"/>
      </w:divBdr>
      <w:divsChild>
        <w:div w:id="1438721308">
          <w:marLeft w:val="480"/>
          <w:marRight w:val="0"/>
          <w:marTop w:val="0"/>
          <w:marBottom w:val="0"/>
          <w:divBdr>
            <w:top w:val="none" w:sz="0" w:space="0" w:color="auto"/>
            <w:left w:val="none" w:sz="0" w:space="0" w:color="auto"/>
            <w:bottom w:val="none" w:sz="0" w:space="0" w:color="auto"/>
            <w:right w:val="none" w:sz="0" w:space="0" w:color="auto"/>
          </w:divBdr>
        </w:div>
        <w:div w:id="894700161">
          <w:marLeft w:val="480"/>
          <w:marRight w:val="0"/>
          <w:marTop w:val="0"/>
          <w:marBottom w:val="0"/>
          <w:divBdr>
            <w:top w:val="none" w:sz="0" w:space="0" w:color="auto"/>
            <w:left w:val="none" w:sz="0" w:space="0" w:color="auto"/>
            <w:bottom w:val="none" w:sz="0" w:space="0" w:color="auto"/>
            <w:right w:val="none" w:sz="0" w:space="0" w:color="auto"/>
          </w:divBdr>
        </w:div>
        <w:div w:id="2047246299">
          <w:marLeft w:val="480"/>
          <w:marRight w:val="0"/>
          <w:marTop w:val="0"/>
          <w:marBottom w:val="0"/>
          <w:divBdr>
            <w:top w:val="none" w:sz="0" w:space="0" w:color="auto"/>
            <w:left w:val="none" w:sz="0" w:space="0" w:color="auto"/>
            <w:bottom w:val="none" w:sz="0" w:space="0" w:color="auto"/>
            <w:right w:val="none" w:sz="0" w:space="0" w:color="auto"/>
          </w:divBdr>
        </w:div>
        <w:div w:id="450126805">
          <w:marLeft w:val="480"/>
          <w:marRight w:val="0"/>
          <w:marTop w:val="0"/>
          <w:marBottom w:val="0"/>
          <w:divBdr>
            <w:top w:val="none" w:sz="0" w:space="0" w:color="auto"/>
            <w:left w:val="none" w:sz="0" w:space="0" w:color="auto"/>
            <w:bottom w:val="none" w:sz="0" w:space="0" w:color="auto"/>
            <w:right w:val="none" w:sz="0" w:space="0" w:color="auto"/>
          </w:divBdr>
        </w:div>
        <w:div w:id="442923982">
          <w:marLeft w:val="480"/>
          <w:marRight w:val="0"/>
          <w:marTop w:val="0"/>
          <w:marBottom w:val="0"/>
          <w:divBdr>
            <w:top w:val="none" w:sz="0" w:space="0" w:color="auto"/>
            <w:left w:val="none" w:sz="0" w:space="0" w:color="auto"/>
            <w:bottom w:val="none" w:sz="0" w:space="0" w:color="auto"/>
            <w:right w:val="none" w:sz="0" w:space="0" w:color="auto"/>
          </w:divBdr>
        </w:div>
        <w:div w:id="724840991">
          <w:marLeft w:val="480"/>
          <w:marRight w:val="0"/>
          <w:marTop w:val="0"/>
          <w:marBottom w:val="0"/>
          <w:divBdr>
            <w:top w:val="none" w:sz="0" w:space="0" w:color="auto"/>
            <w:left w:val="none" w:sz="0" w:space="0" w:color="auto"/>
            <w:bottom w:val="none" w:sz="0" w:space="0" w:color="auto"/>
            <w:right w:val="none" w:sz="0" w:space="0" w:color="auto"/>
          </w:divBdr>
        </w:div>
        <w:div w:id="1744982160">
          <w:marLeft w:val="480"/>
          <w:marRight w:val="0"/>
          <w:marTop w:val="0"/>
          <w:marBottom w:val="0"/>
          <w:divBdr>
            <w:top w:val="none" w:sz="0" w:space="0" w:color="auto"/>
            <w:left w:val="none" w:sz="0" w:space="0" w:color="auto"/>
            <w:bottom w:val="none" w:sz="0" w:space="0" w:color="auto"/>
            <w:right w:val="none" w:sz="0" w:space="0" w:color="auto"/>
          </w:divBdr>
        </w:div>
        <w:div w:id="1127430540">
          <w:marLeft w:val="480"/>
          <w:marRight w:val="0"/>
          <w:marTop w:val="0"/>
          <w:marBottom w:val="0"/>
          <w:divBdr>
            <w:top w:val="none" w:sz="0" w:space="0" w:color="auto"/>
            <w:left w:val="none" w:sz="0" w:space="0" w:color="auto"/>
            <w:bottom w:val="none" w:sz="0" w:space="0" w:color="auto"/>
            <w:right w:val="none" w:sz="0" w:space="0" w:color="auto"/>
          </w:divBdr>
        </w:div>
        <w:div w:id="926768196">
          <w:marLeft w:val="480"/>
          <w:marRight w:val="0"/>
          <w:marTop w:val="0"/>
          <w:marBottom w:val="0"/>
          <w:divBdr>
            <w:top w:val="none" w:sz="0" w:space="0" w:color="auto"/>
            <w:left w:val="none" w:sz="0" w:space="0" w:color="auto"/>
            <w:bottom w:val="none" w:sz="0" w:space="0" w:color="auto"/>
            <w:right w:val="none" w:sz="0" w:space="0" w:color="auto"/>
          </w:divBdr>
        </w:div>
        <w:div w:id="1140075617">
          <w:marLeft w:val="480"/>
          <w:marRight w:val="0"/>
          <w:marTop w:val="0"/>
          <w:marBottom w:val="0"/>
          <w:divBdr>
            <w:top w:val="none" w:sz="0" w:space="0" w:color="auto"/>
            <w:left w:val="none" w:sz="0" w:space="0" w:color="auto"/>
            <w:bottom w:val="none" w:sz="0" w:space="0" w:color="auto"/>
            <w:right w:val="none" w:sz="0" w:space="0" w:color="auto"/>
          </w:divBdr>
        </w:div>
        <w:div w:id="753361893">
          <w:marLeft w:val="480"/>
          <w:marRight w:val="0"/>
          <w:marTop w:val="0"/>
          <w:marBottom w:val="0"/>
          <w:divBdr>
            <w:top w:val="none" w:sz="0" w:space="0" w:color="auto"/>
            <w:left w:val="none" w:sz="0" w:space="0" w:color="auto"/>
            <w:bottom w:val="none" w:sz="0" w:space="0" w:color="auto"/>
            <w:right w:val="none" w:sz="0" w:space="0" w:color="auto"/>
          </w:divBdr>
        </w:div>
        <w:div w:id="1592737522">
          <w:marLeft w:val="480"/>
          <w:marRight w:val="0"/>
          <w:marTop w:val="0"/>
          <w:marBottom w:val="0"/>
          <w:divBdr>
            <w:top w:val="none" w:sz="0" w:space="0" w:color="auto"/>
            <w:left w:val="none" w:sz="0" w:space="0" w:color="auto"/>
            <w:bottom w:val="none" w:sz="0" w:space="0" w:color="auto"/>
            <w:right w:val="none" w:sz="0" w:space="0" w:color="auto"/>
          </w:divBdr>
        </w:div>
        <w:div w:id="1522010057">
          <w:marLeft w:val="480"/>
          <w:marRight w:val="0"/>
          <w:marTop w:val="0"/>
          <w:marBottom w:val="0"/>
          <w:divBdr>
            <w:top w:val="none" w:sz="0" w:space="0" w:color="auto"/>
            <w:left w:val="none" w:sz="0" w:space="0" w:color="auto"/>
            <w:bottom w:val="none" w:sz="0" w:space="0" w:color="auto"/>
            <w:right w:val="none" w:sz="0" w:space="0" w:color="auto"/>
          </w:divBdr>
        </w:div>
        <w:div w:id="662582390">
          <w:marLeft w:val="480"/>
          <w:marRight w:val="0"/>
          <w:marTop w:val="0"/>
          <w:marBottom w:val="0"/>
          <w:divBdr>
            <w:top w:val="none" w:sz="0" w:space="0" w:color="auto"/>
            <w:left w:val="none" w:sz="0" w:space="0" w:color="auto"/>
            <w:bottom w:val="none" w:sz="0" w:space="0" w:color="auto"/>
            <w:right w:val="none" w:sz="0" w:space="0" w:color="auto"/>
          </w:divBdr>
        </w:div>
        <w:div w:id="870649851">
          <w:marLeft w:val="480"/>
          <w:marRight w:val="0"/>
          <w:marTop w:val="0"/>
          <w:marBottom w:val="0"/>
          <w:divBdr>
            <w:top w:val="none" w:sz="0" w:space="0" w:color="auto"/>
            <w:left w:val="none" w:sz="0" w:space="0" w:color="auto"/>
            <w:bottom w:val="none" w:sz="0" w:space="0" w:color="auto"/>
            <w:right w:val="none" w:sz="0" w:space="0" w:color="auto"/>
          </w:divBdr>
        </w:div>
        <w:div w:id="192576276">
          <w:marLeft w:val="480"/>
          <w:marRight w:val="0"/>
          <w:marTop w:val="0"/>
          <w:marBottom w:val="0"/>
          <w:divBdr>
            <w:top w:val="none" w:sz="0" w:space="0" w:color="auto"/>
            <w:left w:val="none" w:sz="0" w:space="0" w:color="auto"/>
            <w:bottom w:val="none" w:sz="0" w:space="0" w:color="auto"/>
            <w:right w:val="none" w:sz="0" w:space="0" w:color="auto"/>
          </w:divBdr>
        </w:div>
        <w:div w:id="1370448109">
          <w:marLeft w:val="480"/>
          <w:marRight w:val="0"/>
          <w:marTop w:val="0"/>
          <w:marBottom w:val="0"/>
          <w:divBdr>
            <w:top w:val="none" w:sz="0" w:space="0" w:color="auto"/>
            <w:left w:val="none" w:sz="0" w:space="0" w:color="auto"/>
            <w:bottom w:val="none" w:sz="0" w:space="0" w:color="auto"/>
            <w:right w:val="none" w:sz="0" w:space="0" w:color="auto"/>
          </w:divBdr>
        </w:div>
        <w:div w:id="145441088">
          <w:marLeft w:val="480"/>
          <w:marRight w:val="0"/>
          <w:marTop w:val="0"/>
          <w:marBottom w:val="0"/>
          <w:divBdr>
            <w:top w:val="none" w:sz="0" w:space="0" w:color="auto"/>
            <w:left w:val="none" w:sz="0" w:space="0" w:color="auto"/>
            <w:bottom w:val="none" w:sz="0" w:space="0" w:color="auto"/>
            <w:right w:val="none" w:sz="0" w:space="0" w:color="auto"/>
          </w:divBdr>
        </w:div>
        <w:div w:id="1094935104">
          <w:marLeft w:val="480"/>
          <w:marRight w:val="0"/>
          <w:marTop w:val="0"/>
          <w:marBottom w:val="0"/>
          <w:divBdr>
            <w:top w:val="none" w:sz="0" w:space="0" w:color="auto"/>
            <w:left w:val="none" w:sz="0" w:space="0" w:color="auto"/>
            <w:bottom w:val="none" w:sz="0" w:space="0" w:color="auto"/>
            <w:right w:val="none" w:sz="0" w:space="0" w:color="auto"/>
          </w:divBdr>
        </w:div>
        <w:div w:id="1139540116">
          <w:marLeft w:val="480"/>
          <w:marRight w:val="0"/>
          <w:marTop w:val="0"/>
          <w:marBottom w:val="0"/>
          <w:divBdr>
            <w:top w:val="none" w:sz="0" w:space="0" w:color="auto"/>
            <w:left w:val="none" w:sz="0" w:space="0" w:color="auto"/>
            <w:bottom w:val="none" w:sz="0" w:space="0" w:color="auto"/>
            <w:right w:val="none" w:sz="0" w:space="0" w:color="auto"/>
          </w:divBdr>
        </w:div>
        <w:div w:id="1094590749">
          <w:marLeft w:val="480"/>
          <w:marRight w:val="0"/>
          <w:marTop w:val="0"/>
          <w:marBottom w:val="0"/>
          <w:divBdr>
            <w:top w:val="none" w:sz="0" w:space="0" w:color="auto"/>
            <w:left w:val="none" w:sz="0" w:space="0" w:color="auto"/>
            <w:bottom w:val="none" w:sz="0" w:space="0" w:color="auto"/>
            <w:right w:val="none" w:sz="0" w:space="0" w:color="auto"/>
          </w:divBdr>
        </w:div>
        <w:div w:id="1772237465">
          <w:marLeft w:val="480"/>
          <w:marRight w:val="0"/>
          <w:marTop w:val="0"/>
          <w:marBottom w:val="0"/>
          <w:divBdr>
            <w:top w:val="none" w:sz="0" w:space="0" w:color="auto"/>
            <w:left w:val="none" w:sz="0" w:space="0" w:color="auto"/>
            <w:bottom w:val="none" w:sz="0" w:space="0" w:color="auto"/>
            <w:right w:val="none" w:sz="0" w:space="0" w:color="auto"/>
          </w:divBdr>
        </w:div>
        <w:div w:id="475341054">
          <w:marLeft w:val="480"/>
          <w:marRight w:val="0"/>
          <w:marTop w:val="0"/>
          <w:marBottom w:val="0"/>
          <w:divBdr>
            <w:top w:val="none" w:sz="0" w:space="0" w:color="auto"/>
            <w:left w:val="none" w:sz="0" w:space="0" w:color="auto"/>
            <w:bottom w:val="none" w:sz="0" w:space="0" w:color="auto"/>
            <w:right w:val="none" w:sz="0" w:space="0" w:color="auto"/>
          </w:divBdr>
        </w:div>
        <w:div w:id="789134160">
          <w:marLeft w:val="480"/>
          <w:marRight w:val="0"/>
          <w:marTop w:val="0"/>
          <w:marBottom w:val="0"/>
          <w:divBdr>
            <w:top w:val="none" w:sz="0" w:space="0" w:color="auto"/>
            <w:left w:val="none" w:sz="0" w:space="0" w:color="auto"/>
            <w:bottom w:val="none" w:sz="0" w:space="0" w:color="auto"/>
            <w:right w:val="none" w:sz="0" w:space="0" w:color="auto"/>
          </w:divBdr>
        </w:div>
        <w:div w:id="75441387">
          <w:marLeft w:val="480"/>
          <w:marRight w:val="0"/>
          <w:marTop w:val="0"/>
          <w:marBottom w:val="0"/>
          <w:divBdr>
            <w:top w:val="none" w:sz="0" w:space="0" w:color="auto"/>
            <w:left w:val="none" w:sz="0" w:space="0" w:color="auto"/>
            <w:bottom w:val="none" w:sz="0" w:space="0" w:color="auto"/>
            <w:right w:val="none" w:sz="0" w:space="0" w:color="auto"/>
          </w:divBdr>
        </w:div>
        <w:div w:id="1822506477">
          <w:marLeft w:val="480"/>
          <w:marRight w:val="0"/>
          <w:marTop w:val="0"/>
          <w:marBottom w:val="0"/>
          <w:divBdr>
            <w:top w:val="none" w:sz="0" w:space="0" w:color="auto"/>
            <w:left w:val="none" w:sz="0" w:space="0" w:color="auto"/>
            <w:bottom w:val="none" w:sz="0" w:space="0" w:color="auto"/>
            <w:right w:val="none" w:sz="0" w:space="0" w:color="auto"/>
          </w:divBdr>
        </w:div>
        <w:div w:id="1428890887">
          <w:marLeft w:val="480"/>
          <w:marRight w:val="0"/>
          <w:marTop w:val="0"/>
          <w:marBottom w:val="0"/>
          <w:divBdr>
            <w:top w:val="none" w:sz="0" w:space="0" w:color="auto"/>
            <w:left w:val="none" w:sz="0" w:space="0" w:color="auto"/>
            <w:bottom w:val="none" w:sz="0" w:space="0" w:color="auto"/>
            <w:right w:val="none" w:sz="0" w:space="0" w:color="auto"/>
          </w:divBdr>
        </w:div>
        <w:div w:id="13651806">
          <w:marLeft w:val="480"/>
          <w:marRight w:val="0"/>
          <w:marTop w:val="0"/>
          <w:marBottom w:val="0"/>
          <w:divBdr>
            <w:top w:val="none" w:sz="0" w:space="0" w:color="auto"/>
            <w:left w:val="none" w:sz="0" w:space="0" w:color="auto"/>
            <w:bottom w:val="none" w:sz="0" w:space="0" w:color="auto"/>
            <w:right w:val="none" w:sz="0" w:space="0" w:color="auto"/>
          </w:divBdr>
        </w:div>
        <w:div w:id="1570653288">
          <w:marLeft w:val="480"/>
          <w:marRight w:val="0"/>
          <w:marTop w:val="0"/>
          <w:marBottom w:val="0"/>
          <w:divBdr>
            <w:top w:val="none" w:sz="0" w:space="0" w:color="auto"/>
            <w:left w:val="none" w:sz="0" w:space="0" w:color="auto"/>
            <w:bottom w:val="none" w:sz="0" w:space="0" w:color="auto"/>
            <w:right w:val="none" w:sz="0" w:space="0" w:color="auto"/>
          </w:divBdr>
        </w:div>
        <w:div w:id="1799184389">
          <w:marLeft w:val="480"/>
          <w:marRight w:val="0"/>
          <w:marTop w:val="0"/>
          <w:marBottom w:val="0"/>
          <w:divBdr>
            <w:top w:val="none" w:sz="0" w:space="0" w:color="auto"/>
            <w:left w:val="none" w:sz="0" w:space="0" w:color="auto"/>
            <w:bottom w:val="none" w:sz="0" w:space="0" w:color="auto"/>
            <w:right w:val="none" w:sz="0" w:space="0" w:color="auto"/>
          </w:divBdr>
        </w:div>
        <w:div w:id="1402486595">
          <w:marLeft w:val="480"/>
          <w:marRight w:val="0"/>
          <w:marTop w:val="0"/>
          <w:marBottom w:val="0"/>
          <w:divBdr>
            <w:top w:val="none" w:sz="0" w:space="0" w:color="auto"/>
            <w:left w:val="none" w:sz="0" w:space="0" w:color="auto"/>
            <w:bottom w:val="none" w:sz="0" w:space="0" w:color="auto"/>
            <w:right w:val="none" w:sz="0" w:space="0" w:color="auto"/>
          </w:divBdr>
        </w:div>
        <w:div w:id="65693882">
          <w:marLeft w:val="480"/>
          <w:marRight w:val="0"/>
          <w:marTop w:val="0"/>
          <w:marBottom w:val="0"/>
          <w:divBdr>
            <w:top w:val="none" w:sz="0" w:space="0" w:color="auto"/>
            <w:left w:val="none" w:sz="0" w:space="0" w:color="auto"/>
            <w:bottom w:val="none" w:sz="0" w:space="0" w:color="auto"/>
            <w:right w:val="none" w:sz="0" w:space="0" w:color="auto"/>
          </w:divBdr>
        </w:div>
        <w:div w:id="1059011377">
          <w:marLeft w:val="480"/>
          <w:marRight w:val="0"/>
          <w:marTop w:val="0"/>
          <w:marBottom w:val="0"/>
          <w:divBdr>
            <w:top w:val="none" w:sz="0" w:space="0" w:color="auto"/>
            <w:left w:val="none" w:sz="0" w:space="0" w:color="auto"/>
            <w:bottom w:val="none" w:sz="0" w:space="0" w:color="auto"/>
            <w:right w:val="none" w:sz="0" w:space="0" w:color="auto"/>
          </w:divBdr>
        </w:div>
        <w:div w:id="1500271453">
          <w:marLeft w:val="480"/>
          <w:marRight w:val="0"/>
          <w:marTop w:val="0"/>
          <w:marBottom w:val="0"/>
          <w:divBdr>
            <w:top w:val="none" w:sz="0" w:space="0" w:color="auto"/>
            <w:left w:val="none" w:sz="0" w:space="0" w:color="auto"/>
            <w:bottom w:val="none" w:sz="0" w:space="0" w:color="auto"/>
            <w:right w:val="none" w:sz="0" w:space="0" w:color="auto"/>
          </w:divBdr>
        </w:div>
        <w:div w:id="1137066714">
          <w:marLeft w:val="480"/>
          <w:marRight w:val="0"/>
          <w:marTop w:val="0"/>
          <w:marBottom w:val="0"/>
          <w:divBdr>
            <w:top w:val="none" w:sz="0" w:space="0" w:color="auto"/>
            <w:left w:val="none" w:sz="0" w:space="0" w:color="auto"/>
            <w:bottom w:val="none" w:sz="0" w:space="0" w:color="auto"/>
            <w:right w:val="none" w:sz="0" w:space="0" w:color="auto"/>
          </w:divBdr>
        </w:div>
        <w:div w:id="1356807964">
          <w:marLeft w:val="480"/>
          <w:marRight w:val="0"/>
          <w:marTop w:val="0"/>
          <w:marBottom w:val="0"/>
          <w:divBdr>
            <w:top w:val="none" w:sz="0" w:space="0" w:color="auto"/>
            <w:left w:val="none" w:sz="0" w:space="0" w:color="auto"/>
            <w:bottom w:val="none" w:sz="0" w:space="0" w:color="auto"/>
            <w:right w:val="none" w:sz="0" w:space="0" w:color="auto"/>
          </w:divBdr>
        </w:div>
        <w:div w:id="764033329">
          <w:marLeft w:val="480"/>
          <w:marRight w:val="0"/>
          <w:marTop w:val="0"/>
          <w:marBottom w:val="0"/>
          <w:divBdr>
            <w:top w:val="none" w:sz="0" w:space="0" w:color="auto"/>
            <w:left w:val="none" w:sz="0" w:space="0" w:color="auto"/>
            <w:bottom w:val="none" w:sz="0" w:space="0" w:color="auto"/>
            <w:right w:val="none" w:sz="0" w:space="0" w:color="auto"/>
          </w:divBdr>
        </w:div>
        <w:div w:id="724256647">
          <w:marLeft w:val="480"/>
          <w:marRight w:val="0"/>
          <w:marTop w:val="0"/>
          <w:marBottom w:val="0"/>
          <w:divBdr>
            <w:top w:val="none" w:sz="0" w:space="0" w:color="auto"/>
            <w:left w:val="none" w:sz="0" w:space="0" w:color="auto"/>
            <w:bottom w:val="none" w:sz="0" w:space="0" w:color="auto"/>
            <w:right w:val="none" w:sz="0" w:space="0" w:color="auto"/>
          </w:divBdr>
        </w:div>
        <w:div w:id="870263945">
          <w:marLeft w:val="480"/>
          <w:marRight w:val="0"/>
          <w:marTop w:val="0"/>
          <w:marBottom w:val="0"/>
          <w:divBdr>
            <w:top w:val="none" w:sz="0" w:space="0" w:color="auto"/>
            <w:left w:val="none" w:sz="0" w:space="0" w:color="auto"/>
            <w:bottom w:val="none" w:sz="0" w:space="0" w:color="auto"/>
            <w:right w:val="none" w:sz="0" w:space="0" w:color="auto"/>
          </w:divBdr>
        </w:div>
        <w:div w:id="251552294">
          <w:marLeft w:val="480"/>
          <w:marRight w:val="0"/>
          <w:marTop w:val="0"/>
          <w:marBottom w:val="0"/>
          <w:divBdr>
            <w:top w:val="none" w:sz="0" w:space="0" w:color="auto"/>
            <w:left w:val="none" w:sz="0" w:space="0" w:color="auto"/>
            <w:bottom w:val="none" w:sz="0" w:space="0" w:color="auto"/>
            <w:right w:val="none" w:sz="0" w:space="0" w:color="auto"/>
          </w:divBdr>
        </w:div>
        <w:div w:id="1641375467">
          <w:marLeft w:val="480"/>
          <w:marRight w:val="0"/>
          <w:marTop w:val="0"/>
          <w:marBottom w:val="0"/>
          <w:divBdr>
            <w:top w:val="none" w:sz="0" w:space="0" w:color="auto"/>
            <w:left w:val="none" w:sz="0" w:space="0" w:color="auto"/>
            <w:bottom w:val="none" w:sz="0" w:space="0" w:color="auto"/>
            <w:right w:val="none" w:sz="0" w:space="0" w:color="auto"/>
          </w:divBdr>
        </w:div>
        <w:div w:id="1872573408">
          <w:marLeft w:val="480"/>
          <w:marRight w:val="0"/>
          <w:marTop w:val="0"/>
          <w:marBottom w:val="0"/>
          <w:divBdr>
            <w:top w:val="none" w:sz="0" w:space="0" w:color="auto"/>
            <w:left w:val="none" w:sz="0" w:space="0" w:color="auto"/>
            <w:bottom w:val="none" w:sz="0" w:space="0" w:color="auto"/>
            <w:right w:val="none" w:sz="0" w:space="0" w:color="auto"/>
          </w:divBdr>
        </w:div>
        <w:div w:id="793333636">
          <w:marLeft w:val="480"/>
          <w:marRight w:val="0"/>
          <w:marTop w:val="0"/>
          <w:marBottom w:val="0"/>
          <w:divBdr>
            <w:top w:val="none" w:sz="0" w:space="0" w:color="auto"/>
            <w:left w:val="none" w:sz="0" w:space="0" w:color="auto"/>
            <w:bottom w:val="none" w:sz="0" w:space="0" w:color="auto"/>
            <w:right w:val="none" w:sz="0" w:space="0" w:color="auto"/>
          </w:divBdr>
        </w:div>
        <w:div w:id="347175790">
          <w:marLeft w:val="480"/>
          <w:marRight w:val="0"/>
          <w:marTop w:val="0"/>
          <w:marBottom w:val="0"/>
          <w:divBdr>
            <w:top w:val="none" w:sz="0" w:space="0" w:color="auto"/>
            <w:left w:val="none" w:sz="0" w:space="0" w:color="auto"/>
            <w:bottom w:val="none" w:sz="0" w:space="0" w:color="auto"/>
            <w:right w:val="none" w:sz="0" w:space="0" w:color="auto"/>
          </w:divBdr>
        </w:div>
        <w:div w:id="1370182610">
          <w:marLeft w:val="480"/>
          <w:marRight w:val="0"/>
          <w:marTop w:val="0"/>
          <w:marBottom w:val="0"/>
          <w:divBdr>
            <w:top w:val="none" w:sz="0" w:space="0" w:color="auto"/>
            <w:left w:val="none" w:sz="0" w:space="0" w:color="auto"/>
            <w:bottom w:val="none" w:sz="0" w:space="0" w:color="auto"/>
            <w:right w:val="none" w:sz="0" w:space="0" w:color="auto"/>
          </w:divBdr>
        </w:div>
        <w:div w:id="836769056">
          <w:marLeft w:val="480"/>
          <w:marRight w:val="0"/>
          <w:marTop w:val="0"/>
          <w:marBottom w:val="0"/>
          <w:divBdr>
            <w:top w:val="none" w:sz="0" w:space="0" w:color="auto"/>
            <w:left w:val="none" w:sz="0" w:space="0" w:color="auto"/>
            <w:bottom w:val="none" w:sz="0" w:space="0" w:color="auto"/>
            <w:right w:val="none" w:sz="0" w:space="0" w:color="auto"/>
          </w:divBdr>
        </w:div>
        <w:div w:id="1776485526">
          <w:marLeft w:val="480"/>
          <w:marRight w:val="0"/>
          <w:marTop w:val="0"/>
          <w:marBottom w:val="0"/>
          <w:divBdr>
            <w:top w:val="none" w:sz="0" w:space="0" w:color="auto"/>
            <w:left w:val="none" w:sz="0" w:space="0" w:color="auto"/>
            <w:bottom w:val="none" w:sz="0" w:space="0" w:color="auto"/>
            <w:right w:val="none" w:sz="0" w:space="0" w:color="auto"/>
          </w:divBdr>
        </w:div>
        <w:div w:id="2015105091">
          <w:marLeft w:val="480"/>
          <w:marRight w:val="0"/>
          <w:marTop w:val="0"/>
          <w:marBottom w:val="0"/>
          <w:divBdr>
            <w:top w:val="none" w:sz="0" w:space="0" w:color="auto"/>
            <w:left w:val="none" w:sz="0" w:space="0" w:color="auto"/>
            <w:bottom w:val="none" w:sz="0" w:space="0" w:color="auto"/>
            <w:right w:val="none" w:sz="0" w:space="0" w:color="auto"/>
          </w:divBdr>
        </w:div>
        <w:div w:id="1917082528">
          <w:marLeft w:val="480"/>
          <w:marRight w:val="0"/>
          <w:marTop w:val="0"/>
          <w:marBottom w:val="0"/>
          <w:divBdr>
            <w:top w:val="none" w:sz="0" w:space="0" w:color="auto"/>
            <w:left w:val="none" w:sz="0" w:space="0" w:color="auto"/>
            <w:bottom w:val="none" w:sz="0" w:space="0" w:color="auto"/>
            <w:right w:val="none" w:sz="0" w:space="0" w:color="auto"/>
          </w:divBdr>
        </w:div>
        <w:div w:id="899900226">
          <w:marLeft w:val="480"/>
          <w:marRight w:val="0"/>
          <w:marTop w:val="0"/>
          <w:marBottom w:val="0"/>
          <w:divBdr>
            <w:top w:val="none" w:sz="0" w:space="0" w:color="auto"/>
            <w:left w:val="none" w:sz="0" w:space="0" w:color="auto"/>
            <w:bottom w:val="none" w:sz="0" w:space="0" w:color="auto"/>
            <w:right w:val="none" w:sz="0" w:space="0" w:color="auto"/>
          </w:divBdr>
        </w:div>
        <w:div w:id="311717099">
          <w:marLeft w:val="480"/>
          <w:marRight w:val="0"/>
          <w:marTop w:val="0"/>
          <w:marBottom w:val="0"/>
          <w:divBdr>
            <w:top w:val="none" w:sz="0" w:space="0" w:color="auto"/>
            <w:left w:val="none" w:sz="0" w:space="0" w:color="auto"/>
            <w:bottom w:val="none" w:sz="0" w:space="0" w:color="auto"/>
            <w:right w:val="none" w:sz="0" w:space="0" w:color="auto"/>
          </w:divBdr>
        </w:div>
        <w:div w:id="492141672">
          <w:marLeft w:val="480"/>
          <w:marRight w:val="0"/>
          <w:marTop w:val="0"/>
          <w:marBottom w:val="0"/>
          <w:divBdr>
            <w:top w:val="none" w:sz="0" w:space="0" w:color="auto"/>
            <w:left w:val="none" w:sz="0" w:space="0" w:color="auto"/>
            <w:bottom w:val="none" w:sz="0" w:space="0" w:color="auto"/>
            <w:right w:val="none" w:sz="0" w:space="0" w:color="auto"/>
          </w:divBdr>
        </w:div>
        <w:div w:id="1183279983">
          <w:marLeft w:val="480"/>
          <w:marRight w:val="0"/>
          <w:marTop w:val="0"/>
          <w:marBottom w:val="0"/>
          <w:divBdr>
            <w:top w:val="none" w:sz="0" w:space="0" w:color="auto"/>
            <w:left w:val="none" w:sz="0" w:space="0" w:color="auto"/>
            <w:bottom w:val="none" w:sz="0" w:space="0" w:color="auto"/>
            <w:right w:val="none" w:sz="0" w:space="0" w:color="auto"/>
          </w:divBdr>
        </w:div>
        <w:div w:id="506989810">
          <w:marLeft w:val="480"/>
          <w:marRight w:val="0"/>
          <w:marTop w:val="0"/>
          <w:marBottom w:val="0"/>
          <w:divBdr>
            <w:top w:val="none" w:sz="0" w:space="0" w:color="auto"/>
            <w:left w:val="none" w:sz="0" w:space="0" w:color="auto"/>
            <w:bottom w:val="none" w:sz="0" w:space="0" w:color="auto"/>
            <w:right w:val="none" w:sz="0" w:space="0" w:color="auto"/>
          </w:divBdr>
        </w:div>
        <w:div w:id="853613180">
          <w:marLeft w:val="480"/>
          <w:marRight w:val="0"/>
          <w:marTop w:val="0"/>
          <w:marBottom w:val="0"/>
          <w:divBdr>
            <w:top w:val="none" w:sz="0" w:space="0" w:color="auto"/>
            <w:left w:val="none" w:sz="0" w:space="0" w:color="auto"/>
            <w:bottom w:val="none" w:sz="0" w:space="0" w:color="auto"/>
            <w:right w:val="none" w:sz="0" w:space="0" w:color="auto"/>
          </w:divBdr>
        </w:div>
        <w:div w:id="65106353">
          <w:marLeft w:val="480"/>
          <w:marRight w:val="0"/>
          <w:marTop w:val="0"/>
          <w:marBottom w:val="0"/>
          <w:divBdr>
            <w:top w:val="none" w:sz="0" w:space="0" w:color="auto"/>
            <w:left w:val="none" w:sz="0" w:space="0" w:color="auto"/>
            <w:bottom w:val="none" w:sz="0" w:space="0" w:color="auto"/>
            <w:right w:val="none" w:sz="0" w:space="0" w:color="auto"/>
          </w:divBdr>
        </w:div>
        <w:div w:id="1055665153">
          <w:marLeft w:val="480"/>
          <w:marRight w:val="0"/>
          <w:marTop w:val="0"/>
          <w:marBottom w:val="0"/>
          <w:divBdr>
            <w:top w:val="none" w:sz="0" w:space="0" w:color="auto"/>
            <w:left w:val="none" w:sz="0" w:space="0" w:color="auto"/>
            <w:bottom w:val="none" w:sz="0" w:space="0" w:color="auto"/>
            <w:right w:val="none" w:sz="0" w:space="0" w:color="auto"/>
          </w:divBdr>
        </w:div>
        <w:div w:id="729112884">
          <w:marLeft w:val="480"/>
          <w:marRight w:val="0"/>
          <w:marTop w:val="0"/>
          <w:marBottom w:val="0"/>
          <w:divBdr>
            <w:top w:val="none" w:sz="0" w:space="0" w:color="auto"/>
            <w:left w:val="none" w:sz="0" w:space="0" w:color="auto"/>
            <w:bottom w:val="none" w:sz="0" w:space="0" w:color="auto"/>
            <w:right w:val="none" w:sz="0" w:space="0" w:color="auto"/>
          </w:divBdr>
        </w:div>
        <w:div w:id="431366422">
          <w:marLeft w:val="480"/>
          <w:marRight w:val="0"/>
          <w:marTop w:val="0"/>
          <w:marBottom w:val="0"/>
          <w:divBdr>
            <w:top w:val="none" w:sz="0" w:space="0" w:color="auto"/>
            <w:left w:val="none" w:sz="0" w:space="0" w:color="auto"/>
            <w:bottom w:val="none" w:sz="0" w:space="0" w:color="auto"/>
            <w:right w:val="none" w:sz="0" w:space="0" w:color="auto"/>
          </w:divBdr>
        </w:div>
        <w:div w:id="1732382403">
          <w:marLeft w:val="480"/>
          <w:marRight w:val="0"/>
          <w:marTop w:val="0"/>
          <w:marBottom w:val="0"/>
          <w:divBdr>
            <w:top w:val="none" w:sz="0" w:space="0" w:color="auto"/>
            <w:left w:val="none" w:sz="0" w:space="0" w:color="auto"/>
            <w:bottom w:val="none" w:sz="0" w:space="0" w:color="auto"/>
            <w:right w:val="none" w:sz="0" w:space="0" w:color="auto"/>
          </w:divBdr>
        </w:div>
        <w:div w:id="1835098515">
          <w:marLeft w:val="480"/>
          <w:marRight w:val="0"/>
          <w:marTop w:val="0"/>
          <w:marBottom w:val="0"/>
          <w:divBdr>
            <w:top w:val="none" w:sz="0" w:space="0" w:color="auto"/>
            <w:left w:val="none" w:sz="0" w:space="0" w:color="auto"/>
            <w:bottom w:val="none" w:sz="0" w:space="0" w:color="auto"/>
            <w:right w:val="none" w:sz="0" w:space="0" w:color="auto"/>
          </w:divBdr>
        </w:div>
        <w:div w:id="1628122830">
          <w:marLeft w:val="480"/>
          <w:marRight w:val="0"/>
          <w:marTop w:val="0"/>
          <w:marBottom w:val="0"/>
          <w:divBdr>
            <w:top w:val="none" w:sz="0" w:space="0" w:color="auto"/>
            <w:left w:val="none" w:sz="0" w:space="0" w:color="auto"/>
            <w:bottom w:val="none" w:sz="0" w:space="0" w:color="auto"/>
            <w:right w:val="none" w:sz="0" w:space="0" w:color="auto"/>
          </w:divBdr>
        </w:div>
        <w:div w:id="764225352">
          <w:marLeft w:val="480"/>
          <w:marRight w:val="0"/>
          <w:marTop w:val="0"/>
          <w:marBottom w:val="0"/>
          <w:divBdr>
            <w:top w:val="none" w:sz="0" w:space="0" w:color="auto"/>
            <w:left w:val="none" w:sz="0" w:space="0" w:color="auto"/>
            <w:bottom w:val="none" w:sz="0" w:space="0" w:color="auto"/>
            <w:right w:val="none" w:sz="0" w:space="0" w:color="auto"/>
          </w:divBdr>
        </w:div>
        <w:div w:id="77485615">
          <w:marLeft w:val="480"/>
          <w:marRight w:val="0"/>
          <w:marTop w:val="0"/>
          <w:marBottom w:val="0"/>
          <w:divBdr>
            <w:top w:val="none" w:sz="0" w:space="0" w:color="auto"/>
            <w:left w:val="none" w:sz="0" w:space="0" w:color="auto"/>
            <w:bottom w:val="none" w:sz="0" w:space="0" w:color="auto"/>
            <w:right w:val="none" w:sz="0" w:space="0" w:color="auto"/>
          </w:divBdr>
        </w:div>
        <w:div w:id="1668971845">
          <w:marLeft w:val="480"/>
          <w:marRight w:val="0"/>
          <w:marTop w:val="0"/>
          <w:marBottom w:val="0"/>
          <w:divBdr>
            <w:top w:val="none" w:sz="0" w:space="0" w:color="auto"/>
            <w:left w:val="none" w:sz="0" w:space="0" w:color="auto"/>
            <w:bottom w:val="none" w:sz="0" w:space="0" w:color="auto"/>
            <w:right w:val="none" w:sz="0" w:space="0" w:color="auto"/>
          </w:divBdr>
        </w:div>
        <w:div w:id="2048598322">
          <w:marLeft w:val="480"/>
          <w:marRight w:val="0"/>
          <w:marTop w:val="0"/>
          <w:marBottom w:val="0"/>
          <w:divBdr>
            <w:top w:val="none" w:sz="0" w:space="0" w:color="auto"/>
            <w:left w:val="none" w:sz="0" w:space="0" w:color="auto"/>
            <w:bottom w:val="none" w:sz="0" w:space="0" w:color="auto"/>
            <w:right w:val="none" w:sz="0" w:space="0" w:color="auto"/>
          </w:divBdr>
        </w:div>
        <w:div w:id="36512320">
          <w:marLeft w:val="480"/>
          <w:marRight w:val="0"/>
          <w:marTop w:val="0"/>
          <w:marBottom w:val="0"/>
          <w:divBdr>
            <w:top w:val="none" w:sz="0" w:space="0" w:color="auto"/>
            <w:left w:val="none" w:sz="0" w:space="0" w:color="auto"/>
            <w:bottom w:val="none" w:sz="0" w:space="0" w:color="auto"/>
            <w:right w:val="none" w:sz="0" w:space="0" w:color="auto"/>
          </w:divBdr>
        </w:div>
        <w:div w:id="1903786098">
          <w:marLeft w:val="480"/>
          <w:marRight w:val="0"/>
          <w:marTop w:val="0"/>
          <w:marBottom w:val="0"/>
          <w:divBdr>
            <w:top w:val="none" w:sz="0" w:space="0" w:color="auto"/>
            <w:left w:val="none" w:sz="0" w:space="0" w:color="auto"/>
            <w:bottom w:val="none" w:sz="0" w:space="0" w:color="auto"/>
            <w:right w:val="none" w:sz="0" w:space="0" w:color="auto"/>
          </w:divBdr>
        </w:div>
        <w:div w:id="1537039365">
          <w:marLeft w:val="480"/>
          <w:marRight w:val="0"/>
          <w:marTop w:val="0"/>
          <w:marBottom w:val="0"/>
          <w:divBdr>
            <w:top w:val="none" w:sz="0" w:space="0" w:color="auto"/>
            <w:left w:val="none" w:sz="0" w:space="0" w:color="auto"/>
            <w:bottom w:val="none" w:sz="0" w:space="0" w:color="auto"/>
            <w:right w:val="none" w:sz="0" w:space="0" w:color="auto"/>
          </w:divBdr>
        </w:div>
        <w:div w:id="1415711655">
          <w:marLeft w:val="480"/>
          <w:marRight w:val="0"/>
          <w:marTop w:val="0"/>
          <w:marBottom w:val="0"/>
          <w:divBdr>
            <w:top w:val="none" w:sz="0" w:space="0" w:color="auto"/>
            <w:left w:val="none" w:sz="0" w:space="0" w:color="auto"/>
            <w:bottom w:val="none" w:sz="0" w:space="0" w:color="auto"/>
            <w:right w:val="none" w:sz="0" w:space="0" w:color="auto"/>
          </w:divBdr>
        </w:div>
        <w:div w:id="259072860">
          <w:marLeft w:val="480"/>
          <w:marRight w:val="0"/>
          <w:marTop w:val="0"/>
          <w:marBottom w:val="0"/>
          <w:divBdr>
            <w:top w:val="none" w:sz="0" w:space="0" w:color="auto"/>
            <w:left w:val="none" w:sz="0" w:space="0" w:color="auto"/>
            <w:bottom w:val="none" w:sz="0" w:space="0" w:color="auto"/>
            <w:right w:val="none" w:sz="0" w:space="0" w:color="auto"/>
          </w:divBdr>
        </w:div>
        <w:div w:id="38675937">
          <w:marLeft w:val="480"/>
          <w:marRight w:val="0"/>
          <w:marTop w:val="0"/>
          <w:marBottom w:val="0"/>
          <w:divBdr>
            <w:top w:val="none" w:sz="0" w:space="0" w:color="auto"/>
            <w:left w:val="none" w:sz="0" w:space="0" w:color="auto"/>
            <w:bottom w:val="none" w:sz="0" w:space="0" w:color="auto"/>
            <w:right w:val="none" w:sz="0" w:space="0" w:color="auto"/>
          </w:divBdr>
        </w:div>
        <w:div w:id="1049650697">
          <w:marLeft w:val="480"/>
          <w:marRight w:val="0"/>
          <w:marTop w:val="0"/>
          <w:marBottom w:val="0"/>
          <w:divBdr>
            <w:top w:val="none" w:sz="0" w:space="0" w:color="auto"/>
            <w:left w:val="none" w:sz="0" w:space="0" w:color="auto"/>
            <w:bottom w:val="none" w:sz="0" w:space="0" w:color="auto"/>
            <w:right w:val="none" w:sz="0" w:space="0" w:color="auto"/>
          </w:divBdr>
        </w:div>
        <w:div w:id="534199507">
          <w:marLeft w:val="480"/>
          <w:marRight w:val="0"/>
          <w:marTop w:val="0"/>
          <w:marBottom w:val="0"/>
          <w:divBdr>
            <w:top w:val="none" w:sz="0" w:space="0" w:color="auto"/>
            <w:left w:val="none" w:sz="0" w:space="0" w:color="auto"/>
            <w:bottom w:val="none" w:sz="0" w:space="0" w:color="auto"/>
            <w:right w:val="none" w:sz="0" w:space="0" w:color="auto"/>
          </w:divBdr>
        </w:div>
        <w:div w:id="273638303">
          <w:marLeft w:val="480"/>
          <w:marRight w:val="0"/>
          <w:marTop w:val="0"/>
          <w:marBottom w:val="0"/>
          <w:divBdr>
            <w:top w:val="none" w:sz="0" w:space="0" w:color="auto"/>
            <w:left w:val="none" w:sz="0" w:space="0" w:color="auto"/>
            <w:bottom w:val="none" w:sz="0" w:space="0" w:color="auto"/>
            <w:right w:val="none" w:sz="0" w:space="0" w:color="auto"/>
          </w:divBdr>
        </w:div>
        <w:div w:id="2037347709">
          <w:marLeft w:val="480"/>
          <w:marRight w:val="0"/>
          <w:marTop w:val="0"/>
          <w:marBottom w:val="0"/>
          <w:divBdr>
            <w:top w:val="none" w:sz="0" w:space="0" w:color="auto"/>
            <w:left w:val="none" w:sz="0" w:space="0" w:color="auto"/>
            <w:bottom w:val="none" w:sz="0" w:space="0" w:color="auto"/>
            <w:right w:val="none" w:sz="0" w:space="0" w:color="auto"/>
          </w:divBdr>
        </w:div>
        <w:div w:id="1576041637">
          <w:marLeft w:val="480"/>
          <w:marRight w:val="0"/>
          <w:marTop w:val="0"/>
          <w:marBottom w:val="0"/>
          <w:divBdr>
            <w:top w:val="none" w:sz="0" w:space="0" w:color="auto"/>
            <w:left w:val="none" w:sz="0" w:space="0" w:color="auto"/>
            <w:bottom w:val="none" w:sz="0" w:space="0" w:color="auto"/>
            <w:right w:val="none" w:sz="0" w:space="0" w:color="auto"/>
          </w:divBdr>
        </w:div>
        <w:div w:id="1890996770">
          <w:marLeft w:val="480"/>
          <w:marRight w:val="0"/>
          <w:marTop w:val="0"/>
          <w:marBottom w:val="0"/>
          <w:divBdr>
            <w:top w:val="none" w:sz="0" w:space="0" w:color="auto"/>
            <w:left w:val="none" w:sz="0" w:space="0" w:color="auto"/>
            <w:bottom w:val="none" w:sz="0" w:space="0" w:color="auto"/>
            <w:right w:val="none" w:sz="0" w:space="0" w:color="auto"/>
          </w:divBdr>
        </w:div>
        <w:div w:id="220528928">
          <w:marLeft w:val="480"/>
          <w:marRight w:val="0"/>
          <w:marTop w:val="0"/>
          <w:marBottom w:val="0"/>
          <w:divBdr>
            <w:top w:val="none" w:sz="0" w:space="0" w:color="auto"/>
            <w:left w:val="none" w:sz="0" w:space="0" w:color="auto"/>
            <w:bottom w:val="none" w:sz="0" w:space="0" w:color="auto"/>
            <w:right w:val="none" w:sz="0" w:space="0" w:color="auto"/>
          </w:divBdr>
        </w:div>
        <w:div w:id="1031495845">
          <w:marLeft w:val="480"/>
          <w:marRight w:val="0"/>
          <w:marTop w:val="0"/>
          <w:marBottom w:val="0"/>
          <w:divBdr>
            <w:top w:val="none" w:sz="0" w:space="0" w:color="auto"/>
            <w:left w:val="none" w:sz="0" w:space="0" w:color="auto"/>
            <w:bottom w:val="none" w:sz="0" w:space="0" w:color="auto"/>
            <w:right w:val="none" w:sz="0" w:space="0" w:color="auto"/>
          </w:divBdr>
        </w:div>
        <w:div w:id="1034421511">
          <w:marLeft w:val="480"/>
          <w:marRight w:val="0"/>
          <w:marTop w:val="0"/>
          <w:marBottom w:val="0"/>
          <w:divBdr>
            <w:top w:val="none" w:sz="0" w:space="0" w:color="auto"/>
            <w:left w:val="none" w:sz="0" w:space="0" w:color="auto"/>
            <w:bottom w:val="none" w:sz="0" w:space="0" w:color="auto"/>
            <w:right w:val="none" w:sz="0" w:space="0" w:color="auto"/>
          </w:divBdr>
        </w:div>
        <w:div w:id="1593926741">
          <w:marLeft w:val="480"/>
          <w:marRight w:val="0"/>
          <w:marTop w:val="0"/>
          <w:marBottom w:val="0"/>
          <w:divBdr>
            <w:top w:val="none" w:sz="0" w:space="0" w:color="auto"/>
            <w:left w:val="none" w:sz="0" w:space="0" w:color="auto"/>
            <w:bottom w:val="none" w:sz="0" w:space="0" w:color="auto"/>
            <w:right w:val="none" w:sz="0" w:space="0" w:color="auto"/>
          </w:divBdr>
        </w:div>
        <w:div w:id="606500882">
          <w:marLeft w:val="480"/>
          <w:marRight w:val="0"/>
          <w:marTop w:val="0"/>
          <w:marBottom w:val="0"/>
          <w:divBdr>
            <w:top w:val="none" w:sz="0" w:space="0" w:color="auto"/>
            <w:left w:val="none" w:sz="0" w:space="0" w:color="auto"/>
            <w:bottom w:val="none" w:sz="0" w:space="0" w:color="auto"/>
            <w:right w:val="none" w:sz="0" w:space="0" w:color="auto"/>
          </w:divBdr>
        </w:div>
        <w:div w:id="1785495130">
          <w:marLeft w:val="480"/>
          <w:marRight w:val="0"/>
          <w:marTop w:val="0"/>
          <w:marBottom w:val="0"/>
          <w:divBdr>
            <w:top w:val="none" w:sz="0" w:space="0" w:color="auto"/>
            <w:left w:val="none" w:sz="0" w:space="0" w:color="auto"/>
            <w:bottom w:val="none" w:sz="0" w:space="0" w:color="auto"/>
            <w:right w:val="none" w:sz="0" w:space="0" w:color="auto"/>
          </w:divBdr>
        </w:div>
        <w:div w:id="1849253991">
          <w:marLeft w:val="480"/>
          <w:marRight w:val="0"/>
          <w:marTop w:val="0"/>
          <w:marBottom w:val="0"/>
          <w:divBdr>
            <w:top w:val="none" w:sz="0" w:space="0" w:color="auto"/>
            <w:left w:val="none" w:sz="0" w:space="0" w:color="auto"/>
            <w:bottom w:val="none" w:sz="0" w:space="0" w:color="auto"/>
            <w:right w:val="none" w:sz="0" w:space="0" w:color="auto"/>
          </w:divBdr>
        </w:div>
        <w:div w:id="1723019396">
          <w:marLeft w:val="480"/>
          <w:marRight w:val="0"/>
          <w:marTop w:val="0"/>
          <w:marBottom w:val="0"/>
          <w:divBdr>
            <w:top w:val="none" w:sz="0" w:space="0" w:color="auto"/>
            <w:left w:val="none" w:sz="0" w:space="0" w:color="auto"/>
            <w:bottom w:val="none" w:sz="0" w:space="0" w:color="auto"/>
            <w:right w:val="none" w:sz="0" w:space="0" w:color="auto"/>
          </w:divBdr>
        </w:div>
        <w:div w:id="1289043806">
          <w:marLeft w:val="480"/>
          <w:marRight w:val="0"/>
          <w:marTop w:val="0"/>
          <w:marBottom w:val="0"/>
          <w:divBdr>
            <w:top w:val="none" w:sz="0" w:space="0" w:color="auto"/>
            <w:left w:val="none" w:sz="0" w:space="0" w:color="auto"/>
            <w:bottom w:val="none" w:sz="0" w:space="0" w:color="auto"/>
            <w:right w:val="none" w:sz="0" w:space="0" w:color="auto"/>
          </w:divBdr>
        </w:div>
        <w:div w:id="424808512">
          <w:marLeft w:val="480"/>
          <w:marRight w:val="0"/>
          <w:marTop w:val="0"/>
          <w:marBottom w:val="0"/>
          <w:divBdr>
            <w:top w:val="none" w:sz="0" w:space="0" w:color="auto"/>
            <w:left w:val="none" w:sz="0" w:space="0" w:color="auto"/>
            <w:bottom w:val="none" w:sz="0" w:space="0" w:color="auto"/>
            <w:right w:val="none" w:sz="0" w:space="0" w:color="auto"/>
          </w:divBdr>
        </w:div>
        <w:div w:id="1751534951">
          <w:marLeft w:val="480"/>
          <w:marRight w:val="0"/>
          <w:marTop w:val="0"/>
          <w:marBottom w:val="0"/>
          <w:divBdr>
            <w:top w:val="none" w:sz="0" w:space="0" w:color="auto"/>
            <w:left w:val="none" w:sz="0" w:space="0" w:color="auto"/>
            <w:bottom w:val="none" w:sz="0" w:space="0" w:color="auto"/>
            <w:right w:val="none" w:sz="0" w:space="0" w:color="auto"/>
          </w:divBdr>
        </w:div>
        <w:div w:id="341200774">
          <w:marLeft w:val="480"/>
          <w:marRight w:val="0"/>
          <w:marTop w:val="0"/>
          <w:marBottom w:val="0"/>
          <w:divBdr>
            <w:top w:val="none" w:sz="0" w:space="0" w:color="auto"/>
            <w:left w:val="none" w:sz="0" w:space="0" w:color="auto"/>
            <w:bottom w:val="none" w:sz="0" w:space="0" w:color="auto"/>
            <w:right w:val="none" w:sz="0" w:space="0" w:color="auto"/>
          </w:divBdr>
        </w:div>
        <w:div w:id="1765683427">
          <w:marLeft w:val="480"/>
          <w:marRight w:val="0"/>
          <w:marTop w:val="0"/>
          <w:marBottom w:val="0"/>
          <w:divBdr>
            <w:top w:val="none" w:sz="0" w:space="0" w:color="auto"/>
            <w:left w:val="none" w:sz="0" w:space="0" w:color="auto"/>
            <w:bottom w:val="none" w:sz="0" w:space="0" w:color="auto"/>
            <w:right w:val="none" w:sz="0" w:space="0" w:color="auto"/>
          </w:divBdr>
        </w:div>
        <w:div w:id="2024819383">
          <w:marLeft w:val="480"/>
          <w:marRight w:val="0"/>
          <w:marTop w:val="0"/>
          <w:marBottom w:val="0"/>
          <w:divBdr>
            <w:top w:val="none" w:sz="0" w:space="0" w:color="auto"/>
            <w:left w:val="none" w:sz="0" w:space="0" w:color="auto"/>
            <w:bottom w:val="none" w:sz="0" w:space="0" w:color="auto"/>
            <w:right w:val="none" w:sz="0" w:space="0" w:color="auto"/>
          </w:divBdr>
        </w:div>
        <w:div w:id="1977905752">
          <w:marLeft w:val="480"/>
          <w:marRight w:val="0"/>
          <w:marTop w:val="0"/>
          <w:marBottom w:val="0"/>
          <w:divBdr>
            <w:top w:val="none" w:sz="0" w:space="0" w:color="auto"/>
            <w:left w:val="none" w:sz="0" w:space="0" w:color="auto"/>
            <w:bottom w:val="none" w:sz="0" w:space="0" w:color="auto"/>
            <w:right w:val="none" w:sz="0" w:space="0" w:color="auto"/>
          </w:divBdr>
        </w:div>
        <w:div w:id="1280839394">
          <w:marLeft w:val="480"/>
          <w:marRight w:val="0"/>
          <w:marTop w:val="0"/>
          <w:marBottom w:val="0"/>
          <w:divBdr>
            <w:top w:val="none" w:sz="0" w:space="0" w:color="auto"/>
            <w:left w:val="none" w:sz="0" w:space="0" w:color="auto"/>
            <w:bottom w:val="none" w:sz="0" w:space="0" w:color="auto"/>
            <w:right w:val="none" w:sz="0" w:space="0" w:color="auto"/>
          </w:divBdr>
        </w:div>
      </w:divsChild>
    </w:div>
    <w:div w:id="2017228460">
      <w:bodyDiv w:val="1"/>
      <w:marLeft w:val="0"/>
      <w:marRight w:val="0"/>
      <w:marTop w:val="0"/>
      <w:marBottom w:val="0"/>
      <w:divBdr>
        <w:top w:val="none" w:sz="0" w:space="0" w:color="auto"/>
        <w:left w:val="none" w:sz="0" w:space="0" w:color="auto"/>
        <w:bottom w:val="none" w:sz="0" w:space="0" w:color="auto"/>
        <w:right w:val="none" w:sz="0" w:space="0" w:color="auto"/>
      </w:divBdr>
    </w:div>
    <w:div w:id="2019651720">
      <w:bodyDiv w:val="1"/>
      <w:marLeft w:val="0"/>
      <w:marRight w:val="0"/>
      <w:marTop w:val="0"/>
      <w:marBottom w:val="0"/>
      <w:divBdr>
        <w:top w:val="none" w:sz="0" w:space="0" w:color="auto"/>
        <w:left w:val="none" w:sz="0" w:space="0" w:color="auto"/>
        <w:bottom w:val="none" w:sz="0" w:space="0" w:color="auto"/>
        <w:right w:val="none" w:sz="0" w:space="0" w:color="auto"/>
      </w:divBdr>
    </w:div>
    <w:div w:id="2019846534">
      <w:bodyDiv w:val="1"/>
      <w:marLeft w:val="0"/>
      <w:marRight w:val="0"/>
      <w:marTop w:val="0"/>
      <w:marBottom w:val="0"/>
      <w:divBdr>
        <w:top w:val="none" w:sz="0" w:space="0" w:color="auto"/>
        <w:left w:val="none" w:sz="0" w:space="0" w:color="auto"/>
        <w:bottom w:val="none" w:sz="0" w:space="0" w:color="auto"/>
        <w:right w:val="none" w:sz="0" w:space="0" w:color="auto"/>
      </w:divBdr>
    </w:div>
    <w:div w:id="2025277778">
      <w:bodyDiv w:val="1"/>
      <w:marLeft w:val="0"/>
      <w:marRight w:val="0"/>
      <w:marTop w:val="0"/>
      <w:marBottom w:val="0"/>
      <w:divBdr>
        <w:top w:val="none" w:sz="0" w:space="0" w:color="auto"/>
        <w:left w:val="none" w:sz="0" w:space="0" w:color="auto"/>
        <w:bottom w:val="none" w:sz="0" w:space="0" w:color="auto"/>
        <w:right w:val="none" w:sz="0" w:space="0" w:color="auto"/>
      </w:divBdr>
    </w:div>
    <w:div w:id="2025399329">
      <w:bodyDiv w:val="1"/>
      <w:marLeft w:val="0"/>
      <w:marRight w:val="0"/>
      <w:marTop w:val="0"/>
      <w:marBottom w:val="0"/>
      <w:divBdr>
        <w:top w:val="none" w:sz="0" w:space="0" w:color="auto"/>
        <w:left w:val="none" w:sz="0" w:space="0" w:color="auto"/>
        <w:bottom w:val="none" w:sz="0" w:space="0" w:color="auto"/>
        <w:right w:val="none" w:sz="0" w:space="0" w:color="auto"/>
      </w:divBdr>
    </w:div>
    <w:div w:id="2025939027">
      <w:bodyDiv w:val="1"/>
      <w:marLeft w:val="0"/>
      <w:marRight w:val="0"/>
      <w:marTop w:val="0"/>
      <w:marBottom w:val="0"/>
      <w:divBdr>
        <w:top w:val="none" w:sz="0" w:space="0" w:color="auto"/>
        <w:left w:val="none" w:sz="0" w:space="0" w:color="auto"/>
        <w:bottom w:val="none" w:sz="0" w:space="0" w:color="auto"/>
        <w:right w:val="none" w:sz="0" w:space="0" w:color="auto"/>
      </w:divBdr>
    </w:div>
    <w:div w:id="2026209052">
      <w:bodyDiv w:val="1"/>
      <w:marLeft w:val="0"/>
      <w:marRight w:val="0"/>
      <w:marTop w:val="0"/>
      <w:marBottom w:val="0"/>
      <w:divBdr>
        <w:top w:val="none" w:sz="0" w:space="0" w:color="auto"/>
        <w:left w:val="none" w:sz="0" w:space="0" w:color="auto"/>
        <w:bottom w:val="none" w:sz="0" w:space="0" w:color="auto"/>
        <w:right w:val="none" w:sz="0" w:space="0" w:color="auto"/>
      </w:divBdr>
    </w:div>
    <w:div w:id="2027365803">
      <w:bodyDiv w:val="1"/>
      <w:marLeft w:val="0"/>
      <w:marRight w:val="0"/>
      <w:marTop w:val="0"/>
      <w:marBottom w:val="0"/>
      <w:divBdr>
        <w:top w:val="none" w:sz="0" w:space="0" w:color="auto"/>
        <w:left w:val="none" w:sz="0" w:space="0" w:color="auto"/>
        <w:bottom w:val="none" w:sz="0" w:space="0" w:color="auto"/>
        <w:right w:val="none" w:sz="0" w:space="0" w:color="auto"/>
      </w:divBdr>
    </w:div>
    <w:div w:id="2031640369">
      <w:bodyDiv w:val="1"/>
      <w:marLeft w:val="0"/>
      <w:marRight w:val="0"/>
      <w:marTop w:val="0"/>
      <w:marBottom w:val="0"/>
      <w:divBdr>
        <w:top w:val="none" w:sz="0" w:space="0" w:color="auto"/>
        <w:left w:val="none" w:sz="0" w:space="0" w:color="auto"/>
        <w:bottom w:val="none" w:sz="0" w:space="0" w:color="auto"/>
        <w:right w:val="none" w:sz="0" w:space="0" w:color="auto"/>
      </w:divBdr>
      <w:divsChild>
        <w:div w:id="270624755">
          <w:marLeft w:val="480"/>
          <w:marRight w:val="0"/>
          <w:marTop w:val="0"/>
          <w:marBottom w:val="0"/>
          <w:divBdr>
            <w:top w:val="none" w:sz="0" w:space="0" w:color="auto"/>
            <w:left w:val="none" w:sz="0" w:space="0" w:color="auto"/>
            <w:bottom w:val="none" w:sz="0" w:space="0" w:color="auto"/>
            <w:right w:val="none" w:sz="0" w:space="0" w:color="auto"/>
          </w:divBdr>
        </w:div>
        <w:div w:id="1840735394">
          <w:marLeft w:val="480"/>
          <w:marRight w:val="0"/>
          <w:marTop w:val="0"/>
          <w:marBottom w:val="0"/>
          <w:divBdr>
            <w:top w:val="none" w:sz="0" w:space="0" w:color="auto"/>
            <w:left w:val="none" w:sz="0" w:space="0" w:color="auto"/>
            <w:bottom w:val="none" w:sz="0" w:space="0" w:color="auto"/>
            <w:right w:val="none" w:sz="0" w:space="0" w:color="auto"/>
          </w:divBdr>
        </w:div>
        <w:div w:id="1299917571">
          <w:marLeft w:val="480"/>
          <w:marRight w:val="0"/>
          <w:marTop w:val="0"/>
          <w:marBottom w:val="0"/>
          <w:divBdr>
            <w:top w:val="none" w:sz="0" w:space="0" w:color="auto"/>
            <w:left w:val="none" w:sz="0" w:space="0" w:color="auto"/>
            <w:bottom w:val="none" w:sz="0" w:space="0" w:color="auto"/>
            <w:right w:val="none" w:sz="0" w:space="0" w:color="auto"/>
          </w:divBdr>
        </w:div>
        <w:div w:id="559755097">
          <w:marLeft w:val="480"/>
          <w:marRight w:val="0"/>
          <w:marTop w:val="0"/>
          <w:marBottom w:val="0"/>
          <w:divBdr>
            <w:top w:val="none" w:sz="0" w:space="0" w:color="auto"/>
            <w:left w:val="none" w:sz="0" w:space="0" w:color="auto"/>
            <w:bottom w:val="none" w:sz="0" w:space="0" w:color="auto"/>
            <w:right w:val="none" w:sz="0" w:space="0" w:color="auto"/>
          </w:divBdr>
        </w:div>
        <w:div w:id="1874151014">
          <w:marLeft w:val="480"/>
          <w:marRight w:val="0"/>
          <w:marTop w:val="0"/>
          <w:marBottom w:val="0"/>
          <w:divBdr>
            <w:top w:val="none" w:sz="0" w:space="0" w:color="auto"/>
            <w:left w:val="none" w:sz="0" w:space="0" w:color="auto"/>
            <w:bottom w:val="none" w:sz="0" w:space="0" w:color="auto"/>
            <w:right w:val="none" w:sz="0" w:space="0" w:color="auto"/>
          </w:divBdr>
        </w:div>
        <w:div w:id="1544708769">
          <w:marLeft w:val="480"/>
          <w:marRight w:val="0"/>
          <w:marTop w:val="0"/>
          <w:marBottom w:val="0"/>
          <w:divBdr>
            <w:top w:val="none" w:sz="0" w:space="0" w:color="auto"/>
            <w:left w:val="none" w:sz="0" w:space="0" w:color="auto"/>
            <w:bottom w:val="none" w:sz="0" w:space="0" w:color="auto"/>
            <w:right w:val="none" w:sz="0" w:space="0" w:color="auto"/>
          </w:divBdr>
        </w:div>
        <w:div w:id="1919247967">
          <w:marLeft w:val="480"/>
          <w:marRight w:val="0"/>
          <w:marTop w:val="0"/>
          <w:marBottom w:val="0"/>
          <w:divBdr>
            <w:top w:val="none" w:sz="0" w:space="0" w:color="auto"/>
            <w:left w:val="none" w:sz="0" w:space="0" w:color="auto"/>
            <w:bottom w:val="none" w:sz="0" w:space="0" w:color="auto"/>
            <w:right w:val="none" w:sz="0" w:space="0" w:color="auto"/>
          </w:divBdr>
        </w:div>
        <w:div w:id="2101438853">
          <w:marLeft w:val="480"/>
          <w:marRight w:val="0"/>
          <w:marTop w:val="0"/>
          <w:marBottom w:val="0"/>
          <w:divBdr>
            <w:top w:val="none" w:sz="0" w:space="0" w:color="auto"/>
            <w:left w:val="none" w:sz="0" w:space="0" w:color="auto"/>
            <w:bottom w:val="none" w:sz="0" w:space="0" w:color="auto"/>
            <w:right w:val="none" w:sz="0" w:space="0" w:color="auto"/>
          </w:divBdr>
        </w:div>
        <w:div w:id="879634065">
          <w:marLeft w:val="480"/>
          <w:marRight w:val="0"/>
          <w:marTop w:val="0"/>
          <w:marBottom w:val="0"/>
          <w:divBdr>
            <w:top w:val="none" w:sz="0" w:space="0" w:color="auto"/>
            <w:left w:val="none" w:sz="0" w:space="0" w:color="auto"/>
            <w:bottom w:val="none" w:sz="0" w:space="0" w:color="auto"/>
            <w:right w:val="none" w:sz="0" w:space="0" w:color="auto"/>
          </w:divBdr>
        </w:div>
        <w:div w:id="540554345">
          <w:marLeft w:val="480"/>
          <w:marRight w:val="0"/>
          <w:marTop w:val="0"/>
          <w:marBottom w:val="0"/>
          <w:divBdr>
            <w:top w:val="none" w:sz="0" w:space="0" w:color="auto"/>
            <w:left w:val="none" w:sz="0" w:space="0" w:color="auto"/>
            <w:bottom w:val="none" w:sz="0" w:space="0" w:color="auto"/>
            <w:right w:val="none" w:sz="0" w:space="0" w:color="auto"/>
          </w:divBdr>
        </w:div>
        <w:div w:id="1225490423">
          <w:marLeft w:val="480"/>
          <w:marRight w:val="0"/>
          <w:marTop w:val="0"/>
          <w:marBottom w:val="0"/>
          <w:divBdr>
            <w:top w:val="none" w:sz="0" w:space="0" w:color="auto"/>
            <w:left w:val="none" w:sz="0" w:space="0" w:color="auto"/>
            <w:bottom w:val="none" w:sz="0" w:space="0" w:color="auto"/>
            <w:right w:val="none" w:sz="0" w:space="0" w:color="auto"/>
          </w:divBdr>
        </w:div>
        <w:div w:id="1652977021">
          <w:marLeft w:val="480"/>
          <w:marRight w:val="0"/>
          <w:marTop w:val="0"/>
          <w:marBottom w:val="0"/>
          <w:divBdr>
            <w:top w:val="none" w:sz="0" w:space="0" w:color="auto"/>
            <w:left w:val="none" w:sz="0" w:space="0" w:color="auto"/>
            <w:bottom w:val="none" w:sz="0" w:space="0" w:color="auto"/>
            <w:right w:val="none" w:sz="0" w:space="0" w:color="auto"/>
          </w:divBdr>
        </w:div>
        <w:div w:id="1845245846">
          <w:marLeft w:val="480"/>
          <w:marRight w:val="0"/>
          <w:marTop w:val="0"/>
          <w:marBottom w:val="0"/>
          <w:divBdr>
            <w:top w:val="none" w:sz="0" w:space="0" w:color="auto"/>
            <w:left w:val="none" w:sz="0" w:space="0" w:color="auto"/>
            <w:bottom w:val="none" w:sz="0" w:space="0" w:color="auto"/>
            <w:right w:val="none" w:sz="0" w:space="0" w:color="auto"/>
          </w:divBdr>
        </w:div>
        <w:div w:id="2125880406">
          <w:marLeft w:val="480"/>
          <w:marRight w:val="0"/>
          <w:marTop w:val="0"/>
          <w:marBottom w:val="0"/>
          <w:divBdr>
            <w:top w:val="none" w:sz="0" w:space="0" w:color="auto"/>
            <w:left w:val="none" w:sz="0" w:space="0" w:color="auto"/>
            <w:bottom w:val="none" w:sz="0" w:space="0" w:color="auto"/>
            <w:right w:val="none" w:sz="0" w:space="0" w:color="auto"/>
          </w:divBdr>
        </w:div>
        <w:div w:id="2033871150">
          <w:marLeft w:val="480"/>
          <w:marRight w:val="0"/>
          <w:marTop w:val="0"/>
          <w:marBottom w:val="0"/>
          <w:divBdr>
            <w:top w:val="none" w:sz="0" w:space="0" w:color="auto"/>
            <w:left w:val="none" w:sz="0" w:space="0" w:color="auto"/>
            <w:bottom w:val="none" w:sz="0" w:space="0" w:color="auto"/>
            <w:right w:val="none" w:sz="0" w:space="0" w:color="auto"/>
          </w:divBdr>
        </w:div>
        <w:div w:id="507644271">
          <w:marLeft w:val="480"/>
          <w:marRight w:val="0"/>
          <w:marTop w:val="0"/>
          <w:marBottom w:val="0"/>
          <w:divBdr>
            <w:top w:val="none" w:sz="0" w:space="0" w:color="auto"/>
            <w:left w:val="none" w:sz="0" w:space="0" w:color="auto"/>
            <w:bottom w:val="none" w:sz="0" w:space="0" w:color="auto"/>
            <w:right w:val="none" w:sz="0" w:space="0" w:color="auto"/>
          </w:divBdr>
        </w:div>
        <w:div w:id="2030984730">
          <w:marLeft w:val="480"/>
          <w:marRight w:val="0"/>
          <w:marTop w:val="0"/>
          <w:marBottom w:val="0"/>
          <w:divBdr>
            <w:top w:val="none" w:sz="0" w:space="0" w:color="auto"/>
            <w:left w:val="none" w:sz="0" w:space="0" w:color="auto"/>
            <w:bottom w:val="none" w:sz="0" w:space="0" w:color="auto"/>
            <w:right w:val="none" w:sz="0" w:space="0" w:color="auto"/>
          </w:divBdr>
        </w:div>
        <w:div w:id="777603207">
          <w:marLeft w:val="480"/>
          <w:marRight w:val="0"/>
          <w:marTop w:val="0"/>
          <w:marBottom w:val="0"/>
          <w:divBdr>
            <w:top w:val="none" w:sz="0" w:space="0" w:color="auto"/>
            <w:left w:val="none" w:sz="0" w:space="0" w:color="auto"/>
            <w:bottom w:val="none" w:sz="0" w:space="0" w:color="auto"/>
            <w:right w:val="none" w:sz="0" w:space="0" w:color="auto"/>
          </w:divBdr>
        </w:div>
        <w:div w:id="206769821">
          <w:marLeft w:val="480"/>
          <w:marRight w:val="0"/>
          <w:marTop w:val="0"/>
          <w:marBottom w:val="0"/>
          <w:divBdr>
            <w:top w:val="none" w:sz="0" w:space="0" w:color="auto"/>
            <w:left w:val="none" w:sz="0" w:space="0" w:color="auto"/>
            <w:bottom w:val="none" w:sz="0" w:space="0" w:color="auto"/>
            <w:right w:val="none" w:sz="0" w:space="0" w:color="auto"/>
          </w:divBdr>
        </w:div>
        <w:div w:id="483283441">
          <w:marLeft w:val="480"/>
          <w:marRight w:val="0"/>
          <w:marTop w:val="0"/>
          <w:marBottom w:val="0"/>
          <w:divBdr>
            <w:top w:val="none" w:sz="0" w:space="0" w:color="auto"/>
            <w:left w:val="none" w:sz="0" w:space="0" w:color="auto"/>
            <w:bottom w:val="none" w:sz="0" w:space="0" w:color="auto"/>
            <w:right w:val="none" w:sz="0" w:space="0" w:color="auto"/>
          </w:divBdr>
        </w:div>
        <w:div w:id="619336446">
          <w:marLeft w:val="480"/>
          <w:marRight w:val="0"/>
          <w:marTop w:val="0"/>
          <w:marBottom w:val="0"/>
          <w:divBdr>
            <w:top w:val="none" w:sz="0" w:space="0" w:color="auto"/>
            <w:left w:val="none" w:sz="0" w:space="0" w:color="auto"/>
            <w:bottom w:val="none" w:sz="0" w:space="0" w:color="auto"/>
            <w:right w:val="none" w:sz="0" w:space="0" w:color="auto"/>
          </w:divBdr>
        </w:div>
        <w:div w:id="5061590">
          <w:marLeft w:val="480"/>
          <w:marRight w:val="0"/>
          <w:marTop w:val="0"/>
          <w:marBottom w:val="0"/>
          <w:divBdr>
            <w:top w:val="none" w:sz="0" w:space="0" w:color="auto"/>
            <w:left w:val="none" w:sz="0" w:space="0" w:color="auto"/>
            <w:bottom w:val="none" w:sz="0" w:space="0" w:color="auto"/>
            <w:right w:val="none" w:sz="0" w:space="0" w:color="auto"/>
          </w:divBdr>
        </w:div>
        <w:div w:id="491799035">
          <w:marLeft w:val="480"/>
          <w:marRight w:val="0"/>
          <w:marTop w:val="0"/>
          <w:marBottom w:val="0"/>
          <w:divBdr>
            <w:top w:val="none" w:sz="0" w:space="0" w:color="auto"/>
            <w:left w:val="none" w:sz="0" w:space="0" w:color="auto"/>
            <w:bottom w:val="none" w:sz="0" w:space="0" w:color="auto"/>
            <w:right w:val="none" w:sz="0" w:space="0" w:color="auto"/>
          </w:divBdr>
        </w:div>
        <w:div w:id="1448114483">
          <w:marLeft w:val="480"/>
          <w:marRight w:val="0"/>
          <w:marTop w:val="0"/>
          <w:marBottom w:val="0"/>
          <w:divBdr>
            <w:top w:val="none" w:sz="0" w:space="0" w:color="auto"/>
            <w:left w:val="none" w:sz="0" w:space="0" w:color="auto"/>
            <w:bottom w:val="none" w:sz="0" w:space="0" w:color="auto"/>
            <w:right w:val="none" w:sz="0" w:space="0" w:color="auto"/>
          </w:divBdr>
        </w:div>
        <w:div w:id="1306547157">
          <w:marLeft w:val="480"/>
          <w:marRight w:val="0"/>
          <w:marTop w:val="0"/>
          <w:marBottom w:val="0"/>
          <w:divBdr>
            <w:top w:val="none" w:sz="0" w:space="0" w:color="auto"/>
            <w:left w:val="none" w:sz="0" w:space="0" w:color="auto"/>
            <w:bottom w:val="none" w:sz="0" w:space="0" w:color="auto"/>
            <w:right w:val="none" w:sz="0" w:space="0" w:color="auto"/>
          </w:divBdr>
        </w:div>
        <w:div w:id="588195040">
          <w:marLeft w:val="480"/>
          <w:marRight w:val="0"/>
          <w:marTop w:val="0"/>
          <w:marBottom w:val="0"/>
          <w:divBdr>
            <w:top w:val="none" w:sz="0" w:space="0" w:color="auto"/>
            <w:left w:val="none" w:sz="0" w:space="0" w:color="auto"/>
            <w:bottom w:val="none" w:sz="0" w:space="0" w:color="auto"/>
            <w:right w:val="none" w:sz="0" w:space="0" w:color="auto"/>
          </w:divBdr>
        </w:div>
        <w:div w:id="1166869689">
          <w:marLeft w:val="480"/>
          <w:marRight w:val="0"/>
          <w:marTop w:val="0"/>
          <w:marBottom w:val="0"/>
          <w:divBdr>
            <w:top w:val="none" w:sz="0" w:space="0" w:color="auto"/>
            <w:left w:val="none" w:sz="0" w:space="0" w:color="auto"/>
            <w:bottom w:val="none" w:sz="0" w:space="0" w:color="auto"/>
            <w:right w:val="none" w:sz="0" w:space="0" w:color="auto"/>
          </w:divBdr>
        </w:div>
        <w:div w:id="721446693">
          <w:marLeft w:val="480"/>
          <w:marRight w:val="0"/>
          <w:marTop w:val="0"/>
          <w:marBottom w:val="0"/>
          <w:divBdr>
            <w:top w:val="none" w:sz="0" w:space="0" w:color="auto"/>
            <w:left w:val="none" w:sz="0" w:space="0" w:color="auto"/>
            <w:bottom w:val="none" w:sz="0" w:space="0" w:color="auto"/>
            <w:right w:val="none" w:sz="0" w:space="0" w:color="auto"/>
          </w:divBdr>
        </w:div>
        <w:div w:id="720715104">
          <w:marLeft w:val="480"/>
          <w:marRight w:val="0"/>
          <w:marTop w:val="0"/>
          <w:marBottom w:val="0"/>
          <w:divBdr>
            <w:top w:val="none" w:sz="0" w:space="0" w:color="auto"/>
            <w:left w:val="none" w:sz="0" w:space="0" w:color="auto"/>
            <w:bottom w:val="none" w:sz="0" w:space="0" w:color="auto"/>
            <w:right w:val="none" w:sz="0" w:space="0" w:color="auto"/>
          </w:divBdr>
        </w:div>
        <w:div w:id="727267845">
          <w:marLeft w:val="480"/>
          <w:marRight w:val="0"/>
          <w:marTop w:val="0"/>
          <w:marBottom w:val="0"/>
          <w:divBdr>
            <w:top w:val="none" w:sz="0" w:space="0" w:color="auto"/>
            <w:left w:val="none" w:sz="0" w:space="0" w:color="auto"/>
            <w:bottom w:val="none" w:sz="0" w:space="0" w:color="auto"/>
            <w:right w:val="none" w:sz="0" w:space="0" w:color="auto"/>
          </w:divBdr>
        </w:div>
        <w:div w:id="1689914318">
          <w:marLeft w:val="480"/>
          <w:marRight w:val="0"/>
          <w:marTop w:val="0"/>
          <w:marBottom w:val="0"/>
          <w:divBdr>
            <w:top w:val="none" w:sz="0" w:space="0" w:color="auto"/>
            <w:left w:val="none" w:sz="0" w:space="0" w:color="auto"/>
            <w:bottom w:val="none" w:sz="0" w:space="0" w:color="auto"/>
            <w:right w:val="none" w:sz="0" w:space="0" w:color="auto"/>
          </w:divBdr>
        </w:div>
        <w:div w:id="1680230505">
          <w:marLeft w:val="480"/>
          <w:marRight w:val="0"/>
          <w:marTop w:val="0"/>
          <w:marBottom w:val="0"/>
          <w:divBdr>
            <w:top w:val="none" w:sz="0" w:space="0" w:color="auto"/>
            <w:left w:val="none" w:sz="0" w:space="0" w:color="auto"/>
            <w:bottom w:val="none" w:sz="0" w:space="0" w:color="auto"/>
            <w:right w:val="none" w:sz="0" w:space="0" w:color="auto"/>
          </w:divBdr>
        </w:div>
        <w:div w:id="319430668">
          <w:marLeft w:val="480"/>
          <w:marRight w:val="0"/>
          <w:marTop w:val="0"/>
          <w:marBottom w:val="0"/>
          <w:divBdr>
            <w:top w:val="none" w:sz="0" w:space="0" w:color="auto"/>
            <w:left w:val="none" w:sz="0" w:space="0" w:color="auto"/>
            <w:bottom w:val="none" w:sz="0" w:space="0" w:color="auto"/>
            <w:right w:val="none" w:sz="0" w:space="0" w:color="auto"/>
          </w:divBdr>
        </w:div>
        <w:div w:id="1831359598">
          <w:marLeft w:val="480"/>
          <w:marRight w:val="0"/>
          <w:marTop w:val="0"/>
          <w:marBottom w:val="0"/>
          <w:divBdr>
            <w:top w:val="none" w:sz="0" w:space="0" w:color="auto"/>
            <w:left w:val="none" w:sz="0" w:space="0" w:color="auto"/>
            <w:bottom w:val="none" w:sz="0" w:space="0" w:color="auto"/>
            <w:right w:val="none" w:sz="0" w:space="0" w:color="auto"/>
          </w:divBdr>
        </w:div>
        <w:div w:id="697395481">
          <w:marLeft w:val="480"/>
          <w:marRight w:val="0"/>
          <w:marTop w:val="0"/>
          <w:marBottom w:val="0"/>
          <w:divBdr>
            <w:top w:val="none" w:sz="0" w:space="0" w:color="auto"/>
            <w:left w:val="none" w:sz="0" w:space="0" w:color="auto"/>
            <w:bottom w:val="none" w:sz="0" w:space="0" w:color="auto"/>
            <w:right w:val="none" w:sz="0" w:space="0" w:color="auto"/>
          </w:divBdr>
        </w:div>
        <w:div w:id="2112314269">
          <w:marLeft w:val="480"/>
          <w:marRight w:val="0"/>
          <w:marTop w:val="0"/>
          <w:marBottom w:val="0"/>
          <w:divBdr>
            <w:top w:val="none" w:sz="0" w:space="0" w:color="auto"/>
            <w:left w:val="none" w:sz="0" w:space="0" w:color="auto"/>
            <w:bottom w:val="none" w:sz="0" w:space="0" w:color="auto"/>
            <w:right w:val="none" w:sz="0" w:space="0" w:color="auto"/>
          </w:divBdr>
        </w:div>
        <w:div w:id="796414421">
          <w:marLeft w:val="480"/>
          <w:marRight w:val="0"/>
          <w:marTop w:val="0"/>
          <w:marBottom w:val="0"/>
          <w:divBdr>
            <w:top w:val="none" w:sz="0" w:space="0" w:color="auto"/>
            <w:left w:val="none" w:sz="0" w:space="0" w:color="auto"/>
            <w:bottom w:val="none" w:sz="0" w:space="0" w:color="auto"/>
            <w:right w:val="none" w:sz="0" w:space="0" w:color="auto"/>
          </w:divBdr>
        </w:div>
        <w:div w:id="25181241">
          <w:marLeft w:val="480"/>
          <w:marRight w:val="0"/>
          <w:marTop w:val="0"/>
          <w:marBottom w:val="0"/>
          <w:divBdr>
            <w:top w:val="none" w:sz="0" w:space="0" w:color="auto"/>
            <w:left w:val="none" w:sz="0" w:space="0" w:color="auto"/>
            <w:bottom w:val="none" w:sz="0" w:space="0" w:color="auto"/>
            <w:right w:val="none" w:sz="0" w:space="0" w:color="auto"/>
          </w:divBdr>
        </w:div>
        <w:div w:id="2135442418">
          <w:marLeft w:val="480"/>
          <w:marRight w:val="0"/>
          <w:marTop w:val="0"/>
          <w:marBottom w:val="0"/>
          <w:divBdr>
            <w:top w:val="none" w:sz="0" w:space="0" w:color="auto"/>
            <w:left w:val="none" w:sz="0" w:space="0" w:color="auto"/>
            <w:bottom w:val="none" w:sz="0" w:space="0" w:color="auto"/>
            <w:right w:val="none" w:sz="0" w:space="0" w:color="auto"/>
          </w:divBdr>
        </w:div>
        <w:div w:id="953096301">
          <w:marLeft w:val="480"/>
          <w:marRight w:val="0"/>
          <w:marTop w:val="0"/>
          <w:marBottom w:val="0"/>
          <w:divBdr>
            <w:top w:val="none" w:sz="0" w:space="0" w:color="auto"/>
            <w:left w:val="none" w:sz="0" w:space="0" w:color="auto"/>
            <w:bottom w:val="none" w:sz="0" w:space="0" w:color="auto"/>
            <w:right w:val="none" w:sz="0" w:space="0" w:color="auto"/>
          </w:divBdr>
        </w:div>
        <w:div w:id="772475173">
          <w:marLeft w:val="480"/>
          <w:marRight w:val="0"/>
          <w:marTop w:val="0"/>
          <w:marBottom w:val="0"/>
          <w:divBdr>
            <w:top w:val="none" w:sz="0" w:space="0" w:color="auto"/>
            <w:left w:val="none" w:sz="0" w:space="0" w:color="auto"/>
            <w:bottom w:val="none" w:sz="0" w:space="0" w:color="auto"/>
            <w:right w:val="none" w:sz="0" w:space="0" w:color="auto"/>
          </w:divBdr>
        </w:div>
        <w:div w:id="1448887574">
          <w:marLeft w:val="480"/>
          <w:marRight w:val="0"/>
          <w:marTop w:val="0"/>
          <w:marBottom w:val="0"/>
          <w:divBdr>
            <w:top w:val="none" w:sz="0" w:space="0" w:color="auto"/>
            <w:left w:val="none" w:sz="0" w:space="0" w:color="auto"/>
            <w:bottom w:val="none" w:sz="0" w:space="0" w:color="auto"/>
            <w:right w:val="none" w:sz="0" w:space="0" w:color="auto"/>
          </w:divBdr>
        </w:div>
        <w:div w:id="1814566879">
          <w:marLeft w:val="480"/>
          <w:marRight w:val="0"/>
          <w:marTop w:val="0"/>
          <w:marBottom w:val="0"/>
          <w:divBdr>
            <w:top w:val="none" w:sz="0" w:space="0" w:color="auto"/>
            <w:left w:val="none" w:sz="0" w:space="0" w:color="auto"/>
            <w:bottom w:val="none" w:sz="0" w:space="0" w:color="auto"/>
            <w:right w:val="none" w:sz="0" w:space="0" w:color="auto"/>
          </w:divBdr>
        </w:div>
        <w:div w:id="1360819777">
          <w:marLeft w:val="480"/>
          <w:marRight w:val="0"/>
          <w:marTop w:val="0"/>
          <w:marBottom w:val="0"/>
          <w:divBdr>
            <w:top w:val="none" w:sz="0" w:space="0" w:color="auto"/>
            <w:left w:val="none" w:sz="0" w:space="0" w:color="auto"/>
            <w:bottom w:val="none" w:sz="0" w:space="0" w:color="auto"/>
            <w:right w:val="none" w:sz="0" w:space="0" w:color="auto"/>
          </w:divBdr>
        </w:div>
        <w:div w:id="1159614716">
          <w:marLeft w:val="480"/>
          <w:marRight w:val="0"/>
          <w:marTop w:val="0"/>
          <w:marBottom w:val="0"/>
          <w:divBdr>
            <w:top w:val="none" w:sz="0" w:space="0" w:color="auto"/>
            <w:left w:val="none" w:sz="0" w:space="0" w:color="auto"/>
            <w:bottom w:val="none" w:sz="0" w:space="0" w:color="auto"/>
            <w:right w:val="none" w:sz="0" w:space="0" w:color="auto"/>
          </w:divBdr>
        </w:div>
        <w:div w:id="1835682879">
          <w:marLeft w:val="480"/>
          <w:marRight w:val="0"/>
          <w:marTop w:val="0"/>
          <w:marBottom w:val="0"/>
          <w:divBdr>
            <w:top w:val="none" w:sz="0" w:space="0" w:color="auto"/>
            <w:left w:val="none" w:sz="0" w:space="0" w:color="auto"/>
            <w:bottom w:val="none" w:sz="0" w:space="0" w:color="auto"/>
            <w:right w:val="none" w:sz="0" w:space="0" w:color="auto"/>
          </w:divBdr>
        </w:div>
        <w:div w:id="1023287550">
          <w:marLeft w:val="480"/>
          <w:marRight w:val="0"/>
          <w:marTop w:val="0"/>
          <w:marBottom w:val="0"/>
          <w:divBdr>
            <w:top w:val="none" w:sz="0" w:space="0" w:color="auto"/>
            <w:left w:val="none" w:sz="0" w:space="0" w:color="auto"/>
            <w:bottom w:val="none" w:sz="0" w:space="0" w:color="auto"/>
            <w:right w:val="none" w:sz="0" w:space="0" w:color="auto"/>
          </w:divBdr>
        </w:div>
        <w:div w:id="1021393274">
          <w:marLeft w:val="480"/>
          <w:marRight w:val="0"/>
          <w:marTop w:val="0"/>
          <w:marBottom w:val="0"/>
          <w:divBdr>
            <w:top w:val="none" w:sz="0" w:space="0" w:color="auto"/>
            <w:left w:val="none" w:sz="0" w:space="0" w:color="auto"/>
            <w:bottom w:val="none" w:sz="0" w:space="0" w:color="auto"/>
            <w:right w:val="none" w:sz="0" w:space="0" w:color="auto"/>
          </w:divBdr>
        </w:div>
        <w:div w:id="339963908">
          <w:marLeft w:val="480"/>
          <w:marRight w:val="0"/>
          <w:marTop w:val="0"/>
          <w:marBottom w:val="0"/>
          <w:divBdr>
            <w:top w:val="none" w:sz="0" w:space="0" w:color="auto"/>
            <w:left w:val="none" w:sz="0" w:space="0" w:color="auto"/>
            <w:bottom w:val="none" w:sz="0" w:space="0" w:color="auto"/>
            <w:right w:val="none" w:sz="0" w:space="0" w:color="auto"/>
          </w:divBdr>
        </w:div>
        <w:div w:id="2047678607">
          <w:marLeft w:val="480"/>
          <w:marRight w:val="0"/>
          <w:marTop w:val="0"/>
          <w:marBottom w:val="0"/>
          <w:divBdr>
            <w:top w:val="none" w:sz="0" w:space="0" w:color="auto"/>
            <w:left w:val="none" w:sz="0" w:space="0" w:color="auto"/>
            <w:bottom w:val="none" w:sz="0" w:space="0" w:color="auto"/>
            <w:right w:val="none" w:sz="0" w:space="0" w:color="auto"/>
          </w:divBdr>
        </w:div>
        <w:div w:id="909120252">
          <w:marLeft w:val="480"/>
          <w:marRight w:val="0"/>
          <w:marTop w:val="0"/>
          <w:marBottom w:val="0"/>
          <w:divBdr>
            <w:top w:val="none" w:sz="0" w:space="0" w:color="auto"/>
            <w:left w:val="none" w:sz="0" w:space="0" w:color="auto"/>
            <w:bottom w:val="none" w:sz="0" w:space="0" w:color="auto"/>
            <w:right w:val="none" w:sz="0" w:space="0" w:color="auto"/>
          </w:divBdr>
        </w:div>
        <w:div w:id="1494830465">
          <w:marLeft w:val="480"/>
          <w:marRight w:val="0"/>
          <w:marTop w:val="0"/>
          <w:marBottom w:val="0"/>
          <w:divBdr>
            <w:top w:val="none" w:sz="0" w:space="0" w:color="auto"/>
            <w:left w:val="none" w:sz="0" w:space="0" w:color="auto"/>
            <w:bottom w:val="none" w:sz="0" w:space="0" w:color="auto"/>
            <w:right w:val="none" w:sz="0" w:space="0" w:color="auto"/>
          </w:divBdr>
        </w:div>
        <w:div w:id="1757439843">
          <w:marLeft w:val="480"/>
          <w:marRight w:val="0"/>
          <w:marTop w:val="0"/>
          <w:marBottom w:val="0"/>
          <w:divBdr>
            <w:top w:val="none" w:sz="0" w:space="0" w:color="auto"/>
            <w:left w:val="none" w:sz="0" w:space="0" w:color="auto"/>
            <w:bottom w:val="none" w:sz="0" w:space="0" w:color="auto"/>
            <w:right w:val="none" w:sz="0" w:space="0" w:color="auto"/>
          </w:divBdr>
        </w:div>
        <w:div w:id="1568759856">
          <w:marLeft w:val="480"/>
          <w:marRight w:val="0"/>
          <w:marTop w:val="0"/>
          <w:marBottom w:val="0"/>
          <w:divBdr>
            <w:top w:val="none" w:sz="0" w:space="0" w:color="auto"/>
            <w:left w:val="none" w:sz="0" w:space="0" w:color="auto"/>
            <w:bottom w:val="none" w:sz="0" w:space="0" w:color="auto"/>
            <w:right w:val="none" w:sz="0" w:space="0" w:color="auto"/>
          </w:divBdr>
        </w:div>
        <w:div w:id="1223640521">
          <w:marLeft w:val="480"/>
          <w:marRight w:val="0"/>
          <w:marTop w:val="0"/>
          <w:marBottom w:val="0"/>
          <w:divBdr>
            <w:top w:val="none" w:sz="0" w:space="0" w:color="auto"/>
            <w:left w:val="none" w:sz="0" w:space="0" w:color="auto"/>
            <w:bottom w:val="none" w:sz="0" w:space="0" w:color="auto"/>
            <w:right w:val="none" w:sz="0" w:space="0" w:color="auto"/>
          </w:divBdr>
        </w:div>
        <w:div w:id="1207638442">
          <w:marLeft w:val="480"/>
          <w:marRight w:val="0"/>
          <w:marTop w:val="0"/>
          <w:marBottom w:val="0"/>
          <w:divBdr>
            <w:top w:val="none" w:sz="0" w:space="0" w:color="auto"/>
            <w:left w:val="none" w:sz="0" w:space="0" w:color="auto"/>
            <w:bottom w:val="none" w:sz="0" w:space="0" w:color="auto"/>
            <w:right w:val="none" w:sz="0" w:space="0" w:color="auto"/>
          </w:divBdr>
        </w:div>
        <w:div w:id="615214595">
          <w:marLeft w:val="480"/>
          <w:marRight w:val="0"/>
          <w:marTop w:val="0"/>
          <w:marBottom w:val="0"/>
          <w:divBdr>
            <w:top w:val="none" w:sz="0" w:space="0" w:color="auto"/>
            <w:left w:val="none" w:sz="0" w:space="0" w:color="auto"/>
            <w:bottom w:val="none" w:sz="0" w:space="0" w:color="auto"/>
            <w:right w:val="none" w:sz="0" w:space="0" w:color="auto"/>
          </w:divBdr>
        </w:div>
        <w:div w:id="317344946">
          <w:marLeft w:val="480"/>
          <w:marRight w:val="0"/>
          <w:marTop w:val="0"/>
          <w:marBottom w:val="0"/>
          <w:divBdr>
            <w:top w:val="none" w:sz="0" w:space="0" w:color="auto"/>
            <w:left w:val="none" w:sz="0" w:space="0" w:color="auto"/>
            <w:bottom w:val="none" w:sz="0" w:space="0" w:color="auto"/>
            <w:right w:val="none" w:sz="0" w:space="0" w:color="auto"/>
          </w:divBdr>
        </w:div>
        <w:div w:id="1917670552">
          <w:marLeft w:val="480"/>
          <w:marRight w:val="0"/>
          <w:marTop w:val="0"/>
          <w:marBottom w:val="0"/>
          <w:divBdr>
            <w:top w:val="none" w:sz="0" w:space="0" w:color="auto"/>
            <w:left w:val="none" w:sz="0" w:space="0" w:color="auto"/>
            <w:bottom w:val="none" w:sz="0" w:space="0" w:color="auto"/>
            <w:right w:val="none" w:sz="0" w:space="0" w:color="auto"/>
          </w:divBdr>
        </w:div>
        <w:div w:id="1871063026">
          <w:marLeft w:val="480"/>
          <w:marRight w:val="0"/>
          <w:marTop w:val="0"/>
          <w:marBottom w:val="0"/>
          <w:divBdr>
            <w:top w:val="none" w:sz="0" w:space="0" w:color="auto"/>
            <w:left w:val="none" w:sz="0" w:space="0" w:color="auto"/>
            <w:bottom w:val="none" w:sz="0" w:space="0" w:color="auto"/>
            <w:right w:val="none" w:sz="0" w:space="0" w:color="auto"/>
          </w:divBdr>
        </w:div>
        <w:div w:id="363866995">
          <w:marLeft w:val="480"/>
          <w:marRight w:val="0"/>
          <w:marTop w:val="0"/>
          <w:marBottom w:val="0"/>
          <w:divBdr>
            <w:top w:val="none" w:sz="0" w:space="0" w:color="auto"/>
            <w:left w:val="none" w:sz="0" w:space="0" w:color="auto"/>
            <w:bottom w:val="none" w:sz="0" w:space="0" w:color="auto"/>
            <w:right w:val="none" w:sz="0" w:space="0" w:color="auto"/>
          </w:divBdr>
        </w:div>
        <w:div w:id="2108886159">
          <w:marLeft w:val="480"/>
          <w:marRight w:val="0"/>
          <w:marTop w:val="0"/>
          <w:marBottom w:val="0"/>
          <w:divBdr>
            <w:top w:val="none" w:sz="0" w:space="0" w:color="auto"/>
            <w:left w:val="none" w:sz="0" w:space="0" w:color="auto"/>
            <w:bottom w:val="none" w:sz="0" w:space="0" w:color="auto"/>
            <w:right w:val="none" w:sz="0" w:space="0" w:color="auto"/>
          </w:divBdr>
        </w:div>
        <w:div w:id="1743482252">
          <w:marLeft w:val="480"/>
          <w:marRight w:val="0"/>
          <w:marTop w:val="0"/>
          <w:marBottom w:val="0"/>
          <w:divBdr>
            <w:top w:val="none" w:sz="0" w:space="0" w:color="auto"/>
            <w:left w:val="none" w:sz="0" w:space="0" w:color="auto"/>
            <w:bottom w:val="none" w:sz="0" w:space="0" w:color="auto"/>
            <w:right w:val="none" w:sz="0" w:space="0" w:color="auto"/>
          </w:divBdr>
        </w:div>
        <w:div w:id="1191844608">
          <w:marLeft w:val="480"/>
          <w:marRight w:val="0"/>
          <w:marTop w:val="0"/>
          <w:marBottom w:val="0"/>
          <w:divBdr>
            <w:top w:val="none" w:sz="0" w:space="0" w:color="auto"/>
            <w:left w:val="none" w:sz="0" w:space="0" w:color="auto"/>
            <w:bottom w:val="none" w:sz="0" w:space="0" w:color="auto"/>
            <w:right w:val="none" w:sz="0" w:space="0" w:color="auto"/>
          </w:divBdr>
        </w:div>
        <w:div w:id="1773624618">
          <w:marLeft w:val="480"/>
          <w:marRight w:val="0"/>
          <w:marTop w:val="0"/>
          <w:marBottom w:val="0"/>
          <w:divBdr>
            <w:top w:val="none" w:sz="0" w:space="0" w:color="auto"/>
            <w:left w:val="none" w:sz="0" w:space="0" w:color="auto"/>
            <w:bottom w:val="none" w:sz="0" w:space="0" w:color="auto"/>
            <w:right w:val="none" w:sz="0" w:space="0" w:color="auto"/>
          </w:divBdr>
        </w:div>
        <w:div w:id="945192741">
          <w:marLeft w:val="480"/>
          <w:marRight w:val="0"/>
          <w:marTop w:val="0"/>
          <w:marBottom w:val="0"/>
          <w:divBdr>
            <w:top w:val="none" w:sz="0" w:space="0" w:color="auto"/>
            <w:left w:val="none" w:sz="0" w:space="0" w:color="auto"/>
            <w:bottom w:val="none" w:sz="0" w:space="0" w:color="auto"/>
            <w:right w:val="none" w:sz="0" w:space="0" w:color="auto"/>
          </w:divBdr>
        </w:div>
        <w:div w:id="1313217556">
          <w:marLeft w:val="480"/>
          <w:marRight w:val="0"/>
          <w:marTop w:val="0"/>
          <w:marBottom w:val="0"/>
          <w:divBdr>
            <w:top w:val="none" w:sz="0" w:space="0" w:color="auto"/>
            <w:left w:val="none" w:sz="0" w:space="0" w:color="auto"/>
            <w:bottom w:val="none" w:sz="0" w:space="0" w:color="auto"/>
            <w:right w:val="none" w:sz="0" w:space="0" w:color="auto"/>
          </w:divBdr>
        </w:div>
        <w:div w:id="1062606430">
          <w:marLeft w:val="480"/>
          <w:marRight w:val="0"/>
          <w:marTop w:val="0"/>
          <w:marBottom w:val="0"/>
          <w:divBdr>
            <w:top w:val="none" w:sz="0" w:space="0" w:color="auto"/>
            <w:left w:val="none" w:sz="0" w:space="0" w:color="auto"/>
            <w:bottom w:val="none" w:sz="0" w:space="0" w:color="auto"/>
            <w:right w:val="none" w:sz="0" w:space="0" w:color="auto"/>
          </w:divBdr>
        </w:div>
        <w:div w:id="279382586">
          <w:marLeft w:val="480"/>
          <w:marRight w:val="0"/>
          <w:marTop w:val="0"/>
          <w:marBottom w:val="0"/>
          <w:divBdr>
            <w:top w:val="none" w:sz="0" w:space="0" w:color="auto"/>
            <w:left w:val="none" w:sz="0" w:space="0" w:color="auto"/>
            <w:bottom w:val="none" w:sz="0" w:space="0" w:color="auto"/>
            <w:right w:val="none" w:sz="0" w:space="0" w:color="auto"/>
          </w:divBdr>
        </w:div>
        <w:div w:id="1312514440">
          <w:marLeft w:val="480"/>
          <w:marRight w:val="0"/>
          <w:marTop w:val="0"/>
          <w:marBottom w:val="0"/>
          <w:divBdr>
            <w:top w:val="none" w:sz="0" w:space="0" w:color="auto"/>
            <w:left w:val="none" w:sz="0" w:space="0" w:color="auto"/>
            <w:bottom w:val="none" w:sz="0" w:space="0" w:color="auto"/>
            <w:right w:val="none" w:sz="0" w:space="0" w:color="auto"/>
          </w:divBdr>
        </w:div>
        <w:div w:id="1373723124">
          <w:marLeft w:val="480"/>
          <w:marRight w:val="0"/>
          <w:marTop w:val="0"/>
          <w:marBottom w:val="0"/>
          <w:divBdr>
            <w:top w:val="none" w:sz="0" w:space="0" w:color="auto"/>
            <w:left w:val="none" w:sz="0" w:space="0" w:color="auto"/>
            <w:bottom w:val="none" w:sz="0" w:space="0" w:color="auto"/>
            <w:right w:val="none" w:sz="0" w:space="0" w:color="auto"/>
          </w:divBdr>
        </w:div>
        <w:div w:id="261299750">
          <w:marLeft w:val="480"/>
          <w:marRight w:val="0"/>
          <w:marTop w:val="0"/>
          <w:marBottom w:val="0"/>
          <w:divBdr>
            <w:top w:val="none" w:sz="0" w:space="0" w:color="auto"/>
            <w:left w:val="none" w:sz="0" w:space="0" w:color="auto"/>
            <w:bottom w:val="none" w:sz="0" w:space="0" w:color="auto"/>
            <w:right w:val="none" w:sz="0" w:space="0" w:color="auto"/>
          </w:divBdr>
        </w:div>
        <w:div w:id="727414132">
          <w:marLeft w:val="480"/>
          <w:marRight w:val="0"/>
          <w:marTop w:val="0"/>
          <w:marBottom w:val="0"/>
          <w:divBdr>
            <w:top w:val="none" w:sz="0" w:space="0" w:color="auto"/>
            <w:left w:val="none" w:sz="0" w:space="0" w:color="auto"/>
            <w:bottom w:val="none" w:sz="0" w:space="0" w:color="auto"/>
            <w:right w:val="none" w:sz="0" w:space="0" w:color="auto"/>
          </w:divBdr>
        </w:div>
        <w:div w:id="486820327">
          <w:marLeft w:val="480"/>
          <w:marRight w:val="0"/>
          <w:marTop w:val="0"/>
          <w:marBottom w:val="0"/>
          <w:divBdr>
            <w:top w:val="none" w:sz="0" w:space="0" w:color="auto"/>
            <w:left w:val="none" w:sz="0" w:space="0" w:color="auto"/>
            <w:bottom w:val="none" w:sz="0" w:space="0" w:color="auto"/>
            <w:right w:val="none" w:sz="0" w:space="0" w:color="auto"/>
          </w:divBdr>
        </w:div>
        <w:div w:id="1265915630">
          <w:marLeft w:val="480"/>
          <w:marRight w:val="0"/>
          <w:marTop w:val="0"/>
          <w:marBottom w:val="0"/>
          <w:divBdr>
            <w:top w:val="none" w:sz="0" w:space="0" w:color="auto"/>
            <w:left w:val="none" w:sz="0" w:space="0" w:color="auto"/>
            <w:bottom w:val="none" w:sz="0" w:space="0" w:color="auto"/>
            <w:right w:val="none" w:sz="0" w:space="0" w:color="auto"/>
          </w:divBdr>
        </w:div>
        <w:div w:id="2141410670">
          <w:marLeft w:val="480"/>
          <w:marRight w:val="0"/>
          <w:marTop w:val="0"/>
          <w:marBottom w:val="0"/>
          <w:divBdr>
            <w:top w:val="none" w:sz="0" w:space="0" w:color="auto"/>
            <w:left w:val="none" w:sz="0" w:space="0" w:color="auto"/>
            <w:bottom w:val="none" w:sz="0" w:space="0" w:color="auto"/>
            <w:right w:val="none" w:sz="0" w:space="0" w:color="auto"/>
          </w:divBdr>
        </w:div>
        <w:div w:id="45029329">
          <w:marLeft w:val="480"/>
          <w:marRight w:val="0"/>
          <w:marTop w:val="0"/>
          <w:marBottom w:val="0"/>
          <w:divBdr>
            <w:top w:val="none" w:sz="0" w:space="0" w:color="auto"/>
            <w:left w:val="none" w:sz="0" w:space="0" w:color="auto"/>
            <w:bottom w:val="none" w:sz="0" w:space="0" w:color="auto"/>
            <w:right w:val="none" w:sz="0" w:space="0" w:color="auto"/>
          </w:divBdr>
        </w:div>
        <w:div w:id="1066033148">
          <w:marLeft w:val="480"/>
          <w:marRight w:val="0"/>
          <w:marTop w:val="0"/>
          <w:marBottom w:val="0"/>
          <w:divBdr>
            <w:top w:val="none" w:sz="0" w:space="0" w:color="auto"/>
            <w:left w:val="none" w:sz="0" w:space="0" w:color="auto"/>
            <w:bottom w:val="none" w:sz="0" w:space="0" w:color="auto"/>
            <w:right w:val="none" w:sz="0" w:space="0" w:color="auto"/>
          </w:divBdr>
        </w:div>
        <w:div w:id="1812407695">
          <w:marLeft w:val="480"/>
          <w:marRight w:val="0"/>
          <w:marTop w:val="0"/>
          <w:marBottom w:val="0"/>
          <w:divBdr>
            <w:top w:val="none" w:sz="0" w:space="0" w:color="auto"/>
            <w:left w:val="none" w:sz="0" w:space="0" w:color="auto"/>
            <w:bottom w:val="none" w:sz="0" w:space="0" w:color="auto"/>
            <w:right w:val="none" w:sz="0" w:space="0" w:color="auto"/>
          </w:divBdr>
        </w:div>
        <w:div w:id="1958296101">
          <w:marLeft w:val="480"/>
          <w:marRight w:val="0"/>
          <w:marTop w:val="0"/>
          <w:marBottom w:val="0"/>
          <w:divBdr>
            <w:top w:val="none" w:sz="0" w:space="0" w:color="auto"/>
            <w:left w:val="none" w:sz="0" w:space="0" w:color="auto"/>
            <w:bottom w:val="none" w:sz="0" w:space="0" w:color="auto"/>
            <w:right w:val="none" w:sz="0" w:space="0" w:color="auto"/>
          </w:divBdr>
        </w:div>
        <w:div w:id="766461201">
          <w:marLeft w:val="480"/>
          <w:marRight w:val="0"/>
          <w:marTop w:val="0"/>
          <w:marBottom w:val="0"/>
          <w:divBdr>
            <w:top w:val="none" w:sz="0" w:space="0" w:color="auto"/>
            <w:left w:val="none" w:sz="0" w:space="0" w:color="auto"/>
            <w:bottom w:val="none" w:sz="0" w:space="0" w:color="auto"/>
            <w:right w:val="none" w:sz="0" w:space="0" w:color="auto"/>
          </w:divBdr>
        </w:div>
        <w:div w:id="1192494786">
          <w:marLeft w:val="480"/>
          <w:marRight w:val="0"/>
          <w:marTop w:val="0"/>
          <w:marBottom w:val="0"/>
          <w:divBdr>
            <w:top w:val="none" w:sz="0" w:space="0" w:color="auto"/>
            <w:left w:val="none" w:sz="0" w:space="0" w:color="auto"/>
            <w:bottom w:val="none" w:sz="0" w:space="0" w:color="auto"/>
            <w:right w:val="none" w:sz="0" w:space="0" w:color="auto"/>
          </w:divBdr>
        </w:div>
        <w:div w:id="1293636917">
          <w:marLeft w:val="480"/>
          <w:marRight w:val="0"/>
          <w:marTop w:val="0"/>
          <w:marBottom w:val="0"/>
          <w:divBdr>
            <w:top w:val="none" w:sz="0" w:space="0" w:color="auto"/>
            <w:left w:val="none" w:sz="0" w:space="0" w:color="auto"/>
            <w:bottom w:val="none" w:sz="0" w:space="0" w:color="auto"/>
            <w:right w:val="none" w:sz="0" w:space="0" w:color="auto"/>
          </w:divBdr>
        </w:div>
        <w:div w:id="1889997247">
          <w:marLeft w:val="480"/>
          <w:marRight w:val="0"/>
          <w:marTop w:val="0"/>
          <w:marBottom w:val="0"/>
          <w:divBdr>
            <w:top w:val="none" w:sz="0" w:space="0" w:color="auto"/>
            <w:left w:val="none" w:sz="0" w:space="0" w:color="auto"/>
            <w:bottom w:val="none" w:sz="0" w:space="0" w:color="auto"/>
            <w:right w:val="none" w:sz="0" w:space="0" w:color="auto"/>
          </w:divBdr>
        </w:div>
        <w:div w:id="1609386473">
          <w:marLeft w:val="480"/>
          <w:marRight w:val="0"/>
          <w:marTop w:val="0"/>
          <w:marBottom w:val="0"/>
          <w:divBdr>
            <w:top w:val="none" w:sz="0" w:space="0" w:color="auto"/>
            <w:left w:val="none" w:sz="0" w:space="0" w:color="auto"/>
            <w:bottom w:val="none" w:sz="0" w:space="0" w:color="auto"/>
            <w:right w:val="none" w:sz="0" w:space="0" w:color="auto"/>
          </w:divBdr>
        </w:div>
        <w:div w:id="123427735">
          <w:marLeft w:val="480"/>
          <w:marRight w:val="0"/>
          <w:marTop w:val="0"/>
          <w:marBottom w:val="0"/>
          <w:divBdr>
            <w:top w:val="none" w:sz="0" w:space="0" w:color="auto"/>
            <w:left w:val="none" w:sz="0" w:space="0" w:color="auto"/>
            <w:bottom w:val="none" w:sz="0" w:space="0" w:color="auto"/>
            <w:right w:val="none" w:sz="0" w:space="0" w:color="auto"/>
          </w:divBdr>
        </w:div>
        <w:div w:id="1422332500">
          <w:marLeft w:val="480"/>
          <w:marRight w:val="0"/>
          <w:marTop w:val="0"/>
          <w:marBottom w:val="0"/>
          <w:divBdr>
            <w:top w:val="none" w:sz="0" w:space="0" w:color="auto"/>
            <w:left w:val="none" w:sz="0" w:space="0" w:color="auto"/>
            <w:bottom w:val="none" w:sz="0" w:space="0" w:color="auto"/>
            <w:right w:val="none" w:sz="0" w:space="0" w:color="auto"/>
          </w:divBdr>
        </w:div>
        <w:div w:id="1024214230">
          <w:marLeft w:val="480"/>
          <w:marRight w:val="0"/>
          <w:marTop w:val="0"/>
          <w:marBottom w:val="0"/>
          <w:divBdr>
            <w:top w:val="none" w:sz="0" w:space="0" w:color="auto"/>
            <w:left w:val="none" w:sz="0" w:space="0" w:color="auto"/>
            <w:bottom w:val="none" w:sz="0" w:space="0" w:color="auto"/>
            <w:right w:val="none" w:sz="0" w:space="0" w:color="auto"/>
          </w:divBdr>
        </w:div>
        <w:div w:id="1850366388">
          <w:marLeft w:val="480"/>
          <w:marRight w:val="0"/>
          <w:marTop w:val="0"/>
          <w:marBottom w:val="0"/>
          <w:divBdr>
            <w:top w:val="none" w:sz="0" w:space="0" w:color="auto"/>
            <w:left w:val="none" w:sz="0" w:space="0" w:color="auto"/>
            <w:bottom w:val="none" w:sz="0" w:space="0" w:color="auto"/>
            <w:right w:val="none" w:sz="0" w:space="0" w:color="auto"/>
          </w:divBdr>
        </w:div>
        <w:div w:id="1807504765">
          <w:marLeft w:val="480"/>
          <w:marRight w:val="0"/>
          <w:marTop w:val="0"/>
          <w:marBottom w:val="0"/>
          <w:divBdr>
            <w:top w:val="none" w:sz="0" w:space="0" w:color="auto"/>
            <w:left w:val="none" w:sz="0" w:space="0" w:color="auto"/>
            <w:bottom w:val="none" w:sz="0" w:space="0" w:color="auto"/>
            <w:right w:val="none" w:sz="0" w:space="0" w:color="auto"/>
          </w:divBdr>
        </w:div>
        <w:div w:id="822815104">
          <w:marLeft w:val="480"/>
          <w:marRight w:val="0"/>
          <w:marTop w:val="0"/>
          <w:marBottom w:val="0"/>
          <w:divBdr>
            <w:top w:val="none" w:sz="0" w:space="0" w:color="auto"/>
            <w:left w:val="none" w:sz="0" w:space="0" w:color="auto"/>
            <w:bottom w:val="none" w:sz="0" w:space="0" w:color="auto"/>
            <w:right w:val="none" w:sz="0" w:space="0" w:color="auto"/>
          </w:divBdr>
        </w:div>
        <w:div w:id="901983388">
          <w:marLeft w:val="480"/>
          <w:marRight w:val="0"/>
          <w:marTop w:val="0"/>
          <w:marBottom w:val="0"/>
          <w:divBdr>
            <w:top w:val="none" w:sz="0" w:space="0" w:color="auto"/>
            <w:left w:val="none" w:sz="0" w:space="0" w:color="auto"/>
            <w:bottom w:val="none" w:sz="0" w:space="0" w:color="auto"/>
            <w:right w:val="none" w:sz="0" w:space="0" w:color="auto"/>
          </w:divBdr>
        </w:div>
        <w:div w:id="2078283563">
          <w:marLeft w:val="480"/>
          <w:marRight w:val="0"/>
          <w:marTop w:val="0"/>
          <w:marBottom w:val="0"/>
          <w:divBdr>
            <w:top w:val="none" w:sz="0" w:space="0" w:color="auto"/>
            <w:left w:val="none" w:sz="0" w:space="0" w:color="auto"/>
            <w:bottom w:val="none" w:sz="0" w:space="0" w:color="auto"/>
            <w:right w:val="none" w:sz="0" w:space="0" w:color="auto"/>
          </w:divBdr>
        </w:div>
        <w:div w:id="1541086731">
          <w:marLeft w:val="480"/>
          <w:marRight w:val="0"/>
          <w:marTop w:val="0"/>
          <w:marBottom w:val="0"/>
          <w:divBdr>
            <w:top w:val="none" w:sz="0" w:space="0" w:color="auto"/>
            <w:left w:val="none" w:sz="0" w:space="0" w:color="auto"/>
            <w:bottom w:val="none" w:sz="0" w:space="0" w:color="auto"/>
            <w:right w:val="none" w:sz="0" w:space="0" w:color="auto"/>
          </w:divBdr>
        </w:div>
        <w:div w:id="783428985">
          <w:marLeft w:val="480"/>
          <w:marRight w:val="0"/>
          <w:marTop w:val="0"/>
          <w:marBottom w:val="0"/>
          <w:divBdr>
            <w:top w:val="none" w:sz="0" w:space="0" w:color="auto"/>
            <w:left w:val="none" w:sz="0" w:space="0" w:color="auto"/>
            <w:bottom w:val="none" w:sz="0" w:space="0" w:color="auto"/>
            <w:right w:val="none" w:sz="0" w:space="0" w:color="auto"/>
          </w:divBdr>
        </w:div>
        <w:div w:id="186064401">
          <w:marLeft w:val="480"/>
          <w:marRight w:val="0"/>
          <w:marTop w:val="0"/>
          <w:marBottom w:val="0"/>
          <w:divBdr>
            <w:top w:val="none" w:sz="0" w:space="0" w:color="auto"/>
            <w:left w:val="none" w:sz="0" w:space="0" w:color="auto"/>
            <w:bottom w:val="none" w:sz="0" w:space="0" w:color="auto"/>
            <w:right w:val="none" w:sz="0" w:space="0" w:color="auto"/>
          </w:divBdr>
        </w:div>
      </w:divsChild>
    </w:div>
    <w:div w:id="2033267236">
      <w:bodyDiv w:val="1"/>
      <w:marLeft w:val="0"/>
      <w:marRight w:val="0"/>
      <w:marTop w:val="0"/>
      <w:marBottom w:val="0"/>
      <w:divBdr>
        <w:top w:val="none" w:sz="0" w:space="0" w:color="auto"/>
        <w:left w:val="none" w:sz="0" w:space="0" w:color="auto"/>
        <w:bottom w:val="none" w:sz="0" w:space="0" w:color="auto"/>
        <w:right w:val="none" w:sz="0" w:space="0" w:color="auto"/>
      </w:divBdr>
    </w:div>
    <w:div w:id="2035495542">
      <w:bodyDiv w:val="1"/>
      <w:marLeft w:val="0"/>
      <w:marRight w:val="0"/>
      <w:marTop w:val="0"/>
      <w:marBottom w:val="0"/>
      <w:divBdr>
        <w:top w:val="none" w:sz="0" w:space="0" w:color="auto"/>
        <w:left w:val="none" w:sz="0" w:space="0" w:color="auto"/>
        <w:bottom w:val="none" w:sz="0" w:space="0" w:color="auto"/>
        <w:right w:val="none" w:sz="0" w:space="0" w:color="auto"/>
      </w:divBdr>
    </w:div>
    <w:div w:id="2035643978">
      <w:bodyDiv w:val="1"/>
      <w:marLeft w:val="0"/>
      <w:marRight w:val="0"/>
      <w:marTop w:val="0"/>
      <w:marBottom w:val="0"/>
      <w:divBdr>
        <w:top w:val="none" w:sz="0" w:space="0" w:color="auto"/>
        <w:left w:val="none" w:sz="0" w:space="0" w:color="auto"/>
        <w:bottom w:val="none" w:sz="0" w:space="0" w:color="auto"/>
        <w:right w:val="none" w:sz="0" w:space="0" w:color="auto"/>
      </w:divBdr>
      <w:divsChild>
        <w:div w:id="178663795">
          <w:marLeft w:val="480"/>
          <w:marRight w:val="0"/>
          <w:marTop w:val="0"/>
          <w:marBottom w:val="0"/>
          <w:divBdr>
            <w:top w:val="none" w:sz="0" w:space="0" w:color="auto"/>
            <w:left w:val="none" w:sz="0" w:space="0" w:color="auto"/>
            <w:bottom w:val="none" w:sz="0" w:space="0" w:color="auto"/>
            <w:right w:val="none" w:sz="0" w:space="0" w:color="auto"/>
          </w:divBdr>
        </w:div>
        <w:div w:id="840391653">
          <w:marLeft w:val="480"/>
          <w:marRight w:val="0"/>
          <w:marTop w:val="0"/>
          <w:marBottom w:val="0"/>
          <w:divBdr>
            <w:top w:val="none" w:sz="0" w:space="0" w:color="auto"/>
            <w:left w:val="none" w:sz="0" w:space="0" w:color="auto"/>
            <w:bottom w:val="none" w:sz="0" w:space="0" w:color="auto"/>
            <w:right w:val="none" w:sz="0" w:space="0" w:color="auto"/>
          </w:divBdr>
        </w:div>
        <w:div w:id="233781259">
          <w:marLeft w:val="480"/>
          <w:marRight w:val="0"/>
          <w:marTop w:val="0"/>
          <w:marBottom w:val="0"/>
          <w:divBdr>
            <w:top w:val="none" w:sz="0" w:space="0" w:color="auto"/>
            <w:left w:val="none" w:sz="0" w:space="0" w:color="auto"/>
            <w:bottom w:val="none" w:sz="0" w:space="0" w:color="auto"/>
            <w:right w:val="none" w:sz="0" w:space="0" w:color="auto"/>
          </w:divBdr>
        </w:div>
        <w:div w:id="251549844">
          <w:marLeft w:val="480"/>
          <w:marRight w:val="0"/>
          <w:marTop w:val="0"/>
          <w:marBottom w:val="0"/>
          <w:divBdr>
            <w:top w:val="none" w:sz="0" w:space="0" w:color="auto"/>
            <w:left w:val="none" w:sz="0" w:space="0" w:color="auto"/>
            <w:bottom w:val="none" w:sz="0" w:space="0" w:color="auto"/>
            <w:right w:val="none" w:sz="0" w:space="0" w:color="auto"/>
          </w:divBdr>
        </w:div>
        <w:div w:id="1025400064">
          <w:marLeft w:val="480"/>
          <w:marRight w:val="0"/>
          <w:marTop w:val="0"/>
          <w:marBottom w:val="0"/>
          <w:divBdr>
            <w:top w:val="none" w:sz="0" w:space="0" w:color="auto"/>
            <w:left w:val="none" w:sz="0" w:space="0" w:color="auto"/>
            <w:bottom w:val="none" w:sz="0" w:space="0" w:color="auto"/>
            <w:right w:val="none" w:sz="0" w:space="0" w:color="auto"/>
          </w:divBdr>
        </w:div>
        <w:div w:id="1893039706">
          <w:marLeft w:val="480"/>
          <w:marRight w:val="0"/>
          <w:marTop w:val="0"/>
          <w:marBottom w:val="0"/>
          <w:divBdr>
            <w:top w:val="none" w:sz="0" w:space="0" w:color="auto"/>
            <w:left w:val="none" w:sz="0" w:space="0" w:color="auto"/>
            <w:bottom w:val="none" w:sz="0" w:space="0" w:color="auto"/>
            <w:right w:val="none" w:sz="0" w:space="0" w:color="auto"/>
          </w:divBdr>
        </w:div>
        <w:div w:id="1601982520">
          <w:marLeft w:val="480"/>
          <w:marRight w:val="0"/>
          <w:marTop w:val="0"/>
          <w:marBottom w:val="0"/>
          <w:divBdr>
            <w:top w:val="none" w:sz="0" w:space="0" w:color="auto"/>
            <w:left w:val="none" w:sz="0" w:space="0" w:color="auto"/>
            <w:bottom w:val="none" w:sz="0" w:space="0" w:color="auto"/>
            <w:right w:val="none" w:sz="0" w:space="0" w:color="auto"/>
          </w:divBdr>
        </w:div>
        <w:div w:id="248659996">
          <w:marLeft w:val="480"/>
          <w:marRight w:val="0"/>
          <w:marTop w:val="0"/>
          <w:marBottom w:val="0"/>
          <w:divBdr>
            <w:top w:val="none" w:sz="0" w:space="0" w:color="auto"/>
            <w:left w:val="none" w:sz="0" w:space="0" w:color="auto"/>
            <w:bottom w:val="none" w:sz="0" w:space="0" w:color="auto"/>
            <w:right w:val="none" w:sz="0" w:space="0" w:color="auto"/>
          </w:divBdr>
        </w:div>
        <w:div w:id="340740013">
          <w:marLeft w:val="480"/>
          <w:marRight w:val="0"/>
          <w:marTop w:val="0"/>
          <w:marBottom w:val="0"/>
          <w:divBdr>
            <w:top w:val="none" w:sz="0" w:space="0" w:color="auto"/>
            <w:left w:val="none" w:sz="0" w:space="0" w:color="auto"/>
            <w:bottom w:val="none" w:sz="0" w:space="0" w:color="auto"/>
            <w:right w:val="none" w:sz="0" w:space="0" w:color="auto"/>
          </w:divBdr>
        </w:div>
        <w:div w:id="1696997957">
          <w:marLeft w:val="480"/>
          <w:marRight w:val="0"/>
          <w:marTop w:val="0"/>
          <w:marBottom w:val="0"/>
          <w:divBdr>
            <w:top w:val="none" w:sz="0" w:space="0" w:color="auto"/>
            <w:left w:val="none" w:sz="0" w:space="0" w:color="auto"/>
            <w:bottom w:val="none" w:sz="0" w:space="0" w:color="auto"/>
            <w:right w:val="none" w:sz="0" w:space="0" w:color="auto"/>
          </w:divBdr>
        </w:div>
        <w:div w:id="954872819">
          <w:marLeft w:val="480"/>
          <w:marRight w:val="0"/>
          <w:marTop w:val="0"/>
          <w:marBottom w:val="0"/>
          <w:divBdr>
            <w:top w:val="none" w:sz="0" w:space="0" w:color="auto"/>
            <w:left w:val="none" w:sz="0" w:space="0" w:color="auto"/>
            <w:bottom w:val="none" w:sz="0" w:space="0" w:color="auto"/>
            <w:right w:val="none" w:sz="0" w:space="0" w:color="auto"/>
          </w:divBdr>
        </w:div>
        <w:div w:id="2081520587">
          <w:marLeft w:val="480"/>
          <w:marRight w:val="0"/>
          <w:marTop w:val="0"/>
          <w:marBottom w:val="0"/>
          <w:divBdr>
            <w:top w:val="none" w:sz="0" w:space="0" w:color="auto"/>
            <w:left w:val="none" w:sz="0" w:space="0" w:color="auto"/>
            <w:bottom w:val="none" w:sz="0" w:space="0" w:color="auto"/>
            <w:right w:val="none" w:sz="0" w:space="0" w:color="auto"/>
          </w:divBdr>
        </w:div>
        <w:div w:id="1251039451">
          <w:marLeft w:val="480"/>
          <w:marRight w:val="0"/>
          <w:marTop w:val="0"/>
          <w:marBottom w:val="0"/>
          <w:divBdr>
            <w:top w:val="none" w:sz="0" w:space="0" w:color="auto"/>
            <w:left w:val="none" w:sz="0" w:space="0" w:color="auto"/>
            <w:bottom w:val="none" w:sz="0" w:space="0" w:color="auto"/>
            <w:right w:val="none" w:sz="0" w:space="0" w:color="auto"/>
          </w:divBdr>
        </w:div>
        <w:div w:id="2013219091">
          <w:marLeft w:val="480"/>
          <w:marRight w:val="0"/>
          <w:marTop w:val="0"/>
          <w:marBottom w:val="0"/>
          <w:divBdr>
            <w:top w:val="none" w:sz="0" w:space="0" w:color="auto"/>
            <w:left w:val="none" w:sz="0" w:space="0" w:color="auto"/>
            <w:bottom w:val="none" w:sz="0" w:space="0" w:color="auto"/>
            <w:right w:val="none" w:sz="0" w:space="0" w:color="auto"/>
          </w:divBdr>
        </w:div>
        <w:div w:id="143203845">
          <w:marLeft w:val="480"/>
          <w:marRight w:val="0"/>
          <w:marTop w:val="0"/>
          <w:marBottom w:val="0"/>
          <w:divBdr>
            <w:top w:val="none" w:sz="0" w:space="0" w:color="auto"/>
            <w:left w:val="none" w:sz="0" w:space="0" w:color="auto"/>
            <w:bottom w:val="none" w:sz="0" w:space="0" w:color="auto"/>
            <w:right w:val="none" w:sz="0" w:space="0" w:color="auto"/>
          </w:divBdr>
        </w:div>
        <w:div w:id="1090663261">
          <w:marLeft w:val="480"/>
          <w:marRight w:val="0"/>
          <w:marTop w:val="0"/>
          <w:marBottom w:val="0"/>
          <w:divBdr>
            <w:top w:val="none" w:sz="0" w:space="0" w:color="auto"/>
            <w:left w:val="none" w:sz="0" w:space="0" w:color="auto"/>
            <w:bottom w:val="none" w:sz="0" w:space="0" w:color="auto"/>
            <w:right w:val="none" w:sz="0" w:space="0" w:color="auto"/>
          </w:divBdr>
        </w:div>
        <w:div w:id="544484097">
          <w:marLeft w:val="480"/>
          <w:marRight w:val="0"/>
          <w:marTop w:val="0"/>
          <w:marBottom w:val="0"/>
          <w:divBdr>
            <w:top w:val="none" w:sz="0" w:space="0" w:color="auto"/>
            <w:left w:val="none" w:sz="0" w:space="0" w:color="auto"/>
            <w:bottom w:val="none" w:sz="0" w:space="0" w:color="auto"/>
            <w:right w:val="none" w:sz="0" w:space="0" w:color="auto"/>
          </w:divBdr>
        </w:div>
        <w:div w:id="1660579613">
          <w:marLeft w:val="480"/>
          <w:marRight w:val="0"/>
          <w:marTop w:val="0"/>
          <w:marBottom w:val="0"/>
          <w:divBdr>
            <w:top w:val="none" w:sz="0" w:space="0" w:color="auto"/>
            <w:left w:val="none" w:sz="0" w:space="0" w:color="auto"/>
            <w:bottom w:val="none" w:sz="0" w:space="0" w:color="auto"/>
            <w:right w:val="none" w:sz="0" w:space="0" w:color="auto"/>
          </w:divBdr>
        </w:div>
        <w:div w:id="1721318794">
          <w:marLeft w:val="480"/>
          <w:marRight w:val="0"/>
          <w:marTop w:val="0"/>
          <w:marBottom w:val="0"/>
          <w:divBdr>
            <w:top w:val="none" w:sz="0" w:space="0" w:color="auto"/>
            <w:left w:val="none" w:sz="0" w:space="0" w:color="auto"/>
            <w:bottom w:val="none" w:sz="0" w:space="0" w:color="auto"/>
            <w:right w:val="none" w:sz="0" w:space="0" w:color="auto"/>
          </w:divBdr>
        </w:div>
        <w:div w:id="1646082704">
          <w:marLeft w:val="480"/>
          <w:marRight w:val="0"/>
          <w:marTop w:val="0"/>
          <w:marBottom w:val="0"/>
          <w:divBdr>
            <w:top w:val="none" w:sz="0" w:space="0" w:color="auto"/>
            <w:left w:val="none" w:sz="0" w:space="0" w:color="auto"/>
            <w:bottom w:val="none" w:sz="0" w:space="0" w:color="auto"/>
            <w:right w:val="none" w:sz="0" w:space="0" w:color="auto"/>
          </w:divBdr>
        </w:div>
        <w:div w:id="909383503">
          <w:marLeft w:val="480"/>
          <w:marRight w:val="0"/>
          <w:marTop w:val="0"/>
          <w:marBottom w:val="0"/>
          <w:divBdr>
            <w:top w:val="none" w:sz="0" w:space="0" w:color="auto"/>
            <w:left w:val="none" w:sz="0" w:space="0" w:color="auto"/>
            <w:bottom w:val="none" w:sz="0" w:space="0" w:color="auto"/>
            <w:right w:val="none" w:sz="0" w:space="0" w:color="auto"/>
          </w:divBdr>
        </w:div>
        <w:div w:id="1310211152">
          <w:marLeft w:val="480"/>
          <w:marRight w:val="0"/>
          <w:marTop w:val="0"/>
          <w:marBottom w:val="0"/>
          <w:divBdr>
            <w:top w:val="none" w:sz="0" w:space="0" w:color="auto"/>
            <w:left w:val="none" w:sz="0" w:space="0" w:color="auto"/>
            <w:bottom w:val="none" w:sz="0" w:space="0" w:color="auto"/>
            <w:right w:val="none" w:sz="0" w:space="0" w:color="auto"/>
          </w:divBdr>
        </w:div>
        <w:div w:id="1339500439">
          <w:marLeft w:val="480"/>
          <w:marRight w:val="0"/>
          <w:marTop w:val="0"/>
          <w:marBottom w:val="0"/>
          <w:divBdr>
            <w:top w:val="none" w:sz="0" w:space="0" w:color="auto"/>
            <w:left w:val="none" w:sz="0" w:space="0" w:color="auto"/>
            <w:bottom w:val="none" w:sz="0" w:space="0" w:color="auto"/>
            <w:right w:val="none" w:sz="0" w:space="0" w:color="auto"/>
          </w:divBdr>
        </w:div>
        <w:div w:id="1500806971">
          <w:marLeft w:val="480"/>
          <w:marRight w:val="0"/>
          <w:marTop w:val="0"/>
          <w:marBottom w:val="0"/>
          <w:divBdr>
            <w:top w:val="none" w:sz="0" w:space="0" w:color="auto"/>
            <w:left w:val="none" w:sz="0" w:space="0" w:color="auto"/>
            <w:bottom w:val="none" w:sz="0" w:space="0" w:color="auto"/>
            <w:right w:val="none" w:sz="0" w:space="0" w:color="auto"/>
          </w:divBdr>
        </w:div>
        <w:div w:id="546648378">
          <w:marLeft w:val="480"/>
          <w:marRight w:val="0"/>
          <w:marTop w:val="0"/>
          <w:marBottom w:val="0"/>
          <w:divBdr>
            <w:top w:val="none" w:sz="0" w:space="0" w:color="auto"/>
            <w:left w:val="none" w:sz="0" w:space="0" w:color="auto"/>
            <w:bottom w:val="none" w:sz="0" w:space="0" w:color="auto"/>
            <w:right w:val="none" w:sz="0" w:space="0" w:color="auto"/>
          </w:divBdr>
        </w:div>
        <w:div w:id="198782865">
          <w:marLeft w:val="480"/>
          <w:marRight w:val="0"/>
          <w:marTop w:val="0"/>
          <w:marBottom w:val="0"/>
          <w:divBdr>
            <w:top w:val="none" w:sz="0" w:space="0" w:color="auto"/>
            <w:left w:val="none" w:sz="0" w:space="0" w:color="auto"/>
            <w:bottom w:val="none" w:sz="0" w:space="0" w:color="auto"/>
            <w:right w:val="none" w:sz="0" w:space="0" w:color="auto"/>
          </w:divBdr>
        </w:div>
        <w:div w:id="1383292851">
          <w:marLeft w:val="480"/>
          <w:marRight w:val="0"/>
          <w:marTop w:val="0"/>
          <w:marBottom w:val="0"/>
          <w:divBdr>
            <w:top w:val="none" w:sz="0" w:space="0" w:color="auto"/>
            <w:left w:val="none" w:sz="0" w:space="0" w:color="auto"/>
            <w:bottom w:val="none" w:sz="0" w:space="0" w:color="auto"/>
            <w:right w:val="none" w:sz="0" w:space="0" w:color="auto"/>
          </w:divBdr>
        </w:div>
        <w:div w:id="78212961">
          <w:marLeft w:val="480"/>
          <w:marRight w:val="0"/>
          <w:marTop w:val="0"/>
          <w:marBottom w:val="0"/>
          <w:divBdr>
            <w:top w:val="none" w:sz="0" w:space="0" w:color="auto"/>
            <w:left w:val="none" w:sz="0" w:space="0" w:color="auto"/>
            <w:bottom w:val="none" w:sz="0" w:space="0" w:color="auto"/>
            <w:right w:val="none" w:sz="0" w:space="0" w:color="auto"/>
          </w:divBdr>
        </w:div>
        <w:div w:id="330957006">
          <w:marLeft w:val="480"/>
          <w:marRight w:val="0"/>
          <w:marTop w:val="0"/>
          <w:marBottom w:val="0"/>
          <w:divBdr>
            <w:top w:val="none" w:sz="0" w:space="0" w:color="auto"/>
            <w:left w:val="none" w:sz="0" w:space="0" w:color="auto"/>
            <w:bottom w:val="none" w:sz="0" w:space="0" w:color="auto"/>
            <w:right w:val="none" w:sz="0" w:space="0" w:color="auto"/>
          </w:divBdr>
        </w:div>
        <w:div w:id="1941254792">
          <w:marLeft w:val="480"/>
          <w:marRight w:val="0"/>
          <w:marTop w:val="0"/>
          <w:marBottom w:val="0"/>
          <w:divBdr>
            <w:top w:val="none" w:sz="0" w:space="0" w:color="auto"/>
            <w:left w:val="none" w:sz="0" w:space="0" w:color="auto"/>
            <w:bottom w:val="none" w:sz="0" w:space="0" w:color="auto"/>
            <w:right w:val="none" w:sz="0" w:space="0" w:color="auto"/>
          </w:divBdr>
        </w:div>
        <w:div w:id="368578495">
          <w:marLeft w:val="480"/>
          <w:marRight w:val="0"/>
          <w:marTop w:val="0"/>
          <w:marBottom w:val="0"/>
          <w:divBdr>
            <w:top w:val="none" w:sz="0" w:space="0" w:color="auto"/>
            <w:left w:val="none" w:sz="0" w:space="0" w:color="auto"/>
            <w:bottom w:val="none" w:sz="0" w:space="0" w:color="auto"/>
            <w:right w:val="none" w:sz="0" w:space="0" w:color="auto"/>
          </w:divBdr>
        </w:div>
        <w:div w:id="226501167">
          <w:marLeft w:val="480"/>
          <w:marRight w:val="0"/>
          <w:marTop w:val="0"/>
          <w:marBottom w:val="0"/>
          <w:divBdr>
            <w:top w:val="none" w:sz="0" w:space="0" w:color="auto"/>
            <w:left w:val="none" w:sz="0" w:space="0" w:color="auto"/>
            <w:bottom w:val="none" w:sz="0" w:space="0" w:color="auto"/>
            <w:right w:val="none" w:sz="0" w:space="0" w:color="auto"/>
          </w:divBdr>
        </w:div>
        <w:div w:id="1941911672">
          <w:marLeft w:val="480"/>
          <w:marRight w:val="0"/>
          <w:marTop w:val="0"/>
          <w:marBottom w:val="0"/>
          <w:divBdr>
            <w:top w:val="none" w:sz="0" w:space="0" w:color="auto"/>
            <w:left w:val="none" w:sz="0" w:space="0" w:color="auto"/>
            <w:bottom w:val="none" w:sz="0" w:space="0" w:color="auto"/>
            <w:right w:val="none" w:sz="0" w:space="0" w:color="auto"/>
          </w:divBdr>
        </w:div>
        <w:div w:id="2059665625">
          <w:marLeft w:val="480"/>
          <w:marRight w:val="0"/>
          <w:marTop w:val="0"/>
          <w:marBottom w:val="0"/>
          <w:divBdr>
            <w:top w:val="none" w:sz="0" w:space="0" w:color="auto"/>
            <w:left w:val="none" w:sz="0" w:space="0" w:color="auto"/>
            <w:bottom w:val="none" w:sz="0" w:space="0" w:color="auto"/>
            <w:right w:val="none" w:sz="0" w:space="0" w:color="auto"/>
          </w:divBdr>
        </w:div>
        <w:div w:id="202326819">
          <w:marLeft w:val="480"/>
          <w:marRight w:val="0"/>
          <w:marTop w:val="0"/>
          <w:marBottom w:val="0"/>
          <w:divBdr>
            <w:top w:val="none" w:sz="0" w:space="0" w:color="auto"/>
            <w:left w:val="none" w:sz="0" w:space="0" w:color="auto"/>
            <w:bottom w:val="none" w:sz="0" w:space="0" w:color="auto"/>
            <w:right w:val="none" w:sz="0" w:space="0" w:color="auto"/>
          </w:divBdr>
        </w:div>
        <w:div w:id="799155309">
          <w:marLeft w:val="480"/>
          <w:marRight w:val="0"/>
          <w:marTop w:val="0"/>
          <w:marBottom w:val="0"/>
          <w:divBdr>
            <w:top w:val="none" w:sz="0" w:space="0" w:color="auto"/>
            <w:left w:val="none" w:sz="0" w:space="0" w:color="auto"/>
            <w:bottom w:val="none" w:sz="0" w:space="0" w:color="auto"/>
            <w:right w:val="none" w:sz="0" w:space="0" w:color="auto"/>
          </w:divBdr>
        </w:div>
        <w:div w:id="1952587522">
          <w:marLeft w:val="480"/>
          <w:marRight w:val="0"/>
          <w:marTop w:val="0"/>
          <w:marBottom w:val="0"/>
          <w:divBdr>
            <w:top w:val="none" w:sz="0" w:space="0" w:color="auto"/>
            <w:left w:val="none" w:sz="0" w:space="0" w:color="auto"/>
            <w:bottom w:val="none" w:sz="0" w:space="0" w:color="auto"/>
            <w:right w:val="none" w:sz="0" w:space="0" w:color="auto"/>
          </w:divBdr>
        </w:div>
        <w:div w:id="705984042">
          <w:marLeft w:val="480"/>
          <w:marRight w:val="0"/>
          <w:marTop w:val="0"/>
          <w:marBottom w:val="0"/>
          <w:divBdr>
            <w:top w:val="none" w:sz="0" w:space="0" w:color="auto"/>
            <w:left w:val="none" w:sz="0" w:space="0" w:color="auto"/>
            <w:bottom w:val="none" w:sz="0" w:space="0" w:color="auto"/>
            <w:right w:val="none" w:sz="0" w:space="0" w:color="auto"/>
          </w:divBdr>
        </w:div>
        <w:div w:id="1405378517">
          <w:marLeft w:val="480"/>
          <w:marRight w:val="0"/>
          <w:marTop w:val="0"/>
          <w:marBottom w:val="0"/>
          <w:divBdr>
            <w:top w:val="none" w:sz="0" w:space="0" w:color="auto"/>
            <w:left w:val="none" w:sz="0" w:space="0" w:color="auto"/>
            <w:bottom w:val="none" w:sz="0" w:space="0" w:color="auto"/>
            <w:right w:val="none" w:sz="0" w:space="0" w:color="auto"/>
          </w:divBdr>
        </w:div>
        <w:div w:id="19361416">
          <w:marLeft w:val="480"/>
          <w:marRight w:val="0"/>
          <w:marTop w:val="0"/>
          <w:marBottom w:val="0"/>
          <w:divBdr>
            <w:top w:val="none" w:sz="0" w:space="0" w:color="auto"/>
            <w:left w:val="none" w:sz="0" w:space="0" w:color="auto"/>
            <w:bottom w:val="none" w:sz="0" w:space="0" w:color="auto"/>
            <w:right w:val="none" w:sz="0" w:space="0" w:color="auto"/>
          </w:divBdr>
        </w:div>
        <w:div w:id="99768012">
          <w:marLeft w:val="480"/>
          <w:marRight w:val="0"/>
          <w:marTop w:val="0"/>
          <w:marBottom w:val="0"/>
          <w:divBdr>
            <w:top w:val="none" w:sz="0" w:space="0" w:color="auto"/>
            <w:left w:val="none" w:sz="0" w:space="0" w:color="auto"/>
            <w:bottom w:val="none" w:sz="0" w:space="0" w:color="auto"/>
            <w:right w:val="none" w:sz="0" w:space="0" w:color="auto"/>
          </w:divBdr>
        </w:div>
        <w:div w:id="1275383">
          <w:marLeft w:val="480"/>
          <w:marRight w:val="0"/>
          <w:marTop w:val="0"/>
          <w:marBottom w:val="0"/>
          <w:divBdr>
            <w:top w:val="none" w:sz="0" w:space="0" w:color="auto"/>
            <w:left w:val="none" w:sz="0" w:space="0" w:color="auto"/>
            <w:bottom w:val="none" w:sz="0" w:space="0" w:color="auto"/>
            <w:right w:val="none" w:sz="0" w:space="0" w:color="auto"/>
          </w:divBdr>
        </w:div>
        <w:div w:id="963344498">
          <w:marLeft w:val="480"/>
          <w:marRight w:val="0"/>
          <w:marTop w:val="0"/>
          <w:marBottom w:val="0"/>
          <w:divBdr>
            <w:top w:val="none" w:sz="0" w:space="0" w:color="auto"/>
            <w:left w:val="none" w:sz="0" w:space="0" w:color="auto"/>
            <w:bottom w:val="none" w:sz="0" w:space="0" w:color="auto"/>
            <w:right w:val="none" w:sz="0" w:space="0" w:color="auto"/>
          </w:divBdr>
        </w:div>
        <w:div w:id="1483543379">
          <w:marLeft w:val="480"/>
          <w:marRight w:val="0"/>
          <w:marTop w:val="0"/>
          <w:marBottom w:val="0"/>
          <w:divBdr>
            <w:top w:val="none" w:sz="0" w:space="0" w:color="auto"/>
            <w:left w:val="none" w:sz="0" w:space="0" w:color="auto"/>
            <w:bottom w:val="none" w:sz="0" w:space="0" w:color="auto"/>
            <w:right w:val="none" w:sz="0" w:space="0" w:color="auto"/>
          </w:divBdr>
        </w:div>
        <w:div w:id="1852572857">
          <w:marLeft w:val="480"/>
          <w:marRight w:val="0"/>
          <w:marTop w:val="0"/>
          <w:marBottom w:val="0"/>
          <w:divBdr>
            <w:top w:val="none" w:sz="0" w:space="0" w:color="auto"/>
            <w:left w:val="none" w:sz="0" w:space="0" w:color="auto"/>
            <w:bottom w:val="none" w:sz="0" w:space="0" w:color="auto"/>
            <w:right w:val="none" w:sz="0" w:space="0" w:color="auto"/>
          </w:divBdr>
        </w:div>
        <w:div w:id="840504405">
          <w:marLeft w:val="480"/>
          <w:marRight w:val="0"/>
          <w:marTop w:val="0"/>
          <w:marBottom w:val="0"/>
          <w:divBdr>
            <w:top w:val="none" w:sz="0" w:space="0" w:color="auto"/>
            <w:left w:val="none" w:sz="0" w:space="0" w:color="auto"/>
            <w:bottom w:val="none" w:sz="0" w:space="0" w:color="auto"/>
            <w:right w:val="none" w:sz="0" w:space="0" w:color="auto"/>
          </w:divBdr>
        </w:div>
        <w:div w:id="2104721247">
          <w:marLeft w:val="480"/>
          <w:marRight w:val="0"/>
          <w:marTop w:val="0"/>
          <w:marBottom w:val="0"/>
          <w:divBdr>
            <w:top w:val="none" w:sz="0" w:space="0" w:color="auto"/>
            <w:left w:val="none" w:sz="0" w:space="0" w:color="auto"/>
            <w:bottom w:val="none" w:sz="0" w:space="0" w:color="auto"/>
            <w:right w:val="none" w:sz="0" w:space="0" w:color="auto"/>
          </w:divBdr>
        </w:div>
        <w:div w:id="34548959">
          <w:marLeft w:val="480"/>
          <w:marRight w:val="0"/>
          <w:marTop w:val="0"/>
          <w:marBottom w:val="0"/>
          <w:divBdr>
            <w:top w:val="none" w:sz="0" w:space="0" w:color="auto"/>
            <w:left w:val="none" w:sz="0" w:space="0" w:color="auto"/>
            <w:bottom w:val="none" w:sz="0" w:space="0" w:color="auto"/>
            <w:right w:val="none" w:sz="0" w:space="0" w:color="auto"/>
          </w:divBdr>
        </w:div>
        <w:div w:id="248009269">
          <w:marLeft w:val="480"/>
          <w:marRight w:val="0"/>
          <w:marTop w:val="0"/>
          <w:marBottom w:val="0"/>
          <w:divBdr>
            <w:top w:val="none" w:sz="0" w:space="0" w:color="auto"/>
            <w:left w:val="none" w:sz="0" w:space="0" w:color="auto"/>
            <w:bottom w:val="none" w:sz="0" w:space="0" w:color="auto"/>
            <w:right w:val="none" w:sz="0" w:space="0" w:color="auto"/>
          </w:divBdr>
        </w:div>
        <w:div w:id="1554000578">
          <w:marLeft w:val="480"/>
          <w:marRight w:val="0"/>
          <w:marTop w:val="0"/>
          <w:marBottom w:val="0"/>
          <w:divBdr>
            <w:top w:val="none" w:sz="0" w:space="0" w:color="auto"/>
            <w:left w:val="none" w:sz="0" w:space="0" w:color="auto"/>
            <w:bottom w:val="none" w:sz="0" w:space="0" w:color="auto"/>
            <w:right w:val="none" w:sz="0" w:space="0" w:color="auto"/>
          </w:divBdr>
        </w:div>
        <w:div w:id="1923568568">
          <w:marLeft w:val="480"/>
          <w:marRight w:val="0"/>
          <w:marTop w:val="0"/>
          <w:marBottom w:val="0"/>
          <w:divBdr>
            <w:top w:val="none" w:sz="0" w:space="0" w:color="auto"/>
            <w:left w:val="none" w:sz="0" w:space="0" w:color="auto"/>
            <w:bottom w:val="none" w:sz="0" w:space="0" w:color="auto"/>
            <w:right w:val="none" w:sz="0" w:space="0" w:color="auto"/>
          </w:divBdr>
        </w:div>
        <w:div w:id="1634864928">
          <w:marLeft w:val="480"/>
          <w:marRight w:val="0"/>
          <w:marTop w:val="0"/>
          <w:marBottom w:val="0"/>
          <w:divBdr>
            <w:top w:val="none" w:sz="0" w:space="0" w:color="auto"/>
            <w:left w:val="none" w:sz="0" w:space="0" w:color="auto"/>
            <w:bottom w:val="none" w:sz="0" w:space="0" w:color="auto"/>
            <w:right w:val="none" w:sz="0" w:space="0" w:color="auto"/>
          </w:divBdr>
        </w:div>
        <w:div w:id="1488740620">
          <w:marLeft w:val="480"/>
          <w:marRight w:val="0"/>
          <w:marTop w:val="0"/>
          <w:marBottom w:val="0"/>
          <w:divBdr>
            <w:top w:val="none" w:sz="0" w:space="0" w:color="auto"/>
            <w:left w:val="none" w:sz="0" w:space="0" w:color="auto"/>
            <w:bottom w:val="none" w:sz="0" w:space="0" w:color="auto"/>
            <w:right w:val="none" w:sz="0" w:space="0" w:color="auto"/>
          </w:divBdr>
        </w:div>
        <w:div w:id="811365049">
          <w:marLeft w:val="480"/>
          <w:marRight w:val="0"/>
          <w:marTop w:val="0"/>
          <w:marBottom w:val="0"/>
          <w:divBdr>
            <w:top w:val="none" w:sz="0" w:space="0" w:color="auto"/>
            <w:left w:val="none" w:sz="0" w:space="0" w:color="auto"/>
            <w:bottom w:val="none" w:sz="0" w:space="0" w:color="auto"/>
            <w:right w:val="none" w:sz="0" w:space="0" w:color="auto"/>
          </w:divBdr>
        </w:div>
        <w:div w:id="1322586505">
          <w:marLeft w:val="480"/>
          <w:marRight w:val="0"/>
          <w:marTop w:val="0"/>
          <w:marBottom w:val="0"/>
          <w:divBdr>
            <w:top w:val="none" w:sz="0" w:space="0" w:color="auto"/>
            <w:left w:val="none" w:sz="0" w:space="0" w:color="auto"/>
            <w:bottom w:val="none" w:sz="0" w:space="0" w:color="auto"/>
            <w:right w:val="none" w:sz="0" w:space="0" w:color="auto"/>
          </w:divBdr>
        </w:div>
        <w:div w:id="1066144596">
          <w:marLeft w:val="480"/>
          <w:marRight w:val="0"/>
          <w:marTop w:val="0"/>
          <w:marBottom w:val="0"/>
          <w:divBdr>
            <w:top w:val="none" w:sz="0" w:space="0" w:color="auto"/>
            <w:left w:val="none" w:sz="0" w:space="0" w:color="auto"/>
            <w:bottom w:val="none" w:sz="0" w:space="0" w:color="auto"/>
            <w:right w:val="none" w:sz="0" w:space="0" w:color="auto"/>
          </w:divBdr>
        </w:div>
        <w:div w:id="280697244">
          <w:marLeft w:val="480"/>
          <w:marRight w:val="0"/>
          <w:marTop w:val="0"/>
          <w:marBottom w:val="0"/>
          <w:divBdr>
            <w:top w:val="none" w:sz="0" w:space="0" w:color="auto"/>
            <w:left w:val="none" w:sz="0" w:space="0" w:color="auto"/>
            <w:bottom w:val="none" w:sz="0" w:space="0" w:color="auto"/>
            <w:right w:val="none" w:sz="0" w:space="0" w:color="auto"/>
          </w:divBdr>
        </w:div>
        <w:div w:id="124007150">
          <w:marLeft w:val="480"/>
          <w:marRight w:val="0"/>
          <w:marTop w:val="0"/>
          <w:marBottom w:val="0"/>
          <w:divBdr>
            <w:top w:val="none" w:sz="0" w:space="0" w:color="auto"/>
            <w:left w:val="none" w:sz="0" w:space="0" w:color="auto"/>
            <w:bottom w:val="none" w:sz="0" w:space="0" w:color="auto"/>
            <w:right w:val="none" w:sz="0" w:space="0" w:color="auto"/>
          </w:divBdr>
        </w:div>
        <w:div w:id="1643004677">
          <w:marLeft w:val="480"/>
          <w:marRight w:val="0"/>
          <w:marTop w:val="0"/>
          <w:marBottom w:val="0"/>
          <w:divBdr>
            <w:top w:val="none" w:sz="0" w:space="0" w:color="auto"/>
            <w:left w:val="none" w:sz="0" w:space="0" w:color="auto"/>
            <w:bottom w:val="none" w:sz="0" w:space="0" w:color="auto"/>
            <w:right w:val="none" w:sz="0" w:space="0" w:color="auto"/>
          </w:divBdr>
        </w:div>
        <w:div w:id="914701597">
          <w:marLeft w:val="480"/>
          <w:marRight w:val="0"/>
          <w:marTop w:val="0"/>
          <w:marBottom w:val="0"/>
          <w:divBdr>
            <w:top w:val="none" w:sz="0" w:space="0" w:color="auto"/>
            <w:left w:val="none" w:sz="0" w:space="0" w:color="auto"/>
            <w:bottom w:val="none" w:sz="0" w:space="0" w:color="auto"/>
            <w:right w:val="none" w:sz="0" w:space="0" w:color="auto"/>
          </w:divBdr>
        </w:div>
        <w:div w:id="382481673">
          <w:marLeft w:val="480"/>
          <w:marRight w:val="0"/>
          <w:marTop w:val="0"/>
          <w:marBottom w:val="0"/>
          <w:divBdr>
            <w:top w:val="none" w:sz="0" w:space="0" w:color="auto"/>
            <w:left w:val="none" w:sz="0" w:space="0" w:color="auto"/>
            <w:bottom w:val="none" w:sz="0" w:space="0" w:color="auto"/>
            <w:right w:val="none" w:sz="0" w:space="0" w:color="auto"/>
          </w:divBdr>
        </w:div>
        <w:div w:id="713501827">
          <w:marLeft w:val="480"/>
          <w:marRight w:val="0"/>
          <w:marTop w:val="0"/>
          <w:marBottom w:val="0"/>
          <w:divBdr>
            <w:top w:val="none" w:sz="0" w:space="0" w:color="auto"/>
            <w:left w:val="none" w:sz="0" w:space="0" w:color="auto"/>
            <w:bottom w:val="none" w:sz="0" w:space="0" w:color="auto"/>
            <w:right w:val="none" w:sz="0" w:space="0" w:color="auto"/>
          </w:divBdr>
        </w:div>
        <w:div w:id="946548615">
          <w:marLeft w:val="480"/>
          <w:marRight w:val="0"/>
          <w:marTop w:val="0"/>
          <w:marBottom w:val="0"/>
          <w:divBdr>
            <w:top w:val="none" w:sz="0" w:space="0" w:color="auto"/>
            <w:left w:val="none" w:sz="0" w:space="0" w:color="auto"/>
            <w:bottom w:val="none" w:sz="0" w:space="0" w:color="auto"/>
            <w:right w:val="none" w:sz="0" w:space="0" w:color="auto"/>
          </w:divBdr>
        </w:div>
        <w:div w:id="1633051908">
          <w:marLeft w:val="480"/>
          <w:marRight w:val="0"/>
          <w:marTop w:val="0"/>
          <w:marBottom w:val="0"/>
          <w:divBdr>
            <w:top w:val="none" w:sz="0" w:space="0" w:color="auto"/>
            <w:left w:val="none" w:sz="0" w:space="0" w:color="auto"/>
            <w:bottom w:val="none" w:sz="0" w:space="0" w:color="auto"/>
            <w:right w:val="none" w:sz="0" w:space="0" w:color="auto"/>
          </w:divBdr>
        </w:div>
        <w:div w:id="1984386679">
          <w:marLeft w:val="480"/>
          <w:marRight w:val="0"/>
          <w:marTop w:val="0"/>
          <w:marBottom w:val="0"/>
          <w:divBdr>
            <w:top w:val="none" w:sz="0" w:space="0" w:color="auto"/>
            <w:left w:val="none" w:sz="0" w:space="0" w:color="auto"/>
            <w:bottom w:val="none" w:sz="0" w:space="0" w:color="auto"/>
            <w:right w:val="none" w:sz="0" w:space="0" w:color="auto"/>
          </w:divBdr>
        </w:div>
        <w:div w:id="919022324">
          <w:marLeft w:val="480"/>
          <w:marRight w:val="0"/>
          <w:marTop w:val="0"/>
          <w:marBottom w:val="0"/>
          <w:divBdr>
            <w:top w:val="none" w:sz="0" w:space="0" w:color="auto"/>
            <w:left w:val="none" w:sz="0" w:space="0" w:color="auto"/>
            <w:bottom w:val="none" w:sz="0" w:space="0" w:color="auto"/>
            <w:right w:val="none" w:sz="0" w:space="0" w:color="auto"/>
          </w:divBdr>
        </w:div>
        <w:div w:id="1454783645">
          <w:marLeft w:val="480"/>
          <w:marRight w:val="0"/>
          <w:marTop w:val="0"/>
          <w:marBottom w:val="0"/>
          <w:divBdr>
            <w:top w:val="none" w:sz="0" w:space="0" w:color="auto"/>
            <w:left w:val="none" w:sz="0" w:space="0" w:color="auto"/>
            <w:bottom w:val="none" w:sz="0" w:space="0" w:color="auto"/>
            <w:right w:val="none" w:sz="0" w:space="0" w:color="auto"/>
          </w:divBdr>
        </w:div>
        <w:div w:id="2051875477">
          <w:marLeft w:val="480"/>
          <w:marRight w:val="0"/>
          <w:marTop w:val="0"/>
          <w:marBottom w:val="0"/>
          <w:divBdr>
            <w:top w:val="none" w:sz="0" w:space="0" w:color="auto"/>
            <w:left w:val="none" w:sz="0" w:space="0" w:color="auto"/>
            <w:bottom w:val="none" w:sz="0" w:space="0" w:color="auto"/>
            <w:right w:val="none" w:sz="0" w:space="0" w:color="auto"/>
          </w:divBdr>
        </w:div>
        <w:div w:id="1366561320">
          <w:marLeft w:val="480"/>
          <w:marRight w:val="0"/>
          <w:marTop w:val="0"/>
          <w:marBottom w:val="0"/>
          <w:divBdr>
            <w:top w:val="none" w:sz="0" w:space="0" w:color="auto"/>
            <w:left w:val="none" w:sz="0" w:space="0" w:color="auto"/>
            <w:bottom w:val="none" w:sz="0" w:space="0" w:color="auto"/>
            <w:right w:val="none" w:sz="0" w:space="0" w:color="auto"/>
          </w:divBdr>
        </w:div>
        <w:div w:id="376051032">
          <w:marLeft w:val="480"/>
          <w:marRight w:val="0"/>
          <w:marTop w:val="0"/>
          <w:marBottom w:val="0"/>
          <w:divBdr>
            <w:top w:val="none" w:sz="0" w:space="0" w:color="auto"/>
            <w:left w:val="none" w:sz="0" w:space="0" w:color="auto"/>
            <w:bottom w:val="none" w:sz="0" w:space="0" w:color="auto"/>
            <w:right w:val="none" w:sz="0" w:space="0" w:color="auto"/>
          </w:divBdr>
        </w:div>
        <w:div w:id="1833445832">
          <w:marLeft w:val="480"/>
          <w:marRight w:val="0"/>
          <w:marTop w:val="0"/>
          <w:marBottom w:val="0"/>
          <w:divBdr>
            <w:top w:val="none" w:sz="0" w:space="0" w:color="auto"/>
            <w:left w:val="none" w:sz="0" w:space="0" w:color="auto"/>
            <w:bottom w:val="none" w:sz="0" w:space="0" w:color="auto"/>
            <w:right w:val="none" w:sz="0" w:space="0" w:color="auto"/>
          </w:divBdr>
        </w:div>
        <w:div w:id="2125419481">
          <w:marLeft w:val="480"/>
          <w:marRight w:val="0"/>
          <w:marTop w:val="0"/>
          <w:marBottom w:val="0"/>
          <w:divBdr>
            <w:top w:val="none" w:sz="0" w:space="0" w:color="auto"/>
            <w:left w:val="none" w:sz="0" w:space="0" w:color="auto"/>
            <w:bottom w:val="none" w:sz="0" w:space="0" w:color="auto"/>
            <w:right w:val="none" w:sz="0" w:space="0" w:color="auto"/>
          </w:divBdr>
        </w:div>
        <w:div w:id="1038315602">
          <w:marLeft w:val="480"/>
          <w:marRight w:val="0"/>
          <w:marTop w:val="0"/>
          <w:marBottom w:val="0"/>
          <w:divBdr>
            <w:top w:val="none" w:sz="0" w:space="0" w:color="auto"/>
            <w:left w:val="none" w:sz="0" w:space="0" w:color="auto"/>
            <w:bottom w:val="none" w:sz="0" w:space="0" w:color="auto"/>
            <w:right w:val="none" w:sz="0" w:space="0" w:color="auto"/>
          </w:divBdr>
        </w:div>
        <w:div w:id="857504244">
          <w:marLeft w:val="480"/>
          <w:marRight w:val="0"/>
          <w:marTop w:val="0"/>
          <w:marBottom w:val="0"/>
          <w:divBdr>
            <w:top w:val="none" w:sz="0" w:space="0" w:color="auto"/>
            <w:left w:val="none" w:sz="0" w:space="0" w:color="auto"/>
            <w:bottom w:val="none" w:sz="0" w:space="0" w:color="auto"/>
            <w:right w:val="none" w:sz="0" w:space="0" w:color="auto"/>
          </w:divBdr>
        </w:div>
        <w:div w:id="1145584304">
          <w:marLeft w:val="480"/>
          <w:marRight w:val="0"/>
          <w:marTop w:val="0"/>
          <w:marBottom w:val="0"/>
          <w:divBdr>
            <w:top w:val="none" w:sz="0" w:space="0" w:color="auto"/>
            <w:left w:val="none" w:sz="0" w:space="0" w:color="auto"/>
            <w:bottom w:val="none" w:sz="0" w:space="0" w:color="auto"/>
            <w:right w:val="none" w:sz="0" w:space="0" w:color="auto"/>
          </w:divBdr>
        </w:div>
        <w:div w:id="499925918">
          <w:marLeft w:val="480"/>
          <w:marRight w:val="0"/>
          <w:marTop w:val="0"/>
          <w:marBottom w:val="0"/>
          <w:divBdr>
            <w:top w:val="none" w:sz="0" w:space="0" w:color="auto"/>
            <w:left w:val="none" w:sz="0" w:space="0" w:color="auto"/>
            <w:bottom w:val="none" w:sz="0" w:space="0" w:color="auto"/>
            <w:right w:val="none" w:sz="0" w:space="0" w:color="auto"/>
          </w:divBdr>
        </w:div>
        <w:div w:id="318196270">
          <w:marLeft w:val="480"/>
          <w:marRight w:val="0"/>
          <w:marTop w:val="0"/>
          <w:marBottom w:val="0"/>
          <w:divBdr>
            <w:top w:val="none" w:sz="0" w:space="0" w:color="auto"/>
            <w:left w:val="none" w:sz="0" w:space="0" w:color="auto"/>
            <w:bottom w:val="none" w:sz="0" w:space="0" w:color="auto"/>
            <w:right w:val="none" w:sz="0" w:space="0" w:color="auto"/>
          </w:divBdr>
        </w:div>
        <w:div w:id="1489710846">
          <w:marLeft w:val="480"/>
          <w:marRight w:val="0"/>
          <w:marTop w:val="0"/>
          <w:marBottom w:val="0"/>
          <w:divBdr>
            <w:top w:val="none" w:sz="0" w:space="0" w:color="auto"/>
            <w:left w:val="none" w:sz="0" w:space="0" w:color="auto"/>
            <w:bottom w:val="none" w:sz="0" w:space="0" w:color="auto"/>
            <w:right w:val="none" w:sz="0" w:space="0" w:color="auto"/>
          </w:divBdr>
        </w:div>
        <w:div w:id="1281885533">
          <w:marLeft w:val="480"/>
          <w:marRight w:val="0"/>
          <w:marTop w:val="0"/>
          <w:marBottom w:val="0"/>
          <w:divBdr>
            <w:top w:val="none" w:sz="0" w:space="0" w:color="auto"/>
            <w:left w:val="none" w:sz="0" w:space="0" w:color="auto"/>
            <w:bottom w:val="none" w:sz="0" w:space="0" w:color="auto"/>
            <w:right w:val="none" w:sz="0" w:space="0" w:color="auto"/>
          </w:divBdr>
        </w:div>
        <w:div w:id="1315135119">
          <w:marLeft w:val="480"/>
          <w:marRight w:val="0"/>
          <w:marTop w:val="0"/>
          <w:marBottom w:val="0"/>
          <w:divBdr>
            <w:top w:val="none" w:sz="0" w:space="0" w:color="auto"/>
            <w:left w:val="none" w:sz="0" w:space="0" w:color="auto"/>
            <w:bottom w:val="none" w:sz="0" w:space="0" w:color="auto"/>
            <w:right w:val="none" w:sz="0" w:space="0" w:color="auto"/>
          </w:divBdr>
        </w:div>
        <w:div w:id="647250846">
          <w:marLeft w:val="480"/>
          <w:marRight w:val="0"/>
          <w:marTop w:val="0"/>
          <w:marBottom w:val="0"/>
          <w:divBdr>
            <w:top w:val="none" w:sz="0" w:space="0" w:color="auto"/>
            <w:left w:val="none" w:sz="0" w:space="0" w:color="auto"/>
            <w:bottom w:val="none" w:sz="0" w:space="0" w:color="auto"/>
            <w:right w:val="none" w:sz="0" w:space="0" w:color="auto"/>
          </w:divBdr>
        </w:div>
        <w:div w:id="667951958">
          <w:marLeft w:val="480"/>
          <w:marRight w:val="0"/>
          <w:marTop w:val="0"/>
          <w:marBottom w:val="0"/>
          <w:divBdr>
            <w:top w:val="none" w:sz="0" w:space="0" w:color="auto"/>
            <w:left w:val="none" w:sz="0" w:space="0" w:color="auto"/>
            <w:bottom w:val="none" w:sz="0" w:space="0" w:color="auto"/>
            <w:right w:val="none" w:sz="0" w:space="0" w:color="auto"/>
          </w:divBdr>
        </w:div>
        <w:div w:id="987251184">
          <w:marLeft w:val="480"/>
          <w:marRight w:val="0"/>
          <w:marTop w:val="0"/>
          <w:marBottom w:val="0"/>
          <w:divBdr>
            <w:top w:val="none" w:sz="0" w:space="0" w:color="auto"/>
            <w:left w:val="none" w:sz="0" w:space="0" w:color="auto"/>
            <w:bottom w:val="none" w:sz="0" w:space="0" w:color="auto"/>
            <w:right w:val="none" w:sz="0" w:space="0" w:color="auto"/>
          </w:divBdr>
        </w:div>
        <w:div w:id="1050035464">
          <w:marLeft w:val="480"/>
          <w:marRight w:val="0"/>
          <w:marTop w:val="0"/>
          <w:marBottom w:val="0"/>
          <w:divBdr>
            <w:top w:val="none" w:sz="0" w:space="0" w:color="auto"/>
            <w:left w:val="none" w:sz="0" w:space="0" w:color="auto"/>
            <w:bottom w:val="none" w:sz="0" w:space="0" w:color="auto"/>
            <w:right w:val="none" w:sz="0" w:space="0" w:color="auto"/>
          </w:divBdr>
        </w:div>
        <w:div w:id="1551654004">
          <w:marLeft w:val="480"/>
          <w:marRight w:val="0"/>
          <w:marTop w:val="0"/>
          <w:marBottom w:val="0"/>
          <w:divBdr>
            <w:top w:val="none" w:sz="0" w:space="0" w:color="auto"/>
            <w:left w:val="none" w:sz="0" w:space="0" w:color="auto"/>
            <w:bottom w:val="none" w:sz="0" w:space="0" w:color="auto"/>
            <w:right w:val="none" w:sz="0" w:space="0" w:color="auto"/>
          </w:divBdr>
        </w:div>
        <w:div w:id="34040354">
          <w:marLeft w:val="480"/>
          <w:marRight w:val="0"/>
          <w:marTop w:val="0"/>
          <w:marBottom w:val="0"/>
          <w:divBdr>
            <w:top w:val="none" w:sz="0" w:space="0" w:color="auto"/>
            <w:left w:val="none" w:sz="0" w:space="0" w:color="auto"/>
            <w:bottom w:val="none" w:sz="0" w:space="0" w:color="auto"/>
            <w:right w:val="none" w:sz="0" w:space="0" w:color="auto"/>
          </w:divBdr>
        </w:div>
        <w:div w:id="1201896003">
          <w:marLeft w:val="480"/>
          <w:marRight w:val="0"/>
          <w:marTop w:val="0"/>
          <w:marBottom w:val="0"/>
          <w:divBdr>
            <w:top w:val="none" w:sz="0" w:space="0" w:color="auto"/>
            <w:left w:val="none" w:sz="0" w:space="0" w:color="auto"/>
            <w:bottom w:val="none" w:sz="0" w:space="0" w:color="auto"/>
            <w:right w:val="none" w:sz="0" w:space="0" w:color="auto"/>
          </w:divBdr>
        </w:div>
        <w:div w:id="419958184">
          <w:marLeft w:val="480"/>
          <w:marRight w:val="0"/>
          <w:marTop w:val="0"/>
          <w:marBottom w:val="0"/>
          <w:divBdr>
            <w:top w:val="none" w:sz="0" w:space="0" w:color="auto"/>
            <w:left w:val="none" w:sz="0" w:space="0" w:color="auto"/>
            <w:bottom w:val="none" w:sz="0" w:space="0" w:color="auto"/>
            <w:right w:val="none" w:sz="0" w:space="0" w:color="auto"/>
          </w:divBdr>
        </w:div>
        <w:div w:id="1631744833">
          <w:marLeft w:val="480"/>
          <w:marRight w:val="0"/>
          <w:marTop w:val="0"/>
          <w:marBottom w:val="0"/>
          <w:divBdr>
            <w:top w:val="none" w:sz="0" w:space="0" w:color="auto"/>
            <w:left w:val="none" w:sz="0" w:space="0" w:color="auto"/>
            <w:bottom w:val="none" w:sz="0" w:space="0" w:color="auto"/>
            <w:right w:val="none" w:sz="0" w:space="0" w:color="auto"/>
          </w:divBdr>
        </w:div>
        <w:div w:id="973296185">
          <w:marLeft w:val="480"/>
          <w:marRight w:val="0"/>
          <w:marTop w:val="0"/>
          <w:marBottom w:val="0"/>
          <w:divBdr>
            <w:top w:val="none" w:sz="0" w:space="0" w:color="auto"/>
            <w:left w:val="none" w:sz="0" w:space="0" w:color="auto"/>
            <w:bottom w:val="none" w:sz="0" w:space="0" w:color="auto"/>
            <w:right w:val="none" w:sz="0" w:space="0" w:color="auto"/>
          </w:divBdr>
        </w:div>
        <w:div w:id="1969361799">
          <w:marLeft w:val="480"/>
          <w:marRight w:val="0"/>
          <w:marTop w:val="0"/>
          <w:marBottom w:val="0"/>
          <w:divBdr>
            <w:top w:val="none" w:sz="0" w:space="0" w:color="auto"/>
            <w:left w:val="none" w:sz="0" w:space="0" w:color="auto"/>
            <w:bottom w:val="none" w:sz="0" w:space="0" w:color="auto"/>
            <w:right w:val="none" w:sz="0" w:space="0" w:color="auto"/>
          </w:divBdr>
        </w:div>
        <w:div w:id="1070545406">
          <w:marLeft w:val="480"/>
          <w:marRight w:val="0"/>
          <w:marTop w:val="0"/>
          <w:marBottom w:val="0"/>
          <w:divBdr>
            <w:top w:val="none" w:sz="0" w:space="0" w:color="auto"/>
            <w:left w:val="none" w:sz="0" w:space="0" w:color="auto"/>
            <w:bottom w:val="none" w:sz="0" w:space="0" w:color="auto"/>
            <w:right w:val="none" w:sz="0" w:space="0" w:color="auto"/>
          </w:divBdr>
        </w:div>
        <w:div w:id="1830439916">
          <w:marLeft w:val="480"/>
          <w:marRight w:val="0"/>
          <w:marTop w:val="0"/>
          <w:marBottom w:val="0"/>
          <w:divBdr>
            <w:top w:val="none" w:sz="0" w:space="0" w:color="auto"/>
            <w:left w:val="none" w:sz="0" w:space="0" w:color="auto"/>
            <w:bottom w:val="none" w:sz="0" w:space="0" w:color="auto"/>
            <w:right w:val="none" w:sz="0" w:space="0" w:color="auto"/>
          </w:divBdr>
        </w:div>
        <w:div w:id="1008942959">
          <w:marLeft w:val="480"/>
          <w:marRight w:val="0"/>
          <w:marTop w:val="0"/>
          <w:marBottom w:val="0"/>
          <w:divBdr>
            <w:top w:val="none" w:sz="0" w:space="0" w:color="auto"/>
            <w:left w:val="none" w:sz="0" w:space="0" w:color="auto"/>
            <w:bottom w:val="none" w:sz="0" w:space="0" w:color="auto"/>
            <w:right w:val="none" w:sz="0" w:space="0" w:color="auto"/>
          </w:divBdr>
        </w:div>
        <w:div w:id="349642861">
          <w:marLeft w:val="480"/>
          <w:marRight w:val="0"/>
          <w:marTop w:val="0"/>
          <w:marBottom w:val="0"/>
          <w:divBdr>
            <w:top w:val="none" w:sz="0" w:space="0" w:color="auto"/>
            <w:left w:val="none" w:sz="0" w:space="0" w:color="auto"/>
            <w:bottom w:val="none" w:sz="0" w:space="0" w:color="auto"/>
            <w:right w:val="none" w:sz="0" w:space="0" w:color="auto"/>
          </w:divBdr>
        </w:div>
        <w:div w:id="157040067">
          <w:marLeft w:val="480"/>
          <w:marRight w:val="0"/>
          <w:marTop w:val="0"/>
          <w:marBottom w:val="0"/>
          <w:divBdr>
            <w:top w:val="none" w:sz="0" w:space="0" w:color="auto"/>
            <w:left w:val="none" w:sz="0" w:space="0" w:color="auto"/>
            <w:bottom w:val="none" w:sz="0" w:space="0" w:color="auto"/>
            <w:right w:val="none" w:sz="0" w:space="0" w:color="auto"/>
          </w:divBdr>
        </w:div>
      </w:divsChild>
    </w:div>
    <w:div w:id="2035687191">
      <w:bodyDiv w:val="1"/>
      <w:marLeft w:val="0"/>
      <w:marRight w:val="0"/>
      <w:marTop w:val="0"/>
      <w:marBottom w:val="0"/>
      <w:divBdr>
        <w:top w:val="none" w:sz="0" w:space="0" w:color="auto"/>
        <w:left w:val="none" w:sz="0" w:space="0" w:color="auto"/>
        <w:bottom w:val="none" w:sz="0" w:space="0" w:color="auto"/>
        <w:right w:val="none" w:sz="0" w:space="0" w:color="auto"/>
      </w:divBdr>
    </w:div>
    <w:div w:id="2035886552">
      <w:bodyDiv w:val="1"/>
      <w:marLeft w:val="0"/>
      <w:marRight w:val="0"/>
      <w:marTop w:val="0"/>
      <w:marBottom w:val="0"/>
      <w:divBdr>
        <w:top w:val="none" w:sz="0" w:space="0" w:color="auto"/>
        <w:left w:val="none" w:sz="0" w:space="0" w:color="auto"/>
        <w:bottom w:val="none" w:sz="0" w:space="0" w:color="auto"/>
        <w:right w:val="none" w:sz="0" w:space="0" w:color="auto"/>
      </w:divBdr>
    </w:div>
    <w:div w:id="2036732419">
      <w:bodyDiv w:val="1"/>
      <w:marLeft w:val="0"/>
      <w:marRight w:val="0"/>
      <w:marTop w:val="0"/>
      <w:marBottom w:val="0"/>
      <w:divBdr>
        <w:top w:val="none" w:sz="0" w:space="0" w:color="auto"/>
        <w:left w:val="none" w:sz="0" w:space="0" w:color="auto"/>
        <w:bottom w:val="none" w:sz="0" w:space="0" w:color="auto"/>
        <w:right w:val="none" w:sz="0" w:space="0" w:color="auto"/>
      </w:divBdr>
    </w:div>
    <w:div w:id="2036996370">
      <w:bodyDiv w:val="1"/>
      <w:marLeft w:val="0"/>
      <w:marRight w:val="0"/>
      <w:marTop w:val="0"/>
      <w:marBottom w:val="0"/>
      <w:divBdr>
        <w:top w:val="none" w:sz="0" w:space="0" w:color="auto"/>
        <w:left w:val="none" w:sz="0" w:space="0" w:color="auto"/>
        <w:bottom w:val="none" w:sz="0" w:space="0" w:color="auto"/>
        <w:right w:val="none" w:sz="0" w:space="0" w:color="auto"/>
      </w:divBdr>
    </w:div>
    <w:div w:id="2037853246">
      <w:bodyDiv w:val="1"/>
      <w:marLeft w:val="0"/>
      <w:marRight w:val="0"/>
      <w:marTop w:val="0"/>
      <w:marBottom w:val="0"/>
      <w:divBdr>
        <w:top w:val="none" w:sz="0" w:space="0" w:color="auto"/>
        <w:left w:val="none" w:sz="0" w:space="0" w:color="auto"/>
        <w:bottom w:val="none" w:sz="0" w:space="0" w:color="auto"/>
        <w:right w:val="none" w:sz="0" w:space="0" w:color="auto"/>
      </w:divBdr>
    </w:div>
    <w:div w:id="2040544192">
      <w:bodyDiv w:val="1"/>
      <w:marLeft w:val="0"/>
      <w:marRight w:val="0"/>
      <w:marTop w:val="0"/>
      <w:marBottom w:val="0"/>
      <w:divBdr>
        <w:top w:val="none" w:sz="0" w:space="0" w:color="auto"/>
        <w:left w:val="none" w:sz="0" w:space="0" w:color="auto"/>
        <w:bottom w:val="none" w:sz="0" w:space="0" w:color="auto"/>
        <w:right w:val="none" w:sz="0" w:space="0" w:color="auto"/>
      </w:divBdr>
    </w:div>
    <w:div w:id="2041278749">
      <w:bodyDiv w:val="1"/>
      <w:marLeft w:val="0"/>
      <w:marRight w:val="0"/>
      <w:marTop w:val="0"/>
      <w:marBottom w:val="0"/>
      <w:divBdr>
        <w:top w:val="none" w:sz="0" w:space="0" w:color="auto"/>
        <w:left w:val="none" w:sz="0" w:space="0" w:color="auto"/>
        <w:bottom w:val="none" w:sz="0" w:space="0" w:color="auto"/>
        <w:right w:val="none" w:sz="0" w:space="0" w:color="auto"/>
      </w:divBdr>
    </w:div>
    <w:div w:id="2042045701">
      <w:bodyDiv w:val="1"/>
      <w:marLeft w:val="0"/>
      <w:marRight w:val="0"/>
      <w:marTop w:val="0"/>
      <w:marBottom w:val="0"/>
      <w:divBdr>
        <w:top w:val="none" w:sz="0" w:space="0" w:color="auto"/>
        <w:left w:val="none" w:sz="0" w:space="0" w:color="auto"/>
        <w:bottom w:val="none" w:sz="0" w:space="0" w:color="auto"/>
        <w:right w:val="none" w:sz="0" w:space="0" w:color="auto"/>
      </w:divBdr>
    </w:div>
    <w:div w:id="2043440321">
      <w:bodyDiv w:val="1"/>
      <w:marLeft w:val="0"/>
      <w:marRight w:val="0"/>
      <w:marTop w:val="0"/>
      <w:marBottom w:val="0"/>
      <w:divBdr>
        <w:top w:val="none" w:sz="0" w:space="0" w:color="auto"/>
        <w:left w:val="none" w:sz="0" w:space="0" w:color="auto"/>
        <w:bottom w:val="none" w:sz="0" w:space="0" w:color="auto"/>
        <w:right w:val="none" w:sz="0" w:space="0" w:color="auto"/>
      </w:divBdr>
    </w:div>
    <w:div w:id="2045444741">
      <w:bodyDiv w:val="1"/>
      <w:marLeft w:val="0"/>
      <w:marRight w:val="0"/>
      <w:marTop w:val="0"/>
      <w:marBottom w:val="0"/>
      <w:divBdr>
        <w:top w:val="none" w:sz="0" w:space="0" w:color="auto"/>
        <w:left w:val="none" w:sz="0" w:space="0" w:color="auto"/>
        <w:bottom w:val="none" w:sz="0" w:space="0" w:color="auto"/>
        <w:right w:val="none" w:sz="0" w:space="0" w:color="auto"/>
      </w:divBdr>
    </w:div>
    <w:div w:id="2045445572">
      <w:bodyDiv w:val="1"/>
      <w:marLeft w:val="0"/>
      <w:marRight w:val="0"/>
      <w:marTop w:val="0"/>
      <w:marBottom w:val="0"/>
      <w:divBdr>
        <w:top w:val="none" w:sz="0" w:space="0" w:color="auto"/>
        <w:left w:val="none" w:sz="0" w:space="0" w:color="auto"/>
        <w:bottom w:val="none" w:sz="0" w:space="0" w:color="auto"/>
        <w:right w:val="none" w:sz="0" w:space="0" w:color="auto"/>
      </w:divBdr>
    </w:div>
    <w:div w:id="2047751393">
      <w:bodyDiv w:val="1"/>
      <w:marLeft w:val="0"/>
      <w:marRight w:val="0"/>
      <w:marTop w:val="0"/>
      <w:marBottom w:val="0"/>
      <w:divBdr>
        <w:top w:val="none" w:sz="0" w:space="0" w:color="auto"/>
        <w:left w:val="none" w:sz="0" w:space="0" w:color="auto"/>
        <w:bottom w:val="none" w:sz="0" w:space="0" w:color="auto"/>
        <w:right w:val="none" w:sz="0" w:space="0" w:color="auto"/>
      </w:divBdr>
    </w:div>
    <w:div w:id="2048330985">
      <w:bodyDiv w:val="1"/>
      <w:marLeft w:val="0"/>
      <w:marRight w:val="0"/>
      <w:marTop w:val="0"/>
      <w:marBottom w:val="0"/>
      <w:divBdr>
        <w:top w:val="none" w:sz="0" w:space="0" w:color="auto"/>
        <w:left w:val="none" w:sz="0" w:space="0" w:color="auto"/>
        <w:bottom w:val="none" w:sz="0" w:space="0" w:color="auto"/>
        <w:right w:val="none" w:sz="0" w:space="0" w:color="auto"/>
      </w:divBdr>
    </w:div>
    <w:div w:id="2048486192">
      <w:bodyDiv w:val="1"/>
      <w:marLeft w:val="0"/>
      <w:marRight w:val="0"/>
      <w:marTop w:val="0"/>
      <w:marBottom w:val="0"/>
      <w:divBdr>
        <w:top w:val="none" w:sz="0" w:space="0" w:color="auto"/>
        <w:left w:val="none" w:sz="0" w:space="0" w:color="auto"/>
        <w:bottom w:val="none" w:sz="0" w:space="0" w:color="auto"/>
        <w:right w:val="none" w:sz="0" w:space="0" w:color="auto"/>
      </w:divBdr>
    </w:div>
    <w:div w:id="2051105957">
      <w:bodyDiv w:val="1"/>
      <w:marLeft w:val="0"/>
      <w:marRight w:val="0"/>
      <w:marTop w:val="0"/>
      <w:marBottom w:val="0"/>
      <w:divBdr>
        <w:top w:val="none" w:sz="0" w:space="0" w:color="auto"/>
        <w:left w:val="none" w:sz="0" w:space="0" w:color="auto"/>
        <w:bottom w:val="none" w:sz="0" w:space="0" w:color="auto"/>
        <w:right w:val="none" w:sz="0" w:space="0" w:color="auto"/>
      </w:divBdr>
    </w:div>
    <w:div w:id="2054692455">
      <w:bodyDiv w:val="1"/>
      <w:marLeft w:val="0"/>
      <w:marRight w:val="0"/>
      <w:marTop w:val="0"/>
      <w:marBottom w:val="0"/>
      <w:divBdr>
        <w:top w:val="none" w:sz="0" w:space="0" w:color="auto"/>
        <w:left w:val="none" w:sz="0" w:space="0" w:color="auto"/>
        <w:bottom w:val="none" w:sz="0" w:space="0" w:color="auto"/>
        <w:right w:val="none" w:sz="0" w:space="0" w:color="auto"/>
      </w:divBdr>
    </w:div>
    <w:div w:id="2054964705">
      <w:bodyDiv w:val="1"/>
      <w:marLeft w:val="0"/>
      <w:marRight w:val="0"/>
      <w:marTop w:val="0"/>
      <w:marBottom w:val="0"/>
      <w:divBdr>
        <w:top w:val="none" w:sz="0" w:space="0" w:color="auto"/>
        <w:left w:val="none" w:sz="0" w:space="0" w:color="auto"/>
        <w:bottom w:val="none" w:sz="0" w:space="0" w:color="auto"/>
        <w:right w:val="none" w:sz="0" w:space="0" w:color="auto"/>
      </w:divBdr>
    </w:div>
    <w:div w:id="2055615959">
      <w:bodyDiv w:val="1"/>
      <w:marLeft w:val="0"/>
      <w:marRight w:val="0"/>
      <w:marTop w:val="0"/>
      <w:marBottom w:val="0"/>
      <w:divBdr>
        <w:top w:val="none" w:sz="0" w:space="0" w:color="auto"/>
        <w:left w:val="none" w:sz="0" w:space="0" w:color="auto"/>
        <w:bottom w:val="none" w:sz="0" w:space="0" w:color="auto"/>
        <w:right w:val="none" w:sz="0" w:space="0" w:color="auto"/>
      </w:divBdr>
      <w:divsChild>
        <w:div w:id="1169560526">
          <w:marLeft w:val="480"/>
          <w:marRight w:val="0"/>
          <w:marTop w:val="0"/>
          <w:marBottom w:val="0"/>
          <w:divBdr>
            <w:top w:val="none" w:sz="0" w:space="0" w:color="auto"/>
            <w:left w:val="none" w:sz="0" w:space="0" w:color="auto"/>
            <w:bottom w:val="none" w:sz="0" w:space="0" w:color="auto"/>
            <w:right w:val="none" w:sz="0" w:space="0" w:color="auto"/>
          </w:divBdr>
        </w:div>
        <w:div w:id="1412772443">
          <w:marLeft w:val="480"/>
          <w:marRight w:val="0"/>
          <w:marTop w:val="0"/>
          <w:marBottom w:val="0"/>
          <w:divBdr>
            <w:top w:val="none" w:sz="0" w:space="0" w:color="auto"/>
            <w:left w:val="none" w:sz="0" w:space="0" w:color="auto"/>
            <w:bottom w:val="none" w:sz="0" w:space="0" w:color="auto"/>
            <w:right w:val="none" w:sz="0" w:space="0" w:color="auto"/>
          </w:divBdr>
        </w:div>
        <w:div w:id="1448501056">
          <w:marLeft w:val="480"/>
          <w:marRight w:val="0"/>
          <w:marTop w:val="0"/>
          <w:marBottom w:val="0"/>
          <w:divBdr>
            <w:top w:val="none" w:sz="0" w:space="0" w:color="auto"/>
            <w:left w:val="none" w:sz="0" w:space="0" w:color="auto"/>
            <w:bottom w:val="none" w:sz="0" w:space="0" w:color="auto"/>
            <w:right w:val="none" w:sz="0" w:space="0" w:color="auto"/>
          </w:divBdr>
        </w:div>
        <w:div w:id="858079677">
          <w:marLeft w:val="480"/>
          <w:marRight w:val="0"/>
          <w:marTop w:val="0"/>
          <w:marBottom w:val="0"/>
          <w:divBdr>
            <w:top w:val="none" w:sz="0" w:space="0" w:color="auto"/>
            <w:left w:val="none" w:sz="0" w:space="0" w:color="auto"/>
            <w:bottom w:val="none" w:sz="0" w:space="0" w:color="auto"/>
            <w:right w:val="none" w:sz="0" w:space="0" w:color="auto"/>
          </w:divBdr>
        </w:div>
        <w:div w:id="67966970">
          <w:marLeft w:val="480"/>
          <w:marRight w:val="0"/>
          <w:marTop w:val="0"/>
          <w:marBottom w:val="0"/>
          <w:divBdr>
            <w:top w:val="none" w:sz="0" w:space="0" w:color="auto"/>
            <w:left w:val="none" w:sz="0" w:space="0" w:color="auto"/>
            <w:bottom w:val="none" w:sz="0" w:space="0" w:color="auto"/>
            <w:right w:val="none" w:sz="0" w:space="0" w:color="auto"/>
          </w:divBdr>
        </w:div>
        <w:div w:id="1543978081">
          <w:marLeft w:val="480"/>
          <w:marRight w:val="0"/>
          <w:marTop w:val="0"/>
          <w:marBottom w:val="0"/>
          <w:divBdr>
            <w:top w:val="none" w:sz="0" w:space="0" w:color="auto"/>
            <w:left w:val="none" w:sz="0" w:space="0" w:color="auto"/>
            <w:bottom w:val="none" w:sz="0" w:space="0" w:color="auto"/>
            <w:right w:val="none" w:sz="0" w:space="0" w:color="auto"/>
          </w:divBdr>
        </w:div>
        <w:div w:id="1976982936">
          <w:marLeft w:val="480"/>
          <w:marRight w:val="0"/>
          <w:marTop w:val="0"/>
          <w:marBottom w:val="0"/>
          <w:divBdr>
            <w:top w:val="none" w:sz="0" w:space="0" w:color="auto"/>
            <w:left w:val="none" w:sz="0" w:space="0" w:color="auto"/>
            <w:bottom w:val="none" w:sz="0" w:space="0" w:color="auto"/>
            <w:right w:val="none" w:sz="0" w:space="0" w:color="auto"/>
          </w:divBdr>
        </w:div>
        <w:div w:id="837814231">
          <w:marLeft w:val="480"/>
          <w:marRight w:val="0"/>
          <w:marTop w:val="0"/>
          <w:marBottom w:val="0"/>
          <w:divBdr>
            <w:top w:val="none" w:sz="0" w:space="0" w:color="auto"/>
            <w:left w:val="none" w:sz="0" w:space="0" w:color="auto"/>
            <w:bottom w:val="none" w:sz="0" w:space="0" w:color="auto"/>
            <w:right w:val="none" w:sz="0" w:space="0" w:color="auto"/>
          </w:divBdr>
        </w:div>
        <w:div w:id="1426608537">
          <w:marLeft w:val="480"/>
          <w:marRight w:val="0"/>
          <w:marTop w:val="0"/>
          <w:marBottom w:val="0"/>
          <w:divBdr>
            <w:top w:val="none" w:sz="0" w:space="0" w:color="auto"/>
            <w:left w:val="none" w:sz="0" w:space="0" w:color="auto"/>
            <w:bottom w:val="none" w:sz="0" w:space="0" w:color="auto"/>
            <w:right w:val="none" w:sz="0" w:space="0" w:color="auto"/>
          </w:divBdr>
        </w:div>
        <w:div w:id="1960256296">
          <w:marLeft w:val="480"/>
          <w:marRight w:val="0"/>
          <w:marTop w:val="0"/>
          <w:marBottom w:val="0"/>
          <w:divBdr>
            <w:top w:val="none" w:sz="0" w:space="0" w:color="auto"/>
            <w:left w:val="none" w:sz="0" w:space="0" w:color="auto"/>
            <w:bottom w:val="none" w:sz="0" w:space="0" w:color="auto"/>
            <w:right w:val="none" w:sz="0" w:space="0" w:color="auto"/>
          </w:divBdr>
        </w:div>
        <w:div w:id="1197693525">
          <w:marLeft w:val="480"/>
          <w:marRight w:val="0"/>
          <w:marTop w:val="0"/>
          <w:marBottom w:val="0"/>
          <w:divBdr>
            <w:top w:val="none" w:sz="0" w:space="0" w:color="auto"/>
            <w:left w:val="none" w:sz="0" w:space="0" w:color="auto"/>
            <w:bottom w:val="none" w:sz="0" w:space="0" w:color="auto"/>
            <w:right w:val="none" w:sz="0" w:space="0" w:color="auto"/>
          </w:divBdr>
        </w:div>
        <w:div w:id="476093">
          <w:marLeft w:val="480"/>
          <w:marRight w:val="0"/>
          <w:marTop w:val="0"/>
          <w:marBottom w:val="0"/>
          <w:divBdr>
            <w:top w:val="none" w:sz="0" w:space="0" w:color="auto"/>
            <w:left w:val="none" w:sz="0" w:space="0" w:color="auto"/>
            <w:bottom w:val="none" w:sz="0" w:space="0" w:color="auto"/>
            <w:right w:val="none" w:sz="0" w:space="0" w:color="auto"/>
          </w:divBdr>
        </w:div>
        <w:div w:id="1149396264">
          <w:marLeft w:val="480"/>
          <w:marRight w:val="0"/>
          <w:marTop w:val="0"/>
          <w:marBottom w:val="0"/>
          <w:divBdr>
            <w:top w:val="none" w:sz="0" w:space="0" w:color="auto"/>
            <w:left w:val="none" w:sz="0" w:space="0" w:color="auto"/>
            <w:bottom w:val="none" w:sz="0" w:space="0" w:color="auto"/>
            <w:right w:val="none" w:sz="0" w:space="0" w:color="auto"/>
          </w:divBdr>
        </w:div>
        <w:div w:id="1385451120">
          <w:marLeft w:val="480"/>
          <w:marRight w:val="0"/>
          <w:marTop w:val="0"/>
          <w:marBottom w:val="0"/>
          <w:divBdr>
            <w:top w:val="none" w:sz="0" w:space="0" w:color="auto"/>
            <w:left w:val="none" w:sz="0" w:space="0" w:color="auto"/>
            <w:bottom w:val="none" w:sz="0" w:space="0" w:color="auto"/>
            <w:right w:val="none" w:sz="0" w:space="0" w:color="auto"/>
          </w:divBdr>
        </w:div>
        <w:div w:id="851603921">
          <w:marLeft w:val="480"/>
          <w:marRight w:val="0"/>
          <w:marTop w:val="0"/>
          <w:marBottom w:val="0"/>
          <w:divBdr>
            <w:top w:val="none" w:sz="0" w:space="0" w:color="auto"/>
            <w:left w:val="none" w:sz="0" w:space="0" w:color="auto"/>
            <w:bottom w:val="none" w:sz="0" w:space="0" w:color="auto"/>
            <w:right w:val="none" w:sz="0" w:space="0" w:color="auto"/>
          </w:divBdr>
        </w:div>
        <w:div w:id="242446686">
          <w:marLeft w:val="480"/>
          <w:marRight w:val="0"/>
          <w:marTop w:val="0"/>
          <w:marBottom w:val="0"/>
          <w:divBdr>
            <w:top w:val="none" w:sz="0" w:space="0" w:color="auto"/>
            <w:left w:val="none" w:sz="0" w:space="0" w:color="auto"/>
            <w:bottom w:val="none" w:sz="0" w:space="0" w:color="auto"/>
            <w:right w:val="none" w:sz="0" w:space="0" w:color="auto"/>
          </w:divBdr>
        </w:div>
        <w:div w:id="1022589461">
          <w:marLeft w:val="480"/>
          <w:marRight w:val="0"/>
          <w:marTop w:val="0"/>
          <w:marBottom w:val="0"/>
          <w:divBdr>
            <w:top w:val="none" w:sz="0" w:space="0" w:color="auto"/>
            <w:left w:val="none" w:sz="0" w:space="0" w:color="auto"/>
            <w:bottom w:val="none" w:sz="0" w:space="0" w:color="auto"/>
            <w:right w:val="none" w:sz="0" w:space="0" w:color="auto"/>
          </w:divBdr>
        </w:div>
        <w:div w:id="778910708">
          <w:marLeft w:val="480"/>
          <w:marRight w:val="0"/>
          <w:marTop w:val="0"/>
          <w:marBottom w:val="0"/>
          <w:divBdr>
            <w:top w:val="none" w:sz="0" w:space="0" w:color="auto"/>
            <w:left w:val="none" w:sz="0" w:space="0" w:color="auto"/>
            <w:bottom w:val="none" w:sz="0" w:space="0" w:color="auto"/>
            <w:right w:val="none" w:sz="0" w:space="0" w:color="auto"/>
          </w:divBdr>
        </w:div>
        <w:div w:id="470445065">
          <w:marLeft w:val="480"/>
          <w:marRight w:val="0"/>
          <w:marTop w:val="0"/>
          <w:marBottom w:val="0"/>
          <w:divBdr>
            <w:top w:val="none" w:sz="0" w:space="0" w:color="auto"/>
            <w:left w:val="none" w:sz="0" w:space="0" w:color="auto"/>
            <w:bottom w:val="none" w:sz="0" w:space="0" w:color="auto"/>
            <w:right w:val="none" w:sz="0" w:space="0" w:color="auto"/>
          </w:divBdr>
        </w:div>
        <w:div w:id="867915682">
          <w:marLeft w:val="480"/>
          <w:marRight w:val="0"/>
          <w:marTop w:val="0"/>
          <w:marBottom w:val="0"/>
          <w:divBdr>
            <w:top w:val="none" w:sz="0" w:space="0" w:color="auto"/>
            <w:left w:val="none" w:sz="0" w:space="0" w:color="auto"/>
            <w:bottom w:val="none" w:sz="0" w:space="0" w:color="auto"/>
            <w:right w:val="none" w:sz="0" w:space="0" w:color="auto"/>
          </w:divBdr>
        </w:div>
        <w:div w:id="2127770350">
          <w:marLeft w:val="480"/>
          <w:marRight w:val="0"/>
          <w:marTop w:val="0"/>
          <w:marBottom w:val="0"/>
          <w:divBdr>
            <w:top w:val="none" w:sz="0" w:space="0" w:color="auto"/>
            <w:left w:val="none" w:sz="0" w:space="0" w:color="auto"/>
            <w:bottom w:val="none" w:sz="0" w:space="0" w:color="auto"/>
            <w:right w:val="none" w:sz="0" w:space="0" w:color="auto"/>
          </w:divBdr>
        </w:div>
        <w:div w:id="2027443274">
          <w:marLeft w:val="480"/>
          <w:marRight w:val="0"/>
          <w:marTop w:val="0"/>
          <w:marBottom w:val="0"/>
          <w:divBdr>
            <w:top w:val="none" w:sz="0" w:space="0" w:color="auto"/>
            <w:left w:val="none" w:sz="0" w:space="0" w:color="auto"/>
            <w:bottom w:val="none" w:sz="0" w:space="0" w:color="auto"/>
            <w:right w:val="none" w:sz="0" w:space="0" w:color="auto"/>
          </w:divBdr>
        </w:div>
        <w:div w:id="876546034">
          <w:marLeft w:val="480"/>
          <w:marRight w:val="0"/>
          <w:marTop w:val="0"/>
          <w:marBottom w:val="0"/>
          <w:divBdr>
            <w:top w:val="none" w:sz="0" w:space="0" w:color="auto"/>
            <w:left w:val="none" w:sz="0" w:space="0" w:color="auto"/>
            <w:bottom w:val="none" w:sz="0" w:space="0" w:color="auto"/>
            <w:right w:val="none" w:sz="0" w:space="0" w:color="auto"/>
          </w:divBdr>
        </w:div>
        <w:div w:id="1560706591">
          <w:marLeft w:val="480"/>
          <w:marRight w:val="0"/>
          <w:marTop w:val="0"/>
          <w:marBottom w:val="0"/>
          <w:divBdr>
            <w:top w:val="none" w:sz="0" w:space="0" w:color="auto"/>
            <w:left w:val="none" w:sz="0" w:space="0" w:color="auto"/>
            <w:bottom w:val="none" w:sz="0" w:space="0" w:color="auto"/>
            <w:right w:val="none" w:sz="0" w:space="0" w:color="auto"/>
          </w:divBdr>
        </w:div>
        <w:div w:id="588973806">
          <w:marLeft w:val="480"/>
          <w:marRight w:val="0"/>
          <w:marTop w:val="0"/>
          <w:marBottom w:val="0"/>
          <w:divBdr>
            <w:top w:val="none" w:sz="0" w:space="0" w:color="auto"/>
            <w:left w:val="none" w:sz="0" w:space="0" w:color="auto"/>
            <w:bottom w:val="none" w:sz="0" w:space="0" w:color="auto"/>
            <w:right w:val="none" w:sz="0" w:space="0" w:color="auto"/>
          </w:divBdr>
        </w:div>
        <w:div w:id="1586526577">
          <w:marLeft w:val="480"/>
          <w:marRight w:val="0"/>
          <w:marTop w:val="0"/>
          <w:marBottom w:val="0"/>
          <w:divBdr>
            <w:top w:val="none" w:sz="0" w:space="0" w:color="auto"/>
            <w:left w:val="none" w:sz="0" w:space="0" w:color="auto"/>
            <w:bottom w:val="none" w:sz="0" w:space="0" w:color="auto"/>
            <w:right w:val="none" w:sz="0" w:space="0" w:color="auto"/>
          </w:divBdr>
        </w:div>
        <w:div w:id="388767929">
          <w:marLeft w:val="480"/>
          <w:marRight w:val="0"/>
          <w:marTop w:val="0"/>
          <w:marBottom w:val="0"/>
          <w:divBdr>
            <w:top w:val="none" w:sz="0" w:space="0" w:color="auto"/>
            <w:left w:val="none" w:sz="0" w:space="0" w:color="auto"/>
            <w:bottom w:val="none" w:sz="0" w:space="0" w:color="auto"/>
            <w:right w:val="none" w:sz="0" w:space="0" w:color="auto"/>
          </w:divBdr>
        </w:div>
        <w:div w:id="1991593023">
          <w:marLeft w:val="480"/>
          <w:marRight w:val="0"/>
          <w:marTop w:val="0"/>
          <w:marBottom w:val="0"/>
          <w:divBdr>
            <w:top w:val="none" w:sz="0" w:space="0" w:color="auto"/>
            <w:left w:val="none" w:sz="0" w:space="0" w:color="auto"/>
            <w:bottom w:val="none" w:sz="0" w:space="0" w:color="auto"/>
            <w:right w:val="none" w:sz="0" w:space="0" w:color="auto"/>
          </w:divBdr>
        </w:div>
        <w:div w:id="492651038">
          <w:marLeft w:val="480"/>
          <w:marRight w:val="0"/>
          <w:marTop w:val="0"/>
          <w:marBottom w:val="0"/>
          <w:divBdr>
            <w:top w:val="none" w:sz="0" w:space="0" w:color="auto"/>
            <w:left w:val="none" w:sz="0" w:space="0" w:color="auto"/>
            <w:bottom w:val="none" w:sz="0" w:space="0" w:color="auto"/>
            <w:right w:val="none" w:sz="0" w:space="0" w:color="auto"/>
          </w:divBdr>
        </w:div>
        <w:div w:id="366836064">
          <w:marLeft w:val="480"/>
          <w:marRight w:val="0"/>
          <w:marTop w:val="0"/>
          <w:marBottom w:val="0"/>
          <w:divBdr>
            <w:top w:val="none" w:sz="0" w:space="0" w:color="auto"/>
            <w:left w:val="none" w:sz="0" w:space="0" w:color="auto"/>
            <w:bottom w:val="none" w:sz="0" w:space="0" w:color="auto"/>
            <w:right w:val="none" w:sz="0" w:space="0" w:color="auto"/>
          </w:divBdr>
        </w:div>
        <w:div w:id="88700319">
          <w:marLeft w:val="480"/>
          <w:marRight w:val="0"/>
          <w:marTop w:val="0"/>
          <w:marBottom w:val="0"/>
          <w:divBdr>
            <w:top w:val="none" w:sz="0" w:space="0" w:color="auto"/>
            <w:left w:val="none" w:sz="0" w:space="0" w:color="auto"/>
            <w:bottom w:val="none" w:sz="0" w:space="0" w:color="auto"/>
            <w:right w:val="none" w:sz="0" w:space="0" w:color="auto"/>
          </w:divBdr>
        </w:div>
        <w:div w:id="1913268558">
          <w:marLeft w:val="480"/>
          <w:marRight w:val="0"/>
          <w:marTop w:val="0"/>
          <w:marBottom w:val="0"/>
          <w:divBdr>
            <w:top w:val="none" w:sz="0" w:space="0" w:color="auto"/>
            <w:left w:val="none" w:sz="0" w:space="0" w:color="auto"/>
            <w:bottom w:val="none" w:sz="0" w:space="0" w:color="auto"/>
            <w:right w:val="none" w:sz="0" w:space="0" w:color="auto"/>
          </w:divBdr>
        </w:div>
        <w:div w:id="826484442">
          <w:marLeft w:val="480"/>
          <w:marRight w:val="0"/>
          <w:marTop w:val="0"/>
          <w:marBottom w:val="0"/>
          <w:divBdr>
            <w:top w:val="none" w:sz="0" w:space="0" w:color="auto"/>
            <w:left w:val="none" w:sz="0" w:space="0" w:color="auto"/>
            <w:bottom w:val="none" w:sz="0" w:space="0" w:color="auto"/>
            <w:right w:val="none" w:sz="0" w:space="0" w:color="auto"/>
          </w:divBdr>
        </w:div>
        <w:div w:id="423109536">
          <w:marLeft w:val="480"/>
          <w:marRight w:val="0"/>
          <w:marTop w:val="0"/>
          <w:marBottom w:val="0"/>
          <w:divBdr>
            <w:top w:val="none" w:sz="0" w:space="0" w:color="auto"/>
            <w:left w:val="none" w:sz="0" w:space="0" w:color="auto"/>
            <w:bottom w:val="none" w:sz="0" w:space="0" w:color="auto"/>
            <w:right w:val="none" w:sz="0" w:space="0" w:color="auto"/>
          </w:divBdr>
        </w:div>
        <w:div w:id="1268731568">
          <w:marLeft w:val="480"/>
          <w:marRight w:val="0"/>
          <w:marTop w:val="0"/>
          <w:marBottom w:val="0"/>
          <w:divBdr>
            <w:top w:val="none" w:sz="0" w:space="0" w:color="auto"/>
            <w:left w:val="none" w:sz="0" w:space="0" w:color="auto"/>
            <w:bottom w:val="none" w:sz="0" w:space="0" w:color="auto"/>
            <w:right w:val="none" w:sz="0" w:space="0" w:color="auto"/>
          </w:divBdr>
        </w:div>
        <w:div w:id="1503618379">
          <w:marLeft w:val="480"/>
          <w:marRight w:val="0"/>
          <w:marTop w:val="0"/>
          <w:marBottom w:val="0"/>
          <w:divBdr>
            <w:top w:val="none" w:sz="0" w:space="0" w:color="auto"/>
            <w:left w:val="none" w:sz="0" w:space="0" w:color="auto"/>
            <w:bottom w:val="none" w:sz="0" w:space="0" w:color="auto"/>
            <w:right w:val="none" w:sz="0" w:space="0" w:color="auto"/>
          </w:divBdr>
        </w:div>
        <w:div w:id="417795811">
          <w:marLeft w:val="480"/>
          <w:marRight w:val="0"/>
          <w:marTop w:val="0"/>
          <w:marBottom w:val="0"/>
          <w:divBdr>
            <w:top w:val="none" w:sz="0" w:space="0" w:color="auto"/>
            <w:left w:val="none" w:sz="0" w:space="0" w:color="auto"/>
            <w:bottom w:val="none" w:sz="0" w:space="0" w:color="auto"/>
            <w:right w:val="none" w:sz="0" w:space="0" w:color="auto"/>
          </w:divBdr>
        </w:div>
        <w:div w:id="521742975">
          <w:marLeft w:val="480"/>
          <w:marRight w:val="0"/>
          <w:marTop w:val="0"/>
          <w:marBottom w:val="0"/>
          <w:divBdr>
            <w:top w:val="none" w:sz="0" w:space="0" w:color="auto"/>
            <w:left w:val="none" w:sz="0" w:space="0" w:color="auto"/>
            <w:bottom w:val="none" w:sz="0" w:space="0" w:color="auto"/>
            <w:right w:val="none" w:sz="0" w:space="0" w:color="auto"/>
          </w:divBdr>
        </w:div>
        <w:div w:id="1535923828">
          <w:marLeft w:val="480"/>
          <w:marRight w:val="0"/>
          <w:marTop w:val="0"/>
          <w:marBottom w:val="0"/>
          <w:divBdr>
            <w:top w:val="none" w:sz="0" w:space="0" w:color="auto"/>
            <w:left w:val="none" w:sz="0" w:space="0" w:color="auto"/>
            <w:bottom w:val="none" w:sz="0" w:space="0" w:color="auto"/>
            <w:right w:val="none" w:sz="0" w:space="0" w:color="auto"/>
          </w:divBdr>
        </w:div>
        <w:div w:id="1083337219">
          <w:marLeft w:val="480"/>
          <w:marRight w:val="0"/>
          <w:marTop w:val="0"/>
          <w:marBottom w:val="0"/>
          <w:divBdr>
            <w:top w:val="none" w:sz="0" w:space="0" w:color="auto"/>
            <w:left w:val="none" w:sz="0" w:space="0" w:color="auto"/>
            <w:bottom w:val="none" w:sz="0" w:space="0" w:color="auto"/>
            <w:right w:val="none" w:sz="0" w:space="0" w:color="auto"/>
          </w:divBdr>
        </w:div>
        <w:div w:id="657659564">
          <w:marLeft w:val="480"/>
          <w:marRight w:val="0"/>
          <w:marTop w:val="0"/>
          <w:marBottom w:val="0"/>
          <w:divBdr>
            <w:top w:val="none" w:sz="0" w:space="0" w:color="auto"/>
            <w:left w:val="none" w:sz="0" w:space="0" w:color="auto"/>
            <w:bottom w:val="none" w:sz="0" w:space="0" w:color="auto"/>
            <w:right w:val="none" w:sz="0" w:space="0" w:color="auto"/>
          </w:divBdr>
        </w:div>
        <w:div w:id="1331642730">
          <w:marLeft w:val="480"/>
          <w:marRight w:val="0"/>
          <w:marTop w:val="0"/>
          <w:marBottom w:val="0"/>
          <w:divBdr>
            <w:top w:val="none" w:sz="0" w:space="0" w:color="auto"/>
            <w:left w:val="none" w:sz="0" w:space="0" w:color="auto"/>
            <w:bottom w:val="none" w:sz="0" w:space="0" w:color="auto"/>
            <w:right w:val="none" w:sz="0" w:space="0" w:color="auto"/>
          </w:divBdr>
        </w:div>
        <w:div w:id="164788119">
          <w:marLeft w:val="480"/>
          <w:marRight w:val="0"/>
          <w:marTop w:val="0"/>
          <w:marBottom w:val="0"/>
          <w:divBdr>
            <w:top w:val="none" w:sz="0" w:space="0" w:color="auto"/>
            <w:left w:val="none" w:sz="0" w:space="0" w:color="auto"/>
            <w:bottom w:val="none" w:sz="0" w:space="0" w:color="auto"/>
            <w:right w:val="none" w:sz="0" w:space="0" w:color="auto"/>
          </w:divBdr>
        </w:div>
        <w:div w:id="2057192695">
          <w:marLeft w:val="480"/>
          <w:marRight w:val="0"/>
          <w:marTop w:val="0"/>
          <w:marBottom w:val="0"/>
          <w:divBdr>
            <w:top w:val="none" w:sz="0" w:space="0" w:color="auto"/>
            <w:left w:val="none" w:sz="0" w:space="0" w:color="auto"/>
            <w:bottom w:val="none" w:sz="0" w:space="0" w:color="auto"/>
            <w:right w:val="none" w:sz="0" w:space="0" w:color="auto"/>
          </w:divBdr>
        </w:div>
        <w:div w:id="1230968871">
          <w:marLeft w:val="480"/>
          <w:marRight w:val="0"/>
          <w:marTop w:val="0"/>
          <w:marBottom w:val="0"/>
          <w:divBdr>
            <w:top w:val="none" w:sz="0" w:space="0" w:color="auto"/>
            <w:left w:val="none" w:sz="0" w:space="0" w:color="auto"/>
            <w:bottom w:val="none" w:sz="0" w:space="0" w:color="auto"/>
            <w:right w:val="none" w:sz="0" w:space="0" w:color="auto"/>
          </w:divBdr>
        </w:div>
        <w:div w:id="470634813">
          <w:marLeft w:val="480"/>
          <w:marRight w:val="0"/>
          <w:marTop w:val="0"/>
          <w:marBottom w:val="0"/>
          <w:divBdr>
            <w:top w:val="none" w:sz="0" w:space="0" w:color="auto"/>
            <w:left w:val="none" w:sz="0" w:space="0" w:color="auto"/>
            <w:bottom w:val="none" w:sz="0" w:space="0" w:color="auto"/>
            <w:right w:val="none" w:sz="0" w:space="0" w:color="auto"/>
          </w:divBdr>
        </w:div>
        <w:div w:id="804154452">
          <w:marLeft w:val="480"/>
          <w:marRight w:val="0"/>
          <w:marTop w:val="0"/>
          <w:marBottom w:val="0"/>
          <w:divBdr>
            <w:top w:val="none" w:sz="0" w:space="0" w:color="auto"/>
            <w:left w:val="none" w:sz="0" w:space="0" w:color="auto"/>
            <w:bottom w:val="none" w:sz="0" w:space="0" w:color="auto"/>
            <w:right w:val="none" w:sz="0" w:space="0" w:color="auto"/>
          </w:divBdr>
        </w:div>
        <w:div w:id="220799703">
          <w:marLeft w:val="480"/>
          <w:marRight w:val="0"/>
          <w:marTop w:val="0"/>
          <w:marBottom w:val="0"/>
          <w:divBdr>
            <w:top w:val="none" w:sz="0" w:space="0" w:color="auto"/>
            <w:left w:val="none" w:sz="0" w:space="0" w:color="auto"/>
            <w:bottom w:val="none" w:sz="0" w:space="0" w:color="auto"/>
            <w:right w:val="none" w:sz="0" w:space="0" w:color="auto"/>
          </w:divBdr>
        </w:div>
        <w:div w:id="679164158">
          <w:marLeft w:val="480"/>
          <w:marRight w:val="0"/>
          <w:marTop w:val="0"/>
          <w:marBottom w:val="0"/>
          <w:divBdr>
            <w:top w:val="none" w:sz="0" w:space="0" w:color="auto"/>
            <w:left w:val="none" w:sz="0" w:space="0" w:color="auto"/>
            <w:bottom w:val="none" w:sz="0" w:space="0" w:color="auto"/>
            <w:right w:val="none" w:sz="0" w:space="0" w:color="auto"/>
          </w:divBdr>
        </w:div>
        <w:div w:id="48040839">
          <w:marLeft w:val="480"/>
          <w:marRight w:val="0"/>
          <w:marTop w:val="0"/>
          <w:marBottom w:val="0"/>
          <w:divBdr>
            <w:top w:val="none" w:sz="0" w:space="0" w:color="auto"/>
            <w:left w:val="none" w:sz="0" w:space="0" w:color="auto"/>
            <w:bottom w:val="none" w:sz="0" w:space="0" w:color="auto"/>
            <w:right w:val="none" w:sz="0" w:space="0" w:color="auto"/>
          </w:divBdr>
        </w:div>
        <w:div w:id="1470634269">
          <w:marLeft w:val="480"/>
          <w:marRight w:val="0"/>
          <w:marTop w:val="0"/>
          <w:marBottom w:val="0"/>
          <w:divBdr>
            <w:top w:val="none" w:sz="0" w:space="0" w:color="auto"/>
            <w:left w:val="none" w:sz="0" w:space="0" w:color="auto"/>
            <w:bottom w:val="none" w:sz="0" w:space="0" w:color="auto"/>
            <w:right w:val="none" w:sz="0" w:space="0" w:color="auto"/>
          </w:divBdr>
        </w:div>
        <w:div w:id="2062318521">
          <w:marLeft w:val="480"/>
          <w:marRight w:val="0"/>
          <w:marTop w:val="0"/>
          <w:marBottom w:val="0"/>
          <w:divBdr>
            <w:top w:val="none" w:sz="0" w:space="0" w:color="auto"/>
            <w:left w:val="none" w:sz="0" w:space="0" w:color="auto"/>
            <w:bottom w:val="none" w:sz="0" w:space="0" w:color="auto"/>
            <w:right w:val="none" w:sz="0" w:space="0" w:color="auto"/>
          </w:divBdr>
        </w:div>
        <w:div w:id="661347341">
          <w:marLeft w:val="480"/>
          <w:marRight w:val="0"/>
          <w:marTop w:val="0"/>
          <w:marBottom w:val="0"/>
          <w:divBdr>
            <w:top w:val="none" w:sz="0" w:space="0" w:color="auto"/>
            <w:left w:val="none" w:sz="0" w:space="0" w:color="auto"/>
            <w:bottom w:val="none" w:sz="0" w:space="0" w:color="auto"/>
            <w:right w:val="none" w:sz="0" w:space="0" w:color="auto"/>
          </w:divBdr>
        </w:div>
        <w:div w:id="2032565786">
          <w:marLeft w:val="480"/>
          <w:marRight w:val="0"/>
          <w:marTop w:val="0"/>
          <w:marBottom w:val="0"/>
          <w:divBdr>
            <w:top w:val="none" w:sz="0" w:space="0" w:color="auto"/>
            <w:left w:val="none" w:sz="0" w:space="0" w:color="auto"/>
            <w:bottom w:val="none" w:sz="0" w:space="0" w:color="auto"/>
            <w:right w:val="none" w:sz="0" w:space="0" w:color="auto"/>
          </w:divBdr>
        </w:div>
        <w:div w:id="1624534088">
          <w:marLeft w:val="480"/>
          <w:marRight w:val="0"/>
          <w:marTop w:val="0"/>
          <w:marBottom w:val="0"/>
          <w:divBdr>
            <w:top w:val="none" w:sz="0" w:space="0" w:color="auto"/>
            <w:left w:val="none" w:sz="0" w:space="0" w:color="auto"/>
            <w:bottom w:val="none" w:sz="0" w:space="0" w:color="auto"/>
            <w:right w:val="none" w:sz="0" w:space="0" w:color="auto"/>
          </w:divBdr>
        </w:div>
        <w:div w:id="518128305">
          <w:marLeft w:val="480"/>
          <w:marRight w:val="0"/>
          <w:marTop w:val="0"/>
          <w:marBottom w:val="0"/>
          <w:divBdr>
            <w:top w:val="none" w:sz="0" w:space="0" w:color="auto"/>
            <w:left w:val="none" w:sz="0" w:space="0" w:color="auto"/>
            <w:bottom w:val="none" w:sz="0" w:space="0" w:color="auto"/>
            <w:right w:val="none" w:sz="0" w:space="0" w:color="auto"/>
          </w:divBdr>
        </w:div>
        <w:div w:id="1118258849">
          <w:marLeft w:val="480"/>
          <w:marRight w:val="0"/>
          <w:marTop w:val="0"/>
          <w:marBottom w:val="0"/>
          <w:divBdr>
            <w:top w:val="none" w:sz="0" w:space="0" w:color="auto"/>
            <w:left w:val="none" w:sz="0" w:space="0" w:color="auto"/>
            <w:bottom w:val="none" w:sz="0" w:space="0" w:color="auto"/>
            <w:right w:val="none" w:sz="0" w:space="0" w:color="auto"/>
          </w:divBdr>
        </w:div>
        <w:div w:id="874342307">
          <w:marLeft w:val="480"/>
          <w:marRight w:val="0"/>
          <w:marTop w:val="0"/>
          <w:marBottom w:val="0"/>
          <w:divBdr>
            <w:top w:val="none" w:sz="0" w:space="0" w:color="auto"/>
            <w:left w:val="none" w:sz="0" w:space="0" w:color="auto"/>
            <w:bottom w:val="none" w:sz="0" w:space="0" w:color="auto"/>
            <w:right w:val="none" w:sz="0" w:space="0" w:color="auto"/>
          </w:divBdr>
        </w:div>
        <w:div w:id="2011906983">
          <w:marLeft w:val="480"/>
          <w:marRight w:val="0"/>
          <w:marTop w:val="0"/>
          <w:marBottom w:val="0"/>
          <w:divBdr>
            <w:top w:val="none" w:sz="0" w:space="0" w:color="auto"/>
            <w:left w:val="none" w:sz="0" w:space="0" w:color="auto"/>
            <w:bottom w:val="none" w:sz="0" w:space="0" w:color="auto"/>
            <w:right w:val="none" w:sz="0" w:space="0" w:color="auto"/>
          </w:divBdr>
        </w:div>
        <w:div w:id="1872523629">
          <w:marLeft w:val="480"/>
          <w:marRight w:val="0"/>
          <w:marTop w:val="0"/>
          <w:marBottom w:val="0"/>
          <w:divBdr>
            <w:top w:val="none" w:sz="0" w:space="0" w:color="auto"/>
            <w:left w:val="none" w:sz="0" w:space="0" w:color="auto"/>
            <w:bottom w:val="none" w:sz="0" w:space="0" w:color="auto"/>
            <w:right w:val="none" w:sz="0" w:space="0" w:color="auto"/>
          </w:divBdr>
        </w:div>
        <w:div w:id="7293849">
          <w:marLeft w:val="480"/>
          <w:marRight w:val="0"/>
          <w:marTop w:val="0"/>
          <w:marBottom w:val="0"/>
          <w:divBdr>
            <w:top w:val="none" w:sz="0" w:space="0" w:color="auto"/>
            <w:left w:val="none" w:sz="0" w:space="0" w:color="auto"/>
            <w:bottom w:val="none" w:sz="0" w:space="0" w:color="auto"/>
            <w:right w:val="none" w:sz="0" w:space="0" w:color="auto"/>
          </w:divBdr>
        </w:div>
        <w:div w:id="1097939945">
          <w:marLeft w:val="480"/>
          <w:marRight w:val="0"/>
          <w:marTop w:val="0"/>
          <w:marBottom w:val="0"/>
          <w:divBdr>
            <w:top w:val="none" w:sz="0" w:space="0" w:color="auto"/>
            <w:left w:val="none" w:sz="0" w:space="0" w:color="auto"/>
            <w:bottom w:val="none" w:sz="0" w:space="0" w:color="auto"/>
            <w:right w:val="none" w:sz="0" w:space="0" w:color="auto"/>
          </w:divBdr>
        </w:div>
        <w:div w:id="1989287483">
          <w:marLeft w:val="480"/>
          <w:marRight w:val="0"/>
          <w:marTop w:val="0"/>
          <w:marBottom w:val="0"/>
          <w:divBdr>
            <w:top w:val="none" w:sz="0" w:space="0" w:color="auto"/>
            <w:left w:val="none" w:sz="0" w:space="0" w:color="auto"/>
            <w:bottom w:val="none" w:sz="0" w:space="0" w:color="auto"/>
            <w:right w:val="none" w:sz="0" w:space="0" w:color="auto"/>
          </w:divBdr>
        </w:div>
        <w:div w:id="1368291181">
          <w:marLeft w:val="480"/>
          <w:marRight w:val="0"/>
          <w:marTop w:val="0"/>
          <w:marBottom w:val="0"/>
          <w:divBdr>
            <w:top w:val="none" w:sz="0" w:space="0" w:color="auto"/>
            <w:left w:val="none" w:sz="0" w:space="0" w:color="auto"/>
            <w:bottom w:val="none" w:sz="0" w:space="0" w:color="auto"/>
            <w:right w:val="none" w:sz="0" w:space="0" w:color="auto"/>
          </w:divBdr>
        </w:div>
        <w:div w:id="885684164">
          <w:marLeft w:val="480"/>
          <w:marRight w:val="0"/>
          <w:marTop w:val="0"/>
          <w:marBottom w:val="0"/>
          <w:divBdr>
            <w:top w:val="none" w:sz="0" w:space="0" w:color="auto"/>
            <w:left w:val="none" w:sz="0" w:space="0" w:color="auto"/>
            <w:bottom w:val="none" w:sz="0" w:space="0" w:color="auto"/>
            <w:right w:val="none" w:sz="0" w:space="0" w:color="auto"/>
          </w:divBdr>
        </w:div>
        <w:div w:id="1359770471">
          <w:marLeft w:val="480"/>
          <w:marRight w:val="0"/>
          <w:marTop w:val="0"/>
          <w:marBottom w:val="0"/>
          <w:divBdr>
            <w:top w:val="none" w:sz="0" w:space="0" w:color="auto"/>
            <w:left w:val="none" w:sz="0" w:space="0" w:color="auto"/>
            <w:bottom w:val="none" w:sz="0" w:space="0" w:color="auto"/>
            <w:right w:val="none" w:sz="0" w:space="0" w:color="auto"/>
          </w:divBdr>
        </w:div>
        <w:div w:id="1454859614">
          <w:marLeft w:val="480"/>
          <w:marRight w:val="0"/>
          <w:marTop w:val="0"/>
          <w:marBottom w:val="0"/>
          <w:divBdr>
            <w:top w:val="none" w:sz="0" w:space="0" w:color="auto"/>
            <w:left w:val="none" w:sz="0" w:space="0" w:color="auto"/>
            <w:bottom w:val="none" w:sz="0" w:space="0" w:color="auto"/>
            <w:right w:val="none" w:sz="0" w:space="0" w:color="auto"/>
          </w:divBdr>
        </w:div>
        <w:div w:id="1836916517">
          <w:marLeft w:val="480"/>
          <w:marRight w:val="0"/>
          <w:marTop w:val="0"/>
          <w:marBottom w:val="0"/>
          <w:divBdr>
            <w:top w:val="none" w:sz="0" w:space="0" w:color="auto"/>
            <w:left w:val="none" w:sz="0" w:space="0" w:color="auto"/>
            <w:bottom w:val="none" w:sz="0" w:space="0" w:color="auto"/>
            <w:right w:val="none" w:sz="0" w:space="0" w:color="auto"/>
          </w:divBdr>
        </w:div>
        <w:div w:id="1747993191">
          <w:marLeft w:val="480"/>
          <w:marRight w:val="0"/>
          <w:marTop w:val="0"/>
          <w:marBottom w:val="0"/>
          <w:divBdr>
            <w:top w:val="none" w:sz="0" w:space="0" w:color="auto"/>
            <w:left w:val="none" w:sz="0" w:space="0" w:color="auto"/>
            <w:bottom w:val="none" w:sz="0" w:space="0" w:color="auto"/>
            <w:right w:val="none" w:sz="0" w:space="0" w:color="auto"/>
          </w:divBdr>
        </w:div>
        <w:div w:id="254902024">
          <w:marLeft w:val="480"/>
          <w:marRight w:val="0"/>
          <w:marTop w:val="0"/>
          <w:marBottom w:val="0"/>
          <w:divBdr>
            <w:top w:val="none" w:sz="0" w:space="0" w:color="auto"/>
            <w:left w:val="none" w:sz="0" w:space="0" w:color="auto"/>
            <w:bottom w:val="none" w:sz="0" w:space="0" w:color="auto"/>
            <w:right w:val="none" w:sz="0" w:space="0" w:color="auto"/>
          </w:divBdr>
        </w:div>
        <w:div w:id="148444959">
          <w:marLeft w:val="480"/>
          <w:marRight w:val="0"/>
          <w:marTop w:val="0"/>
          <w:marBottom w:val="0"/>
          <w:divBdr>
            <w:top w:val="none" w:sz="0" w:space="0" w:color="auto"/>
            <w:left w:val="none" w:sz="0" w:space="0" w:color="auto"/>
            <w:bottom w:val="none" w:sz="0" w:space="0" w:color="auto"/>
            <w:right w:val="none" w:sz="0" w:space="0" w:color="auto"/>
          </w:divBdr>
        </w:div>
        <w:div w:id="130175202">
          <w:marLeft w:val="480"/>
          <w:marRight w:val="0"/>
          <w:marTop w:val="0"/>
          <w:marBottom w:val="0"/>
          <w:divBdr>
            <w:top w:val="none" w:sz="0" w:space="0" w:color="auto"/>
            <w:left w:val="none" w:sz="0" w:space="0" w:color="auto"/>
            <w:bottom w:val="none" w:sz="0" w:space="0" w:color="auto"/>
            <w:right w:val="none" w:sz="0" w:space="0" w:color="auto"/>
          </w:divBdr>
        </w:div>
        <w:div w:id="2123765086">
          <w:marLeft w:val="480"/>
          <w:marRight w:val="0"/>
          <w:marTop w:val="0"/>
          <w:marBottom w:val="0"/>
          <w:divBdr>
            <w:top w:val="none" w:sz="0" w:space="0" w:color="auto"/>
            <w:left w:val="none" w:sz="0" w:space="0" w:color="auto"/>
            <w:bottom w:val="none" w:sz="0" w:space="0" w:color="auto"/>
            <w:right w:val="none" w:sz="0" w:space="0" w:color="auto"/>
          </w:divBdr>
        </w:div>
        <w:div w:id="1027415505">
          <w:marLeft w:val="480"/>
          <w:marRight w:val="0"/>
          <w:marTop w:val="0"/>
          <w:marBottom w:val="0"/>
          <w:divBdr>
            <w:top w:val="none" w:sz="0" w:space="0" w:color="auto"/>
            <w:left w:val="none" w:sz="0" w:space="0" w:color="auto"/>
            <w:bottom w:val="none" w:sz="0" w:space="0" w:color="auto"/>
            <w:right w:val="none" w:sz="0" w:space="0" w:color="auto"/>
          </w:divBdr>
        </w:div>
        <w:div w:id="2070612219">
          <w:marLeft w:val="480"/>
          <w:marRight w:val="0"/>
          <w:marTop w:val="0"/>
          <w:marBottom w:val="0"/>
          <w:divBdr>
            <w:top w:val="none" w:sz="0" w:space="0" w:color="auto"/>
            <w:left w:val="none" w:sz="0" w:space="0" w:color="auto"/>
            <w:bottom w:val="none" w:sz="0" w:space="0" w:color="auto"/>
            <w:right w:val="none" w:sz="0" w:space="0" w:color="auto"/>
          </w:divBdr>
        </w:div>
        <w:div w:id="456678991">
          <w:marLeft w:val="480"/>
          <w:marRight w:val="0"/>
          <w:marTop w:val="0"/>
          <w:marBottom w:val="0"/>
          <w:divBdr>
            <w:top w:val="none" w:sz="0" w:space="0" w:color="auto"/>
            <w:left w:val="none" w:sz="0" w:space="0" w:color="auto"/>
            <w:bottom w:val="none" w:sz="0" w:space="0" w:color="auto"/>
            <w:right w:val="none" w:sz="0" w:space="0" w:color="auto"/>
          </w:divBdr>
        </w:div>
        <w:div w:id="768355864">
          <w:marLeft w:val="480"/>
          <w:marRight w:val="0"/>
          <w:marTop w:val="0"/>
          <w:marBottom w:val="0"/>
          <w:divBdr>
            <w:top w:val="none" w:sz="0" w:space="0" w:color="auto"/>
            <w:left w:val="none" w:sz="0" w:space="0" w:color="auto"/>
            <w:bottom w:val="none" w:sz="0" w:space="0" w:color="auto"/>
            <w:right w:val="none" w:sz="0" w:space="0" w:color="auto"/>
          </w:divBdr>
        </w:div>
        <w:div w:id="1484008330">
          <w:marLeft w:val="480"/>
          <w:marRight w:val="0"/>
          <w:marTop w:val="0"/>
          <w:marBottom w:val="0"/>
          <w:divBdr>
            <w:top w:val="none" w:sz="0" w:space="0" w:color="auto"/>
            <w:left w:val="none" w:sz="0" w:space="0" w:color="auto"/>
            <w:bottom w:val="none" w:sz="0" w:space="0" w:color="auto"/>
            <w:right w:val="none" w:sz="0" w:space="0" w:color="auto"/>
          </w:divBdr>
        </w:div>
        <w:div w:id="1429276279">
          <w:marLeft w:val="480"/>
          <w:marRight w:val="0"/>
          <w:marTop w:val="0"/>
          <w:marBottom w:val="0"/>
          <w:divBdr>
            <w:top w:val="none" w:sz="0" w:space="0" w:color="auto"/>
            <w:left w:val="none" w:sz="0" w:space="0" w:color="auto"/>
            <w:bottom w:val="none" w:sz="0" w:space="0" w:color="auto"/>
            <w:right w:val="none" w:sz="0" w:space="0" w:color="auto"/>
          </w:divBdr>
        </w:div>
        <w:div w:id="427579290">
          <w:marLeft w:val="480"/>
          <w:marRight w:val="0"/>
          <w:marTop w:val="0"/>
          <w:marBottom w:val="0"/>
          <w:divBdr>
            <w:top w:val="none" w:sz="0" w:space="0" w:color="auto"/>
            <w:left w:val="none" w:sz="0" w:space="0" w:color="auto"/>
            <w:bottom w:val="none" w:sz="0" w:space="0" w:color="auto"/>
            <w:right w:val="none" w:sz="0" w:space="0" w:color="auto"/>
          </w:divBdr>
        </w:div>
        <w:div w:id="1114401825">
          <w:marLeft w:val="480"/>
          <w:marRight w:val="0"/>
          <w:marTop w:val="0"/>
          <w:marBottom w:val="0"/>
          <w:divBdr>
            <w:top w:val="none" w:sz="0" w:space="0" w:color="auto"/>
            <w:left w:val="none" w:sz="0" w:space="0" w:color="auto"/>
            <w:bottom w:val="none" w:sz="0" w:space="0" w:color="auto"/>
            <w:right w:val="none" w:sz="0" w:space="0" w:color="auto"/>
          </w:divBdr>
        </w:div>
        <w:div w:id="1724208358">
          <w:marLeft w:val="480"/>
          <w:marRight w:val="0"/>
          <w:marTop w:val="0"/>
          <w:marBottom w:val="0"/>
          <w:divBdr>
            <w:top w:val="none" w:sz="0" w:space="0" w:color="auto"/>
            <w:left w:val="none" w:sz="0" w:space="0" w:color="auto"/>
            <w:bottom w:val="none" w:sz="0" w:space="0" w:color="auto"/>
            <w:right w:val="none" w:sz="0" w:space="0" w:color="auto"/>
          </w:divBdr>
        </w:div>
        <w:div w:id="598370660">
          <w:marLeft w:val="480"/>
          <w:marRight w:val="0"/>
          <w:marTop w:val="0"/>
          <w:marBottom w:val="0"/>
          <w:divBdr>
            <w:top w:val="none" w:sz="0" w:space="0" w:color="auto"/>
            <w:left w:val="none" w:sz="0" w:space="0" w:color="auto"/>
            <w:bottom w:val="none" w:sz="0" w:space="0" w:color="auto"/>
            <w:right w:val="none" w:sz="0" w:space="0" w:color="auto"/>
          </w:divBdr>
        </w:div>
        <w:div w:id="1273321820">
          <w:marLeft w:val="480"/>
          <w:marRight w:val="0"/>
          <w:marTop w:val="0"/>
          <w:marBottom w:val="0"/>
          <w:divBdr>
            <w:top w:val="none" w:sz="0" w:space="0" w:color="auto"/>
            <w:left w:val="none" w:sz="0" w:space="0" w:color="auto"/>
            <w:bottom w:val="none" w:sz="0" w:space="0" w:color="auto"/>
            <w:right w:val="none" w:sz="0" w:space="0" w:color="auto"/>
          </w:divBdr>
        </w:div>
        <w:div w:id="809518557">
          <w:marLeft w:val="480"/>
          <w:marRight w:val="0"/>
          <w:marTop w:val="0"/>
          <w:marBottom w:val="0"/>
          <w:divBdr>
            <w:top w:val="none" w:sz="0" w:space="0" w:color="auto"/>
            <w:left w:val="none" w:sz="0" w:space="0" w:color="auto"/>
            <w:bottom w:val="none" w:sz="0" w:space="0" w:color="auto"/>
            <w:right w:val="none" w:sz="0" w:space="0" w:color="auto"/>
          </w:divBdr>
        </w:div>
        <w:div w:id="1062295314">
          <w:marLeft w:val="480"/>
          <w:marRight w:val="0"/>
          <w:marTop w:val="0"/>
          <w:marBottom w:val="0"/>
          <w:divBdr>
            <w:top w:val="none" w:sz="0" w:space="0" w:color="auto"/>
            <w:left w:val="none" w:sz="0" w:space="0" w:color="auto"/>
            <w:bottom w:val="none" w:sz="0" w:space="0" w:color="auto"/>
            <w:right w:val="none" w:sz="0" w:space="0" w:color="auto"/>
          </w:divBdr>
        </w:div>
        <w:div w:id="2146849110">
          <w:marLeft w:val="480"/>
          <w:marRight w:val="0"/>
          <w:marTop w:val="0"/>
          <w:marBottom w:val="0"/>
          <w:divBdr>
            <w:top w:val="none" w:sz="0" w:space="0" w:color="auto"/>
            <w:left w:val="none" w:sz="0" w:space="0" w:color="auto"/>
            <w:bottom w:val="none" w:sz="0" w:space="0" w:color="auto"/>
            <w:right w:val="none" w:sz="0" w:space="0" w:color="auto"/>
          </w:divBdr>
        </w:div>
        <w:div w:id="1595437121">
          <w:marLeft w:val="480"/>
          <w:marRight w:val="0"/>
          <w:marTop w:val="0"/>
          <w:marBottom w:val="0"/>
          <w:divBdr>
            <w:top w:val="none" w:sz="0" w:space="0" w:color="auto"/>
            <w:left w:val="none" w:sz="0" w:space="0" w:color="auto"/>
            <w:bottom w:val="none" w:sz="0" w:space="0" w:color="auto"/>
            <w:right w:val="none" w:sz="0" w:space="0" w:color="auto"/>
          </w:divBdr>
        </w:div>
        <w:div w:id="183977484">
          <w:marLeft w:val="480"/>
          <w:marRight w:val="0"/>
          <w:marTop w:val="0"/>
          <w:marBottom w:val="0"/>
          <w:divBdr>
            <w:top w:val="none" w:sz="0" w:space="0" w:color="auto"/>
            <w:left w:val="none" w:sz="0" w:space="0" w:color="auto"/>
            <w:bottom w:val="none" w:sz="0" w:space="0" w:color="auto"/>
            <w:right w:val="none" w:sz="0" w:space="0" w:color="auto"/>
          </w:divBdr>
        </w:div>
        <w:div w:id="1603418410">
          <w:marLeft w:val="480"/>
          <w:marRight w:val="0"/>
          <w:marTop w:val="0"/>
          <w:marBottom w:val="0"/>
          <w:divBdr>
            <w:top w:val="none" w:sz="0" w:space="0" w:color="auto"/>
            <w:left w:val="none" w:sz="0" w:space="0" w:color="auto"/>
            <w:bottom w:val="none" w:sz="0" w:space="0" w:color="auto"/>
            <w:right w:val="none" w:sz="0" w:space="0" w:color="auto"/>
          </w:divBdr>
        </w:div>
        <w:div w:id="658458708">
          <w:marLeft w:val="480"/>
          <w:marRight w:val="0"/>
          <w:marTop w:val="0"/>
          <w:marBottom w:val="0"/>
          <w:divBdr>
            <w:top w:val="none" w:sz="0" w:space="0" w:color="auto"/>
            <w:left w:val="none" w:sz="0" w:space="0" w:color="auto"/>
            <w:bottom w:val="none" w:sz="0" w:space="0" w:color="auto"/>
            <w:right w:val="none" w:sz="0" w:space="0" w:color="auto"/>
          </w:divBdr>
        </w:div>
        <w:div w:id="1865434673">
          <w:marLeft w:val="480"/>
          <w:marRight w:val="0"/>
          <w:marTop w:val="0"/>
          <w:marBottom w:val="0"/>
          <w:divBdr>
            <w:top w:val="none" w:sz="0" w:space="0" w:color="auto"/>
            <w:left w:val="none" w:sz="0" w:space="0" w:color="auto"/>
            <w:bottom w:val="none" w:sz="0" w:space="0" w:color="auto"/>
            <w:right w:val="none" w:sz="0" w:space="0" w:color="auto"/>
          </w:divBdr>
        </w:div>
        <w:div w:id="1375469611">
          <w:marLeft w:val="480"/>
          <w:marRight w:val="0"/>
          <w:marTop w:val="0"/>
          <w:marBottom w:val="0"/>
          <w:divBdr>
            <w:top w:val="none" w:sz="0" w:space="0" w:color="auto"/>
            <w:left w:val="none" w:sz="0" w:space="0" w:color="auto"/>
            <w:bottom w:val="none" w:sz="0" w:space="0" w:color="auto"/>
            <w:right w:val="none" w:sz="0" w:space="0" w:color="auto"/>
          </w:divBdr>
        </w:div>
        <w:div w:id="1803957863">
          <w:marLeft w:val="480"/>
          <w:marRight w:val="0"/>
          <w:marTop w:val="0"/>
          <w:marBottom w:val="0"/>
          <w:divBdr>
            <w:top w:val="none" w:sz="0" w:space="0" w:color="auto"/>
            <w:left w:val="none" w:sz="0" w:space="0" w:color="auto"/>
            <w:bottom w:val="none" w:sz="0" w:space="0" w:color="auto"/>
            <w:right w:val="none" w:sz="0" w:space="0" w:color="auto"/>
          </w:divBdr>
        </w:div>
        <w:div w:id="758906903">
          <w:marLeft w:val="480"/>
          <w:marRight w:val="0"/>
          <w:marTop w:val="0"/>
          <w:marBottom w:val="0"/>
          <w:divBdr>
            <w:top w:val="none" w:sz="0" w:space="0" w:color="auto"/>
            <w:left w:val="none" w:sz="0" w:space="0" w:color="auto"/>
            <w:bottom w:val="none" w:sz="0" w:space="0" w:color="auto"/>
            <w:right w:val="none" w:sz="0" w:space="0" w:color="auto"/>
          </w:divBdr>
        </w:div>
      </w:divsChild>
    </w:div>
    <w:div w:id="2056199726">
      <w:bodyDiv w:val="1"/>
      <w:marLeft w:val="0"/>
      <w:marRight w:val="0"/>
      <w:marTop w:val="0"/>
      <w:marBottom w:val="0"/>
      <w:divBdr>
        <w:top w:val="none" w:sz="0" w:space="0" w:color="auto"/>
        <w:left w:val="none" w:sz="0" w:space="0" w:color="auto"/>
        <w:bottom w:val="none" w:sz="0" w:space="0" w:color="auto"/>
        <w:right w:val="none" w:sz="0" w:space="0" w:color="auto"/>
      </w:divBdr>
    </w:div>
    <w:div w:id="2058234849">
      <w:bodyDiv w:val="1"/>
      <w:marLeft w:val="0"/>
      <w:marRight w:val="0"/>
      <w:marTop w:val="0"/>
      <w:marBottom w:val="0"/>
      <w:divBdr>
        <w:top w:val="none" w:sz="0" w:space="0" w:color="auto"/>
        <w:left w:val="none" w:sz="0" w:space="0" w:color="auto"/>
        <w:bottom w:val="none" w:sz="0" w:space="0" w:color="auto"/>
        <w:right w:val="none" w:sz="0" w:space="0" w:color="auto"/>
      </w:divBdr>
    </w:div>
    <w:div w:id="2058509153">
      <w:bodyDiv w:val="1"/>
      <w:marLeft w:val="0"/>
      <w:marRight w:val="0"/>
      <w:marTop w:val="0"/>
      <w:marBottom w:val="0"/>
      <w:divBdr>
        <w:top w:val="none" w:sz="0" w:space="0" w:color="auto"/>
        <w:left w:val="none" w:sz="0" w:space="0" w:color="auto"/>
        <w:bottom w:val="none" w:sz="0" w:space="0" w:color="auto"/>
        <w:right w:val="none" w:sz="0" w:space="0" w:color="auto"/>
      </w:divBdr>
    </w:div>
    <w:div w:id="2059621217">
      <w:bodyDiv w:val="1"/>
      <w:marLeft w:val="0"/>
      <w:marRight w:val="0"/>
      <w:marTop w:val="0"/>
      <w:marBottom w:val="0"/>
      <w:divBdr>
        <w:top w:val="none" w:sz="0" w:space="0" w:color="auto"/>
        <w:left w:val="none" w:sz="0" w:space="0" w:color="auto"/>
        <w:bottom w:val="none" w:sz="0" w:space="0" w:color="auto"/>
        <w:right w:val="none" w:sz="0" w:space="0" w:color="auto"/>
      </w:divBdr>
    </w:div>
    <w:div w:id="2065137027">
      <w:bodyDiv w:val="1"/>
      <w:marLeft w:val="0"/>
      <w:marRight w:val="0"/>
      <w:marTop w:val="0"/>
      <w:marBottom w:val="0"/>
      <w:divBdr>
        <w:top w:val="none" w:sz="0" w:space="0" w:color="auto"/>
        <w:left w:val="none" w:sz="0" w:space="0" w:color="auto"/>
        <w:bottom w:val="none" w:sz="0" w:space="0" w:color="auto"/>
        <w:right w:val="none" w:sz="0" w:space="0" w:color="auto"/>
      </w:divBdr>
    </w:div>
    <w:div w:id="2066948543">
      <w:bodyDiv w:val="1"/>
      <w:marLeft w:val="0"/>
      <w:marRight w:val="0"/>
      <w:marTop w:val="0"/>
      <w:marBottom w:val="0"/>
      <w:divBdr>
        <w:top w:val="none" w:sz="0" w:space="0" w:color="auto"/>
        <w:left w:val="none" w:sz="0" w:space="0" w:color="auto"/>
        <w:bottom w:val="none" w:sz="0" w:space="0" w:color="auto"/>
        <w:right w:val="none" w:sz="0" w:space="0" w:color="auto"/>
      </w:divBdr>
    </w:div>
    <w:div w:id="2067754786">
      <w:bodyDiv w:val="1"/>
      <w:marLeft w:val="0"/>
      <w:marRight w:val="0"/>
      <w:marTop w:val="0"/>
      <w:marBottom w:val="0"/>
      <w:divBdr>
        <w:top w:val="none" w:sz="0" w:space="0" w:color="auto"/>
        <w:left w:val="none" w:sz="0" w:space="0" w:color="auto"/>
        <w:bottom w:val="none" w:sz="0" w:space="0" w:color="auto"/>
        <w:right w:val="none" w:sz="0" w:space="0" w:color="auto"/>
      </w:divBdr>
    </w:div>
    <w:div w:id="2068530949">
      <w:bodyDiv w:val="1"/>
      <w:marLeft w:val="0"/>
      <w:marRight w:val="0"/>
      <w:marTop w:val="0"/>
      <w:marBottom w:val="0"/>
      <w:divBdr>
        <w:top w:val="none" w:sz="0" w:space="0" w:color="auto"/>
        <w:left w:val="none" w:sz="0" w:space="0" w:color="auto"/>
        <w:bottom w:val="none" w:sz="0" w:space="0" w:color="auto"/>
        <w:right w:val="none" w:sz="0" w:space="0" w:color="auto"/>
      </w:divBdr>
    </w:div>
    <w:div w:id="2071269014">
      <w:bodyDiv w:val="1"/>
      <w:marLeft w:val="0"/>
      <w:marRight w:val="0"/>
      <w:marTop w:val="0"/>
      <w:marBottom w:val="0"/>
      <w:divBdr>
        <w:top w:val="none" w:sz="0" w:space="0" w:color="auto"/>
        <w:left w:val="none" w:sz="0" w:space="0" w:color="auto"/>
        <w:bottom w:val="none" w:sz="0" w:space="0" w:color="auto"/>
        <w:right w:val="none" w:sz="0" w:space="0" w:color="auto"/>
      </w:divBdr>
    </w:div>
    <w:div w:id="2072842907">
      <w:bodyDiv w:val="1"/>
      <w:marLeft w:val="0"/>
      <w:marRight w:val="0"/>
      <w:marTop w:val="0"/>
      <w:marBottom w:val="0"/>
      <w:divBdr>
        <w:top w:val="none" w:sz="0" w:space="0" w:color="auto"/>
        <w:left w:val="none" w:sz="0" w:space="0" w:color="auto"/>
        <w:bottom w:val="none" w:sz="0" w:space="0" w:color="auto"/>
        <w:right w:val="none" w:sz="0" w:space="0" w:color="auto"/>
      </w:divBdr>
    </w:div>
    <w:div w:id="2075471309">
      <w:bodyDiv w:val="1"/>
      <w:marLeft w:val="0"/>
      <w:marRight w:val="0"/>
      <w:marTop w:val="0"/>
      <w:marBottom w:val="0"/>
      <w:divBdr>
        <w:top w:val="none" w:sz="0" w:space="0" w:color="auto"/>
        <w:left w:val="none" w:sz="0" w:space="0" w:color="auto"/>
        <w:bottom w:val="none" w:sz="0" w:space="0" w:color="auto"/>
        <w:right w:val="none" w:sz="0" w:space="0" w:color="auto"/>
      </w:divBdr>
    </w:div>
    <w:div w:id="2075927305">
      <w:bodyDiv w:val="1"/>
      <w:marLeft w:val="0"/>
      <w:marRight w:val="0"/>
      <w:marTop w:val="0"/>
      <w:marBottom w:val="0"/>
      <w:divBdr>
        <w:top w:val="none" w:sz="0" w:space="0" w:color="auto"/>
        <w:left w:val="none" w:sz="0" w:space="0" w:color="auto"/>
        <w:bottom w:val="none" w:sz="0" w:space="0" w:color="auto"/>
        <w:right w:val="none" w:sz="0" w:space="0" w:color="auto"/>
      </w:divBdr>
    </w:div>
    <w:div w:id="2076005432">
      <w:bodyDiv w:val="1"/>
      <w:marLeft w:val="0"/>
      <w:marRight w:val="0"/>
      <w:marTop w:val="0"/>
      <w:marBottom w:val="0"/>
      <w:divBdr>
        <w:top w:val="none" w:sz="0" w:space="0" w:color="auto"/>
        <w:left w:val="none" w:sz="0" w:space="0" w:color="auto"/>
        <w:bottom w:val="none" w:sz="0" w:space="0" w:color="auto"/>
        <w:right w:val="none" w:sz="0" w:space="0" w:color="auto"/>
      </w:divBdr>
    </w:div>
    <w:div w:id="2076005890">
      <w:bodyDiv w:val="1"/>
      <w:marLeft w:val="0"/>
      <w:marRight w:val="0"/>
      <w:marTop w:val="0"/>
      <w:marBottom w:val="0"/>
      <w:divBdr>
        <w:top w:val="none" w:sz="0" w:space="0" w:color="auto"/>
        <w:left w:val="none" w:sz="0" w:space="0" w:color="auto"/>
        <w:bottom w:val="none" w:sz="0" w:space="0" w:color="auto"/>
        <w:right w:val="none" w:sz="0" w:space="0" w:color="auto"/>
      </w:divBdr>
    </w:div>
    <w:div w:id="2076393746">
      <w:bodyDiv w:val="1"/>
      <w:marLeft w:val="0"/>
      <w:marRight w:val="0"/>
      <w:marTop w:val="0"/>
      <w:marBottom w:val="0"/>
      <w:divBdr>
        <w:top w:val="none" w:sz="0" w:space="0" w:color="auto"/>
        <w:left w:val="none" w:sz="0" w:space="0" w:color="auto"/>
        <w:bottom w:val="none" w:sz="0" w:space="0" w:color="auto"/>
        <w:right w:val="none" w:sz="0" w:space="0" w:color="auto"/>
      </w:divBdr>
    </w:div>
    <w:div w:id="2076850067">
      <w:bodyDiv w:val="1"/>
      <w:marLeft w:val="0"/>
      <w:marRight w:val="0"/>
      <w:marTop w:val="0"/>
      <w:marBottom w:val="0"/>
      <w:divBdr>
        <w:top w:val="none" w:sz="0" w:space="0" w:color="auto"/>
        <w:left w:val="none" w:sz="0" w:space="0" w:color="auto"/>
        <w:bottom w:val="none" w:sz="0" w:space="0" w:color="auto"/>
        <w:right w:val="none" w:sz="0" w:space="0" w:color="auto"/>
      </w:divBdr>
    </w:div>
    <w:div w:id="2078552593">
      <w:bodyDiv w:val="1"/>
      <w:marLeft w:val="0"/>
      <w:marRight w:val="0"/>
      <w:marTop w:val="0"/>
      <w:marBottom w:val="0"/>
      <w:divBdr>
        <w:top w:val="none" w:sz="0" w:space="0" w:color="auto"/>
        <w:left w:val="none" w:sz="0" w:space="0" w:color="auto"/>
        <w:bottom w:val="none" w:sz="0" w:space="0" w:color="auto"/>
        <w:right w:val="none" w:sz="0" w:space="0" w:color="auto"/>
      </w:divBdr>
    </w:div>
    <w:div w:id="2079741680">
      <w:bodyDiv w:val="1"/>
      <w:marLeft w:val="0"/>
      <w:marRight w:val="0"/>
      <w:marTop w:val="0"/>
      <w:marBottom w:val="0"/>
      <w:divBdr>
        <w:top w:val="none" w:sz="0" w:space="0" w:color="auto"/>
        <w:left w:val="none" w:sz="0" w:space="0" w:color="auto"/>
        <w:bottom w:val="none" w:sz="0" w:space="0" w:color="auto"/>
        <w:right w:val="none" w:sz="0" w:space="0" w:color="auto"/>
      </w:divBdr>
    </w:div>
    <w:div w:id="2082218158">
      <w:bodyDiv w:val="1"/>
      <w:marLeft w:val="0"/>
      <w:marRight w:val="0"/>
      <w:marTop w:val="0"/>
      <w:marBottom w:val="0"/>
      <w:divBdr>
        <w:top w:val="none" w:sz="0" w:space="0" w:color="auto"/>
        <w:left w:val="none" w:sz="0" w:space="0" w:color="auto"/>
        <w:bottom w:val="none" w:sz="0" w:space="0" w:color="auto"/>
        <w:right w:val="none" w:sz="0" w:space="0" w:color="auto"/>
      </w:divBdr>
    </w:div>
    <w:div w:id="2082288634">
      <w:bodyDiv w:val="1"/>
      <w:marLeft w:val="0"/>
      <w:marRight w:val="0"/>
      <w:marTop w:val="0"/>
      <w:marBottom w:val="0"/>
      <w:divBdr>
        <w:top w:val="none" w:sz="0" w:space="0" w:color="auto"/>
        <w:left w:val="none" w:sz="0" w:space="0" w:color="auto"/>
        <w:bottom w:val="none" w:sz="0" w:space="0" w:color="auto"/>
        <w:right w:val="none" w:sz="0" w:space="0" w:color="auto"/>
      </w:divBdr>
    </w:div>
    <w:div w:id="2084059562">
      <w:bodyDiv w:val="1"/>
      <w:marLeft w:val="0"/>
      <w:marRight w:val="0"/>
      <w:marTop w:val="0"/>
      <w:marBottom w:val="0"/>
      <w:divBdr>
        <w:top w:val="none" w:sz="0" w:space="0" w:color="auto"/>
        <w:left w:val="none" w:sz="0" w:space="0" w:color="auto"/>
        <w:bottom w:val="none" w:sz="0" w:space="0" w:color="auto"/>
        <w:right w:val="none" w:sz="0" w:space="0" w:color="auto"/>
      </w:divBdr>
    </w:div>
    <w:div w:id="2085101075">
      <w:bodyDiv w:val="1"/>
      <w:marLeft w:val="0"/>
      <w:marRight w:val="0"/>
      <w:marTop w:val="0"/>
      <w:marBottom w:val="0"/>
      <w:divBdr>
        <w:top w:val="none" w:sz="0" w:space="0" w:color="auto"/>
        <w:left w:val="none" w:sz="0" w:space="0" w:color="auto"/>
        <w:bottom w:val="none" w:sz="0" w:space="0" w:color="auto"/>
        <w:right w:val="none" w:sz="0" w:space="0" w:color="auto"/>
      </w:divBdr>
    </w:div>
    <w:div w:id="2085446045">
      <w:bodyDiv w:val="1"/>
      <w:marLeft w:val="0"/>
      <w:marRight w:val="0"/>
      <w:marTop w:val="0"/>
      <w:marBottom w:val="0"/>
      <w:divBdr>
        <w:top w:val="none" w:sz="0" w:space="0" w:color="auto"/>
        <w:left w:val="none" w:sz="0" w:space="0" w:color="auto"/>
        <w:bottom w:val="none" w:sz="0" w:space="0" w:color="auto"/>
        <w:right w:val="none" w:sz="0" w:space="0" w:color="auto"/>
      </w:divBdr>
    </w:div>
    <w:div w:id="2087340556">
      <w:bodyDiv w:val="1"/>
      <w:marLeft w:val="0"/>
      <w:marRight w:val="0"/>
      <w:marTop w:val="0"/>
      <w:marBottom w:val="0"/>
      <w:divBdr>
        <w:top w:val="none" w:sz="0" w:space="0" w:color="auto"/>
        <w:left w:val="none" w:sz="0" w:space="0" w:color="auto"/>
        <w:bottom w:val="none" w:sz="0" w:space="0" w:color="auto"/>
        <w:right w:val="none" w:sz="0" w:space="0" w:color="auto"/>
      </w:divBdr>
    </w:div>
    <w:div w:id="2087607571">
      <w:bodyDiv w:val="1"/>
      <w:marLeft w:val="0"/>
      <w:marRight w:val="0"/>
      <w:marTop w:val="0"/>
      <w:marBottom w:val="0"/>
      <w:divBdr>
        <w:top w:val="none" w:sz="0" w:space="0" w:color="auto"/>
        <w:left w:val="none" w:sz="0" w:space="0" w:color="auto"/>
        <w:bottom w:val="none" w:sz="0" w:space="0" w:color="auto"/>
        <w:right w:val="none" w:sz="0" w:space="0" w:color="auto"/>
      </w:divBdr>
    </w:div>
    <w:div w:id="2094546865">
      <w:bodyDiv w:val="1"/>
      <w:marLeft w:val="0"/>
      <w:marRight w:val="0"/>
      <w:marTop w:val="0"/>
      <w:marBottom w:val="0"/>
      <w:divBdr>
        <w:top w:val="none" w:sz="0" w:space="0" w:color="auto"/>
        <w:left w:val="none" w:sz="0" w:space="0" w:color="auto"/>
        <w:bottom w:val="none" w:sz="0" w:space="0" w:color="auto"/>
        <w:right w:val="none" w:sz="0" w:space="0" w:color="auto"/>
      </w:divBdr>
    </w:div>
    <w:div w:id="2094889909">
      <w:bodyDiv w:val="1"/>
      <w:marLeft w:val="0"/>
      <w:marRight w:val="0"/>
      <w:marTop w:val="0"/>
      <w:marBottom w:val="0"/>
      <w:divBdr>
        <w:top w:val="none" w:sz="0" w:space="0" w:color="auto"/>
        <w:left w:val="none" w:sz="0" w:space="0" w:color="auto"/>
        <w:bottom w:val="none" w:sz="0" w:space="0" w:color="auto"/>
        <w:right w:val="none" w:sz="0" w:space="0" w:color="auto"/>
      </w:divBdr>
    </w:div>
    <w:div w:id="2095927920">
      <w:bodyDiv w:val="1"/>
      <w:marLeft w:val="0"/>
      <w:marRight w:val="0"/>
      <w:marTop w:val="0"/>
      <w:marBottom w:val="0"/>
      <w:divBdr>
        <w:top w:val="none" w:sz="0" w:space="0" w:color="auto"/>
        <w:left w:val="none" w:sz="0" w:space="0" w:color="auto"/>
        <w:bottom w:val="none" w:sz="0" w:space="0" w:color="auto"/>
        <w:right w:val="none" w:sz="0" w:space="0" w:color="auto"/>
      </w:divBdr>
    </w:div>
    <w:div w:id="2097483193">
      <w:bodyDiv w:val="1"/>
      <w:marLeft w:val="0"/>
      <w:marRight w:val="0"/>
      <w:marTop w:val="0"/>
      <w:marBottom w:val="0"/>
      <w:divBdr>
        <w:top w:val="none" w:sz="0" w:space="0" w:color="auto"/>
        <w:left w:val="none" w:sz="0" w:space="0" w:color="auto"/>
        <w:bottom w:val="none" w:sz="0" w:space="0" w:color="auto"/>
        <w:right w:val="none" w:sz="0" w:space="0" w:color="auto"/>
      </w:divBdr>
    </w:div>
    <w:div w:id="2099978279">
      <w:bodyDiv w:val="1"/>
      <w:marLeft w:val="0"/>
      <w:marRight w:val="0"/>
      <w:marTop w:val="0"/>
      <w:marBottom w:val="0"/>
      <w:divBdr>
        <w:top w:val="none" w:sz="0" w:space="0" w:color="auto"/>
        <w:left w:val="none" w:sz="0" w:space="0" w:color="auto"/>
        <w:bottom w:val="none" w:sz="0" w:space="0" w:color="auto"/>
        <w:right w:val="none" w:sz="0" w:space="0" w:color="auto"/>
      </w:divBdr>
    </w:div>
    <w:div w:id="2102025669">
      <w:bodyDiv w:val="1"/>
      <w:marLeft w:val="0"/>
      <w:marRight w:val="0"/>
      <w:marTop w:val="0"/>
      <w:marBottom w:val="0"/>
      <w:divBdr>
        <w:top w:val="none" w:sz="0" w:space="0" w:color="auto"/>
        <w:left w:val="none" w:sz="0" w:space="0" w:color="auto"/>
        <w:bottom w:val="none" w:sz="0" w:space="0" w:color="auto"/>
        <w:right w:val="none" w:sz="0" w:space="0" w:color="auto"/>
      </w:divBdr>
    </w:div>
    <w:div w:id="2105032884">
      <w:bodyDiv w:val="1"/>
      <w:marLeft w:val="0"/>
      <w:marRight w:val="0"/>
      <w:marTop w:val="0"/>
      <w:marBottom w:val="0"/>
      <w:divBdr>
        <w:top w:val="none" w:sz="0" w:space="0" w:color="auto"/>
        <w:left w:val="none" w:sz="0" w:space="0" w:color="auto"/>
        <w:bottom w:val="none" w:sz="0" w:space="0" w:color="auto"/>
        <w:right w:val="none" w:sz="0" w:space="0" w:color="auto"/>
      </w:divBdr>
    </w:div>
    <w:div w:id="2106608750">
      <w:bodyDiv w:val="1"/>
      <w:marLeft w:val="0"/>
      <w:marRight w:val="0"/>
      <w:marTop w:val="0"/>
      <w:marBottom w:val="0"/>
      <w:divBdr>
        <w:top w:val="none" w:sz="0" w:space="0" w:color="auto"/>
        <w:left w:val="none" w:sz="0" w:space="0" w:color="auto"/>
        <w:bottom w:val="none" w:sz="0" w:space="0" w:color="auto"/>
        <w:right w:val="none" w:sz="0" w:space="0" w:color="auto"/>
      </w:divBdr>
    </w:div>
    <w:div w:id="2106655109">
      <w:bodyDiv w:val="1"/>
      <w:marLeft w:val="0"/>
      <w:marRight w:val="0"/>
      <w:marTop w:val="0"/>
      <w:marBottom w:val="0"/>
      <w:divBdr>
        <w:top w:val="none" w:sz="0" w:space="0" w:color="auto"/>
        <w:left w:val="none" w:sz="0" w:space="0" w:color="auto"/>
        <w:bottom w:val="none" w:sz="0" w:space="0" w:color="auto"/>
        <w:right w:val="none" w:sz="0" w:space="0" w:color="auto"/>
      </w:divBdr>
    </w:div>
    <w:div w:id="2107724741">
      <w:bodyDiv w:val="1"/>
      <w:marLeft w:val="0"/>
      <w:marRight w:val="0"/>
      <w:marTop w:val="0"/>
      <w:marBottom w:val="0"/>
      <w:divBdr>
        <w:top w:val="none" w:sz="0" w:space="0" w:color="auto"/>
        <w:left w:val="none" w:sz="0" w:space="0" w:color="auto"/>
        <w:bottom w:val="none" w:sz="0" w:space="0" w:color="auto"/>
        <w:right w:val="none" w:sz="0" w:space="0" w:color="auto"/>
      </w:divBdr>
    </w:div>
    <w:div w:id="2112042336">
      <w:bodyDiv w:val="1"/>
      <w:marLeft w:val="0"/>
      <w:marRight w:val="0"/>
      <w:marTop w:val="0"/>
      <w:marBottom w:val="0"/>
      <w:divBdr>
        <w:top w:val="none" w:sz="0" w:space="0" w:color="auto"/>
        <w:left w:val="none" w:sz="0" w:space="0" w:color="auto"/>
        <w:bottom w:val="none" w:sz="0" w:space="0" w:color="auto"/>
        <w:right w:val="none" w:sz="0" w:space="0" w:color="auto"/>
      </w:divBdr>
    </w:div>
    <w:div w:id="2112703968">
      <w:bodyDiv w:val="1"/>
      <w:marLeft w:val="0"/>
      <w:marRight w:val="0"/>
      <w:marTop w:val="0"/>
      <w:marBottom w:val="0"/>
      <w:divBdr>
        <w:top w:val="none" w:sz="0" w:space="0" w:color="auto"/>
        <w:left w:val="none" w:sz="0" w:space="0" w:color="auto"/>
        <w:bottom w:val="none" w:sz="0" w:space="0" w:color="auto"/>
        <w:right w:val="none" w:sz="0" w:space="0" w:color="auto"/>
      </w:divBdr>
    </w:div>
    <w:div w:id="2112705285">
      <w:bodyDiv w:val="1"/>
      <w:marLeft w:val="0"/>
      <w:marRight w:val="0"/>
      <w:marTop w:val="0"/>
      <w:marBottom w:val="0"/>
      <w:divBdr>
        <w:top w:val="none" w:sz="0" w:space="0" w:color="auto"/>
        <w:left w:val="none" w:sz="0" w:space="0" w:color="auto"/>
        <w:bottom w:val="none" w:sz="0" w:space="0" w:color="auto"/>
        <w:right w:val="none" w:sz="0" w:space="0" w:color="auto"/>
      </w:divBdr>
    </w:div>
    <w:div w:id="2113163225">
      <w:bodyDiv w:val="1"/>
      <w:marLeft w:val="0"/>
      <w:marRight w:val="0"/>
      <w:marTop w:val="0"/>
      <w:marBottom w:val="0"/>
      <w:divBdr>
        <w:top w:val="none" w:sz="0" w:space="0" w:color="auto"/>
        <w:left w:val="none" w:sz="0" w:space="0" w:color="auto"/>
        <w:bottom w:val="none" w:sz="0" w:space="0" w:color="auto"/>
        <w:right w:val="none" w:sz="0" w:space="0" w:color="auto"/>
      </w:divBdr>
    </w:div>
    <w:div w:id="2115250334">
      <w:bodyDiv w:val="1"/>
      <w:marLeft w:val="0"/>
      <w:marRight w:val="0"/>
      <w:marTop w:val="0"/>
      <w:marBottom w:val="0"/>
      <w:divBdr>
        <w:top w:val="none" w:sz="0" w:space="0" w:color="auto"/>
        <w:left w:val="none" w:sz="0" w:space="0" w:color="auto"/>
        <w:bottom w:val="none" w:sz="0" w:space="0" w:color="auto"/>
        <w:right w:val="none" w:sz="0" w:space="0" w:color="auto"/>
      </w:divBdr>
    </w:div>
    <w:div w:id="2117020844">
      <w:bodyDiv w:val="1"/>
      <w:marLeft w:val="0"/>
      <w:marRight w:val="0"/>
      <w:marTop w:val="0"/>
      <w:marBottom w:val="0"/>
      <w:divBdr>
        <w:top w:val="none" w:sz="0" w:space="0" w:color="auto"/>
        <w:left w:val="none" w:sz="0" w:space="0" w:color="auto"/>
        <w:bottom w:val="none" w:sz="0" w:space="0" w:color="auto"/>
        <w:right w:val="none" w:sz="0" w:space="0" w:color="auto"/>
      </w:divBdr>
    </w:div>
    <w:div w:id="2118791349">
      <w:bodyDiv w:val="1"/>
      <w:marLeft w:val="0"/>
      <w:marRight w:val="0"/>
      <w:marTop w:val="0"/>
      <w:marBottom w:val="0"/>
      <w:divBdr>
        <w:top w:val="none" w:sz="0" w:space="0" w:color="auto"/>
        <w:left w:val="none" w:sz="0" w:space="0" w:color="auto"/>
        <w:bottom w:val="none" w:sz="0" w:space="0" w:color="auto"/>
        <w:right w:val="none" w:sz="0" w:space="0" w:color="auto"/>
      </w:divBdr>
    </w:div>
    <w:div w:id="2119597661">
      <w:bodyDiv w:val="1"/>
      <w:marLeft w:val="0"/>
      <w:marRight w:val="0"/>
      <w:marTop w:val="0"/>
      <w:marBottom w:val="0"/>
      <w:divBdr>
        <w:top w:val="none" w:sz="0" w:space="0" w:color="auto"/>
        <w:left w:val="none" w:sz="0" w:space="0" w:color="auto"/>
        <w:bottom w:val="none" w:sz="0" w:space="0" w:color="auto"/>
        <w:right w:val="none" w:sz="0" w:space="0" w:color="auto"/>
      </w:divBdr>
    </w:div>
    <w:div w:id="2126346371">
      <w:bodyDiv w:val="1"/>
      <w:marLeft w:val="0"/>
      <w:marRight w:val="0"/>
      <w:marTop w:val="0"/>
      <w:marBottom w:val="0"/>
      <w:divBdr>
        <w:top w:val="none" w:sz="0" w:space="0" w:color="auto"/>
        <w:left w:val="none" w:sz="0" w:space="0" w:color="auto"/>
        <w:bottom w:val="none" w:sz="0" w:space="0" w:color="auto"/>
        <w:right w:val="none" w:sz="0" w:space="0" w:color="auto"/>
      </w:divBdr>
    </w:div>
    <w:div w:id="2126462478">
      <w:bodyDiv w:val="1"/>
      <w:marLeft w:val="0"/>
      <w:marRight w:val="0"/>
      <w:marTop w:val="0"/>
      <w:marBottom w:val="0"/>
      <w:divBdr>
        <w:top w:val="none" w:sz="0" w:space="0" w:color="auto"/>
        <w:left w:val="none" w:sz="0" w:space="0" w:color="auto"/>
        <w:bottom w:val="none" w:sz="0" w:space="0" w:color="auto"/>
        <w:right w:val="none" w:sz="0" w:space="0" w:color="auto"/>
      </w:divBdr>
    </w:div>
    <w:div w:id="2128304308">
      <w:bodyDiv w:val="1"/>
      <w:marLeft w:val="0"/>
      <w:marRight w:val="0"/>
      <w:marTop w:val="0"/>
      <w:marBottom w:val="0"/>
      <w:divBdr>
        <w:top w:val="none" w:sz="0" w:space="0" w:color="auto"/>
        <w:left w:val="none" w:sz="0" w:space="0" w:color="auto"/>
        <w:bottom w:val="none" w:sz="0" w:space="0" w:color="auto"/>
        <w:right w:val="none" w:sz="0" w:space="0" w:color="auto"/>
      </w:divBdr>
    </w:div>
    <w:div w:id="2129813698">
      <w:bodyDiv w:val="1"/>
      <w:marLeft w:val="0"/>
      <w:marRight w:val="0"/>
      <w:marTop w:val="0"/>
      <w:marBottom w:val="0"/>
      <w:divBdr>
        <w:top w:val="none" w:sz="0" w:space="0" w:color="auto"/>
        <w:left w:val="none" w:sz="0" w:space="0" w:color="auto"/>
        <w:bottom w:val="none" w:sz="0" w:space="0" w:color="auto"/>
        <w:right w:val="none" w:sz="0" w:space="0" w:color="auto"/>
      </w:divBdr>
    </w:div>
    <w:div w:id="2130933957">
      <w:bodyDiv w:val="1"/>
      <w:marLeft w:val="0"/>
      <w:marRight w:val="0"/>
      <w:marTop w:val="0"/>
      <w:marBottom w:val="0"/>
      <w:divBdr>
        <w:top w:val="none" w:sz="0" w:space="0" w:color="auto"/>
        <w:left w:val="none" w:sz="0" w:space="0" w:color="auto"/>
        <w:bottom w:val="none" w:sz="0" w:space="0" w:color="auto"/>
        <w:right w:val="none" w:sz="0" w:space="0" w:color="auto"/>
      </w:divBdr>
    </w:div>
    <w:div w:id="2131001238">
      <w:bodyDiv w:val="1"/>
      <w:marLeft w:val="0"/>
      <w:marRight w:val="0"/>
      <w:marTop w:val="0"/>
      <w:marBottom w:val="0"/>
      <w:divBdr>
        <w:top w:val="none" w:sz="0" w:space="0" w:color="auto"/>
        <w:left w:val="none" w:sz="0" w:space="0" w:color="auto"/>
        <w:bottom w:val="none" w:sz="0" w:space="0" w:color="auto"/>
        <w:right w:val="none" w:sz="0" w:space="0" w:color="auto"/>
      </w:divBdr>
    </w:div>
    <w:div w:id="2132745167">
      <w:bodyDiv w:val="1"/>
      <w:marLeft w:val="0"/>
      <w:marRight w:val="0"/>
      <w:marTop w:val="0"/>
      <w:marBottom w:val="0"/>
      <w:divBdr>
        <w:top w:val="none" w:sz="0" w:space="0" w:color="auto"/>
        <w:left w:val="none" w:sz="0" w:space="0" w:color="auto"/>
        <w:bottom w:val="none" w:sz="0" w:space="0" w:color="auto"/>
        <w:right w:val="none" w:sz="0" w:space="0" w:color="auto"/>
      </w:divBdr>
    </w:div>
    <w:div w:id="2132746567">
      <w:bodyDiv w:val="1"/>
      <w:marLeft w:val="0"/>
      <w:marRight w:val="0"/>
      <w:marTop w:val="0"/>
      <w:marBottom w:val="0"/>
      <w:divBdr>
        <w:top w:val="none" w:sz="0" w:space="0" w:color="auto"/>
        <w:left w:val="none" w:sz="0" w:space="0" w:color="auto"/>
        <w:bottom w:val="none" w:sz="0" w:space="0" w:color="auto"/>
        <w:right w:val="none" w:sz="0" w:space="0" w:color="auto"/>
      </w:divBdr>
    </w:div>
    <w:div w:id="2132892714">
      <w:bodyDiv w:val="1"/>
      <w:marLeft w:val="0"/>
      <w:marRight w:val="0"/>
      <w:marTop w:val="0"/>
      <w:marBottom w:val="0"/>
      <w:divBdr>
        <w:top w:val="none" w:sz="0" w:space="0" w:color="auto"/>
        <w:left w:val="none" w:sz="0" w:space="0" w:color="auto"/>
        <w:bottom w:val="none" w:sz="0" w:space="0" w:color="auto"/>
        <w:right w:val="none" w:sz="0" w:space="0" w:color="auto"/>
      </w:divBdr>
    </w:div>
    <w:div w:id="2133473063">
      <w:bodyDiv w:val="1"/>
      <w:marLeft w:val="0"/>
      <w:marRight w:val="0"/>
      <w:marTop w:val="0"/>
      <w:marBottom w:val="0"/>
      <w:divBdr>
        <w:top w:val="none" w:sz="0" w:space="0" w:color="auto"/>
        <w:left w:val="none" w:sz="0" w:space="0" w:color="auto"/>
        <w:bottom w:val="none" w:sz="0" w:space="0" w:color="auto"/>
        <w:right w:val="none" w:sz="0" w:space="0" w:color="auto"/>
      </w:divBdr>
    </w:div>
    <w:div w:id="2133665752">
      <w:bodyDiv w:val="1"/>
      <w:marLeft w:val="0"/>
      <w:marRight w:val="0"/>
      <w:marTop w:val="0"/>
      <w:marBottom w:val="0"/>
      <w:divBdr>
        <w:top w:val="none" w:sz="0" w:space="0" w:color="auto"/>
        <w:left w:val="none" w:sz="0" w:space="0" w:color="auto"/>
        <w:bottom w:val="none" w:sz="0" w:space="0" w:color="auto"/>
        <w:right w:val="none" w:sz="0" w:space="0" w:color="auto"/>
      </w:divBdr>
    </w:div>
    <w:div w:id="2133742851">
      <w:bodyDiv w:val="1"/>
      <w:marLeft w:val="0"/>
      <w:marRight w:val="0"/>
      <w:marTop w:val="0"/>
      <w:marBottom w:val="0"/>
      <w:divBdr>
        <w:top w:val="none" w:sz="0" w:space="0" w:color="auto"/>
        <w:left w:val="none" w:sz="0" w:space="0" w:color="auto"/>
        <w:bottom w:val="none" w:sz="0" w:space="0" w:color="auto"/>
        <w:right w:val="none" w:sz="0" w:space="0" w:color="auto"/>
      </w:divBdr>
    </w:div>
    <w:div w:id="2133789946">
      <w:bodyDiv w:val="1"/>
      <w:marLeft w:val="0"/>
      <w:marRight w:val="0"/>
      <w:marTop w:val="0"/>
      <w:marBottom w:val="0"/>
      <w:divBdr>
        <w:top w:val="none" w:sz="0" w:space="0" w:color="auto"/>
        <w:left w:val="none" w:sz="0" w:space="0" w:color="auto"/>
        <w:bottom w:val="none" w:sz="0" w:space="0" w:color="auto"/>
        <w:right w:val="none" w:sz="0" w:space="0" w:color="auto"/>
      </w:divBdr>
    </w:div>
    <w:div w:id="2134009983">
      <w:bodyDiv w:val="1"/>
      <w:marLeft w:val="0"/>
      <w:marRight w:val="0"/>
      <w:marTop w:val="0"/>
      <w:marBottom w:val="0"/>
      <w:divBdr>
        <w:top w:val="none" w:sz="0" w:space="0" w:color="auto"/>
        <w:left w:val="none" w:sz="0" w:space="0" w:color="auto"/>
        <w:bottom w:val="none" w:sz="0" w:space="0" w:color="auto"/>
        <w:right w:val="none" w:sz="0" w:space="0" w:color="auto"/>
      </w:divBdr>
    </w:div>
    <w:div w:id="2134515481">
      <w:bodyDiv w:val="1"/>
      <w:marLeft w:val="0"/>
      <w:marRight w:val="0"/>
      <w:marTop w:val="0"/>
      <w:marBottom w:val="0"/>
      <w:divBdr>
        <w:top w:val="none" w:sz="0" w:space="0" w:color="auto"/>
        <w:left w:val="none" w:sz="0" w:space="0" w:color="auto"/>
        <w:bottom w:val="none" w:sz="0" w:space="0" w:color="auto"/>
        <w:right w:val="none" w:sz="0" w:space="0" w:color="auto"/>
      </w:divBdr>
    </w:div>
    <w:div w:id="2135713922">
      <w:bodyDiv w:val="1"/>
      <w:marLeft w:val="0"/>
      <w:marRight w:val="0"/>
      <w:marTop w:val="0"/>
      <w:marBottom w:val="0"/>
      <w:divBdr>
        <w:top w:val="none" w:sz="0" w:space="0" w:color="auto"/>
        <w:left w:val="none" w:sz="0" w:space="0" w:color="auto"/>
        <w:bottom w:val="none" w:sz="0" w:space="0" w:color="auto"/>
        <w:right w:val="none" w:sz="0" w:space="0" w:color="auto"/>
      </w:divBdr>
    </w:div>
    <w:div w:id="2141414273">
      <w:bodyDiv w:val="1"/>
      <w:marLeft w:val="0"/>
      <w:marRight w:val="0"/>
      <w:marTop w:val="0"/>
      <w:marBottom w:val="0"/>
      <w:divBdr>
        <w:top w:val="none" w:sz="0" w:space="0" w:color="auto"/>
        <w:left w:val="none" w:sz="0" w:space="0" w:color="auto"/>
        <w:bottom w:val="none" w:sz="0" w:space="0" w:color="auto"/>
        <w:right w:val="none" w:sz="0" w:space="0" w:color="auto"/>
      </w:divBdr>
    </w:div>
    <w:div w:id="2142457664">
      <w:bodyDiv w:val="1"/>
      <w:marLeft w:val="0"/>
      <w:marRight w:val="0"/>
      <w:marTop w:val="0"/>
      <w:marBottom w:val="0"/>
      <w:divBdr>
        <w:top w:val="none" w:sz="0" w:space="0" w:color="auto"/>
        <w:left w:val="none" w:sz="0" w:space="0" w:color="auto"/>
        <w:bottom w:val="none" w:sz="0" w:space="0" w:color="auto"/>
        <w:right w:val="none" w:sz="0" w:space="0" w:color="auto"/>
      </w:divBdr>
      <w:divsChild>
        <w:div w:id="1410300139">
          <w:marLeft w:val="480"/>
          <w:marRight w:val="0"/>
          <w:marTop w:val="0"/>
          <w:marBottom w:val="0"/>
          <w:divBdr>
            <w:top w:val="none" w:sz="0" w:space="0" w:color="auto"/>
            <w:left w:val="none" w:sz="0" w:space="0" w:color="auto"/>
            <w:bottom w:val="none" w:sz="0" w:space="0" w:color="auto"/>
            <w:right w:val="none" w:sz="0" w:space="0" w:color="auto"/>
          </w:divBdr>
        </w:div>
        <w:div w:id="1894734767">
          <w:marLeft w:val="480"/>
          <w:marRight w:val="0"/>
          <w:marTop w:val="0"/>
          <w:marBottom w:val="0"/>
          <w:divBdr>
            <w:top w:val="none" w:sz="0" w:space="0" w:color="auto"/>
            <w:left w:val="none" w:sz="0" w:space="0" w:color="auto"/>
            <w:bottom w:val="none" w:sz="0" w:space="0" w:color="auto"/>
            <w:right w:val="none" w:sz="0" w:space="0" w:color="auto"/>
          </w:divBdr>
        </w:div>
        <w:div w:id="1917745962">
          <w:marLeft w:val="480"/>
          <w:marRight w:val="0"/>
          <w:marTop w:val="0"/>
          <w:marBottom w:val="0"/>
          <w:divBdr>
            <w:top w:val="none" w:sz="0" w:space="0" w:color="auto"/>
            <w:left w:val="none" w:sz="0" w:space="0" w:color="auto"/>
            <w:bottom w:val="none" w:sz="0" w:space="0" w:color="auto"/>
            <w:right w:val="none" w:sz="0" w:space="0" w:color="auto"/>
          </w:divBdr>
        </w:div>
        <w:div w:id="797070253">
          <w:marLeft w:val="480"/>
          <w:marRight w:val="0"/>
          <w:marTop w:val="0"/>
          <w:marBottom w:val="0"/>
          <w:divBdr>
            <w:top w:val="none" w:sz="0" w:space="0" w:color="auto"/>
            <w:left w:val="none" w:sz="0" w:space="0" w:color="auto"/>
            <w:bottom w:val="none" w:sz="0" w:space="0" w:color="auto"/>
            <w:right w:val="none" w:sz="0" w:space="0" w:color="auto"/>
          </w:divBdr>
        </w:div>
        <w:div w:id="1079600668">
          <w:marLeft w:val="480"/>
          <w:marRight w:val="0"/>
          <w:marTop w:val="0"/>
          <w:marBottom w:val="0"/>
          <w:divBdr>
            <w:top w:val="none" w:sz="0" w:space="0" w:color="auto"/>
            <w:left w:val="none" w:sz="0" w:space="0" w:color="auto"/>
            <w:bottom w:val="none" w:sz="0" w:space="0" w:color="auto"/>
            <w:right w:val="none" w:sz="0" w:space="0" w:color="auto"/>
          </w:divBdr>
        </w:div>
        <w:div w:id="1752123851">
          <w:marLeft w:val="480"/>
          <w:marRight w:val="0"/>
          <w:marTop w:val="0"/>
          <w:marBottom w:val="0"/>
          <w:divBdr>
            <w:top w:val="none" w:sz="0" w:space="0" w:color="auto"/>
            <w:left w:val="none" w:sz="0" w:space="0" w:color="auto"/>
            <w:bottom w:val="none" w:sz="0" w:space="0" w:color="auto"/>
            <w:right w:val="none" w:sz="0" w:space="0" w:color="auto"/>
          </w:divBdr>
        </w:div>
        <w:div w:id="258102870">
          <w:marLeft w:val="480"/>
          <w:marRight w:val="0"/>
          <w:marTop w:val="0"/>
          <w:marBottom w:val="0"/>
          <w:divBdr>
            <w:top w:val="none" w:sz="0" w:space="0" w:color="auto"/>
            <w:left w:val="none" w:sz="0" w:space="0" w:color="auto"/>
            <w:bottom w:val="none" w:sz="0" w:space="0" w:color="auto"/>
            <w:right w:val="none" w:sz="0" w:space="0" w:color="auto"/>
          </w:divBdr>
        </w:div>
        <w:div w:id="1438528639">
          <w:marLeft w:val="480"/>
          <w:marRight w:val="0"/>
          <w:marTop w:val="0"/>
          <w:marBottom w:val="0"/>
          <w:divBdr>
            <w:top w:val="none" w:sz="0" w:space="0" w:color="auto"/>
            <w:left w:val="none" w:sz="0" w:space="0" w:color="auto"/>
            <w:bottom w:val="none" w:sz="0" w:space="0" w:color="auto"/>
            <w:right w:val="none" w:sz="0" w:space="0" w:color="auto"/>
          </w:divBdr>
        </w:div>
        <w:div w:id="297534173">
          <w:marLeft w:val="480"/>
          <w:marRight w:val="0"/>
          <w:marTop w:val="0"/>
          <w:marBottom w:val="0"/>
          <w:divBdr>
            <w:top w:val="none" w:sz="0" w:space="0" w:color="auto"/>
            <w:left w:val="none" w:sz="0" w:space="0" w:color="auto"/>
            <w:bottom w:val="none" w:sz="0" w:space="0" w:color="auto"/>
            <w:right w:val="none" w:sz="0" w:space="0" w:color="auto"/>
          </w:divBdr>
        </w:div>
        <w:div w:id="1868981945">
          <w:marLeft w:val="480"/>
          <w:marRight w:val="0"/>
          <w:marTop w:val="0"/>
          <w:marBottom w:val="0"/>
          <w:divBdr>
            <w:top w:val="none" w:sz="0" w:space="0" w:color="auto"/>
            <w:left w:val="none" w:sz="0" w:space="0" w:color="auto"/>
            <w:bottom w:val="none" w:sz="0" w:space="0" w:color="auto"/>
            <w:right w:val="none" w:sz="0" w:space="0" w:color="auto"/>
          </w:divBdr>
        </w:div>
        <w:div w:id="1744183137">
          <w:marLeft w:val="480"/>
          <w:marRight w:val="0"/>
          <w:marTop w:val="0"/>
          <w:marBottom w:val="0"/>
          <w:divBdr>
            <w:top w:val="none" w:sz="0" w:space="0" w:color="auto"/>
            <w:left w:val="none" w:sz="0" w:space="0" w:color="auto"/>
            <w:bottom w:val="none" w:sz="0" w:space="0" w:color="auto"/>
            <w:right w:val="none" w:sz="0" w:space="0" w:color="auto"/>
          </w:divBdr>
        </w:div>
        <w:div w:id="1869291747">
          <w:marLeft w:val="480"/>
          <w:marRight w:val="0"/>
          <w:marTop w:val="0"/>
          <w:marBottom w:val="0"/>
          <w:divBdr>
            <w:top w:val="none" w:sz="0" w:space="0" w:color="auto"/>
            <w:left w:val="none" w:sz="0" w:space="0" w:color="auto"/>
            <w:bottom w:val="none" w:sz="0" w:space="0" w:color="auto"/>
            <w:right w:val="none" w:sz="0" w:space="0" w:color="auto"/>
          </w:divBdr>
        </w:div>
        <w:div w:id="1019623709">
          <w:marLeft w:val="480"/>
          <w:marRight w:val="0"/>
          <w:marTop w:val="0"/>
          <w:marBottom w:val="0"/>
          <w:divBdr>
            <w:top w:val="none" w:sz="0" w:space="0" w:color="auto"/>
            <w:left w:val="none" w:sz="0" w:space="0" w:color="auto"/>
            <w:bottom w:val="none" w:sz="0" w:space="0" w:color="auto"/>
            <w:right w:val="none" w:sz="0" w:space="0" w:color="auto"/>
          </w:divBdr>
        </w:div>
        <w:div w:id="710493765">
          <w:marLeft w:val="480"/>
          <w:marRight w:val="0"/>
          <w:marTop w:val="0"/>
          <w:marBottom w:val="0"/>
          <w:divBdr>
            <w:top w:val="none" w:sz="0" w:space="0" w:color="auto"/>
            <w:left w:val="none" w:sz="0" w:space="0" w:color="auto"/>
            <w:bottom w:val="none" w:sz="0" w:space="0" w:color="auto"/>
            <w:right w:val="none" w:sz="0" w:space="0" w:color="auto"/>
          </w:divBdr>
        </w:div>
        <w:div w:id="1348213554">
          <w:marLeft w:val="480"/>
          <w:marRight w:val="0"/>
          <w:marTop w:val="0"/>
          <w:marBottom w:val="0"/>
          <w:divBdr>
            <w:top w:val="none" w:sz="0" w:space="0" w:color="auto"/>
            <w:left w:val="none" w:sz="0" w:space="0" w:color="auto"/>
            <w:bottom w:val="none" w:sz="0" w:space="0" w:color="auto"/>
            <w:right w:val="none" w:sz="0" w:space="0" w:color="auto"/>
          </w:divBdr>
        </w:div>
        <w:div w:id="1449664175">
          <w:marLeft w:val="480"/>
          <w:marRight w:val="0"/>
          <w:marTop w:val="0"/>
          <w:marBottom w:val="0"/>
          <w:divBdr>
            <w:top w:val="none" w:sz="0" w:space="0" w:color="auto"/>
            <w:left w:val="none" w:sz="0" w:space="0" w:color="auto"/>
            <w:bottom w:val="none" w:sz="0" w:space="0" w:color="auto"/>
            <w:right w:val="none" w:sz="0" w:space="0" w:color="auto"/>
          </w:divBdr>
        </w:div>
        <w:div w:id="998145854">
          <w:marLeft w:val="480"/>
          <w:marRight w:val="0"/>
          <w:marTop w:val="0"/>
          <w:marBottom w:val="0"/>
          <w:divBdr>
            <w:top w:val="none" w:sz="0" w:space="0" w:color="auto"/>
            <w:left w:val="none" w:sz="0" w:space="0" w:color="auto"/>
            <w:bottom w:val="none" w:sz="0" w:space="0" w:color="auto"/>
            <w:right w:val="none" w:sz="0" w:space="0" w:color="auto"/>
          </w:divBdr>
        </w:div>
        <w:div w:id="187763867">
          <w:marLeft w:val="480"/>
          <w:marRight w:val="0"/>
          <w:marTop w:val="0"/>
          <w:marBottom w:val="0"/>
          <w:divBdr>
            <w:top w:val="none" w:sz="0" w:space="0" w:color="auto"/>
            <w:left w:val="none" w:sz="0" w:space="0" w:color="auto"/>
            <w:bottom w:val="none" w:sz="0" w:space="0" w:color="auto"/>
            <w:right w:val="none" w:sz="0" w:space="0" w:color="auto"/>
          </w:divBdr>
        </w:div>
        <w:div w:id="340738645">
          <w:marLeft w:val="480"/>
          <w:marRight w:val="0"/>
          <w:marTop w:val="0"/>
          <w:marBottom w:val="0"/>
          <w:divBdr>
            <w:top w:val="none" w:sz="0" w:space="0" w:color="auto"/>
            <w:left w:val="none" w:sz="0" w:space="0" w:color="auto"/>
            <w:bottom w:val="none" w:sz="0" w:space="0" w:color="auto"/>
            <w:right w:val="none" w:sz="0" w:space="0" w:color="auto"/>
          </w:divBdr>
        </w:div>
        <w:div w:id="1148596050">
          <w:marLeft w:val="480"/>
          <w:marRight w:val="0"/>
          <w:marTop w:val="0"/>
          <w:marBottom w:val="0"/>
          <w:divBdr>
            <w:top w:val="none" w:sz="0" w:space="0" w:color="auto"/>
            <w:left w:val="none" w:sz="0" w:space="0" w:color="auto"/>
            <w:bottom w:val="none" w:sz="0" w:space="0" w:color="auto"/>
            <w:right w:val="none" w:sz="0" w:space="0" w:color="auto"/>
          </w:divBdr>
        </w:div>
        <w:div w:id="1847748655">
          <w:marLeft w:val="480"/>
          <w:marRight w:val="0"/>
          <w:marTop w:val="0"/>
          <w:marBottom w:val="0"/>
          <w:divBdr>
            <w:top w:val="none" w:sz="0" w:space="0" w:color="auto"/>
            <w:left w:val="none" w:sz="0" w:space="0" w:color="auto"/>
            <w:bottom w:val="none" w:sz="0" w:space="0" w:color="auto"/>
            <w:right w:val="none" w:sz="0" w:space="0" w:color="auto"/>
          </w:divBdr>
        </w:div>
        <w:div w:id="190261138">
          <w:marLeft w:val="480"/>
          <w:marRight w:val="0"/>
          <w:marTop w:val="0"/>
          <w:marBottom w:val="0"/>
          <w:divBdr>
            <w:top w:val="none" w:sz="0" w:space="0" w:color="auto"/>
            <w:left w:val="none" w:sz="0" w:space="0" w:color="auto"/>
            <w:bottom w:val="none" w:sz="0" w:space="0" w:color="auto"/>
            <w:right w:val="none" w:sz="0" w:space="0" w:color="auto"/>
          </w:divBdr>
        </w:div>
        <w:div w:id="795951153">
          <w:marLeft w:val="480"/>
          <w:marRight w:val="0"/>
          <w:marTop w:val="0"/>
          <w:marBottom w:val="0"/>
          <w:divBdr>
            <w:top w:val="none" w:sz="0" w:space="0" w:color="auto"/>
            <w:left w:val="none" w:sz="0" w:space="0" w:color="auto"/>
            <w:bottom w:val="none" w:sz="0" w:space="0" w:color="auto"/>
            <w:right w:val="none" w:sz="0" w:space="0" w:color="auto"/>
          </w:divBdr>
        </w:div>
        <w:div w:id="921448757">
          <w:marLeft w:val="480"/>
          <w:marRight w:val="0"/>
          <w:marTop w:val="0"/>
          <w:marBottom w:val="0"/>
          <w:divBdr>
            <w:top w:val="none" w:sz="0" w:space="0" w:color="auto"/>
            <w:left w:val="none" w:sz="0" w:space="0" w:color="auto"/>
            <w:bottom w:val="none" w:sz="0" w:space="0" w:color="auto"/>
            <w:right w:val="none" w:sz="0" w:space="0" w:color="auto"/>
          </w:divBdr>
        </w:div>
        <w:div w:id="1457748202">
          <w:marLeft w:val="480"/>
          <w:marRight w:val="0"/>
          <w:marTop w:val="0"/>
          <w:marBottom w:val="0"/>
          <w:divBdr>
            <w:top w:val="none" w:sz="0" w:space="0" w:color="auto"/>
            <w:left w:val="none" w:sz="0" w:space="0" w:color="auto"/>
            <w:bottom w:val="none" w:sz="0" w:space="0" w:color="auto"/>
            <w:right w:val="none" w:sz="0" w:space="0" w:color="auto"/>
          </w:divBdr>
        </w:div>
        <w:div w:id="1477257854">
          <w:marLeft w:val="480"/>
          <w:marRight w:val="0"/>
          <w:marTop w:val="0"/>
          <w:marBottom w:val="0"/>
          <w:divBdr>
            <w:top w:val="none" w:sz="0" w:space="0" w:color="auto"/>
            <w:left w:val="none" w:sz="0" w:space="0" w:color="auto"/>
            <w:bottom w:val="none" w:sz="0" w:space="0" w:color="auto"/>
            <w:right w:val="none" w:sz="0" w:space="0" w:color="auto"/>
          </w:divBdr>
        </w:div>
        <w:div w:id="936325430">
          <w:marLeft w:val="480"/>
          <w:marRight w:val="0"/>
          <w:marTop w:val="0"/>
          <w:marBottom w:val="0"/>
          <w:divBdr>
            <w:top w:val="none" w:sz="0" w:space="0" w:color="auto"/>
            <w:left w:val="none" w:sz="0" w:space="0" w:color="auto"/>
            <w:bottom w:val="none" w:sz="0" w:space="0" w:color="auto"/>
            <w:right w:val="none" w:sz="0" w:space="0" w:color="auto"/>
          </w:divBdr>
        </w:div>
        <w:div w:id="82844798">
          <w:marLeft w:val="480"/>
          <w:marRight w:val="0"/>
          <w:marTop w:val="0"/>
          <w:marBottom w:val="0"/>
          <w:divBdr>
            <w:top w:val="none" w:sz="0" w:space="0" w:color="auto"/>
            <w:left w:val="none" w:sz="0" w:space="0" w:color="auto"/>
            <w:bottom w:val="none" w:sz="0" w:space="0" w:color="auto"/>
            <w:right w:val="none" w:sz="0" w:space="0" w:color="auto"/>
          </w:divBdr>
        </w:div>
        <w:div w:id="439688202">
          <w:marLeft w:val="480"/>
          <w:marRight w:val="0"/>
          <w:marTop w:val="0"/>
          <w:marBottom w:val="0"/>
          <w:divBdr>
            <w:top w:val="none" w:sz="0" w:space="0" w:color="auto"/>
            <w:left w:val="none" w:sz="0" w:space="0" w:color="auto"/>
            <w:bottom w:val="none" w:sz="0" w:space="0" w:color="auto"/>
            <w:right w:val="none" w:sz="0" w:space="0" w:color="auto"/>
          </w:divBdr>
        </w:div>
        <w:div w:id="1233782301">
          <w:marLeft w:val="480"/>
          <w:marRight w:val="0"/>
          <w:marTop w:val="0"/>
          <w:marBottom w:val="0"/>
          <w:divBdr>
            <w:top w:val="none" w:sz="0" w:space="0" w:color="auto"/>
            <w:left w:val="none" w:sz="0" w:space="0" w:color="auto"/>
            <w:bottom w:val="none" w:sz="0" w:space="0" w:color="auto"/>
            <w:right w:val="none" w:sz="0" w:space="0" w:color="auto"/>
          </w:divBdr>
        </w:div>
        <w:div w:id="93088186">
          <w:marLeft w:val="480"/>
          <w:marRight w:val="0"/>
          <w:marTop w:val="0"/>
          <w:marBottom w:val="0"/>
          <w:divBdr>
            <w:top w:val="none" w:sz="0" w:space="0" w:color="auto"/>
            <w:left w:val="none" w:sz="0" w:space="0" w:color="auto"/>
            <w:bottom w:val="none" w:sz="0" w:space="0" w:color="auto"/>
            <w:right w:val="none" w:sz="0" w:space="0" w:color="auto"/>
          </w:divBdr>
        </w:div>
        <w:div w:id="727143099">
          <w:marLeft w:val="480"/>
          <w:marRight w:val="0"/>
          <w:marTop w:val="0"/>
          <w:marBottom w:val="0"/>
          <w:divBdr>
            <w:top w:val="none" w:sz="0" w:space="0" w:color="auto"/>
            <w:left w:val="none" w:sz="0" w:space="0" w:color="auto"/>
            <w:bottom w:val="none" w:sz="0" w:space="0" w:color="auto"/>
            <w:right w:val="none" w:sz="0" w:space="0" w:color="auto"/>
          </w:divBdr>
        </w:div>
        <w:div w:id="2003190554">
          <w:marLeft w:val="480"/>
          <w:marRight w:val="0"/>
          <w:marTop w:val="0"/>
          <w:marBottom w:val="0"/>
          <w:divBdr>
            <w:top w:val="none" w:sz="0" w:space="0" w:color="auto"/>
            <w:left w:val="none" w:sz="0" w:space="0" w:color="auto"/>
            <w:bottom w:val="none" w:sz="0" w:space="0" w:color="auto"/>
            <w:right w:val="none" w:sz="0" w:space="0" w:color="auto"/>
          </w:divBdr>
        </w:div>
        <w:div w:id="1406951311">
          <w:marLeft w:val="480"/>
          <w:marRight w:val="0"/>
          <w:marTop w:val="0"/>
          <w:marBottom w:val="0"/>
          <w:divBdr>
            <w:top w:val="none" w:sz="0" w:space="0" w:color="auto"/>
            <w:left w:val="none" w:sz="0" w:space="0" w:color="auto"/>
            <w:bottom w:val="none" w:sz="0" w:space="0" w:color="auto"/>
            <w:right w:val="none" w:sz="0" w:space="0" w:color="auto"/>
          </w:divBdr>
        </w:div>
        <w:div w:id="570384580">
          <w:marLeft w:val="480"/>
          <w:marRight w:val="0"/>
          <w:marTop w:val="0"/>
          <w:marBottom w:val="0"/>
          <w:divBdr>
            <w:top w:val="none" w:sz="0" w:space="0" w:color="auto"/>
            <w:left w:val="none" w:sz="0" w:space="0" w:color="auto"/>
            <w:bottom w:val="none" w:sz="0" w:space="0" w:color="auto"/>
            <w:right w:val="none" w:sz="0" w:space="0" w:color="auto"/>
          </w:divBdr>
        </w:div>
        <w:div w:id="1655645781">
          <w:marLeft w:val="480"/>
          <w:marRight w:val="0"/>
          <w:marTop w:val="0"/>
          <w:marBottom w:val="0"/>
          <w:divBdr>
            <w:top w:val="none" w:sz="0" w:space="0" w:color="auto"/>
            <w:left w:val="none" w:sz="0" w:space="0" w:color="auto"/>
            <w:bottom w:val="none" w:sz="0" w:space="0" w:color="auto"/>
            <w:right w:val="none" w:sz="0" w:space="0" w:color="auto"/>
          </w:divBdr>
        </w:div>
        <w:div w:id="416710150">
          <w:marLeft w:val="480"/>
          <w:marRight w:val="0"/>
          <w:marTop w:val="0"/>
          <w:marBottom w:val="0"/>
          <w:divBdr>
            <w:top w:val="none" w:sz="0" w:space="0" w:color="auto"/>
            <w:left w:val="none" w:sz="0" w:space="0" w:color="auto"/>
            <w:bottom w:val="none" w:sz="0" w:space="0" w:color="auto"/>
            <w:right w:val="none" w:sz="0" w:space="0" w:color="auto"/>
          </w:divBdr>
        </w:div>
        <w:div w:id="1204055039">
          <w:marLeft w:val="480"/>
          <w:marRight w:val="0"/>
          <w:marTop w:val="0"/>
          <w:marBottom w:val="0"/>
          <w:divBdr>
            <w:top w:val="none" w:sz="0" w:space="0" w:color="auto"/>
            <w:left w:val="none" w:sz="0" w:space="0" w:color="auto"/>
            <w:bottom w:val="none" w:sz="0" w:space="0" w:color="auto"/>
            <w:right w:val="none" w:sz="0" w:space="0" w:color="auto"/>
          </w:divBdr>
        </w:div>
        <w:div w:id="918950340">
          <w:marLeft w:val="480"/>
          <w:marRight w:val="0"/>
          <w:marTop w:val="0"/>
          <w:marBottom w:val="0"/>
          <w:divBdr>
            <w:top w:val="none" w:sz="0" w:space="0" w:color="auto"/>
            <w:left w:val="none" w:sz="0" w:space="0" w:color="auto"/>
            <w:bottom w:val="none" w:sz="0" w:space="0" w:color="auto"/>
            <w:right w:val="none" w:sz="0" w:space="0" w:color="auto"/>
          </w:divBdr>
        </w:div>
        <w:div w:id="254628488">
          <w:marLeft w:val="480"/>
          <w:marRight w:val="0"/>
          <w:marTop w:val="0"/>
          <w:marBottom w:val="0"/>
          <w:divBdr>
            <w:top w:val="none" w:sz="0" w:space="0" w:color="auto"/>
            <w:left w:val="none" w:sz="0" w:space="0" w:color="auto"/>
            <w:bottom w:val="none" w:sz="0" w:space="0" w:color="auto"/>
            <w:right w:val="none" w:sz="0" w:space="0" w:color="auto"/>
          </w:divBdr>
        </w:div>
        <w:div w:id="1180192338">
          <w:marLeft w:val="480"/>
          <w:marRight w:val="0"/>
          <w:marTop w:val="0"/>
          <w:marBottom w:val="0"/>
          <w:divBdr>
            <w:top w:val="none" w:sz="0" w:space="0" w:color="auto"/>
            <w:left w:val="none" w:sz="0" w:space="0" w:color="auto"/>
            <w:bottom w:val="none" w:sz="0" w:space="0" w:color="auto"/>
            <w:right w:val="none" w:sz="0" w:space="0" w:color="auto"/>
          </w:divBdr>
        </w:div>
        <w:div w:id="1040786727">
          <w:marLeft w:val="480"/>
          <w:marRight w:val="0"/>
          <w:marTop w:val="0"/>
          <w:marBottom w:val="0"/>
          <w:divBdr>
            <w:top w:val="none" w:sz="0" w:space="0" w:color="auto"/>
            <w:left w:val="none" w:sz="0" w:space="0" w:color="auto"/>
            <w:bottom w:val="none" w:sz="0" w:space="0" w:color="auto"/>
            <w:right w:val="none" w:sz="0" w:space="0" w:color="auto"/>
          </w:divBdr>
        </w:div>
        <w:div w:id="1647009025">
          <w:marLeft w:val="480"/>
          <w:marRight w:val="0"/>
          <w:marTop w:val="0"/>
          <w:marBottom w:val="0"/>
          <w:divBdr>
            <w:top w:val="none" w:sz="0" w:space="0" w:color="auto"/>
            <w:left w:val="none" w:sz="0" w:space="0" w:color="auto"/>
            <w:bottom w:val="none" w:sz="0" w:space="0" w:color="auto"/>
            <w:right w:val="none" w:sz="0" w:space="0" w:color="auto"/>
          </w:divBdr>
        </w:div>
        <w:div w:id="297609884">
          <w:marLeft w:val="480"/>
          <w:marRight w:val="0"/>
          <w:marTop w:val="0"/>
          <w:marBottom w:val="0"/>
          <w:divBdr>
            <w:top w:val="none" w:sz="0" w:space="0" w:color="auto"/>
            <w:left w:val="none" w:sz="0" w:space="0" w:color="auto"/>
            <w:bottom w:val="none" w:sz="0" w:space="0" w:color="auto"/>
            <w:right w:val="none" w:sz="0" w:space="0" w:color="auto"/>
          </w:divBdr>
        </w:div>
        <w:div w:id="1216548335">
          <w:marLeft w:val="480"/>
          <w:marRight w:val="0"/>
          <w:marTop w:val="0"/>
          <w:marBottom w:val="0"/>
          <w:divBdr>
            <w:top w:val="none" w:sz="0" w:space="0" w:color="auto"/>
            <w:left w:val="none" w:sz="0" w:space="0" w:color="auto"/>
            <w:bottom w:val="none" w:sz="0" w:space="0" w:color="auto"/>
            <w:right w:val="none" w:sz="0" w:space="0" w:color="auto"/>
          </w:divBdr>
        </w:div>
        <w:div w:id="574243414">
          <w:marLeft w:val="480"/>
          <w:marRight w:val="0"/>
          <w:marTop w:val="0"/>
          <w:marBottom w:val="0"/>
          <w:divBdr>
            <w:top w:val="none" w:sz="0" w:space="0" w:color="auto"/>
            <w:left w:val="none" w:sz="0" w:space="0" w:color="auto"/>
            <w:bottom w:val="none" w:sz="0" w:space="0" w:color="auto"/>
            <w:right w:val="none" w:sz="0" w:space="0" w:color="auto"/>
          </w:divBdr>
        </w:div>
        <w:div w:id="1820730969">
          <w:marLeft w:val="480"/>
          <w:marRight w:val="0"/>
          <w:marTop w:val="0"/>
          <w:marBottom w:val="0"/>
          <w:divBdr>
            <w:top w:val="none" w:sz="0" w:space="0" w:color="auto"/>
            <w:left w:val="none" w:sz="0" w:space="0" w:color="auto"/>
            <w:bottom w:val="none" w:sz="0" w:space="0" w:color="auto"/>
            <w:right w:val="none" w:sz="0" w:space="0" w:color="auto"/>
          </w:divBdr>
        </w:div>
        <w:div w:id="1240017778">
          <w:marLeft w:val="480"/>
          <w:marRight w:val="0"/>
          <w:marTop w:val="0"/>
          <w:marBottom w:val="0"/>
          <w:divBdr>
            <w:top w:val="none" w:sz="0" w:space="0" w:color="auto"/>
            <w:left w:val="none" w:sz="0" w:space="0" w:color="auto"/>
            <w:bottom w:val="none" w:sz="0" w:space="0" w:color="auto"/>
            <w:right w:val="none" w:sz="0" w:space="0" w:color="auto"/>
          </w:divBdr>
        </w:div>
        <w:div w:id="1385981540">
          <w:marLeft w:val="480"/>
          <w:marRight w:val="0"/>
          <w:marTop w:val="0"/>
          <w:marBottom w:val="0"/>
          <w:divBdr>
            <w:top w:val="none" w:sz="0" w:space="0" w:color="auto"/>
            <w:left w:val="none" w:sz="0" w:space="0" w:color="auto"/>
            <w:bottom w:val="none" w:sz="0" w:space="0" w:color="auto"/>
            <w:right w:val="none" w:sz="0" w:space="0" w:color="auto"/>
          </w:divBdr>
        </w:div>
        <w:div w:id="605774590">
          <w:marLeft w:val="480"/>
          <w:marRight w:val="0"/>
          <w:marTop w:val="0"/>
          <w:marBottom w:val="0"/>
          <w:divBdr>
            <w:top w:val="none" w:sz="0" w:space="0" w:color="auto"/>
            <w:left w:val="none" w:sz="0" w:space="0" w:color="auto"/>
            <w:bottom w:val="none" w:sz="0" w:space="0" w:color="auto"/>
            <w:right w:val="none" w:sz="0" w:space="0" w:color="auto"/>
          </w:divBdr>
        </w:div>
        <w:div w:id="1472987874">
          <w:marLeft w:val="480"/>
          <w:marRight w:val="0"/>
          <w:marTop w:val="0"/>
          <w:marBottom w:val="0"/>
          <w:divBdr>
            <w:top w:val="none" w:sz="0" w:space="0" w:color="auto"/>
            <w:left w:val="none" w:sz="0" w:space="0" w:color="auto"/>
            <w:bottom w:val="none" w:sz="0" w:space="0" w:color="auto"/>
            <w:right w:val="none" w:sz="0" w:space="0" w:color="auto"/>
          </w:divBdr>
        </w:div>
        <w:div w:id="529343731">
          <w:marLeft w:val="480"/>
          <w:marRight w:val="0"/>
          <w:marTop w:val="0"/>
          <w:marBottom w:val="0"/>
          <w:divBdr>
            <w:top w:val="none" w:sz="0" w:space="0" w:color="auto"/>
            <w:left w:val="none" w:sz="0" w:space="0" w:color="auto"/>
            <w:bottom w:val="none" w:sz="0" w:space="0" w:color="auto"/>
            <w:right w:val="none" w:sz="0" w:space="0" w:color="auto"/>
          </w:divBdr>
        </w:div>
        <w:div w:id="78912718">
          <w:marLeft w:val="480"/>
          <w:marRight w:val="0"/>
          <w:marTop w:val="0"/>
          <w:marBottom w:val="0"/>
          <w:divBdr>
            <w:top w:val="none" w:sz="0" w:space="0" w:color="auto"/>
            <w:left w:val="none" w:sz="0" w:space="0" w:color="auto"/>
            <w:bottom w:val="none" w:sz="0" w:space="0" w:color="auto"/>
            <w:right w:val="none" w:sz="0" w:space="0" w:color="auto"/>
          </w:divBdr>
        </w:div>
        <w:div w:id="524288187">
          <w:marLeft w:val="480"/>
          <w:marRight w:val="0"/>
          <w:marTop w:val="0"/>
          <w:marBottom w:val="0"/>
          <w:divBdr>
            <w:top w:val="none" w:sz="0" w:space="0" w:color="auto"/>
            <w:left w:val="none" w:sz="0" w:space="0" w:color="auto"/>
            <w:bottom w:val="none" w:sz="0" w:space="0" w:color="auto"/>
            <w:right w:val="none" w:sz="0" w:space="0" w:color="auto"/>
          </w:divBdr>
        </w:div>
        <w:div w:id="31926556">
          <w:marLeft w:val="480"/>
          <w:marRight w:val="0"/>
          <w:marTop w:val="0"/>
          <w:marBottom w:val="0"/>
          <w:divBdr>
            <w:top w:val="none" w:sz="0" w:space="0" w:color="auto"/>
            <w:left w:val="none" w:sz="0" w:space="0" w:color="auto"/>
            <w:bottom w:val="none" w:sz="0" w:space="0" w:color="auto"/>
            <w:right w:val="none" w:sz="0" w:space="0" w:color="auto"/>
          </w:divBdr>
        </w:div>
        <w:div w:id="759837029">
          <w:marLeft w:val="480"/>
          <w:marRight w:val="0"/>
          <w:marTop w:val="0"/>
          <w:marBottom w:val="0"/>
          <w:divBdr>
            <w:top w:val="none" w:sz="0" w:space="0" w:color="auto"/>
            <w:left w:val="none" w:sz="0" w:space="0" w:color="auto"/>
            <w:bottom w:val="none" w:sz="0" w:space="0" w:color="auto"/>
            <w:right w:val="none" w:sz="0" w:space="0" w:color="auto"/>
          </w:divBdr>
        </w:div>
        <w:div w:id="284584401">
          <w:marLeft w:val="480"/>
          <w:marRight w:val="0"/>
          <w:marTop w:val="0"/>
          <w:marBottom w:val="0"/>
          <w:divBdr>
            <w:top w:val="none" w:sz="0" w:space="0" w:color="auto"/>
            <w:left w:val="none" w:sz="0" w:space="0" w:color="auto"/>
            <w:bottom w:val="none" w:sz="0" w:space="0" w:color="auto"/>
            <w:right w:val="none" w:sz="0" w:space="0" w:color="auto"/>
          </w:divBdr>
        </w:div>
        <w:div w:id="229656200">
          <w:marLeft w:val="480"/>
          <w:marRight w:val="0"/>
          <w:marTop w:val="0"/>
          <w:marBottom w:val="0"/>
          <w:divBdr>
            <w:top w:val="none" w:sz="0" w:space="0" w:color="auto"/>
            <w:left w:val="none" w:sz="0" w:space="0" w:color="auto"/>
            <w:bottom w:val="none" w:sz="0" w:space="0" w:color="auto"/>
            <w:right w:val="none" w:sz="0" w:space="0" w:color="auto"/>
          </w:divBdr>
        </w:div>
        <w:div w:id="1614900801">
          <w:marLeft w:val="480"/>
          <w:marRight w:val="0"/>
          <w:marTop w:val="0"/>
          <w:marBottom w:val="0"/>
          <w:divBdr>
            <w:top w:val="none" w:sz="0" w:space="0" w:color="auto"/>
            <w:left w:val="none" w:sz="0" w:space="0" w:color="auto"/>
            <w:bottom w:val="none" w:sz="0" w:space="0" w:color="auto"/>
            <w:right w:val="none" w:sz="0" w:space="0" w:color="auto"/>
          </w:divBdr>
        </w:div>
        <w:div w:id="1481582605">
          <w:marLeft w:val="480"/>
          <w:marRight w:val="0"/>
          <w:marTop w:val="0"/>
          <w:marBottom w:val="0"/>
          <w:divBdr>
            <w:top w:val="none" w:sz="0" w:space="0" w:color="auto"/>
            <w:left w:val="none" w:sz="0" w:space="0" w:color="auto"/>
            <w:bottom w:val="none" w:sz="0" w:space="0" w:color="auto"/>
            <w:right w:val="none" w:sz="0" w:space="0" w:color="auto"/>
          </w:divBdr>
        </w:div>
        <w:div w:id="254410774">
          <w:marLeft w:val="480"/>
          <w:marRight w:val="0"/>
          <w:marTop w:val="0"/>
          <w:marBottom w:val="0"/>
          <w:divBdr>
            <w:top w:val="none" w:sz="0" w:space="0" w:color="auto"/>
            <w:left w:val="none" w:sz="0" w:space="0" w:color="auto"/>
            <w:bottom w:val="none" w:sz="0" w:space="0" w:color="auto"/>
            <w:right w:val="none" w:sz="0" w:space="0" w:color="auto"/>
          </w:divBdr>
        </w:div>
        <w:div w:id="1649750027">
          <w:marLeft w:val="480"/>
          <w:marRight w:val="0"/>
          <w:marTop w:val="0"/>
          <w:marBottom w:val="0"/>
          <w:divBdr>
            <w:top w:val="none" w:sz="0" w:space="0" w:color="auto"/>
            <w:left w:val="none" w:sz="0" w:space="0" w:color="auto"/>
            <w:bottom w:val="none" w:sz="0" w:space="0" w:color="auto"/>
            <w:right w:val="none" w:sz="0" w:space="0" w:color="auto"/>
          </w:divBdr>
        </w:div>
        <w:div w:id="657922406">
          <w:marLeft w:val="480"/>
          <w:marRight w:val="0"/>
          <w:marTop w:val="0"/>
          <w:marBottom w:val="0"/>
          <w:divBdr>
            <w:top w:val="none" w:sz="0" w:space="0" w:color="auto"/>
            <w:left w:val="none" w:sz="0" w:space="0" w:color="auto"/>
            <w:bottom w:val="none" w:sz="0" w:space="0" w:color="auto"/>
            <w:right w:val="none" w:sz="0" w:space="0" w:color="auto"/>
          </w:divBdr>
        </w:div>
        <w:div w:id="1617829496">
          <w:marLeft w:val="480"/>
          <w:marRight w:val="0"/>
          <w:marTop w:val="0"/>
          <w:marBottom w:val="0"/>
          <w:divBdr>
            <w:top w:val="none" w:sz="0" w:space="0" w:color="auto"/>
            <w:left w:val="none" w:sz="0" w:space="0" w:color="auto"/>
            <w:bottom w:val="none" w:sz="0" w:space="0" w:color="auto"/>
            <w:right w:val="none" w:sz="0" w:space="0" w:color="auto"/>
          </w:divBdr>
        </w:div>
        <w:div w:id="2139448363">
          <w:marLeft w:val="480"/>
          <w:marRight w:val="0"/>
          <w:marTop w:val="0"/>
          <w:marBottom w:val="0"/>
          <w:divBdr>
            <w:top w:val="none" w:sz="0" w:space="0" w:color="auto"/>
            <w:left w:val="none" w:sz="0" w:space="0" w:color="auto"/>
            <w:bottom w:val="none" w:sz="0" w:space="0" w:color="auto"/>
            <w:right w:val="none" w:sz="0" w:space="0" w:color="auto"/>
          </w:divBdr>
        </w:div>
        <w:div w:id="2036734128">
          <w:marLeft w:val="480"/>
          <w:marRight w:val="0"/>
          <w:marTop w:val="0"/>
          <w:marBottom w:val="0"/>
          <w:divBdr>
            <w:top w:val="none" w:sz="0" w:space="0" w:color="auto"/>
            <w:left w:val="none" w:sz="0" w:space="0" w:color="auto"/>
            <w:bottom w:val="none" w:sz="0" w:space="0" w:color="auto"/>
            <w:right w:val="none" w:sz="0" w:space="0" w:color="auto"/>
          </w:divBdr>
        </w:div>
        <w:div w:id="663557722">
          <w:marLeft w:val="480"/>
          <w:marRight w:val="0"/>
          <w:marTop w:val="0"/>
          <w:marBottom w:val="0"/>
          <w:divBdr>
            <w:top w:val="none" w:sz="0" w:space="0" w:color="auto"/>
            <w:left w:val="none" w:sz="0" w:space="0" w:color="auto"/>
            <w:bottom w:val="none" w:sz="0" w:space="0" w:color="auto"/>
            <w:right w:val="none" w:sz="0" w:space="0" w:color="auto"/>
          </w:divBdr>
        </w:div>
        <w:div w:id="2003242659">
          <w:marLeft w:val="480"/>
          <w:marRight w:val="0"/>
          <w:marTop w:val="0"/>
          <w:marBottom w:val="0"/>
          <w:divBdr>
            <w:top w:val="none" w:sz="0" w:space="0" w:color="auto"/>
            <w:left w:val="none" w:sz="0" w:space="0" w:color="auto"/>
            <w:bottom w:val="none" w:sz="0" w:space="0" w:color="auto"/>
            <w:right w:val="none" w:sz="0" w:space="0" w:color="auto"/>
          </w:divBdr>
        </w:div>
        <w:div w:id="252016218">
          <w:marLeft w:val="480"/>
          <w:marRight w:val="0"/>
          <w:marTop w:val="0"/>
          <w:marBottom w:val="0"/>
          <w:divBdr>
            <w:top w:val="none" w:sz="0" w:space="0" w:color="auto"/>
            <w:left w:val="none" w:sz="0" w:space="0" w:color="auto"/>
            <w:bottom w:val="none" w:sz="0" w:space="0" w:color="auto"/>
            <w:right w:val="none" w:sz="0" w:space="0" w:color="auto"/>
          </w:divBdr>
        </w:div>
        <w:div w:id="375668172">
          <w:marLeft w:val="480"/>
          <w:marRight w:val="0"/>
          <w:marTop w:val="0"/>
          <w:marBottom w:val="0"/>
          <w:divBdr>
            <w:top w:val="none" w:sz="0" w:space="0" w:color="auto"/>
            <w:left w:val="none" w:sz="0" w:space="0" w:color="auto"/>
            <w:bottom w:val="none" w:sz="0" w:space="0" w:color="auto"/>
            <w:right w:val="none" w:sz="0" w:space="0" w:color="auto"/>
          </w:divBdr>
        </w:div>
        <w:div w:id="1382359299">
          <w:marLeft w:val="480"/>
          <w:marRight w:val="0"/>
          <w:marTop w:val="0"/>
          <w:marBottom w:val="0"/>
          <w:divBdr>
            <w:top w:val="none" w:sz="0" w:space="0" w:color="auto"/>
            <w:left w:val="none" w:sz="0" w:space="0" w:color="auto"/>
            <w:bottom w:val="none" w:sz="0" w:space="0" w:color="auto"/>
            <w:right w:val="none" w:sz="0" w:space="0" w:color="auto"/>
          </w:divBdr>
        </w:div>
        <w:div w:id="621063">
          <w:marLeft w:val="480"/>
          <w:marRight w:val="0"/>
          <w:marTop w:val="0"/>
          <w:marBottom w:val="0"/>
          <w:divBdr>
            <w:top w:val="none" w:sz="0" w:space="0" w:color="auto"/>
            <w:left w:val="none" w:sz="0" w:space="0" w:color="auto"/>
            <w:bottom w:val="none" w:sz="0" w:space="0" w:color="auto"/>
            <w:right w:val="none" w:sz="0" w:space="0" w:color="auto"/>
          </w:divBdr>
        </w:div>
        <w:div w:id="205141343">
          <w:marLeft w:val="480"/>
          <w:marRight w:val="0"/>
          <w:marTop w:val="0"/>
          <w:marBottom w:val="0"/>
          <w:divBdr>
            <w:top w:val="none" w:sz="0" w:space="0" w:color="auto"/>
            <w:left w:val="none" w:sz="0" w:space="0" w:color="auto"/>
            <w:bottom w:val="none" w:sz="0" w:space="0" w:color="auto"/>
            <w:right w:val="none" w:sz="0" w:space="0" w:color="auto"/>
          </w:divBdr>
        </w:div>
        <w:div w:id="378558613">
          <w:marLeft w:val="480"/>
          <w:marRight w:val="0"/>
          <w:marTop w:val="0"/>
          <w:marBottom w:val="0"/>
          <w:divBdr>
            <w:top w:val="none" w:sz="0" w:space="0" w:color="auto"/>
            <w:left w:val="none" w:sz="0" w:space="0" w:color="auto"/>
            <w:bottom w:val="none" w:sz="0" w:space="0" w:color="auto"/>
            <w:right w:val="none" w:sz="0" w:space="0" w:color="auto"/>
          </w:divBdr>
        </w:div>
        <w:div w:id="1732994961">
          <w:marLeft w:val="480"/>
          <w:marRight w:val="0"/>
          <w:marTop w:val="0"/>
          <w:marBottom w:val="0"/>
          <w:divBdr>
            <w:top w:val="none" w:sz="0" w:space="0" w:color="auto"/>
            <w:left w:val="none" w:sz="0" w:space="0" w:color="auto"/>
            <w:bottom w:val="none" w:sz="0" w:space="0" w:color="auto"/>
            <w:right w:val="none" w:sz="0" w:space="0" w:color="auto"/>
          </w:divBdr>
        </w:div>
        <w:div w:id="1280407112">
          <w:marLeft w:val="480"/>
          <w:marRight w:val="0"/>
          <w:marTop w:val="0"/>
          <w:marBottom w:val="0"/>
          <w:divBdr>
            <w:top w:val="none" w:sz="0" w:space="0" w:color="auto"/>
            <w:left w:val="none" w:sz="0" w:space="0" w:color="auto"/>
            <w:bottom w:val="none" w:sz="0" w:space="0" w:color="auto"/>
            <w:right w:val="none" w:sz="0" w:space="0" w:color="auto"/>
          </w:divBdr>
        </w:div>
        <w:div w:id="1422724770">
          <w:marLeft w:val="480"/>
          <w:marRight w:val="0"/>
          <w:marTop w:val="0"/>
          <w:marBottom w:val="0"/>
          <w:divBdr>
            <w:top w:val="none" w:sz="0" w:space="0" w:color="auto"/>
            <w:left w:val="none" w:sz="0" w:space="0" w:color="auto"/>
            <w:bottom w:val="none" w:sz="0" w:space="0" w:color="auto"/>
            <w:right w:val="none" w:sz="0" w:space="0" w:color="auto"/>
          </w:divBdr>
        </w:div>
        <w:div w:id="1448886373">
          <w:marLeft w:val="480"/>
          <w:marRight w:val="0"/>
          <w:marTop w:val="0"/>
          <w:marBottom w:val="0"/>
          <w:divBdr>
            <w:top w:val="none" w:sz="0" w:space="0" w:color="auto"/>
            <w:left w:val="none" w:sz="0" w:space="0" w:color="auto"/>
            <w:bottom w:val="none" w:sz="0" w:space="0" w:color="auto"/>
            <w:right w:val="none" w:sz="0" w:space="0" w:color="auto"/>
          </w:divBdr>
        </w:div>
        <w:div w:id="2118208844">
          <w:marLeft w:val="480"/>
          <w:marRight w:val="0"/>
          <w:marTop w:val="0"/>
          <w:marBottom w:val="0"/>
          <w:divBdr>
            <w:top w:val="none" w:sz="0" w:space="0" w:color="auto"/>
            <w:left w:val="none" w:sz="0" w:space="0" w:color="auto"/>
            <w:bottom w:val="none" w:sz="0" w:space="0" w:color="auto"/>
            <w:right w:val="none" w:sz="0" w:space="0" w:color="auto"/>
          </w:divBdr>
        </w:div>
        <w:div w:id="1868791704">
          <w:marLeft w:val="480"/>
          <w:marRight w:val="0"/>
          <w:marTop w:val="0"/>
          <w:marBottom w:val="0"/>
          <w:divBdr>
            <w:top w:val="none" w:sz="0" w:space="0" w:color="auto"/>
            <w:left w:val="none" w:sz="0" w:space="0" w:color="auto"/>
            <w:bottom w:val="none" w:sz="0" w:space="0" w:color="auto"/>
            <w:right w:val="none" w:sz="0" w:space="0" w:color="auto"/>
          </w:divBdr>
        </w:div>
        <w:div w:id="468397676">
          <w:marLeft w:val="480"/>
          <w:marRight w:val="0"/>
          <w:marTop w:val="0"/>
          <w:marBottom w:val="0"/>
          <w:divBdr>
            <w:top w:val="none" w:sz="0" w:space="0" w:color="auto"/>
            <w:left w:val="none" w:sz="0" w:space="0" w:color="auto"/>
            <w:bottom w:val="none" w:sz="0" w:space="0" w:color="auto"/>
            <w:right w:val="none" w:sz="0" w:space="0" w:color="auto"/>
          </w:divBdr>
        </w:div>
        <w:div w:id="138302218">
          <w:marLeft w:val="480"/>
          <w:marRight w:val="0"/>
          <w:marTop w:val="0"/>
          <w:marBottom w:val="0"/>
          <w:divBdr>
            <w:top w:val="none" w:sz="0" w:space="0" w:color="auto"/>
            <w:left w:val="none" w:sz="0" w:space="0" w:color="auto"/>
            <w:bottom w:val="none" w:sz="0" w:space="0" w:color="auto"/>
            <w:right w:val="none" w:sz="0" w:space="0" w:color="auto"/>
          </w:divBdr>
        </w:div>
        <w:div w:id="1191727298">
          <w:marLeft w:val="480"/>
          <w:marRight w:val="0"/>
          <w:marTop w:val="0"/>
          <w:marBottom w:val="0"/>
          <w:divBdr>
            <w:top w:val="none" w:sz="0" w:space="0" w:color="auto"/>
            <w:left w:val="none" w:sz="0" w:space="0" w:color="auto"/>
            <w:bottom w:val="none" w:sz="0" w:space="0" w:color="auto"/>
            <w:right w:val="none" w:sz="0" w:space="0" w:color="auto"/>
          </w:divBdr>
        </w:div>
        <w:div w:id="1411734150">
          <w:marLeft w:val="480"/>
          <w:marRight w:val="0"/>
          <w:marTop w:val="0"/>
          <w:marBottom w:val="0"/>
          <w:divBdr>
            <w:top w:val="none" w:sz="0" w:space="0" w:color="auto"/>
            <w:left w:val="none" w:sz="0" w:space="0" w:color="auto"/>
            <w:bottom w:val="none" w:sz="0" w:space="0" w:color="auto"/>
            <w:right w:val="none" w:sz="0" w:space="0" w:color="auto"/>
          </w:divBdr>
        </w:div>
        <w:div w:id="1680809264">
          <w:marLeft w:val="480"/>
          <w:marRight w:val="0"/>
          <w:marTop w:val="0"/>
          <w:marBottom w:val="0"/>
          <w:divBdr>
            <w:top w:val="none" w:sz="0" w:space="0" w:color="auto"/>
            <w:left w:val="none" w:sz="0" w:space="0" w:color="auto"/>
            <w:bottom w:val="none" w:sz="0" w:space="0" w:color="auto"/>
            <w:right w:val="none" w:sz="0" w:space="0" w:color="auto"/>
          </w:divBdr>
        </w:div>
        <w:div w:id="1424762662">
          <w:marLeft w:val="480"/>
          <w:marRight w:val="0"/>
          <w:marTop w:val="0"/>
          <w:marBottom w:val="0"/>
          <w:divBdr>
            <w:top w:val="none" w:sz="0" w:space="0" w:color="auto"/>
            <w:left w:val="none" w:sz="0" w:space="0" w:color="auto"/>
            <w:bottom w:val="none" w:sz="0" w:space="0" w:color="auto"/>
            <w:right w:val="none" w:sz="0" w:space="0" w:color="auto"/>
          </w:divBdr>
        </w:div>
        <w:div w:id="1754163517">
          <w:marLeft w:val="480"/>
          <w:marRight w:val="0"/>
          <w:marTop w:val="0"/>
          <w:marBottom w:val="0"/>
          <w:divBdr>
            <w:top w:val="none" w:sz="0" w:space="0" w:color="auto"/>
            <w:left w:val="none" w:sz="0" w:space="0" w:color="auto"/>
            <w:bottom w:val="none" w:sz="0" w:space="0" w:color="auto"/>
            <w:right w:val="none" w:sz="0" w:space="0" w:color="auto"/>
          </w:divBdr>
        </w:div>
        <w:div w:id="1613633803">
          <w:marLeft w:val="480"/>
          <w:marRight w:val="0"/>
          <w:marTop w:val="0"/>
          <w:marBottom w:val="0"/>
          <w:divBdr>
            <w:top w:val="none" w:sz="0" w:space="0" w:color="auto"/>
            <w:left w:val="none" w:sz="0" w:space="0" w:color="auto"/>
            <w:bottom w:val="none" w:sz="0" w:space="0" w:color="auto"/>
            <w:right w:val="none" w:sz="0" w:space="0" w:color="auto"/>
          </w:divBdr>
        </w:div>
        <w:div w:id="1049722666">
          <w:marLeft w:val="480"/>
          <w:marRight w:val="0"/>
          <w:marTop w:val="0"/>
          <w:marBottom w:val="0"/>
          <w:divBdr>
            <w:top w:val="none" w:sz="0" w:space="0" w:color="auto"/>
            <w:left w:val="none" w:sz="0" w:space="0" w:color="auto"/>
            <w:bottom w:val="none" w:sz="0" w:space="0" w:color="auto"/>
            <w:right w:val="none" w:sz="0" w:space="0" w:color="auto"/>
          </w:divBdr>
        </w:div>
        <w:div w:id="703987838">
          <w:marLeft w:val="480"/>
          <w:marRight w:val="0"/>
          <w:marTop w:val="0"/>
          <w:marBottom w:val="0"/>
          <w:divBdr>
            <w:top w:val="none" w:sz="0" w:space="0" w:color="auto"/>
            <w:left w:val="none" w:sz="0" w:space="0" w:color="auto"/>
            <w:bottom w:val="none" w:sz="0" w:space="0" w:color="auto"/>
            <w:right w:val="none" w:sz="0" w:space="0" w:color="auto"/>
          </w:divBdr>
        </w:div>
        <w:div w:id="1492866845">
          <w:marLeft w:val="480"/>
          <w:marRight w:val="0"/>
          <w:marTop w:val="0"/>
          <w:marBottom w:val="0"/>
          <w:divBdr>
            <w:top w:val="none" w:sz="0" w:space="0" w:color="auto"/>
            <w:left w:val="none" w:sz="0" w:space="0" w:color="auto"/>
            <w:bottom w:val="none" w:sz="0" w:space="0" w:color="auto"/>
            <w:right w:val="none" w:sz="0" w:space="0" w:color="auto"/>
          </w:divBdr>
        </w:div>
        <w:div w:id="65614348">
          <w:marLeft w:val="480"/>
          <w:marRight w:val="0"/>
          <w:marTop w:val="0"/>
          <w:marBottom w:val="0"/>
          <w:divBdr>
            <w:top w:val="none" w:sz="0" w:space="0" w:color="auto"/>
            <w:left w:val="none" w:sz="0" w:space="0" w:color="auto"/>
            <w:bottom w:val="none" w:sz="0" w:space="0" w:color="auto"/>
            <w:right w:val="none" w:sz="0" w:space="0" w:color="auto"/>
          </w:divBdr>
        </w:div>
        <w:div w:id="860193">
          <w:marLeft w:val="480"/>
          <w:marRight w:val="0"/>
          <w:marTop w:val="0"/>
          <w:marBottom w:val="0"/>
          <w:divBdr>
            <w:top w:val="none" w:sz="0" w:space="0" w:color="auto"/>
            <w:left w:val="none" w:sz="0" w:space="0" w:color="auto"/>
            <w:bottom w:val="none" w:sz="0" w:space="0" w:color="auto"/>
            <w:right w:val="none" w:sz="0" w:space="0" w:color="auto"/>
          </w:divBdr>
        </w:div>
        <w:div w:id="504787408">
          <w:marLeft w:val="480"/>
          <w:marRight w:val="0"/>
          <w:marTop w:val="0"/>
          <w:marBottom w:val="0"/>
          <w:divBdr>
            <w:top w:val="none" w:sz="0" w:space="0" w:color="auto"/>
            <w:left w:val="none" w:sz="0" w:space="0" w:color="auto"/>
            <w:bottom w:val="none" w:sz="0" w:space="0" w:color="auto"/>
            <w:right w:val="none" w:sz="0" w:space="0" w:color="auto"/>
          </w:divBdr>
        </w:div>
        <w:div w:id="1642077025">
          <w:marLeft w:val="480"/>
          <w:marRight w:val="0"/>
          <w:marTop w:val="0"/>
          <w:marBottom w:val="0"/>
          <w:divBdr>
            <w:top w:val="none" w:sz="0" w:space="0" w:color="auto"/>
            <w:left w:val="none" w:sz="0" w:space="0" w:color="auto"/>
            <w:bottom w:val="none" w:sz="0" w:space="0" w:color="auto"/>
            <w:right w:val="none" w:sz="0" w:space="0" w:color="auto"/>
          </w:divBdr>
        </w:div>
        <w:div w:id="1938558890">
          <w:marLeft w:val="480"/>
          <w:marRight w:val="0"/>
          <w:marTop w:val="0"/>
          <w:marBottom w:val="0"/>
          <w:divBdr>
            <w:top w:val="none" w:sz="0" w:space="0" w:color="auto"/>
            <w:left w:val="none" w:sz="0" w:space="0" w:color="auto"/>
            <w:bottom w:val="none" w:sz="0" w:space="0" w:color="auto"/>
            <w:right w:val="none" w:sz="0" w:space="0" w:color="auto"/>
          </w:divBdr>
        </w:div>
      </w:divsChild>
    </w:div>
    <w:div w:id="2142578861">
      <w:bodyDiv w:val="1"/>
      <w:marLeft w:val="0"/>
      <w:marRight w:val="0"/>
      <w:marTop w:val="0"/>
      <w:marBottom w:val="0"/>
      <w:divBdr>
        <w:top w:val="none" w:sz="0" w:space="0" w:color="auto"/>
        <w:left w:val="none" w:sz="0" w:space="0" w:color="auto"/>
        <w:bottom w:val="none" w:sz="0" w:space="0" w:color="auto"/>
        <w:right w:val="none" w:sz="0" w:space="0" w:color="auto"/>
      </w:divBdr>
      <w:divsChild>
        <w:div w:id="518010025">
          <w:marLeft w:val="480"/>
          <w:marRight w:val="0"/>
          <w:marTop w:val="0"/>
          <w:marBottom w:val="0"/>
          <w:divBdr>
            <w:top w:val="none" w:sz="0" w:space="0" w:color="auto"/>
            <w:left w:val="none" w:sz="0" w:space="0" w:color="auto"/>
            <w:bottom w:val="none" w:sz="0" w:space="0" w:color="auto"/>
            <w:right w:val="none" w:sz="0" w:space="0" w:color="auto"/>
          </w:divBdr>
        </w:div>
        <w:div w:id="1111166176">
          <w:marLeft w:val="480"/>
          <w:marRight w:val="0"/>
          <w:marTop w:val="0"/>
          <w:marBottom w:val="0"/>
          <w:divBdr>
            <w:top w:val="none" w:sz="0" w:space="0" w:color="auto"/>
            <w:left w:val="none" w:sz="0" w:space="0" w:color="auto"/>
            <w:bottom w:val="none" w:sz="0" w:space="0" w:color="auto"/>
            <w:right w:val="none" w:sz="0" w:space="0" w:color="auto"/>
          </w:divBdr>
        </w:div>
        <w:div w:id="149176726">
          <w:marLeft w:val="480"/>
          <w:marRight w:val="0"/>
          <w:marTop w:val="0"/>
          <w:marBottom w:val="0"/>
          <w:divBdr>
            <w:top w:val="none" w:sz="0" w:space="0" w:color="auto"/>
            <w:left w:val="none" w:sz="0" w:space="0" w:color="auto"/>
            <w:bottom w:val="none" w:sz="0" w:space="0" w:color="auto"/>
            <w:right w:val="none" w:sz="0" w:space="0" w:color="auto"/>
          </w:divBdr>
        </w:div>
        <w:div w:id="1062098281">
          <w:marLeft w:val="480"/>
          <w:marRight w:val="0"/>
          <w:marTop w:val="0"/>
          <w:marBottom w:val="0"/>
          <w:divBdr>
            <w:top w:val="none" w:sz="0" w:space="0" w:color="auto"/>
            <w:left w:val="none" w:sz="0" w:space="0" w:color="auto"/>
            <w:bottom w:val="none" w:sz="0" w:space="0" w:color="auto"/>
            <w:right w:val="none" w:sz="0" w:space="0" w:color="auto"/>
          </w:divBdr>
        </w:div>
        <w:div w:id="801534929">
          <w:marLeft w:val="480"/>
          <w:marRight w:val="0"/>
          <w:marTop w:val="0"/>
          <w:marBottom w:val="0"/>
          <w:divBdr>
            <w:top w:val="none" w:sz="0" w:space="0" w:color="auto"/>
            <w:left w:val="none" w:sz="0" w:space="0" w:color="auto"/>
            <w:bottom w:val="none" w:sz="0" w:space="0" w:color="auto"/>
            <w:right w:val="none" w:sz="0" w:space="0" w:color="auto"/>
          </w:divBdr>
        </w:div>
        <w:div w:id="998383315">
          <w:marLeft w:val="480"/>
          <w:marRight w:val="0"/>
          <w:marTop w:val="0"/>
          <w:marBottom w:val="0"/>
          <w:divBdr>
            <w:top w:val="none" w:sz="0" w:space="0" w:color="auto"/>
            <w:left w:val="none" w:sz="0" w:space="0" w:color="auto"/>
            <w:bottom w:val="none" w:sz="0" w:space="0" w:color="auto"/>
            <w:right w:val="none" w:sz="0" w:space="0" w:color="auto"/>
          </w:divBdr>
        </w:div>
        <w:div w:id="528564433">
          <w:marLeft w:val="480"/>
          <w:marRight w:val="0"/>
          <w:marTop w:val="0"/>
          <w:marBottom w:val="0"/>
          <w:divBdr>
            <w:top w:val="none" w:sz="0" w:space="0" w:color="auto"/>
            <w:left w:val="none" w:sz="0" w:space="0" w:color="auto"/>
            <w:bottom w:val="none" w:sz="0" w:space="0" w:color="auto"/>
            <w:right w:val="none" w:sz="0" w:space="0" w:color="auto"/>
          </w:divBdr>
        </w:div>
        <w:div w:id="1004355671">
          <w:marLeft w:val="480"/>
          <w:marRight w:val="0"/>
          <w:marTop w:val="0"/>
          <w:marBottom w:val="0"/>
          <w:divBdr>
            <w:top w:val="none" w:sz="0" w:space="0" w:color="auto"/>
            <w:left w:val="none" w:sz="0" w:space="0" w:color="auto"/>
            <w:bottom w:val="none" w:sz="0" w:space="0" w:color="auto"/>
            <w:right w:val="none" w:sz="0" w:space="0" w:color="auto"/>
          </w:divBdr>
        </w:div>
        <w:div w:id="1617784779">
          <w:marLeft w:val="480"/>
          <w:marRight w:val="0"/>
          <w:marTop w:val="0"/>
          <w:marBottom w:val="0"/>
          <w:divBdr>
            <w:top w:val="none" w:sz="0" w:space="0" w:color="auto"/>
            <w:left w:val="none" w:sz="0" w:space="0" w:color="auto"/>
            <w:bottom w:val="none" w:sz="0" w:space="0" w:color="auto"/>
            <w:right w:val="none" w:sz="0" w:space="0" w:color="auto"/>
          </w:divBdr>
        </w:div>
        <w:div w:id="1724988134">
          <w:marLeft w:val="480"/>
          <w:marRight w:val="0"/>
          <w:marTop w:val="0"/>
          <w:marBottom w:val="0"/>
          <w:divBdr>
            <w:top w:val="none" w:sz="0" w:space="0" w:color="auto"/>
            <w:left w:val="none" w:sz="0" w:space="0" w:color="auto"/>
            <w:bottom w:val="none" w:sz="0" w:space="0" w:color="auto"/>
            <w:right w:val="none" w:sz="0" w:space="0" w:color="auto"/>
          </w:divBdr>
        </w:div>
        <w:div w:id="369690780">
          <w:marLeft w:val="480"/>
          <w:marRight w:val="0"/>
          <w:marTop w:val="0"/>
          <w:marBottom w:val="0"/>
          <w:divBdr>
            <w:top w:val="none" w:sz="0" w:space="0" w:color="auto"/>
            <w:left w:val="none" w:sz="0" w:space="0" w:color="auto"/>
            <w:bottom w:val="none" w:sz="0" w:space="0" w:color="auto"/>
            <w:right w:val="none" w:sz="0" w:space="0" w:color="auto"/>
          </w:divBdr>
        </w:div>
        <w:div w:id="1478449441">
          <w:marLeft w:val="480"/>
          <w:marRight w:val="0"/>
          <w:marTop w:val="0"/>
          <w:marBottom w:val="0"/>
          <w:divBdr>
            <w:top w:val="none" w:sz="0" w:space="0" w:color="auto"/>
            <w:left w:val="none" w:sz="0" w:space="0" w:color="auto"/>
            <w:bottom w:val="none" w:sz="0" w:space="0" w:color="auto"/>
            <w:right w:val="none" w:sz="0" w:space="0" w:color="auto"/>
          </w:divBdr>
        </w:div>
        <w:div w:id="1784762992">
          <w:marLeft w:val="480"/>
          <w:marRight w:val="0"/>
          <w:marTop w:val="0"/>
          <w:marBottom w:val="0"/>
          <w:divBdr>
            <w:top w:val="none" w:sz="0" w:space="0" w:color="auto"/>
            <w:left w:val="none" w:sz="0" w:space="0" w:color="auto"/>
            <w:bottom w:val="none" w:sz="0" w:space="0" w:color="auto"/>
            <w:right w:val="none" w:sz="0" w:space="0" w:color="auto"/>
          </w:divBdr>
        </w:div>
        <w:div w:id="929236994">
          <w:marLeft w:val="480"/>
          <w:marRight w:val="0"/>
          <w:marTop w:val="0"/>
          <w:marBottom w:val="0"/>
          <w:divBdr>
            <w:top w:val="none" w:sz="0" w:space="0" w:color="auto"/>
            <w:left w:val="none" w:sz="0" w:space="0" w:color="auto"/>
            <w:bottom w:val="none" w:sz="0" w:space="0" w:color="auto"/>
            <w:right w:val="none" w:sz="0" w:space="0" w:color="auto"/>
          </w:divBdr>
        </w:div>
        <w:div w:id="1029532619">
          <w:marLeft w:val="480"/>
          <w:marRight w:val="0"/>
          <w:marTop w:val="0"/>
          <w:marBottom w:val="0"/>
          <w:divBdr>
            <w:top w:val="none" w:sz="0" w:space="0" w:color="auto"/>
            <w:left w:val="none" w:sz="0" w:space="0" w:color="auto"/>
            <w:bottom w:val="none" w:sz="0" w:space="0" w:color="auto"/>
            <w:right w:val="none" w:sz="0" w:space="0" w:color="auto"/>
          </w:divBdr>
        </w:div>
        <w:div w:id="2069641781">
          <w:marLeft w:val="480"/>
          <w:marRight w:val="0"/>
          <w:marTop w:val="0"/>
          <w:marBottom w:val="0"/>
          <w:divBdr>
            <w:top w:val="none" w:sz="0" w:space="0" w:color="auto"/>
            <w:left w:val="none" w:sz="0" w:space="0" w:color="auto"/>
            <w:bottom w:val="none" w:sz="0" w:space="0" w:color="auto"/>
            <w:right w:val="none" w:sz="0" w:space="0" w:color="auto"/>
          </w:divBdr>
        </w:div>
        <w:div w:id="669916914">
          <w:marLeft w:val="480"/>
          <w:marRight w:val="0"/>
          <w:marTop w:val="0"/>
          <w:marBottom w:val="0"/>
          <w:divBdr>
            <w:top w:val="none" w:sz="0" w:space="0" w:color="auto"/>
            <w:left w:val="none" w:sz="0" w:space="0" w:color="auto"/>
            <w:bottom w:val="none" w:sz="0" w:space="0" w:color="auto"/>
            <w:right w:val="none" w:sz="0" w:space="0" w:color="auto"/>
          </w:divBdr>
        </w:div>
        <w:div w:id="1267234400">
          <w:marLeft w:val="480"/>
          <w:marRight w:val="0"/>
          <w:marTop w:val="0"/>
          <w:marBottom w:val="0"/>
          <w:divBdr>
            <w:top w:val="none" w:sz="0" w:space="0" w:color="auto"/>
            <w:left w:val="none" w:sz="0" w:space="0" w:color="auto"/>
            <w:bottom w:val="none" w:sz="0" w:space="0" w:color="auto"/>
            <w:right w:val="none" w:sz="0" w:space="0" w:color="auto"/>
          </w:divBdr>
        </w:div>
        <w:div w:id="2065987547">
          <w:marLeft w:val="480"/>
          <w:marRight w:val="0"/>
          <w:marTop w:val="0"/>
          <w:marBottom w:val="0"/>
          <w:divBdr>
            <w:top w:val="none" w:sz="0" w:space="0" w:color="auto"/>
            <w:left w:val="none" w:sz="0" w:space="0" w:color="auto"/>
            <w:bottom w:val="none" w:sz="0" w:space="0" w:color="auto"/>
            <w:right w:val="none" w:sz="0" w:space="0" w:color="auto"/>
          </w:divBdr>
        </w:div>
        <w:div w:id="1251738230">
          <w:marLeft w:val="480"/>
          <w:marRight w:val="0"/>
          <w:marTop w:val="0"/>
          <w:marBottom w:val="0"/>
          <w:divBdr>
            <w:top w:val="none" w:sz="0" w:space="0" w:color="auto"/>
            <w:left w:val="none" w:sz="0" w:space="0" w:color="auto"/>
            <w:bottom w:val="none" w:sz="0" w:space="0" w:color="auto"/>
            <w:right w:val="none" w:sz="0" w:space="0" w:color="auto"/>
          </w:divBdr>
        </w:div>
        <w:div w:id="1596858541">
          <w:marLeft w:val="480"/>
          <w:marRight w:val="0"/>
          <w:marTop w:val="0"/>
          <w:marBottom w:val="0"/>
          <w:divBdr>
            <w:top w:val="none" w:sz="0" w:space="0" w:color="auto"/>
            <w:left w:val="none" w:sz="0" w:space="0" w:color="auto"/>
            <w:bottom w:val="none" w:sz="0" w:space="0" w:color="auto"/>
            <w:right w:val="none" w:sz="0" w:space="0" w:color="auto"/>
          </w:divBdr>
        </w:div>
        <w:div w:id="269121603">
          <w:marLeft w:val="480"/>
          <w:marRight w:val="0"/>
          <w:marTop w:val="0"/>
          <w:marBottom w:val="0"/>
          <w:divBdr>
            <w:top w:val="none" w:sz="0" w:space="0" w:color="auto"/>
            <w:left w:val="none" w:sz="0" w:space="0" w:color="auto"/>
            <w:bottom w:val="none" w:sz="0" w:space="0" w:color="auto"/>
            <w:right w:val="none" w:sz="0" w:space="0" w:color="auto"/>
          </w:divBdr>
        </w:div>
        <w:div w:id="1597060461">
          <w:marLeft w:val="480"/>
          <w:marRight w:val="0"/>
          <w:marTop w:val="0"/>
          <w:marBottom w:val="0"/>
          <w:divBdr>
            <w:top w:val="none" w:sz="0" w:space="0" w:color="auto"/>
            <w:left w:val="none" w:sz="0" w:space="0" w:color="auto"/>
            <w:bottom w:val="none" w:sz="0" w:space="0" w:color="auto"/>
            <w:right w:val="none" w:sz="0" w:space="0" w:color="auto"/>
          </w:divBdr>
        </w:div>
        <w:div w:id="810710374">
          <w:marLeft w:val="480"/>
          <w:marRight w:val="0"/>
          <w:marTop w:val="0"/>
          <w:marBottom w:val="0"/>
          <w:divBdr>
            <w:top w:val="none" w:sz="0" w:space="0" w:color="auto"/>
            <w:left w:val="none" w:sz="0" w:space="0" w:color="auto"/>
            <w:bottom w:val="none" w:sz="0" w:space="0" w:color="auto"/>
            <w:right w:val="none" w:sz="0" w:space="0" w:color="auto"/>
          </w:divBdr>
        </w:div>
        <w:div w:id="1928805210">
          <w:marLeft w:val="480"/>
          <w:marRight w:val="0"/>
          <w:marTop w:val="0"/>
          <w:marBottom w:val="0"/>
          <w:divBdr>
            <w:top w:val="none" w:sz="0" w:space="0" w:color="auto"/>
            <w:left w:val="none" w:sz="0" w:space="0" w:color="auto"/>
            <w:bottom w:val="none" w:sz="0" w:space="0" w:color="auto"/>
            <w:right w:val="none" w:sz="0" w:space="0" w:color="auto"/>
          </w:divBdr>
        </w:div>
        <w:div w:id="2023702748">
          <w:marLeft w:val="480"/>
          <w:marRight w:val="0"/>
          <w:marTop w:val="0"/>
          <w:marBottom w:val="0"/>
          <w:divBdr>
            <w:top w:val="none" w:sz="0" w:space="0" w:color="auto"/>
            <w:left w:val="none" w:sz="0" w:space="0" w:color="auto"/>
            <w:bottom w:val="none" w:sz="0" w:space="0" w:color="auto"/>
            <w:right w:val="none" w:sz="0" w:space="0" w:color="auto"/>
          </w:divBdr>
        </w:div>
        <w:div w:id="1199199077">
          <w:marLeft w:val="480"/>
          <w:marRight w:val="0"/>
          <w:marTop w:val="0"/>
          <w:marBottom w:val="0"/>
          <w:divBdr>
            <w:top w:val="none" w:sz="0" w:space="0" w:color="auto"/>
            <w:left w:val="none" w:sz="0" w:space="0" w:color="auto"/>
            <w:bottom w:val="none" w:sz="0" w:space="0" w:color="auto"/>
            <w:right w:val="none" w:sz="0" w:space="0" w:color="auto"/>
          </w:divBdr>
        </w:div>
        <w:div w:id="2044937854">
          <w:marLeft w:val="480"/>
          <w:marRight w:val="0"/>
          <w:marTop w:val="0"/>
          <w:marBottom w:val="0"/>
          <w:divBdr>
            <w:top w:val="none" w:sz="0" w:space="0" w:color="auto"/>
            <w:left w:val="none" w:sz="0" w:space="0" w:color="auto"/>
            <w:bottom w:val="none" w:sz="0" w:space="0" w:color="auto"/>
            <w:right w:val="none" w:sz="0" w:space="0" w:color="auto"/>
          </w:divBdr>
        </w:div>
        <w:div w:id="1986348363">
          <w:marLeft w:val="480"/>
          <w:marRight w:val="0"/>
          <w:marTop w:val="0"/>
          <w:marBottom w:val="0"/>
          <w:divBdr>
            <w:top w:val="none" w:sz="0" w:space="0" w:color="auto"/>
            <w:left w:val="none" w:sz="0" w:space="0" w:color="auto"/>
            <w:bottom w:val="none" w:sz="0" w:space="0" w:color="auto"/>
            <w:right w:val="none" w:sz="0" w:space="0" w:color="auto"/>
          </w:divBdr>
        </w:div>
        <w:div w:id="1666979992">
          <w:marLeft w:val="480"/>
          <w:marRight w:val="0"/>
          <w:marTop w:val="0"/>
          <w:marBottom w:val="0"/>
          <w:divBdr>
            <w:top w:val="none" w:sz="0" w:space="0" w:color="auto"/>
            <w:left w:val="none" w:sz="0" w:space="0" w:color="auto"/>
            <w:bottom w:val="none" w:sz="0" w:space="0" w:color="auto"/>
            <w:right w:val="none" w:sz="0" w:space="0" w:color="auto"/>
          </w:divBdr>
        </w:div>
        <w:div w:id="39060768">
          <w:marLeft w:val="480"/>
          <w:marRight w:val="0"/>
          <w:marTop w:val="0"/>
          <w:marBottom w:val="0"/>
          <w:divBdr>
            <w:top w:val="none" w:sz="0" w:space="0" w:color="auto"/>
            <w:left w:val="none" w:sz="0" w:space="0" w:color="auto"/>
            <w:bottom w:val="none" w:sz="0" w:space="0" w:color="auto"/>
            <w:right w:val="none" w:sz="0" w:space="0" w:color="auto"/>
          </w:divBdr>
        </w:div>
        <w:div w:id="829951248">
          <w:marLeft w:val="480"/>
          <w:marRight w:val="0"/>
          <w:marTop w:val="0"/>
          <w:marBottom w:val="0"/>
          <w:divBdr>
            <w:top w:val="none" w:sz="0" w:space="0" w:color="auto"/>
            <w:left w:val="none" w:sz="0" w:space="0" w:color="auto"/>
            <w:bottom w:val="none" w:sz="0" w:space="0" w:color="auto"/>
            <w:right w:val="none" w:sz="0" w:space="0" w:color="auto"/>
          </w:divBdr>
        </w:div>
        <w:div w:id="935871286">
          <w:marLeft w:val="480"/>
          <w:marRight w:val="0"/>
          <w:marTop w:val="0"/>
          <w:marBottom w:val="0"/>
          <w:divBdr>
            <w:top w:val="none" w:sz="0" w:space="0" w:color="auto"/>
            <w:left w:val="none" w:sz="0" w:space="0" w:color="auto"/>
            <w:bottom w:val="none" w:sz="0" w:space="0" w:color="auto"/>
            <w:right w:val="none" w:sz="0" w:space="0" w:color="auto"/>
          </w:divBdr>
        </w:div>
        <w:div w:id="495993844">
          <w:marLeft w:val="480"/>
          <w:marRight w:val="0"/>
          <w:marTop w:val="0"/>
          <w:marBottom w:val="0"/>
          <w:divBdr>
            <w:top w:val="none" w:sz="0" w:space="0" w:color="auto"/>
            <w:left w:val="none" w:sz="0" w:space="0" w:color="auto"/>
            <w:bottom w:val="none" w:sz="0" w:space="0" w:color="auto"/>
            <w:right w:val="none" w:sz="0" w:space="0" w:color="auto"/>
          </w:divBdr>
        </w:div>
        <w:div w:id="2013871803">
          <w:marLeft w:val="480"/>
          <w:marRight w:val="0"/>
          <w:marTop w:val="0"/>
          <w:marBottom w:val="0"/>
          <w:divBdr>
            <w:top w:val="none" w:sz="0" w:space="0" w:color="auto"/>
            <w:left w:val="none" w:sz="0" w:space="0" w:color="auto"/>
            <w:bottom w:val="none" w:sz="0" w:space="0" w:color="auto"/>
            <w:right w:val="none" w:sz="0" w:space="0" w:color="auto"/>
          </w:divBdr>
        </w:div>
        <w:div w:id="483551633">
          <w:marLeft w:val="480"/>
          <w:marRight w:val="0"/>
          <w:marTop w:val="0"/>
          <w:marBottom w:val="0"/>
          <w:divBdr>
            <w:top w:val="none" w:sz="0" w:space="0" w:color="auto"/>
            <w:left w:val="none" w:sz="0" w:space="0" w:color="auto"/>
            <w:bottom w:val="none" w:sz="0" w:space="0" w:color="auto"/>
            <w:right w:val="none" w:sz="0" w:space="0" w:color="auto"/>
          </w:divBdr>
        </w:div>
        <w:div w:id="74280922">
          <w:marLeft w:val="480"/>
          <w:marRight w:val="0"/>
          <w:marTop w:val="0"/>
          <w:marBottom w:val="0"/>
          <w:divBdr>
            <w:top w:val="none" w:sz="0" w:space="0" w:color="auto"/>
            <w:left w:val="none" w:sz="0" w:space="0" w:color="auto"/>
            <w:bottom w:val="none" w:sz="0" w:space="0" w:color="auto"/>
            <w:right w:val="none" w:sz="0" w:space="0" w:color="auto"/>
          </w:divBdr>
        </w:div>
        <w:div w:id="881986160">
          <w:marLeft w:val="480"/>
          <w:marRight w:val="0"/>
          <w:marTop w:val="0"/>
          <w:marBottom w:val="0"/>
          <w:divBdr>
            <w:top w:val="none" w:sz="0" w:space="0" w:color="auto"/>
            <w:left w:val="none" w:sz="0" w:space="0" w:color="auto"/>
            <w:bottom w:val="none" w:sz="0" w:space="0" w:color="auto"/>
            <w:right w:val="none" w:sz="0" w:space="0" w:color="auto"/>
          </w:divBdr>
        </w:div>
        <w:div w:id="1838693340">
          <w:marLeft w:val="480"/>
          <w:marRight w:val="0"/>
          <w:marTop w:val="0"/>
          <w:marBottom w:val="0"/>
          <w:divBdr>
            <w:top w:val="none" w:sz="0" w:space="0" w:color="auto"/>
            <w:left w:val="none" w:sz="0" w:space="0" w:color="auto"/>
            <w:bottom w:val="none" w:sz="0" w:space="0" w:color="auto"/>
            <w:right w:val="none" w:sz="0" w:space="0" w:color="auto"/>
          </w:divBdr>
        </w:div>
        <w:div w:id="167596155">
          <w:marLeft w:val="480"/>
          <w:marRight w:val="0"/>
          <w:marTop w:val="0"/>
          <w:marBottom w:val="0"/>
          <w:divBdr>
            <w:top w:val="none" w:sz="0" w:space="0" w:color="auto"/>
            <w:left w:val="none" w:sz="0" w:space="0" w:color="auto"/>
            <w:bottom w:val="none" w:sz="0" w:space="0" w:color="auto"/>
            <w:right w:val="none" w:sz="0" w:space="0" w:color="auto"/>
          </w:divBdr>
        </w:div>
        <w:div w:id="642273148">
          <w:marLeft w:val="480"/>
          <w:marRight w:val="0"/>
          <w:marTop w:val="0"/>
          <w:marBottom w:val="0"/>
          <w:divBdr>
            <w:top w:val="none" w:sz="0" w:space="0" w:color="auto"/>
            <w:left w:val="none" w:sz="0" w:space="0" w:color="auto"/>
            <w:bottom w:val="none" w:sz="0" w:space="0" w:color="auto"/>
            <w:right w:val="none" w:sz="0" w:space="0" w:color="auto"/>
          </w:divBdr>
        </w:div>
        <w:div w:id="1626308570">
          <w:marLeft w:val="480"/>
          <w:marRight w:val="0"/>
          <w:marTop w:val="0"/>
          <w:marBottom w:val="0"/>
          <w:divBdr>
            <w:top w:val="none" w:sz="0" w:space="0" w:color="auto"/>
            <w:left w:val="none" w:sz="0" w:space="0" w:color="auto"/>
            <w:bottom w:val="none" w:sz="0" w:space="0" w:color="auto"/>
            <w:right w:val="none" w:sz="0" w:space="0" w:color="auto"/>
          </w:divBdr>
        </w:div>
        <w:div w:id="85343610">
          <w:marLeft w:val="480"/>
          <w:marRight w:val="0"/>
          <w:marTop w:val="0"/>
          <w:marBottom w:val="0"/>
          <w:divBdr>
            <w:top w:val="none" w:sz="0" w:space="0" w:color="auto"/>
            <w:left w:val="none" w:sz="0" w:space="0" w:color="auto"/>
            <w:bottom w:val="none" w:sz="0" w:space="0" w:color="auto"/>
            <w:right w:val="none" w:sz="0" w:space="0" w:color="auto"/>
          </w:divBdr>
        </w:div>
        <w:div w:id="336275427">
          <w:marLeft w:val="480"/>
          <w:marRight w:val="0"/>
          <w:marTop w:val="0"/>
          <w:marBottom w:val="0"/>
          <w:divBdr>
            <w:top w:val="none" w:sz="0" w:space="0" w:color="auto"/>
            <w:left w:val="none" w:sz="0" w:space="0" w:color="auto"/>
            <w:bottom w:val="none" w:sz="0" w:space="0" w:color="auto"/>
            <w:right w:val="none" w:sz="0" w:space="0" w:color="auto"/>
          </w:divBdr>
        </w:div>
        <w:div w:id="809711513">
          <w:marLeft w:val="480"/>
          <w:marRight w:val="0"/>
          <w:marTop w:val="0"/>
          <w:marBottom w:val="0"/>
          <w:divBdr>
            <w:top w:val="none" w:sz="0" w:space="0" w:color="auto"/>
            <w:left w:val="none" w:sz="0" w:space="0" w:color="auto"/>
            <w:bottom w:val="none" w:sz="0" w:space="0" w:color="auto"/>
            <w:right w:val="none" w:sz="0" w:space="0" w:color="auto"/>
          </w:divBdr>
        </w:div>
        <w:div w:id="294795815">
          <w:marLeft w:val="480"/>
          <w:marRight w:val="0"/>
          <w:marTop w:val="0"/>
          <w:marBottom w:val="0"/>
          <w:divBdr>
            <w:top w:val="none" w:sz="0" w:space="0" w:color="auto"/>
            <w:left w:val="none" w:sz="0" w:space="0" w:color="auto"/>
            <w:bottom w:val="none" w:sz="0" w:space="0" w:color="auto"/>
            <w:right w:val="none" w:sz="0" w:space="0" w:color="auto"/>
          </w:divBdr>
        </w:div>
        <w:div w:id="164059416">
          <w:marLeft w:val="480"/>
          <w:marRight w:val="0"/>
          <w:marTop w:val="0"/>
          <w:marBottom w:val="0"/>
          <w:divBdr>
            <w:top w:val="none" w:sz="0" w:space="0" w:color="auto"/>
            <w:left w:val="none" w:sz="0" w:space="0" w:color="auto"/>
            <w:bottom w:val="none" w:sz="0" w:space="0" w:color="auto"/>
            <w:right w:val="none" w:sz="0" w:space="0" w:color="auto"/>
          </w:divBdr>
        </w:div>
        <w:div w:id="152256924">
          <w:marLeft w:val="480"/>
          <w:marRight w:val="0"/>
          <w:marTop w:val="0"/>
          <w:marBottom w:val="0"/>
          <w:divBdr>
            <w:top w:val="none" w:sz="0" w:space="0" w:color="auto"/>
            <w:left w:val="none" w:sz="0" w:space="0" w:color="auto"/>
            <w:bottom w:val="none" w:sz="0" w:space="0" w:color="auto"/>
            <w:right w:val="none" w:sz="0" w:space="0" w:color="auto"/>
          </w:divBdr>
        </w:div>
        <w:div w:id="235092178">
          <w:marLeft w:val="480"/>
          <w:marRight w:val="0"/>
          <w:marTop w:val="0"/>
          <w:marBottom w:val="0"/>
          <w:divBdr>
            <w:top w:val="none" w:sz="0" w:space="0" w:color="auto"/>
            <w:left w:val="none" w:sz="0" w:space="0" w:color="auto"/>
            <w:bottom w:val="none" w:sz="0" w:space="0" w:color="auto"/>
            <w:right w:val="none" w:sz="0" w:space="0" w:color="auto"/>
          </w:divBdr>
        </w:div>
        <w:div w:id="1953054639">
          <w:marLeft w:val="480"/>
          <w:marRight w:val="0"/>
          <w:marTop w:val="0"/>
          <w:marBottom w:val="0"/>
          <w:divBdr>
            <w:top w:val="none" w:sz="0" w:space="0" w:color="auto"/>
            <w:left w:val="none" w:sz="0" w:space="0" w:color="auto"/>
            <w:bottom w:val="none" w:sz="0" w:space="0" w:color="auto"/>
            <w:right w:val="none" w:sz="0" w:space="0" w:color="auto"/>
          </w:divBdr>
        </w:div>
        <w:div w:id="1187671376">
          <w:marLeft w:val="480"/>
          <w:marRight w:val="0"/>
          <w:marTop w:val="0"/>
          <w:marBottom w:val="0"/>
          <w:divBdr>
            <w:top w:val="none" w:sz="0" w:space="0" w:color="auto"/>
            <w:left w:val="none" w:sz="0" w:space="0" w:color="auto"/>
            <w:bottom w:val="none" w:sz="0" w:space="0" w:color="auto"/>
            <w:right w:val="none" w:sz="0" w:space="0" w:color="auto"/>
          </w:divBdr>
        </w:div>
        <w:div w:id="926771451">
          <w:marLeft w:val="480"/>
          <w:marRight w:val="0"/>
          <w:marTop w:val="0"/>
          <w:marBottom w:val="0"/>
          <w:divBdr>
            <w:top w:val="none" w:sz="0" w:space="0" w:color="auto"/>
            <w:left w:val="none" w:sz="0" w:space="0" w:color="auto"/>
            <w:bottom w:val="none" w:sz="0" w:space="0" w:color="auto"/>
            <w:right w:val="none" w:sz="0" w:space="0" w:color="auto"/>
          </w:divBdr>
        </w:div>
        <w:div w:id="99376523">
          <w:marLeft w:val="480"/>
          <w:marRight w:val="0"/>
          <w:marTop w:val="0"/>
          <w:marBottom w:val="0"/>
          <w:divBdr>
            <w:top w:val="none" w:sz="0" w:space="0" w:color="auto"/>
            <w:left w:val="none" w:sz="0" w:space="0" w:color="auto"/>
            <w:bottom w:val="none" w:sz="0" w:space="0" w:color="auto"/>
            <w:right w:val="none" w:sz="0" w:space="0" w:color="auto"/>
          </w:divBdr>
        </w:div>
        <w:div w:id="819811445">
          <w:marLeft w:val="480"/>
          <w:marRight w:val="0"/>
          <w:marTop w:val="0"/>
          <w:marBottom w:val="0"/>
          <w:divBdr>
            <w:top w:val="none" w:sz="0" w:space="0" w:color="auto"/>
            <w:left w:val="none" w:sz="0" w:space="0" w:color="auto"/>
            <w:bottom w:val="none" w:sz="0" w:space="0" w:color="auto"/>
            <w:right w:val="none" w:sz="0" w:space="0" w:color="auto"/>
          </w:divBdr>
        </w:div>
        <w:div w:id="1037201427">
          <w:marLeft w:val="480"/>
          <w:marRight w:val="0"/>
          <w:marTop w:val="0"/>
          <w:marBottom w:val="0"/>
          <w:divBdr>
            <w:top w:val="none" w:sz="0" w:space="0" w:color="auto"/>
            <w:left w:val="none" w:sz="0" w:space="0" w:color="auto"/>
            <w:bottom w:val="none" w:sz="0" w:space="0" w:color="auto"/>
            <w:right w:val="none" w:sz="0" w:space="0" w:color="auto"/>
          </w:divBdr>
        </w:div>
        <w:div w:id="1077437979">
          <w:marLeft w:val="480"/>
          <w:marRight w:val="0"/>
          <w:marTop w:val="0"/>
          <w:marBottom w:val="0"/>
          <w:divBdr>
            <w:top w:val="none" w:sz="0" w:space="0" w:color="auto"/>
            <w:left w:val="none" w:sz="0" w:space="0" w:color="auto"/>
            <w:bottom w:val="none" w:sz="0" w:space="0" w:color="auto"/>
            <w:right w:val="none" w:sz="0" w:space="0" w:color="auto"/>
          </w:divBdr>
        </w:div>
        <w:div w:id="850872418">
          <w:marLeft w:val="480"/>
          <w:marRight w:val="0"/>
          <w:marTop w:val="0"/>
          <w:marBottom w:val="0"/>
          <w:divBdr>
            <w:top w:val="none" w:sz="0" w:space="0" w:color="auto"/>
            <w:left w:val="none" w:sz="0" w:space="0" w:color="auto"/>
            <w:bottom w:val="none" w:sz="0" w:space="0" w:color="auto"/>
            <w:right w:val="none" w:sz="0" w:space="0" w:color="auto"/>
          </w:divBdr>
        </w:div>
        <w:div w:id="2104449136">
          <w:marLeft w:val="480"/>
          <w:marRight w:val="0"/>
          <w:marTop w:val="0"/>
          <w:marBottom w:val="0"/>
          <w:divBdr>
            <w:top w:val="none" w:sz="0" w:space="0" w:color="auto"/>
            <w:left w:val="none" w:sz="0" w:space="0" w:color="auto"/>
            <w:bottom w:val="none" w:sz="0" w:space="0" w:color="auto"/>
            <w:right w:val="none" w:sz="0" w:space="0" w:color="auto"/>
          </w:divBdr>
        </w:div>
        <w:div w:id="1853375207">
          <w:marLeft w:val="480"/>
          <w:marRight w:val="0"/>
          <w:marTop w:val="0"/>
          <w:marBottom w:val="0"/>
          <w:divBdr>
            <w:top w:val="none" w:sz="0" w:space="0" w:color="auto"/>
            <w:left w:val="none" w:sz="0" w:space="0" w:color="auto"/>
            <w:bottom w:val="none" w:sz="0" w:space="0" w:color="auto"/>
            <w:right w:val="none" w:sz="0" w:space="0" w:color="auto"/>
          </w:divBdr>
        </w:div>
        <w:div w:id="548954235">
          <w:marLeft w:val="480"/>
          <w:marRight w:val="0"/>
          <w:marTop w:val="0"/>
          <w:marBottom w:val="0"/>
          <w:divBdr>
            <w:top w:val="none" w:sz="0" w:space="0" w:color="auto"/>
            <w:left w:val="none" w:sz="0" w:space="0" w:color="auto"/>
            <w:bottom w:val="none" w:sz="0" w:space="0" w:color="auto"/>
            <w:right w:val="none" w:sz="0" w:space="0" w:color="auto"/>
          </w:divBdr>
        </w:div>
        <w:div w:id="29771104">
          <w:marLeft w:val="480"/>
          <w:marRight w:val="0"/>
          <w:marTop w:val="0"/>
          <w:marBottom w:val="0"/>
          <w:divBdr>
            <w:top w:val="none" w:sz="0" w:space="0" w:color="auto"/>
            <w:left w:val="none" w:sz="0" w:space="0" w:color="auto"/>
            <w:bottom w:val="none" w:sz="0" w:space="0" w:color="auto"/>
            <w:right w:val="none" w:sz="0" w:space="0" w:color="auto"/>
          </w:divBdr>
        </w:div>
        <w:div w:id="305278716">
          <w:marLeft w:val="480"/>
          <w:marRight w:val="0"/>
          <w:marTop w:val="0"/>
          <w:marBottom w:val="0"/>
          <w:divBdr>
            <w:top w:val="none" w:sz="0" w:space="0" w:color="auto"/>
            <w:left w:val="none" w:sz="0" w:space="0" w:color="auto"/>
            <w:bottom w:val="none" w:sz="0" w:space="0" w:color="auto"/>
            <w:right w:val="none" w:sz="0" w:space="0" w:color="auto"/>
          </w:divBdr>
        </w:div>
        <w:div w:id="355278187">
          <w:marLeft w:val="480"/>
          <w:marRight w:val="0"/>
          <w:marTop w:val="0"/>
          <w:marBottom w:val="0"/>
          <w:divBdr>
            <w:top w:val="none" w:sz="0" w:space="0" w:color="auto"/>
            <w:left w:val="none" w:sz="0" w:space="0" w:color="auto"/>
            <w:bottom w:val="none" w:sz="0" w:space="0" w:color="auto"/>
            <w:right w:val="none" w:sz="0" w:space="0" w:color="auto"/>
          </w:divBdr>
        </w:div>
        <w:div w:id="731152333">
          <w:marLeft w:val="480"/>
          <w:marRight w:val="0"/>
          <w:marTop w:val="0"/>
          <w:marBottom w:val="0"/>
          <w:divBdr>
            <w:top w:val="none" w:sz="0" w:space="0" w:color="auto"/>
            <w:left w:val="none" w:sz="0" w:space="0" w:color="auto"/>
            <w:bottom w:val="none" w:sz="0" w:space="0" w:color="auto"/>
            <w:right w:val="none" w:sz="0" w:space="0" w:color="auto"/>
          </w:divBdr>
        </w:div>
        <w:div w:id="99183654">
          <w:marLeft w:val="480"/>
          <w:marRight w:val="0"/>
          <w:marTop w:val="0"/>
          <w:marBottom w:val="0"/>
          <w:divBdr>
            <w:top w:val="none" w:sz="0" w:space="0" w:color="auto"/>
            <w:left w:val="none" w:sz="0" w:space="0" w:color="auto"/>
            <w:bottom w:val="none" w:sz="0" w:space="0" w:color="auto"/>
            <w:right w:val="none" w:sz="0" w:space="0" w:color="auto"/>
          </w:divBdr>
        </w:div>
        <w:div w:id="680818666">
          <w:marLeft w:val="480"/>
          <w:marRight w:val="0"/>
          <w:marTop w:val="0"/>
          <w:marBottom w:val="0"/>
          <w:divBdr>
            <w:top w:val="none" w:sz="0" w:space="0" w:color="auto"/>
            <w:left w:val="none" w:sz="0" w:space="0" w:color="auto"/>
            <w:bottom w:val="none" w:sz="0" w:space="0" w:color="auto"/>
            <w:right w:val="none" w:sz="0" w:space="0" w:color="auto"/>
          </w:divBdr>
        </w:div>
        <w:div w:id="13654151">
          <w:marLeft w:val="480"/>
          <w:marRight w:val="0"/>
          <w:marTop w:val="0"/>
          <w:marBottom w:val="0"/>
          <w:divBdr>
            <w:top w:val="none" w:sz="0" w:space="0" w:color="auto"/>
            <w:left w:val="none" w:sz="0" w:space="0" w:color="auto"/>
            <w:bottom w:val="none" w:sz="0" w:space="0" w:color="auto"/>
            <w:right w:val="none" w:sz="0" w:space="0" w:color="auto"/>
          </w:divBdr>
        </w:div>
        <w:div w:id="1596746978">
          <w:marLeft w:val="480"/>
          <w:marRight w:val="0"/>
          <w:marTop w:val="0"/>
          <w:marBottom w:val="0"/>
          <w:divBdr>
            <w:top w:val="none" w:sz="0" w:space="0" w:color="auto"/>
            <w:left w:val="none" w:sz="0" w:space="0" w:color="auto"/>
            <w:bottom w:val="none" w:sz="0" w:space="0" w:color="auto"/>
            <w:right w:val="none" w:sz="0" w:space="0" w:color="auto"/>
          </w:divBdr>
        </w:div>
        <w:div w:id="1383020078">
          <w:marLeft w:val="480"/>
          <w:marRight w:val="0"/>
          <w:marTop w:val="0"/>
          <w:marBottom w:val="0"/>
          <w:divBdr>
            <w:top w:val="none" w:sz="0" w:space="0" w:color="auto"/>
            <w:left w:val="none" w:sz="0" w:space="0" w:color="auto"/>
            <w:bottom w:val="none" w:sz="0" w:space="0" w:color="auto"/>
            <w:right w:val="none" w:sz="0" w:space="0" w:color="auto"/>
          </w:divBdr>
        </w:div>
        <w:div w:id="625739908">
          <w:marLeft w:val="480"/>
          <w:marRight w:val="0"/>
          <w:marTop w:val="0"/>
          <w:marBottom w:val="0"/>
          <w:divBdr>
            <w:top w:val="none" w:sz="0" w:space="0" w:color="auto"/>
            <w:left w:val="none" w:sz="0" w:space="0" w:color="auto"/>
            <w:bottom w:val="none" w:sz="0" w:space="0" w:color="auto"/>
            <w:right w:val="none" w:sz="0" w:space="0" w:color="auto"/>
          </w:divBdr>
        </w:div>
        <w:div w:id="1209803927">
          <w:marLeft w:val="480"/>
          <w:marRight w:val="0"/>
          <w:marTop w:val="0"/>
          <w:marBottom w:val="0"/>
          <w:divBdr>
            <w:top w:val="none" w:sz="0" w:space="0" w:color="auto"/>
            <w:left w:val="none" w:sz="0" w:space="0" w:color="auto"/>
            <w:bottom w:val="none" w:sz="0" w:space="0" w:color="auto"/>
            <w:right w:val="none" w:sz="0" w:space="0" w:color="auto"/>
          </w:divBdr>
        </w:div>
        <w:div w:id="1385175290">
          <w:marLeft w:val="480"/>
          <w:marRight w:val="0"/>
          <w:marTop w:val="0"/>
          <w:marBottom w:val="0"/>
          <w:divBdr>
            <w:top w:val="none" w:sz="0" w:space="0" w:color="auto"/>
            <w:left w:val="none" w:sz="0" w:space="0" w:color="auto"/>
            <w:bottom w:val="none" w:sz="0" w:space="0" w:color="auto"/>
            <w:right w:val="none" w:sz="0" w:space="0" w:color="auto"/>
          </w:divBdr>
        </w:div>
        <w:div w:id="1167744931">
          <w:marLeft w:val="480"/>
          <w:marRight w:val="0"/>
          <w:marTop w:val="0"/>
          <w:marBottom w:val="0"/>
          <w:divBdr>
            <w:top w:val="none" w:sz="0" w:space="0" w:color="auto"/>
            <w:left w:val="none" w:sz="0" w:space="0" w:color="auto"/>
            <w:bottom w:val="none" w:sz="0" w:space="0" w:color="auto"/>
            <w:right w:val="none" w:sz="0" w:space="0" w:color="auto"/>
          </w:divBdr>
        </w:div>
        <w:div w:id="77796159">
          <w:marLeft w:val="480"/>
          <w:marRight w:val="0"/>
          <w:marTop w:val="0"/>
          <w:marBottom w:val="0"/>
          <w:divBdr>
            <w:top w:val="none" w:sz="0" w:space="0" w:color="auto"/>
            <w:left w:val="none" w:sz="0" w:space="0" w:color="auto"/>
            <w:bottom w:val="none" w:sz="0" w:space="0" w:color="auto"/>
            <w:right w:val="none" w:sz="0" w:space="0" w:color="auto"/>
          </w:divBdr>
        </w:div>
        <w:div w:id="1585919400">
          <w:marLeft w:val="480"/>
          <w:marRight w:val="0"/>
          <w:marTop w:val="0"/>
          <w:marBottom w:val="0"/>
          <w:divBdr>
            <w:top w:val="none" w:sz="0" w:space="0" w:color="auto"/>
            <w:left w:val="none" w:sz="0" w:space="0" w:color="auto"/>
            <w:bottom w:val="none" w:sz="0" w:space="0" w:color="auto"/>
            <w:right w:val="none" w:sz="0" w:space="0" w:color="auto"/>
          </w:divBdr>
        </w:div>
        <w:div w:id="135412484">
          <w:marLeft w:val="480"/>
          <w:marRight w:val="0"/>
          <w:marTop w:val="0"/>
          <w:marBottom w:val="0"/>
          <w:divBdr>
            <w:top w:val="none" w:sz="0" w:space="0" w:color="auto"/>
            <w:left w:val="none" w:sz="0" w:space="0" w:color="auto"/>
            <w:bottom w:val="none" w:sz="0" w:space="0" w:color="auto"/>
            <w:right w:val="none" w:sz="0" w:space="0" w:color="auto"/>
          </w:divBdr>
        </w:div>
        <w:div w:id="451830109">
          <w:marLeft w:val="480"/>
          <w:marRight w:val="0"/>
          <w:marTop w:val="0"/>
          <w:marBottom w:val="0"/>
          <w:divBdr>
            <w:top w:val="none" w:sz="0" w:space="0" w:color="auto"/>
            <w:left w:val="none" w:sz="0" w:space="0" w:color="auto"/>
            <w:bottom w:val="none" w:sz="0" w:space="0" w:color="auto"/>
            <w:right w:val="none" w:sz="0" w:space="0" w:color="auto"/>
          </w:divBdr>
        </w:div>
        <w:div w:id="1472014512">
          <w:marLeft w:val="480"/>
          <w:marRight w:val="0"/>
          <w:marTop w:val="0"/>
          <w:marBottom w:val="0"/>
          <w:divBdr>
            <w:top w:val="none" w:sz="0" w:space="0" w:color="auto"/>
            <w:left w:val="none" w:sz="0" w:space="0" w:color="auto"/>
            <w:bottom w:val="none" w:sz="0" w:space="0" w:color="auto"/>
            <w:right w:val="none" w:sz="0" w:space="0" w:color="auto"/>
          </w:divBdr>
        </w:div>
        <w:div w:id="1890145708">
          <w:marLeft w:val="480"/>
          <w:marRight w:val="0"/>
          <w:marTop w:val="0"/>
          <w:marBottom w:val="0"/>
          <w:divBdr>
            <w:top w:val="none" w:sz="0" w:space="0" w:color="auto"/>
            <w:left w:val="none" w:sz="0" w:space="0" w:color="auto"/>
            <w:bottom w:val="none" w:sz="0" w:space="0" w:color="auto"/>
            <w:right w:val="none" w:sz="0" w:space="0" w:color="auto"/>
          </w:divBdr>
        </w:div>
        <w:div w:id="1195536766">
          <w:marLeft w:val="480"/>
          <w:marRight w:val="0"/>
          <w:marTop w:val="0"/>
          <w:marBottom w:val="0"/>
          <w:divBdr>
            <w:top w:val="none" w:sz="0" w:space="0" w:color="auto"/>
            <w:left w:val="none" w:sz="0" w:space="0" w:color="auto"/>
            <w:bottom w:val="none" w:sz="0" w:space="0" w:color="auto"/>
            <w:right w:val="none" w:sz="0" w:space="0" w:color="auto"/>
          </w:divBdr>
        </w:div>
        <w:div w:id="395788941">
          <w:marLeft w:val="480"/>
          <w:marRight w:val="0"/>
          <w:marTop w:val="0"/>
          <w:marBottom w:val="0"/>
          <w:divBdr>
            <w:top w:val="none" w:sz="0" w:space="0" w:color="auto"/>
            <w:left w:val="none" w:sz="0" w:space="0" w:color="auto"/>
            <w:bottom w:val="none" w:sz="0" w:space="0" w:color="auto"/>
            <w:right w:val="none" w:sz="0" w:space="0" w:color="auto"/>
          </w:divBdr>
        </w:div>
        <w:div w:id="1066299835">
          <w:marLeft w:val="480"/>
          <w:marRight w:val="0"/>
          <w:marTop w:val="0"/>
          <w:marBottom w:val="0"/>
          <w:divBdr>
            <w:top w:val="none" w:sz="0" w:space="0" w:color="auto"/>
            <w:left w:val="none" w:sz="0" w:space="0" w:color="auto"/>
            <w:bottom w:val="none" w:sz="0" w:space="0" w:color="auto"/>
            <w:right w:val="none" w:sz="0" w:space="0" w:color="auto"/>
          </w:divBdr>
        </w:div>
        <w:div w:id="1279264393">
          <w:marLeft w:val="480"/>
          <w:marRight w:val="0"/>
          <w:marTop w:val="0"/>
          <w:marBottom w:val="0"/>
          <w:divBdr>
            <w:top w:val="none" w:sz="0" w:space="0" w:color="auto"/>
            <w:left w:val="none" w:sz="0" w:space="0" w:color="auto"/>
            <w:bottom w:val="none" w:sz="0" w:space="0" w:color="auto"/>
            <w:right w:val="none" w:sz="0" w:space="0" w:color="auto"/>
          </w:divBdr>
        </w:div>
        <w:div w:id="1321232332">
          <w:marLeft w:val="480"/>
          <w:marRight w:val="0"/>
          <w:marTop w:val="0"/>
          <w:marBottom w:val="0"/>
          <w:divBdr>
            <w:top w:val="none" w:sz="0" w:space="0" w:color="auto"/>
            <w:left w:val="none" w:sz="0" w:space="0" w:color="auto"/>
            <w:bottom w:val="none" w:sz="0" w:space="0" w:color="auto"/>
            <w:right w:val="none" w:sz="0" w:space="0" w:color="auto"/>
          </w:divBdr>
        </w:div>
        <w:div w:id="927229337">
          <w:marLeft w:val="480"/>
          <w:marRight w:val="0"/>
          <w:marTop w:val="0"/>
          <w:marBottom w:val="0"/>
          <w:divBdr>
            <w:top w:val="none" w:sz="0" w:space="0" w:color="auto"/>
            <w:left w:val="none" w:sz="0" w:space="0" w:color="auto"/>
            <w:bottom w:val="none" w:sz="0" w:space="0" w:color="auto"/>
            <w:right w:val="none" w:sz="0" w:space="0" w:color="auto"/>
          </w:divBdr>
        </w:div>
        <w:div w:id="1288313552">
          <w:marLeft w:val="480"/>
          <w:marRight w:val="0"/>
          <w:marTop w:val="0"/>
          <w:marBottom w:val="0"/>
          <w:divBdr>
            <w:top w:val="none" w:sz="0" w:space="0" w:color="auto"/>
            <w:left w:val="none" w:sz="0" w:space="0" w:color="auto"/>
            <w:bottom w:val="none" w:sz="0" w:space="0" w:color="auto"/>
            <w:right w:val="none" w:sz="0" w:space="0" w:color="auto"/>
          </w:divBdr>
        </w:div>
        <w:div w:id="1007750106">
          <w:marLeft w:val="480"/>
          <w:marRight w:val="0"/>
          <w:marTop w:val="0"/>
          <w:marBottom w:val="0"/>
          <w:divBdr>
            <w:top w:val="none" w:sz="0" w:space="0" w:color="auto"/>
            <w:left w:val="none" w:sz="0" w:space="0" w:color="auto"/>
            <w:bottom w:val="none" w:sz="0" w:space="0" w:color="auto"/>
            <w:right w:val="none" w:sz="0" w:space="0" w:color="auto"/>
          </w:divBdr>
        </w:div>
        <w:div w:id="904411249">
          <w:marLeft w:val="480"/>
          <w:marRight w:val="0"/>
          <w:marTop w:val="0"/>
          <w:marBottom w:val="0"/>
          <w:divBdr>
            <w:top w:val="none" w:sz="0" w:space="0" w:color="auto"/>
            <w:left w:val="none" w:sz="0" w:space="0" w:color="auto"/>
            <w:bottom w:val="none" w:sz="0" w:space="0" w:color="auto"/>
            <w:right w:val="none" w:sz="0" w:space="0" w:color="auto"/>
          </w:divBdr>
        </w:div>
        <w:div w:id="1733846852">
          <w:marLeft w:val="480"/>
          <w:marRight w:val="0"/>
          <w:marTop w:val="0"/>
          <w:marBottom w:val="0"/>
          <w:divBdr>
            <w:top w:val="none" w:sz="0" w:space="0" w:color="auto"/>
            <w:left w:val="none" w:sz="0" w:space="0" w:color="auto"/>
            <w:bottom w:val="none" w:sz="0" w:space="0" w:color="auto"/>
            <w:right w:val="none" w:sz="0" w:space="0" w:color="auto"/>
          </w:divBdr>
        </w:div>
        <w:div w:id="1231690626">
          <w:marLeft w:val="480"/>
          <w:marRight w:val="0"/>
          <w:marTop w:val="0"/>
          <w:marBottom w:val="0"/>
          <w:divBdr>
            <w:top w:val="none" w:sz="0" w:space="0" w:color="auto"/>
            <w:left w:val="none" w:sz="0" w:space="0" w:color="auto"/>
            <w:bottom w:val="none" w:sz="0" w:space="0" w:color="auto"/>
            <w:right w:val="none" w:sz="0" w:space="0" w:color="auto"/>
          </w:divBdr>
        </w:div>
        <w:div w:id="1400396217">
          <w:marLeft w:val="480"/>
          <w:marRight w:val="0"/>
          <w:marTop w:val="0"/>
          <w:marBottom w:val="0"/>
          <w:divBdr>
            <w:top w:val="none" w:sz="0" w:space="0" w:color="auto"/>
            <w:left w:val="none" w:sz="0" w:space="0" w:color="auto"/>
            <w:bottom w:val="none" w:sz="0" w:space="0" w:color="auto"/>
            <w:right w:val="none" w:sz="0" w:space="0" w:color="auto"/>
          </w:divBdr>
        </w:div>
        <w:div w:id="716128410">
          <w:marLeft w:val="480"/>
          <w:marRight w:val="0"/>
          <w:marTop w:val="0"/>
          <w:marBottom w:val="0"/>
          <w:divBdr>
            <w:top w:val="none" w:sz="0" w:space="0" w:color="auto"/>
            <w:left w:val="none" w:sz="0" w:space="0" w:color="auto"/>
            <w:bottom w:val="none" w:sz="0" w:space="0" w:color="auto"/>
            <w:right w:val="none" w:sz="0" w:space="0" w:color="auto"/>
          </w:divBdr>
        </w:div>
        <w:div w:id="2094468344">
          <w:marLeft w:val="480"/>
          <w:marRight w:val="0"/>
          <w:marTop w:val="0"/>
          <w:marBottom w:val="0"/>
          <w:divBdr>
            <w:top w:val="none" w:sz="0" w:space="0" w:color="auto"/>
            <w:left w:val="none" w:sz="0" w:space="0" w:color="auto"/>
            <w:bottom w:val="none" w:sz="0" w:space="0" w:color="auto"/>
            <w:right w:val="none" w:sz="0" w:space="0" w:color="auto"/>
          </w:divBdr>
        </w:div>
        <w:div w:id="555626381">
          <w:marLeft w:val="480"/>
          <w:marRight w:val="0"/>
          <w:marTop w:val="0"/>
          <w:marBottom w:val="0"/>
          <w:divBdr>
            <w:top w:val="none" w:sz="0" w:space="0" w:color="auto"/>
            <w:left w:val="none" w:sz="0" w:space="0" w:color="auto"/>
            <w:bottom w:val="none" w:sz="0" w:space="0" w:color="auto"/>
            <w:right w:val="none" w:sz="0" w:space="0" w:color="auto"/>
          </w:divBdr>
        </w:div>
        <w:div w:id="1064833492">
          <w:marLeft w:val="480"/>
          <w:marRight w:val="0"/>
          <w:marTop w:val="0"/>
          <w:marBottom w:val="0"/>
          <w:divBdr>
            <w:top w:val="none" w:sz="0" w:space="0" w:color="auto"/>
            <w:left w:val="none" w:sz="0" w:space="0" w:color="auto"/>
            <w:bottom w:val="none" w:sz="0" w:space="0" w:color="auto"/>
            <w:right w:val="none" w:sz="0" w:space="0" w:color="auto"/>
          </w:divBdr>
        </w:div>
      </w:divsChild>
    </w:div>
    <w:div w:id="2143765853">
      <w:bodyDiv w:val="1"/>
      <w:marLeft w:val="0"/>
      <w:marRight w:val="0"/>
      <w:marTop w:val="0"/>
      <w:marBottom w:val="0"/>
      <w:divBdr>
        <w:top w:val="none" w:sz="0" w:space="0" w:color="auto"/>
        <w:left w:val="none" w:sz="0" w:space="0" w:color="auto"/>
        <w:bottom w:val="none" w:sz="0" w:space="0" w:color="auto"/>
        <w:right w:val="none" w:sz="0" w:space="0" w:color="auto"/>
      </w:divBdr>
    </w:div>
    <w:div w:id="2144734552">
      <w:bodyDiv w:val="1"/>
      <w:marLeft w:val="0"/>
      <w:marRight w:val="0"/>
      <w:marTop w:val="0"/>
      <w:marBottom w:val="0"/>
      <w:divBdr>
        <w:top w:val="none" w:sz="0" w:space="0" w:color="auto"/>
        <w:left w:val="none" w:sz="0" w:space="0" w:color="auto"/>
        <w:bottom w:val="none" w:sz="0" w:space="0" w:color="auto"/>
        <w:right w:val="none" w:sz="0" w:space="0" w:color="auto"/>
      </w:divBdr>
    </w:div>
    <w:div w:id="2144804157">
      <w:bodyDiv w:val="1"/>
      <w:marLeft w:val="0"/>
      <w:marRight w:val="0"/>
      <w:marTop w:val="0"/>
      <w:marBottom w:val="0"/>
      <w:divBdr>
        <w:top w:val="none" w:sz="0" w:space="0" w:color="auto"/>
        <w:left w:val="none" w:sz="0" w:space="0" w:color="auto"/>
        <w:bottom w:val="none" w:sz="0" w:space="0" w:color="auto"/>
        <w:right w:val="none" w:sz="0" w:space="0" w:color="auto"/>
      </w:divBdr>
    </w:div>
    <w:div w:id="2144883798">
      <w:bodyDiv w:val="1"/>
      <w:marLeft w:val="0"/>
      <w:marRight w:val="0"/>
      <w:marTop w:val="0"/>
      <w:marBottom w:val="0"/>
      <w:divBdr>
        <w:top w:val="none" w:sz="0" w:space="0" w:color="auto"/>
        <w:left w:val="none" w:sz="0" w:space="0" w:color="auto"/>
        <w:bottom w:val="none" w:sz="0" w:space="0" w:color="auto"/>
        <w:right w:val="none" w:sz="0" w:space="0" w:color="auto"/>
      </w:divBdr>
    </w:div>
    <w:div w:id="21472362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footer" Target="footer2.xml"/><Relationship Id="rId18" Type="http://schemas.openxmlformats.org/officeDocument/2006/relationships/footer" Target="footer3.xml"/><Relationship Id="rId3" Type="http://schemas.openxmlformats.org/officeDocument/2006/relationships/styles" Target="styles.xml"/><Relationship Id="rId21" Type="http://schemas.microsoft.com/office/2011/relationships/people" Target="people.xml"/><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image" Target="media/image4.png"/><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theme" Target="theme/theme1.xml"/><Relationship Id="rId10" Type="http://schemas.microsoft.com/office/2016/09/relationships/commentsIds" Target="commentsIds.xml"/><Relationship Id="rId19" Type="http://schemas.openxmlformats.org/officeDocument/2006/relationships/footer" Target="footer4.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1.png"/><Relationship Id="rId22"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DefaultPlaceholder_-1854013440"/>
        <w:category>
          <w:name w:val="General"/>
          <w:gallery w:val="placeholder"/>
        </w:category>
        <w:types>
          <w:type w:val="bbPlcHdr"/>
        </w:types>
        <w:behaviors>
          <w:behavior w:val="content"/>
        </w:behaviors>
        <w:guid w:val="{9640711B-0151-C64A-A301-16C9ED639C6A}"/>
      </w:docPartPr>
      <w:docPartBody>
        <w:p w:rsidR="000D532F" w:rsidRDefault="00DE7BEB">
          <w:r w:rsidRPr="00A55B14">
            <w:rPr>
              <w:rStyle w:val="PlaceholderText"/>
            </w:rPr>
            <w:t>Click or tap here to enter text.</w:t>
          </w:r>
        </w:p>
      </w:docPartBody>
    </w:docPart>
    <w:docPart>
      <w:docPartPr>
        <w:name w:val="4C771AFAED9EDD4580FC29BFC15B7EAC"/>
        <w:category>
          <w:name w:val="General"/>
          <w:gallery w:val="placeholder"/>
        </w:category>
        <w:types>
          <w:type w:val="bbPlcHdr"/>
        </w:types>
        <w:behaviors>
          <w:behavior w:val="content"/>
        </w:behaviors>
        <w:guid w:val="{131ADE65-3A8E-334C-9AA1-168A5A469AE6}"/>
      </w:docPartPr>
      <w:docPartBody>
        <w:p w:rsidR="00020DBD" w:rsidRDefault="002E5D7E" w:rsidP="002E5D7E">
          <w:pPr>
            <w:pStyle w:val="4C771AFAED9EDD4580FC29BFC15B7EAC"/>
          </w:pPr>
          <w:r w:rsidRPr="00A55B14">
            <w:rPr>
              <w:rStyle w:val="PlaceholderText"/>
            </w:rPr>
            <w:t>Click or tap here to enter text.</w:t>
          </w:r>
        </w:p>
      </w:docPartBody>
    </w:docPart>
    <w:docPart>
      <w:docPartPr>
        <w:name w:val="A86B876708C6444885ECDF72383CBFCC"/>
        <w:category>
          <w:name w:val="General"/>
          <w:gallery w:val="placeholder"/>
        </w:category>
        <w:types>
          <w:type w:val="bbPlcHdr"/>
        </w:types>
        <w:behaviors>
          <w:behavior w:val="content"/>
        </w:behaviors>
        <w:guid w:val="{3C6155B0-67B5-7E49-8CA8-329119931129}"/>
      </w:docPartPr>
      <w:docPartBody>
        <w:p w:rsidR="00020DBD" w:rsidRDefault="002E5D7E" w:rsidP="002E5D7E">
          <w:pPr>
            <w:pStyle w:val="A86B876708C6444885ECDF72383CBFCC"/>
          </w:pPr>
          <w:r w:rsidRPr="00FD571A">
            <w:rPr>
              <w:rStyle w:val="PlaceholderText"/>
            </w:rPr>
            <w:t>Click or tap here to enter text.</w:t>
          </w:r>
        </w:p>
      </w:docPartBody>
    </w:docPart>
    <w:docPart>
      <w:docPartPr>
        <w:name w:val="A5CBF67DD9990A478C76824BED0CD56D"/>
        <w:category>
          <w:name w:val="General"/>
          <w:gallery w:val="placeholder"/>
        </w:category>
        <w:types>
          <w:type w:val="bbPlcHdr"/>
        </w:types>
        <w:behaviors>
          <w:behavior w:val="content"/>
        </w:behaviors>
        <w:guid w:val="{479B97F6-A08A-314B-BF0D-8C2BECE3E84F}"/>
      </w:docPartPr>
      <w:docPartBody>
        <w:p w:rsidR="00020DBD" w:rsidRDefault="002E5D7E" w:rsidP="002E5D7E">
          <w:pPr>
            <w:pStyle w:val="A5CBF67DD9990A478C76824BED0CD56D"/>
          </w:pPr>
          <w:r w:rsidRPr="00A55B14">
            <w:rPr>
              <w:rStyle w:val="PlaceholderText"/>
            </w:rPr>
            <w:t>Click or tap here to enter text.</w:t>
          </w:r>
        </w:p>
      </w:docPartBody>
    </w:docPart>
    <w:docPart>
      <w:docPartPr>
        <w:name w:val="13FB650C1C3B1648AB603F406E4B0961"/>
        <w:category>
          <w:name w:val="General"/>
          <w:gallery w:val="placeholder"/>
        </w:category>
        <w:types>
          <w:type w:val="bbPlcHdr"/>
        </w:types>
        <w:behaviors>
          <w:behavior w:val="content"/>
        </w:behaviors>
        <w:guid w:val="{8723937F-C497-C942-8D1D-27EE1D21E24B}"/>
      </w:docPartPr>
      <w:docPartBody>
        <w:p w:rsidR="00020DBD" w:rsidRDefault="002E5D7E" w:rsidP="002E5D7E">
          <w:pPr>
            <w:pStyle w:val="13FB650C1C3B1648AB603F406E4B0961"/>
          </w:pPr>
          <w:r w:rsidRPr="00A55B14">
            <w:rPr>
              <w:rStyle w:val="PlaceholderText"/>
            </w:rPr>
            <w:t>Click or tap here to enter text.</w:t>
          </w:r>
        </w:p>
      </w:docPartBody>
    </w:docPart>
    <w:docPart>
      <w:docPartPr>
        <w:name w:val="7CFF2DF7EBEAD2478459D370E9CBE78B"/>
        <w:category>
          <w:name w:val="General"/>
          <w:gallery w:val="placeholder"/>
        </w:category>
        <w:types>
          <w:type w:val="bbPlcHdr"/>
        </w:types>
        <w:behaviors>
          <w:behavior w:val="content"/>
        </w:behaviors>
        <w:guid w:val="{BF0DD2B4-8F58-224E-92C4-EA2C7C3BDB9A}"/>
      </w:docPartPr>
      <w:docPartBody>
        <w:p w:rsidR="00020DBD" w:rsidRDefault="002E5D7E" w:rsidP="002E5D7E">
          <w:pPr>
            <w:pStyle w:val="7CFF2DF7EBEAD2478459D370E9CBE78B"/>
          </w:pPr>
          <w:r w:rsidRPr="00A55B14">
            <w:rPr>
              <w:rStyle w:val="PlaceholderText"/>
            </w:rPr>
            <w:t>Click or tap here to enter text.</w:t>
          </w:r>
        </w:p>
      </w:docPartBody>
    </w:docPart>
    <w:docPart>
      <w:docPartPr>
        <w:name w:val="92AD3C9D5CB8774AAF313EDEF84D15DC"/>
        <w:category>
          <w:name w:val="General"/>
          <w:gallery w:val="placeholder"/>
        </w:category>
        <w:types>
          <w:type w:val="bbPlcHdr"/>
        </w:types>
        <w:behaviors>
          <w:behavior w:val="content"/>
        </w:behaviors>
        <w:guid w:val="{61AB6514-6166-D643-BAAF-E311E46284F2}"/>
      </w:docPartPr>
      <w:docPartBody>
        <w:p w:rsidR="00020DBD" w:rsidRDefault="002E5D7E" w:rsidP="002E5D7E">
          <w:pPr>
            <w:pStyle w:val="92AD3C9D5CB8774AAF313EDEF84D15DC"/>
          </w:pPr>
          <w:r w:rsidRPr="00FD571A">
            <w:rPr>
              <w:rStyle w:val="PlaceholderText"/>
            </w:rPr>
            <w:t>Click or tap here to enter text.</w:t>
          </w:r>
        </w:p>
      </w:docPartBody>
    </w:docPart>
    <w:docPart>
      <w:docPartPr>
        <w:name w:val="F853E8D4779D3D40B3E63F89E30CF00A"/>
        <w:category>
          <w:name w:val="General"/>
          <w:gallery w:val="placeholder"/>
        </w:category>
        <w:types>
          <w:type w:val="bbPlcHdr"/>
        </w:types>
        <w:behaviors>
          <w:behavior w:val="content"/>
        </w:behaviors>
        <w:guid w:val="{DB80AC34-8667-EC4A-AEEC-83E85A08B1AB}"/>
      </w:docPartPr>
      <w:docPartBody>
        <w:p w:rsidR="00011C07" w:rsidRDefault="008928F3" w:rsidP="008928F3">
          <w:pPr>
            <w:pStyle w:val="F853E8D4779D3D40B3E63F89E30CF00A"/>
          </w:pPr>
          <w:r w:rsidRPr="00A55B14">
            <w:rPr>
              <w:rStyle w:val="PlaceholderText"/>
            </w:rPr>
            <w:t>Click or tap here to enter text.</w:t>
          </w:r>
        </w:p>
      </w:docPartBody>
    </w:docPart>
    <w:docPart>
      <w:docPartPr>
        <w:name w:val="06D8E239573EBF40860E92792C6D8922"/>
        <w:category>
          <w:name w:val="General"/>
          <w:gallery w:val="placeholder"/>
        </w:category>
        <w:types>
          <w:type w:val="bbPlcHdr"/>
        </w:types>
        <w:behaviors>
          <w:behavior w:val="content"/>
        </w:behaviors>
        <w:guid w:val="{A1562284-43D3-5641-820D-316F992A7DDA}"/>
      </w:docPartPr>
      <w:docPartBody>
        <w:p w:rsidR="00011C07" w:rsidRDefault="008928F3" w:rsidP="008928F3">
          <w:pPr>
            <w:pStyle w:val="06D8E239573EBF40860E92792C6D8922"/>
          </w:pPr>
          <w:r w:rsidRPr="00A55B14">
            <w:rPr>
              <w:rStyle w:val="PlaceholderText"/>
            </w:rPr>
            <w:t>Click or tap here to enter text.</w:t>
          </w:r>
        </w:p>
      </w:docPartBody>
    </w:docPart>
    <w:docPart>
      <w:docPartPr>
        <w:name w:val="0D39C4A07D27304782E1EFDCB0822F3C"/>
        <w:category>
          <w:name w:val="General"/>
          <w:gallery w:val="placeholder"/>
        </w:category>
        <w:types>
          <w:type w:val="bbPlcHdr"/>
        </w:types>
        <w:behaviors>
          <w:behavior w:val="content"/>
        </w:behaviors>
        <w:guid w:val="{4738B064-0D80-6141-AE09-3FF1720432AB}"/>
      </w:docPartPr>
      <w:docPartBody>
        <w:p w:rsidR="00011C07" w:rsidRDefault="008928F3" w:rsidP="008928F3">
          <w:pPr>
            <w:pStyle w:val="0D39C4A07D27304782E1EFDCB0822F3C"/>
          </w:pPr>
          <w:r w:rsidRPr="00A55B14">
            <w:rPr>
              <w:rStyle w:val="PlaceholderText"/>
            </w:rPr>
            <w:t>Click or tap here to enter text.</w:t>
          </w:r>
        </w:p>
      </w:docPartBody>
    </w:docPart>
    <w:docPart>
      <w:docPartPr>
        <w:name w:val="9E93E51A60606549A8F8333B6A4BE36F"/>
        <w:category>
          <w:name w:val="General"/>
          <w:gallery w:val="placeholder"/>
        </w:category>
        <w:types>
          <w:type w:val="bbPlcHdr"/>
        </w:types>
        <w:behaviors>
          <w:behavior w:val="content"/>
        </w:behaviors>
        <w:guid w:val="{B3A3B36D-A08C-B840-9DA5-B90AF5D605F9}"/>
      </w:docPartPr>
      <w:docPartBody>
        <w:p w:rsidR="00676738" w:rsidRDefault="00907F23" w:rsidP="00907F23">
          <w:pPr>
            <w:pStyle w:val="9E93E51A60606549A8F8333B6A4BE36F"/>
          </w:pPr>
          <w:r w:rsidRPr="00A55B14">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Times New Roman (Body CS)">
    <w:altName w:val="Times New Roman"/>
    <w:panose1 w:val="02020603050405020304"/>
    <w:charset w:val="00"/>
    <w:family w:val="roman"/>
    <w:pitch w:val="variable"/>
    <w:sig w:usb0="E0002AEF" w:usb1="C0007841"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E7BEB"/>
    <w:rsid w:val="00011C07"/>
    <w:rsid w:val="00015C28"/>
    <w:rsid w:val="00020DBD"/>
    <w:rsid w:val="0003130B"/>
    <w:rsid w:val="000D532F"/>
    <w:rsid w:val="002E5D7E"/>
    <w:rsid w:val="0030283E"/>
    <w:rsid w:val="00441F5D"/>
    <w:rsid w:val="00467001"/>
    <w:rsid w:val="00676738"/>
    <w:rsid w:val="006852F9"/>
    <w:rsid w:val="006B781F"/>
    <w:rsid w:val="006E4784"/>
    <w:rsid w:val="007E378E"/>
    <w:rsid w:val="008928F3"/>
    <w:rsid w:val="00895F6C"/>
    <w:rsid w:val="00907F23"/>
    <w:rsid w:val="00C15F60"/>
    <w:rsid w:val="00D92968"/>
    <w:rsid w:val="00DE7BEB"/>
    <w:rsid w:val="00E52031"/>
    <w:rsid w:val="00F303B4"/>
    <w:rsid w:val="00F637C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907F23"/>
    <w:rPr>
      <w:color w:val="808080"/>
    </w:rPr>
  </w:style>
  <w:style w:type="paragraph" w:customStyle="1" w:styleId="4C771AFAED9EDD4580FC29BFC15B7EAC">
    <w:name w:val="4C771AFAED9EDD4580FC29BFC15B7EAC"/>
    <w:rsid w:val="002E5D7E"/>
  </w:style>
  <w:style w:type="paragraph" w:customStyle="1" w:styleId="A86B876708C6444885ECDF72383CBFCC">
    <w:name w:val="A86B876708C6444885ECDF72383CBFCC"/>
    <w:rsid w:val="002E5D7E"/>
  </w:style>
  <w:style w:type="paragraph" w:customStyle="1" w:styleId="A5CBF67DD9990A478C76824BED0CD56D">
    <w:name w:val="A5CBF67DD9990A478C76824BED0CD56D"/>
    <w:rsid w:val="002E5D7E"/>
  </w:style>
  <w:style w:type="paragraph" w:customStyle="1" w:styleId="13FB650C1C3B1648AB603F406E4B0961">
    <w:name w:val="13FB650C1C3B1648AB603F406E4B0961"/>
    <w:rsid w:val="002E5D7E"/>
  </w:style>
  <w:style w:type="paragraph" w:customStyle="1" w:styleId="7CFF2DF7EBEAD2478459D370E9CBE78B">
    <w:name w:val="7CFF2DF7EBEAD2478459D370E9CBE78B"/>
    <w:rsid w:val="002E5D7E"/>
  </w:style>
  <w:style w:type="paragraph" w:customStyle="1" w:styleId="92AD3C9D5CB8774AAF313EDEF84D15DC">
    <w:name w:val="92AD3C9D5CB8774AAF313EDEF84D15DC"/>
    <w:rsid w:val="002E5D7E"/>
  </w:style>
  <w:style w:type="paragraph" w:customStyle="1" w:styleId="F853E8D4779D3D40B3E63F89E30CF00A">
    <w:name w:val="F853E8D4779D3D40B3E63F89E30CF00A"/>
    <w:rsid w:val="008928F3"/>
  </w:style>
  <w:style w:type="paragraph" w:customStyle="1" w:styleId="06D8E239573EBF40860E92792C6D8922">
    <w:name w:val="06D8E239573EBF40860E92792C6D8922"/>
    <w:rsid w:val="008928F3"/>
  </w:style>
  <w:style w:type="paragraph" w:customStyle="1" w:styleId="0D39C4A07D27304782E1EFDCB0822F3C">
    <w:name w:val="0D39C4A07D27304782E1EFDCB0822F3C"/>
    <w:rsid w:val="008928F3"/>
  </w:style>
  <w:style w:type="paragraph" w:customStyle="1" w:styleId="9E93E51A60606549A8F8333B6A4BE36F">
    <w:name w:val="9E93E51A60606549A8F8333B6A4BE36F"/>
    <w:rsid w:val="00907F2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395ED3F5-187D-3B46-8F35-10018019A37B}">
  <we:reference id="wa104382081" version="1.55.1.0" store="en-US" storeType="OMEX"/>
  <we:alternateReferences>
    <we:reference id="wa104382081" version="1.55.1.0" store="" storeType="OMEX"/>
  </we:alternateReferences>
  <we:properties>
    <we:property name="MENDELEY_CITATIONS" value="[{&quot;citationID&quot;:&quot;MENDELEY_CITATION_59b8e226-251a-4423-bb8a-642ab321d335&quot;,&quot;properties&quot;:{&quot;noteIndex&quot;:0},&quot;isEdited&quot;:false,&quot;manualOverride&quot;:{&quot;citeprocText&quot;:&quot;(Braghiere et al., 2022; Davies-Barnard et al., 2020; Shi et al., 2016)&quot;,&quot;isManuallyOverridden&quot;:false,&quot;manualOverrideText&quot;:&quot;&quot;},&quot;citationTag&quot;:&quot;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&quot;,&quot;citationItems&quot;:[{&quot;id&quot;:&quot;48a8882f-bf27-34ca-96bf-204051ce0277&quot;,&quot;itemData&quot;:{&quot;DOI&quot;:&quot;10.1029/2022MS003204&quot;,&quot;ISSN&quot;:&quot;1942-2466&quot;,&quot;author&quot;:[{&quot;dropping-particle&quot;:&quot;&quot;,&quot;family&quot;:&quot;Braghiere&quot;,&quot;given&quot;:&quot;Renato K&quot;,&quot;non-dropping-particle&quot;:&quot;&quot;,&quot;parse-names&quot;:false,&quot;suffix&quot;:&quot;&quot;},{&quot;dropping-particle&quot;:&quot;&quot;,&quot;family&quot;:&quot;Fisher&quot;,&quot;given&quot;:&quot;J. B.&quot;,&quot;non-dropping-particle&quot;:&quot;&quot;,&quot;parse-names&quot;:false,&quot;suffix&quot;:&quot;&quot;},{&quot;dropping-particle&quot;:&quot;&quot;,&quot;family&quot;:&quot;Allen&quot;,&quot;given&quot;:&quot;Kara&quot;,&quot;non-dropping-particle&quot;:&quot;&quot;,&quot;parse-names&quot;:false,&quot;suffix&quot;:&quot;&quot;},{&quot;dropping-particle&quot;:&quot;&quot;,&quot;family&quot;:&quot;Brzostek&quot;,&quot;given&quot;:&quot;E.&quot;,&quot;non-dropping-particle&quot;:&quot;&quot;,&quot;parse-names&quot;:false,&quot;suffix&quot;:&quot;&quot;},{&quot;dropping-particle&quot;:&quot;&quot;,&quot;family&quot;:&quot;Shi&quot;,&quot;given&quot;:&quot;Mingjie&quot;,&quot;non-dropping-particle&quot;:&quot;&quot;,&quot;parse-names&quot;:false,&quot;suffix&quot;:&quot;&quot;},{&quot;dropping-particle&quot;:&quot;&quot;,&quot;family&quot;:&quot;Yang&quot;,&quot;given&quot;:&quot;X&quot;,&quot;non-dropping-particle&quot;:&quot;&quot;,&quot;parse-names&quot;:false,&quot;suffix&quot;:&quot;&quot;},{&quot;dropping-particle&quot;:&quot;&quot;,&quot;family&quot;:&quot;Ricciuto&quot;,&quot;given&quot;:&quot;Daniel M&quot;,&quot;non-dropping-particle&quot;:&quot;&quot;,&quot;parse-names&quot;:false,&quot;suffix&quot;:&quot;&quot;},{&quot;dropping-particle&quot;:&quot;&quot;,&quot;family&quot;:&quot;Fisher&quot;,&quot;given&quot;:&quot;Rosie A&quot;,&quot;non-dropping-particle&quot;:&quot;&quot;,&quot;parse-names&quot;:false,&quot;suffix&quot;:&quot;&quot;},{&quot;dropping-particle&quot;:&quot;&quot;,&quot;family&quot;:&quot;Zhu&quot;,&quot;given&quot;:&quot;Q&quot;,&quot;non-dropping-particle&quot;:&quot;&quot;,&quot;parse-names&quot;:false,&quot;suffix&quot;:&quot;&quot;},{&quot;dropping-particle&quot;:&quot;&quot;,&quot;family&quot;:&quot;Phillips&quot;,&quot;given&quot;:&quot;Richard P&quot;,&quot;non-dropping-particle&quot;:&quot;&quot;,&quot;parse-names&quot;:false,&quot;suffix&quot;:&quot;&quot;}],&quot;container-title&quot;:&quot;Journal of Advances in Modeling Earth Systems&quot;,&quot;id&quot;:&quot;48a8882f-bf27-34ca-96bf-204051ce0277&quot;,&quot;issue&quot;:&quot;8&quot;,&quot;issued&quot;:{&quot;date-parts&quot;:[[&quot;2022&quot;,&quot;8&quot;,&quot;20&quot;]]},&quot;page&quot;:&quot;1-23&quot;,&quot;title&quot;:&quot;Modeling Global Carbon Costs of Plant Nitrogen and Phosphorus Acquisition&quot;,&quot;type&quot;:&quot;article-journal&quot;,&quot;volume&quot;:&quot;14&quot;,&quot;container-title-short&quot;:&quot;J Adv Model Earth Syst&quot;},&quot;uris&quot;:[&quot;http://www.mendeley.com/documents/?uuid=5a1837ff-3b1b-4b09-836f-dcc5343b6ad9&quot;],&quot;isTemporary&quot;:false,&quot;legacyDesktopId&quot;:&quot;5a1837ff-3b1b-4b09-836f-dcc5343b6ad9&quot;},{&quot;id&quot;:&quot;b73b9544-0925-37c7-ba16-7929d0e7a7a8&quot;,&quot;itemData&quot;:{&quot;DOI&quot;:&quot;10.1111/gcb.13131&quot;,&quot;ISSN&quot;:&quot;13652486&quot;,&quot;PMID&quot;:&quot;26473512&quot;,&quot;abstract&quot;:&quot;Plants typically expend a significant portion of their available carbon (C) on nutrient acquisition - C that could otherwise support growth. However, given that most global terrestrial biosphere models (TBMs) do not include the C cost of nutrient acquisition, these models fail to represent current and future constraints to the land C sink. Here, we integrated a plant productivity-optimized nutrient acquisition model - the Fixation and Uptake of Nitrogen Model - into one of the most widely used TBMs, the Community Land Model. Global plant nitrogen (N) uptake is dynamically simulated in the coupled model based on the C costs of N acquisition from mycorrhizal roots, nonmycorrhizal roots, N-fixing microbes, and retranslocation (from senescing leaves). We find that at the global scale, plants spend 2.4 Pg C yr-1 to acquire 1.0 Pg N yr-1, and that the C cost of N acquisition leads to a downregulation of global net primary production (NPP) by 13%. Mycorrhizal uptake represented the dominant pathway by which N is acquired, accounting for ~66% of the N uptake by plants. Notably, roots associating with arbuscular mycorrhizal (AM) fungi - generally considered for their role in phosphorus (P) acquisition - are estimated to be the primary source of global plant N uptake owing to the dominance of AM-associated plants in mid- and low-latitude biomes. Overall, our coupled model improves the representations of NPP downregulation globally and generates spatially explicit patterns of belowground C allocation, soil N uptake, and N retranslocation at the global scale. Such model improvements are critical for predicting how plant responses to altered N availability (owing to N deposition, rising atmospheric CO2, and warming temperatures) may impact the land C sink.&quot;,&quot;author&quot;:[{&quot;dropping-particle&quot;:&quot;&quot;,&quot;family&quot;:&quot;Shi&quot;,&quot;given&quot;:&quot;Mingjie&quot;,&quot;non-dropping-particle&quot;:&quot;&quot;,&quot;parse-names&quot;:false,&quot;suffix&quot;:&quot;&quot;},{&quot;dropping-particle&quot;:&quot;&quot;,&quot;family&quot;:&quot;Fisher&quot;,&quot;given&quot;:&quot;Joshua B&quot;,&quot;non-dropping-particle&quot;:&quot;&quot;,&quot;parse-names&quot;:false,&quot;suffix&quot;:&quot;&quot;},{&quot;dropping-particle&quot;:&quot;&quot;,&quot;family&quot;:&quot;Brzostek&quot;,&quot;given&quot;:&quot;Edward R&quot;,&quot;non-dropping-particle&quot;:&quot;&quot;,&quot;parse-names&quot;:false,&quot;suffix&quot;:&quot;&quot;},{&quot;dropping-particle&quot;:&quot;&quot;,&quot;family&quot;:&quot;Phillips&quot;,&quot;given&quot;:&quot;Richard P&quot;,&quot;non-dropping-particle&quot;:&quot;&quot;,&quot;parse-names&quot;:false,&quot;suffix&quot;:&quot;&quot;}],&quot;container-title&quot;:&quot;Global Change Biology&quot;,&quot;id&quot;:&quot;b73b9544-0925-37c7-ba16-7929d0e7a7a8&quot;,&quot;issue&quot;:&quot;3&quot;,&quot;issued&quot;:{&quot;date-parts&quot;:[[&quot;2016&quot;]]},&quot;page&quot;:&quot;1299-1314&quot;,&quot;title&quot;:&quot;Carbon cost of plant nitrogen acquisition: Global carbon cycle impact from an improved plant nitrogen cycle in the Community Land Model&quot;,&quot;type&quot;:&quot;article-journal&quot;,&quot;volume&quot;:&quot;22&quot;,&quot;container-title-short&quot;:&quot;Glob Chang Biol&quot;},&quot;uris&quot;:[&quot;http://www.mendeley.com/documents/?uuid=e87a9d14-0e7f-4e93-9627-1c4b0e119bb4&quot;],&quot;isTemporary&quot;:false,&quot;legacyDesktopId&quot;:&quot;e87a9d14-0e7f-4e93-9627-1c4b0e119bb4&quot;},{&quot;id&quot;:&quot;57930a92-01e3-354d-a4e3-c3c37f74a3c0&quot;,&quot;itemData&quot;:{&quot;DOI&quot;:&quot;10.5194/bg-17-5129-2020&quot;,&quot;ISSN&quot;:&quot;1726-4189&quot;,&quot;abstract&quot;:&quot;The nitrogen cycle and its effect on carbon uptake in the terrestrial biosphere is a recent progression in earth system models. As with any new component of a model, it is important to understand the behaviour, strengths, and limitations of the various process representations. Here we assess and compare five land surface models with nitro- gen cycles that are used as the terrestrial components of some of the earth system models in CMIP6. The land sur- face models were run offline with a common spin-up and forcing protocol. We use a historical control simulation and two perturbations to assess the model nitrogen-related per- formances: a simulation with atmospheric carbon dioxide increased by 200 ppm and one with nitrogen deposition in- creased by 50 kgN ha−1 yr−1. There is generally greater vari- ability in productivity response between models to increased nitrogen than to carbon dioxide. Across the five models the response to carbon dioxide globally was 5 % to 20 % and the response to nitrogen was 2 % to 24 %. The models are not evenly distributed within the ensemble range, with two of the models having low productivity response to nitrogen and another one with low response to elevated atmospheric car- bon dioxide, compared to the other models. In all five mod- els individual grid cells tend to exhibit bimodality, with ei- ther a strong response to increased nitrogen or atmospheric carbon dioxide but rarely to both to an equal extent. How- ever, this local effect does not scale to either the regional or global level. The global and tropical responses are gen- erally more accurately modelled than boreal, tundra, or other high-latitude areas compared to observations. These results are due to divergent choices in the representation of key nitrogen cycle processes. They show the need for more obser- vational studies to enhance understanding of nitrogen cycle processes, especially nitrogen-use efficiency and biological nitrogen fixation.&quot;,&quot;author&quot;:[{&quot;dropping-particle&quot;:&quot;&quot;,&quot;family&quot;:&quot;Davies-Barnard&quot;,&quot;given&quot;:&quot;Taraka&quot;,&quot;non-dropping-particle&quot;:&quot;&quot;,&quot;parse-names&quot;:false,&quot;suffix&quot;:&quot;&quot;},{&quot;dropping-particle&quot;:&quot;&quot;,&quot;family&quot;:&quot;Meyerholt&quot;,&quot;given&quot;:&quot;Johannes&quot;,&quot;non-dropping-particle&quot;:&quot;&quot;,&quot;parse-names&quot;:false,&quot;suffix&quot;:&quot;&quot;},{&quot;dropping-particle&quot;:&quot;&quot;,&quot;family&quot;:&quot;Zaehle&quot;,&quot;given&quot;:&quot;Sönke&quot;,&quot;non-dropping-particle&quot;:&quot;&quot;,&quot;parse-names&quot;:false,&quot;suffix&quot;:&quot;&quot;},{&quot;dropping-particle&quot;:&quot;&quot;,&quot;family&quot;:&quot;Friedlingstein&quot;,&quot;given&quot;:&quot;Pierre&quot;,&quot;non-dropping-particle&quot;:&quot;&quot;,&quot;parse-names&quot;:false,&quot;suffix&quot;:&quot;&quot;},{&quot;dropping-particle&quot;:&quot;&quot;,&quot;family&quot;:&quot;Brovkin&quot;,&quot;given&quot;:&quot;Victor&quot;,&quot;non-dropping-particle&quot;:&quot;&quot;,&quot;parse-names&quot;:false,&quot;suffix&quot;:&quot;&quot;},{&quot;dropping-particle&quot;:&quot;&quot;,&quot;family&quot;:&quot;Fan&quot;,&quot;given&quot;:&quot;Yuanchao&quot;,&quot;non-dropping-particle&quot;:&quot;&quot;,&quot;parse-names&quot;:false,&quot;suffix&quot;:&quot;&quot;},{&quot;dropping-particle&quot;:&quot;&quot;,&quot;family&quot;:&quot;Fisher&quot;,&quot;given&quot;:&quot;Rosie A&quot;,&quot;non-dropping-particle&quot;:&quot;&quot;,&quot;parse-names&quot;:false,&quot;suffix&quot;:&quot;&quot;},{&quot;dropping-particle&quot;:&quot;&quot;,&quot;family&quot;:&quot;Jones&quot;,&quot;given&quot;:&quot;Chris D&quot;,&quot;non-dropping-particle&quot;:&quot;&quot;,&quot;parse-names&quot;:false,&quot;suffix&quot;:&quot;&quot;},{&quot;dropping-particle&quot;:&quot;&quot;,&quot;family&quot;:&quot;Lee&quot;,&quot;given&quot;:&quot;Hanna&quot;,&quot;non-dropping-particle&quot;:&quot;&quot;,&quot;parse-names&quot;:false,&quot;suffix&quot;:&quot;&quot;},{&quot;dropping-particle&quot;:&quot;&quot;,&quot;family&quot;:&quot;Peano&quot;,&quot;given&quot;:&quot;Daniele&quot;,&quot;non-dropping-particle&quot;:&quot;&quot;,&quot;parse-names&quot;:false,&quot;suffix&quot;:&quot;&quot;},{&quot;dropping-particle&quot;:&quot;&quot;,&quot;family&quot;:&quot;Smith&quot;,&quot;given&quot;:&quot;Benjamin&quot;,&quot;non-dropping-particle&quot;:&quot;&quot;,&quot;parse-names&quot;:false,&quot;suffix&quot;:&quot;&quot;},{&quot;dropping-particle&quot;:&quot;&quot;,&quot;family&quot;:&quot;Wårlind&quot;,&quot;given&quot;:&quot;David&quot;,&quot;non-dropping-particle&quot;:&quot;&quot;,&quot;parse-names&quot;:false,&quot;suffix&quot;:&quot;&quot;},{&quot;dropping-particle&quot;:&quot;&quot;,&quot;family&quot;:&quot;Wiltshire&quot;,&quot;given&quot;:&quot;Andy J&quot;,&quot;non-dropping-particle&quot;:&quot;&quot;,&quot;parse-names&quot;:false,&quot;suffix&quot;:&quot;&quot;}],&quot;container-title&quot;:&quot;Biogeosciences&quot;,&quot;id&quot;:&quot;57930a92-01e3-354d-a4e3-c3c37f74a3c0&quot;,&quot;issue&quot;:&quot;20&quot;,&quot;issued&quot;:{&quot;date-parts&quot;:[[&quot;2020&quot;,&quot;10&quot;,&quot;23&quot;]]},&quot;page&quot;:&quot;5129-5148&quot;,&quot;title&quot;:&quot;Nitrogen cycling in CMIP6 land surface models: progress and limitations&quot;,&quot;type&quot;:&quot;article-journal&quot;,&quot;volume&quot;:&quot;17&quot;,&quot;container-title-short&quot;:&quot;&quot;},&quot;uris&quot;:[&quot;http://www.mendeley.com/documents/?uuid=43d491c9-cd44-49f7-b593-8d040e1f230f&quot;],&quot;isTemporary&quot;:false,&quot;legacyDesktopId&quot;:&quot;43d491c9-cd44-49f7-b593-8d040e1f230f&quot;}]},{&quot;citationID&quot;:&quot;MENDELEY_CITATION_15c78296-254a-4d3f-ad18-bb992371c1cf&quot;,&quot;properties&quot;:{&quot;noteIndex&quot;:0},&quot;isEdited&quot;:false,&quot;manualOverride&quot;:{&quot;citeprocText&quot;:&quot;(Hungate et al., 2003; Oreskes et al., 1994; Prentice et al., 2015)&quot;,&quot;isManuallyOverridden&quot;:false,&quot;manualOverrideText&quot;:&quot;&quot;},&quot;citationTag&quot;:&quot;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&quot;,&quot;citationItems&quot;:[{&quot;id&quot;:&quot;b80e1827-db9e-3fba-b4f3-0dc1e8086d3b&quot;,&quot;itemData&quot;:{&quot;author&quot;:[{&quot;dropping-particle&quot;:&quot;&quot;,&quot;family&quot;:&quot;Oreskes&quot;,&quot;given&quot;:&quot;Naomi&quot;,&quot;non-dropping-particle&quot;:&quot;&quot;,&quot;parse-names&quot;:false,&quot;suffix&quot;:&quot;&quot;},{&quot;dropping-particle&quot;:&quot;&quot;,&quot;family&quot;:&quot;Shrader-Frechette&quot;,&quot;given&quot;:&quot;Kristin&quot;,&quot;non-dropping-particle&quot;:&quot;&quot;,&quot;parse-names&quot;:false,&quot;suffix&quot;:&quot;&quot;},{&quot;dropping-particle&quot;:&quot;&quot;,&quot;family&quot;:&quot;Belitz&quot;,&quot;given&quot;:&quot;Kenneth&quot;,&quot;non-dropping-particle&quot;:&quot;&quot;,&quot;parse-names&quot;:false,&quot;suffix&quot;:&quot;&quot;}],&quot;container-title&quot;:&quot;Science&quot;,&quot;id&quot;:&quot;b80e1827-db9e-3fba-b4f3-0dc1e8086d3b&quot;,&quot;issue&quot;:&quot;5147&quot;,&quot;issued&quot;:{&quot;date-parts&quot;:[[&quot;1994&quot;]]},&quot;page&quot;:&quot;641-646&quot;,&quot;title&quot;:&quot;Verification, validation, and confirmation of numerical models in the Earth sciences&quot;,&quot;type&quot;:&quot;article-journal&quot;,&quot;volume&quot;:&quot;263&quot;,&quot;container-title-short&quot;:&quot;Science (1979)&quot;},&quot;uris&quot;:[&quot;http://www.mendeley.com/documents/?uuid=530c7891-debc-430a-985c-fd6877ad0617&quot;],&quot;isTemporary&quot;:false,&quot;legacyDesktopId&quot;:&quot;530c7891-debc-430a-985c-fd6877ad0617&quot;},{&quot;id&quot;:&quot;0a9a4688-bf1d-32c0-91cc-233918ee49e4&quot;,&quot;itemData&quot;:{&quot;DOI&quot;:&quot;10.1126/science.1091390&quot;,&quot;ISSN&quot;:&quot;0036-8075&quot;,&quot;abstract&quot;:&quot;To develop low-energy architecture, designers need knowledge about passive cooling techniques and shading devices. This paper focuses on the impact of management strategies for external mobile shadings and cooling by natural ventilation. Various control rules are simulated for both techniques. Resulting energy demand and comfort conditions are discussed. For shadings, strategies based on both internal temperature and solar irradiation set points are shown to be more efficient than strategies based on solar irradiation or internal temperature alone. For natural ventilation, strategies limiting the flow rate when outside temperature exceeds internal temperature are found to have no major impact on comfort conditions for the Belgian weather. A flow rate limitation when external temperature drops is found to be efficient to save energy. Objectives of this paper are to show that management choices have a real impact on energy and comfort criteria and to help designers to choose the adequate management rules for their projects. © 2005 Elsevier Ltd. All rights reserved.&quot;,&quot;author&quot;:[{&quot;dropping-particle&quot;:&quot;&quot;,&quot;family&quot;:&quot;Hungate&quot;,&quot;given&quot;:&quot;Bruce A&quot;,&quot;non-dropping-particle&quot;:&quot;&quot;,&quot;parse-names&quot;:false,&quot;suffix&quot;:&quot;&quot;},{&quot;dropping-particle&quot;:&quot;&quot;,&quot;family&quot;:&quot;Dukes&quot;,&quot;given&quot;:&quot;Jeffrey S&quot;,&quot;non-dropping-particle&quot;:&quot;&quot;,&quot;parse-names&quot;:false,&quot;suffix&quot;:&quot;&quot;},{&quot;dropping-particle&quot;:&quot;&quot;,&quot;family&quot;:&quot;Shaw&quot;,&quot;given&quot;:&quot;M Rebecca&quot;,&quot;non-dropping-particle&quot;:&quot;&quot;,&quot;parse-names&quot;:false,&quot;suffix&quot;:&quot;&quot;},{&quot;dropping-particle&quot;:&quot;&quot;,&quot;family&quot;:&quot;Luo&quot;,&quot;given&quot;:&quot;Yiqi&quot;,&quot;non-dropping-particle&quot;:&quot;&quot;,&quot;parse-names&quot;:false,&quot;suffix&quot;:&quot;&quot;},{&quot;dropping-particle&quot;:&quot;&quot;,&quot;family&quot;:&quot;Field&quot;,&quot;given&quot;:&quot;Christopher B&quot;,&quot;non-dropping-particle&quot;:&quot;&quot;,&quot;parse-names&quot;:false,&quot;suffix&quot;:&quot;&quot;}],&quot;container-title&quot;:&quot;Science&quot;,&quot;id&quot;:&quot;0a9a4688-bf1d-32c0-91cc-233918ee49e4&quot;,&quot;issue&quot;:&quot;5650&quot;,&quot;issued&quot;:{&quot;date-parts&quot;:[[&quot;2003&quot;,&quot;11&quot;,&quot;28&quot;]]},&quot;note&quot;:&quot;Models that incorporate nutrient cycling predict much less CO2 sequestration (i.e. uptake via photosynthesis) than models that lack these feedbacks. \n\nTherefore, models that do not include nutrient feedbacks tend to overestimate carbon uptake under CO2, and may not be as realistic as those that include nutrient cycling&quot;,&quot;page&quot;:&quot;1512-1513&quot;,&quot;title&quot;:&quot;Nitrogen and climate change&quot;,&quot;type&quot;:&quot;article-journal&quot;,&quot;volume&quot;:&quot;302&quot;,&quot;container-title-short&quot;:&quot;Science (1979)&quot;},&quot;uris&quot;:[&quot;http://www.mendeley.com/documents/?uuid=27d5f9a2-ef0f-4622-8624-6b2e99d109bc&quot;],&quot;isTemporary&quot;:false,&quot;legacyDesktopId&quot;:&quot;27d5f9a2-ef0f-4622-8624-6b2e99d109bc&quot;},{&quot;id&quot;:&quot;6f85a41e-e346-3117-8eb5-39e7fe5a2f27&quot;,&quot;itemData&quot;:{&quot;DOI&quot;:&quot;10.5194/acp-15-5987-2015&quot;,&quot;ISSN&quot;:&quot;16807324&quot;,&quot;abstract&quot;:&quot;Land surface models (LSMs) are increasingly called upon to represent not only the exchanges of energy, water and momentum across the land-atmosphere interface (their original purpose in climate models), but also how ecosystems and water resources respond to climate and atmospheric environment, and how these responses in turn influence land-atmosphere fluxes of carbon dioxide (CO2), trace gases and other species that affect the composition and chemistry of the atmosphere. However, the LSMs embedded in state-of-the-art climate models differ in how they represent fundamental aspects of the hydrological and carbon cycles, resulting in large inter-model differences and sometimes faulty predictions. These \&quot;third-generation\&quot; LSMs respect the close coupling of the carbon and water cycles through plants, but otherwise tend to be under-constrained, and have not taken full advantage of robust hydrological parameterizations that were independently developed in offline models. Benchmarking, combining multiple sources of atmospheric, biospheric and hydrological data, should be a required component of LSM development, but this field has been relatively poorly supported and intermittently pursued. Moreover, benchmarking alone is not sufficient to ensure that models improve. Increasing complexity may increase realism but decrease reliability and robustness, by increasing the number of poorly known model parameters. In contrast, simplifying the representation of complex processes by stochastic parameterization (the representation of unresolved processes by statistical distributions of values) has been shown to improve model reliability and realism in both atmospheric and land-surface modelling contexts. We provide examples for important processes in hydrology (the generation of runoff and flow routing in heterogeneous catchments) and biology (carbon uptake by species-diverse ecosystems). We propose that the way forward for next-generation complex LSMs will include: (a) representations of biological and hydrological processes based on the implementation of multiple internal constraints; (b) systematic application of benchmarking and data assimilation techniques to optimize parameter values and thereby test the structural adequacy of models; and (c) stochastic parameterization of unresolved variability, applied in both the hydrological and the biological domains.&quot;,&quot;author&quot;:[{&quot;dropping-particle&quot;:&quot;&quot;,&quot;family&quot;:&quot;Prentice&quot;,&quot;given&quot;:&quot;I Colin&quot;,&quot;non-dropping-particle&quot;:&quot;&quot;,&quot;parse-names&quot;:false,&quot;suffix&quot;:&quot;&quot;},{&quot;dropping-particle&quot;:&quot;&quot;,&quot;family&quot;:&quot;Liang&quot;,&quot;given&quot;:&quot;Xu&quot;,&quot;non-dropping-particle&quot;:&quot;&quot;,&quot;parse-names&quot;:false,&quot;suffix&quot;:&quot;&quot;},{&quot;dropping-particle&quot;:&quot;&quot;,&quot;family&quot;:&quot;Medlyn&quot;,&quot;given&quot;:&quot;Belinda E&quot;,&quot;non-dropping-particle&quot;:&quot;&quot;,&quot;parse-names&quot;:false,&quot;suffix&quot;:&quot;&quot;},{&quot;dropping-particle&quot;:&quot;&quot;,&quot;family&quot;:&quot;Wang&quot;,&quot;given&quot;:&quot;Ying-Ping&quot;,&quot;non-dropping-particle&quot;:&quot;&quot;,&quot;parse-names&quot;:false,&quot;suffix&quot;:&quot;&quot;}],&quot;container-title&quot;:&quot;Atmospheric Chemistry and Physics&quot;,&quot;id&quot;:&quot;6f85a41e-e346-3117-8eb5-39e7fe5a2f27&quot;,&quot;issued&quot;:{&quot;date-parts&quot;:[[&quot;2015&quot;]]},&quot;page&quot;:&quot;5987-6005&quot;,&quot;title&quot;:&quot;Reliable, robust and realistic: The three R's of next-generation land-surface modelling&quot;,&quot;type&quot;:&quot;article-journal&quot;,&quot;volume&quot;:&quot;15&quot;,&quot;container-title-short&quot;:&quot;Atmos Chem Phys&quot;},&quot;uris&quot;:[&quot;http://www.mendeley.com/documents/?uuid=4c863f36-0f41-4a37-8b69-328cc4526cd9&quot;],&quot;isTemporary&quot;:false,&quot;legacyDesktopId&quot;:&quot;4c863f36-0f41-4a37-8b69-328cc4526cd9&quot;}]},{&quot;properties&quot;:{&quot;noteIndex&quot;:0},&quot;citationID&quot;:&quot;MENDELEY_CITATION_53fd15ab-3a16-45e9-adbb-2020c26736d4&quot;,&quot;isEdited&quot;:false,&quot;manualOverride&quot;:{&quot;isManuallyOverridden&quot;:false,&quot;manualOverrideText&quot;:&quot;&quot;,&quot;citeprocText&quot;:&quot;(Ziehn et al., 2011)&quot;},&quot;citationTag&quot;:&quot;MENDELEY_CITATION_v3_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&quot;,&quot;citationItems&quot;:[{&quot;id&quot;:&quot;e69681ac-df1c-3650-8b48-e7ba3d2b56df&quot;,&quot;isTemporary&quot;:false,&quot;itemData&quot;:{&quot;type&quot;:&quot;article-journal&quot;,&quot;id&quot;:&quot;e69681ac-df1c-3650-8b48-e7ba3d2b56df&quot;,&quot;title&quot;:&quot;Improving the predictability of global CO&lt;sub&gt;2&lt;/sub&gt; assimilation rates under climate change&quot;,&quot;author&quot;:[{&quot;family&quot;:&quot;Ziehn&quot;,&quot;given&quot;:&quot;T&quot;,&quot;parse-names&quot;:false,&quot;dropping-particle&quot;:&quot;&quot;,&quot;non-dropping-particle&quot;:&quot;&quot;},{&quot;family&quot;:&quot;Kattge&quot;,&quot;given&quot;:&quot;Jens&quot;,&quot;parse-names&quot;:false,&quot;dropping-particle&quot;:&quot;&quot;,&quot;non-dropping-particle&quot;:&quot;&quot;},{&quot;family&quot;:&quot;Knorr&quot;,&quot;given&quot;:&quot;Wolfgang&quot;,&quot;parse-names&quot;:false,&quot;dropping-particle&quot;:&quot;&quot;,&quot;non-dropping-particle&quot;:&quot;&quot;},{&quot;family&quot;:&quot;Scholze&quot;,&quot;given&quot;:&quot;M&quot;,&quot;parse-names&quot;:false,&quot;dropping-particle&quot;:&quot;&quot;,&quot;non-dropping-particle&quot;:&quot;&quot;}],&quot;container-title&quot;:&quot;Geophysical Research Letters&quot;,&quot;container-title-short&quot;:&quot;Geophys Res Lett&quot;,&quot;DOI&quot;:&quot;10.1029/2011GL047182&quot;,&quot;ISSN&quot;:&quot;00948276&quot;,&quot;URL&quot;:&quot;http://doi.wiley.com/10.1029/2011GL047182&quot;,&quot;issued&quot;:{&quot;date-parts&quot;:[[2011,5]]},&quot;page&quot;:&quot;L10404&quot;,&quot;abstract&quot;:&quot;Feedbacks between the terrestrial carbon cycle and the atmosphere have the potential to greatly modify expected rates of future climate change. This makes it all the more urgent to exploit all existing data for the purpose of accurate modelling of the underlying processes. Here we use a Bayesian random sampling method to constrain parameters of the Farquhar model of leaf photosynthesis and a model of leaf respiration against a comprehensive set of plant trait data at the leaf level. The resulting probability density function (PDF) of model parameters is contrasted with a PDF derived using a conventional “expert knowledge” approach. When running the Biosphere Energy Transfer Hydrology (BETHY) scheme with a 1000‐ member sub‐sample of each of the two PDFs for present climate and a climate scenario, we find that the use of plant trait data is able to reduce the uncertainty range of simulated net leaf assimilation (NLA) by more than a factor of two. Most of the remaining variability is caused by only four parameters, associated with the acclimation of photosynthesis to plant growth temperature and to how leaf stomata react to atmospheric CO 2 concentration. We suggest that this method should be used extensively to parameterize Earth system models, given that data bases on plant traits are increasingly being made available to the modelling community.&quot;,&quot;issue&quot;:&quot;10&quot;,&quot;volume&quot;:&quot;38&quot;}}]},{&quot;citationID&quot;:&quot;MENDELEY_CITATION_fb57a3c6-612f-4a40-a38c-0ff2ab35931a&quot;,&quot;properties&quot;:{&quot;noteIndex&quot;:0},&quot;isEdited&quot;:false,&quot;manualOverride&quot;:{&quot;isManuallyOverridden&quot;:false,&quot;manualOverrideText&quot;:&quot;&quot;,&quot;citeprocText&quot;:&quot;(Y. Luo et al., 2004; N. G. Smith &amp;#38; Dukes, 2013)&quot;},&quot;citationTag&quot;:&quot;MENDELEY_CITATION_v3_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&quot;,&quot;citationItems&quot;:[{&quot;id&quot;:&quot;874e4f8a-0d1f-3d3a-b037-061376e10c18&quot;,&quot;isTemporary&quot;:false,&quot;itemData&quot;:{&quot;type&quot;:&quot;article-journal&quot;,&quot;id&quot;:&quot;874e4f8a-0d1f-3d3a-b037-061376e10c18&quot;,&quot;title&quot;:&quot;Progressive nitrogen limitation of ecosystem responses to rising atmospheric carbon dioxide&quot;,&quot;author&quot;:[{&quot;family&quot;:&quot;Luo&quot;,&quot;given&quot;:&quot;Yiqi&quot;,&quot;parse-names&quot;:false,&quot;dropping-particle&quot;:&quot;&quot;,&quot;non-dropping-particle&quot;:&quot;&quot;},{&quot;family&quot;:&quot;Currie&quot;,&quot;given&quot;:&quot;William S&quot;,&quot;parse-names&quot;:false,&quot;dropping-particle&quot;:&quot;&quot;,&quot;non-dropping-particle&quot;:&quot;&quot;},{&quot;family&quot;:&quot;Dukes&quot;,&quot;given&quot;:&quot;Jeffrey S&quot;,&quot;parse-names&quot;:false,&quot;dropping-particle&quot;:&quot;&quot;,&quot;non-dropping-particle&quot;:&quot;&quot;},{&quot;family&quot;:&quot;Finzi&quot;,&quot;given&quot;:&quot;Adrien C&quot;,&quot;parse-names&quot;:false,&quot;dropping-particle&quot;:&quot;&quot;,&quot;non-dropping-particle&quot;:&quot;&quot;},{&quot;family&quot;:&quot;Hartwig&quot;,&quot;given&quot;:&quot;Ueli A&quot;,&quot;parse-names&quot;:false,&quot;dropping-particle&quot;:&quot;&quot;,&quot;non-dropping-particle&quot;:&quot;&quot;},{&quot;family&quot;:&quot;Hungate&quot;,&quot;given&quot;:&quot;Bruce A&quot;,&quot;parse-names&quot;:false,&quot;dropping-particle&quot;:&quot;&quot;,&quot;non-dropping-particle&quot;:&quot;&quot;},{&quot;family&quot;:&quot;McMurtrie&quot;,&quot;given&quot;:&quot;Ross E&quot;,&quot;parse-names&quot;:false,&quot;dropping-particle&quot;:&quot;&quot;,&quot;non-dropping-particle&quot;:&quot;&quot;},{&quot;family&quot;:&quot;Oren&quot;,&quot;given&quot;:&quot;Ram&quot;,&quot;parse-names&quot;:false,&quot;dropping-particle&quot;:&quot;&quot;,&quot;non-dropping-particle&quot;:&quot;&quot;},{&quot;family&quot;:&quot;Parton&quot;,&quot;given&quot;:&quot;William J&quot;,&quot;parse-names&quot;:false,&quot;dropping-particle&quot;:&quot;&quot;,&quot;non-dropping-particle&quot;:&quot;&quot;},{&quot;family&quot;:&quot;Pataki&quot;,&quot;given&quot;:&quot;Diane E&quot;,&quot;parse-names&quot;:false,&quot;dropping-particle&quot;:&quot;&quot;,&quot;non-dropping-particle&quot;:&quot;&quot;},{&quot;family&quot;:&quot;Shaw&quot;,&quot;given&quot;:&quot;Rebecca M&quot;,&quot;parse-names&quot;:false,&quot;dropping-particle&quot;:&quot;&quot;,&quot;non-dropping-particle&quot;:&quot;&quot;},{&quot;family&quot;:&quot;Zak&quot;,&quot;given&quot;:&quot;Donald R&quot;,&quot;parse-names&quot;:false,&quot;dropping-particle&quot;:&quot;&quot;,&quot;non-dropping-particle&quot;:&quot;&quot;},{&quot;family&quot;:&quot;Field&quot;,&quot;given&quot;:&quot;Christopher B&quot;,&quot;parse-names&quot;:false,&quot;dropping-particle&quot;:&quot;&quot;,&quot;non-dropping-particle&quot;:&quot;&quot;}],&quot;container-title&quot;:&quot;BioScience&quot;,&quot;container-title-short&quot;:&quot;Bioscience&quot;,&quot;DOI&quot;:&quot;10.1641/0006-3568(2004)054[0731:PNLOER]2.0.CO;2&quot;,&quot;issued&quot;:{&quot;date-parts&quot;:[[2004]]},&quot;page&quot;:&quot;731-739&quot;,&quot;issue&quot;:&quot;8&quot;,&quot;volume&quot;:&quot;54&quot;}},{&quot;id&quot;:&quot;2a483789-c87f-30a8-a948-df4a5b0a53a7&quot;,&quot;itemData&quot;:{&quot;type&quot;:&quot;article-journal&quot;,&quot;id&quot;:&quot;2a483789-c87f-30a8-a948-df4a5b0a53a7&quot;,&quot;title&quot;:&quot;Plant respiration and photosynthesis in global-scale models: incorporating acclimation to temperature and CO 2&quot;,&quot;author&quot;:[{&quot;family&quot;:&quot;Smith&quot;,&quot;given&quot;:&quot;Nicholas G&quot;,&quot;parse-names&quot;:false,&quot;dropping-particle&quot;:&quot;&quot;,&quot;non-dropping-particle&quot;:&quot;&quot;},{&quot;family&quot;:&quot;Dukes&quot;,&quot;given&quot;:&quot;Jeffrey S&quot;,&quot;parse-names&quot;:false,&quot;dropping-particle&quot;:&quot;&quot;,&quot;non-dropping-particle&quot;:&quot;&quot;}],&quot;container-title&quot;:&quot;Global Change Biology&quot;,&quot;container-title-short&quot;:&quot;Glob Chang Biol&quot;,&quot;DOI&quot;:&quot;10.1111/j.1365-2486.2012.02797.x&quot;,&quot;ISSN&quot;:&quot;13541013&quot;,&quot;URL&quot;:&quot;https://onlinelibrary.wiley.com/doi/10.1111/j.1365-2486.2012.02797.x&quot;,&quot;issued&quot;:{&quot;date-parts&quot;:[[2013,1]]},&quot;page&quot;:&quot;45-63&quot;,&quot;issue&quot;:&quot;1&quot;,&quot;volume&quot;:&quot;19&quot;},&quot;isTemporary&quot;:false}]},{&quot;citationID&quot;:&quot;MENDELEY_CITATION_9898a945-17f5-4feb-9a45-b78cbea7279d&quot;,&quot;properties&quot;:{&quot;noteIndex&quot;:0},&quot;isEdited&quot;:false,&quot;manualOverride&quot;:{&quot;isManuallyOverridden&quot;:false,&quot;citeprocText&quot;:&quot;(Wieder et al., 2015)&quot;,&quot;manualOverrideText&quot;:&quot;&quot;},&quot;citationTag&quot;:&quot;MENDELEY_CITATION_v3_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&quot;,&quot;citationItems&quot;:[{&quot;id&quot;:&quot;e82f3f41-f2cc-3389-9e30-10670683071a&quot;,&quot;itemData&quot;:{&quot;type&quot;:&quot;article-journal&quot;,&quot;id&quot;:&quot;e82f3f41-f2cc-3389-9e30-10670683071a&quot;,&quot;title&quot;:&quot;Future productivity and carbon storage limited by terrestrial nutrient availability&quot;,&quot;author&quot;:[{&quot;family&quot;:&quot;Wieder&quot;,&quot;given&quot;:&quot;William R&quot;,&quot;parse-names&quot;:false,&quot;dropping-particle&quot;:&quot;&quot;,&quot;non-dropping-particle&quot;:&quot;&quot;},{&quot;family&quot;:&quot;Cleveland&quot;,&quot;given&quot;:&quot;Cory C&quot;,&quot;parse-names&quot;:false,&quot;dropping-particle&quot;:&quot;&quot;,&quot;non-dropping-particle&quot;:&quot;&quot;},{&quot;family&quot;:&quot;Smith&quot;,&quot;given&quot;:&quot;W Kolby&quot;,&quot;parse-names&quot;:false,&quot;dropping-particle&quot;:&quot;&quot;,&quot;non-dropping-particle&quot;:&quot;&quot;},{&quot;family&quot;:&quot;Todd-Brown&quot;,&quot;given&quot;:&quot;Katherine&quot;,&quot;parse-names&quot;:false,&quot;dropping-particle&quot;:&quot;&quot;,&quot;non-dropping-particle&quot;:&quot;&quot;}],&quot;container-title&quot;:&quot;Nature Geoscience&quot;,&quot;container-title-short&quot;:&quot;Nat Geosci&quot;,&quot;DOI&quot;:&quot;10.1038/ngeo2413&quot;,&quot;ISSN&quot;:&quot;1752-0894&quot;,&quot;URL&quot;:&quot;http://www.nature.com/articles/ngeo2413&quot;,&quot;issued&quot;:{&quot;date-parts&quot;:[[2015,6,20]]},&quot;page&quot;:&quot;441-444&quot;,&quot;issue&quot;:&quot;6&quot;,&quot;volume&quot;:&quot;8&quot;},&quot;isTemporary&quot;:false}]},{&quot;citationID&quot;:&quot;MENDELEY_CITATION_99d43edb-4fab-4759-8c60-0ae4ef6abcfc&quot;,&quot;properties&quot;:{&quot;noteIndex&quot;:0},&quot;isEdited&quot;:false,&quot;manualOverride&quot;:{&quot;citeprocText&quot;:&quot;(Arora et al., 2020; Davies-Barnard et al., 2022; Terrer et al., 2018)&quot;,&quot;isManuallyOverridden&quot;:false,&quot;manualOverrideText&quot;:&quot;&quot;},&quot;citationTag&quot;:&quot;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&quot;,&quot;citationItems&quot;:[{&quot;id&quot;:&quot;c6b4fb23-1556-3a8d-8ff1-da7cd0727900&quot;,&quot;itemData&quot;:{&quot;type&quot;:&quot;article-journal&quot;,&quot;id&quot;:&quot;c6b4fb23-1556-3a8d-8ff1-da7cd0727900&quot;,&quot;title&quot;:&quot;Carbon-concentration and carbon-climate feedbacks in CMIP6 models and their comparison to CMIP5 models&quot;,&quot;author&quot;:[{&quot;family&quot;:&quot;Arora&quot;,&quot;given&quot;:&quot;Vivek K&quot;,&quot;parse-names&quot;:false,&quot;dropping-particle&quot;:&quot;&quot;,&quot;non-dropping-particle&quot;:&quot;&quot;},{&quot;family&quot;:&quot;Katavouta&quot;,&quot;given&quot;:&quot;Anna&quot;,&quot;parse-names&quot;:false,&quot;dropping-particle&quot;:&quot;&quot;,&quot;non-dropping-particle&quot;:&quot;&quot;},{&quot;family&quot;:&quot;Williams&quot;,&quot;given&quot;:&quot;Richard G&quot;,&quot;parse-names&quot;:false,&quot;dropping-particle&quot;:&quot;&quot;,&quot;non-dropping-particle&quot;:&quot;&quot;},{&quot;family&quot;:&quot;Jones&quot;,&quot;given&quot;:&quot;Chris D&quot;,&quot;parse-names&quot;:false,&quot;dropping-particle&quot;:&quot;&quot;,&quot;non-dropping-particle&quot;:&quot;&quot;},{&quot;family&quot;:&quot;Brovkin&quot;,&quot;given&quot;:&quot;Victor&quot;,&quot;parse-names&quot;:false,&quot;dropping-particle&quot;:&quot;&quot;,&quot;non-dropping-particle&quot;:&quot;&quot;},{&quot;family&quot;:&quot;Friedlingstein&quot;,&quot;given&quot;:&quot;Pierre&quot;,&quot;parse-names&quot;:false,&quot;dropping-particle&quot;:&quot;&quot;,&quot;non-dropping-particle&quot;:&quot;&quot;},{&quot;family&quot;:&quot;Schwinger&quot;,&quot;given&quot;:&quot;Jörg&quot;,&quot;parse-names&quot;:false,&quot;dropping-particle&quot;:&quot;&quot;,&quot;non-dropping-particle&quot;:&quot;&quot;},{&quot;family&quot;:&quot;Bopp&quot;,&quot;given&quot;:&quot;Laurent&quot;,&quot;parse-names&quot;:false,&quot;dropping-particle&quot;:&quot;&quot;,&quot;non-dropping-particle&quot;:&quot;&quot;},{&quot;family&quot;:&quot;Boucher&quot;,&quot;given&quot;:&quot;Olivier&quot;,&quot;parse-names&quot;:false,&quot;dropping-particle&quot;:&quot;&quot;,&quot;non-dropping-particle&quot;:&quot;&quot;},{&quot;family&quot;:&quot;Cadule&quot;,&quot;given&quot;:&quot;Patricia&quot;,&quot;parse-names&quot;:false,&quot;dropping-particle&quot;:&quot;&quot;,&quot;non-dropping-particle&quot;:&quot;&quot;},{&quot;family&quot;:&quot;Chamberlain&quot;,&quot;given&quot;:&quot;Matthew A&quot;,&quot;parse-names&quot;:false,&quot;dropping-particle&quot;:&quot;&quot;,&quot;non-dropping-particle&quot;:&quot;&quot;},{&quot;family&quot;:&quot;Christian&quot;,&quot;given&quot;:&quot;James R&quot;,&quot;parse-names&quot;:false,&quot;dropping-particle&quot;:&quot;&quot;,&quot;non-dropping-particle&quot;:&quot;&quot;},{&quot;family&quot;:&quot;Delire&quot;,&quot;given&quot;:&quot;Christine&quot;,&quot;parse-names&quot;:false,&quot;dropping-particle&quot;:&quot;&quot;,&quot;non-dropping-particle&quot;:&quot;&quot;},{&quot;family&quot;:&quot;Fisher&quot;,&quot;given&quot;:&quot;Rosie A&quot;,&quot;parse-names&quot;:false,&quot;dropping-particle&quot;:&quot;&quot;,&quot;non-dropping-particle&quot;:&quot;&quot;},{&quot;family&quot;:&quot;Hajima&quot;,&quot;given&quot;:&quot;Tomohiro&quot;,&quot;parse-names&quot;:false,&quot;dropping-particle&quot;:&quot;&quot;,&quot;non-dropping-particle&quot;:&quot;&quot;},{&quot;family&quot;:&quot;Ilyina&quot;,&quot;given&quot;:&quot;Tatiana&quot;,&quot;parse-names&quot;:false,&quot;dropping-particle&quot;:&quot;&quot;,&quot;non-dropping-particle&quot;:&quot;&quot;},{&quot;family&quot;:&quot;Joetzjer&quot;,&quot;given&quot;:&quot;Emilie&quot;,&quot;parse-names&quot;:false,&quot;dropping-particle&quot;:&quot;&quot;,&quot;non-dropping-particle&quot;:&quot;&quot;},{&quot;family&quot;:&quot;Kawamiya&quot;,&quot;given&quot;:&quot;Michio&quot;,&quot;parse-names&quot;:false,&quot;dropping-particle&quot;:&quot;&quot;,&quot;non-dropping-particle&quot;:&quot;&quot;},{&quot;family&quot;:&quot;Koven&quot;,&quot;given&quot;:&quot;Charles D&quot;,&quot;parse-names&quot;:false,&quot;dropping-particle&quot;:&quot;&quot;,&quot;non-dropping-particle&quot;:&quot;&quot;},{&quot;family&quot;:&quot;Krasting&quot;,&quot;given&quot;:&quot;John P&quot;,&quot;parse-names&quot;:false,&quot;dropping-particle&quot;:&quot;&quot;,&quot;non-dropping-particle&quot;:&quot;&quot;},{&quot;family&quot;:&quot;Law&quot;,&quot;given&quot;:&quot;Rachel M&quot;,&quot;parse-names&quot;:false,&quot;dropping-particle&quot;:&quot;&quot;,&quot;non-dropping-particle&quot;:&quot;&quot;},{&quot;family&quot;:&quot;Lawrence&quot;,&quot;given&quot;:&quot;David M&quot;,&quot;parse-names&quot;:false,&quot;dropping-particle&quot;:&quot;&quot;,&quot;non-dropping-particle&quot;:&quot;&quot;},{&quot;family&quot;:&quot;Lenton&quot;,&quot;given&quot;:&quot;Andrew&quot;,&quot;parse-names&quot;:false,&quot;dropping-particle&quot;:&quot;&quot;,&quot;non-dropping-particle&quot;:&quot;&quot;},{&quot;family&quot;:&quot;Lindsay&quot;,&quot;given&quot;:&quot;Keith&quot;,&quot;parse-names&quot;:false,&quot;dropping-particle&quot;:&quot;&quot;,&quot;non-dropping-particle&quot;:&quot;&quot;},{&quot;family&quot;:&quot;Pongratz&quot;,&quot;given&quot;:&quot;Julia&quot;,&quot;parse-names&quot;:false,&quot;dropping-particle&quot;:&quot;&quot;,&quot;non-dropping-particle&quot;:&quot;&quot;},{&quot;family&quot;:&quot;Raddatz&quot;,&quot;given&quot;:&quot;Thomas&quot;,&quot;parse-names&quot;:false,&quot;dropping-particle&quot;:&quot;&quot;,&quot;non-dropping-particle&quot;:&quot;&quot;},{&quot;family&quot;:&quot;Séférian&quot;,&quot;given&quot;:&quot;Roland&quot;,&quot;parse-names&quot;:false,&quot;dropping-particle&quot;:&quot;&quot;,&quot;non-dropping-particle&quot;:&quot;&quot;},{&quot;family&quot;:&quot;Tachiiri&quot;,&quot;given&quot;:&quot;Kaoru&quot;,&quot;parse-names&quot;:false,&quot;dropping-particle&quot;:&quot;&quot;,&quot;non-dropping-particle&quot;:&quot;&quot;},{&quot;family&quot;:&quot;Tjiputra&quot;,&quot;given&quot;:&quot;Jerry F&quot;,&quot;parse-names&quot;:false,&quot;dropping-particle&quot;:&quot;&quot;,&quot;non-dropping-particle&quot;:&quot;&quot;},{&quot;family&quot;:&quot;Wiltshire&quot;,&quot;given&quot;:&quot;Andy&quot;,&quot;parse-names&quot;:false,&quot;dropping-particle&quot;:&quot;&quot;,&quot;non-dropping-particle&quot;:&quot;&quot;},{&quot;family&quot;:&quot;Wu&quot;,&quot;given&quot;:&quot;Tongwen&quot;,&quot;parse-names&quot;:false,&quot;dropping-particle&quot;:&quot;&quot;,&quot;non-dropping-particle&quot;:&quot;&quot;},{&quot;family&quot;:&quot;Ziehn&quot;,&quot;given&quot;:&quot;Tilo&quot;,&quot;parse-names&quot;:false,&quot;dropping-particle&quot;:&quot;&quot;,&quot;non-dropping-particle&quot;:&quot;&quot;}],&quot;container-title&quot;:&quot;Biogeosciences&quot;,&quot;DOI&quot;:&quot;10.5194/bg-17-4173-2020&quot;,&quot;ISSN&quot;:&quot;17264189&quot;,&quot;issued&quot;:{&quot;date-parts&quot;:[[2020]]},&quot;page&quot;:&quot;4173-4222&quot;,&quot;abstract&quot;:&quot;Results from the fully and biogeochemically coupled simulations in which CO2 increases at a rate of 1%yr-1 (1pctCO2) from its preindustrial value are analyzed to quantify the magnitude of carbon-concentration and carbon-climate feedback parameters which measure the response of ocean and terrestrial carbon pools to changes in atmospheric CO2 concentration and the resulting change in global climate, respectively. The results are based on 11 comprehensive Earth system models from the most recent uncertain over land than over ocean as has been seen in existing studies. These values and their spread from 11 CMIP6 models have not changed significantly compared to CMIP5 models. The absolute values of feedback parameters are lower for land with models that include a representation of nitrogen cycle. The transient climate response to cumulative emissions (TCRE) from the 11 CMIP6 models considered here is 1.77±0.37 ° C EgC-1 and is similar to that found in CMIP5 models (1.63±0.48 °C EgC-1) but with somewhat reduced model spread. The expressions for feedback parameters based on the fully and biogeochemically coupled configurations of the 1pctCO2 simulation are simplified when the small temperature change in the biogeochemically coupled simulation is ignored. Decomposition of the terms of these simplified expressions for the feedback parameters is used to gain insight into the reasons for differing responses among ocean and land carbon cycle models.&quot;,&quot;issue&quot;:&quot;16&quot;,&quot;volume&quot;:&quot;17&quot;,&quot;container-title-short&quot;:&quot;&quot;},&quot;isTemporary&quot;:false},{&quot;id&quot;:&quot;65ad75e1-34b1-3949-a2b9-87f75f1f5ece&quot;,&quot;itemData&quot;:{&quot;type&quot;:&quot;article-journal&quot;,&quot;id&quot;:&quot;65ad75e1-34b1-3949-a2b9-87f75f1f5ece&quot;,&quot;title&quot;:&quot;Assessment of the impacts of biological nitrogen fixation structural uncertainty in CMIP6 earth system models&quot;,&quot;author&quot;:[{&quot;family&quot;:&quot;Davies-Barnard&quot;,&quot;given&quot;:&quot;Taraka&quot;,&quot;parse-names&quot;:false,&quot;dropping-particle&quot;:&quot;&quot;,&quot;non-dropping-particle&quot;:&quot;&quot;},{&quot;family&quot;:&quot;Zaehle&quot;,&quot;given&quot;:&quot;Sönke&quot;,&quot;parse-names&quot;:false,&quot;dropping-particle&quot;:&quot;&quot;,&quot;non-dropping-particle&quot;:&quot;&quot;},{&quot;family&quot;:&quot;Friedlingstein&quot;,&quot;given&quot;:&quot;Pierre&quot;,&quot;parse-names&quot;:false,&quot;dropping-particle&quot;:&quot;&quot;,&quot;non-dropping-particle&quot;:&quot;&quot;}],&quot;container-title&quot;:&quot;Biogeosciences&quot;,&quot;DOI&quot;:&quot;10.5194/bg-19-3491-2022&quot;,&quot;ISSN&quot;:&quot;17264189&quot;,&quot;issued&quot;:{&quot;date-parts&quot;:[[2022]]},&quot;page&quot;:&quot;3491-3503&quot;,&quot;abstract&quot;:&quot;Biological nitrogen fixation is the main source of new nitrogen into natural terrestrial ecosystems and consequently in the nitrogen cycle in many earth system models. Representation of biological nitrogen fixation varies, and because of the tight coupling between the carbon and nitrogen cycles, previous studies have shown that this affects projected changes in net primary productivity. Here we present the first assessment of the performance of biological nitrogen fixation in models contributing to CMIP6 compared to observed and observation-constrained estimates of biological nitrogen fixation. We find that 9 out of 10 models represent global total biological nitrogen fixation within the uncertainty in recent global estimates. However, 6 out of 10 models overestimate the amount of fixation in the tropics and therefore the extent of the latitudinal gradient in the global distribution. For the SSP3-7.0 scenario of future climate change, models project increases in fixation over the 21st century of up to 80%. However, while the historical range of biological nitrogen fixation amongst models is large (up to 140kgNha-1yr-1 at the grid cell level and 43-208TgNyr-1 globally) this does not have explanatory power for variations within the model ensemble of net primary productivity or the coupled nitrogen-carbon cycle. Models with shared structures can have significant variations in both biological nitrogen fixation and other parts of the nitrogen cycle without differing in their net primary productivity. This points to systematic challenges in the representation of carbon-nitrogen model structures and the severe limitations of models using net primary productivity or evapotranspiration to project the biological nitrogen fixation response to elevated atmospheric carbon dioxide or other environmental changes.&quot;,&quot;issue&quot;:&quot;14&quot;,&quot;volume&quot;:&quot;19&quot;,&quot;container-title-short&quot;:&quot;&quot;},&quot;isTemporary&quot;:false},{&quot;id&quot;:&quot;f95d5c92-b281-33e3-b6e9-2530699e55f4&quot;,&quot;itemData&quot;:{&quot;type&quot;:&quot;article-journal&quot;,&quot;id&quot;:&quot;f95d5c92-b281-33e3-b6e9-2530699e55f4&quot;,&quot;title&quot;:&quot;Ecosystem responses to elevated CO&lt;sub&gt;2&lt;/sub&gt; governed by plant–soil interactions and the cost of nitrogen acquisition&quot;,&quot;author&quot;:[{&quot;family&quot;:&quot;Terrer&quot;,&quot;given&quot;:&quot;César&quot;,&quot;parse-names&quot;:false,&quot;dropping-particle&quot;:&quot;&quot;,&quot;non-dropping-particle&quot;:&quot;&quot;},{&quot;family&quot;:&quot;Vicca&quot;,&quot;given&quot;:&quot;Sara&quot;,&quot;parse-names&quot;:false,&quot;dropping-particle&quot;:&quot;&quot;,&quot;non-dropping-particle&quot;:&quot;&quot;},{&quot;family&quot;:&quot;Stocker&quot;,&quot;given&quot;:&quot;Benjamin D.&quot;,&quot;parse-names&quot;:false,&quot;dropping-particle&quot;:&quot;&quot;,&quot;non-dropping-particle&quot;:&quot;&quot;},{&quot;family&quot;:&quot;Hungate&quot;,&quot;given&quot;:&quot;Bruce A&quot;,&quot;parse-names&quot;:false,&quot;dropping-particle&quot;:&quot;&quot;,&quot;non-dropping-particle&quot;:&quot;&quot;},{&quot;family&quot;:&quot;Phillips&quot;,&quot;given&quot;:&quot;Richard P&quot;,&quot;parse-names&quot;:false,&quot;dropping-particle&quot;:&quot;&quot;,&quot;non-dropping-particle&quot;:&quot;&quot;},{&quot;family&quot;:&quot;Reich&quot;,&quot;given&quot;:&quot;Peter B&quot;,&quot;parse-names&quot;:false,&quot;dropping-particle&quot;:&quot;&quot;,&quot;non-dropping-particle&quot;:&quot;&quot;},{&quot;family&quot;:&quot;Finzi&quot;,&quot;given&quot;:&quot;Adrien C&quot;,&quot;parse-names&quot;:false,&quot;dropping-particle&quot;:&quot;&quot;,&quot;non-dropping-particle&quot;:&quot;&quot;},{&quot;family&quot;:&quot;Prentice&quot;,&quot;given&quot;:&quot;I Colin&quot;,&quot;parse-names&quot;:false,&quot;dropping-particle&quot;:&quot;&quot;,&quot;non-dropping-particle&quot;:&quot;&quot;}],&quot;container-title&quot;:&quot;New Phytologist&quot;,&quot;DOI&quot;:&quot;10.1111/nph.14872&quot;,&quot;ISBN&quot;:&quot;7476820487&quot;,&quot;ISSN&quot;:&quot;0028-646X&quot;,&quot;URL&quot;:&quot;https://onlinelibrary.wiley.com/doi/10.1111/nph.14872&quot;,&quot;issued&quot;:{&quot;date-parts&quot;:[[2018,1,6]]},&quot;page&quot;:&quot;507-522&quot;,&quot;abstract&quot;:&quo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quot;,&quot;issue&quot;:&quot;2&quot;,&quot;volume&quot;:&quot;217&quot;,&quot;container-title-short&quot;:&quot;&quot;},&quot;isTemporary&quot;:false}]},{&quot;citationID&quot;:&quot;MENDELEY_CITATION_25292968-46d2-444f-a5e6-aadbb52f2b47&quot;,&quot;properties&quot;:{&quot;noteIndex&quot;:0},&quot;isEdited&quot;:false,&quot;manualOverride&quot;:{&quot;citeprocText&quot;:&quot;(Davies-Barnard et al., 2020; Friedlingstein et al., 2014; Meyerholt et al., 2020; Wieder et al., 2015; Zaehle et al., 2014)&quot;,&quot;isManuallyOverridden&quot;:false,&quot;manualOverrideText&quot;:&quot;&quot;},&quot;citationTag&quot;:&quot;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&quot;,&quot;citationItems&quot;:[{&quot;id&quot;:&quot;40d51e77-e1bb-3ef2-8c1d-bc161d2d6c11&quot;,&quot;itemData&quot;:{&quot;DOI&quot;:&quot;10.1175/JCLI-D-12-00579.1&quot;,&quot;ISSN&quot;:&quot;08948755&quot;,&quot;abstract&quot;:&quot;In the context of phase 5 of the Coupled Model Intercomparison Project, most climate simulations use prescribed atmospheric CO2 concentration and therefore do not interactively include the effect of carbon cycle feedbacks. However, the representative concentration pathway 8.5 (RCP8.5) scenario has additionally been run by earth system models with prescribed CO2 emissions. This paper analyzes the climate projections of 11 earth system models (ESMs) that performed both emission-driven and concentration-driven RCP8.5 simulations.When forced by RCP8.5 CO2 emissions, models simulate a large spread in atmospheric CO2; the simulated 2100 concentrations range between 795 and 1145 ppm. Seven out of the 11 ESMs simulate a larger CO2 (on average by 44 ppm, 985 ± 97ppm by 2100) and hence higher radiative forcing (by 0.25Wm-2) when driven by CO2 emissions than for the concentration-driven scenarios (941 ppm). However, most of these models already overestimate the present-day CO2, with the present-day biases reasonably well correlated with future atmospheric concentrations' departure from the prescribed concentration. The uncertainty in CO2 projections is mainly attributable to uncertainties in the response of the land carbon cycle. As a result of simulated higher CO2 concentrations than in the concentration-driven simulations, temperature projections are generally higher when ESMs are driven with CO2 emissions. Global surface temperature change by 2100 (relative to present day) increased by 3.9° ± 0.9°C for the emission-driven simulations compared to 3.7° ± 0.7°C in the concentration-driven simulations. Although the lower ends are comparable in both sets of simulations, the highest climate projections are significantly warmer in the emission-driven simulations because of stronger carbon cycle feedbacks. © 2014 American Meteorological Society.&quot;,&quot;author&quot;:[{&quot;dropping-particle&quot;:&quot;&quot;,&quot;family&quot;:&quot;Friedlingstein&quot;,&quot;given&quot;:&quot;Pierre&quot;,&quot;non-dropping-particle&quot;:&quot;&quot;,&quot;parse-names&quot;:false,&quot;suffix&quot;:&quot;&quot;},{&quot;dropping-particle&quot;:&quot;&quot;,&quot;family&quot;:&quot;Meinshausen&quot;,&quot;given&quot;:&quot;Malte&quot;,&quot;non-dropping-particle&quot;:&quot;&quot;,&quot;parse-names&quot;:false,&quot;suffix&quot;:&quot;&quot;},{&quot;dropping-particle&quot;:&quot;&quot;,&quot;family&quot;:&quot;Arora&quot;,&quot;given&quot;:&quot;Vivek K&quot;,&quot;non-dropping-particle&quot;:&quot;&quot;,&quot;parse-names&quot;:false,&quot;suffix&quot;:&quot;&quot;},{&quot;dropping-particle&quot;:&quot;&quot;,&quot;family&quot;:&quot;Jones&quot;,&quot;given&quot;:&quot;Chris D&quot;,&quot;non-dropping-particle&quot;:&quot;&quot;,&quot;parse-names&quot;:false,&quot;suffix&quot;:&quot;&quot;},{&quot;dropping-particle&quot;:&quot;&quot;,&quot;family&quot;:&quot;Anav&quot;,&quot;given&quot;:&quot;Alessandro&quot;,&quot;non-dropping-particle&quot;:&quot;&quot;,&quot;parse-names&quot;:false,&quot;suffix&quot;:&quot;&quot;},{&quot;dropping-particle&quot;:&quot;&quot;,&quot;family&quot;:&quot;Liddicoat&quot;,&quot;given&quot;:&quot;Spencer K&quot;,&quot;non-dropping-particle&quot;:&quot;&quot;,&quot;parse-names&quot;:false,&quot;suffix&quot;:&quot;&quot;},{&quot;dropping-particle&quot;:&quot;&quot;,&quot;family&quot;:&quot;Knutti&quot;,&quot;given&quot;:&quot;Reto&quot;,&quot;non-dropping-particle&quot;:&quot;&quot;,&quot;parse-names&quot;:false,&quot;suffix&quot;:&quot;&quot;}],&quot;container-title&quot;:&quot;Journal of Climate&quot;,&quot;id&quot;:&quot;40d51e77-e1bb-3ef2-8c1d-bc161d2d6c11&quot;,&quot;issue&quot;:&quot;2&quot;,&quot;issued&quot;:{&quot;date-parts&quot;:[[&quot;2014&quot;]]},&quot;page&quot;:&quot;511-526&quot;,&quot;title&quot;:&quot;Uncertainties in CMIP5 climate projections due to carbon cycle feedbacks&quot;,&quot;type&quot;:&quot;article-journal&quot;,&quot;volume&quot;:&quot;27&quot;,&quot;container-title-short&quot;:&quot;J Clim&quot;},&quot;uris&quot;:[&quot;http://www.mendeley.com/documents/?uuid=f76674cd-7d72-4223-b90c-11753b09878b&quot;],&quot;isTemporary&quot;:false,&quot;legacyDesktopId&quot;:&quot;f76674cd-7d72-4223-b90c-11753b09878b&quot;},{&quot;id&quot;:&quot;3766c92a-23b1-391c-b098-d7a9dbfbe9db&quot;,&quot;itemData&quot;:{&quot;DOI&quot;:&quot;10.1111/gcb.15114&quot;,&quot;ISSN&quot;:&quot;13652486&quot;,&quot;PMID&quot;:&quot;32285534&quot;,&quot;abstract&quot;:&quot;The magnitude of the nitrogen (N) limitation of terrestrial carbon (C) storage over the 21st century is highly uncertain because of the complex interactions between the terrestrial C and N cycles. We use an ensemble approach to quantify and attribute process-level uncertainty in C-cycle projections by analysing a 30-member ensemble representing published alternative representations of key N cycle processes (stoichiometry, biological nitrogen fixation (BNF) and ecosystem N losses) within the framework of one terrestrial biosphere model. Despite large differences in the simulated present-day N cycle, primarily affecting simulated productivity north of 40°N, ensemble members generally conform with global C-cycle benchmarks for present-day conditions. Ensemble projections for two representative concentration pathways (RCP 2.6 and RCP 8.5) show that the increase in land C storage due to CO2 fertilization is reduced by 24 ± 15% due to N constraints, whereas terrestrial C losses associated with climate change are attenuated by 19 ± 20%. As a result, N cycling reduces projected land C uptake for the years 2006–2099 by 19% (37% decrease to 3% increase) for RCP 2.6, and by 21% (40% decrease to 9% increase) for RCP 8.5. Most of the ensemble spread results from uncertainty in temperate and boreal forests, and is dominated by uncertainty in BNF (10% decrease to 50% increase for RCP 2.6, 5% decrease to 100% increase for RCP 8.5). However, choices about the flexibility of ecosystem C:N ratios and processes controlling ecosystem N losses regionally also play important roles. The findings of this study demonstrate clearly the need for an ensemble approach to quantify likely future terrestrial C–N cycle trajectories. Present-day C-cycle observations only weakly constrain the future ensemble spread, highlighting the need for better observational constraints on large-scale N cycling, and N cycle process responses to global change.&quot;,&quot;author&quot;:[{&quot;dropping-particle&quot;:&quot;&quot;,&quot;family&quot;:&quot;Meyerholt&quot;,&quot;given&quot;:&quot;Johannes&quot;,&quot;non-dropping-particle&quot;:&quot;&quot;,&quot;parse-names&quot;:false,&quot;suffix&quot;:&quot;&quot;},{&quot;dropping-particle&quot;:&quot;&quot;,&quot;family&quot;:&quot;Sickel&quot;,&quot;given&quot;:&quot;Kerstin&quot;,&quot;non-dropping-particle&quot;:&quot;&quot;,&quot;parse-names&quot;:false,&quot;suffix&quot;:&quot;&quot;},{&quot;dropping-particle&quot;:&quot;&quot;,&quot;family&quot;:&quot;Zaehle&quot;,&quot;given&quot;:&quot;Sönke&quot;,&quot;non-dropping-particle&quot;:&quot;&quot;,&quot;parse-names&quot;:false,&quot;suffix&quot;:&quot;&quot;}],&quot;container-title&quot;:&quot;Global Change Biology&quot;,&quot;id&quot;:&quot;3766c92a-23b1-391c-b098-d7a9dbfbe9db&quot;,&quot;issue&quot;:&quot;7&quot;,&quot;issued&quot;:{&quot;date-parts&quot;:[[&quot;2020&quot;]]},&quot;page&quot;:&quot;3978-3996&quot;,&quot;title&quot;:&quot;Ensemble projections elucidate effects of uncertainty in terrestrial nitrogen limitation on future carbon uptake&quot;,&quot;type&quot;:&quot;article-journal&quot;,&quot;volume&quot;:&quot;26&quot;,&quot;container-title-short&quot;:&quot;Glob Chang Biol&quot;},&quot;uris&quot;:[&quot;http://www.mendeley.com/documents/?uuid=df8140ee-2475-4e79-9ce3-d6b0b9bbb5ba&quot;],&quot;isTemporary&quot;:false,&quot;legacyDesktopId&quot;:&quot;df8140ee-2475-4e79-9ce3-d6b0b9bbb5ba&quot;},{&quot;id&quot;:&quot;64b0ed6c-1cb1-3be1-8b35-ab8deea3e97e&quot;,&quot;itemData&quot;:{&quot;DOI&quot;:&quot;10.1111/nph.12697&quot;,&quot;ISSN&quot;:&quot;14698137&quot;,&quot;PMID&quot;:&quot;24467623&quot;,&quot;abstract&quot;:&quot;We analysed the responses of 11 ecosystem models to elevated atmospheric [CO2] (eCO2) at two temperate forest ecosystems (Duke and Oak Ridge National Laboratory (ORNL) Free-Air CO2 Enrichment (FACE) experiments) to test alternative representations of carbon (C)-nitrogen (N) cycle processes. We decomposed the model responses into component processes affecting the response to eCO2 and confronted these with observations from the FACE experiments. Most of the models reproduced the observed initial enhancement of net primary production (NPP) at both sites, but none was able to simulate both the sustained 10-yr enhancement at Duke and the declining response at ORNL: models generally showed signs of progressive N limitation as a result of lower than observed plant N uptake. Nonetheless, many models showed qualitative agreement with observed component processes. The results suggest that improved representation of above-ground-below-ground interactions and better constraints on plant stoichiometry are important for a predictive understanding of eCO2 effects. Improved accuracy of soil organic matter inventories is pivotal to reduce uncertainty in the observed C-N budgets. The two FACE experiments are insufficient to fully constrain terrestrial responses to eCO2, given the complexity of factors leading to the observed diverging trends, and the consequential inability of the models to explain these trends. Nevertheless, the ecosystem models were able to capture important features of the experiments, lending some support to their projections. © 2014 New Phytologist Trust.&quot;,&quot;author&quot;:[{&quot;dropping-particle&quot;:&quot;&quot;,&quot;family&quot;:&quot;Zaehle&quot;,&quot;given&quot;:&quot;Sönke&quot;,&quot;non-dropping-particle&quot;:&quot;&quot;,&quot;parse-names&quot;:false,&quot;suffix&quot;:&quot;&quot;},{&quot;dropping-particle&quot;:&quot;&quot;,&quot;family&quot;:&quot;Medlyn&quot;,&quot;given&quot;:&quot;Belinda E.&quot;,&quot;non-dropping-particle&quot;:&quot;&quot;,&quot;parse-names&quot;:false,&quot;suffix&quot;:&quot;&quot;},{&quot;dropping-particle&quot;:&quot;&quot;,&quot;family&quot;:&quot;Kauwe&quot;,&quot;given&quot;:&quot;Martin G.&quot;,&quot;non-dropping-particle&quot;:&quot;De&quot;,&quot;parse-names&quot;:false,&quot;suffix&quot;:&quot;&quot;},{&quot;dropping-particle&quot;:&quot;&quot;,&quot;family&quot;:&quot;Walker&quot;,&quot;given&quot;:&quot;Anthony P.&quot;,&quot;non-dropping-particle&quot;:&quot;&quot;,&quot;parse-names&quot;:false,&quot;suffix&quot;:&quot;&quot;},{&quot;dropping-particle&quot;:&quot;&quot;,&quot;family&quot;:&quot;Dietze&quot;,&quot;given&quot;:&quot;Michael C.&quot;,&quot;non-dropping-particle&quot;:&quot;&quot;,&quot;parse-names&quot;:false,&quot;suffix&quot;:&quot;&quot;},{&quot;dropping-particle&quot;:&quot;&quot;,&quot;family&quot;:&quot;Hickler&quot;,&quot;given&quot;:&quot;Thomas&quot;,&quot;non-dropping-particle&quot;:&quot;&quot;,&quot;parse-names&quot;:false,&quot;suffix&quot;:&quot;&quot;},{&quot;dropping-particle&quot;:&quot;&quot;,&quot;family&quot;:&quot;Luo&quot;,&quot;given&quot;:&quot;Yiqi&quot;,&quot;non-dropping-particle&quot;:&quot;&quot;,&quot;parse-names&quot;:false,&quot;suffix&quot;:&quot;&quot;},{&quot;dropping-particle&quot;:&quot;&quot;,&quot;family&quot;:&quot;Wang&quot;,&quot;given&quot;:&quot;Ying Ping&quot;,&quot;non-dropping-particle&quot;:&quot;&quot;,&quot;parse-names&quot;:false,&quot;suffix&quot;:&quot;&quot;},{&quot;dropping-particle&quot;:&quot;&quot;,&quot;family&quot;:&quot;El-Masri&quot;,&quot;given&quot;:&quot;Bassil&quot;,&quot;non-dropping-particle&quot;:&quot;&quot;,&quot;parse-names&quot;:false,&quot;suffix&quot;:&quot;&quot;},{&quot;dropping-particle&quot;:&quot;&quot;,&quot;family&quot;:&quot;Thornton&quot;,&quot;given&quot;:&quot;Peter&quot;,&quot;non-dropping-particle&quot;:&quot;&quot;,&quot;parse-names&quot;:false,&quot;suffix&quot;:&quot;&quot;},{&quot;dropping-particle&quot;:&quot;&quot;,&quot;family&quot;:&quot;Jain&quot;,&quot;given&quot;:&quot;Atul&quot;,&quot;non-dropping-particle&quot;:&quot;&quot;,&quot;parse-names&quot;:false,&quot;suffix&quot;:&quot;&quot;},{&quot;dropping-particle&quot;:&quot;&quot;,&quot;family&quot;:&quot;Wang&quot;,&quot;given&quot;:&quot;Shusen&quot;,&quot;non-dropping-particle&quot;:&quot;&quot;,&quot;parse-names&quot;:false,&quot;suffix&quot;:&quot;&quot;},{&quot;dropping-particle&quot;:&quot;&quot;,&quot;family&quot;:&quot;Warlind&quot;,&quot;given&quot;:&quot;David&quot;,&quot;non-dropping-particle&quot;:&quot;&quot;,&quot;parse-names&quot;:false,&quot;suffix&quot;:&quot;&quot;},{&quot;dropping-particle&quot;:&quot;&quot;,&quot;family&quot;:&quot;Weng&quot;,&quot;given&quot;:&quot;Ensheng&quot;,&quot;non-dropping-particle&quot;:&quot;&quot;,&quot;parse-names&quot;:false,&quot;suffix&quot;:&quot;&quot;},{&quot;dropping-particle&quot;:&quot;&quot;,&quot;family&quot;:&quot;Parton&quot;,&quot;given&quot;:&quot;William&quot;,&quot;non-dropping-particle&quot;:&quot;&quot;,&quot;parse-names&quot;:false,&quot;suffix&quot;:&quot;&quot;},{&quot;dropping-particle&quot;:&quot;&quot;,&quot;family&quot;:&quot;Iversen&quot;,&quot;given&quot;:&quot;Colleen M.&quot;,&quot;non-dropping-particle&quot;:&quot;&quot;,&quot;parse-names&quot;:false,&quot;suffix&quot;:&quot;&quot;},{&quot;dropping-particle&quot;:&quot;&quot;,&quot;family&quot;:&quot;Gallet-Budynek&quot;,&quot;given&quot;:&quot;Anne&quot;,&quot;non-dropping-particle&quot;:&quot;&quot;,&quot;parse-names&quot;:false,&quot;suffix&quot;:&quot;&quot;},{&quot;dropping-particle&quot;:&quot;&quot;,&quot;family&quot;:&quot;Mccarthy&quot;,&quot;given&quot;:&quot;Heather&quot;,&quot;non-dropping-particle&quot;:&quot;&quot;,&quot;parse-names&quot;:false,&quot;suffix&quot;:&quot;&quot;},{&quot;dropping-particle&quot;:&quot;&quot;,&quot;family&quot;:&quot;Finzi&quot;,&quot;given&quot;:&quot;Adrien&quot;,&quot;non-dropping-particle&quot;:&quot;&quot;,&quot;parse-names&quot;:false,&quot;suffix&quot;:&quot;&quot;},{&quot;dropping-particle&quot;:&quot;&quot;,&quot;family&quot;:&quot;Hanson&quot;,&quot;given&quot;:&quot;Paul J.&quot;,&quot;non-dropping-particle&quot;:&quot;&quot;,&quot;parse-names&quot;:false,&quot;suffix&quot;:&quot;&quot;},{&quot;dropping-particle&quot;:&quot;&quot;,&quot;family&quot;:&quot;Prentice&quot;,&quot;given&quot;:&quot;I. Colin&quot;,&quot;non-dropping-particle&quot;:&quot;&quot;,&quot;parse-names&quot;:false,&quot;suffix&quot;:&quot;&quot;},{&quot;dropping-particle&quot;:&quot;&quot;,&quot;family&quot;:&quot;Oren&quot;,&quot;given&quot;:&quot;Ram&quot;,&quot;non-dropping-particle&quot;:&quot;&quot;,&quot;parse-names&quot;:false,&quot;suffix&quot;:&quot;&quot;},{&quot;dropping-particle&quot;:&quot;&quot;,&quot;family&quot;:&quot;Norby&quot;,&quot;given&quot;:&quot;Richard J.&quot;,&quot;non-dropping-particle&quot;:&quot;&quot;,&quot;parse-names&quot;:false,&quot;suffix&quot;:&quot;&quot;}],&quot;container-title&quot;:&quot;New Phytologist&quot;,&quot;id&quot;:&quot;64b0ed6c-1cb1-3be1-8b35-ab8deea3e97e&quot;,&quot;issue&quot;:&quot;3&quot;,&quot;issued&quot;:{&quot;date-parts&quot;:[[&quot;2014&quot;]]},&quot;page&quot;:&quot;803-822&quot;,&quot;title&quot;:&quot;Evaluation of 11 terrestrial carbon-nitrogen cycle models against observations from two temperate Free-Air CO2 Enrichment studies&quot;,&quot;type&quot;:&quot;article-journal&quot;,&quot;volume&quot;:&quot;202&quot;,&quot;container-title-short&quot;:&quot;&quot;},&quot;uris&quot;:[&quot;http://www.mendeley.com/documents/?uuid=3a84039c-ba4b-4f6e-8b9b-24f79a08c38f&quot;],&quot;isTemporary&quot;:false,&quot;legacyDesktopId&quot;:&quot;3a84039c-ba4b-4f6e-8b9b-24f79a08c38f&quot;},{&quot;id&quot;:&quot;e82f3f41-f2cc-3389-9e30-10670683071a&quot;,&quot;itemData&quot;:{&quot;type&quot;:&quot;article-journal&quot;,&quot;id&quot;:&quot;e82f3f41-f2cc-3389-9e30-10670683071a&quot;,&quot;title&quot;:&quot;Future productivity and carbon storage limited by terrestrial nutrient availability&quot;,&quot;author&quot;:[{&quot;family&quot;:&quot;Wieder&quot;,&quot;given&quot;:&quot;William R&quot;,&quot;parse-names&quot;:false,&quot;dropping-particle&quot;:&quot;&quot;,&quot;non-dropping-particle&quot;:&quot;&quot;},{&quot;family&quot;:&quot;Cleveland&quot;,&quot;given&quot;:&quot;Cory C&quot;,&quot;parse-names&quot;:false,&quot;dropping-particle&quot;:&quot;&quot;,&quot;non-dropping-particle&quot;:&quot;&quot;},{&quot;family&quot;:&quot;Smith&quot;,&quot;given&quot;:&quot;W Kolby&quot;,&quot;parse-names&quot;:false,&quot;dropping-particle&quot;:&quot;&quot;,&quot;non-dropping-particle&quot;:&quot;&quot;},{&quot;family&quot;:&quot;Todd-Brown&quot;,&quot;given&quot;:&quot;Katherine&quot;,&quot;parse-names&quot;:false,&quot;dropping-particle&quot;:&quot;&quot;,&quot;non-dropping-particle&quot;:&quot;&quot;}],&quot;container-title&quot;:&quot;Nature Geoscience&quot;,&quot;container-title-short&quot;:&quot;Nat Geosci&quot;,&quot;DOI&quot;:&quot;10.1038/ngeo2413&quot;,&quot;ISSN&quot;:&quot;1752-0894&quot;,&quot;URL&quot;:&quot;http://www.nature.com/articles/ngeo2413&quot;,&quot;issued&quot;:{&quot;date-parts&quot;:[[2015,6,20]]},&quot;page&quot;:&quot;441-444&quot;,&quot;issue&quot;:&quot;6&quot;,&quot;volume&quot;:&quot;8&quot;},&quot;isTemporary&quot;:false},{&quot;id&quot;:&quot;57930a92-01e3-354d-a4e3-c3c37f74a3c0&quot;,&quot;itemData&quot;:{&quot;type&quot;:&quot;article-journal&quot;,&quot;id&quot;:&quot;57930a92-01e3-354d-a4e3-c3c37f74a3c0&quot;,&quot;title&quot;:&quot;Nitrogen cycling in CMIP6 land surface models: progress and limitations&quot;,&quot;author&quot;:[{&quot;family&quot;:&quot;Davies-Barnard&quot;,&quot;given&quot;:&quot;Taraka&quot;,&quot;parse-names&quot;:false,&quot;dropping-particle&quot;:&quot;&quot;,&quot;non-dropping-particle&quot;:&quot;&quot;},{&quot;family&quot;:&quot;Meyerholt&quot;,&quot;given&quot;:&quot;Johannes&quot;,&quot;parse-names&quot;:false,&quot;dropping-particle&quot;:&quot;&quot;,&quot;non-dropping-particle&quot;:&quot;&quot;},{&quot;family&quot;:&quot;Zaehle&quot;,&quot;given&quot;:&quot;Sönke&quot;,&quot;parse-names&quot;:false,&quot;dropping-particle&quot;:&quot;&quot;,&quot;non-dropping-particle&quot;:&quot;&quot;},{&quot;family&quot;:&quot;Friedlingstein&quot;,&quot;given&quot;:&quot;Pierre&quot;,&quot;parse-names&quot;:false,&quot;dropping-particle&quot;:&quot;&quot;,&quot;non-dropping-particle&quot;:&quot;&quot;},{&quot;family&quot;:&quot;Brovkin&quot;,&quot;given&quot;:&quot;Victor&quot;,&quot;parse-names&quot;:false,&quot;dropping-particle&quot;:&quot;&quot;,&quot;non-dropping-particle&quot;:&quot;&quot;},{&quot;family&quot;:&quot;Fan&quot;,&quot;given&quot;:&quot;Yuanchao&quot;,&quot;parse-names&quot;:false,&quot;dropping-particle&quot;:&quot;&quot;,&quot;non-dropping-particle&quot;:&quot;&quot;},{&quot;family&quot;:&quot;Fisher&quot;,&quot;given&quot;:&quot;Rosie A&quot;,&quot;parse-names&quot;:false,&quot;dropping-particle&quot;:&quot;&quot;,&quot;non-dropping-particle&quot;:&quot;&quot;},{&quot;family&quot;:&quot;Jones&quot;,&quot;given&quot;:&quot;Chris D&quot;,&quot;parse-names&quot;:false,&quot;dropping-particle&quot;:&quot;&quot;,&quot;non-dropping-particle&quot;:&quot;&quot;},{&quot;family&quot;:&quot;Lee&quot;,&quot;given&quot;:&quot;Hanna&quot;,&quot;parse-names&quot;:false,&quot;dropping-particle&quot;:&quot;&quot;,&quot;non-dropping-particle&quot;:&quot;&quot;},{&quot;family&quot;:&quot;Peano&quot;,&quot;given&quot;:&quot;Daniele&quot;,&quot;parse-names&quot;:false,&quot;dropping-particle&quot;:&quot;&quot;,&quot;non-dropping-particle&quot;:&quot;&quot;},{&quot;family&quot;:&quot;Smith&quot;,&quot;given&quot;:&quot;Benjamin&quot;,&quot;parse-names&quot;:false,&quot;dropping-particle&quot;:&quot;&quot;,&quot;non-dropping-particle&quot;:&quot;&quot;},{&quot;family&quot;:&quot;Wårlind&quot;,&quot;given&quot;:&quot;David&quot;,&quot;parse-names&quot;:false,&quot;dropping-particle&quot;:&quot;&quot;,&quot;non-dropping-particle&quot;:&quot;&quot;},{&quot;family&quot;:&quot;Wiltshire&quot;,&quot;given&quot;:&quot;Andy J&quot;,&quot;parse-names&quot;:false,&quot;dropping-particle&quot;:&quot;&quot;,&quot;non-dropping-particle&quot;:&quot;&quot;}],&quot;container-title&quot;:&quot;Biogeosciences&quot;,&quot;DOI&quot;:&quot;10.5194/bg-17-5129-2020&quot;,&quot;ISSN&quot;:&quot;1726-4189&quot;,&quot;URL&quot;:&quot;https://bg.copernicus.org/articles/17/5129/2020/&quot;,&quot;issued&quot;:{&quot;date-parts&quot;:[[2020,10,23]]},&quot;page&quot;:&quot;5129-5148&quot;,&quot;abstract&quot;:&quot;The nitrogen cycle and its effect on carbon uptake in the terrestrial biosphere is a recent progression in earth system models. As with any new component of a model, it is important to understand the behaviour, strengths, and limitations of the various process representations. Here we assess and compare five land surface models with nitro- gen cycles that are used as the terrestrial components of some of the earth system models in CMIP6. The land sur- face models were run offline with a common spin-up and forcing protocol. We use a historical control simulation and two perturbations to assess the model nitrogen-related per- formances: a simulation with atmospheric carbon dioxide increased by 200 ppm and one with nitrogen deposition in- creased by 50 kgN ha−1 yr−1. There is generally greater vari- ability in productivity response between models to increased nitrogen than to carbon dioxide. Across the five models the response to carbon dioxide globally was 5 % to 20 % and the response to nitrogen was 2 % to 24 %. The models are not evenly distributed within the ensemble range, with two of the models having low productivity response to nitrogen and another one with low response to elevated atmospheric car- bon dioxide, compared to the other models. In all five mod- els individual grid cells tend to exhibit bimodality, with ei- ther a strong response to increased nitrogen or atmospheric carbon dioxide but rarely to both to an equal extent. How- ever, this local effect does not scale to either the regional or global level. The global and tropical responses are gen- erally more accurately modelled than boreal, tundra, or other high-latitude areas compared to observations. These results are due to divergent choices in the representation of key nitrogen cycle processes. They show the need for more obser- vational studies to enhance understanding of nitrogen cycle processes, especially nitrogen-use efficiency and biological nitrogen fixation.&quot;,&quot;issue&quot;:&quot;20&quot;,&quot;volume&quot;:&quot;17&quot;,&quot;container-title-short&quot;:&quot;&quot;},&quot;isTemporary&quot;:false}]},{&quot;citationID&quot;:&quot;MENDELEY_CITATION_f86b082a-4370-4bae-8bad-66fb384eb1ed&quot;,&quot;properties&quot;:{&quot;noteIndex&quot;:0},&quot;isEdited&quot;:false,&quot;manualOverride&quot;:{&quot;isManuallyOverridden&quot;:false,&quot;citeprocText&quot;:&quot;(Ainsworth &amp;#38; Long, 2005; Ainsworth &amp;#38; Rogers, 2007; Curtis, 1996; Drake et al., 1997; Poorter et al., 2022)&quot;,&quot;manualOverrideText&quot;:&quot;&quot;},&quot;citationTag&quot;:&quot;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&quot;,&quot;citationItems&quot;:[{&quot;id&quot;:&quot;751f1d81-7990-3c47-b2bf-f7d81195f900&quot;,&quot;itemData&quot;:{&quot;type&quot;:&quot;article-journal&quot;,&quot;id&quot;:&quot;751f1d81-7990-3c47-b2bf-f7d81195f900&quot;,&quot;title&quot;:&quot;What have we learned from 15 years of free-air CO&lt;sub&gt;2&lt;/sub&gt; enrichment (FACE)? A meta-analytic review of the responses of photosynthesis, canopy properties and plant production to rising CO&lt;sub&gt;2&lt;/sub&gt;&quot;,&quot;author&quot;:[{&quot;family&quot;:&quot;Ainsworth&quot;,&quot;given&quot;:&quot;Elizabeth A&quot;,&quot;parse-names&quot;:false,&quot;dropping-particle&quot;:&quot;&quot;,&quot;non-dropping-particle&quot;:&quot;&quot;},{&quot;family&quot;:&quot;Long&quot;,&quot;given&quot;:&quot;Stephen P&quot;,&quot;parse-names&quot;:false,&quot;dropping-particle&quot;:&quot;&quot;,&quot;non-dropping-particle&quot;:&quot;&quot;}],&quot;container-title&quot;:&quot;New Phytologist&quot;,&quot;DOI&quot;:&quot;10.1111/j.1469-8137.2004.01224.x&quot;,&quot;ISSN&quot;:&quot;0028646X&quot;,&quot;PMID&quot;:&quot;15720649&quot;,&quot;issued&quot;:{&quot;date-parts&quot;:[[2005]]},&quot;page&quot;:&quot;351-372&quot;,&quot;abstract&quot;:&quot;Free-air CO2 enrichment (FACE) experiments allow study of the effects of elevated [CO2] on plants and ecosystems grown under natural conditions without enclosure. Data from 120 primary, peer-reviewed articles describing physiology and production in the 12 large-scale FACE experiments (475-600 ppm) were collected and summarized using meta-analytic techniques. The results confirm some results from previous chamber experiments: light-saturated carbon uptake, diurnal C assimilation, growth and above-ground production increased, while specific leaf area and stomatal conductance decreased in elevated [CO2]. There were differences in FACE. Trees were more responsive than herbaceous species to elevated [CO2]. Grain crop yields increased far less than anticipated from prior enclosure studies. The broad direction of change in photosynthesis and production in elevated [CO2] may be similar in FACE and enclosure studies, but there are major quantitative differences: trees were more responsive than other functional types; C4 species showed little response; and the reduction in plant nitrogen was small and largely accounted for by decreased Rubisco. The results from this review may provide the most plausible estimates of how plants in their native environments and field-grown crops will respond to rising atmospheric [CO2]; but even with FACE there are limitations, which are also discussed. © New Phytologist (2004).&quot;,&quot;issue&quot;:&quot;2&quot;,&quot;volume&quot;:&quot;165&quot;,&quot;container-title-short&quot;:&quot;&quot;},&quot;isTemporary&quot;:false},{&quot;id&quot;:&quot;cfcf3f23-b050-39b6-9781-8c335ae1b127&quot;,&quot;itemData&quot;:{&quot;type&quot;:&quot;article-journal&quot;,&quot;id&quot;:&quot;cfcf3f23-b050-39b6-9781-8c335ae1b127&quot;,&quot;title&quot;:&quot;A meta-analysis of responses of C&lt;sub&gt;3&lt;/sub&gt; plants to atmospheric CO&lt;sub&gt;2&lt;/sub&gt;: dose–response curves for 85 traits ranging from the molecular to the whole-plant level&quot;,&quot;author&quot;:[{&quot;family&quot;:&quot;Poorter&quot;,&quot;given&quot;:&quot;Hendrik&quot;,&quot;parse-names&quot;:false,&quot;dropping-particle&quot;:&quot;&quot;,&quot;non-dropping-particle&quot;:&quot;&quot;},{&quot;family&quot;:&quot;Knopf&quot;,&quot;given&quot;:&quot;Oliver&quot;,&quot;parse-names&quot;:false,&quot;dropping-particle&quot;:&quot;&quot;,&quot;non-dropping-particle&quot;:&quot;&quot;},{&quot;family&quot;:&quot;Wright&quot;,&quot;given&quot;:&quot;Ian J&quot;,&quot;parse-names&quot;:false,&quot;dropping-particle&quot;:&quot;&quot;,&quot;non-dropping-particle&quot;:&quot;&quot;},{&quot;family&quot;:&quot;Temme&quot;,&quot;given&quot;:&quot;Andries A&quot;,&quot;parse-names&quot;:false,&quot;dropping-particle&quot;:&quot;&quot;,&quot;non-dropping-particle&quot;:&quot;&quot;},{&quot;family&quot;:&quot;Hogewoning&quot;,&quot;given&quot;:&quot;Sander W&quot;,&quot;parse-names&quot;:false,&quot;dropping-particle&quot;:&quot;&quot;,&quot;non-dropping-particle&quot;:&quot;&quot;},{&quot;family&quot;:&quot;Graf&quot;,&quot;given&quot;:&quot;Alexander&quot;,&quot;parse-names&quot;:false,&quot;dropping-particle&quot;:&quot;&quot;,&quot;non-dropping-particle&quot;:&quot;&quot;},{&quot;family&quot;:&quot;Cernusak&quot;,&quot;given&quot;:&quot;Lucas A&quot;,&quot;parse-names&quot;:false,&quot;dropping-particle&quot;:&quot;&quot;,&quot;non-dropping-particle&quot;:&quot;&quot;},{&quot;family&quot;:&quot;Pons&quot;,&quot;given&quot;:&quot;Thijs L&quot;,&quot;parse-names&quot;:false,&quot;dropping-particle&quot;:&quot;&quot;,&quot;non-dropping-particle&quot;:&quot;&quot;}],&quot;container-title&quot;:&quot;New Phytologist&quot;,&quot;DOI&quot;:&quot;10.1111/nph.17802&quot;,&quot;ISSN&quot;:&quot;14698137&quot;,&quot;PMID&quot;:&quot;34657301&quot;,&quot;issued&quot;:{&quot;date-parts&quot;:[[2022]]},&quot;page&quot;:&quot;1560-1596&quot;,&quot;abstract&quot;:&quo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quot;,&quot;issue&quot;:&quot;4&quot;,&quot;volume&quot;:&quot;233&quot;,&quot;container-title-short&quot;:&quot;&quot;},&quot;isTemporary&quot;:false},{&quot;id&quot;:&quot;96d66a39-5bee-3581-8ac5-0bd0e43bf755&quot;,&quot;itemData&quot;:{&quot;type&quot;:&quot;article-journal&quot;,&quot;id&quot;:&quot;96d66a39-5bee-3581-8ac5-0bd0e43bf755&quot;,&quot;title&quot;:&quot;The response of photosynthesis and stomatal conductance to rising [CO&lt;sub&gt;2&lt;/sub&gt;]: mechanisms and environmental interactions&quot;,&quot;author&quot;:[{&quot;family&quot;:&quot;Ainsworth&quot;,&quot;given&quot;:&quot;Elizabeth A&quot;,&quot;parse-names&quot;:false,&quot;dropping-particle&quot;:&quot;&quot;,&quot;non-dropping-particle&quot;:&quot;&quot;},{&quot;family&quot;:&quot;Rogers&quot;,&quot;given&quot;:&quot;Alistair&quot;,&quot;parse-names&quot;:false,&quot;dropping-particle&quot;:&quot;&quot;,&quot;non-dropping-particle&quot;:&quot;&quot;}],&quot;container-title&quot;:&quot;Plant, Cell &amp; Environment&quot;,&quot;container-title-short&quot;:&quot;Plant Cell Environ&quot;,&quot;DOI&quot;:&quot;10.1111/j.1365-3040.2007.01641.x&quot;,&quot;ISSN&quot;:&quot;01407791&quot;,&quot;URL&quot;:&quot;http://doi.wiley.com/10.1111/j.1365-3040.2007.01641.x&quot;,&quot;issued&quot;:{&quot;date-parts&quot;:[[2007,3]]},&quot;page&quot;:&quot;258-270&quot;,&quot;abstract&quot;:&quot;This review summarizes current understanding of the mechanisms that underlie the response of photosynthesis and stomatal conductance to elevated carbon dioxide con- centration ([CO2 ]), and examines how downstream pro- cesses and environmental constraints modulate these two fundamental responses. The results from free-air CO2 enrichment (FACE) experiments were summarized via meta-analysis to quantify the mean responses of stomatal and photosynthetic parameters to elevated [CO2 ]. Eleva- tion of [CO2] in FACE experiments reduced stomatal con- ductance by 22%, yet, this reduction was not associated with a similar change in stomatal density. Elevated [CO2 ] stimulated light-saturated photosynthesis (Asat)inC3 plants grown in FACE by an average of 31%. However, the magnitude of the increase in Asat varied with functional group and environment. Functional groups with ribulose- 1,5-bisphosphate carboxylase/oxygenase (Rubisco)-limited photosynthesis at elevated [CO2 ] had greater potential for increases in Asat than those where photosynthesis became ribulose-1,5-bisphosphate (RubP)-limited at elevated [CO2 ]. Both nitrogen supply and sink capacity modulated the response of photosynthesis to elevated [CO2 ] through their impact on the acclimation of carboxylation capacity. Increased understanding of the molecular and biochemical mechanisms by which plants respond to elevated [CO2 ], and the feedback of environmental factors upon them, will improve our ability to predict ecosystem responses to rising [CO2 ] and increase our potential to adapt crops and managed ecosystems to future atmospheric [CO2].&quot;,&quot;issue&quot;:&quot;3&quot;,&quot;volume&quot;:&quot;30&quot;},&quot;isTemporary&quot;:false},{&quot;id&quot;:&quot;40c3c8f9-3f51-3534-9181-1bc7d76f0d1f&quot;,&quot;itemData&quot;:{&quot;type&quot;:&quot;article-journal&quot;,&quot;id&quot;:&quot;40c3c8f9-3f51-3534-9181-1bc7d76f0d1f&quot;,&quot;title&quot;:&quot;A meta-analysis of leaf gas exchange and nitrogen in trees grown under elevated carbon dioxide&quot;,&quot;author&quot;:[{&quot;family&quot;:&quot;Curtis&quot;,&quot;given&quot;:&quot;Peter S&quot;,&quot;parse-names&quot;:false,&quot;dropping-particle&quot;:&quot;&quot;,&quot;non-dropping-particle&quot;:&quot;&quot;}],&quot;container-title&quot;:&quot;Plant, Cell and Environment&quot;,&quot;DOI&quot;:&quot;10.1111/j.1365-3040.1996.tb00234.x&quot;,&quot;ISSN&quot;:&quot;0140-7791&quot;,&quot;URL&quot;:&quot;https://onlinelibrary.wiley.com/doi/10.1111/j.1365-3040.1996.tb00234.x&quot;,&quot;issued&quot;:{&quot;date-parts&quot;:[[1996,2]]},&quot;page&quot;:&quot;127-137&quot;,&quot;issue&quot;:&quot;2&quot;,&quot;volume&quot;:&quot;19&quot;,&quot;container-title-short&quot;:&quot;Plant Cell Environ&quot;},&quot;isTemporary&quot;:false},{&quot;id&quot;:&quot;7df79420-a448-3d34-aa58-11f9b873f420&quot;,&quot;itemData&quot;:{&quot;type&quot;:&quot;article-journal&quot;,&quot;id&quot;:&quot;7df79420-a448-3d34-aa58-11f9b873f420&quot;,&quot;title&quot;:&quot;More efficient plants: A Consequence of Rising Atmospheric CO2?&quot;,&quot;author&quot;:[{&quot;family&quot;:&quot;Drake&quot;,&quot;given&quot;:&quot;Bert G&quot;,&quot;parse-names&quot;:false,&quot;dropping-particle&quot;:&quot;&quot;,&quot;non-dropping-particle&quot;:&quot;&quot;},{&quot;family&quot;:&quot;Gonzàlez-Meler&quot;,&quot;given&quot;:&quot;Miquel A&quot;,&quot;parse-names&quot;:false,&quot;dropping-particle&quot;:&quot;&quot;,&quot;non-dropping-particle&quot;:&quot;&quot;},{&quot;family&quot;:&quot;Long&quot;,&quot;given&quot;:&quot;Steve P&quot;,&quot;parse-names&quot;:false,&quot;dropping-particle&quot;:&quot;&quot;,&quot;non-dropping-particle&quot;:&quot;&quot;}],&quot;container-title&quot;:&quot;Annual Review of Plant Biology&quot;,&quot;container-title-short&quot;:&quot;Annu Rev Plant Biol&quot;,&quot;DOI&quot;:&quot;10.1146/annurev.arplant.48.1.609&quot;,&quot;ISSN&quot;:&quot;15435008&quot;,&quot;PMID&quot;:&quot;15012276&quot;,&quot;issued&quot;:{&quot;date-parts&quot;:[[1997]]},&quot;page&quot;:&quot;609-639&quot;,&quot;abstract&quot;:&quot;The primary effect of the response of plants to rising atmospheric CO2 (Ca) is to increase resource use efficiency. Elevated Ca reduces stomatal conductance and transpiration and improves water use efficiency, and at the same time it stimulates higher rates of photosynthesis and increases light-use efficiency. Acclimation of photosynthesis during long-term exposure to elevated Ca reduces key enzymes of the photosynthetic carbon reduction cycle, and this increases nutrient use efficiency. Improved soil-water balance, increased carbon uptake in the shade, greater carbon to nitrogen ratio, and reduced nutrient quality for insect and animal grazers are all possibilities that have been observed in field studies of the effects of elevated Ca. These effects have major consequences for agriculture and native ecosystems in a world of rising atmospheric Ca and climate change.&quot;,&quot;volume&quot;:&quot;48&quot;},&quot;isTemporary&quot;:false}]},{&quot;citationID&quot;:&quot;MENDELEY_CITATION_971c8671-14ab-4a45-bc7c-1f100fb128eb&quot;,&quot;properties&quot;:{&quot;noteIndex&quot;:0},&quot;isEdited&quot;:false,&quot;manualOverride&quot;:{&quot;isManuallyOverridden&quot;:false,&quot;citeprocText&quot;:&quot;(Ainsworth et al., 2002; Ainsworth &amp;#38; Rogers, 2007; Poorter et al., 2022)&quot;,&quot;manualOverrideText&quot;:&quot;&quot;},&quot;citationTag&quot;:&quot;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&quot;,&quot;citationItems&quot;:[{&quot;id&quot;:&quot;38821a02-4929-335d-9e86-30f5ad5c6bfe&quot;,&quot;itemData&quot;:{&quot;type&quot;:&quot;article-journal&quot;,&quot;id&quot;:&quot;38821a02-4929-335d-9e86-30f5ad5c6bfe&quot;,&quot;title&quot;:&quot;A meta-analysis of elevated [CO&lt;sub&gt;2&lt;/sub&gt;] effects on soybean (&lt;i&gt;Glycine max&lt;/i&gt;) physiology, growth and yield&quot;,&quot;author&quot;:[{&quot;family&quot;:&quot;Ainsworth&quot;,&quot;given&quot;:&quot;Elizabeth A&quot;,&quot;parse-names&quot;:false,&quot;dropping-particle&quot;:&quot;&quot;,&quot;non-dropping-particle&quot;:&quot;&quot;},{&quot;family&quot;:&quot;Davey&quot;,&quot;given&quot;:&quot;Phillip A&quot;,&quot;parse-names&quot;:false,&quot;dropping-particle&quot;:&quot;&quot;,&quot;non-dropping-particle&quot;:&quot;&quot;},{&quot;family&quot;:&quot;Bernacchi&quot;,&quot;given&quot;:&quot;Carl J&quot;,&quot;parse-names&quot;:false,&quot;dropping-particle&quot;:&quot;&quot;,&quot;non-dropping-particle&quot;:&quot;&quot;},{&quot;family&quot;:&quot;Dermody&quot;,&quot;given&quot;:&quot;Orla C&quot;,&quot;parse-names&quot;:false,&quot;dropping-particle&quot;:&quot;&quot;,&quot;non-dropping-particle&quot;:&quot;&quot;},{&quot;family&quot;:&quot;Heaton&quot;,&quot;given&quot;:&quot;Emily A&quot;,&quot;parse-names&quot;:false,&quot;dropping-particle&quot;:&quot;&quot;,&quot;non-dropping-particle&quot;:&quot;&quot;},{&quot;family&quot;:&quot;Moore&quot;,&quot;given&quot;:&quot;David J&quot;,&quot;parse-names&quot;:false,&quot;dropping-particle&quot;:&quot;&quot;,&quot;non-dropping-particle&quot;:&quot;&quot;},{&quot;family&quot;:&quot;Morgan&quot;,&quot;given&quot;:&quot;Patrick B&quot;,&quot;parse-names&quot;:false,&quot;dropping-particle&quot;:&quot;&quot;,&quot;non-dropping-particle&quot;:&quot;&quot;},{&quot;family&quot;:&quot;Naidu&quot;,&quot;given&quot;:&quot;Shawna L&quot;,&quot;parse-names&quot;:false,&quot;dropping-particle&quot;:&quot;&quot;,&quot;non-dropping-particle&quot;:&quot;&quot;},{&quot;family&quot;:&quot;Ra&quot;,&quot;given&quot;:&quot;Hyung Shim Yoo&quot;,&quot;parse-names&quot;:false,&quot;dropping-particle&quot;:&quot;&quot;,&quot;non-dropping-particle&quot;:&quot;&quot;},{&quot;family&quot;:&quot;Zhu&quot;,&quot;given&quot;:&quot;Xin Guang&quot;,&quot;parse-names&quot;:false,&quot;dropping-particle&quot;:&quot;&quot;,&quot;non-dropping-particle&quot;:&quot;&quot;},{&quot;family&quot;:&quot;Curtis&quot;,&quot;given&quot;:&quot;Peter S&quot;,&quot;parse-names&quot;:false,&quot;dropping-particle&quot;:&quot;&quot;,&quot;non-dropping-particle&quot;:&quot;&quot;},{&quot;family&quot;:&quot;Long&quot;,&quot;given&quot;:&quot;Stephen P&quot;,&quot;parse-names&quot;:false,&quot;dropping-particle&quot;:&quot;&quot;,&quot;non-dropping-particle&quot;:&quot;&quot;}],&quot;container-title&quot;:&quot;Global Change Biology&quot;,&quot;container-title-short&quot;:&quot;Glob Chang Biol&quot;,&quot;DOI&quot;:&quot;10.1046/j.1365-2486.2002.00498.x&quot;,&quot;ISSN&quot;:&quot;13541013&quot;,&quot;issued&quot;:{&quot;date-parts&quot;:[[2002]]},&quot;page&quot;:&quot;695-709&quot;,&quot;abstract&quot;:&quot;The effects of elevated [CO2] on 25 variables describing soybean physiology, growth and yield are reviewed using meta-analytic techniques. This is the first meta-analysis to our knowledge performed on a single crop species and summarizes the effects of 111 studies. These primary studies include numerous soybean growth forms, various stress and experimental treatments, and a range of elevated [CO2] levels (from 450 to 1250 p.p.m.), with a mean of 689 p.p.m. across all studies. Stimulation of soybean leaf CO2 assimilation rate with growth at elevated [CO2] was 39%, despite a 40% decrease in stomatal conductance and a 11% decrease in Rubisco activity. Increased leaf CO2 uptake combined with an 18% stimulation in leaf area to provide a 59% increase in canopy photosynthetic rate. The increase in total dry weight was lower at 37%, and seed yield still lower at 24%. This shows that even in an agronomic species selected for maximum investment in seed, several plant level feedbacks prevent additional investment in reproduction, such that yield fails to reflect fully the increase in whole plant carbon uptake. Large soil containers (&gt; 9 L) have been considered adequate for assessing plant responses to elevated [CO2]. However, in open-top chamber experiments, soybeans grown in large pots showed a significant threefold smaller stimulation in yield than soybeans grown in the ground. This suggests that conclusions about plant yield based on pot studies, even when using very large containers, are a poor reflection of performance in the absence of any physical restriction on root growth. This review supports a number of current paradigms of plant responses to elevated [CO2]. Namely, stimulation of photosynthesis is greater in plants that fix N and have additional carbohydrate sinks in nodules. This supports the notion that photosynthetic capacity decreases when plants are N-limited, but not when plants have adequate N and sink strength. The root: shoot ratio did not change with growth at elevated [CO2], sustaining the charge that biomass allocation is unaffected by growth at elevated [CO2] when plant size and ontogeny are considered.&quot;,&quot;issue&quot;:&quot;8&quot;,&quot;volume&quot;:&quot;8&quot;},&quot;isTemporary&quot;:false},{&quot;id&quot;:&quot;96d66a39-5bee-3581-8ac5-0bd0e43bf755&quot;,&quot;itemData&quot;:{&quot;type&quot;:&quot;article-journal&quot;,&quot;id&quot;:&quot;96d66a39-5bee-3581-8ac5-0bd0e43bf755&quot;,&quot;title&quot;:&quot;The response of photosynthesis and stomatal conductance to rising [CO&lt;sub&gt;2&lt;/sub&gt;]: mechanisms and environmental interactions&quot;,&quot;author&quot;:[{&quot;family&quot;:&quot;Ainsworth&quot;,&quot;given&quot;:&quot;Elizabeth A&quot;,&quot;parse-names&quot;:false,&quot;dropping-particle&quot;:&quot;&quot;,&quot;non-dropping-particle&quot;:&quot;&quot;},{&quot;family&quot;:&quot;Rogers&quot;,&quot;given&quot;:&quot;Alistair&quot;,&quot;parse-names&quot;:false,&quot;dropping-particle&quot;:&quot;&quot;,&quot;non-dropping-particle&quot;:&quot;&quot;}],&quot;container-title&quot;:&quot;Plant, Cell &amp; Environment&quot;,&quot;container-title-short&quot;:&quot;Plant Cell Environ&quot;,&quot;DOI&quot;:&quot;10.1111/j.1365-3040.2007.01641.x&quot;,&quot;ISSN&quot;:&quot;01407791&quot;,&quot;URL&quot;:&quot;http://doi.wiley.com/10.1111/j.1365-3040.2007.01641.x&quot;,&quot;issued&quot;:{&quot;date-parts&quot;:[[2007,3]]},&quot;page&quot;:&quot;258-270&quot;,&quot;abstract&quot;:&quot;This review summarizes current understanding of the mechanisms that underlie the response of photosynthesis and stomatal conductance to elevated carbon dioxide con- centration ([CO2 ]), and examines how downstream pro- cesses and environmental constraints modulate these two fundamental responses. The results from free-air CO2 enrichment (FACE) experiments were summarized via meta-analysis to quantify the mean responses of stomatal and photosynthetic parameters to elevated [CO2 ]. Eleva- tion of [CO2] in FACE experiments reduced stomatal con- ductance by 22%, yet, this reduction was not associated with a similar change in stomatal density. Elevated [CO2 ] stimulated light-saturated photosynthesis (Asat)inC3 plants grown in FACE by an average of 31%. However, the magnitude of the increase in Asat varied with functional group and environment. Functional groups with ribulose- 1,5-bisphosphate carboxylase/oxygenase (Rubisco)-limited photosynthesis at elevated [CO2 ] had greater potential for increases in Asat than those where photosynthesis became ribulose-1,5-bisphosphate (RubP)-limited at elevated [CO2 ]. Both nitrogen supply and sink capacity modulated the response of photosynthesis to elevated [CO2 ] through their impact on the acclimation of carboxylation capacity. Increased understanding of the molecular and biochemical mechanisms by which plants respond to elevated [CO2 ], and the feedback of environmental factors upon them, will improve our ability to predict ecosystem responses to rising [CO2 ] and increase our potential to adapt crops and managed ecosystems to future atmospheric [CO2].&quot;,&quot;issue&quot;:&quot;3&quot;,&quot;volume&quot;:&quot;30&quot;},&quot;isTemporary&quot;:false},{&quot;id&quot;:&quot;cfcf3f23-b050-39b6-9781-8c335ae1b127&quot;,&quot;itemData&quot;:{&quot;type&quot;:&quot;article-journal&quot;,&quot;id&quot;:&quot;cfcf3f23-b050-39b6-9781-8c335ae1b127&quot;,&quot;title&quot;:&quot;A meta-analysis of responses of C&lt;sub&gt;3&lt;/sub&gt; plants to atmospheric CO&lt;sub&gt;2&lt;/sub&gt;: dose–response curves for 85 traits ranging from the molecular to the whole-plant level&quot;,&quot;author&quot;:[{&quot;family&quot;:&quot;Poorter&quot;,&quot;given&quot;:&quot;Hendrik&quot;,&quot;parse-names&quot;:false,&quot;dropping-particle&quot;:&quot;&quot;,&quot;non-dropping-particle&quot;:&quot;&quot;},{&quot;family&quot;:&quot;Knopf&quot;,&quot;given&quot;:&quot;Oliver&quot;,&quot;parse-names&quot;:false,&quot;dropping-particle&quot;:&quot;&quot;,&quot;non-dropping-particle&quot;:&quot;&quot;},{&quot;family&quot;:&quot;Wright&quot;,&quot;given&quot;:&quot;Ian J&quot;,&quot;parse-names&quot;:false,&quot;dropping-particle&quot;:&quot;&quot;,&quot;non-dropping-particle&quot;:&quot;&quot;},{&quot;family&quot;:&quot;Temme&quot;,&quot;given&quot;:&quot;Andries A&quot;,&quot;parse-names&quot;:false,&quot;dropping-particle&quot;:&quot;&quot;,&quot;non-dropping-particle&quot;:&quot;&quot;},{&quot;family&quot;:&quot;Hogewoning&quot;,&quot;given&quot;:&quot;Sander W&quot;,&quot;parse-names&quot;:false,&quot;dropping-particle&quot;:&quot;&quot;,&quot;non-dropping-particle&quot;:&quot;&quot;},{&quot;family&quot;:&quot;Graf&quot;,&quot;given&quot;:&quot;Alexander&quot;,&quot;parse-names&quot;:false,&quot;dropping-particle&quot;:&quot;&quot;,&quot;non-dropping-particle&quot;:&quot;&quot;},{&quot;family&quot;:&quot;Cernusak&quot;,&quot;given&quot;:&quot;Lucas A&quot;,&quot;parse-names&quot;:false,&quot;dropping-particle&quot;:&quot;&quot;,&quot;non-dropping-particle&quot;:&quot;&quot;},{&quot;family&quot;:&quot;Pons&quot;,&quot;given&quot;:&quot;Thijs L&quot;,&quot;parse-names&quot;:false,&quot;dropping-particle&quot;:&quot;&quot;,&quot;non-dropping-particle&quot;:&quot;&quot;}],&quot;container-title&quot;:&quot;New Phytologist&quot;,&quot;DOI&quot;:&quot;10.1111/nph.17802&quot;,&quot;ISSN&quot;:&quot;14698137&quot;,&quot;PMID&quot;:&quot;34657301&quot;,&quot;issued&quot;:{&quot;date-parts&quot;:[[2022]]},&quot;page&quot;:&quot;1560-1596&quot;,&quot;abstract&quot;:&quo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quot;,&quot;issue&quot;:&quot;4&quot;,&quot;volume&quot;:&quot;233&quot;,&quot;container-title-short&quot;:&quot;&quot;},&quot;isTemporary&quot;:false}]},{&quot;citationID&quot;:&quot;MENDELEY_CITATION_1e378d65-e60d-442c-85a3-5a984f718981&quot;,&quot;properties&quot;:{&quot;noteIndex&quot;:0},&quot;isEdited&quot;:false,&quot;manualOverride&quot;:{&quot;citeprocText&quot;:&quot;(Fay et al., 2015; LeBauer &amp;#38; Treseder, 2008; Vitousek &amp;#38; Howarth, 1991)&quot;,&quot;isManuallyOverridden&quot;:false,&quot;manualOverrideText&quot;:&quot;&quot;},&quot;citationTag&quot;:&quot;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&quot;,&quot;citationItems&quot;:[{&quot;id&quot;:&quot;7b89654f-e7a0-3430-b2fe-09ee8aa0d3e6&quot;,&quot;itemData&quot;:{&quot;DOI&quot;:&quot;10.1890/06-2057.1&quot;,&quot;abstract&quot;:&quot;Our meta-analysis of 126 nitrogen addition experiments evaluated nitrogen (N) limitation of net primary production (NPP) in terrestrial ecosystems. We tested the hypothesis that N limitation is widespread among biomes and influenced by geography and climate. We used the response ratio (R ffi ANPPN/ANPPctrl) of aboveground plant growth in fertilized to control plots and found that most ecosystems are nitrogen limited with an average 29% growth response to nitrogen (i.e., R ¼ 1.29). The response ratio was significant within temperate forests (R ¼ 1.19), tropical forests (R ¼ 1.60), temperate grasslands (R ¼ 1.53), tropical grasslands (R ¼ 1.26), wetlands (R ¼ 1.16), and tundra (R ¼ 1.35), but not deserts. Eight tropical forest studies had been conducted on very young volcanic soils in Hawaii, and this subgroup was strongly N limited (R ¼ 2.13), which resulted in a negative correlation between forest R and latitude. The degree of N limitation in the remainder of the tropical forest studies (R ¼ 1.20) was comparable to that of temperate forests, and when the young Hawaiian subgroup was excluded, forest R did not vary with latitude. Grassland response increased with latitude, but was independent of temperature and precipitation. These results suggest that the global N and C cycles interact strongly and that geography can mediate ecosystem response to N within certain biome types.&quot;,&quot;author&quot;:[{&quot;dropping-particle&quot;:&quot;&quot;,&quot;family&quot;:&quot;LeBauer&quot;,&quot;given&quot;:&quot;David S&quot;,&quot;non-dropping-particle&quot;:&quot;&quot;,&quot;parse-names&quot;:false,&quot;suffix&quot;:&quot;&quot;},{&quot;dropping-particle&quot;:&quot;&quot;,&quot;family&quot;:&quot;Treseder&quot;,&quot;given&quot;:&quot;Kathleen&quot;,&quot;non-dropping-particle&quot;:&quot;&quot;,&quot;parse-names&quot;:false,&quot;suffix&quot;:&quot;&quot;}],&quot;container-title&quot;:&quot;Ecology&quot;,&quot;id&quot;:&quot;7b89654f-e7a0-3430-b2fe-09ee8aa0d3e6&quot;,&quot;issue&quot;:&quot;2&quot;,&quot;issued&quot;:{&quot;date-parts&quot;:[[&quot;2008&quot;]]},&quot;page&quot;:&quot;371-379&quot;,&quot;title&quot;:&quot;Nitrogen limitation of net primary productivity&quot;,&quot;type&quot;:&quot;article-journal&quot;,&quot;volume&quot;:&quot;89&quot;,&quot;container-title-short&quot;:&quot;Ecology&quot;},&quot;uris&quot;:[&quot;http://www.mendeley.com/documents/?uuid=9a0f3748-3fb9-483a-aeb3-fcaab5fa4acc&quot;],&quot;isTemporary&quot;:false,&quot;legacyDesktopId&quot;:&quot;9a0f3748-3fb9-483a-aeb3-fcaab5fa4acc&quot;},{&quot;id&quot;:&quot;1b948814-5a44-3916-9e4b-c5df4be63139&quot;,&quot;itemData&quot;:{&quot;DOI&quot;:&quot;10.1038/nplants.2015.80&quot;,&quot;ISSN&quot;:&quot;2055-0278&quot;,&quot;author&quot;:[{&quot;dropping-particle&quot;:&quot;&quot;,&quot;family&quot;:&quot;Fay&quot;,&quot;given&quot;:&quot;Philip A&quot;,&quot;non-dropping-particle&quot;:&quot;&quot;,&quot;parse-names&quot;:false,&quot;suffix&quot;:&quot;&quot;},{&quot;dropping-particle&quot;:&quot;&quot;,&quot;family&quot;:&quot;Prober&quot;,&quot;given&quot;:&quot;Suzanne M&quot;,&quot;non-dropping-particle&quot;:&quot;&quot;,&quot;parse-names&quot;:false,&quot;suffix&quot;:&quot;&quot;},{&quot;dropping-particle&quot;:&quot;&quot;,&quot;family&quot;:&quot;Harpole&quot;,&quot;given&quot;:&quot;W Stanley&quot;,&quot;non-dropping-particle&quot;:&quot;&quot;,&quot;parse-names&quot;:false,&quot;suffix&quot;:&quot;&quot;},{&quot;dropping-particle&quot;:&quot;&quot;,&quot;family&quot;:&quot;Knops&quot;,&quot;given&quot;:&quot;Johannes M H&quot;,&quot;non-dropping-particle&quot;:&quot;&quot;,&quot;parse-names&quot;:false,&quot;suffix&quot;:&quot;&quot;},{&quot;dropping-particle&quot;:&quot;&quot;,&quot;family&quot;:&quot;Bakker&quot;,&quot;given&quot;:&quot;Jonathan D&quot;,&quot;non-dropping-particle&quot;:&quot;&quot;,&quot;parse-names&quot;:false,&quot;suffix&quot;:&quot;&quot;},{&quot;dropping-particle&quot;:&quot;&quot;,&quot;family&quot;:&quot;Borer&quot;,&quot;given&quot;:&quot;Elizabeth T&quot;,&quot;non-dropping-particle&quot;:&quot;&quot;,&quot;parse-names&quot;:false,&quot;suffix&quot;:&quot;&quot;},{&quot;dropping-particle&quot;:&quot;&quot;,&quot;family&quot;:&quot;Lind&quot;,&quot;given&quot;:&quot;Eric M&quot;,&quot;non-dropping-particle&quot;:&quot;&quot;,&quot;parse-names&quot;:false,&quot;suffix&quot;:&quot;&quot;},{&quot;dropping-particle&quot;:&quot;&quot;,&quot;family&quot;:&quot;MacDougall&quot;,&quot;given&quot;:&quot;Andrew S&quot;,&quot;non-dropping-particle&quot;:&quot;&quot;,&quot;parse-names&quot;:false,&quot;suffix&quot;:&quot;&quot;},{&quot;dropping-particle&quot;:&quot;&quot;,&quot;family&quot;:&quot;Seabloom&quot;,&quot;given&quot;:&quot;Eric W&quot;,&quot;non-dropping-particle&quot;:&quot;&quot;,&quot;parse-names&quot;:false,&quot;suffix&quot;:&quot;&quot;},{&quot;dropping-particle&quot;:&quot;&quot;,&quot;family&quot;:&quot;Wragg&quot;,&quot;given&quot;:&quot;Peter D&quot;,&quot;non-dropping-particle&quot;:&quot;&quot;,&quot;parse-names&quot;:false,&quot;suffix&quot;:&quot;&quot;},{&quot;dropping-particle&quot;:&quot;&quot;,&quot;family&quot;:&quot;Adler&quot;,&quot;given&quot;:&quot;Peter B&quot;,&quot;non-dropping-particle&quot;:&quot;&quot;,&quot;parse-names&quot;:false,&quot;suffix&quot;:&quot;&quot;},{&quot;dropping-particle&quot;:&quot;&quot;,&quot;family&quot;:&quot;Blumenthal&quot;,&quot;given&quot;:&quot;Dana M&quot;,&quot;non-dropping-particle&quot;:&quot;&quot;,&quot;parse-names&quot;:false,&quot;suffix&quot;:&quot;&quot;},{&quot;dropping-particle&quot;:&quot;&quot;,&quot;family&quot;:&quot;Buckley&quot;,&quot;given&quot;:&quot;Yvonne M&quot;,&quot;non-dropping-particle&quot;:&quot;&quot;,&quot;parse-names&quot;:false,&quot;suffix&quot;:&quot;&quot;},{&quot;dropping-particle&quot;:&quot;&quot;,&quot;family&quot;:&quot;Chu&quot;,&quot;given&quot;:&quot;Chengjin&quot;,&quot;non-dropping-particle&quot;:&quot;&quot;,&quot;parse-names&quot;:false,&quot;suffix&quot;:&quot;&quot;},{&quot;dropping-particle&quot;:&quot;&quot;,&quot;family&quot;:&quot;Cleland&quot;,&quot;given&quot;:&quot;Elsa E&quot;,&quot;non-dropping-particle&quot;:&quot;&quot;,&quot;parse-names&quot;:false,&quot;suffix&quot;:&quot;&quot;},{&quot;dropping-particle&quot;:&quot;&quot;,&quot;family&quot;:&quot;Collins&quot;,&quot;given&quot;:&quot;Scott L&quot;,&quot;non-dropping-particle&quot;:&quot;&quot;,&quot;parse-names&quot;:false,&quot;suffix&quot;:&quot;&quot;},{&quot;dropping-particle&quot;:&quot;&quot;,&quot;family&quot;:&quot;Davies&quot;,&quot;given&quot;:&quot;Kendi F&quot;,&quot;non-dropping-particle&quot;:&quot;&quot;,&quot;parse-names&quot;:false,&quot;suffix&quot;:&quot;&quot;},{&quot;dropping-particle&quot;:&quot;&quot;,&quot;family&quot;:&quot;Du&quot;,&quot;given&quot;:&quot;Guozhen&quot;,&quot;non-dropping-particle&quot;:&quot;&quot;,&quot;parse-names&quot;:false,&quot;suffix&quot;:&quot;&quot;},{&quot;dropping-particle&quot;:&quot;&quot;,&quot;family&quot;:&quot;Feng&quot;,&quot;given&quot;:&quot;Xiaohui&quot;,&quot;non-dropping-particle&quot;:&quot;&quot;,&quot;parse-names&quot;:false,&quot;suffix&quot;:&quot;&quot;},{&quot;dropping-particle&quot;:&quot;&quot;,&quot;family&quot;:&quot;Firn&quot;,&quot;given&quot;:&quot;Jennifer&quot;,&quot;non-dropping-particle&quot;:&quot;&quot;,&quot;parse-names&quot;:false,&quot;suffix&quot;:&quot;&quot;},{&quot;dropping-particle&quot;:&quot;&quot;,&quot;family&quot;:&quot;Gruner&quot;,&quot;given&quot;:&quot;Daniel S&quot;,&quot;non-dropping-particle&quot;:&quot;&quot;,&quot;parse-names&quot;:false,&quot;suffix&quot;:&quot;&quot;},{&quot;dropping-particle&quot;:&quot;&quot;,&quot;family&quot;:&quot;Hagenah&quot;,&quot;given&quot;:&quot;Nicole&quot;,&quot;non-dropping-particle&quot;:&quot;&quot;,&quot;parse-names&quot;:false,&quot;suffix&quot;:&quot;&quot;},{&quot;dropping-particle&quot;:&quot;&quot;,&quot;family&quot;:&quot;Hautier&quot;,&quot;given&quot;:&quot;Yann&quot;,&quot;non-dropping-particle&quot;:&quot;&quot;,&quot;parse-names&quot;:false,&quot;suffix&quot;:&quot;&quot;},{&quot;dropping-particle&quot;:&quot;&quot;,&quot;family&quot;:&quot;Heckman&quot;,&quot;given&quot;:&quot;Robert W&quot;,&quot;non-dropping-particle&quot;:&quot;&quot;,&quot;parse-names&quot;:false,&quot;suffix&quot;:&quot;&quot;},{&quot;dropping-particle&quot;:&quot;&quot;,&quot;family&quot;:&quot;Jin&quot;,&quot;given&quot;:&quot;Virginia L&quot;,&quot;non-dropping-particle&quot;:&quot;&quot;,&quot;parse-names&quot;:false,&quot;suffix&quot;:&quot;&quot;},{&quot;dropping-particle&quot;:&quot;&quot;,&quot;family&quot;:&quot;Kirkman&quot;,&quot;given&quot;:&quot;Kevin P&quot;,&quot;non-dropping-particle&quot;:&quot;&quot;,&quot;parse-names&quot;:false,&quot;suffix&quot;:&quot;&quot;},{&quot;dropping-particle&quot;:&quot;&quot;,&quot;family&quot;:&quot;Klein&quot;,&quot;given&quot;:&quot;Julia A&quot;,&quot;non-dropping-particle&quot;:&quot;&quot;,&quot;parse-names&quot;:false,&quot;suffix&quot;:&quot;&quot;},{&quot;dropping-particle&quot;:&quot;&quot;,&quot;family&quot;:&quot;Ladwig&quot;,&quot;given&quot;:&quot;Laura M&quot;,&quot;non-dropping-particle&quot;:&quot;&quot;,&quot;parse-names&quot;:false,&quot;suffix&quot;:&quot;&quot;},{&quot;dropping-particle&quot;:&quot;&quot;,&quot;family&quot;:&quot;Li&quot;,&quot;given&quot;:&quot;Qi&quot;,&quot;non-dropping-particle&quot;:&quot;&quot;,&quot;parse-names&quot;:false,&quot;suffix&quot;:&quot;&quot;},{&quot;dropping-particle&quot;:&quot;&quot;,&quot;family&quot;:&quot;McCulley&quot;,&quot;given&quot;:&quot;Rebecca L&quot;,&quot;non-dropping-particle&quot;:&quot;&quot;,&quot;parse-names&quot;:false,&quot;suffix&quot;:&quot;&quot;},{&quot;dropping-particle&quot;:&quot;&quot;,&quot;family&quot;:&quot;Melbourne&quot;,&quot;given&quot;:&quot;Brett A&quot;,&quot;non-dropping-particle&quot;:&quot;&quot;,&quot;parse-names&quot;:false,&quot;suffix&quot;:&quot;&quot;},{&quot;dropping-particle&quot;:&quot;&quot;,&quot;family&quot;:&quot;Mitchell&quot;,&quot;given&quot;:&quot;Charles E&quot;,&quot;non-dropping-particle&quot;:&quot;&quot;,&quot;parse-names&quot;:false,&quot;suffix&quot;:&quot;&quot;},{&quot;dropping-particle&quot;:&quot;&quot;,&quot;family&quot;:&quot;Moore&quot;,&quot;given&quot;:&quot;Joslin L&quot;,&quot;non-dropping-particle&quot;:&quot;&quot;,&quot;parse-names&quot;:false,&quot;suffix&quot;:&quot;&quot;},{&quot;dropping-particle&quot;:&quot;&quot;,&quot;family&quot;:&quot;Morgan&quot;,&quot;given&quot;:&quot;John W&quot;,&quot;non-dropping-particle&quot;:&quot;&quot;,&quot;parse-names&quot;:false,&quot;suffix&quot;:&quot;&quot;},{&quot;dropping-particle&quot;:&quot;&quot;,&quot;family&quot;:&quot;Risch&quot;,&quot;given&quot;:&quot;Anita C&quot;,&quot;non-dropping-particle&quot;:&quot;&quot;,&quot;parse-names&quot;:false,&quot;suffix&quot;:&quot;&quot;},{&quot;dropping-particle&quot;:&quot;&quot;,&quot;family&quot;:&quot;Schütz&quot;,&quot;given&quot;:&quot;Martin&quot;,&quot;non-dropping-particle&quot;:&quot;&quot;,&quot;parse-names&quot;:false,&quot;suffix&quot;:&quot;&quot;},{&quot;dropping-particle&quot;:&quot;&quot;,&quot;family&quot;:&quot;Stevens&quot;,&quot;given&quot;:&quot;Carly J&quot;,&quot;non-dropping-particle&quot;:&quot;&quot;,&quot;parse-names&quot;:false,&quot;suffix&quot;:&quot;&quot;},{&quot;dropping-particle&quot;:&quot;&quot;,&quot;family&quot;:&quot;Wedin&quot;,&quot;given&quot;:&quot;David A&quot;,&quot;non-dropping-particle&quot;:&quot;&quot;,&quot;parse-names&quot;:false,&quot;suffix&quot;:&quot;&quot;},{&quot;dropping-particle&quot;:&quot;&quot;,&quot;family&quot;:&quot;Yang&quot;,&quot;given&quot;:&quot;Louie H&quot;,&quot;non-dropping-particle&quot;:&quot;&quot;,&quot;parse-names&quot;:false,&quot;suffix&quot;:&quot;&quot;}],&quot;container-title&quot;:&quot;Nature Plants&quot;,&quot;id&quot;:&quot;1b948814-5a44-3916-9e4b-c5df4be63139&quot;,&quot;issue&quot;:&quot;7&quot;,&quot;issued&quot;:{&quot;date-parts&quot;:[[&quot;2015&quot;,&quot;7&quot;,&quot;6&quot;]]},&quot;page&quot;:&quot;15080&quot;,&quot;title&quot;:&quot;Grassland productivity limited by multiple nutrients&quot;,&quot;type&quot;:&quot;article-journal&quot;,&quot;volume&quot;:&quot;1&quot;,&quot;container-title-short&quot;:&quot;Nat Plants&quot;},&quot;uris&quot;:[&quot;http://www.mendeley.com/documents/?uuid=a62c0db7-4b0d-43d0-870c-34311e8a7ebe&quot;],&quot;isTemporary&quot;:false,&quot;legacyDesktopId&quot;:&quot;a62c0db7-4b0d-43d0-870c-34311e8a7ebe&quot;},{&quot;id&quot;:&quot;ba476d29-c5e5-31c2-99d9-3b6f3e080aea&quot;,&quot;itemData&quot;:{&quot;DOI&quot;:&quot;10.1007/BF00002772&quot;,&quot;ISSN&quot;:&quot;01682563&quot;,&quot;abstract&quot;:&quot;The widespread occurrence of nitrogen limitation to net primary production in terrestrial and marine ecosystems is something of a puzzle; it would seem that nitrogen fixers should have a substantial competitive advantage wherever nitrogen is limiting, and that their activity in turn should reverse limitation. Nevertheless, there is substantial evidence that nitrogen limits net primary production much of the time in most terrestrial biomes and many marine ecosystems. We examine both how the biogeochemistry of the nitrogen cycle could cause limitation to develop, and how nitrogen limitation could persist as a consequence of processes that prevent or reduce nitrogen fixation. Biogeochemical mechansism that favor nitrogen limitation include: the substantial mobility of nitrogen across ecosystem boundaries, which favors nitogen limitation in the \&quot;source\&quot; ecosystem - especially where denitrification is important in sediments and soils, or in terrestrial ecosystems where fire is frequent; differences in the biochemistry of nitrogen as opposed to phosphorus (with detrital N mostly carbon-bonded and detrital P mostly ester-bonded), which favor the development of nitrogen limitation where decomposition is slow, and allow the development of a positive feedback from nitrogen limitation to producers, to reduced decomposition of their detritus, and on to reduced nitrogen availability; and other more specialized, but perhaps no less important, processes. A number of mechanisms could keep nitrogen fixation from reversing nitrogen limitation. These include: energetic constraints on the colonization or activity of nitrogen fixers; limitation of nitrogen fixers or fixation by another nutrient (phosphorus, molybdenum, or iron) - which would then represent the ultimate factor limiting net primary production; other physical and ecological mechanisms. The possible importance of these and other processes is discussed for a wide range of terrestrial, freshwater, and marine ecosystems. © 1991 Kluwer Academic Publishers.&quot;,&quot;author&quot;:[{&quot;dropping-particle&quot;:&quot;&quot;,&quot;family&quot;:&quot;Vitousek&quot;,&quot;given&quot;:&quot;Peter M.&quot;,&quot;non-dropping-particle&quot;:&quot;&quot;,&quot;parse-names&quot;:false,&quot;suffix&quot;:&quot;&quot;},{&quot;dropping-particle&quot;:&quot;&quot;,&quot;family&quot;:&quot;Howarth&quot;,&quot;given&quot;:&quot;Robert W.&quot;,&quot;non-dropping-particle&quot;:&quot;&quot;,&quot;parse-names&quot;:false,&quot;suffix&quot;:&quot;&quot;}],&quot;container-title&quot;:&quot;Biogeochemistry&quot;,&quot;id&quot;:&quot;ba476d29-c5e5-31c2-99d9-3b6f3e080aea&quot;,&quot;issue&quot;:&quot;2&quot;,&quot;issued&quot;:{&quot;date-parts&quot;:[[&quot;1991&quot;]]},&quot;page&quot;:&quot;87-115&quot;,&quot;title&quot;:&quot;Nitrogen limitation on land and in the sea: How can it occur?&quot;,&quot;type&quot;:&quot;article-journal&quot;,&quot;volume&quot;:&quot;13&quot;,&quot;container-title-short&quot;:&quot;Biogeochemistry&quot;},&quot;uris&quot;:[&quot;http://www.mendeley.com/documents/?uuid=debbac24-92fe-4ea8-9712-e6d5e8f0cb8a&quot;],&quot;isTemporary&quot;:false,&quot;legacyDesktopId&quot;:&quot;debbac24-92fe-4ea8-9712-e6d5e8f0cb8a&quot;}]},{&quot;citationID&quot;:&quot;MENDELEY_CITATION_e09d87df-f899-476d-8ffc-849243a39092&quot;,&quot;properties&quot;:{&quot;noteIndex&quot;:0},&quot;isEdited&quot;:false,&quot;manualOverride&quot;:{&quot;citeprocText&quot;:&quot;(Evans, 1989; Evans &amp;#38; Seemann, 1989; Field &amp;#38; Mooney, 1986; Firn et al., 2019; X. Liang et al., 2020; Walker et al., 2014)&quot;,&quot;isManuallyOverridden&quot;:false,&quot;manualOverrideText&quot;:&quot;&quot;},&quot;citationTag&quot;:&quot;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&quot;,&quot;citationItems&quot;:[{&quot;id&quot;:&quot;c6eb0ed5-0ab0-38a6-8800-c6d2b49098b0&quot;,&quot;itemData&quot;:{&quot;DOI&quot;:&quot;10.1038/s41559-018-0790-1&quot;,&quot;ISSN&quot;:&quot;2397-334X&quot;,&quot;author&quot;:[{&quot;dropping-particle&quot;:&quot;&quot;,&quot;family&quot;:&quot;Firn&quot;,&quot;given&quot;:&quot;Jennifer&quot;,&quot;non-dropping-particle&quot;:&quot;&quot;,&quot;parse-names&quot;:false,&quot;suffix&quot;:&quot;&quot;},{&quot;dropping-particle&quot;:&quot;&quot;,&quot;family&quot;:&quot;McGree&quot;,&quot;given&quot;:&quot;James M&quot;,&quot;non-dropping-particle&quot;:&quot;&quot;,&quot;parse-names&quot;:false,&quot;suffix&quot;:&quot;&quot;},{&quot;dropping-particle&quot;:&quot;&quot;,&quot;family&quot;:&quot;Harvey&quot;,&quot;given&quot;:&quot;Eric&quot;,&quot;non-dropping-particle&quot;:&quot;&quot;,&quot;parse-names&quot;:false,&quot;suffix&quot;:&quot;&quot;},{&quot;dropping-particle&quot;:&quot;&quot;,&quot;family&quot;:&quot;Flores-Moreno&quot;,&quot;given&quot;:&quot;Habacuc&quot;,&quot;non-dropping-particle&quot;:&quot;&quot;,&quot;parse-names&quot;:false,&quot;suffix&quot;:&quot;&quot;},{&quot;dropping-particle&quot;:&quot;&quot;,&quot;family&quot;:&quot;Schütz&quot;,&quot;given&quot;:&quot;Martin&quot;,&quot;non-dropping-particle&quot;:&quot;&quot;,&quot;parse-names&quot;:false,&quot;suffix&quot;:&quot;&quot;},{&quot;dropping-particle&quot;:&quot;&quot;,&quot;family&quot;:&quot;Buckley&quot;,&quot;given&quot;:&quot;Yvonne M&quot;,&quot;non-dropping-particle&quot;:&quot;&quot;,&quot;parse-names&quot;:false,&quot;suffix&quot;:&quot;&quot;},{&quot;dropping-particle&quot;:&quot;&quot;,&quot;family&quot;:&quot;Borer&quot;,&quot;given&quot;:&quot;Elizabeth T&quot;,&quot;non-dropping-particle&quot;:&quot;&quot;,&quot;parse-names&quot;:false,&quot;suffix&quot;:&quot;&quot;},{&quot;dropping-particle&quot;:&quot;&quot;,&quot;family&quot;:&quot;Seabloom&quot;,&quot;given&quot;:&quot;Eric W&quot;,&quot;non-dropping-particle&quot;:&quot;&quot;,&quot;parse-names&quot;:false,&quot;suffix&quot;:&quot;&quot;},{&quot;dropping-particle&quot;:&quot;&quot;,&quot;family&quot;:&quot;Pierre&quot;,&quot;given&quot;:&quot;Kimberly J.&quot;,&quot;non-dropping-particle&quot;:&quot;La&quot;,&quot;parse-names&quot;:false,&quot;suffix&quot;:&quot;&quot;},{&quot;dropping-particle&quot;:&quot;&quot;,&quot;family&quot;:&quot;MacDougall&quot;,&quot;given&quot;:&quot;Andrew M.&quot;,&quot;non-dropping-particle&quot;:&quot;&quot;,&quot;parse-names&quot;:false,&quot;suffix&quot;:&quot;&quot;},{&quot;dropping-particle&quot;:&quot;&quot;,&quot;family&quot;:&quot;Prober&quot;,&quot;given&quot;:&quot;Suzanne M&quot;,&quot;non-dropping-particle&quot;:&quot;&quot;,&quot;parse-names&quot;:false,&quot;suffix&quot;:&quot;&quot;},{&quot;dropping-particle&quot;:&quot;&quot;,&quot;family&quot;:&quot;Stevens&quot;,&quot;given&quot;:&quot;Carly J&quot;,&quot;non-dropping-particle&quot;:&quot;&quot;,&quot;parse-names&quot;:false,&quot;suffix&quot;:&quot;&quot;},{&quot;dropping-particle&quot;:&quot;&quot;,&quot;family&quot;:&quot;Sullivan&quot;,&quot;given&quot;:&quot;Lauren L&quot;,&quot;non-dropping-particle&quot;:&quot;&quot;,&quot;parse-names&quot;:false,&quot;suffix&quot;:&quot;&quot;},{&quot;dropping-particle&quot;:&quot;&quot;,&quot;family&quot;:&quot;Porter&quot;,&quot;given&quot;:&quot;Erica&quot;,&quot;non-dropping-particle&quot;:&quot;&quot;,&quot;parse-names&quot;:false,&quot;suffix&quot;:&quot;&quot;},{&quot;dropping-particle&quot;:&quot;&quot;,&quot;family&quot;:&quot;Ladouceur&quot;,&quot;given&quot;:&quot;Emma&quot;,&quot;non-dropping-particle&quot;:&quot;&quot;,&quot;parse-names&quot;:false,&quot;suffix&quot;:&quot;&quot;},{&quot;dropping-particle&quot;:&quot;&quot;,&quot;family&quot;:&quot;Allen&quot;,&quot;given&quot;:&quot;Charlotte&quot;,&quot;non-dropping-particle&quot;:&quot;&quot;,&quot;parse-names&quot;:false,&quot;suffix&quot;:&quot;&quot;},{&quot;dropping-particle&quot;:&quot;&quot;,&quot;family&quot;:&quot;Moromizato&quot;,&quot;given&quot;:&quot;Karine H&quot;,&quot;non-dropping-particle&quot;:&quot;&quot;,&quot;parse-names&quot;:false,&quot;suffix&quot;:&quot;&quot;},{&quot;dropping-particle&quot;:&quot;&quot;,&quot;family&quot;:&quot;Morgan&quot;,&quot;given&quot;:&quot;John W&quot;,&quot;non-dropping-particle&quot;:&quot;&quot;,&quot;parse-names&quot;:false,&quot;suffix&quot;:&quot;&quot;},{&quot;dropping-particle&quot;:&quot;&quot;,&quot;family&quot;:&quot;Harpole&quot;,&quot;given&quot;:&quot;W Stanley&quot;,&quot;non-dropping-particle&quot;:&quot;&quot;,&quot;parse-names&quot;:false,&quot;suffix&quot;:&quot;&quot;},{&quot;dropping-particle&quot;:&quot;&quot;,&quot;family&quot;:&quot;Hautier&quot;,&quot;given&quot;:&quot;Yann&quot;,&quot;non-dropping-particle&quot;:&quot;&quot;,&quot;parse-names&quot;:false,&quot;suffix&quot;:&quot;&quot;},{&quot;dropping-particle&quot;:&quot;&quot;,&quot;family&quot;:&quot;Eisenhauer&quot;,&quot;given&quot;:&quot;Nico&quot;,&quot;non-dropping-particle&quot;:&quot;&quot;,&quot;parse-names&quot;:false,&quot;suffix&quot;:&quot;&quot;},{&quot;dropping-particle&quot;:&quot;&quot;,&quot;family&quot;:&quot;Wright&quot;,&quot;given&quot;:&quot;Justin P&quot;,&quot;non-dropping-particle&quot;:&quot;&quot;,&quot;parse-names&quot;:false,&quot;suffix&quot;:&quot;&quot;},{&quot;dropping-particle&quot;:&quot;&quot;,&quot;family&quot;:&quot;Adler&quot;,&quot;given&quot;:&quot;Peter B&quot;,&quot;non-dropping-particle&quot;:&quot;&quot;,&quot;parse-names&quot;:false,&quot;suffix&quot;:&quot;&quot;},{&quot;dropping-particle&quot;:&quot;&quot;,&quot;family&quot;:&quot;Arnillas&quot;,&quot;given&quot;:&quot;Carlos Alberto&quot;,&quot;non-dropping-particle&quot;:&quot;&quot;,&quot;parse-names&quot;:false,&quot;suffix&quot;:&quot;&quot;},{&quot;dropping-particle&quot;:&quot;&quot;,&quot;family&quot;:&quot;Bakker&quot;,&quot;given&quot;:&quot;Jonathan D.&quot;,&quot;non-dropping-particle&quot;:&quot;&quot;,&quot;parse-names&quot;:false,&quot;suffix&quot;:&quot;&quot;},{&quot;dropping-particle&quot;:&quot;&quot;,&quot;family&quot;:&quot;Biederman&quot;,&quot;given&quot;:&quot;Lori&quot;,&quot;non-dropping-particle&quot;:&quot;&quot;,&quot;parse-names&quot;:false,&quot;suffix&quot;:&quot;&quot;},{&quot;dropping-particle&quot;:&quot;&quot;,&quot;family&quot;:&quot;Broadbent&quot;,&quot;given&quot;:&quot;Arthur A. D.&quot;,&quot;non-dropping-particle&quot;:&quot;&quot;,&quot;parse-names&quot;:false,&quot;suffix&quot;:&quot;&quot;},{&quot;dropping-particle&quot;:&quot;&quot;,&quot;family&quot;:&quot;Brown&quot;,&quot;given&quot;:&quot;Cynthia S&quot;,&quot;non-dropping-particle&quot;:&quot;&quot;,&quot;parse-names&quot;:false,&quot;suffix&quot;:&quot;&quot;},{&quot;dropping-particle&quot;:&quot;&quot;,&quot;family&quot;:&quot;Bugalho&quot;,&quot;given&quot;:&quot;Miguel N&quot;,&quot;non-dropping-particle&quot;:&quot;&quot;,&quot;parse-names&quot;:false,&quot;suffix&quot;:&quot;&quot;},{&quot;dropping-particle&quot;:&quot;&quot;,&quot;family&quot;:&quot;Caldeira&quot;,&quot;given&quot;:&quot;Maria C&quot;,&quot;non-dropping-particle&quot;:&quot;&quot;,&quot;parse-names&quot;:false,&quot;suffix&quot;:&quot;&quot;},{&quot;dropping-particle&quot;:&quot;&quot;,&quot;family&quot;:&quot;Cleland&quot;,&quot;given&quot;:&quot;Elsa E&quot;,&quot;non-dropping-particle&quot;:&quot;&quot;,&quot;parse-names&quot;:false,&quot;suffix&quot;:&quot;&quot;},{&quot;dropping-particle&quot;:&quot;&quot;,&quot;family&quot;:&quot;Ebeling&quot;,&quot;given&quot;:&quot;Anne&quot;,&quot;non-dropping-particle&quot;:&quot;&quot;,&quot;parse-names&quot;:false,&quot;suffix&quot;:&quot;&quot;},{&quot;dropping-particle&quot;:&quot;&quot;,&quot;family&quot;:&quot;Fay&quot;,&quot;given&quot;:&quot;Philip A&quot;,&quot;non-dropping-particle&quot;:&quot;&quot;,&quot;parse-names&quot;:false,&quot;suffix&quot;:&quot;&quot;},{&quot;dropping-particle&quot;:&quot;&quot;,&quot;family&quot;:&quot;Hagenah&quot;,&quot;given&quot;:&quot;Nicole&quot;,&quot;non-dropping-particle&quot;:&quot;&quot;,&quot;parse-names&quot;:false,&quot;suffix&quot;:&quot;&quot;},{&quot;dropping-particle&quot;:&quot;&quot;,&quot;family&quot;:&quot;Kleinhesselink&quot;,&quot;given&quot;:&quot;Andrew R&quot;,&quot;non-dropping-particle&quot;:&quot;&quot;,&quot;parse-names&quot;:false,&quot;suffix&quot;:&quot;&quot;},{&quot;dropping-particle&quot;:&quot;&quot;,&quot;family&quot;:&quot;Mitchell&quot;,&quot;given&quot;:&quot;Rachel&quot;,&quot;non-dropping-particle&quot;:&quot;&quot;,&quot;parse-names&quot;:false,&quot;suffix&quot;:&quot;&quot;},{&quot;dropping-particle&quot;:&quot;&quot;,&quot;family&quot;:&quot;Moore&quot;,&quot;given&quot;:&quot;Joslin L&quot;,&quot;non-dropping-particle&quot;:&quot;&quot;,&quot;parse-names&quot;:false,&quot;suffix&quot;:&quot;&quot;},{&quot;dropping-particle&quot;:&quot;&quot;,&quot;family&quot;:&quot;Nogueira&quot;,&quot;given&quot;:&quot;Carla&quot;,&quot;non-dropping-particle&quot;:&quot;&quot;,&quot;parse-names&quot;:false,&quot;suffix&quot;:&quot;&quot;},{&quot;dropping-particle&quot;:&quot;&quot;,&quot;family&quot;:&quot;Peri&quot;,&quot;given&quot;:&quot;Pablo Luis&quot;,&quot;non-dropping-particle&quot;:&quot;&quot;,&quot;parse-names&quot;:false,&quot;suffix&quot;:&quot;&quot;},{&quot;dropping-particle&quot;:&quot;&quot;,&quot;family&quot;:&quot;Roscher&quot;,&quot;given&quot;:&quot;Christiane&quot;,&quot;non-dropping-particle&quot;:&quot;&quot;,&quot;parse-names&quot;:false,&quot;suffix&quot;:&quot;&quot;},{&quot;dropping-particle&quot;:&quot;&quot;,&quot;family&quot;:&quot;Smith&quot;,&quot;given&quot;:&quot;Melinda D&quot;,&quot;non-dropping-particle&quot;:&quot;&quot;,&quot;parse-names&quot;:false,&quot;suffix&quot;:&quot;&quot;},{&quot;dropping-particle&quot;:&quot;&quot;,&quot;family&quot;:&quot;Wragg&quot;,&quot;given&quot;:&quot;Peter D&quot;,&quot;non-dropping-particle&quot;:&quot;&quot;,&quot;parse-names&quot;:false,&quot;suffix&quot;:&quot;&quot;},{&quot;dropping-particle&quot;:&quot;&quot;,&quot;family&quot;:&quot;Risch&quot;,&quot;given&quot;:&quot;Anita C&quot;,&quot;non-dropping-particle&quot;:&quot;&quot;,&quot;parse-names&quot;:false,&quot;suffix&quot;:&quot;&quot;}],&quot;container-title&quot;:&quot;Nature Ecology &amp; Evolution&quot;,&quot;id&quot;:&quot;c6eb0ed5-0ab0-38a6-8800-c6d2b49098b0&quot;,&quot;issue&quot;:&quot;3&quot;,&quot;issued&quot;:{&quot;date-parts&quot;:[[&quot;2019&quot;,&quot;2&quot;,&quot;4&quot;]]},&quot;page&quot;:&quot;400-406&quot;,&quot;title&quot;:&quot;Leaf nutrients, not specific leaf area, are consistent indicators of elevated nutrient inputs&quot;,&quot;type&quot;:&quot;article-journal&quot;,&quot;volume&quot;:&quot;3&quot;,&quot;container-title-short&quot;:&quot;Nat Ecol Evol&quot;},&quot;uris&quot;:[&quot;http://www.mendeley.com/documents/?uuid=29e0b7b4-20c1-463b-af0e-323fc7be437b&quot;],&quot;isTemporary&quot;:false,&quot;legacyDesktopId&quot;:&quot;29e0b7b4-20c1-463b-af0e-323fc7be437b&quot;},{&quot;id&quot;:&quot;c3e0823d-e853-3f32-8ea9-ca1f30e2286a&quot;,&quot;itemData&quot;:{&quot;DOI&quot;:&quot;10.1111/gcb.15071&quot;,&quot;ISSN&quot;:&quot;1354-1013&quot;,&quot;abstract&quot;:&quot;A mechanistic understanding of plant photosynthetic response is needed to reliably predict changes in terrestrial carbon (C) gain under conditions of chronically elevated atmospheric nitrogen (N) deposition. Here, using 2,683 observations from 240 jour- 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quot;,&quot;author&quot;:[{&quot;dropping-particle&quot;:&quot;&quot;,&quot;family&quot;:&quot;Liang&quot;,&quot;given&quot;:&quot;Xingyun&quot;,&quot;non-dropping-particle&quot;:&quot;&quot;,&quot;parse-names&quot;:false,&quot;suffix&quot;:&quot;&quot;},{&quot;dropping-particle&quot;:&quot;&quot;,&quot;family&quot;:&quot;Zhang&quot;,&quot;given&quot;:&quot;Tong&quot;,&quot;non-dropping-particle&quot;:&quot;&quot;,&quot;parse-names&quot;:false,&quot;suffix&quot;:&quot;&quot;},{&quot;dropping-particle&quot;:&quot;&quot;,&quot;family&quot;:&quot;Lu&quot;,&quot;given&quot;:&quot;Xiankai&quot;,&quot;non-dropping-particle&quot;:&quot;&quot;,&quot;parse-names&quot;:false,&quot;suffix&quot;:&quot;&quot;},{&quot;dropping-particle&quot;:&quot;&quot;,&quot;family&quot;:&quot;Ellsworth&quot;,&quot;given&quot;:&quot;David S&quot;,&quot;non-dropping-particle&quot;:&quot;&quot;,&quot;parse-names&quot;:false,&quot;suffix&quot;:&quot;&quot;},{&quot;dropping-particle&quot;:&quot;&quot;,&quot;family&quot;:&quot;BassiriRad&quot;,&quot;given&quot;:&quot;Hormoz&quot;,&quot;non-dropping-particle&quot;:&quot;&quot;,&quot;parse-names&quot;:false,&quot;suffix&quot;:&quot;&quot;},{&quot;dropping-particle&quot;:&quot;&quot;,&quot;family&quot;:&quot;You&quot;,&quot;given&quot;:&quot;Chengming&quot;,&quot;non-dropping-particle&quot;:&quot;&quot;,&quot;parse-names&quot;:false,&quot;suffix&quot;:&quot;&quot;},{&quot;dropping-particle&quot;:&quot;&quot;,&quot;family&quot;:&quot;Wang&quot;,&quot;given&quot;:&quot;Dong&quot;,&quot;non-dropping-particle&quot;:&quot;&quot;,&quot;parse-names&quot;:false,&quot;suffix&quot;:&quot;&quot;},{&quot;dropping-particle&quot;:&quot;&quot;,&quot;family&quot;:&quot;He&quot;,&quot;given&quot;:&quot;Pengcheng&quot;,&quot;non-dropping-particle&quot;:&quot;&quot;,&quot;parse-names&quot;:false,&quot;suffix&quot;:&quot;&quot;},{&quot;dropping-particle&quot;:&quot;&quot;,&quot;family&quot;:&quot;Deng&quot;,&quot;given&quot;:&quot;Qi&quot;,&quot;non-dropping-particle&quot;:&quot;&quot;,&quot;parse-names&quot;:false,&quot;suffix&quot;:&quot;&quot;},{&quot;dropping-particle&quot;:&quot;&quot;,&quot;family&quot;:&quot;Liu&quot;,&quot;given&quot;:&quot;Hui&quot;,&quot;non-dropping-particle&quot;:&quot;&quot;,&quot;parse-names&quot;:false,&quot;suffix&quot;:&quot;&quot;},{&quot;dropping-particle&quot;:&quot;&quot;,&quot;family&quot;:&quot;Mo&quot;,&quot;given&quot;:&quot;Jiangming&quot;,&quot;non-dropping-particle&quot;:&quot;&quot;,&quot;parse-names&quot;:false,&quot;suffix&quot;:&quot;&quot;},{&quot;dropping-particle&quot;:&quot;&quot;,&quot;family&quot;:&quot;Ye&quot;,&quot;given&quot;:&quot;Qing&quot;,&quot;non-dropping-particle&quot;:&quot;&quot;,&quot;parse-names&quot;:false,&quot;suffix&quot;:&quot;&quot;}],&quot;container-title&quot;:&quot;Global Change Biology&quot;,&quot;id&quot;:&quot;c3e0823d-e853-3f32-8ea9-ca1f30e2286a&quot;,&quot;issue&quot;:&quot;6&quot;,&quot;issued&quot;:{&quot;date-parts&quot;:[[&quot;2020&quot;,&quot;6&quot;,&quot;8&quot;]]},&quot;page&quot;:&quot;3585-3600&quot;,&quot;title&quot;:&quot;Global response patterns of plant photosynthesis to nitrogen addition: A meta‐analysis&quot;,&quot;type&quot;:&quot;article-journal&quot;,&quot;volume&quot;:&quot;26&quot;,&quot;container-title-short&quot;:&quot;Glob Chang Biol&quot;},&quot;uris&quot;:[&quot;http://www.mendeley.com/documents/?uuid=c936a49f-196c-406d-ac18-be1d835be620&quot;],&quot;isTemporary&quot;:false,&quot;legacyDesktopId&quot;:&quot;c936a49f-196c-406d-ac18-be1d835be620&quot;},{&quot;id&quot;:&quot;a86647d7-0892-3f58-808e-6d34c5db65a2&quot;,&quot;itemData&quot;:{&quot;DOI&quot;:&quot;10.1002/ece3.1173&quot;,&quot;ISSN&quot;:&quot;20457758&quot;,&quot;author&quot;:[{&quot;dropping-particle&quot;:&quot;&quot;,&quot;family&quot;:&quot;Walker&quot;,&quot;given&quot;:&quot;Anthony P&quot;,&quot;non-dropping-particle&quot;:&quot;&quot;,&quot;parse-names&quot;:false,&quot;suffix&quot;:&quot;&quot;},{&quot;dropping-particle&quot;:&quot;&quot;,&quot;family&quot;:&quot;Beckerman&quot;,&quot;given&quot;:&quot;Andrew P&quot;,&quot;non-dropping-particle&quot;:&quot;&quot;,&quot;parse-names&quot;:false,&quot;suffix&quot;:&quot;&quot;},{&quot;dropping-particle&quot;:&quot;&quot;,&quot;family&quot;:&quot;Gu&quot;,&quot;given&quot;:&quot;Lianhong&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Cernusak&quot;,&quot;given&quot;:&quot;Lucas A&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Scales&quot;,&quot;given&quot;:&quot;Joanna C&quot;,&quot;non-dropping-particle&quot;:&quot;&quot;,&quot;parse-names&quot;:false,&quot;suffix&quot;:&quot;&quot;},{&quot;dropping-particle&quot;:&quot;&quot;,&quot;family&quot;:&quot;Wohlfahrt&quot;,&quot;given&quot;:&quot;Georg&quot;,&quot;non-dropping-particle&quot;:&quot;&quot;,&quot;parse-names&quot;:false,&quot;suffix&quot;:&quot;&quot;},{&quot;dropping-particle&quot;:&quot;&quot;,&quot;family&quot;:&quot;Wullschleger&quot;,&quot;given&quot;:&quot;Stan D&quot;,&quot;non-dropping-particle&quot;:&quot;&quot;,&quot;parse-names&quot;:false,&quot;suffix&quot;:&quot;&quot;},{&quot;dropping-particle&quot;:&quot;&quot;,&quot;family&quot;:&quot;Woodward&quot;,&quot;given&quot;:&quot;F. Ian&quot;,&quot;non-dropping-particle&quot;:&quot;&quot;,&quot;parse-names&quot;:false,&quot;suffix&quot;:&quot;&quot;}],&quot;container-title&quot;:&quot;Ecology and Evolution&quot;,&quot;id&quot;:&quot;a86647d7-0892-3f58-808e-6d34c5db65a2&quot;,&quot;issue&quot;:&quot;16&quot;,&quot;issued&quot;:{&quot;date-parts&quot;:[[&quot;2014&quot;,&quot;8&quot;]]},&quot;page&quot;:&quot;3218-3235&quot;,&quot;title&quot;:&quot;The relationship of leaf photosynthetic traits - Vcmax and Jmax - to leaf nitrogen, leaf phosphorus, and specific leaf area: a meta-analysis and modeling study&quot;,&quot;type&quot;:&quot;article-journal&quot;,&quot;volume&quot;:&quot;4&quot;,&quot;container-title-short&quot;:&quot;Ecol Evol&quot;},&quot;uris&quot;:[&quot;http://www.mendeley.com/documents/?uuid=f2d11739-e7fe-4603-a9bb-fc59ddb6a65c&quot;],&quot;isTemporary&quot;:false,&quot;legacyDesktopId&quot;:&quot;f2d11739-e7fe-4603-a9bb-fc59ddb6a65c&quot;},{&quot;id&quot;:&quot;f5f31922-7892-398f-b841-e746b41bed4b&quot;,&quot;itemData&quot;:{&quot;DOI&quot;:&quot;10.1007/BF00377192&quot;,&quot;ISSN&quot;:&quot;0029-8549&quot;,&quot;author&quot;:[{&quot;dropping-particle&quot;:&quot;&quot;,&quot;family&quot;:&quot;Evans&quot;,&quot;given&quot;:&quot;John R&quot;,&quot;non-dropping-particle&quot;:&quot;&quot;,&quot;parse-names&quot;:false,&quot;suffix&quot;:&quot;&quot;}],&quot;container-title&quot;:&quot;Oecologia&quot;,&quot;id&quot;:&quot;f5f31922-7892-398f-b841-e746b41bed4b&quot;,&quot;issue&quot;:&quot;1&quot;,&quot;issued&quot;:{&quot;date-parts&quot;:[[&quot;1989&quot;,&quot;1&quot;]]},&quot;page&quot;:&quot;9-19&quot;,&quot;title&quot;:&quot;Photosynthesis and nitrogen relationships in leaves of C3 plants&quot;,&quot;type&quot;:&quot;article-journal&quot;,&quot;volume&quot;:&quot;78&quot;,&quot;container-title-short&quot;:&quot;Oecologia&quot;},&quot;uris&quot;:[&quot;http://www.mendeley.com/documents/?uuid=20ca2eec-0707-46d9-b95a-10c6371d8aab&quot;],&quot;isTemporary&quot;:false,&quot;legacyDesktopId&quot;:&quot;20ca2eec-0707-46d9-b95a-10c6371d8aab&quot;},{&quot;id&quot;:&quot;1604c459-613c-3f19-8b36-f91ac6a34e16&quot;,&quot;itemData&quot;:{&quot;author&quot;:[{&quot;dropping-particle&quot;:&quot;&quot;,&quot;family&quot;:&quot;Evans&quot;,&quot;given&quot;:&quot;John R&quot;,&quot;non-dropping-particle&quot;:&quot;&quot;,&quot;parse-names&quot;:false,&quot;suffix&quot;:&quot;&quot;},{&quot;dropping-particle&quot;:&quot;&quot;,&quot;family&quot;:&quot;Seemann&quot;,&quot;given&quot;:&quot;Jeffrey R&quot;,&quot;non-dropping-particle&quot;:&quot;&quot;,&quot;parse-names&quot;:false,&quot;suffix&quot;:&quot;&quot;}],&quot;container-title&quot;:&quot;Photosynthesis&quot;,&quot;id&quot;:&quot;1604c459-613c-3f19-8b36-f91ac6a34e16&quot;,&quot;issued&quot;:{&quot;date-parts&quot;:[[&quot;1989&quot;]]},&quot;page&quot;:&quot;183-205&quot;,&quot;title&quot;:&quot;The allocation of protein nitrogen in the photosynthetic apparatus: costs, consequences, and control&quot;,&quot;type&quot;:&quot;article-journal&quot;,&quot;volume&quot;:&quot;8&quot;,&quot;container-title-short&quot;:&quot;&quot;},&quot;uris&quot;:[&quot;http://www.mendeley.com/documents/?uuid=b85d6cb6-b3cb-471b-9b1b-d018e804566a&quot;],&quot;isTemporary&quot;:false,&quot;legacyDesktopId&quot;:&quot;b85d6cb6-b3cb-471b-9b1b-d018e804566a&quot;},{&quot;id&quot;:&quot;2d9ac86a-6e45-3859-92c1-3df447465794&quot;,&quot;itemData&quot;:{&quot;author&quot;:[{&quot;dropping-particle&quot;:&quot;&quot;,&quot;family&quot;:&quot;Field&quot;,&quot;given&quot;:&quot;Christopher B&quot;,&quot;non-dropping-particle&quot;:&quot;&quot;,&quot;parse-names&quot;:false,&quot;suffix&quot;:&quot;&quot;},{&quot;dropping-particle&quot;:&quot;&quot;,&quot;family&quot;:&quot;Mooney&quot;,&quot;given&quot;:&quot;Harold A&quot;,&quot;non-dropping-particle&quot;:&quot;&quot;,&quot;parse-names&quot;:false,&quot;suffix&quot;:&quot;&quot;}],&quot;container-title&quot;:&quot;On the Economy of Plant Form and Function&quot;,&quot;editor&quot;:[{&quot;dropping-particle&quot;:&quot;&quot;,&quot;family&quot;:&quot;Givnish&quot;,&quot;given&quot;:&quot;Thomas J&quot;,&quot;non-dropping-particle&quot;:&quot;&quot;,&quot;parse-names&quot;:false,&quot;suffix&quot;:&quot;&quot;}],&quot;id&quot;:&quot;2d9ac86a-6e45-3859-92c1-3df447465794&quot;,&quot;issued&quot;:{&quot;date-parts&quot;:[[&quot;1986&quot;]]},&quot;page&quot;:&quot;25-55&quot;,&quot;publisher&quot;:&quot;Cambridge University Press&quot;,&quot;publisher-place&quot;:&quot;Cambridge&quot;,&quot;title&quot;:&quot;The photosynthesis-nitrogen relationship in wild plants&quot;,&quot;type&quot;:&quot;chapter&quot;,&quot;container-title-short&quot;:&quot;&quot;},&quot;uris&quot;:[&quot;http://www.mendeley.com/documents/?uuid=2875bd6d-174c-40cd-9bcf-a7be722bf21a&quot;],&quot;isTemporary&quot;:false,&quot;legacyDesktopId&quot;:&quot;2875bd6d-174c-40cd-9bcf-a7be722bf21a&quot;}]},{&quot;citationID&quot;:&quot;MENDELEY_CITATION_4f683e57-97f0-4edc-8e24-592e4d1770a6&quot;,&quot;properties&quot;:{&quot;noteIndex&quot;:0},&quot;isEdited&quot;:false,&quot;manualOverride&quot;:{&quot;citeprocText&quot;:&quot;(Y. Luo et al., 2004)&quot;,&quot;isManuallyOverridden&quot;:false,&quot;manualOverrideText&quot;:&quot;&quot;},&quot;citationTag&quot;:&quot;MENDELEY_CITATION_v3_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&quot;,&quot;citationItems&quot;:[{&quot;id&quot;:&quot;874e4f8a-0d1f-3d3a-b037-061376e10c18&quot;,&quot;itemData&quot;:{&quot;DOI&quot;:&quot;10.1641/0006-3568(2004)054[0731:PNLOER]2.0.CO;2&quot;,&quot;author&quot;:[{&quot;dropping-particle&quot;:&quot;&quot;,&quot;family&quot;:&quot;Luo&quot;,&quot;given&quot;:&quot;Yiqi&quot;,&quot;non-dropping-particle&quot;:&quot;&quot;,&quot;parse-names&quot;:false,&quot;suffix&quot;:&quot;&quot;},{&quot;dropping-particle&quot;:&quot;&quot;,&quot;family&quot;:&quot;Currie&quot;,&quot;given&quot;:&quot;William S&quot;,&quot;non-dropping-particle&quot;:&quot;&quot;,&quot;parse-names&quot;:false,&quot;suffix&quot;:&quot;&quot;},{&quot;dropping-particle&quot;:&quot;&quot;,&quot;family&quot;:&quot;Dukes&quot;,&quot;given&quot;:&quot;Jeffrey S&quot;,&quot;non-dropping-particle&quot;:&quot;&quot;,&quot;parse-names&quot;:false,&quot;suffix&quot;:&quot;&quot;},{&quot;dropping-particle&quot;:&quot;&quot;,&quot;family&quot;:&quot;Finzi&quot;,&quot;given&quot;:&quot;Adrien C&quot;,&quot;non-dropping-particle&quot;:&quot;&quot;,&quot;parse-names&quot;:false,&quot;suffix&quot;:&quot;&quot;},{&quot;dropping-particle&quot;:&quot;&quot;,&quot;family&quot;:&quot;Hartwig&quot;,&quot;given&quot;:&quot;Ueli A&quot;,&quot;non-dropping-particle&quot;:&quot;&quot;,&quot;parse-names&quot;:false,&quot;suffix&quot;:&quot;&quot;},{&quot;dropping-particle&quot;:&quot;&quot;,&quot;family&quot;:&quot;Hungate&quot;,&quot;given&quot;:&quot;Bruce A&quot;,&quot;non-dropping-particle&quot;:&quot;&quot;,&quot;parse-names&quot;:false,&quot;suffix&quot;:&quot;&quot;},{&quot;dropping-particle&quot;:&quot;&quot;,&quot;family&quot;:&quot;McMurtrie&quot;,&quot;given&quot;:&quot;Ross E&quot;,&quot;non-dropping-particle&quot;:&quot;&quot;,&quot;parse-names&quot;:false,&quot;suffix&quot;:&quot;&quot;},{&quot;dropping-particle&quot;:&quot;&quot;,&quot;family&quot;:&quot;Oren&quot;,&quot;given&quot;:&quot;Ram&quot;,&quot;non-dropping-particle&quot;:&quot;&quot;,&quot;parse-names&quot;:false,&quot;suffix&quot;:&quot;&quot;},{&quot;dropping-particle&quot;:&quot;&quot;,&quot;family&quot;:&quot;Parton&quot;,&quot;given&quot;:&quot;William J&quot;,&quot;non-dropping-particle&quot;:&quot;&quot;,&quot;parse-names&quot;:false,&quot;suffix&quot;:&quot;&quot;},{&quot;dropping-particle&quot;:&quot;&quot;,&quot;family&quot;:&quot;Pataki&quot;,&quot;given&quot;:&quot;Diane E&quot;,&quot;non-dropping-particle&quot;:&quot;&quot;,&quot;parse-names&quot;:false,&quot;suffix&quot;:&quot;&quot;},{&quot;dropping-particle&quot;:&quot;&quot;,&quot;family&quot;:&quot;Shaw&quot;,&quot;given&quot;:&quot;Rebecca M&quot;,&quot;non-dropping-particle&quot;:&quot;&quot;,&quot;parse-names&quot;:false,&quot;suffix&quot;:&quot;&quot;},{&quot;dropping-particle&quot;:&quot;&quot;,&quot;family&quot;:&quot;Zak&quot;,&quot;given&quot;:&quot;Donald R&quot;,&quot;non-dropping-particle&quot;:&quot;&quot;,&quot;parse-names&quot;:false,&quot;suffix&quot;:&quot;&quot;},{&quot;dropping-particle&quot;:&quot;&quot;,&quot;family&quot;:&quot;Field&quot;,&quot;given&quot;:&quot;Christopher B&quot;,&quot;non-dropping-particle&quot;:&quot;&quot;,&quot;parse-names&quot;:false,&quot;suffix&quot;:&quot;&quot;}],&quot;container-title&quot;:&quot;BioScience&quot;,&quot;id&quot;:&quot;874e4f8a-0d1f-3d3a-b037-061376e10c18&quot;,&quot;issue&quot;:&quot;8&quot;,&quot;issued&quot;:{&quot;date-parts&quot;:[[&quot;2004&quot;]]},&quot;page&quot;:&quot;731-739&quot;,&quot;title&quot;:&quot;Progressive nitrogen limitation of ecosystem responses to rising atmospheric carbon dioxide&quot;,&quot;type&quot;:&quot;article-journal&quot;,&quot;volume&quot;:&quot;54&quot;,&quot;container-title-short&quot;:&quot;Bioscience&quot;},&quot;uris&quot;:[&quot;http://www.mendeley.com/documents/?uuid=c6cedc9b-b071-48cb-ba7f-d0fe6b794b16&quot;],&quot;isTemporary&quot;:false,&quot;legacyDesktopId&quot;:&quot;c6cedc9b-b071-48cb-ba7f-d0fe6b794b16&quot;}]},{&quot;citationID&quot;:&quot;MENDELEY_CITATION_37b21a4b-5c6e-484c-8266-e5fefc94cbe7&quot;,&quot;properties&quot;:{&quot;noteIndex&quot;:0},&quot;isEdited&quot;:false,&quot;manualOverride&quot;:{&quot;citeprocText&quot;:&quot;(Evans, 1989; Evans &amp;#38; Seemann, 1989; Field &amp;#38; Mooney, 1986; Firn et al., 2019; X. Liang et al., 2020; Walker et al., 2014)&quot;,&quot;isManuallyOverridden&quot;:false,&quot;manualOverrideText&quot;:&quot;&quot;},&quot;citationTag&quot;:&quot;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&quot;,&quot;citationItems&quot;:[{&quot;id&quot;:&quot;c6eb0ed5-0ab0-38a6-8800-c6d2b49098b0&quot;,&quot;itemData&quot;:{&quot;DOI&quot;:&quot;10.1038/s41559-018-0790-1&quot;,&quot;ISSN&quot;:&quot;2397-334X&quot;,&quot;author&quot;:[{&quot;dropping-particle&quot;:&quot;&quot;,&quot;family&quot;:&quot;Firn&quot;,&quot;given&quot;:&quot;Jennifer&quot;,&quot;non-dropping-particle&quot;:&quot;&quot;,&quot;parse-names&quot;:false,&quot;suffix&quot;:&quot;&quot;},{&quot;dropping-particle&quot;:&quot;&quot;,&quot;family&quot;:&quot;McGree&quot;,&quot;given&quot;:&quot;James M&quot;,&quot;non-dropping-particle&quot;:&quot;&quot;,&quot;parse-names&quot;:false,&quot;suffix&quot;:&quot;&quot;},{&quot;dropping-particle&quot;:&quot;&quot;,&quot;family&quot;:&quot;Harvey&quot;,&quot;given&quot;:&quot;Eric&quot;,&quot;non-dropping-particle&quot;:&quot;&quot;,&quot;parse-names&quot;:false,&quot;suffix&quot;:&quot;&quot;},{&quot;dropping-particle&quot;:&quot;&quot;,&quot;family&quot;:&quot;Flores-Moreno&quot;,&quot;given&quot;:&quot;Habacuc&quot;,&quot;non-dropping-particle&quot;:&quot;&quot;,&quot;parse-names&quot;:false,&quot;suffix&quot;:&quot;&quot;},{&quot;dropping-particle&quot;:&quot;&quot;,&quot;family&quot;:&quot;Schütz&quot;,&quot;given&quot;:&quot;Martin&quot;,&quot;non-dropping-particle&quot;:&quot;&quot;,&quot;parse-names&quot;:false,&quot;suffix&quot;:&quot;&quot;},{&quot;dropping-particle&quot;:&quot;&quot;,&quot;family&quot;:&quot;Buckley&quot;,&quot;given&quot;:&quot;Yvonne M&quot;,&quot;non-dropping-particle&quot;:&quot;&quot;,&quot;parse-names&quot;:false,&quot;suffix&quot;:&quot;&quot;},{&quot;dropping-particle&quot;:&quot;&quot;,&quot;family&quot;:&quot;Borer&quot;,&quot;given&quot;:&quot;Elizabeth T&quot;,&quot;non-dropping-particle&quot;:&quot;&quot;,&quot;parse-names&quot;:false,&quot;suffix&quot;:&quot;&quot;},{&quot;dropping-particle&quot;:&quot;&quot;,&quot;family&quot;:&quot;Seabloom&quot;,&quot;given&quot;:&quot;Eric W&quot;,&quot;non-dropping-particle&quot;:&quot;&quot;,&quot;parse-names&quot;:false,&quot;suffix&quot;:&quot;&quot;},{&quot;dropping-particle&quot;:&quot;&quot;,&quot;family&quot;:&quot;Pierre&quot;,&quot;given&quot;:&quot;Kimberly J.&quot;,&quot;non-dropping-particle&quot;:&quot;La&quot;,&quot;parse-names&quot;:false,&quot;suffix&quot;:&quot;&quot;},{&quot;dropping-particle&quot;:&quot;&quot;,&quot;family&quot;:&quot;MacDougall&quot;,&quot;given&quot;:&quot;Andrew M.&quot;,&quot;non-dropping-particle&quot;:&quot;&quot;,&quot;parse-names&quot;:false,&quot;suffix&quot;:&quot;&quot;},{&quot;dropping-particle&quot;:&quot;&quot;,&quot;family&quot;:&quot;Prober&quot;,&quot;given&quot;:&quot;Suzanne M&quot;,&quot;non-dropping-particle&quot;:&quot;&quot;,&quot;parse-names&quot;:false,&quot;suffix&quot;:&quot;&quot;},{&quot;dropping-particle&quot;:&quot;&quot;,&quot;family&quot;:&quot;Stevens&quot;,&quot;given&quot;:&quot;Carly J&quot;,&quot;non-dropping-particle&quot;:&quot;&quot;,&quot;parse-names&quot;:false,&quot;suffix&quot;:&quot;&quot;},{&quot;dropping-particle&quot;:&quot;&quot;,&quot;family&quot;:&quot;Sullivan&quot;,&quot;given&quot;:&quot;Lauren L&quot;,&quot;non-dropping-particle&quot;:&quot;&quot;,&quot;parse-names&quot;:false,&quot;suffix&quot;:&quot;&quot;},{&quot;dropping-particle&quot;:&quot;&quot;,&quot;family&quot;:&quot;Porter&quot;,&quot;given&quot;:&quot;Erica&quot;,&quot;non-dropping-particle&quot;:&quot;&quot;,&quot;parse-names&quot;:false,&quot;suffix&quot;:&quot;&quot;},{&quot;dropping-particle&quot;:&quot;&quot;,&quot;family&quot;:&quot;Ladouceur&quot;,&quot;given&quot;:&quot;Emma&quot;,&quot;non-dropping-particle&quot;:&quot;&quot;,&quot;parse-names&quot;:false,&quot;suffix&quot;:&quot;&quot;},{&quot;dropping-particle&quot;:&quot;&quot;,&quot;family&quot;:&quot;Allen&quot;,&quot;given&quot;:&quot;Charlotte&quot;,&quot;non-dropping-particle&quot;:&quot;&quot;,&quot;parse-names&quot;:false,&quot;suffix&quot;:&quot;&quot;},{&quot;dropping-particle&quot;:&quot;&quot;,&quot;family&quot;:&quot;Moromizato&quot;,&quot;given&quot;:&quot;Karine H&quot;,&quot;non-dropping-particle&quot;:&quot;&quot;,&quot;parse-names&quot;:false,&quot;suffix&quot;:&quot;&quot;},{&quot;dropping-particle&quot;:&quot;&quot;,&quot;family&quot;:&quot;Morgan&quot;,&quot;given&quot;:&quot;John W&quot;,&quot;non-dropping-particle&quot;:&quot;&quot;,&quot;parse-names&quot;:false,&quot;suffix&quot;:&quot;&quot;},{&quot;dropping-particle&quot;:&quot;&quot;,&quot;family&quot;:&quot;Harpole&quot;,&quot;given&quot;:&quot;W Stanley&quot;,&quot;non-dropping-particle&quot;:&quot;&quot;,&quot;parse-names&quot;:false,&quot;suffix&quot;:&quot;&quot;},{&quot;dropping-particle&quot;:&quot;&quot;,&quot;family&quot;:&quot;Hautier&quot;,&quot;given&quot;:&quot;Yann&quot;,&quot;non-dropping-particle&quot;:&quot;&quot;,&quot;parse-names&quot;:false,&quot;suffix&quot;:&quot;&quot;},{&quot;dropping-particle&quot;:&quot;&quot;,&quot;family&quot;:&quot;Eisenhauer&quot;,&quot;given&quot;:&quot;Nico&quot;,&quot;non-dropping-particle&quot;:&quot;&quot;,&quot;parse-names&quot;:false,&quot;suffix&quot;:&quot;&quot;},{&quot;dropping-particle&quot;:&quot;&quot;,&quot;family&quot;:&quot;Wright&quot;,&quot;given&quot;:&quot;Justin P&quot;,&quot;non-dropping-particle&quot;:&quot;&quot;,&quot;parse-names&quot;:false,&quot;suffix&quot;:&quot;&quot;},{&quot;dropping-particle&quot;:&quot;&quot;,&quot;family&quot;:&quot;Adler&quot;,&quot;given&quot;:&quot;Peter B&quot;,&quot;non-dropping-particle&quot;:&quot;&quot;,&quot;parse-names&quot;:false,&quot;suffix&quot;:&quot;&quot;},{&quot;dropping-particle&quot;:&quot;&quot;,&quot;family&quot;:&quot;Arnillas&quot;,&quot;given&quot;:&quot;Carlos Alberto&quot;,&quot;non-dropping-particle&quot;:&quot;&quot;,&quot;parse-names&quot;:false,&quot;suffix&quot;:&quot;&quot;},{&quot;dropping-particle&quot;:&quot;&quot;,&quot;family&quot;:&quot;Bakker&quot;,&quot;given&quot;:&quot;Jonathan D.&quot;,&quot;non-dropping-particle&quot;:&quot;&quot;,&quot;parse-names&quot;:false,&quot;suffix&quot;:&quot;&quot;},{&quot;dropping-particle&quot;:&quot;&quot;,&quot;family&quot;:&quot;Biederman&quot;,&quot;given&quot;:&quot;Lori&quot;,&quot;non-dropping-particle&quot;:&quot;&quot;,&quot;parse-names&quot;:false,&quot;suffix&quot;:&quot;&quot;},{&quot;dropping-particle&quot;:&quot;&quot;,&quot;family&quot;:&quot;Broadbent&quot;,&quot;given&quot;:&quot;Arthur A. D.&quot;,&quot;non-dropping-particle&quot;:&quot;&quot;,&quot;parse-names&quot;:false,&quot;suffix&quot;:&quot;&quot;},{&quot;dropping-particle&quot;:&quot;&quot;,&quot;family&quot;:&quot;Brown&quot;,&quot;given&quot;:&quot;Cynthia S&quot;,&quot;non-dropping-particle&quot;:&quot;&quot;,&quot;parse-names&quot;:false,&quot;suffix&quot;:&quot;&quot;},{&quot;dropping-particle&quot;:&quot;&quot;,&quot;family&quot;:&quot;Bugalho&quot;,&quot;given&quot;:&quot;Miguel N&quot;,&quot;non-dropping-particle&quot;:&quot;&quot;,&quot;parse-names&quot;:false,&quot;suffix&quot;:&quot;&quot;},{&quot;dropping-particle&quot;:&quot;&quot;,&quot;family&quot;:&quot;Caldeira&quot;,&quot;given&quot;:&quot;Maria C&quot;,&quot;non-dropping-particle&quot;:&quot;&quot;,&quot;parse-names&quot;:false,&quot;suffix&quot;:&quot;&quot;},{&quot;dropping-particle&quot;:&quot;&quot;,&quot;family&quot;:&quot;Cleland&quot;,&quot;given&quot;:&quot;Elsa E&quot;,&quot;non-dropping-particle&quot;:&quot;&quot;,&quot;parse-names&quot;:false,&quot;suffix&quot;:&quot;&quot;},{&quot;dropping-particle&quot;:&quot;&quot;,&quot;family&quot;:&quot;Ebeling&quot;,&quot;given&quot;:&quot;Anne&quot;,&quot;non-dropping-particle&quot;:&quot;&quot;,&quot;parse-names&quot;:false,&quot;suffix&quot;:&quot;&quot;},{&quot;dropping-particle&quot;:&quot;&quot;,&quot;family&quot;:&quot;Fay&quot;,&quot;given&quot;:&quot;Philip A&quot;,&quot;non-dropping-particle&quot;:&quot;&quot;,&quot;parse-names&quot;:false,&quot;suffix&quot;:&quot;&quot;},{&quot;dropping-particle&quot;:&quot;&quot;,&quot;family&quot;:&quot;Hagenah&quot;,&quot;given&quot;:&quot;Nicole&quot;,&quot;non-dropping-particle&quot;:&quot;&quot;,&quot;parse-names&quot;:false,&quot;suffix&quot;:&quot;&quot;},{&quot;dropping-particle&quot;:&quot;&quot;,&quot;family&quot;:&quot;Kleinhesselink&quot;,&quot;given&quot;:&quot;Andrew R&quot;,&quot;non-dropping-particle&quot;:&quot;&quot;,&quot;parse-names&quot;:false,&quot;suffix&quot;:&quot;&quot;},{&quot;dropping-particle&quot;:&quot;&quot;,&quot;family&quot;:&quot;Mitchell&quot;,&quot;given&quot;:&quot;Rachel&quot;,&quot;non-dropping-particle&quot;:&quot;&quot;,&quot;parse-names&quot;:false,&quot;suffix&quot;:&quot;&quot;},{&quot;dropping-particle&quot;:&quot;&quot;,&quot;family&quot;:&quot;Moore&quot;,&quot;given&quot;:&quot;Joslin L&quot;,&quot;non-dropping-particle&quot;:&quot;&quot;,&quot;parse-names&quot;:false,&quot;suffix&quot;:&quot;&quot;},{&quot;dropping-particle&quot;:&quot;&quot;,&quot;family&quot;:&quot;Nogueira&quot;,&quot;given&quot;:&quot;Carla&quot;,&quot;non-dropping-particle&quot;:&quot;&quot;,&quot;parse-names&quot;:false,&quot;suffix&quot;:&quot;&quot;},{&quot;dropping-particle&quot;:&quot;&quot;,&quot;family&quot;:&quot;Peri&quot;,&quot;given&quot;:&quot;Pablo Luis&quot;,&quot;non-dropping-particle&quot;:&quot;&quot;,&quot;parse-names&quot;:false,&quot;suffix&quot;:&quot;&quot;},{&quot;dropping-particle&quot;:&quot;&quot;,&quot;family&quot;:&quot;Roscher&quot;,&quot;given&quot;:&quot;Christiane&quot;,&quot;non-dropping-particle&quot;:&quot;&quot;,&quot;parse-names&quot;:false,&quot;suffix&quot;:&quot;&quot;},{&quot;dropping-particle&quot;:&quot;&quot;,&quot;family&quot;:&quot;Smith&quot;,&quot;given&quot;:&quot;Melinda D&quot;,&quot;non-dropping-particle&quot;:&quot;&quot;,&quot;parse-names&quot;:false,&quot;suffix&quot;:&quot;&quot;},{&quot;dropping-particle&quot;:&quot;&quot;,&quot;family&quot;:&quot;Wragg&quot;,&quot;given&quot;:&quot;Peter D&quot;,&quot;non-dropping-particle&quot;:&quot;&quot;,&quot;parse-names&quot;:false,&quot;suffix&quot;:&quot;&quot;},{&quot;dropping-particle&quot;:&quot;&quot;,&quot;family&quot;:&quot;Risch&quot;,&quot;given&quot;:&quot;Anita C&quot;,&quot;non-dropping-particle&quot;:&quot;&quot;,&quot;parse-names&quot;:false,&quot;suffix&quot;:&quot;&quot;}],&quot;container-title&quot;:&quot;Nature Ecology &amp; Evolution&quot;,&quot;id&quot;:&quot;c6eb0ed5-0ab0-38a6-8800-c6d2b49098b0&quot;,&quot;issue&quot;:&quot;3&quot;,&quot;issued&quot;:{&quot;date-parts&quot;:[[&quot;2019&quot;,&quot;2&quot;,&quot;4&quot;]]},&quot;page&quot;:&quot;400-406&quot;,&quot;title&quot;:&quot;Leaf nutrients, not specific leaf area, are consistent indicators of elevated nutrient inputs&quot;,&quot;type&quot;:&quot;article-journal&quot;,&quot;volume&quot;:&quot;3&quot;,&quot;container-title-short&quot;:&quot;Nat Ecol Evol&quot;},&quot;uris&quot;:[&quot;http://www.mendeley.com/documents/?uuid=29e0b7b4-20c1-463b-af0e-323fc7be437b&quot;],&quot;isTemporary&quot;:false,&quot;legacyDesktopId&quot;:&quot;29e0b7b4-20c1-463b-af0e-323fc7be437b&quot;},{&quot;id&quot;:&quot;c3e0823d-e853-3f32-8ea9-ca1f30e2286a&quot;,&quot;itemData&quot;:{&quot;DOI&quot;:&quot;10.1111/gcb.15071&quot;,&quot;ISSN&quot;:&quot;1354-1013&quot;,&quot;abstract&quot;:&quot;A mechanistic understanding of plant photosynthetic response is needed to reliably predict changes in terrestrial carbon (C) gain under conditions of chronically elevated atmospheric nitrogen (N) deposition. Here, using 2,683 observations from 240 jour- 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quot;,&quot;author&quot;:[{&quot;dropping-particle&quot;:&quot;&quot;,&quot;family&quot;:&quot;Liang&quot;,&quot;given&quot;:&quot;Xingyun&quot;,&quot;non-dropping-particle&quot;:&quot;&quot;,&quot;parse-names&quot;:false,&quot;suffix&quot;:&quot;&quot;},{&quot;dropping-particle&quot;:&quot;&quot;,&quot;family&quot;:&quot;Zhang&quot;,&quot;given&quot;:&quot;Tong&quot;,&quot;non-dropping-particle&quot;:&quot;&quot;,&quot;parse-names&quot;:false,&quot;suffix&quot;:&quot;&quot;},{&quot;dropping-particle&quot;:&quot;&quot;,&quot;family&quot;:&quot;Lu&quot;,&quot;given&quot;:&quot;Xiankai&quot;,&quot;non-dropping-particle&quot;:&quot;&quot;,&quot;parse-names&quot;:false,&quot;suffix&quot;:&quot;&quot;},{&quot;dropping-particle&quot;:&quot;&quot;,&quot;family&quot;:&quot;Ellsworth&quot;,&quot;given&quot;:&quot;David S&quot;,&quot;non-dropping-particle&quot;:&quot;&quot;,&quot;parse-names&quot;:false,&quot;suffix&quot;:&quot;&quot;},{&quot;dropping-particle&quot;:&quot;&quot;,&quot;family&quot;:&quot;BassiriRad&quot;,&quot;given&quot;:&quot;Hormoz&quot;,&quot;non-dropping-particle&quot;:&quot;&quot;,&quot;parse-names&quot;:false,&quot;suffix&quot;:&quot;&quot;},{&quot;dropping-particle&quot;:&quot;&quot;,&quot;family&quot;:&quot;You&quot;,&quot;given&quot;:&quot;Chengming&quot;,&quot;non-dropping-particle&quot;:&quot;&quot;,&quot;parse-names&quot;:false,&quot;suffix&quot;:&quot;&quot;},{&quot;dropping-particle&quot;:&quot;&quot;,&quot;family&quot;:&quot;Wang&quot;,&quot;given&quot;:&quot;Dong&quot;,&quot;non-dropping-particle&quot;:&quot;&quot;,&quot;parse-names&quot;:false,&quot;suffix&quot;:&quot;&quot;},{&quot;dropping-particle&quot;:&quot;&quot;,&quot;family&quot;:&quot;He&quot;,&quot;given&quot;:&quot;Pengcheng&quot;,&quot;non-dropping-particle&quot;:&quot;&quot;,&quot;parse-names&quot;:false,&quot;suffix&quot;:&quot;&quot;},{&quot;dropping-particle&quot;:&quot;&quot;,&quot;family&quot;:&quot;Deng&quot;,&quot;given&quot;:&quot;Qi&quot;,&quot;non-dropping-particle&quot;:&quot;&quot;,&quot;parse-names&quot;:false,&quot;suffix&quot;:&quot;&quot;},{&quot;dropping-particle&quot;:&quot;&quot;,&quot;family&quot;:&quot;Liu&quot;,&quot;given&quot;:&quot;Hui&quot;,&quot;non-dropping-particle&quot;:&quot;&quot;,&quot;parse-names&quot;:false,&quot;suffix&quot;:&quot;&quot;},{&quot;dropping-particle&quot;:&quot;&quot;,&quot;family&quot;:&quot;Mo&quot;,&quot;given&quot;:&quot;Jiangming&quot;,&quot;non-dropping-particle&quot;:&quot;&quot;,&quot;parse-names&quot;:false,&quot;suffix&quot;:&quot;&quot;},{&quot;dropping-particle&quot;:&quot;&quot;,&quot;family&quot;:&quot;Ye&quot;,&quot;given&quot;:&quot;Qing&quot;,&quot;non-dropping-particle&quot;:&quot;&quot;,&quot;parse-names&quot;:false,&quot;suffix&quot;:&quot;&quot;}],&quot;container-title&quot;:&quot;Global Change Biology&quot;,&quot;id&quot;:&quot;c3e0823d-e853-3f32-8ea9-ca1f30e2286a&quot;,&quot;issue&quot;:&quot;6&quot;,&quot;issued&quot;:{&quot;date-parts&quot;:[[&quot;2020&quot;,&quot;6&quot;,&quot;8&quot;]]},&quot;page&quot;:&quot;3585-3600&quot;,&quot;title&quot;:&quot;Global response patterns of plant photosynthesis to nitrogen addition: A meta‐analysis&quot;,&quot;type&quot;:&quot;article-journal&quot;,&quot;volume&quot;:&quot;26&quot;,&quot;container-title-short&quot;:&quot;Glob Chang Biol&quot;},&quot;uris&quot;:[&quot;http://www.mendeley.com/documents/?uuid=c936a49f-196c-406d-ac18-be1d835be620&quot;],&quot;isTemporary&quot;:false,&quot;legacyDesktopId&quot;:&quot;c936a49f-196c-406d-ac18-be1d835be620&quot;},{&quot;id&quot;:&quot;a86647d7-0892-3f58-808e-6d34c5db65a2&quot;,&quot;itemData&quot;:{&quot;DOI&quot;:&quot;10.1002/ece3.1173&quot;,&quot;ISSN&quot;:&quot;20457758&quot;,&quot;author&quot;:[{&quot;dropping-particle&quot;:&quot;&quot;,&quot;family&quot;:&quot;Walker&quot;,&quot;given&quot;:&quot;Anthony P&quot;,&quot;non-dropping-particle&quot;:&quot;&quot;,&quot;parse-names&quot;:false,&quot;suffix&quot;:&quot;&quot;},{&quot;dropping-particle&quot;:&quot;&quot;,&quot;family&quot;:&quot;Beckerman&quot;,&quot;given&quot;:&quot;Andrew P&quot;,&quot;non-dropping-particle&quot;:&quot;&quot;,&quot;parse-names&quot;:false,&quot;suffix&quot;:&quot;&quot;},{&quot;dropping-particle&quot;:&quot;&quot;,&quot;family&quot;:&quot;Gu&quot;,&quot;given&quot;:&quot;Lianhong&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Cernusak&quot;,&quot;given&quot;:&quot;Lucas A&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Scales&quot;,&quot;given&quot;:&quot;Joanna C&quot;,&quot;non-dropping-particle&quot;:&quot;&quot;,&quot;parse-names&quot;:false,&quot;suffix&quot;:&quot;&quot;},{&quot;dropping-particle&quot;:&quot;&quot;,&quot;family&quot;:&quot;Wohlfahrt&quot;,&quot;given&quot;:&quot;Georg&quot;,&quot;non-dropping-particle&quot;:&quot;&quot;,&quot;parse-names&quot;:false,&quot;suffix&quot;:&quot;&quot;},{&quot;dropping-particle&quot;:&quot;&quot;,&quot;family&quot;:&quot;Wullschleger&quot;,&quot;given&quot;:&quot;Stan D&quot;,&quot;non-dropping-particle&quot;:&quot;&quot;,&quot;parse-names&quot;:false,&quot;suffix&quot;:&quot;&quot;},{&quot;dropping-particle&quot;:&quot;&quot;,&quot;family&quot;:&quot;Woodward&quot;,&quot;given&quot;:&quot;F. Ian&quot;,&quot;non-dropping-particle&quot;:&quot;&quot;,&quot;parse-names&quot;:false,&quot;suffix&quot;:&quot;&quot;}],&quot;container-title&quot;:&quot;Ecology and Evolution&quot;,&quot;id&quot;:&quot;a86647d7-0892-3f58-808e-6d34c5db65a2&quot;,&quot;issue&quot;:&quot;16&quot;,&quot;issued&quot;:{&quot;date-parts&quot;:[[&quot;2014&quot;,&quot;8&quot;]]},&quot;page&quot;:&quot;3218-3235&quot;,&quot;title&quot;:&quot;The relationship of leaf photosynthetic traits - Vcmax and Jmax - to leaf nitrogen, leaf phosphorus, and specific leaf area: a meta-analysis and modeling study&quot;,&quot;type&quot;:&quot;article-journal&quot;,&quot;volume&quot;:&quot;4&quot;,&quot;container-title-short&quot;:&quot;Ecol Evol&quot;},&quot;uris&quot;:[&quot;http://www.mendeley.com/documents/?uuid=f2d11739-e7fe-4603-a9bb-fc59ddb6a65c&quot;],&quot;isTemporary&quot;:false,&quot;legacyDesktopId&quot;:&quot;f2d11739-e7fe-4603-a9bb-fc59ddb6a65c&quot;},{&quot;id&quot;:&quot;f5f31922-7892-398f-b841-e746b41bed4b&quot;,&quot;itemData&quot;:{&quot;DOI&quot;:&quot;10.1007/BF00377192&quot;,&quot;ISSN&quot;:&quot;0029-8549&quot;,&quot;author&quot;:[{&quot;dropping-particle&quot;:&quot;&quot;,&quot;family&quot;:&quot;Evans&quot;,&quot;given&quot;:&quot;John R&quot;,&quot;non-dropping-particle&quot;:&quot;&quot;,&quot;parse-names&quot;:false,&quot;suffix&quot;:&quot;&quot;}],&quot;container-title&quot;:&quot;Oecologia&quot;,&quot;id&quot;:&quot;f5f31922-7892-398f-b841-e746b41bed4b&quot;,&quot;issue&quot;:&quot;1&quot;,&quot;issued&quot;:{&quot;date-parts&quot;:[[&quot;1989&quot;,&quot;1&quot;]]},&quot;page&quot;:&quot;9-19&quot;,&quot;title&quot;:&quot;Photosynthesis and nitrogen relationships in leaves of C3 plants&quot;,&quot;type&quot;:&quot;article-journal&quot;,&quot;volume&quot;:&quot;78&quot;,&quot;container-title-short&quot;:&quot;Oecologia&quot;},&quot;uris&quot;:[&quot;http://www.mendeley.com/documents/?uuid=20ca2eec-0707-46d9-b95a-10c6371d8aab&quot;],&quot;isTemporary&quot;:false,&quot;legacyDesktopId&quot;:&quot;20ca2eec-0707-46d9-b95a-10c6371d8aab&quot;},{&quot;id&quot;:&quot;1604c459-613c-3f19-8b36-f91ac6a34e16&quot;,&quot;itemData&quot;:{&quot;author&quot;:[{&quot;dropping-particle&quot;:&quot;&quot;,&quot;family&quot;:&quot;Evans&quot;,&quot;given&quot;:&quot;John R&quot;,&quot;non-dropping-particle&quot;:&quot;&quot;,&quot;parse-names&quot;:false,&quot;suffix&quot;:&quot;&quot;},{&quot;dropping-particle&quot;:&quot;&quot;,&quot;family&quot;:&quot;Seemann&quot;,&quot;given&quot;:&quot;Jeffrey R&quot;,&quot;non-dropping-particle&quot;:&quot;&quot;,&quot;parse-names&quot;:false,&quot;suffix&quot;:&quot;&quot;}],&quot;container-title&quot;:&quot;Photosynthesis&quot;,&quot;id&quot;:&quot;1604c459-613c-3f19-8b36-f91ac6a34e16&quot;,&quot;issued&quot;:{&quot;date-parts&quot;:[[&quot;1989&quot;]]},&quot;page&quot;:&quot;183-205&quot;,&quot;title&quot;:&quot;The allocation of protein nitrogen in the photosynthetic apparatus: costs, consequences, and control&quot;,&quot;type&quot;:&quot;article-journal&quot;,&quot;volume&quot;:&quot;8&quot;,&quot;container-title-short&quot;:&quot;&quot;},&quot;uris&quot;:[&quot;http://www.mendeley.com/documents/?uuid=b85d6cb6-b3cb-471b-9b1b-d018e804566a&quot;],&quot;isTemporary&quot;:false,&quot;legacyDesktopId&quot;:&quot;b85d6cb6-b3cb-471b-9b1b-d018e804566a&quot;},{&quot;id&quot;:&quot;2d9ac86a-6e45-3859-92c1-3df447465794&quot;,&quot;itemData&quot;:{&quot;author&quot;:[{&quot;dropping-particle&quot;:&quot;&quot;,&quot;family&quot;:&quot;Field&quot;,&quot;given&quot;:&quot;Christopher B&quot;,&quot;non-dropping-particle&quot;:&quot;&quot;,&quot;parse-names&quot;:false,&quot;suffix&quot;:&quot;&quot;},{&quot;dropping-particle&quot;:&quot;&quot;,&quot;family&quot;:&quot;Mooney&quot;,&quot;given&quot;:&quot;Harold A&quot;,&quot;non-dropping-particle&quot;:&quot;&quot;,&quot;parse-names&quot;:false,&quot;suffix&quot;:&quot;&quot;}],&quot;container-title&quot;:&quot;On the Economy of Plant Form and Function&quot;,&quot;editor&quot;:[{&quot;dropping-particle&quot;:&quot;&quot;,&quot;family&quot;:&quot;Givnish&quot;,&quot;given&quot;:&quot;Thomas J&quot;,&quot;non-dropping-particle&quot;:&quot;&quot;,&quot;parse-names&quot;:false,&quot;suffix&quot;:&quot;&quot;}],&quot;id&quot;:&quot;2d9ac86a-6e45-3859-92c1-3df447465794&quot;,&quot;issued&quot;:{&quot;date-parts&quot;:[[&quot;1986&quot;]]},&quot;page&quot;:&quot;25-55&quot;,&quot;publisher&quot;:&quot;Cambridge University Press&quot;,&quot;publisher-place&quot;:&quot;Cambridge&quot;,&quot;title&quot;:&quot;The photosynthesis-nitrogen relationship in wild plants&quot;,&quot;type&quot;:&quot;chapter&quot;,&quot;container-title-short&quot;:&quot;&quot;},&quot;uris&quot;:[&quot;http://www.mendeley.com/documents/?uuid=2875bd6d-174c-40cd-9bcf-a7be722bf21a&quot;],&quot;isTemporary&quot;:false,&quot;legacyDesktopId&quot;:&quot;2875bd6d-174c-40cd-9bcf-a7be722bf21a&quot;}]},{&quot;citationID&quot;:&quot;MENDELEY_CITATION_e57286fd-8578-4562-bceb-36deb0137227&quot;,&quot;properties&quot;:{&quot;noteIndex&quot;:0},&quot;isEdited&quot;:false,&quot;manualOverride&quot;:{&quot;citeprocText&quot;:&quot;(Norby et al., 2010; Reich et al., 2006)&quot;,&quot;isManuallyOverridden&quot;:false,&quot;manualOverrideText&quot;:&quot;&quot;},&quot;citationTag&quot;:&quot;MENDELEY_CITATION_v3_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&quot;,&quot;citationItems&quot;:[{&quot;id&quot;:&quot;c816ee26-8c58-3b41-9849-5821086f8fb9&quot;,&quot;itemData&quot;:{&quot;type&quot;:&quot;article-journal&quot;,&quot;id&quot;:&quot;c816ee26-8c58-3b41-9849-5821086f8fb9&quot;,&quot;title&quot;:&quot;CO2 enhancement of forest productivity constrained by limited nitrogen availability&quot;,&quot;author&quot;:[{&quot;family&quot;:&quot;Norby&quot;,&quot;given&quot;:&quot;Richard J&quot;,&quot;parse-names&quot;:false,&quot;dropping-particle&quot;:&quot;&quot;,&quot;non-dropping-particle&quot;:&quot;&quot;},{&quot;family&quot;:&quot;Warren&quot;,&quot;given&quot;:&quot;Jeffrey M&quot;,&quot;parse-names&quot;:false,&quot;dropping-particle&quot;:&quot;&quot;,&quot;non-dropping-particle&quot;:&quot;&quot;},{&quot;family&quot;:&quot;Iversen&quot;,&quot;given&quot;:&quot;Colleen M&quot;,&quot;parse-names&quot;:false,&quot;dropping-particle&quot;:&quot;&quot;,&quot;non-dropping-particle&quot;:&quot;&quot;},{&quot;family&quot;:&quot;Medlyn&quot;,&quot;given&quot;:&quot;Belinda E&quot;,&quot;parse-names&quot;:false,&quot;dropping-particle&quot;:&quot;&quot;,&quot;non-dropping-particle&quot;:&quot;&quot;},{&quot;family&quot;:&quot;McMurtrie&quot;,&quot;given&quot;:&quot;Ross E&quot;,&quot;parse-names&quot;:false,&quot;dropping-particle&quot;:&quot;&quot;,&quot;non-dropping-particle&quot;:&quot;&quot;}],&quot;container-title&quot;:&quot;Proceedings of the National Academy of Sciences&quot;,&quot;issued&quot;:{&quot;date-parts&quot;:[[2010]]},&quot;page&quot;:&quot;19368-19373&quot;,&quot;issue&quot;:&quot;45&quot;,&quot;volume&quot;:&quot;107&quot;,&quot;container-title-short&quot;:&quot;&quot;},&quot;uris&quot;:[&quot;http://www.mendeley.com/documents/?uuid=e767abd0-6adf-454f-b204-7f6ea57b1637&quot;],&quot;isTemporary&quot;:false,&quot;legacyDesktopId&quot;:&quot;e767abd0-6adf-454f-b204-7f6ea57b1637&quot;},{&quot;id&quot;:&quot;fdce334e-b8e0-3234-95b0-1858823f7399&quot;,&quot;itemData&quot;:{&quot;DOI&quot;:&quot;10.1038/nature04486&quot;,&quot;ISSN&quot;:&quot;0028-0836&quot;,&quot;author&quot;:[{&quot;dropping-particle&quot;:&quot;&quot;,&quot;family&quot;:&quot;Reich&quot;,&quot;given&quot;:&quot;Peter B&quot;,&quot;non-dropping-particle&quot;:&quot;&quot;,&quot;parse-names&quot;:false,&quot;suffix&quot;:&quot;&quot;},{&quot;dropping-particle&quot;:&quot;&quot;,&quot;family&quot;:&quot;Hobbie&quot;,&quot;given&quot;:&quot;Sarah E&quot;,&quot;non-dropping-particle&quot;:&quot;&quot;,&quot;parse-names&quot;:false,&quot;suffix&quot;:&quot;&quot;},{&quot;dropping-particle&quot;:&quot;&quot;,&quot;family&quot;:&quot;Lee&quot;,&quot;given&quot;:&quot;Tali&quot;,&quot;non-dropping-particle&quot;:&quot;&quot;,&quot;parse-names&quot;:false,&quot;suffix&quot;:&quot;&quot;},{&quot;dropping-particle&quot;:&quot;&quot;,&quot;family&quot;:&quot;Ellsworth&quot;,&quot;given&quot;:&quot;David S&quot;,&quot;non-dropping-particle&quot;:&quot;&quot;,&quot;parse-names&quot;:false,&quot;suffix&quot;:&quot;&quot;},{&quot;dropping-particle&quot;:&quot;&quot;,&quot;family&quot;:&quot;West&quot;,&quot;given&quot;:&quot;Jason B&quot;,&quot;non-dropping-particle&quot;:&quot;&quot;,&quot;parse-names&quot;:false,&quot;suffix&quot;:&quot;&quot;},{&quot;dropping-particle&quot;:&quot;&quot;,&quot;family&quot;:&quot;Tilman&quot;,&quot;given&quot;:&quot;David&quot;,&quot;non-dropping-particle&quot;:&quot;&quot;,&quot;parse-names&quot;:false,&quot;suffix&quot;:&quot;&quot;},{&quot;dropping-particle&quot;:&quot;&quot;,&quot;family&quot;:&quot;Knops&quot;,&quot;given&quot;:&quot;Johannes M H&quot;,&quot;non-dropping-particle&quot;:&quot;&quot;,&quot;parse-names&quot;:false,&quot;suffix&quot;:&quot;&quot;},{&quot;dropping-particle&quot;:&quot;&quot;,&quot;family&quot;:&quot;Naeem&quot;,&quot;given&quot;:&quot;Shahid&quot;,&quot;non-dropping-particle&quot;:&quot;&quot;,&quot;parse-names&quot;:false,&quot;suffix&quot;:&quot;&quot;},{&quot;dropping-particle&quot;:&quot;&quot;,&quot;family&quot;:&quot;Trost&quot;,&quot;given&quot;:&quot;Jared&quot;,&quot;non-dropping-particle&quot;:&quot;&quot;,&quot;parse-names&quot;:false,&quot;suffix&quot;:&quot;&quot;}],&quot;container-title&quot;:&quot;Nature&quot;,&quot;id&quot;:&quot;fdce334e-b8e0-3234-95b0-1858823f7399&quot;,&quot;issue&quot;:&quot;7086&quot;,&quot;issued&quot;:{&quot;date-parts&quot;:[[&quot;2006&quot;,&quot;4&quot;]]},&quot;page&quot;:&quot;922-925&quot;,&quot;title&quot;:&quot;Nitrogen limitation constrains sustainability of ecosystem response to CO&lt;sub&gt;2&lt;/sub&gt;&quot;,&quot;type&quot;:&quot;article-journal&quot;,&quot;volume&quot;:&quot;440&quot;,&quot;container-title-short&quot;:&quot;Nature&quot;},&quot;uris&quot;:[&quot;http://www.mendeley.com/documents/?uuid=f1e00189-b323-4902-bcbb-4f8d334cb8f6&quot;],&quot;isTemporary&quot;:false,&quot;legacyDesktopId&quot;:&quot;f1e00189-b323-4902-bcbb-4f8d334cb8f6&quot;}]},{&quot;citationID&quot;:&quot;MENDELEY_CITATION_acb68c47-1f09-4549-b7b3-4affbb4a843f&quot;,&quot;properties&quot;:{&quot;noteIndex&quot;:0},&quot;isEdited&quot;:false,&quot;manualOverride&quot;:{&quot;citeprocText&quot;:&quot;(Finzi et al., 2006; J. Liang et al., 2016; Moore et al., 2006)&quot;,&quot;isManuallyOverridden&quot;:false,&quot;manualOverrideText&quot;:&quot;&quot;},&quot;citationTag&quot;:&quot;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&quot;,&quot;citationItems&quot;:[{&quot;id&quot;:&quot;11d31702-d07a-3639-9b94-77cdd43af3a6&quot;,&quot;itemData&quot;:{&quot;DOI&quot;:&quot;10.1890/04-1748&quot;,&quot;ISSN&quot;:&quot;00129658&quot;,&quot;PMID&quot;:&quot;16634293&quot;,&quot;abstract&quot;:&quot;A hypothesis for progressive nitrogen limitation (PNL) proposes that net primary production (NPP) will decline through time in ecosystems subjected to a step-function increase in atmospheric CO2. The primary mechanism driving this response is a rapid rate of N immobilization by plants and microbes under elevated CO2 that depletes soils of N, causing slower rates of N mineralization. Under this hypothesis, there is little long-term stimulation of NPP by elevated CO2 in the absence of exogenous inputs of N. We tested this hypothesis using data on the pools and fluxes of C and N in tree biomass, microbes, and soils from 1997 through 2002 collected at the Duke Forest free-air CO2 enrichment (FACE) experiment. Elevated CO2 stimulated NPP by 18-24% during the first six years of this experiment. Consistent with the hypothesis for PNL, significantly more N was immobilized in tree biomass and in the O horizon under elevated CO2. In contrast to the PNL hypothesis, microbial-N immobilization did not increase under elevated CO2, and although the rate of net N mineralization declined through time, the decline was not significantly more rapid under elevated CO 2. Ecosystem C-to-N ratios widened more rapidly under elevated CO2 than ambient CO2 indicating a more rapid rate of C fixation per unit of N, a processes that could delay PNL in this ecosystem. Mass balance calculations demonstrated a large accrual of ecosystem N capital. Is PNL occurring in this ecosystem and will NPP decline to levels under ambient CO2? The answer depends on the relative strength of tree biomass and O-horizon N immobilization vs. widening C-to-N ratios and ecosystem-N accrual as processes that drive and delay PNL, respectively. Only direct observations through time will definitively answer this question. © 2006 by the Ecological Society of America.&quot;,&quot;author&quot;:[{&quot;dropping-particle&quot;:&quot;&quot;,&quot;family&quot;:&quot;Finzi&quot;,&quot;given&quot;:&quot;Adrien C&quot;,&quot;non-dropping-particle&quot;:&quot;&quot;,&quot;parse-names&quot;:false,&quot;suffix&quot;:&quot;&quot;},{&quot;dropping-particle&quot;:&quot;&quot;,&quot;family&quot;:&quot;Moore&quot;,&quot;given&quot;:&quot;David J P&quot;,&quot;non-dropping-particle&quot;:&quot;&quot;,&quot;parse-names&quot;:false,&quot;suffix&quot;:&quot;&quot;},{&quot;dropping-particle&quot;:&quot;&quot;,&quot;family&quot;:&quot;DeLucia&quot;,&quot;given&quot;:&quot;Evan H&quot;,&quot;non-dropping-particle&quot;:&quot;&quot;,&quot;parse-names&quot;:false,&quot;suffix&quot;:&quot;&quot;},{&quot;dropping-particle&quot;:&quot;&quot;,&quot;family&quot;:&quot;Lichter&quot;,&quot;given&quot;:&quot;John&quot;,&quot;non-dropping-particle&quot;:&quot;&quot;,&quot;parse-names&quot;:false,&quot;suffix&quot;:&quot;&quot;},{&quot;dropping-particle&quot;:&quot;&quot;,&quot;family&quot;:&quot;Hofmockel&quot;,&quot;given&quot;:&quot;Kirsten S&quot;,&quot;non-dropping-particle&quot;:&quot;&quot;,&quot;parse-names&quot;:false,&quot;suffix&quot;:&quot;&quot;},{&quot;dropping-particle&quot;:&quot;&quot;,&quot;family&quot;:&quot;Jackson&quot;,&quot;given&quot;:&quot;Robert B&quot;,&quot;non-dropping-particle&quot;:&quot;&quot;,&quot;parse-names&quot;:false,&quot;suffix&quot;:&quot;&quot;},{&quot;dropping-particle&quot;:&quot;&quot;,&quot;family&quot;:&quot;Kim&quot;,&quot;given&quot;:&quot;Hyun Seok&quot;,&quot;non-dropping-particle&quot;:&quot;&quot;,&quot;parse-names&quot;:false,&quot;suffix&quot;:&quot;&quot;},{&quot;dropping-particle&quot;:&quot;&quot;,&quot;family&quot;:&quot;Matamala&quot;,&quot;given&quot;:&quot;Roser&quot;,&quot;non-dropping-particle&quot;:&quot;&quot;,&quot;parse-names&quot;:false,&quot;suffix&quot;:&quot;&quot;},{&quot;dropping-particle&quot;:&quot;&quot;,&quot;family&quot;:&quot;McCarthy&quot;,&quot;given&quot;:&quot;Heather R.&quot;,&quot;non-dropping-particle&quot;:&quot;&quot;,&quot;parse-names&quot;:false,&quot;suffix&quot;:&quot;&quot;},{&quot;dropping-particle&quot;:&quot;&quot;,&quot;family&quot;:&quot;Oren&quot;,&quot;given&quot;:&quot;Ram&quot;,&quot;non-dropping-particle&quot;:&quot;&quot;,&quot;parse-names&quot;:false,&quot;suffix&quot;:&quot;&quot;},{&quot;dropping-particle&quot;:&quot;&quot;,&quot;family&quot;:&quot;Pippen&quot;,&quot;given&quot;:&quot;Jeffrey S.&quot;,&quot;non-dropping-particle&quot;:&quot;&quot;,&quot;parse-names&quot;:false,&quot;suffix&quot;:&quot;&quot;},{&quot;dropping-particle&quot;:&quot;&quot;,&quot;family&quot;:&quot;Schlesinger&quot;,&quot;given&quot;:&quot;William H.&quot;,&quot;non-dropping-particle&quot;:&quot;&quot;,&quot;parse-names&quot;:false,&quot;suffix&quot;:&quot;&quot;}],&quot;container-title&quot;:&quot;Ecology&quot;,&quot;id&quot;:&quot;11d31702-d07a-3639-9b94-77cdd43af3a6&quot;,&quot;issue&quot;:&quot;1&quot;,&quot;issued&quot;:{&quot;date-parts&quot;:[[&quot;2006&quot;]]},&quot;page&quot;:&quot;15-25&quot;,&quot;title&quot;:&quot;Progressive nitrogen limitation of ecosystem processes under elevated CO2 in a warm-temperate forest&quot;,&quot;type&quot;:&quot;article-journal&quot;,&quot;volume&quot;:&quot;87&quot;,&quot;container-title-short&quot;:&quot;Ecology&quot;},&quot;uris&quot;:[&quot;http://www.mendeley.com/documents/?uuid=0bdb055c-bf3c-41a4-8fe7-000b4057b72b&quot;],&quot;isTemporary&quot;:false,&quot;legacyDesktopId&quot;:&quot;0bdb055c-bf3c-41a4-8fe7-000b4057b72b&quot;},{&quot;id&quot;:&quot;0d6f22a4-2e87-3347-942a-7ee74d4d9fbd&quot;,&quot;itemData&quot;:{&quot;DOI&quot;:&quot;10.1111/j.1365-2486.2006.01189.x&quot;,&quot;ISSN&quot;:&quot;13541013&quot;,&quot;abstract&quot;:&quot;Rising CO2 is predicted to increase forest productivity, although the duration of the response and how it might be altered by variation in rainfall, temperature and other environmental variables are not well understood. We measured the basal area of rapidly growing Pinus taeda trees exposed to free-air CO2 enrichment for 8 years and used these measurements to estimate monthly and annual growth. We used these measurements in a statistical model to estimate the start and end of growth in each year. Elevated CO2 increased the basal area increment (BAI) of trees by 13-27%. In most years, exposure to elevated CO2 increased the growth rate but not the duration of the active growth period. With the exception of 1 year following an extreme drought and a severe ice storm, BAI was positively correlated with the amount of rainfall during the active growth period. The interannual variation in the relative enhancement of BAI caused by elevated CO2 was strongly related to temperature and rainfall, and was greatest in years with high vapor pressure deficit. There was no evidence of a systematic reduction in the stimulation of growth during the first 8 years of this experiment, suggesting that the hypothesized limitation of the CO2 response caused by nitrogen availability has yet to occur. © 2006 Blackwell Publishing Ltd.&quot;,&quot;author&quot;:[{&quot;dropping-particle&quot;:&quot;&quot;,&quot;family&quot;:&quot;Moore&quot;,&quot;given&quot;:&quot;David J.P.&quot;,&quot;non-dropping-particle&quot;:&quot;&quot;,&quot;parse-names&quot;:false,&quot;suffix&quot;:&quot;&quot;},{&quot;dropping-particle&quot;:&quot;&quot;,&quot;family&quot;:&quot;Aref&quot;,&quot;given&quot;:&quot;Susanne&quot;,&quot;non-dropping-particle&quot;:&quot;&quot;,&quot;parse-names&quot;:false,&quot;suffix&quot;:&quot;&quot;},{&quot;dropping-particle&quot;:&quot;&quot;,&quot;family&quot;:&quot;Ho&quot;,&quot;given&quot;:&quot;Ringo M.&quot;,&quot;non-dropping-particle&quot;:&quot;&quot;,&quot;parse-names&quot;:false,&quot;suffix&quot;:&quot;&quot;},{&quot;dropping-particle&quot;:&quot;&quot;,&quot;family&quot;:&quot;Pippen&quot;,&quot;given&quot;:&quot;Jeffrey S.&quot;,&quot;non-dropping-particle&quot;:&quot;&quot;,&quot;parse-names&quot;:false,&quot;suffix&quot;:&quot;&quot;},{&quot;dropping-particle&quot;:&quot;&quot;,&quot;family&quot;:&quot;Hamilton&quot;,&quot;given&quot;:&quot;Jason G.&quot;,&quot;non-dropping-particle&quot;:&quot;&quot;,&quot;parse-names&quot;:false,&quot;suffix&quot;:&quot;&quot;},{&quot;dropping-particle&quot;:&quot;&quot;,&quot;family&quot;:&quot;Lucia&quot;,&quot;given&quot;:&quot;Evan H.&quot;,&quot;non-dropping-particle&quot;:&quot;De&quot;,&quot;parse-names&quot;:false,&quot;suffix&quot;:&quot;&quot;}],&quot;container-title&quot;:&quot;Global Change Biology&quot;,&quot;id&quot;:&quot;0d6f22a4-2e87-3347-942a-7ee74d4d9fbd&quot;,&quot;issue&quot;:&quot;8&quot;,&quot;issued&quot;:{&quot;date-parts&quot;:[[&quot;2006&quot;]]},&quot;page&quot;:&quot;1367-1377&quot;,&quot;title&quot;:&quot;Annual basal area increment and growth duration of Pinus taeda in response to eight years of free-air carbon dioxide enrichment&quot;,&quot;type&quot;:&quot;article-journal&quot;,&quot;volume&quot;:&quot;12&quot;,&quot;container-title-short&quot;:&quot;Glob Chang Biol&quot;},&quot;uris&quot;:[&quot;http://www.mendeley.com/documents/?uuid=a66b316d-0857-41f7-849a-59bd64d04443&quot;],&quot;isTemporary&quot;:false,&quot;legacyDesktopId&quot;:&quot;a66b316d-0857-41f7-849a-59bd64d04443&quot;},{&quot;id&quot;:&quot;c057e422-7356-3b9f-b63c-0908524fa7ca&quot;,&quot;itemData&quot;:{&quot;DOI&quot;:&quot;10.5194/bg-13-2689-2016&quot;,&quot;ISSN&quot;:&quot;1726-4189&quot;,&quot;abstract&quot;:&quot;Abstract. The nitrogen (N) cycle has the potential to regulate climate change through its influence on carbon (C) sequestration. Although extensive research has explored whether or not progressive N limitation (PNL) occurs under CO2 enrichment, a comprehensive assessment of the processes that regulate PNL is still lacking. Here, we quantitatively synthesized the responses of all major processes and pools in the terrestrial N cycle with meta-analysis of CO2 experimental data available in the literature. The results showed that CO2 enrichment significantly increased N sequestration in the plant and litter pools but not in the soil pool, partially supporting one of the basic assumptions in the PNL hypothesis that elevated CO2 results in more N sequestered in organic pools. However, CO2 enrichment significantly increased the N influx via biological N fixation and the loss via N2O emission, but decreased the N efflux via leaching. In addition, no general diminished CO2 fertilization effect on plant growth was observed over time up to the longest experiment of 13 years. Overall, our analyses suggest that the extra N supply by the increased biological N fixation and decreased leaching may potentially alleviate PNL under elevated CO2 conditions in spite of the increases in plant N sequestration and N2O emission. Moreover, our syntheses indicate that CO2 enrichment increases soil ammonium (NH4+) to nitrate (NO3−) ratio. The changed NH4+/NO3− ratio and subsequent biological processes may result in changes in soil microenvironments, above-belowground community structures and associated interactions, which could potentially affect the terrestrial biogeochemical cycles. In addition, our data synthesis suggests that more long-term studies, especially in regions other than temperate ones, are needed for comprehensive assessments of the PNL hypothesis.&quot;,&quot;author&quot;:[{&quot;dropping-particle&quot;:&quot;&quot;,&quot;family&quot;:&quot;Liang&quot;,&quot;given&quot;:&quot;Junyi&quot;,&quot;non-dropping-particle&quot;:&quot;&quot;,&quot;parse-names&quot;:false,&quot;suffix&quot;:&quot;&quot;},{&quot;dropping-particle&quot;:&quot;&quot;,&quot;family&quot;:&quot;Qi&quot;,&quot;given&quot;:&quot;Xuan&quot;,&quot;non-dropping-particle&quot;:&quot;&quot;,&quot;parse-names&quot;:false,&quot;suffix&quot;:&quot;&quot;},{&quot;dropping-particle&quot;:&quot;&quot;,&quot;family&quot;:&quot;Souza&quot;,&quot;given&quot;:&quot;Lara&quot;,&quot;non-dropping-particle&quot;:&quot;&quot;,&quot;parse-names&quot;:false,&quot;suffix&quot;:&quot;&quot;},{&quot;dropping-particle&quot;:&quot;&quot;,&quot;family&quot;:&quot;Luo&quot;,&quot;given&quot;:&quot;Yiqi&quot;,&quot;non-dropping-particle&quot;:&quot;&quot;,&quot;parse-names&quot;:false,&quot;suffix&quot;:&quot;&quot;}],&quot;container-title&quot;:&quot;Biogeosciences&quot;,&quot;id&quot;:&quot;c057e422-7356-3b9f-b63c-0908524fa7ca&quot;,&quot;issue&quot;:&quot;9&quot;,&quot;issued&quot;:{&quot;date-parts&quot;:[[&quot;2016&quot;,&quot;5&quot;,&quot;10&quot;]]},&quot;page&quot;:&quot;2689-2699&quot;,&quot;title&quot;:&quot;Processes regulating progressive nitrogen limitation under elevated carbon dioxide: a meta-analysis&quot;,&quot;type&quot;:&quot;article-journal&quot;,&quot;volume&quot;:&quot;13&quot;,&quot;container-title-short&quot;:&quot;&quot;},&quot;uris&quot;:[&quot;http://www.mendeley.com/documents/?uuid=b127ab7f-b9b9-4286-9cf4-af8ca945ee96&quot;],&quot;isTemporary&quot;:false,&quot;legacyDesktopId&quot;:&quot;b127ab7f-b9b9-4286-9cf4-af8ca945ee96&quot;}]},{&quot;citationID&quot;:&quot;MENDELEY_CITATION_055513f5-6b9d-47ab-adcb-95d4937ae24f&quot;,&quot;properties&quot;:{&quot;noteIndex&quot;:0},&quot;isEdited&quot;:false,&quot;manualOverride&quot;:{&quot;citeprocText&quot;:&quot;(Dong et al., 2017, 2020; Dong, Prentice, et al., 2022; Paillassa et al., 2020; Peng et al., 2021; Querejeta et al., 2022; N. G. Smith et al., 2019; N. G. Smith &amp;#38; Keenan, 2020; Westerband et al., 2023)&quot;,&quot;isManuallyOverridden&quot;:false,&quot;manualOverrideText&quot;:&quot;&quot;},&quot;citationTag&quot;:&quot;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&quot;,&quot;citationItems&quot;:[{&quot;id&quot;:&quot;80cb8924-fe1a-3e46-8fad-2da78e098fe2&quot;,&quot;itemData&quot;:{&quot;DOI&quot;:&quot;10.1038/s42003-021-01985-7&quot;,&quot;ISBN&quot;:&quot;4200302101&quot;,&quot;ISSN&quot;:&quot;2399-3642&quot;,&quot;PMID&quot;:&quot;33846550&quot;,&quot;abstract&quot;:&quot;There is huge uncertainty about how global exchanges of carbon between the atmosphere and land will respond to continuing environmental change. A better representation of photosynthetic capacity is required for Earth System models to simulate carbon assimilation reliably. Here we use a global leaf-trait dataset to test whether photosynthetic capacity is quantitatively predictable from climate, based on optimality principles; and to explore how this prediction is modified by soil properties, including indices of nitrogen and phosphorus availability, measured in situ. The maximum rate of carboxylation standardized to 25 °C ( V cmax25 ) was found to be proportional to growing-season irradiance, and to increase—as predicted—towards both colder and drier climates. Individual species’ departures from predicted V cmax25 covaried with area-based leaf nitrogen ( N area ) but community-mean V cmax25 was unrelated to N area , which in turn was unrelated to the soil C:N ratio. In contrast, leaves with low area-based phosphorus ( P area ) had low V cmax25 (both between and within communities), and P area increased with total soil P. These findings do not support the assumption, adopted in some ecosystem and Earth System models, that leaf-level photosynthetic capacity depends on soil N supply. They do, however, support a previously-noted relationship between photosynthesis and soil P supply.&quot;,&quot;author&quot;:[{&quot;dropping-particle&quot;:&quot;&quot;,&quot;family&quot;:&quot;Peng&quot;,&quot;given&quot;:&quot;Yunke&quot;,&quot;non-dropping-particle&quot;:&quot;&quot;,&quot;parse-names&quot;:false,&quot;suffix&quot;:&quot;&quot;},{&quot;dropping-particle&quot;:&quot;&quot;,&quot;family&quot;:&quot;Bloomfield&quot;,&quot;given&quot;:&quot;Keith J&quot;,&quot;non-dropping-particle&quot;:&quot;&quot;,&quot;parse-names&quot;:false,&quot;suffix&quot;:&quot;&quot;},{&quot;dropping-particle&quot;:&quot;&quot;,&quot;family&quot;:&quot;Cernusak&quot;,&quot;given&quot;:&quot;Lucas A&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Prentice&quot;,&quot;given&quot;:&quot;Iain Colin&quot;,&quot;non-dropping-particle&quot;:&quot;&quot;,&quot;parse-names&quot;:false,&quot;suffix&quot;:&quot;&quot;}],&quot;container-title&quot;:&quot;Communications Biology&quot;,&quot;id&quot;:&quot;80cb8924-fe1a-3e46-8fad-2da78e098fe2&quot;,&quot;issue&quot;:&quot;1&quot;,&quot;issued&quot;:{&quot;date-parts&quot;:[[&quot;2021&quot;,&quot;12&quot;,&quot;12&quot;]]},&quot;page&quot;:&quot;462&quot;,&quot;title&quot;:&quot;Global climate and nutrient controls of photosynthetic capacity&quot;,&quot;type&quot;:&quot;article-journal&quot;,&quot;volume&quot;:&quot;4&quot;,&quot;container-title-short&quot;:&quot;Commun Biol&quot;},&quot;uris&quot;:[&quot;http://www.mendeley.com/documents/?uuid=3ef8e4be-d782-4101-b3db-1a91b9992fc1&quot;],&quot;isTemporary&quot;:false,&quot;legacyDesktopId&quot;:&quot;3ef8e4be-d782-4101-b3db-1a91b9992fc1&quot;},{&quot;id&quot;:&quot;8dc841ee-319c-3b8a-a191-efb47ad04e9c&quot;,&quot;itemData&quot;:{&quot;DOI&quot;:&quot;10.5194/bg-14-481-2017&quot;,&quot;ISSN&quot;:&quot;1726-4189&quot;,&quot;abstract&quot;:&quo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quot;,&quot;author&quot;:[{&quot;dropping-particle&quot;:&quot;&quot;,&quot;family&quot;:&quot;Dong&quot;,&quot;given&quot;:&quot;Ning&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Evans&quot;,&quot;given&quot;:&quot;Bradley J&quot;,&quot;non-dropping-particle&quot;:&quot;&quot;,&quot;parse-names&quot;:false,&quot;suffix&quot;:&quot;&quot;},{&quot;dropping-particle&quot;:&quot;&quot;,&quot;family&quot;:&quot;Caddy-Retalic&quot;,&quot;given&quot;:&quot;Stefan&quot;,&quot;non-dropping-particle&quot;:&quot;&quot;,&quot;parse-names&quot;:false,&quot;suffix&quot;:&quot;&quot;},{&quot;dropping-particle&quot;:&quot;&quot;,&quot;family&quot;:&quot;Lowe&quot;,&quot;given&quot;:&quot;Andrew J&quot;,&quot;non-dropping-particle&quot;:&quot;&quot;,&quot;parse-names&quot;:false,&quot;suffix&quot;:&quot;&quot;},{&quot;dropping-particle&quot;:&quot;&quot;,&quot;family&quot;:&quot;Wright&quot;,&quot;given&quot;:&quot;Ian J&quot;,&quot;non-dropping-particle&quot;:&quot;&quot;,&quot;parse-names&quot;:false,&quot;suffix&quot;:&quot;&quot;}],&quot;container-title&quot;:&quot;Biogeosciences&quot;,&quot;id&quot;:&quot;8dc841ee-319c-3b8a-a191-efb47ad04e9c&quot;,&quot;issue&quot;:&quot;2&quot;,&quot;issued&quot;:{&quot;date-parts&quot;:[[&quot;2017&quot;,&quot;1&quot;,&quot;30&quot;]]},&quot;page&quot;:&quot;481-495&quot;,&quot;title&quot;:&quot;Leaf nitrogen from first principles: field evidence for adaptive variation with climate&quot;,&quot;type&quot;:&quot;article-journal&quot;,&quot;volume&quot;:&quot;14&quot;,&quot;container-title-short&quot;:&quot;&quot;},&quot;uris&quot;:[&quot;http://www.mendeley.com/documents/?uuid=d26886a5-de26-4a8d-afa2-a17d2a28ee6e&quot;],&quot;isTemporary&quot;:false,&quot;legacyDesktopId&quot;:&quot;d26886a5-de26-4a8d-afa2-a17d2a28ee6e&quot;},{&quot;id&quot;:&quot;23286a76-8391-3369-bbcc-285cba985c08&quot;,&quot;itemData&quot;:{&quot;DOI&quot;:&quot;10.1111/nph.16558&quot;,&quot;ISSN&quot;:&quot;0028-646X&quot;,&quot;author&quot;:[{&quot;dropping-particle&quot;:&quot;&quot;,&quot;family&quot;:&quot;Dong&quot;,&quot;given&quot;:&quot;Ning&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Evans&quot;,&quot;given&quot;:&quot;Bradley J&quot;,&quot;non-dropping-particle&quot;:&quot;&quot;,&quot;parse-names&quot;:false,&quot;suffix&quot;:&quot;&quot;},{&quot;dropping-particle&quot;:&quot;&quot;,&quot;family&quot;:&quot;Togashi&quot;,&quot;given&quot;:&quot;Henrique F&quot;,&quot;non-dropping-particle&quot;:&quot;&quot;,&quot;parse-names&quot;:false,&quot;suffix&quot;:&quot;&quot;},{&quot;dropping-particle&quot;:&quot;&quot;,&quot;family&quot;:&quot;Caddy-Retalic&quot;,&quot;given&quot;:&quot;Stefan&quot;,&quot;non-dropping-particle&quot;:&quot;&quot;,&quot;parse-names&quot;:false,&quot;suffix&quot;:&quot;&quot;},{&quot;dropping-particle&quot;:&quot;&quot;,&quot;family&quot;:&quot;McInerney&quot;,&quot;given&quot;:&quot;Francesca A&quot;,&quot;non-dropping-particle&quot;:&quot;&quot;,&quot;parse-names&quot;:false,&quot;suffix&quot;:&quot;&quot;},{&quot;dropping-particle&quot;:&quot;&quot;,&quot;family&quot;:&quot;Sparrow&quot;,&quot;given&quot;:&quot;Ben&quot;,&quot;non-dropping-particle&quot;:&quot;&quot;,&quot;parse-names&quot;:false,&quot;suffix&quot;:&quot;&quot;},{&quot;dropping-particle&quot;:&quot;&quot;,&quot;family&quot;:&quot;Leitch&quot;,&quot;given&quot;:&quot;Emrys&quot;,&quot;non-dropping-particle&quot;:&quot;&quot;,&quot;parse-names&quot;:false,&quot;suffix&quot;:&quot;&quot;},{&quot;dropping-particle&quot;:&quot;&quot;,&quot;family&quot;:&quot;Lowe&quot;,&quot;given&quot;:&quot;Andrew J&quot;,&quot;non-dropping-particle&quot;:&quot;&quot;,&quot;parse-names&quot;:false,&quot;suffix&quot;:&quot;&quot;}],&quot;container-title&quot;:&quot;New Phytologist&quot;,&quot;id&quot;:&quot;23286a76-8391-3369-bbcc-285cba985c08&quot;,&quot;issue&quot;:&quot;1&quot;,&quot;issued&quot;:{&quot;date-parts&quot;:[[&quot;2020&quot;,&quot;10&quot;,&quot;24&quot;]]},&quot;page&quot;:&quot;82-94&quot;,&quot;title&quot;:&quot;Components of leaf‐trait variation along environmental gradients&quot;,&quot;type&quot;:&quot;article-journal&quot;,&quot;volume&quot;:&quot;228&quot;,&quot;container-title-short&quot;:&quot;&quot;},&quot;uris&quot;:[&quot;http://www.mendeley.com/documents/?uuid=665ee559-637a-4c3e-ab28-1c199c696d00&quot;],&quot;isTemporary&quot;:false,&quot;legacyDesktopId&quot;:&quot;665ee559-637a-4c3e-ab28-1c199c696d00&quot;},{&quot;id&quot;:&quot;f12ce9b9-ebda-3414-bcb8-f3c936099a90&quot;,&quot;itemData&quot;:{&quot;DOI&quot;:&quot;10.1111/1365-2745.13967&quot;,&quot;ISSN&quot;:&quot;0022-0477&quot;,&quot;abstract&quot;:&quo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quot;,&quot;author&quot;:[{&quot;dropping-particle&quot;:&quot;&quot;,&quot;family&quot;:&quot;Dong&quot;,&quot;given&quot;:&quot;Ning&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Atkin&quot;,&quot;given&quot;:&quot;Owen K&quot;,&quot;non-dropping-particle&quot;:&quot;&quot;,&quot;parse-names&quot;:false,&quot;suffix&quot;:&quot;&quot;},{&quot;dropping-particle&quot;:&quot;&quot;,&quot;family&quot;:&quot;Bloomfield&quot;,&quot;given&quot;:&quot;Keith J&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Gleason&quot;,&quot;given&quot;:&quot;Sean M&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Onoda&quot;,&quot;given&quot;:&quot;Yusuke&quot;,&quot;non-dropping-particle&quot;:&quot;&quot;,&quot;parse-names&quot;:false,&quot;suffix&quot;:&quot;&quot;},{&quot;dropping-particle&quot;:&quot;&quot;,&quot;family&quot;:&quot;Poorter&quot;,&quot;given&quot;:&quot;Hendrik&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cology&quot;,&quot;id&quot;:&quot;f12ce9b9-ebda-3414-bcb8-f3c936099a90&quot;,&quot;issue&quot;:&quot;11&quot;,&quot;issued&quot;:{&quot;date-parts&quot;:[[&quot;2022&quot;,&quot;11&quot;]]},&quot;page&quot;:&quot;2585-2602&quot;,&quot;title&quot;:&quot;Leaf nitrogen from the perspective of optimal plant function&quot;,&quot;type&quot;:&quot;article-journal&quot;,&quot;volume&quot;:&quot;110&quot;,&quot;container-title-short&quot;:&quot;&quot;},&quot;uris&quot;:[&quot;http://www.mendeley.com/documents/?uuid=50267697-cf85-48a3-8479-7edfcd508a88&quot;],&quot;isTemporary&quot;:false,&quot;legacyDesktopId&quot;:&quot;50267697-cf85-48a3-8479-7edfcd508a88&quot;},{&quot;id&quot;:&quot;a682e987-1248-31db-8cf9-297b792f788b&quot;,&quot;itemData&quot;:{&quot;DOI&quot;:&quot;10.1111/ele.13210&quot;,&quot;ISSN&quot;:&quot;1461-023X&quot;,&quot;abstract&quot;:&quo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quot;,&quot;author&quot;:[{&quot;dropping-particle&quot;:&quot;&quot;,&quot;family&quot;:&quot;Smith&quot;,&quot;given&quot;:&quot;Nicholas G&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Prentice&quot;,&quot;given&quot;:&quot;I C&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Crous&quot;,&quot;given&quot;:&quot;Kristine Y&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Guerrieri&quot;,&quot;given&quot;:&quot;Rossella&quot;,&quot;non-dropping-particle&quot;:&quot;&quot;,&quot;parse-names&quot;:false,&quot;suffix&quot;:&quot;&quot;},{&quot;dropping-particle&quot;:&quot;&quot;,&quot;family&quot;:&quot;Ishida&quot;,&quot;given&quot;:&quot;FY oko&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Kruger&quot;,&quot;given&quot;:&quot;Eric L&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Rogers&quot;,&quot;given&quot;:&quot;Alistair&quot;,&quot;non-dropping-particle&quot;:&quot;&quot;,&quot;parse-names&quot;:false,&quot;suffix&quot;:&quot;&quot;},{&quot;dropping-particle&quot;:&quot;&quot;,&quot;family&quot;:&quot;Serbin&quot;,&quot;given&quot;:&quot;Shawn P&quot;,&quot;non-dropping-particle&quot;:&quot;&quot;,&quot;parse-names&quot;:false,&quot;suffix&quot;:&quot;&quot;},{&quot;dropping-particle&quot;:&quot;&quot;,&quot;family&quot;:&quot;Tarvainen&quot;,&quot;given&quot;:&quot;Lasse&quot;,&quot;non-dropping-particle&quot;:&quot;&quot;,&quot;parse-names&quot;:false,&quot;suffix&quot;:&quot;&quot;},{&quot;dropping-particle&quot;:&quot;&quot;,&quot;family&quot;:&quot;Togashi&quot;,&quot;given&quot;:&quot;Henrique F&quot;,&quot;non-dropping-particle&quot;:&quot;&quot;,&quot;parse-names&quot;:false,&quot;suffix&quot;:&quot;&quot;},{&quot;dropping-particle&quot;:&quot;&quot;,&quot;family&quot;:&quot;Townsend&quot;,&quot;given&quot;:&quot;Philip A&quot;,&quot;non-dropping-particle&quot;:&quot;&quot;,&quot;parse-names&quot;:false,&quot;suffix&quot;:&quot;&quot;},{&quot;dropping-particle&quot;:&quot;&quot;,&quot;family&quot;:&quot;Wang&quot;,&quot;given&quot;:&quot;Meng&quot;,&quot;non-dropping-particle&quot;:&quot;&quot;,&quot;parse-names&quot;:false,&quot;suffix&quot;:&quot;&quot;},{&quot;dropping-particle&quot;:&quot;&quot;,&quot;family&quot;:&quot;Weerasinghe&quot;,&quot;given&quot;:&quot;Lasantha K&quot;,&quot;non-dropping-particle&quot;:&quot;&quot;,&quot;parse-names&quot;:false,&quot;suffix&quot;:&quot;&quot;},{&quot;dropping-particle&quot;:&quot;&quot;,&quot;family&quot;:&quot;Zhou&quot;,&quot;given&quot;:&quot;Shuang-Xi&quot;,&quot;non-dropping-particle&quot;:&quot;&quot;,&quot;parse-names&quot;:false,&quot;suffix&quot;:&quot;&quot;}],&quot;container-title&quot;:&quot;Ecology Letters&quot;,&quot;editor&quot;:[{&quot;dropping-particle&quot;:&quot;&quot;,&quot;family&quot;:&quot;Niu&quot;,&quot;given&quot;:&quot;Shuli&quot;,&quot;non-dropping-particle&quot;:&quot;&quot;,&quot;parse-names&quot;:false,&quot;suffix&quot;:&quot;&quot;}],&quot;id&quot;:&quot;a682e987-1248-31db-8cf9-297b792f788b&quot;,&quot;issue&quot;:&quot;3&quot;,&quot;issued&quot;:{&quot;date-parts&quot;:[[&quot;2019&quot;,&quot;3&quot;,&quot;4&quot;]]},&quot;page&quot;:&quot;506-517&quot;,&quot;title&quot;:&quot;Global photosynthetic capacity is optimized to the environment&quot;,&quot;type&quot;:&quot;article-journal&quot;,&quot;volume&quot;:&quot;22&quot;,&quot;container-title-short&quot;:&quot;Ecol Lett&quot;},&quot;uris&quot;:[&quot;http://www.mendeley.com/documents/?uuid=de810a7b-b01e-4be3-a228-03946531e91d&quot;],&quot;isTemporary&quot;:false,&quot;legacyDesktopId&quot;:&quot;de810a7b-b01e-4be3-a228-03946531e91d&quot;},{&quot;id&quot;:&quot;e18aa1a1-e57a-348d-a55d-c6b894c8e3a6&quot;,&quot;itemData&quot;:{&quot;DOI&quot;:&quot;10.1111/gcb.16501&quot;,&quot;ISBN&quot;:&quot;1410706516&quot;,&quot;ISSN&quot;:&quot;1354-1013&quot;,&quot;PMID&quot;:&quot;25669675&quot;,&quot;author&quot;:[{&quot;dropping-particle&quot;:&quot;&quot;,&quot;family&quot;:&quot;Westerband&quot;,&quot;given&quot;:&quot;Andrea C.&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Paillassa&quot;,&quot;given&quot;:&quot;Jennifer&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Atkin&quot;,&quot;given&quot;:&quot;Owen K.&quot;,&quot;non-dropping-particle&quot;:&quot;&quot;,&quot;parse-names&quot;:false,&quot;suffix&quot;:&quot;&quot;},{&quot;dropping-particle&quot;:&quot;&quot;,&quot;family&quot;:&quot;Bloomfield&quot;,&quot;given&quot;:&quot;Keith J.&quot;,&quot;non-dropping-particle&quot;:&quot;&quot;,&quot;parse-names&quot;:false,&quot;suffix&quot;:&quot;&quot;},{&quot;dropping-particle&quot;:&quot;&quot;,&quot;family&quot;:&quot;Cernusak&quot;,&quot;given&quot;:&quot;Lucas A.&quot;,&quot;non-dropping-particle&quot;:&quot;&quot;,&quot;parse-names&quot;:false,&quot;suffix&quot;:&quot;&quot;},{&quot;dropping-particle&quot;:&quot;&quot;,&quot;family&quot;:&quot;Dong&quot;,&quot;given&quot;:&quot;Ning&quot;,&quot;non-dropping-particle&quot;:&quot;&quot;,&quot;parse-names&quot;:false,&quot;suffix&quot;:&quot;&quot;},{&quot;dropping-particle&quot;:&quot;&quot;,&quot;family&quot;:&quot;Gleason&quot;,&quot;given&quot;:&quot;Sean M.&quot;,&quot;non-dropping-particle&quot;:&quot;&quot;,&quot;parse-names&quot;:false,&quot;suffix&quot;:&quot;&quot;},{&quot;dropping-particle&quot;:&quot;&quot;,&quot;family&quot;:&quot;Guilherme Pereira&quot;,&quot;given&quot;:&quot;Caio&quot;,&quot;non-dropping-particle&quot;:&quot;&quot;,&quot;parse-names&quot;:false,&quot;suffix&quot;:&quot;&quot;},{&quot;dropping-particle&quot;:&quot;&quot;,&quot;family&quot;:&quot;Lambers&quot;,&quot;given&quot;:&quot;Hans&quot;,&quot;non-dropping-particle&quot;:&quot;&quot;,&quot;parse-names&quot;:false,&quot;suffix&quot;:&quot;&quot;},{&quot;dropping-particle&quot;:&quot;&quot;,&quot;family&quot;:&quot;Leishman&quot;,&quot;given&quot;:&quot;Michelle R.&quot;,&quot;non-dropping-particle&quot;:&quot;&quot;,&quot;parse-names&quot;:false,&quot;suffix&quot;:&quot;&quot;},{&quot;dropping-particle&quot;:&quot;&quot;,&quot;family&quot;:&quot;Malhi&quot;,&quot;given&quot;:&quot;Yadvinder&quot;,&quot;non-dropping-particle&quot;:&quot;&quot;,&quot;parse-names&quot;:false,&quot;suffix&quot;:&quot;&quot;},{&quot;dropping-particle&quot;:&quot;&quot;,&quot;family&quot;:&quot;Nolan&quot;,&quot;given&quot;:&quot;Rachael H.&quot;,&quot;non-dropping-particle&quot;:&quot;&quot;,&quot;parse-names&quot;:false,&quot;suffix&quot;:&quot;&quot;}],&quot;container-title&quot;:&quot;Global Change Biology&quot;,&quot;id&quot;:&quot;e18aa1a1-e57a-348d-a55d-c6b894c8e3a6&quot;,&quot;issue&quot;:&quot;3&quot;,&quot;issued&quot;:{&quot;date-parts&quot;:[[&quot;2023&quot;,&quot;2&quot;,&quot;16&quot;]]},&quot;page&quot;:&quot;856-873&quot;,&quot;title&quot;:&quot;Coordination of photosynthetic traits across soil and climate gradients&quot;,&quot;type&quot;:&quot;article-journal&quot;,&quot;volume&quot;:&quot;29&quot;,&quot;container-title-short&quot;:&quot;Glob Chang Biol&quot;},&quot;uris&quot;:[&quot;http://www.mendeley.com/documents/?uuid=21ffc03c-3e82-40b0-846f-1638da6585e7&quot;],&quot;isTemporary&quot;:false,&quot;legacyDesktopId&quot;:&quot;21ffc03c-3e82-40b0-846f-1638da6585e7&quot;},{&quot;id&quot;:&quot;270b9838-0a91-32c5-b4e4-1ad87171b1ba&quot;,&quot;itemData&quot;:{&quot;DOI&quot;:&quot;10.1111/nph.16702&quot;,&quot;ISSN&quot;:&quot;0028-646X&quot;,&quot;abstract&quot;:&quo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quot;,&quot;author&quot;:[{&quot;dropping-particle&quot;:&quot;&quot;,&quot;family&quot;:&quot;Paillassa&quot;,&quot;given&quot;:&quot;Jennifer&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Prentice&quot;,&quot;given&quot;:&quot;I Colin&quot;,&quot;non-dropping-particle&quot;:&quot;&quot;,&quot;parse-names&quot;:false,&quot;suffix&quot;:&quot;&quot;},{&quot;dropping-particle&quot;:&quot;&quot;,&quot;family&quot;:&quot;Pepin&quot;,&quot;given&quot;:&quot;Steeve&quot;,&quot;non-dropping-particle&quot;:&quot;&quot;,&quot;parse-names&quot;:false,&quot;suffix&quot;:&quot;&quot;},{&quot;dropping-particle&quot;:&quot;&quot;,&quot;family&quot;:&quot;Smith&quot;,&quot;given&quot;:&quot;Nicholas G&quot;,&quot;non-dropping-particle&quot;:&quot;&quot;,&quot;parse-names&quot;:false,&quot;suffix&quot;:&quot;&quot;},{&quot;dropping-particle&quot;:&quot;&quot;,&quot;family&quot;:&quot;Ethier&quot;,&quot;given&quot;:&quot;Gilbert&quot;,&quot;non-dropping-particle&quot;:&quot;&quot;,&quot;parse-names&quot;:false,&quot;suffix&quot;:&quot;&quot;},{&quot;dropping-particle&quot;:&quot;&quot;,&quot;family&quot;:&quot;Westerband&quot;,&quot;given&quot;:&quot;Andrea C&quot;,&quot;non-dropping-particle&quot;:&quot;&quot;,&quot;parse-names&quot;:false,&quot;suffix&quot;:&quot;&quot;},{&quot;dropping-particle&quot;:&quot;&quot;,&quot;family&quot;:&quot;Lamarque&quot;,&quot;given&quot;:&quot;Laurent J&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Cornwell&quot;,&quot;given&quot;:&quot;William K&quot;,&quot;non-dropping-particle&quot;:&quot;&quot;,&quot;parse-names&quot;:false,&quot;suffix&quot;:&quot;&quot;},{&quot;dropping-particle&quot;:&quot;&quot;,&quot;family&quot;:&quot;Maire&quot;,&quot;given&quot;:&quot;Vincent&quot;,&quot;non-dropping-particle&quot;:&quot;&quot;,&quot;parse-names&quot;:false,&quot;suffix&quot;:&quot;&quot;}],&quot;container-title&quot;:&quot;New Phytologist&quot;,&quot;id&quot;:&quot;270b9838-0a91-32c5-b4e4-1ad87171b1ba&quot;,&quot;issue&quot;:&quot;1&quot;,&quot;issued&quot;:{&quot;date-parts&quot;:[[&quot;2020&quot;,&quot;10&quot;,&quot;9&quot;]]},&quot;page&quot;:&quot;121-135&quot;,&quot;title&quot;:&quot;When and where soil is important to modify the carbon and water economy of leaves&quot;,&quot;type&quot;:&quot;article-journal&quot;,&quot;volume&quot;:&quot;228&quot;,&quot;container-title-short&quot;:&quot;&quot;},&quot;uris&quot;:[&quot;http://www.mendeley.com/documents/?uuid=7a979be5-4341-4431-bd38-7ceeeada2df2&quot;],&quot;isTemporary&quot;:false,&quot;legacyDesktopId&quot;:&quot;7a979be5-4341-4431-bd38-7ceeeada2df2&quot;},{&quot;id&quot;:&quot;39ce325b-9f4d-30e0-932c-6a3f7fbe4180&quot;,&quot;itemData&quot;:{&quot;DOI&quot;:&quot;10.1111/nph.18254&quot;,&quot;ISSN&quot;:&quot;0028-646X&quot;,&quot;abstract&quot;:&quot;The least-cost economic theory of photosynthesis shows that water and nitrogen are mutually substitutable resources to achieve a given carbon gain. However, vegetation in the Sahel has to cope with the dual challenge imposed by drought and nutrient-poor soils. We addressed how variation in leaf nitrogen per area (Narea) modulates leaf oxygen and carbon isotopic composition (δ18O, δ13C), as proxies of stomatal conductance and water-use efficiency, across 34 Sahelian woody species. Dryland species exhibited diverging leaf δ18O and δ13C values, indicating large interspecific variation in time-integrated stomatal conductance and water-use efficiency. Structural equation modeling revealed that leaf Narea is a pivotal trait linked to multiple water-use traits. Leaf Narea was positively linked to both δ18O and δ13C, suggesting higher carboxylation capacity and tighter stomatal regulation of transpiration in N-rich species, which allows them to achieve higher water-use efficiency and more conservative water use. These adaptations represent a key physiological advantage of N-rich species, such as legumes, that could contribute to their dominance across many dryland regions. This is the first report of a robust mechanistic link between leaf Narea and δ18O in dryland vegetation that is consistent with core principles of plant physiology.&quot;,&quot;author&quot;:[{&quot;dropping-particle&quot;:&quot;&quot;,&quot;family&quot;:&quot;Querejeta&quot;,&quot;given&quot;:&quot;José Ignacio&quot;,&quot;non-dropping-particle&quot;:&quot;&quot;,&quot;parse-names&quot;:false,&quot;suffix&quot;:&quot;&quot;},{&quot;dropping-particle&quot;:&quot;&quot;,&quot;family&quot;:&quot;Prieto&quot;,&quot;given&quot;:&quot;Iván&quot;,&quot;non-dropping-particle&quot;:&quot;&quot;,&quot;parse-names&quot;:false,&quot;suffix&quot;:&quot;&quot;},{&quot;dropping-particle&quot;:&quot;&quot;,&quot;family&quot;:&quot;Armas&quot;,&quot;given&quot;:&quot;Cristina&quot;,&quot;non-dropping-particle&quot;:&quot;&quot;,&quot;parse-names&quot;:false,&quot;suffix&quot;:&quot;&quot;},{&quot;dropping-particle&quot;:&quot;&quot;,&quot;family&quot;:&quot;Casanoves&quot;,&quot;given&quot;:&quot;Fernando&quot;,&quot;non-dropping-particle&quot;:&quot;&quot;,&quot;parse-names&quot;:false,&quot;suffix&quot;:&quot;&quot;},{&quot;dropping-particle&quot;:&quot;&quot;,&quot;family&quot;:&quot;Diémé&quot;,&quot;given&quot;:&quot;Joseph S.&quot;,&quot;non-dropping-particle&quot;:&quot;&quot;,&quot;parse-names&quot;:false,&quot;suffix&quot;:&quot;&quot;},{&quot;dropping-particle&quot;:&quot;&quot;,&quot;family&quot;:&quot;Diouf&quot;,&quot;given&quot;:&quot;Mayecor&quot;,&quot;non-dropping-particle&quot;:&quot;&quot;,&quot;parse-names&quot;:false,&quot;suffix&quot;:&quot;&quot;},{&quot;dropping-particle&quot;:&quot;&quot;,&quot;family&quot;:&quot;Yossi&quot;,&quot;given&quot;:&quot;Harouna&quot;,&quot;non-dropping-particle&quot;:&quot;&quot;,&quot;parse-names&quot;:false,&quot;suffix&quot;:&quot;&quot;},{&quot;dropping-particle&quot;:&quot;&quot;,&quot;family&quot;:&quot;Kaya&quot;,&quot;given&quot;:&quot;Bocary&quot;,&quot;non-dropping-particle&quot;:&quot;&quot;,&quot;parse-names&quot;:false,&quot;suffix&quot;:&quot;&quot;},{&quot;dropping-particle&quot;:&quot;&quot;,&quot;family&quot;:&quot;Pugnaire&quot;,&quot;given&quot;:&quot;Francisco I.&quot;,&quot;non-dropping-particle&quot;:&quot;&quot;,&quot;parse-names&quot;:false,&quot;suffix&quot;:&quot;&quot;},{&quot;dropping-particle&quot;:&quot;&quot;,&quot;family&quot;:&quot;Rusch&quot;,&quot;given&quot;:&quot;Graciela M.&quot;,&quot;non-dropping-particle&quot;:&quot;&quot;,&quot;parse-names&quot;:false,&quot;suffix&quot;:&quot;&quot;}],&quot;container-title&quot;:&quot;New Phytologist&quot;,&quot;id&quot;:&quot;39ce325b-9f4d-30e0-932c-6a3f7fbe4180&quot;,&quot;issue&quot;:&quot;4&quot;,&quot;issued&quot;:{&quot;date-parts&quot;:[[&quot;2022&quot;,&quot;8&quot;,&quot;21&quot;]]},&quot;page&quot;:&quot;1351-1364&quot;,&quot;title&quot;:&quot;Higher leaf nitrogen content is linked to tighter stomatal regulation of transpiration and more efficient water use across dryland trees&quot;,&quot;type&quot;:&quot;article-journal&quot;,&quot;volume&quot;:&quot;235&quot;,&quot;container-title-short&quot;:&quot;&quot;},&quot;uris&quot;:[&quot;http://www.mendeley.com/documents/?uuid=6c52b46a-4bb6-4058-885d-47c6fd2b9341&quot;],&quot;isTemporary&quot;:false,&quot;legacyDesktopId&quot;:&quot;6c52b46a-4bb6-4058-885d-47c6fd2b9341&quot;},{&quot;id&quot;:&quot;710beda3-e928-37ca-8ac0-4828186f88b1&quot;,&quot;itemData&quot;:{&quot;DOI&quot;:&quot;10.1111/gcb.15212&quot;,&quot;ISSN&quot;:&quot;1354-1013&quot;,&quot;abstract&quot;:&quo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quot;,&quot;author&quot;:[{&quot;dropping-particle&quot;:&quot;&quot;,&quot;family&quot;:&quot;Smith&quot;,&quot;given&quot;:&quot;Nicholas G&quot;,&quot;non-dropping-particle&quot;:&quot;&quot;,&quot;parse-names&quot;:false,&quot;suffix&quot;:&quot;&quot;},{&quot;dropping-particle&quot;:&quot;&quot;,&quot;family&quot;:&quot;Keenan&quot;,&quot;given&quot;:&quot;Trevor F&quot;,&quot;non-dropping-particle&quot;:&quot;&quot;,&quot;parse-names&quot;:false,&quot;suffix&quot;:&quot;&quot;}],&quot;container-title&quot;:&quot;Global Change Biology&quot;,&quot;id&quot;:&quot;710beda3-e928-37ca-8ac0-4828186f88b1&quot;,&quot;issue&quot;:&quot;9&quot;,&quot;issued&quot;:{&quot;date-parts&quot;:[[&quot;2020&quot;,&quot;9&quot;,&quot;3&quot;]]},&quot;page&quot;:&quot;5202-5216&quot;,&quot;title&quot;:&quot;Mechanisms underlying leaf photosynthetic acclimation to warming and elevated CO2 as inferred from least‐cost optimality theory&quot;,&quot;type&quot;:&quot;article-journal&quot;,&quot;volume&quot;:&quot;26&quot;,&quot;container-title-short&quot;:&quot;Glob Chang Biol&quot;},&quot;uris&quot;:[&quot;http://www.mendeley.com/documents/?uuid=bbe0947b-b3f9-4a9e-999f-3f077c3079d4&quot;],&quot;isTemporary&quot;:false,&quot;legacyDesktopId&quot;:&quot;bbe0947b-b3f9-4a9e-999f-3f077c3079d4&quot;}]},{&quot;citationID&quot;:&quot;MENDELEY_CITATION_34b27ad8-70d2-4015-a813-1e9c34da6a41&quot;,&quot;properties&quot;:{&quot;noteIndex&quot;:0},&quot;isEdited&quot;:false,&quot;manualOverride&quot;:{&quot;citeprocText&quot;:&quot;(Dong, Wright, et al., 2022)&quot;,&quot;isManuallyOverridden&quot;:false,&quot;manualOverrideText&quot;:&quot;&quot;},&quot;citationTag&quot;:&quot;MENDELEY_CITATION_v3_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&quot;,&quot;citationItems&quot;:[{&quot;id&quot;:&quot;85431fe3-7965-33c2-903d-7f7fc3f12432&quot;,&quot;itemData&quot;:{&quot;DOI&quot;:&quot;10.1111/nph.18076&quot;,&quot;ISSN&quot;:&quot;0028-646X&quot;,&quot;abstract&quot;:&quot;Nitrogen (N) limitation has been considered as a constraint on terrestrial carbon uptake in response to rising CO 2 and climate change. By extension, it has been suggested that declining carboxylation capacity (V cmax) and leaf N content in enhanced-CO 2 experiments and satellite records signify increasing N limitation of primary production. We predicted V cmax using the coordination hypothesis, and estimated changes in leaf-level photosynthetic N for 1982-2016 assuming proportionality with leaf-level V cmax at 25˚C. Whole-canopy photosynthetic N was derived using satellite-based leaf area index (LAI) data and an empirical extinction coefficient for V cmax , and converted to annual N demand using estimated leaf turnover times. The predicted spatial pattern of V cmax shares key features with an independent reconstruction from remotely-sensed leaf chlorophyll content. Predicted leaf photosynthetic N declined by 0.27 % yr-1 , while observed leaf (total) N declined by 0.2-0.25 % yr-1. Predicted global canopy N (and N demand) declined from 1996 onwards, despite increasing LAI. Leaf-level responses to rising CO 2 , and to a lesser extent temperature, may have reduced the canopy requirement for N by more than rising LAI has increased it. This finding provides an alternative explanation for declining leaf N that does not depend on increasing N limitation.&quot;,&quot;author&quot;:[{&quot;dropping-particle&quot;:&quot;&quot;,&quot;family&quot;:&quot;Dong&quot;,&quot;given&quot;:&quot;Ning&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Chen&quot;,&quot;given&quot;:&quot;Jing M&quot;,&quot;non-dropping-particle&quot;:&quot;&quot;,&quot;parse-names&quot;:false,&quot;suffix&quot;:&quot;&quot;},{&quot;dropping-particle&quot;:&quot;&quot;,&quot;family&quot;:&quot;Luo&quot;,&quot;given&quot;:&quot;Xiangzhong&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Smith&quot;,&quot;given&quot;:&quot;Nicholas G&quot;,&quot;non-dropping-particle&quot;:&quot;&quot;,&quot;parse-names&quot;:false,&quot;suffix&quot;:&quot;&quot;},{&quot;dropping-particle&quot;:&quot;&quot;,&quot;family&quot;:&quot;Prentice&quot;,&quot;given&quot;:&quot;Iain Colin&quot;,&quot;non-dropping-particle&quot;:&quot;&quot;,&quot;parse-names&quot;:false,&quot;suffix&quot;:&quot;&quot;}],&quot;container-title&quot;:&quot;New Phytologist&quot;,&quot;id&quot;:&quot;85431fe3-7965-33c2-903d-7f7fc3f12432&quot;,&quot;issue&quot;:&quot;5&quot;,&quot;issued&quot;:{&quot;date-parts&quot;:[[&quot;2022&quot;,&quot;9&quot;,&quot;22&quot;]]},&quot;page&quot;:&quot;1692-1700&quot;,&quot;title&quot;:&quot;Rising CO 2 and warming reduce global canopy demand for nitrogen&quot;,&quot;type&quot;:&quot;article-journal&quot;,&quot;volume&quot;:&quot;235&quot;,&quot;container-title-short&quot;:&quot;&quot;},&quot;uris&quot;:[&quot;http://www.mendeley.com/documents/?uuid=8f26b717-0c63-4a11-b766-e27b90eb396f&quot;],&quot;isTemporary&quot;:false,&quot;legacyDesktopId&quot;:&quot;8f26b717-0c63-4a11-b766-e27b90eb396f&quot;}]},{&quot;citationID&quot;:&quot;MENDELEY_CITATION_2f9407ee-1774-4d22-9297-07db28815a3c&quot;,&quot;properties&quot;:{&quot;noteIndex&quot;:0},&quot;isEdited&quot;:false,&quot;manualOverride&quot;:{&quot;citeprocText&quot;:&quot;(Drake et al., 1997; Prentice et al., 2014; N. G. Smith et al., 2019; Wright et al., 2003)&quot;,&quot;isManuallyOverridden&quot;:false,&quot;manualOverrideText&quot;:&quot;&quot;},&quot;citationTag&quot;:&quot;MENDELEY_CITATION_v3_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&quot;,&quot;citationItems&quot;:[{&quot;id&quot;:&quot;a682e987-1248-31db-8cf9-297b792f788b&quot;,&quot;itemData&quot;:{&quot;DOI&quot;:&quot;10.1111/ele.13210&quot;,&quot;ISSN&quot;:&quot;1461-023X&quot;,&quot;abstract&quot;:&quo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quot;,&quot;author&quot;:[{&quot;dropping-particle&quot;:&quot;&quot;,&quot;family&quot;:&quot;Smith&quot;,&quot;given&quot;:&quot;Nicholas G&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Prentice&quot;,&quot;given&quot;:&quot;I C&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Crous&quot;,&quot;given&quot;:&quot;Kristine Y&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Guerrieri&quot;,&quot;given&quot;:&quot;Rossella&quot;,&quot;non-dropping-particle&quot;:&quot;&quot;,&quot;parse-names&quot;:false,&quot;suffix&quot;:&quot;&quot;},{&quot;dropping-particle&quot;:&quot;&quot;,&quot;family&quot;:&quot;Ishida&quot;,&quot;given&quot;:&quot;FY oko&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Kruger&quot;,&quot;given&quot;:&quot;Eric L&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Rogers&quot;,&quot;given&quot;:&quot;Alistair&quot;,&quot;non-dropping-particle&quot;:&quot;&quot;,&quot;parse-names&quot;:false,&quot;suffix&quot;:&quot;&quot;},{&quot;dropping-particle&quot;:&quot;&quot;,&quot;family&quot;:&quot;Serbin&quot;,&quot;given&quot;:&quot;Shawn P&quot;,&quot;non-dropping-particle&quot;:&quot;&quot;,&quot;parse-names&quot;:false,&quot;suffix&quot;:&quot;&quot;},{&quot;dropping-particle&quot;:&quot;&quot;,&quot;family&quot;:&quot;Tarvainen&quot;,&quot;given&quot;:&quot;Lasse&quot;,&quot;non-dropping-particle&quot;:&quot;&quot;,&quot;parse-names&quot;:false,&quot;suffix&quot;:&quot;&quot;},{&quot;dropping-particle&quot;:&quot;&quot;,&quot;family&quot;:&quot;Togashi&quot;,&quot;given&quot;:&quot;Henrique F&quot;,&quot;non-dropping-particle&quot;:&quot;&quot;,&quot;parse-names&quot;:false,&quot;suffix&quot;:&quot;&quot;},{&quot;dropping-particle&quot;:&quot;&quot;,&quot;family&quot;:&quot;Townsend&quot;,&quot;given&quot;:&quot;Philip A&quot;,&quot;non-dropping-particle&quot;:&quot;&quot;,&quot;parse-names&quot;:false,&quot;suffix&quot;:&quot;&quot;},{&quot;dropping-particle&quot;:&quot;&quot;,&quot;family&quot;:&quot;Wang&quot;,&quot;given&quot;:&quot;Meng&quot;,&quot;non-dropping-particle&quot;:&quot;&quot;,&quot;parse-names&quot;:false,&quot;suffix&quot;:&quot;&quot;},{&quot;dropping-particle&quot;:&quot;&quot;,&quot;family&quot;:&quot;Weerasinghe&quot;,&quot;given&quot;:&quot;Lasantha K&quot;,&quot;non-dropping-particle&quot;:&quot;&quot;,&quot;parse-names&quot;:false,&quot;suffix&quot;:&quot;&quot;},{&quot;dropping-particle&quot;:&quot;&quot;,&quot;family&quot;:&quot;Zhou&quot;,&quot;given&quot;:&quot;Shuang-Xi&quot;,&quot;non-dropping-particle&quot;:&quot;&quot;,&quot;parse-names&quot;:false,&quot;suffix&quot;:&quot;&quot;}],&quot;container-title&quot;:&quot;Ecology Letters&quot;,&quot;editor&quot;:[{&quot;dropping-particle&quot;:&quot;&quot;,&quot;family&quot;:&quot;Niu&quot;,&quot;given&quot;:&quot;Shuli&quot;,&quot;non-dropping-particle&quot;:&quot;&quot;,&quot;parse-names&quot;:false,&quot;suffix&quot;:&quot;&quot;}],&quot;id&quot;:&quot;a682e987-1248-31db-8cf9-297b792f788b&quot;,&quot;issue&quot;:&quot;3&quot;,&quot;issued&quot;:{&quot;date-parts&quot;:[[&quot;2019&quot;,&quot;3&quot;,&quot;4&quot;]]},&quot;page&quot;:&quot;506-517&quot;,&quot;title&quot;:&quot;Global photosynthetic capacity is optimized to the environment&quot;,&quot;type&quot;:&quot;article-journal&quot;,&quot;volume&quot;:&quot;22&quot;,&quot;container-title-short&quot;:&quot;Ecol Lett&quot;},&quot;uris&quot;:[&quot;http://www.mendeley.com/documents/?uuid=de810a7b-b01e-4be3-a228-03946531e91d&quot;],&quot;isTemporary&quot;:false,&quot;legacyDesktopId&quot;:&quot;de810a7b-b01e-4be3-a228-03946531e91d&quot;},{&quot;id&quot;:&quot;539e617e-b32c-374d-ab22-81decc176141&quot;,&quot;itemData&quot;:{&quot;DOI&quot;:&quot;10.1111/ele.12211&quot;,&quot;ISSN&quot;:&quot;1461023X&quot;,&quot;abstract&quot;:&quo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quot;,&quot;author&quot;:[{&quot;dropping-particle&quot;:&quot;&quot;,&quot;family&quot;:&quot;Prentice&quot;,&quot;given&quot;:&quot;I Colin&quot;,&quot;non-dropping-particle&quot;:&quot;&quot;,&quot;parse-names&quot;:false,&quot;suffix&quot;:&quot;&quot;},{&quot;dropping-particle&quot;:&quot;&quot;,&quot;family&quot;:&quot;Dong&quot;,&quot;given&quot;:&quot;Ning&quot;,&quot;non-dropping-particle&quot;:&quot;&quot;,&quot;parse-names&quot;:false,&quot;suffix&quot;:&quot;&quot;},{&quot;dropping-particle&quot;:&quot;&quot;,&quot;family&quot;:&quot;Gleason&quot;,&quot;given&quot;:&quot;Sean M&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Wright&quot;,&quot;given&quot;:&quot;Ian J&quot;,&quot;non-dropping-particle&quot;:&quot;&quot;,&quot;parse-names&quot;:false,&quot;suffix&quot;:&quot;&quot;}],&quot;container-title&quot;:&quot;Ecology Letters&quot;,&quot;id&quot;:&quot;539e617e-b32c-374d-ab22-81decc176141&quot;,&quot;issue&quot;:&quot;1&quot;,&quot;issued&quot;:{&quot;date-parts&quot;:[[&quot;2014&quot;,&quot;1&quot;]]},&quot;page&quot;:&quot;82-91&quot;,&quot;title&quot;:&quot;Balancing the costs of carbon gain and water transport: testing a new theoretical framework for plant functional ecology&quot;,&quot;type&quot;:&quot;article-journal&quot;,&quot;volume&quot;:&quot;17&quot;,&quot;container-title-short&quot;:&quot;Ecol Lett&quot;},&quot;uris&quot;:[&quot;http://www.mendeley.com/documents/?uuid=e847e008-126f-46c3-a215-d3160662c7ab&quot;],&quot;isTemporary&quot;:false,&quot;legacyDesktopId&quot;:&quot;e847e008-126f-46c3-a215-d3160662c7ab&quot;},{&quot;id&quot;:&quot;c51f1c0e-1596-3ff6-a233-d2bf57d4879c&quot;,&quot;itemData&quot;:{&quot;DOI&quot;:&quot;0003-0147/2003/16101-010387&quot;,&quot;author&quot;:[{&quot;dropping-particle&quot;:&quot;&quot;,&quot;family&quot;:&quot;Wright&quot;,&quot;given&quot;:&quot;Ian J&quot;,&quot;non-dropping-particle&quot;:&quot;&quot;,&quot;parse-names&quot;:false,&quot;suffix&quot;:&quot;&quot;},{&quot;dropping-particle&quot;:&quot;&quot;,&quot;family&quot;:&quot;Reich&quot;,&quot;given&quot;:&quot;Peter B&quot;,&quot;non-dropping-particle&quot;:&quot;&quot;,&quot;parse-names&quot;:false,&quot;suffix&quot;:&quot;&quot;},{&quot;dropping-particle&quot;:&quot;&quot;,&quot;family&quot;:&quot;Westoby&quot;,&quot;given&quot;:&quot;Mark&quot;,&quot;non-dropping-particle&quot;:&quot;&quot;,&quot;parse-names&quot;:false,&quot;suffix&quot;:&quot;&quot;}],&quot;container-title&quot;:&quot;The American Naturalist&quot;,&quot;id&quot;:&quot;c51f1c0e-1596-3ff6-a233-d2bf57d4879c&quot;,&quot;issue&quot;:&quot;1&quot;,&quot;issued&quot;:{&quot;date-parts&quot;:[[&quot;2003&quot;]]},&quot;page&quot;:&quot;98-111&quot;,&quot;title&quot;:&quot;Least-cost input mixtures of water and nitrogen for photosynthesis&quot;,&quot;type&quot;:&quot;article-journal&quot;,&quot;volume&quot;:&quot;161&quot;,&quot;container-title-short&quot;:&quot;Am Nat&quot;},&quot;uris&quot;:[&quot;http://www.mendeley.com/documents/?uuid=e792122e-1fd1-4c1a-9d09-7bd7a13fee68&quot;],&quot;isTemporary&quot;:false,&quot;legacyDesktopId&quot;:&quot;e792122e-1fd1-4c1a-9d09-7bd7a13fee68&quot;},{&quot;id&quot;:&quot;7df79420-a448-3d34-aa58-11f9b873f420&quot;,&quot;itemData&quot;:{&quot;DOI&quot;:&quot;10.1146/annurev.arplant.48.1.609&quot;,&quot;ISSN&quot;:&quot;15435008&quot;,&quot;PMID&quot;:&quot;15012276&quot;,&quot;abstract&quot;:&quot;The primary effect of the response of plants to rising atmospheric CO2 (Ca) is to increase resource use efficiency. Elevated Ca reduces stomatal conductance and transpiration and improves water use efficiency, and at the same time it stimulates higher rates of photosynthesis and increases light-use efficiency. Acclimation of photosynthesis during long-term exposure to elevated Ca reduces key enzymes of the photosynthetic carbon reduction cycle, and this increases nutrient use efficiency. Improved soil-water balance, increased carbon uptake in the shade, greater carbon to nitrogen ratio, and reduced nutrient quality for insect and animal grazers are all possibilities that have been observed in field studies of the effects of elevated Ca. These effects have major consequences for agriculture and native ecosystems in a world of rising atmospheric Ca and climate change.&quot;,&quot;author&quot;:[{&quot;dropping-particle&quot;:&quot;&quot;,&quot;family&quot;:&quot;Drake&quot;,&quot;given&quot;:&quot;Bert G&quot;,&quot;non-dropping-particle&quot;:&quot;&quot;,&quot;parse-names&quot;:false,&quot;suffix&quot;:&quot;&quot;},{&quot;dropping-particle&quot;:&quot;&quot;,&quot;family&quot;:&quot;Gonzàlez-Meler&quot;,&quot;given&quot;:&quot;Miquel A&quot;,&quot;non-dropping-particle&quot;:&quot;&quot;,&quot;parse-names&quot;:false,&quot;suffix&quot;:&quot;&quot;},{&quot;dropping-particle&quot;:&quot;&quot;,&quot;family&quot;:&quot;Long&quot;,&quot;given&quot;:&quot;Steve P&quot;,&quot;non-dropping-particle&quot;:&quot;&quot;,&quot;parse-names&quot;:false,&quot;suffix&quot;:&quot;&quot;}],&quot;container-title&quot;:&quot;Annual Review of Plant Biology&quot;,&quot;id&quot;:&quot;7df79420-a448-3d34-aa58-11f9b873f420&quot;,&quot;issued&quot;:{&quot;date-parts&quot;:[[&quot;1997&quot;]]},&quot;page&quot;:&quot;609-639&quot;,&quot;title&quot;:&quot;More efficient plants: A Consequence of Rising Atmospheric CO2?&quot;,&quot;type&quot;:&quot;article-journal&quot;,&quot;volume&quot;:&quot;48&quot;,&quot;container-title-short&quot;:&quot;Annu Rev Plant Biol&quot;},&quot;uris&quot;:[&quot;http://www.mendeley.com/documents/?uuid=757851cb-6769-4e6d-9343-b421d776e208&quot;],&quot;isTemporary&quot;:false,&quot;legacyDesktopId&quot;:&quot;757851cb-6769-4e6d-9343-b421d776e208&quot;}]},{&quot;citationID&quot;:&quot;MENDELEY_CITATION_c54f84fe-a550-476b-ab61-4898d1861633&quot;,&quot;properties&quot;:{&quot;noteIndex&quot;:0},&quot;isEdited&quot;:false,&quot;manualOverride&quot;:{&quot;citeprocText&quot;:&quot;(Chen et al., 1993; Maire et al., 2012)&quot;,&quot;isManuallyOverridden&quot;:false,&quot;manualOverrideText&quot;:&quot;&quot;},&quot;citationTag&quot;:&quot;MENDELEY_CITATION_v3_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&quot;,&quot;citationItems&quot;:[{&quot;id&quot;:&quot;cdf027a3-12ce-342e-aec7-4037918df60b&quot;,&quot;itemData&quot;:{&quot;DOI&quot;:&quot;10.1371/journal.pone.0038345&quot;,&quot;ISSN&quot;:&quot;1932-6203&quot;,&quot;author&quot;:[{&quot;dropping-particle&quot;:&quot;&quot;,&quot;family&quot;:&quot;Maire&quot;,&quot;given&quot;:&quot;Vincent&quot;,&quot;non-dropping-particle&quot;:&quot;&quot;,&quot;parse-names&quot;:false,&quot;suffix&quot;:&quot;&quot;},{&quot;dropping-particle&quot;:&quot;&quot;,&quot;family&quot;:&quot;Martre&quot;,&quot;given&quot;:&quot;Pierre&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Gastal&quot;,&quot;given&quot;:&quot;François&quot;,&quot;non-dropping-particle&quot;:&quot;&quot;,&quot;parse-names&quot;:false,&quot;suffix&quot;:&quot;&quot;},{&quot;dropping-particle&quot;:&quot;&quot;,&quot;family&quot;:&quot;Esser&quot;,&quot;given&quot;:&quot;Gerd&quot;,&quot;non-dropping-particle&quot;:&quot;&quot;,&quot;parse-names&quot;:false,&quot;suffix&quot;:&quot;&quot;},{&quot;dropping-particle&quot;:&quot;&quot;,&quot;family&quot;:&quot;Fontaine&quot;,&quot;given&quot;:&quot;Sébastien&quot;,&quot;non-dropping-particle&quot;:&quot;&quot;,&quot;parse-names&quot;:false,&quot;suffix&quot;:&quot;&quot;},{&quot;dropping-particle&quot;:&quot;&quot;,&quot;family&quot;:&quot;Soussana&quot;,&quot;given&quot;:&quot;Jean-François&quot;,&quot;non-dropping-particle&quot;:&quot;&quot;,&quot;parse-names&quot;:false,&quot;suffix&quot;:&quot;&quot;}],&quot;container-title&quot;:&quot;PLoS ONE&quot;,&quot;editor&quot;:[{&quot;dropping-particle&quot;:&quot;&quot;,&quot;family&quot;:&quot;Bond-Lamberty&quot;,&quot;given&quot;:&quot;Ben&quot;,&quot;non-dropping-particle&quot;:&quot;&quot;,&quot;parse-names&quot;:false,&quot;suffix&quot;:&quot;&quot;}],&quot;id&quot;:&quot;cdf027a3-12ce-342e-aec7-4037918df60b&quot;,&quot;issue&quot;:&quot;6&quot;,&quot;issued&quot;:{&quot;date-parts&quot;:[[&quot;2012&quot;,&quot;6&quot;,&quot;7&quot;]]},&quot;page&quot;:&quot;e38345&quot;,&quot;title&quot;:&quot;The coordination of leaf photosynthesis links C and N fluxes in C&lt;sub&gt;3&lt;/sub&gt; plant species&quot;,&quot;type&quot;:&quot;article-journal&quot;,&quot;volume&quot;:&quot;7&quot;,&quot;container-title-short&quot;:&quot;PLoS One&quot;},&quot;uris&quot;:[&quot;http://www.mendeley.com/documents/?uuid=f8d279b4-20c1-439f-93ab-06c92864d12b&quot;],&quot;isTemporary&quot;:false,&quot;legacyDesktopId&quot;:&quot;f8d279b4-20c1-439f-93ab-06c92864d12b&quot;},{&quot;id&quot;:&quot;b8d84ae6-be24-3d0c-ab6e-cfd713c896db&quot;,&quot;itemData&quot;:{&quot;DOI&quot;:&quot;10.1007/BF00321192&quot;,&quot;ISSN&quot;:&quot;0029-8549&quot;,&quot;abstract&quot;:&quot;It has long been observed that leaf nitrogen concentrations decline with depth in closed canopies in a number of plant communities. This phenomenon is gen- erally believed to be related to a changing radiation environment and it has been suggested by some re- searchers that plants allocate nitrogen in order to optimize total whole canopy photosynthesis. Although optimiza- tion theory has been successfully utilized to describe a variety of physiological and ecological phenomena, it has some shortcomings that are subject to criticism (e.g., time constraints, oversimplifications, lack of insights, etc.). In this paper we present an alternative to the optimization theory of plant canopy nitrogen distribution, which we term coordination theory. We hypothesize that plants allocate nitrogen to maintain a balance between two processes, each of which is dependent on leaf nitrogen content and each of which potentially limits photosyn- thesis. These two processes are defined as Wo the Rubisco- limited rate of carboxylation, and Wj, the electron trans- port-limited rate of carboxylation. We suggest that plants allocate nitrogen differentially to leaves in different canopy layers in such a way that W c and Wj remain roughly balanced. In this scheme, the driving force for the allo- cation of nitrogen within a canopy is the difference be- tween the leaf nitrogen content that is required to bring Wc and Wj into balance and the current nitrogen content. We show that the daily carbon assimilation of a canopy with a nitrogen distribution resulting from this internal co- ordination of Wc and Wj is very similar to that obtained using optimization theory.&quot;,&quot;author&quot;:[{&quot;dropping-particle&quot;:&quot;&quot;,&quot;family&quot;:&quot;Chen&quot;,&quot;given&quot;:&quot;Jia-Lin&quot;,&quot;non-dropping-particle&quot;:&quot;&quot;,&quot;parse-names&quot;:false,&quot;suffix&quot;:&quot;&quot;},{&quot;dropping-particle&quot;:&quot;&quot;,&quot;family&quot;:&quot;Reynolds&quot;,&quot;given&quot;:&quot;James F&quot;,&quot;non-dropping-particle&quot;:&quot;&quot;,&quot;parse-names&quot;:false,&quot;suffix&quot;:&quot;&quot;},{&quot;dropping-particle&quot;:&quot;&quot;,&quot;family&quot;:&quot;Harley&quot;,&quot;given&quot;:&quot;Peter C&quot;,&quot;non-dropping-particle&quot;:&quot;&quot;,&quot;parse-names&quot;:false,&quot;suffix&quot;:&quot;&quot;},{&quot;dropping-particle&quot;:&quot;&quot;,&quot;family&quot;:&quot;Tenhunen&quot;,&quot;given&quot;:&quot;John D&quot;,&quot;non-dropping-particle&quot;:&quot;&quot;,&quot;parse-names&quot;:false,&quot;suffix&quot;:&quot;&quot;}],&quot;container-title&quot;:&quot;Oecologia&quot;,&quot;id&quot;:&quot;b8d84ae6-be24-3d0c-ab6e-cfd713c896db&quot;,&quot;issue&quot;:&quot;1&quot;,&quot;issued&quot;:{&quot;date-parts&quot;:[[&quot;1993&quot;,&quot;2&quot;]]},&quot;page&quot;:&quot;63-69&quot;,&quot;title&quot;:&quot;Coordination theory of leaf nitrogen distribution in a canopy&quot;,&quot;type&quot;:&quot;article-journal&quot;,&quot;volume&quot;:&quot;93&quot;,&quot;container-title-short&quot;:&quot;Oecologia&quot;},&quot;uris&quot;:[&quot;http://www.mendeley.com/documents/?uuid=e942722a-5ac7-456c-982c-b73a3c56e025&quot;],&quot;isTemporary&quot;:false,&quot;legacyDesktopId&quot;:&quot;e942722a-5ac7-456c-982c-b73a3c56e025&quot;}]},{&quot;citationID&quot;:&quot;MENDELEY_CITATION_d28457a2-b9bb-4d9c-a77c-4843112b7adb&quot;,&quot;properties&quot;:{&quot;noteIndex&quot;:0},&quot;isEdited&quot;:false,&quot;manualOverride&quot;:{&quot;citeprocText&quot;:&quot;(Evans, 1989; Evans &amp;#38; Clarke, 2019)&quot;,&quot;isManuallyOverridden&quot;:false,&quot;manualOverrideText&quot;:&quot;&quot;},&quot;citationTag&quot;:&quot;MENDELEY_CITATION_v3_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&quot;,&quot;citationItems&quot;:[{&quot;id&quot;:&quot;f5f31922-7892-398f-b841-e746b41bed4b&quot;,&quot;itemData&quot;:{&quot;DOI&quot;:&quot;10.1007/BF00377192&quot;,&quot;ISSN&quot;:&quot;0029-8549&quot;,&quot;author&quot;:[{&quot;dropping-particle&quot;:&quot;&quot;,&quot;family&quot;:&quot;Evans&quot;,&quot;given&quot;:&quot;John R&quot;,&quot;non-dropping-particle&quot;:&quot;&quot;,&quot;parse-names&quot;:false,&quot;suffix&quot;:&quot;&quot;}],&quot;container-title&quot;:&quot;Oecologia&quot;,&quot;id&quot;:&quot;f5f31922-7892-398f-b841-e746b41bed4b&quot;,&quot;issue&quot;:&quot;1&quot;,&quot;issued&quot;:{&quot;date-parts&quot;:[[&quot;1989&quot;,&quot;1&quot;]]},&quot;page&quot;:&quot;9-19&quot;,&quot;title&quot;:&quot;Photosynthesis and nitrogen relationships in leaves of C3 plants&quot;,&quot;type&quot;:&quot;article-journal&quot;,&quot;volume&quot;:&quot;78&quot;,&quot;container-title-short&quot;:&quot;Oecologia&quot;},&quot;uris&quot;:[&quot;http://www.mendeley.com/documents/?uuid=20ca2eec-0707-46d9-b95a-10c6371d8aab&quot;],&quot;isTemporary&quot;:false,&quot;legacyDesktopId&quot;:&quot;20ca2eec-0707-46d9-b95a-10c6371d8aab&quot;},{&quot;id&quot;:&quot;b2a26c11-91ce-37d7-b190-1ed689a16b1d&quot;,&quot;itemData&quot;:{&quot;DOI&quot;:&quot;10.1093/jxb/ery366&quot;,&quot;ISSN&quot;:&quot;14602431&quot;,&quot;PMID&quot;:&quot;30357381&quot;,&quot;abstract&quot;:&quot;Global food security depends on three main cereal crops (wheat, rice and maize) achieving and maintaining high yields, as well as increasing their future yields. Fundamental to the production of this biomass is photosynthesis. The process of photosynthesis involves a large number of proteins that together account for the majority of the nitrogen in leaves. As large amounts of nitrogen are removed in the harvested grain, this needs to be replaced either from synthetic fertilizer or biological nitrogen fixation. Knowledge about photosynthetic properties of leaves in natural ecosystems is also important, particularly when we consider the potential impacts of climate change. While the relationship between nitrogen and photosynthetic capacity of a leaf differs between species, leaf nitrogen content provides a useful way to incorporate photosynthesis into models of ecosystems and the terrestrial biosphere. This review provides a generalized nitrogen budget for a C3 leaf cell and discusses the potential for improving photosynthesis from a nitrogen perspective.&quot;,&quot;author&quot;:[{&quot;dropping-particle&quot;:&quot;&quot;,&quot;family&quot;:&quot;Evans&quot;,&quot;given&quot;:&quot;John R&quot;,&quot;non-dropping-particle&quot;:&quot;&quot;,&quot;parse-names&quot;:false,&quot;suffix&quot;:&quot;&quot;},{&quot;dropping-particle&quot;:&quot;&quot;,&quot;family&quot;:&quot;Clarke&quot;,&quot;given&quot;:&quot;Victoria C&quot;,&quot;non-dropping-particle&quot;:&quot;&quot;,&quot;parse-names&quot;:false,&quot;suffix&quot;:&quot;&quot;}],&quot;container-title&quot;:&quot;Journal of Experimental Botany&quot;,&quot;id&quot;:&quot;b2a26c11-91ce-37d7-b190-1ed689a16b1d&quot;,&quot;issue&quot;:&quot;1&quot;,&quot;issued&quot;:{&quot;date-parts&quot;:[[&quot;2019&quot;]]},&quot;page&quot;:&quot;7-15&quot;,&quot;title&quot;:&quot;The nitrogen cost of photosynthesis&quot;,&quot;type&quot;:&quot;article-journal&quot;,&quot;volume&quot;:&quot;70&quot;,&quot;container-title-short&quot;:&quot;J Exp Bot&quot;},&quot;uris&quot;:[&quot;http://www.mendeley.com/documents/?uuid=11d45483-6de6-4870-9de2-02a297b3cacf&quot;],&quot;isTemporary&quot;:false,&quot;legacyDesktopId&quot;:&quot;11d45483-6de6-4870-9de2-02a297b3cacf&quot;}]},{&quot;citationID&quot;:&quot;MENDELEY_CITATION_64595756-327b-41d4-a35d-53e40e4c2b02&quot;,&quot;properties&quot;:{&quot;noteIndex&quot;:0},&quot;isEdited&quot;:false,&quot;manualOverride&quot;:{&quot;isManuallyOverridden&quot;:false,&quot;citeprocText&quot;:&quot;(Dong, Wright, et al., 2022; N. G. Smith &amp;#38; Keenan, 2020)&quot;,&quot;manualOverrideText&quot;:&quot;&quot;},&quot;citationTag&quot;:&quot;MENDELEY_CITATION_v3_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&quot;,&quot;citationItems&quot;:[{&quot;id&quot;:&quot;710beda3-e928-37ca-8ac0-4828186f88b1&quot;,&quot;itemData&quot;:{&quot;type&quot;:&quot;article-journal&quot;,&quot;id&quot;:&quot;710beda3-e928-37ca-8ac0-4828186f88b1&quot;,&quot;title&quot;:&quot;Mechanisms underlying leaf photosynthetic acclimation to warming and elevated CO&lt;sub&gt;2&lt;/sub&gt; as inferred from least‐cost optimality theory&quot;,&quot;author&quot;:[{&quot;family&quot;:&quot;Smith&quot;,&quot;given&quot;:&quot;Nicholas G&quot;,&quot;parse-names&quot;:false,&quot;dropping-particle&quot;:&quot;&quot;,&quot;non-dropping-particle&quot;:&quot;&quot;},{&quot;family&quot;:&quot;Keenan&quot;,&quot;given&quot;:&quot;Trevor F&quot;,&quot;parse-names&quot;:false,&quot;dropping-particle&quot;:&quot;&quot;,&quot;non-dropping-particle&quot;:&quot;&quot;}],&quot;container-title&quot;:&quot;Global Change Biology&quot;,&quot;container-title-short&quot;:&quot;Glob Chang Biol&quot;,&quot;DOI&quot;:&quot;10.1111/gcb.15212&quot;,&quot;ISSN&quot;:&quot;1354-1013&quot;,&quot;URL&quot;:&quot;https://onlinelibrary.wiley.com/doi/10.1111/gcb.15212&quot;,&quot;issued&quot;:{&quot;date-parts&quot;:[[2020,9,3]]},&quot;page&quot;:&quot;5202-5216&quot;,&quot;abstract&quot;:&quo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quot;,&quot;issue&quot;:&quot;9&quot;,&quot;volume&quot;:&quot;26&quot;},&quot;isTemporary&quot;:false},{&quot;id&quot;:&quot;85431fe3-7965-33c2-903d-7f7fc3f12432&quot;,&quot;itemData&quot;:{&quot;type&quot;:&quot;article-journal&quot;,&quot;id&quot;:&quot;85431fe3-7965-33c2-903d-7f7fc3f12432&quot;,&quot;title&quot;:&quot;Rising CO&lt;sub&gt;2&lt;/sub&gt; and warming reduce global canopy demand for nitrogen&quot;,&quot;author&quot;:[{&quot;family&quot;:&quot;Dong&quot;,&quot;given&quot;:&quot;Ning&quot;,&quot;parse-names&quot;:false,&quot;dropping-particle&quot;:&quot;&quot;,&quot;non-dropping-particle&quot;:&quot;&quot;},{&quot;family&quot;:&quot;Wright&quot;,&quot;given&quot;:&quot;Ian J&quot;,&quot;parse-names&quot;:false,&quot;dropping-particle&quot;:&quot;&quot;,&quot;non-dropping-particle&quot;:&quot;&quot;},{&quot;family&quot;:&quot;Chen&quot;,&quot;given&quot;:&quot;Jing M&quot;,&quot;parse-names&quot;:false,&quot;dropping-particle&quot;:&quot;&quot;,&quot;non-dropping-particle&quot;:&quot;&quot;},{&quot;family&quot;:&quot;Luo&quot;,&quot;given&quot;:&quot;Xiangzhong&quot;,&quot;parse-names&quot;:false,&quot;dropping-particle&quot;:&quot;&quot;,&quot;non-dropping-particle&quot;:&quot;&quot;},{&quot;family&quot;:&quot;Wang&quot;,&quot;given&quot;:&quot;Han&quot;,&quot;parse-names&quot;:false,&quot;dropping-particle&quot;:&quot;&quot;,&quot;non-dropping-particle&quot;:&quot;&quot;},{&quot;family&quot;:&quot;Keenan&quot;,&quot;given&quot;:&quot;Trevor F&quot;,&quot;parse-names&quot;:false,&quot;dropping-particle&quot;:&quot;&quot;,&quot;non-dropping-particle&quot;:&quot;&quot;},{&quot;family&quot;:&quot;Smith&quot;,&quot;given&quot;:&quot;Nicholas G&quot;,&quot;parse-names&quot;:false,&quot;dropping-particle&quot;:&quot;&quot;,&quot;non-dropping-particle&quot;:&quot;&quot;},{&quot;family&quot;:&quot;Prentice&quot;,&quot;given&quot;:&quot;Iain Colin&quot;,&quot;parse-names&quot;:false,&quot;dropping-particle&quot;:&quot;&quot;,&quot;non-dropping-particle&quot;:&quot;&quot;}],&quot;container-title&quot;:&quot;New Phytologist&quot;,&quot;DOI&quot;:&quot;10.1111/nph.18076&quot;,&quot;ISSN&quot;:&quot;0028-646X&quot;,&quot;URL&quot;:&quot;https://onlinelibrary.wiley.com/doi/10.1111/nph.18076&quot;,&quot;issued&quot;:{&quot;date-parts&quot;:[[2022,9,22]]},&quot;page&quot;:&quot;1692-1700&quot;,&quot;abstract&quot;:&quot;Nitrogen (N) limitation has been considered as a constraint on terrestrial carbon uptake in response to rising CO 2 and climate change. By extension, it has been suggested that declining carboxylation capacity (V cmax) and leaf N content in enhanced-CO 2 experiments and satellite records signify increasing N limitation of primary production. We predicted V cmax using the coordination hypothesis, and estimated changes in leaf-level photosynthetic N for 1982-2016 assuming proportionality with leaf-level V cmax at 25˚C. Whole-canopy photosynthetic N was derived using satellite-based leaf area index (LAI) data and an empirical extinction coefficient for V cmax , and converted to annual N demand using estimated leaf turnover times. The predicted spatial pattern of V cmax shares key features with an independent reconstruction from remotely-sensed leaf chlorophyll content. Predicted leaf photosynthetic N declined by 0.27 % yr-1 , while observed leaf (total) N declined by 0.2-0.25 % yr-1. Predicted global canopy N (and N demand) declined from 1996 onwards, despite increasing LAI. Leaf-level responses to rising CO 2 , and to a lesser extent temperature, may have reduced the canopy requirement for N by more than rising LAI has increased it. This finding provides an alternative explanation for declining leaf N that does not depend on increasing N limitation.&quot;,&quot;issue&quot;:&quot;5&quot;,&quot;volume&quot;:&quot;235&quot;,&quot;container-title-short&quot;:&quot;&quot;},&quot;isTemporary&quot;:false}]},{&quot;citationID&quot;:&quot;MENDELEY_CITATION_ff39fafa-6eda-48ae-8fb5-e8f19320db7d&quot;,&quot;properties&quot;:{&quot;noteIndex&quot;:0},&quot;isEdited&quot;:false,&quot;manualOverride&quot;:{&quot;citeprocText&quot;:&quot;(Barber, 1962)&quot;,&quot;isManuallyOverridden&quot;:false,&quot;manualOverrideText&quot;:&quot;&quot;},&quot;citationTag&quot;:&quot;MENDELEY_CITATION_v3_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&quot;,&quot;citationItems&quot;:[{&quot;id&quot;:&quot;1a23f227-184b-3e91-967a-f745018384bc&quot;,&quot;itemData&quot;:{&quot;author&quot;:[{&quot;dropping-particle&quot;:&quot;&quot;,&quot;family&quot;:&quot;Barber&quot;,&quot;given&quot;:&quot;Stanley A&quot;,&quot;non-dropping-particle&quot;:&quot;&quot;,&quot;parse-names&quot;:false,&quot;suffix&quot;:&quot;&quot;}],&quot;container-title&quot;:&quot;Soil Science&quot;,&quot;id&quot;:&quot;1a23f227-184b-3e91-967a-f745018384bc&quot;,&quot;issue&quot;:&quot;1&quot;,&quot;issued&quot;:{&quot;date-parts&quot;:[[&quot;1962&quot;]]},&quot;page&quot;:&quot;39-49&quot;,&quot;title&quot;:&quot;A diffusion and mass-flow concept of soil nutrient availability&quot;,&quot;type&quot;:&quot;article-journal&quot;,&quot;volume&quot;:&quot;93&quot;,&quot;container-title-short&quot;:&quot;Soil Sci&quot;},&quot;uris&quot;:[&quot;http://www.mendeley.com/documents/?uuid=2b8b2e7b-43ff-48ef-8d35-cfedb99403c0&quot;],&quot;isTemporary&quot;:false,&quot;legacyDesktopId&quot;:&quot;2b8b2e7b-43ff-48ef-8d35-cfedb99403c0&quot;}]},{&quot;citationID&quot;:&quot;MENDELEY_CITATION_7fce0540-078d-452f-a089-33250253d5d4&quot;,&quot;properties&quot;:{&quot;noteIndex&quot;:0},&quot;isEdited&quot;:false,&quot;manualOverride&quot;:{&quot;citeprocText&quot;:&quot;(Marschner &amp;#38; Dell, 1994; S. E. Smith &amp;#38; Read, 2008; Udvardi &amp;#38; Poole, 2013; Vance &amp;#38; Heichel, 1991)&quot;,&quot;isManuallyOverridden&quot;:false,&quot;manualOverrideText&quot;:&quot;&quot;},&quot;citationTag&quot;:&quot;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&quot;,&quot;citationItems&quot;:[{&quot;id&quot;:&quot;6cb5f364-e613-3e63-a9c5-c6469512ec42&quot;,&quot;itemData&quot;:{&quot;DOI&quot;:&quot;10.1146/annurev.arplant.42.1.373&quot;,&quot;ISSN&quot;:&quot;10402519&quot;,&quot;author&quot;:[{&quot;dropping-particle&quot;:&quot;&quot;,&quot;family&quot;:&quot;Vance&quot;,&quot;given&quot;:&quot;C P&quot;,&quot;non-dropping-particle&quot;:&quot;&quot;,&quot;parse-names&quot;:false,&quot;suffix&quot;:&quot;&quot;},{&quot;dropping-particle&quot;:&quot;&quot;,&quot;family&quot;:&quot;Heichel&quot;,&quot;given&quot;:&quot;G H&quot;,&quot;non-dropping-particle&quot;:&quot;&quot;,&quot;parse-names&quot;:false,&quot;suffix&quot;:&quot;&quot;}],&quot;container-title&quot;:&quot;Annual Review of Plant Physiology and Plant Molecular Biology&quot;,&quot;id&quot;:&quot;6cb5f364-e613-3e63-a9c5-c6469512ec42&quot;,&quot;issue&quot;:&quot;1&quot;,&quot;issued&quot;:{&quot;date-parts&quot;:[[&quot;1991&quot;]]},&quot;page&quot;:&quot;373-392&quot;,&quot;title&quot;:&quot;Carbon in N2 fixation: Limitation or exquisite adaptation&quot;,&quot;type&quot;:&quot;article-journal&quot;,&quot;volume&quot;:&quot;42&quot;,&quot;container-title-short&quot;:&quot;Annu Rev Plant Physiol Plant Mol Biol&quot;},&quot;uris&quot;:[&quot;http://www.mendeley.com/documents/?uuid=36558238-2378-4a2c-8e53-61020c7abe7e&quot;],&quot;isTemporary&quot;:false,&quot;legacyDesktopId&quot;:&quot;36558238-2378-4a2c-8e53-61020c7abe7e&quot;},{&quot;id&quot;:&quot;d8417a04-eef8-3852-885a-f36c68abe058&quot;,&quot;itemData&quot;:{&quot;DOI&quot;:&quot;10.1007/BF00000098&quot;,&quot;ISSN&quot;:&quot;0032079X&quot;,&quot;abstract&quot;:&quot;The role of mycorrhizal fungi in acquisition of mineral nutrients by host plants is examined for three groups of mycorrhizas. These are; the ectomycorrhizas (ECM), the ericoid mycorrhizas (EM), and the vesicular-arbuscular mycorrhizas (VAM). Mycorrhizal infection may affect the mineral nutrition of the host plant directly by enhancing plant growth through nutrient acquisition by the fungus, or indirectly by modifying transpiration rates and the composition of rhizosphere microflora. A capacity for the external hyphae to take up and deliver nutrients to the plant has been demonstrated for the following nutrients and mycorrhizas; P (VAM, EM, ECM), NH4+ (VAM, EM, ECM), NO3- (ECM), K (VAM, ECM), Ca (VAM, EM), SO42- (VAM), Cu (VAM), Zn (VAM) and Fe (EM). In experimental chambers, the external hyphae of VAM can deliver up to 80% of plant P, 25% of plant N, 10% of plant K, 25% of plant Zn and 60% of plant Cu. Knowledge of the role of mycorrhiza in the uptake of nutrients other than P and N is limited because definitive studies are few, especially for the ECM. Although further quantification is required, it is feasible that the external hyphae may provide a significant delivery system for N, K, Cu and Zn in addition to P in many soils. Proposals that ECM and VAM fungi contribute substantially to the Mg, B and Fe nutrition of the host plant have not been substantiated. ECM and EM fungi produce ectoenzymes which provide host plants with the potential to access organic N and P forms that are normally unavailable to VAM fungi or to non mycorrhizal roots. The relative contribution of these nutrient sources requires quantification in the field. Further basic research, including the quantification of nutrient uptake and transport by fungal hyphae in soil and regulation at the fungal-plant interface, is essential to support the selection and utilization of mycorrhizal fungi on a commercial scale. © 1993 Kluwer Academic Publishers.&quot;,&quot;author&quot;:[{&quot;dropping-particle&quot;:&quot;&quot;,&quot;family&quot;:&quot;Marschner&quot;,&quot;given&quot;:&quot;Horst&quot;,&quot;non-dropping-particle&quot;:&quot;&quot;,&quot;parse-names&quot;:false,&quot;suffix&quot;:&quot;&quot;},{&quot;dropping-particle&quot;:&quot;&quot;,&quot;family&quot;:&quot;Dell&quot;,&quot;given&quot;:&quot;B&quot;,&quot;non-dropping-particle&quot;:&quot;&quot;,&quot;parse-names&quot;:false,&quot;suffix&quot;:&quot;&quot;}],&quot;container-title&quot;:&quot;Plant and Soil&quot;,&quot;id&quot;:&quot;d8417a04-eef8-3852-885a-f36c68abe058&quot;,&quot;issue&quot;:&quot;1&quot;,&quot;issued&quot;:{&quot;date-parts&quot;:[[&quot;1994&quot;]]},&quot;page&quot;:&quot;89-102&quot;,&quot;title&quot;:&quot;Nutrient uptake in mycorrhizal symbiosis&quot;,&quot;type&quot;:&quot;article-journal&quot;,&quot;volume&quot;:&quot;159&quot;,&quot;container-title-short&quot;:&quot;Plant Soil&quot;},&quot;uris&quot;:[&quot;http://www.mendeley.com/documents/?uuid=dff89f71-2a39-4c7a-866e-2a3c8ad22d5f&quot;],&quot;isTemporary&quot;:false,&quot;legacyDesktopId&quot;:&quot;dff89f71-2a39-4c7a-866e-2a3c8ad22d5f&quot;},{&quot;id&quot;:&quot;dbda95f4-ad12-3793-8b8c-fb76706a2675&quot;,&quot;itemData&quot;:{&quot;author&quot;:[{&quot;dropping-particle&quot;:&quot;&quot;,&quot;family&quot;:&quot;Smith&quot;,&quot;given&quot;:&quot;Sally E&quot;,&quot;non-dropping-particle&quot;:&quot;&quot;,&quot;parse-names&quot;:false,&quot;suffix&quot;:&quot;&quot;},{&quot;dropping-particle&quot;:&quot;&quot;,&quot;family&quot;:&quot;Read&quot;,&quot;given&quot;:&quot;David J&quot;,&quot;non-dropping-particle&quot;:&quot;&quot;,&quot;parse-names&quot;:false,&quot;suffix&quot;:&quot;&quot;}],&quot;id&quot;:&quot;dbda95f4-ad12-3793-8b8c-fb76706a2675&quot;,&quot;issued&quot;:{&quot;date-parts&quot;:[[&quot;2008&quot;]]},&quot;title&quot;:&quot;Mycorrhizal Symbiosis&quot;,&quot;type&quot;:&quot;book&quot;,&quot;container-title-short&quot;:&quot;&quot;},&quot;uris&quot;:[&quot;http://www.mendeley.com/documents/?uuid=7de52699-7fb0-461b-b0db-02c8da38a432&quot;],&quot;isTemporary&quot;:false,&quot;legacyDesktopId&quot;:&quot;7de52699-7fb0-461b-b0db-02c8da38a432&quot;},{&quot;id&quot;:&quot;9a547c06-7b8b-36dc-ae5a-6c0a938ddf10&quot;,&quot;itemData&quot;:{&quot;DOI&quot;:&quot;10.1146/annurev-arplant-050312-120235&quot;,&quot;ISSN&quot;:&quot;15435008&quot;,&quot;PMID&quot;:&quot;23451778&quot;,&quot;abstract&quot;:&quot;Symbiotic nitrogen fixation by rhizobia in legume root nodules injects approximately 40 million tonnes of nitrogen into agricultural systems each year. In exchange for reduced nitrogen from the bacteria, the plant provides rhizobia with reduced carbon and all the essential nutrients required for bacterial metabolism. Symbiotic nitrogen fixation requires exquisite integration of plant and bacterial metabolism. Central to this integration are transporters of both the plant and the rhizobia, which transfer elements and compounds across various plant membranes and the two bacterial membranes. Here we review current knowledge of legume and rhizobial transport and metabolism as they relate to symbiotic nitrogen fixation. Although all legume-rhizobia symbioses have many metabolic features in common, there are also interesting differences between them, which show that evolution has solved metabolic problems in different ways to achieve effective symbiosis in different systems. © Copyright ©2013 by Annual Reviews. All rights reserved.&quot;,&quot;author&quot;:[{&quot;dropping-particle&quot;:&quot;&quot;,&quot;family&quot;:&quot;Udvardi&quot;,&quot;given&quot;:&quot;Michael&quot;,&quot;non-dropping-particle&quot;:&quot;&quot;,&quot;parse-names&quot;:false,&quot;suffix&quot;:&quot;&quot;},{&quot;dropping-particle&quot;:&quot;&quot;,&quot;family&quot;:&quot;Poole&quot;,&quot;given&quot;:&quot;Philip S&quot;,&quot;non-dropping-particle&quot;:&quot;&quot;,&quot;parse-names&quot;:false,&quot;suffix&quot;:&quot;&quot;}],&quot;container-title&quot;:&quot;Annual Review of Plant Biology&quot;,&quot;id&quot;:&quot;9a547c06-7b8b-36dc-ae5a-6c0a938ddf10&quot;,&quot;issued&quot;:{&quot;date-parts&quot;:[[&quot;2013&quot;]]},&quot;page&quot;:&quot;781-805&quot;,&quot;title&quot;:&quot;Transport and metabolism in legume-rhizobia symbioses&quot;,&quot;type&quot;:&quot;article-journal&quot;,&quot;volume&quot;:&quot;64&quot;,&quot;container-title-short&quot;:&quot;Annu Rev Plant Biol&quot;},&quot;uris&quot;:[&quot;http://www.mendeley.com/documents/?uuid=57ffd0b8-bd14-4c07-8d99-a513aed36ee6&quot;],&quot;isTemporary&quot;:false,&quot;legacyDesktopId&quot;:&quot;57ffd0b8-bd14-4c07-8d99-a513aed36ee6&quot;}]},{&quot;citationID&quot;:&quot;MENDELEY_CITATION_f5d42c6b-0b23-4f61-aeea-22cbf2502c44&quot;,&quot;properties&quot;:{&quot;noteIndex&quot;:0},&quot;isEdited&quot;:false,&quot;manualOverride&quot;:{&quot;citeprocText&quot;:&quot;(Phillips et al., 2011; Wen et al., 2022)&quot;,&quot;isManuallyOverridden&quot;:false,&quot;manualOverrideText&quot;:&quot;&quot;},&quot;citationTag&quot;:&quot;MENDELEY_CITATION_v3_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&quot;,&quot;citationItems&quot;:[{&quot;id&quot;:&quot;798efa51-9a6b-335f-957a-d25d2fd1cacf&quot;,&quot;itemData&quot;:{&quot;DOI&quot;:&quot;10.1111/j.1461-0248.2010.01570.x&quot;,&quot;ISSN&quot;:&quot;1461023X&quot;,&quot;abstract&quot;:&quot;Ecology Letters (2011) 14: 187-194 The degree to which rising atmospheric CO2 will be offset by carbon (C) sequestration in forests depends in part on the capacity of trees and soil microbes to make physiological adjustments that can alleviate resource limitation. Here, we show for the first time that mature trees exposed to CO2 enrichment increase the release of soluble C from roots to soil, and that such increases are coupled to the accelerated turnover of nitrogen (N) pools in the rhizosphere. Over the course of 3years, we measured in situ rates of root exudation from 420 intact loblolly pine (Pinus taeda L.) roots. Trees fumigated with elevated CO2 (200 p.p.m.v. over background) increased exudation rates (μgCcm-1rooth-1) by 55% during the primary growing season, leading to a 50% annual increase in dissolved organic inputs to fumigated forest soils. These increases in root-derived C were positively correlated with microbial release of extracellular enzymes involved in breakdown of organic N (R2=0.66; P=0.006) in the rhizosphere, indicating that exudation stimulated microbial activity and accelerated the rate of soil organic matter (SOM) turnover. In support of this conclusion, trees exposed to both elevated CO2 and N fertilization did not increase exudation rates and had reduced enzyme activities in the rhizosphere. Collectively, our results provide field-based empirical support suggesting that sustained growth responses of forests to elevated CO2 in low fertility soils are maintained by enhanced rates of microbial activity and N cycling fuelled by inputs of root-derived C. To the extent that increases in exudation also stimulate SOM decomposition, such changes may prevent soil C accumulation in forest ecosystems. © 2010 Blackwell Publishing Ltd/CNRS.&quot;,&quot;author&quot;:[{&quot;dropping-particle&quot;:&quot;&quot;,&quot;family&quot;:&quot;Phillips&quot;,&quot;given&quot;:&quot;Richard P&quot;,&quot;non-dropping-particle&quot;:&quot;&quot;,&quot;parse-names&quot;:false,&quot;suffix&quot;:&quot;&quot;},{&quot;dropping-particle&quot;:&quot;&quot;,&quot;family&quot;:&quot;Finzi&quot;,&quot;given&quot;:&quot;Adrien C&quot;,&quot;non-dropping-particle&quot;:&quot;&quot;,&quot;parse-names&quot;:false,&quot;suffix&quot;:&quot;&quot;},{&quot;dropping-particle&quot;:&quot;&quot;,&quot;family&quot;:&quot;Bernhardt&quot;,&quot;given&quot;:&quot;Emily S&quot;,&quot;non-dropping-particle&quot;:&quot;&quot;,&quot;parse-names&quot;:false,&quot;suffix&quot;:&quot;&quot;}],&quot;container-title&quot;:&quot;Ecology Letters&quot;,&quot;id&quot;:&quot;798efa51-9a6b-335f-957a-d25d2fd1cacf&quot;,&quot;issue&quot;:&quot;2&quot;,&quot;issued&quot;:{&quot;date-parts&quot;:[[&quot;2011&quot;,&quot;2&quot;]]},&quot;page&quot;:&quot;187-194&quot;,&quot;title&quot;:&quot;Enhanced root exudation induces microbial feedbacks to N cycling in a pine forest under long-term CO2 fumigation&quot;,&quot;type&quot;:&quot;article-journal&quot;,&quot;volume&quot;:&quot;14&quot;,&quot;container-title-short&quot;:&quot;Ecol Lett&quot;},&quot;uris&quot;:[&quot;http://www.mendeley.com/documents/?uuid=883f7f1a-27ac-4ba0-9eff-04c3a1e4ef3b&quot;],&quot;isTemporary&quot;:false,&quot;legacyDesktopId&quot;:&quot;883f7f1a-27ac-4ba0-9eff-04c3a1e4ef3b&quot;},{&quot;id&quot;:&quot;b3069ae8-1cd4-355b-aa1b-6c3d7524dfea&quot;,&quot;itemData&quot;:{&quot;DOI&quot;:&quot;10.1111/nph.17854&quot;,&quot;ISSN&quot;:&quot;14698137&quot;,&quot;PMID&quot;:&quot;34761404&quot;,&quot;abstract&quot;:&quot;The concept of a root economics space (RES) is increasingly adopted to explore root trait variation and belowground resource-acquisition strategies. Much progress has been made on interactions of root morphology and mycorrhizal symbioses. However, root exudation, with a significant carbon (C) cost (c. 5–21% of total photosynthetically fixed C) to enhance resource acquisition, remains a missing link in this RES. Here, we argue that incorporating root exudation into the structure of RES is key to a holistic understanding of soil nutrient acquisition. We highlight the different functional roles of root exudates in soil phosphorus (P) and nitrogen (N) acquisition. Thereafter, we synthesize emerging evidence that illustrates how root exudation interacts with root morphology and mycorrhizal symbioses at the level of species and individual plant and argue contrasting patterns in species evolved in P-impoverished vs N-limited environments. Finally, we propose a new conceptual framework, integrating three groups of root functional traits to better capture the complexity of belowground resource-acquisition strategies. Such a deeper understanding of the integrated and dynamic interactions of root morphology, root exudation, and mycorrhizal symbioses will provide valuable insights into the mechanisms underlying species coexistence and how to explore belowground interactions for sustainable managed systems.&quot;,&quot;author&quot;:[{&quot;dropping-particle&quot;:&quot;&quot;,&quot;family&quot;:&quot;Wen&quot;,&quot;given&quot;:&quot;Zhihui&quot;,&quot;non-dropping-particle&quot;:&quot;&quot;,&quot;parse-names&quot;:false,&quot;suffix&quot;:&quot;&quot;},{&quot;dropping-particle&quot;:&quot;&quot;,&quot;family&quot;:&quot;White&quot;,&quot;given&quot;:&quot;Philip J.&quot;,&quot;non-dropping-particle&quot;:&quot;&quot;,&quot;parse-names&quot;:false,&quot;suffix&quot;:&quot;&quot;},{&quot;dropping-particle&quot;:&quot;&quot;,&quot;family&quot;:&quot;Shen&quot;,&quot;given&quot;:&quot;Jianbo&quot;,&quot;non-dropping-particle&quot;:&quot;&quot;,&quot;parse-names&quot;:false,&quot;suffix&quot;:&quot;&quot;},{&quot;dropping-particle&quot;:&quot;&quot;,&quot;family&quot;:&quot;Lambers&quot;,&quot;given&quot;:&quot;Hans&quot;,&quot;non-dropping-particle&quot;:&quot;&quot;,&quot;parse-names&quot;:false,&quot;suffix&quot;:&quot;&quot;}],&quot;container-title&quot;:&quot;New Phytologist&quot;,&quot;id&quot;:&quot;b3069ae8-1cd4-355b-aa1b-6c3d7524dfea&quot;,&quot;issue&quot;:&quot;4&quot;,&quot;issued&quot;:{&quot;date-parts&quot;:[[&quot;2022&quot;]]},&quot;page&quot;:&quot;1620-1635&quot;,&quot;title&quot;:&quot;Linking root exudation to belowground economic traits for resource acquisition&quot;,&quot;type&quot;:&quot;article-journal&quot;,&quot;volume&quot;:&quot;233&quot;,&quot;container-title-short&quot;:&quot;&quot;},&quot;uris&quot;:[&quot;http://www.mendeley.com/documents/?uuid=44933fd6-77ca-43c4-9bd5-32fd612d06ef&quot;],&quot;isTemporary&quot;:false,&quot;legacyDesktopId&quot;:&quot;44933fd6-77ca-43c4-9bd5-32fd612d06ef&quot;}]},{&quot;citationID&quot;:&quot;MENDELEY_CITATION_69a4c6af-5874-4833-9f3d-0941776ceb0f&quot;,&quot;properties&quot;:{&quot;noteIndex&quot;:0},&quot;isEdited&quot;:false,&quot;manualOverride&quot;:{&quot;citeprocText&quot;:&quot;(Allen et al., 2020; Brzostek et al., 2014; Lu et al., 2022; Perkowski et al., 2021; Terrer et al., 2016, 2018)&quot;,&quot;isManuallyOverridden&quot;:false,&quot;manualOverrideText&quot;:&quot;&quot;},&quot;citationTag&quot;:&quot;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&quot;,&quot;citationItems&quot;:[{&quot;id&quot;:&quot;65db5a72-d104-3933-9e7f-bddd8586da38&quot;,&quot;itemData&quot;:{&quot;DOI&quot;:&quot;10.1002/2014JG002660.Received&quot;,&quot;abstract&quot;:&quot;Accurate projections of the future land carbon (C) sink by terrestrial biosphere models depend on how nutrient constraints on net primary production are represented. While nutrient limitation is nearly universal, current models do not have a C cost for plant nutrient acquisition. Also missing are symbiotic mycorrhizal fungi, which can consume up to 20% of net primary production and supply up to 50% of a plant’s nitrogen (N) uptake. Here we integrate simultaneous uptake and mycorrhizae into a cutting-edge plant N model—Fixation and Uptake of Nitrogen (FUN)—that can be coupled into terrestrial biosphere models. The C cost of N acquisition varies as a function of mycorrhizal type, with plants that support arbuscular mycorrhizae benefiting when N is relatively abundant and plants that support ectomycorrhizae benefiting when N is strongly limiting. Across six temperate forested sites (representing arbuscular mycorrhizal- and ectomycorrhizal-dominated stands and 176 site years), includingmultipath resistance improved the partitioning of N uptake between aboveground and belowground sources. Integrating mycorrhizae led to further improvements in predictions of N uptake from soil (R2 =0.69 increased to R2 =0.96) and from senescing leaves (R2 = 0.29 increased to R2 = 0.73) relative to the original model. On average, 5% and 9% of net primary production in arbuscular mycorrhizal- and ectomycorrhizal-dominated forests, respectively, was needed to support mycorrhizal-mediated acquisition of N. To the extent that resource constraints to net primary production are governed by similar trade-offs across all terrestrial ecosystems, integrating these improvements to FUN into terrestrial biosphere models should enhance predictions of the future land C sink.&quot;,&quot;author&quot;:[{&quot;dropping-particle&quot;:&quot;&quot;,&quot;family&quot;:&quot;Brzostek&quot;,&quot;given&quot;:&quot;Edward R&quot;,&quot;non-dropping-particle&quot;:&quot;&quot;,&quot;parse-names&quot;:false,&quot;suffix&quot;:&quot;&quot;},{&quot;dropping-particle&quot;:&quot;&quot;,&quot;family&quot;:&quot;Fisher&quot;,&quot;given&quot;:&quot;Joshua B&quot;,&quot;non-dropping-particle&quot;:&quot;&quot;,&quot;parse-names&quot;:false,&quot;suffix&quot;:&quot;&quot;},{&quot;dropping-particle&quot;:&quot;&quot;,&quot;family&quot;:&quot;Phillips&quot;,&quot;given&quot;:&quot;Richard P&quot;,&quot;non-dropping-particle&quot;:&quot;&quot;,&quot;parse-names&quot;:false,&quot;suffix&quot;:&quot;&quot;}],&quot;container-title&quot;:&quot;Journal of Geophysical Research: Biogeosciences&quot;,&quot;id&quot;:&quot;65db5a72-d104-3933-9e7f-bddd8586da38&quot;,&quot;issued&quot;:{&quot;date-parts&quot;:[[&quot;2014&quot;]]},&quot;page&quot;:&quot;1684-1697&quot;,&quot;title&quot;:&quot;Modeling the carbon cost of plant nitrogen acquisition: Mycorrhizal trade-offs and multipath resistance uptake improve predictions of retranslocation&quot;,&quot;type&quot;:&quot;article-journal&quot;,&quot;volume&quot;:&quot;119&quot;,&quot;container-title-short&quot;:&quot;J Geophys Res Biogeosci&quot;},&quot;uris&quot;:[&quot;http://www.mendeley.com/documents/?uuid=d402da8e-476e-48bc-8d9c-7c76f7aa03a4&quot;],&quot;isTemporary&quot;:false,&quot;legacyDesktopId&quot;:&quot;d402da8e-476e-48bc-8d9c-7c76f7aa03a4&quot;},{&quot;id&quot;:&quot;f95d5c92-b281-33e3-b6e9-2530699e55f4&quot;,&quot;itemData&quot;:{&quot;DOI&quot;:&quot;10.1111/nph.14872&quot;,&quot;ISBN&quot;:&quot;7476820487&quot;,&quot;ISSN&quot;:&quot;0028-646X&quot;,&quot;abstract&quot;:&quo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quot;,&quot;author&quot;:[{&quot;dropping-particle&quot;:&quot;&quot;,&quot;family&quot;:&quot;Terrer&quot;,&quot;given&quot;:&quot;César&quot;,&quot;non-dropping-particle&quot;:&quot;&quot;,&quot;parse-names&quot;:false,&quot;suffix&quot;:&quot;&quot;},{&quot;dropping-particle&quot;:&quot;&quot;,&quot;family&quot;:&quot;Vicca&quot;,&quot;given&quot;:&quot;Sara&quot;,&quot;non-dropping-particle&quot;:&quot;&quot;,&quot;parse-names&quot;:false,&quot;suffix&quot;:&quot;&quot;},{&quot;dropping-particle&quot;:&quot;&quot;,&quot;family&quot;:&quot;Stocker&quot;,&quot;given&quot;:&quot;Benjamin D.&quot;,&quot;non-dropping-particle&quot;:&quot;&quot;,&quot;parse-names&quot;:false,&quot;suffix&quot;:&quot;&quot;},{&quot;dropping-particle&quot;:&quot;&quot;,&quot;family&quot;:&quot;Hungate&quot;,&quot;given&quot;:&quot;Bruce A&quot;,&quot;non-dropping-particle&quot;:&quot;&quot;,&quot;parse-names&quot;:false,&quot;suffix&quot;:&quot;&quot;},{&quot;dropping-particle&quot;:&quot;&quot;,&quot;family&quot;:&quot;Phillips&quot;,&quot;given&quot;:&quot;Richard P&quot;,&quot;non-dropping-particle&quot;:&quot;&quot;,&quot;parse-names&quot;:false,&quot;suffix&quot;:&quot;&quot;},{&quot;dropping-particle&quot;:&quot;&quot;,&quot;family&quot;:&quot;Reich&quot;,&quot;given&quot;:&quot;Peter B&quot;,&quot;non-dropping-particle&quot;:&quot;&quot;,&quot;parse-names&quot;:false,&quot;suffix&quot;:&quot;&quot;},{&quot;dropping-particle&quot;:&quot;&quot;,&quot;family&quot;:&quot;Finzi&quot;,&quot;given&quot;:&quot;Adrien C&quot;,&quot;non-dropping-particle&quot;:&quot;&quot;,&quot;parse-names&quot;:false,&quot;suffix&quot;:&quot;&quot;},{&quot;dropping-particle&quot;:&quot;&quot;,&quot;family&quot;:&quot;Prentice&quot;,&quot;given&quot;:&quot;I Colin&quot;,&quot;non-dropping-particle&quot;:&quot;&quot;,&quot;parse-names&quot;:false,&quot;suffix&quot;:&quot;&quot;}],&quot;container-title&quot;:&quot;New Phytologist&quot;,&quot;id&quot;:&quot;f95d5c92-b281-33e3-b6e9-2530699e55f4&quot;,&quot;issue&quot;:&quot;2&quot;,&quot;issued&quot;:{&quot;date-parts&quot;:[[&quot;2018&quot;,&quot;1&quot;,&quot;6&quot;]]},&quot;page&quot;:&quot;507-522&quot;,&quot;title&quot;:&quot;Ecosystem responses to elevated &lt;scp&gt;CO&lt;/scp&gt; &lt;sub&gt;2&lt;/sub&gt; governed by plant–soil interactions and the cost of nitrogen acquisition&quot;,&quot;type&quot;:&quot;article-journal&quot;,&quot;volume&quot;:&quot;217&quot;,&quot;container-title-short&quot;:&quot;&quot;},&quot;uris&quot;:[&quot;http://www.mendeley.com/documents/?uuid=f5a032e4-11bd-468b-88f1-a7a4ce482036&quot;],&quot;isTemporary&quot;:false,&quot;legacyDesktopId&quot;:&quot;f5a032e4-11bd-468b-88f1-a7a4ce482036&quot;},{&quot;id&quot;:&quot;69c6c445-8290-3b1a-824d-26776163d7aa&quot;,&quot;itemData&quot;:{&quot;DOI&quot;:&quot;10.3389/ffgc.2020.00043&quot;,&quot;ISSN&quot;:&quot;2624893X&quot;,&quot;abstract&quot;:&quot;Nutrient limitation is a key source of uncertainty in predicting terrestrial carbon (C) uptake. Models have begun to include nitrogen (N) dynamics; however, phosphorus (P), which can also limit or colimit net primary production in many ecosystems, is currently absent in most models. To meet this challenge, we integrated P dynamics into a cutting-edge plant nutrient uptake model (Fixation and Uptake of Nitrogen: FUN 2.0) that mechanistically tracks the C cost of N uptake from soil based on the cost of allocating C to leaf resorption and root/root-microbial uptake and the availability of N in soil. We incorporated the direct C cost of P uptake, as well as an N cost of synthesizing phosphatase enzymes to extract P from soil, into a new model formulation (FUN 3.0). We confronted and validated FUN 3.0 against empirical estimates of canopy, root, and soil P pools from 45 temperate forest plots in Indiana, USA, and 18 tropical dry forest plots located in Guanacaste, Costa Rica, that vary in P availability and distribution of arbuscular mycorrhizal and ectomycorrhizal associated trees. FUN 3.0 was able to accurately predict N and P retranslocation across the temperate and tropical forest sites (slopes of 0.95 and 0.92 for P and N retranslocation, respectively). Carbon costs for acquiring P were three times higher in tropical forest sites compared to temperate forest sites, driving overall higher C costs in tropical sites. In addition, the N costs for acquiring P in tropical forest sites lead to a substantial increase in N fixation to support phosphatase enzyme production. Sensitivity analyses showed that tropical sites appeared to be severely P limited, while the temperate sites showed evidence for co-limitation by N and P. Collectively, FUN 3.0 provides a novel framework for predicting coupled N and P limitation that earth system models can leverage to enhance predictions of ecosystem response to global change.&quot;,&quot;author&quot;:[{&quot;dropping-particle&quot;:&quot;&quot;,&quot;family&quot;:&quot;Allen&quot;,&quot;given&quot;:&quot;Kara&quot;,&quot;non-dropping-particle&quot;:&quot;&quot;,&quot;parse-names&quot;:false,&quot;suffix&quot;:&quot;&quot;},{&quot;dropping-particle&quot;:&quot;&quot;,&quot;family&quot;:&quot;Fisher&quot;,&quot;given&quot;:&quot;Joshua B&quot;,&quot;non-dropping-particle&quot;:&quot;&quot;,&quot;parse-names&quot;:false,&quot;suffix&quot;:&quot;&quot;},{&quot;dropping-particle&quot;:&quot;&quot;,&quot;family&quot;:&quot;Phillips&quot;,&quot;given&quot;:&quot;Richard P&quot;,&quot;non-dropping-particle&quot;:&quot;&quot;,&quot;parse-names&quot;:false,&quot;suffix&quot;:&quot;&quot;},{&quot;dropping-particle&quot;:&quot;&quot;,&quot;family&quot;:&quot;Powers&quot;,&quot;given&quot;:&quot;Jennifer S&quot;,&quot;non-dropping-particle&quot;:&quot;&quot;,&quot;parse-names&quot;:false,&quot;suffix&quot;:&quot;&quot;},{&quot;dropping-particle&quot;:&quot;&quot;,&quot;family&quot;:&quot;Brzostek&quot;,&quot;given&quot;:&quot;Edward R&quot;,&quot;non-dropping-particle&quot;:&quot;&quot;,&quot;parse-names&quot;:false,&quot;suffix&quot;:&quot;&quot;}],&quot;container-title&quot;:&quot;Frontiers in Forests and Global Change&quot;,&quot;id&quot;:&quot;69c6c445-8290-3b1a-824d-26776163d7aa&quot;,&quot;issue&quot;:&quot;May&quot;,&quot;issued&quot;:{&quot;date-parts&quot;:[[&quot;2020&quot;]]},&quot;page&quot;:&quot;1-12&quot;,&quot;title&quot;:&quot;Modeling the carbon cost of plant nitrogen and phosphorus uptake across temperate and tropical forests&quot;,&quot;type&quot;:&quot;article-journal&quot;,&quot;volume&quot;:&quot;3&quot;,&quot;container-title-short&quot;:&quot;&quot;},&quot;uris&quot;:[&quot;http://www.mendeley.com/documents/?uuid=480420f1-268a-43c9-915f-67afb003b56a&quot;],&quot;isTemporary&quot;:false,&quot;legacyDesktopId&quot;:&quot;480420f1-268a-43c9-915f-67afb003b56a&quot;},{&quot;id&quot;:&quot;b6b8087d-ef77-3335-8d6d-32d38d5e74d3&quot;,&quot;itemData&quot;:{&quot;DOI&quot;:&quot;10.1093/jxb/erab253&quot;,&quot;ISSN&quot;:&quot;0022-0957&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author&quot;:[{&quot;dropping-particle&quot;:&quot;&quot;,&quot;family&quot;:&quot;Perkowski&quot;,&quot;given&quot;:&quot;Evan A&quot;,&quot;non-dropping-particle&quot;:&quot;&quot;,&quot;parse-names&quot;:false,&quot;suffix&quot;:&quot;&quot;},{&quot;dropping-particle&quot;:&quot;&quot;,&quot;family&quot;:&quot;Waring&quot;,&quot;given&quot;:&quot;Elizabeth F&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xperimental Botany&quot;,&quot;editor&quot;:[{&quot;dropping-particle&quot;:&quot;&quot;,&quot;family&quot;:&quot;Rogers&quot;,&quot;given&quot;:&quot;Alistair&quot;,&quot;non-dropping-particle&quot;:&quot;&quot;,&quot;parse-names&quot;:false,&quot;suffix&quot;:&quot;&quot;}],&quot;id&quot;:&quot;b6b8087d-ef77-3335-8d6d-32d38d5e74d3&quot;,&quot;issue&quot;:&quot;15&quot;,&quot;issued&quot;:{&quot;date-parts&quot;:[[&quot;2021&quot;,&quot;7&quot;,&quot;28&quot;]]},&quot;page&quot;:&quot;5766-5776&quot;,&quot;title&quot;:&quot;Root mass carbon costs to acquire nitrogen are determined by nitrogen and light availability in two species with different nitrogen acquisition strategies&quot;,&quot;type&quot;:&quot;article-journal&quot;,&quot;volume&quot;:&quot;72&quot;,&quot;container-title-short&quot;:&quot;J Exp Bot&quot;},&quot;uris&quot;:[&quot;http://www.mendeley.com/documents/?uuid=233b0f00-9a30-4c3a-a2bb-5e67ae9c0e5f&quot;],&quot;isTemporary&quot;:false,&quot;legacyDesktopId&quot;:&quot;233b0f00-9a30-4c3a-a2bb-5e67ae9c0e5f&quot;},{&quot;id&quot;:&quot;bf7c425e-3fe3-37e0-b98a-9ba6c153b2f3&quot;,&quot;itemData&quot;:{&quot;DOI&quot;:&quot;10.3389/fpls.2022.927435&quot;,&quot;abstract&quot;:&quot;Photosynthetically derived carbon (C) is allocated belowground, allowing plants to obtain nutrients. However, less is known about the amount of nutrients acquired relative to the C allocated belowground, which is referred to as C efficiency for nutrient acquisition (CENA). Here, we examined how C efficiency for nitrogen (N) and phosphorus (P) acquisition varied between ryegrass ( Lolium perenne ) and clover ( Trifolium repens ) with and without P fertilization. A continuous 13 C-labeling method was applied to track belowground C allocation. Both species allocated nearly half of belowground C to rhizosphere respiration (49%), followed by root biomass (37%), and rhizodeposition (14%). With regard to N and P, CENA was higher for clover than for ryegrass, which remained higher after accounting for relatively low C costs associated with biological N 2 fixation. Phosphorus fertilization increased the C efficiency for P acquisition but decreased the C efficiency for N acquisition. A higher CENA for N and P in clover may be attributed to the greater rhizosphere priming on soil organic matter decomposition. Increased P availability with P fertilization could induce lower C allocation for P uptake but exacerbate soil N limitation, thereby making N uptake less C efficient. Overall, our study revealed that species-specific belowground C allocation and nutrient uptake efficiency depend on which nutrient is limited.&quot;,&quot;author&quot;:[{&quot;dropping-particle&quot;:&quot;&quot;,&quot;family&quot;:&quot;Lu&quot;,&quot;given&quot;:&quot;Jiayu&quot;,&quot;non-dropping-particle&quot;:&quot;&quot;,&quot;parse-names&quot;:false,&quot;suffix&quot;:&quot;&quot;},{&quot;dropping-particle&quot;:&quot;&quot;,&quot;family&quot;:&quot;Yang&quot;,&quot;given&quot;:&quot;Jinfeng&quot;,&quot;non-dropping-particle&quot;:&quot;&quot;,&quot;parse-names&quot;:false,&quot;suffix&quot;:&quot;&quot;},{&quot;dropping-particle&quot;:&quot;&quot;,&quot;family&quot;:&quot;Keitel&quot;,&quot;given&quot;:&quot;Claudia&quot;,&quot;non-dropping-particle&quot;:&quot;&quot;,&quot;parse-names&quot;:false,&quot;suffix&quot;:&quot;&quot;},{&quot;dropping-particle&quot;:&quot;&quot;,&quot;family&quot;:&quot;Yin&quot;,&quot;given&quot;:&quot;Liming&quot;,&quot;non-dropping-particle&quot;:&quot;&quot;,&quot;parse-names&quot;:false,&quot;suffix&quot;:&quot;&quot;},{&quot;dropping-particle&quot;:&quot;&quot;,&quot;family&quot;:&quot;Wang&quot;,&quot;given&quot;:&quot;Peng&quot;,&quot;non-dropping-particle&quot;:&quot;&quot;,&quot;parse-names&quot;:false,&quot;suffix&quot;:&quot;&quot;},{&quot;dropping-particle&quot;:&quot;&quot;,&quot;family&quot;:&quot;Cheng&quot;,&quot;given&quot;:&quot;Weixin&quot;,&quot;non-dropping-particle&quot;:&quot;&quot;,&quot;parse-names&quot;:false,&quot;suffix&quot;:&quot;&quot;},{&quot;dropping-particle&quot;:&quot;&quot;,&quot;family&quot;:&quot;Dijkstra&quot;,&quot;given&quot;:&quot;Feike A&quot;,&quot;non-dropping-particle&quot;:&quot;&quot;,&quot;parse-names&quot;:false,&quot;suffix&quot;:&quot;&quot;}],&quot;container-title&quot;:&quot;Frontiers in Plant Science&quot;,&quot;id&quot;:&quot;bf7c425e-3fe3-37e0-b98a-9ba6c153b2f3&quot;,&quot;issue&quot;:&quot;June&quot;,&quot;issued&quot;:{&quot;date-parts&quot;:[[&quot;2022&quot;]]},&quot;page&quot;:&quot;1-9&quot;,&quot;title&quot;:&quot;Belowground Carbon Efficiency for Nitrogen and Phosphorus Acquisition Varies Between Lolium perenne and Trifolium repens and Depends on Phosphorus Fertilization&quot;,&quot;type&quot;:&quot;article-journal&quot;,&quot;volume&quot;:&quot;13&quot;,&quot;container-title-short&quot;:&quot;Front Plant Sci&quot;},&quot;uris&quot;:[&quot;http://www.mendeley.com/documents/?uuid=dfc9e40d-3479-48b7-8b2e-9c95537b5843&quot;],&quot;isTemporary&quot;:false,&quot;legacyDesktopId&quot;:&quot;dfc9e40d-3479-48b7-8b2e-9c95537b5843&quot;},{&quot;id&quot;:&quot;d0a767b2-7f1b-3850-9cc7-c0385114c5de&quot;,&quot;itemData&quot;:{&quot;DOI&quot;:&quot;10.1126/science.aaf4610&quot;,&quot;ISSN&quot;:&quot;0036-8075&quot;,&quot;abstract&quot;:&quot;Plants buffer increasing atmospheric carbon dioxide (CO 2 ) concentrations through enhanced growth, but the question whether nitrogen availability constrains the magnitude of this ecosystem service remains unresolved. Synthesizing experiments from around the world, we show that CO 2 fertilization is best explained by a simple interaction between nitrogen availability and mycorrhizal association. Plant species that associate with ectomycorrhizal fungi show a strong biomass increase (30 ± 3%, P &lt; 0.001) in response to elevated CO 2 regardless of nitrogen availability, whereas low nitrogen availability limits CO 2 fertilization (0 ± 5%, P = 0.946) in plants that associate with arbuscular mycorrhizal fungi. The incorporation of mycorrhizae in global carbon cycle models is feasible, and crucial if we are to accurately project ecosystem responses and feedbacks to climate change.&quot;,&quot;author&quot;:[{&quot;dropping-particle&quot;:&quot;&quot;,&quot;family&quot;:&quot;Terrer&quot;,&quot;given&quot;:&quot;César&quot;,&quot;non-dropping-particle&quot;:&quot;&quot;,&quot;parse-names&quot;:false,&quot;suffix&quot;:&quot;&quot;},{&quot;dropping-particle&quot;:&quot;&quot;,&quot;family&quot;:&quot;Vicca&quot;,&quot;given&quot;:&quot;Sara&quot;,&quot;non-dropping-particle&quot;:&quot;&quot;,&quot;parse-names&quot;:false,&quot;suffix&quot;:&quot;&quot;},{&quot;dropping-particle&quot;:&quot;&quot;,&quot;family&quot;:&quot;Hungate&quot;,&quot;given&quot;:&quot;Bruce A&quot;,&quot;non-dropping-particle&quot;:&quot;&quot;,&quot;parse-names&quot;:false,&quot;suffix&quot;:&quot;&quot;},{&quot;dropping-particle&quot;:&quot;&quot;,&quot;family&quot;:&quot;Phillips&quot;,&quot;given&quot;:&quot;Richard P&quot;,&quot;non-dropping-particle&quot;:&quot;&quot;,&quot;parse-names&quot;:false,&quot;suffix&quot;:&quot;&quot;},{&quot;dropping-particle&quot;:&quot;&quot;,&quot;family&quot;:&quot;Prentice&quot;,&quot;given&quot;:&quot;I Colin&quot;,&quot;non-dropping-particle&quot;:&quot;&quot;,&quot;parse-names&quot;:false,&quot;suffix&quot;:&quot;&quot;}],&quot;container-title&quot;:&quot;Science&quot;,&quot;id&quot;:&quot;d0a767b2-7f1b-3850-9cc7-c0385114c5de&quot;,&quot;issue&quot;:&quot;6294&quot;,&quot;issued&quot;:{&quot;date-parts&quot;:[[&quot;2016&quot;,&quot;7&quot;,&quot;1&quot;]]},&quot;page&quot;:&quot;72-74&quot;,&quot;title&quot;:&quot;Mycorrhizal association as a primary control of the CO2 fertilization effect&quot;,&quot;type&quot;:&quot;article-journal&quot;,&quot;volume&quot;:&quot;353&quot;,&quot;container-title-short&quot;:&quot;Science (1979)&quot;},&quot;uris&quot;:[&quot;http://www.mendeley.com/documents/?uuid=e1738a48-9551-40a3-a598-8ed20c8cac64&quot;],&quot;isTemporary&quot;:false,&quot;legacyDesktopId&quot;:&quot;e1738a48-9551-40a3-a598-8ed20c8cac64&quot;}]},{&quot;citationID&quot;:&quot;MENDELEY_CITATION_908431e5-f912-46b3-8350-c0d73c7e23b4&quot;,&quot;properties&quot;:{&quot;noteIndex&quot;:0},&quot;isEdited&quot;:false,&quot;manualOverride&quot;:{&quot;isManuallyOverridden&quot;:true,&quot;citeprocText&quot;:&quot;(N. G. Smith &amp;#38; Keenan, 2020; Terrer et al., 2016, 2018)&quot;,&quot;manualOverrideText&quot;:&quot;N. G. Smith &amp; Keenan, 2020; Terrer et al., 2016, 2018)&quot;},&quot;citationTag&quot;:&quot;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&quot;,&quot;citationItems&quot;:[{&quot;id&quot;:&quot;d0a767b2-7f1b-3850-9cc7-c0385114c5de&quot;,&quot;itemData&quot;:{&quot;type&quot;:&quot;article-journal&quot;,&quot;id&quot;:&quot;d0a767b2-7f1b-3850-9cc7-c0385114c5de&quot;,&quot;title&quot;:&quot;Mycorrhizal association as a primary control of the CO2 fertilization effect&quot;,&quot;author&quot;:[{&quot;family&quot;:&quot;Terrer&quot;,&quot;given&quot;:&quot;César&quot;,&quot;parse-names&quot;:false,&quot;dropping-particle&quot;:&quot;&quot;,&quot;non-dropping-particle&quot;:&quot;&quot;},{&quot;family&quot;:&quot;Vicca&quot;,&quot;given&quot;:&quot;Sara&quot;,&quot;parse-names&quot;:false,&quot;dropping-particle&quot;:&quot;&quot;,&quot;non-dropping-particle&quot;:&quot;&quot;},{&quot;family&quot;:&quot;Hungate&quot;,&quot;given&quot;:&quot;Bruce A&quot;,&quot;parse-names&quot;:false,&quot;dropping-particle&quot;:&quot;&quot;,&quot;non-dropping-particle&quot;:&quot;&quot;},{&quot;family&quot;:&quot;Phillips&quot;,&quot;given&quot;:&quot;Richard P&quot;,&quot;parse-names&quot;:false,&quot;dropping-particle&quot;:&quot;&quot;,&quot;non-dropping-particle&quot;:&quot;&quot;},{&quot;family&quot;:&quot;Prentice&quot;,&quot;given&quot;:&quot;I Colin&quot;,&quot;parse-names&quot;:false,&quot;dropping-particle&quot;:&quot;&quot;,&quot;non-dropping-particle&quot;:&quot;&quot;}],&quot;container-title&quot;:&quot;Science&quot;,&quot;container-title-short&quot;:&quot;Science (1979)&quot;,&quot;DOI&quot;:&quot;10.1126/science.aaf4610&quot;,&quot;ISSN&quot;:&quot;0036-8075&quot;,&quot;URL&quot;:&quot;https://www.sciencemag.org/lookup/doi/10.1126/science.aaf4610&quot;,&quot;issued&quot;:{&quot;date-parts&quot;:[[2016,7,1]]},&quot;page&quot;:&quot;72-74&quot;,&quot;abstract&quot;:&quot;Plants buffer increasing atmospheric carbon dioxide (CO 2 ) concentrations through enhanced growth, but the question whether nitrogen availability constrains the magnitude of this ecosystem service remains unresolved. Synthesizing experiments from around the world, we show that CO 2 fertilization is best explained by a simple interaction between nitrogen availability and mycorrhizal association. Plant species that associate with ectomycorrhizal fungi show a strong biomass increase (30 ± 3%, P &lt; 0.001) in response to elevated CO 2 regardless of nitrogen availability, whereas low nitrogen availability limits CO 2 fertilization (0 ± 5%, P = 0.946) in plants that associate with arbuscular mycorrhizal fungi. The incorporation of mycorrhizae in global carbon cycle models is feasible, and crucial if we are to accurately project ecosystem responses and feedbacks to climate change.&quot;,&quot;issue&quot;:&quot;6294&quot;,&quot;volume&quot;:&quot;353&quot;},&quot;isTemporary&quot;:false},{&quot;id&quot;:&quot;f95d5c92-b281-33e3-b6e9-2530699e55f4&quot;,&quot;itemData&quot;:{&quot;type&quot;:&quot;article-journal&quot;,&quot;id&quot;:&quot;f95d5c92-b281-33e3-b6e9-2530699e55f4&quot;,&quot;title&quot;:&quot;Ecosystem responses to elevated CO&lt;sub&gt;2&lt;/sub&gt; governed by plant–soil interactions and the cost of nitrogen acquisition&quot;,&quot;author&quot;:[{&quot;family&quot;:&quot;Terrer&quot;,&quot;given&quot;:&quot;César&quot;,&quot;parse-names&quot;:false,&quot;dropping-particle&quot;:&quot;&quot;,&quot;non-dropping-particle&quot;:&quot;&quot;},{&quot;family&quot;:&quot;Vicca&quot;,&quot;given&quot;:&quot;Sara&quot;,&quot;parse-names&quot;:false,&quot;dropping-particle&quot;:&quot;&quot;,&quot;non-dropping-particle&quot;:&quot;&quot;},{&quot;family&quot;:&quot;Stocker&quot;,&quot;given&quot;:&quot;Benjamin D.&quot;,&quot;parse-names&quot;:false,&quot;dropping-particle&quot;:&quot;&quot;,&quot;non-dropping-particle&quot;:&quot;&quot;},{&quot;family&quot;:&quot;Hungate&quot;,&quot;given&quot;:&quot;Bruce A&quot;,&quot;parse-names&quot;:false,&quot;dropping-particle&quot;:&quot;&quot;,&quot;non-dropping-particle&quot;:&quot;&quot;},{&quot;family&quot;:&quot;Phillips&quot;,&quot;given&quot;:&quot;Richard P&quot;,&quot;parse-names&quot;:false,&quot;dropping-particle&quot;:&quot;&quot;,&quot;non-dropping-particle&quot;:&quot;&quot;},{&quot;family&quot;:&quot;Reich&quot;,&quot;given&quot;:&quot;Peter B&quot;,&quot;parse-names&quot;:false,&quot;dropping-particle&quot;:&quot;&quot;,&quot;non-dropping-particle&quot;:&quot;&quot;},{&quot;family&quot;:&quot;Finzi&quot;,&quot;given&quot;:&quot;Adrien C&quot;,&quot;parse-names&quot;:false,&quot;dropping-particle&quot;:&quot;&quot;,&quot;non-dropping-particle&quot;:&quot;&quot;},{&quot;family&quot;:&quot;Prentice&quot;,&quot;given&quot;:&quot;I Colin&quot;,&quot;parse-names&quot;:false,&quot;dropping-particle&quot;:&quot;&quot;,&quot;non-dropping-particle&quot;:&quot;&quot;}],&quot;container-title&quot;:&quot;New Phytologist&quot;,&quot;DOI&quot;:&quot;10.1111/nph.14872&quot;,&quot;ISBN&quot;:&quot;7476820487&quot;,&quot;ISSN&quot;:&quot;0028-646X&quot;,&quot;URL&quot;:&quot;https://onlinelibrary.wiley.com/doi/10.1111/nph.14872&quot;,&quot;issued&quot;:{&quot;date-parts&quot;:[[2018,1,6]]},&quot;page&quot;:&quot;507-522&quot;,&quot;abstract&quot;:&quo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quot;,&quot;issue&quot;:&quot;2&quot;,&quot;volume&quot;:&quot;217&quot;,&quot;container-title-short&quot;:&quot;&quot;},&quot;isTemporary&quot;:false},{&quot;id&quot;:&quot;710beda3-e928-37ca-8ac0-4828186f88b1&quot;,&quot;itemData&quot;:{&quot;type&quot;:&quot;article-journal&quot;,&quot;id&quot;:&quot;710beda3-e928-37ca-8ac0-4828186f88b1&quot;,&quot;title&quot;:&quot;Mechanisms underlying leaf photosynthetic acclimation to warming and elevated CO&lt;sub&gt;2&lt;/sub&gt; as inferred from least‐cost optimality theory&quot;,&quot;author&quot;:[{&quot;family&quot;:&quot;Smith&quot;,&quot;given&quot;:&quot;Nicholas G&quot;,&quot;parse-names&quot;:false,&quot;dropping-particle&quot;:&quot;&quot;,&quot;non-dropping-particle&quot;:&quot;&quot;},{&quot;family&quot;:&quot;Keenan&quot;,&quot;given&quot;:&quot;Trevor F&quot;,&quot;parse-names&quot;:false,&quot;dropping-particle&quot;:&quot;&quot;,&quot;non-dropping-particle&quot;:&quot;&quot;}],&quot;container-title&quot;:&quot;Global Change Biology&quot;,&quot;container-title-short&quot;:&quot;Glob Chang Biol&quot;,&quot;DOI&quot;:&quot;10.1111/gcb.15212&quot;,&quot;ISSN&quot;:&quot;1354-1013&quot;,&quot;URL&quot;:&quot;https://onlinelibrary.wiley.com/doi/10.1111/gcb.15212&quot;,&quot;issued&quot;:{&quot;date-parts&quot;:[[2020,9,3]]},&quot;page&quot;:&quot;5202-5216&quot;,&quot;abstract&quot;:&quo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quot;,&quot;issue&quot;:&quot;9&quot;,&quot;volume&quot;:&quot;26&quot;},&quot;isTemporary&quot;:false}]},{&quot;citationID&quot;:&quot;MENDELEY_CITATION_ee1281a8-fded-46d5-b441-d19767600b21&quot;,&quot;properties&quot;:{&quot;noteIndex&quot;:0},&quot;isEdited&quot;:false,&quot;manualOverride&quot;:{&quot;citeprocText&quot;:&quot;(Hoagland &amp;#38; Arnon, 1950)&quot;,&quot;isManuallyOverridden&quot;:false,&quot;manualOverrideText&quot;:&quot;&quot;},&quot;citationTag&quot;:&quot;MENDELEY_CITATION_v3_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&quot;,&quot;citationItems&quot;:[{&quot;id&quot;:&quot;aa20faed-246e-32f7-b27c-3103c1ab19fb&quot;,&quot;itemData&quot;:{&quot;abstract&quot;:&quot;This is a revised edition of a popular account issued in 1938 H.A., 10: 28 based on the investigations of the two authors. Since then, experience in the U.S.A. and elsewhere has failed, in the authors' opinion, to support the early exaggerated claims for the value of the technique. Their experience leads to the conclusion that for its successful operation a knowledge of plant physiology is essential, that its commercial application is only likely to be successful under limited conditions and expert supervision, and that its results are rarely superior to those of soil culture. If, despite this, the would-be \&quot;nutriculturist\&quot; persists, he will find much to encourage and enlighten him on pp. 23-32, which contain directions on type of container, nature of bed, aeration of root system, planting procedures, the management of solutions, selection and preparation of solution, and the use of nutrient solutions for demonstrating mineral deficiencies.&quot;,&quot;author&quot;:[{&quot;dropping-particle&quot;:&quot;&quot;,&quot;family&quot;:&quot;Hoagland&quot;,&quot;given&quot;:&quot;Dennis R&quot;,&quot;non-dropping-particle&quot;:&quot;&quot;,&quot;parse-names&quot;:false,&quot;suffix&quot;:&quot;&quot;},{&quot;dropping-particle&quot;:&quot;&quot;,&quot;family&quot;:&quot;Arnon&quot;,&quot;given&quot;:&quot;Daniel I&quot;,&quot;non-dropping-particle&quot;:&quot;&quot;,&quot;parse-names&quot;:false,&quot;suffix&quot;:&quot;&quot;}],&quot;container-title&quot;:&quot;California Agricultural Experiment Station: 347&quot;,&quot;id&quot;:&quot;aa20faed-246e-32f7-b27c-3103c1ab19fb&quot;,&quot;issue&quot;:&quot;2&quot;,&quot;issued&quot;:{&quot;date-parts&quot;:[[&quot;1950&quot;]]},&quot;page&quot;:&quot;1-32&quot;,&quot;publisher&quot;:&quot;California Agricultural Experiment Station: 347&quot;,&quot;title&quot;:&quot;The water-culture method for growing plants without soil&quot;,&quot;type&quot;:&quot;article-journal&quot;,&quot;volume&quot;:&quot;347&quot;,&quot;container-title-short&quot;:&quot;&quot;},&quot;uris&quot;:[&quot;http://www.mendeley.com/documents/?uuid=dd11fb6a-bf0e-4621-ae2a-1fd2345a784e&quot;],&quot;isTemporary&quot;:false,&quot;legacyDesktopId&quot;:&quot;dd11fb6a-bf0e-4621-ae2a-1fd2345a784e&quot;}]},{&quot;citationID&quot;:&quot;MENDELEY_CITATION_dcf4a886-6fca-4ad6-ae46-b61494856f64&quot;,&quot;properties&quot;:{&quot;noteIndex&quot;:0},&quot;isEdited&quot;:false,&quot;manualOverride&quot;:{&quot;citeprocText&quot;:&quot;(Saathoff &amp;#38; Welles, 2021)&quot;,&quot;isManuallyOverridden&quot;:false,&quot;manualOverrideText&quot;:&quot;&quot;},&quot;citationTag&quot;:&quot;MENDELEY_CITATION_v3_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&quot;,&quot;citationItems&quot;:[{&quot;id&quot;:&quot;da518767-9817-36f6-a9b3-fee0f5ca9c93&quot;,&quot;itemData&quot;:{&quot;DOI&quot;:&quot;10.1111/pce.14178&quot;,&quot;ISSN&quot;:&quot;13653040&quot;,&quot;PMID&quot;:&quot;34480484&quot;,&quot;abstract&quot;:&quot;Leaf level gas exchange is a widely used technique that provides real-time measurement of leaf physiological properties, including CO2 assimilation (A), stomatal conductance to water vapour (gsw) and intercellular CO2 (Ci). Modern open-path gas exchange systems offer greater portability than the laboratory-built systems of the past and take advantage of high-precision infrared gas analyzers and optimized system design. However, the basic measurement paradigm has long required steady-state conditions for accurate measurement. For CO2 response curves, this requirement has meant that each point on the curve needs 1–3 min and a full response curve generally requires 20–35 min to obtain a sufficient number of points to estimate parameters such as the maximum velocity of carboxylation (Vc,max) and the maximum rate of electron transport (Jmax). For survey measurements, the steady-state requirement has meant that accurate measurement of assimilation has required about 1–2 min. However, steady-state conditions are not a strict prerequisite for accurate gas exchange measurements. Here, we present a new method, termed dynamic assimilation, that is based on first principles and allows for more rapid gas exchange measurements, helping to make the technique more useful for high throughput applications.&quot;,&quot;author&quot;:[{&quot;dropping-particle&quot;:&quot;&quot;,&quot;family&quot;:&quot;Saathoff&quot;,&quot;given&quot;:&quot;Aaron J&quot;,&quot;non-dropping-particle&quot;:&quot;&quot;,&quot;parse-names&quot;:false,&quot;suffix&quot;:&quot;&quot;},{&quot;dropping-particle&quot;:&quot;&quot;,&quot;family&quot;:&quot;Welles&quot;,&quot;given&quot;:&quot;Jon&quot;,&quot;non-dropping-particle&quot;:&quot;&quot;,&quot;parse-names&quot;:false,&quot;suffix&quot;:&quot;&quot;}],&quot;container-title&quot;:&quot;Plant Cell and Environment&quot;,&quot;id&quot;:&quot;da518767-9817-36f6-a9b3-fee0f5ca9c93&quot;,&quot;issue&quot;:&quot;11&quot;,&quot;issued&quot;:{&quot;date-parts&quot;:[[&quot;2021&quot;]]},&quot;page&quot;:&quot;3509-3523&quot;,&quot;title&quot;:&quot;Gas exchange measurements in the unsteady state&quot;,&quot;type&quot;:&quot;article-journal&quot;,&quot;volume&quot;:&quot;44&quot;,&quot;container-title-short&quot;:&quot;Plant Cell Environ&quot;},&quot;uris&quot;:[&quot;http://www.mendeley.com/documents/?uuid=88ce8065-50ae-4222-8e55-41bb21c02e03&quot;],&quot;isTemporary&quot;:false,&quot;legacyDesktopId&quot;:&quot;88ce8065-50ae-4222-8e55-41bb21c02e03&quot;}]},{&quot;citationID&quot;:&quot;MENDELEY_CITATION_b000243c-2141-43d3-810a-9d4e656b7067&quot;,&quot;properties&quot;:{&quot;noteIndex&quot;:0},&quot;isEdited&quot;:false,&quot;manualOverride&quot;:{&quot;citeprocText&quot;:&quot;(Katabuchi, 2015)&quot;,&quot;isManuallyOverridden&quot;:false,&quot;manualOverrideText&quot;:&quot;&quot;},&quot;citationTag&quot;:&quot;MENDELEY_CITATION_v3_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&quot;,&quot;citationItems&quot;:[{&quot;id&quot;:&quot;81796e45-79b0-3b46-a70b-31879049d81b&quot;,&quot;itemData&quot;:{&quot;author&quot;:[{&quot;dropping-particle&quot;:&quot;&quot;,&quot;family&quot;:&quot;Katabuchi&quot;,&quot;given&quot;:&quot;Masatoshi&quot;,&quot;non-dropping-particle&quot;:&quot;&quot;,&quot;parse-names&quot;:false,&quot;suffix&quot;:&quot;&quot;}],&quot;container-title&quot;:&quot;Ecological Research&quot;,&quot;id&quot;:&quot;81796e45-79b0-3b46-a70b-31879049d81b&quot;,&quot;issue&quot;:&quot;6&quot;,&quot;issued&quot;:{&quot;date-parts&quot;:[[&quot;2015&quot;]]},&quot;page&quot;:&quot;1073-1077&quot;,&quot;title&quot;:&quot;LeafArea: An R package for rapid digital analysis of leaf area&quot;,&quot;type&quot;:&quot;article-journal&quot;,&quot;volume&quot;:&quot;30&quot;,&quot;container-title-short&quot;:&quot;Ecol Res&quot;},&quot;uris&quot;:[&quot;http://www.mendeley.com/documents/?uuid=d5bcbc72-e9c0-4ada-8acf-dfeff07e88d7&quot;],&quot;isTemporary&quot;:false,&quot;legacyDesktopId&quot;:&quot;d5bcbc72-e9c0-4ada-8acf-dfeff07e88d7&quot;}]},{&quot;citationID&quot;:&quot;MENDELEY_CITATION_24fa873c-d766-4b33-b649-bd0d51f0c46a&quot;,&quot;properties&quot;:{&quot;noteIndex&quot;:0},&quot;isEdited&quot;:false,&quot;manualOverride&quot;:{&quot;citeprocText&quot;:&quot;(Schneider et al., 2012)&quot;,&quot;isManuallyOverridden&quot;:false,&quot;manualOverrideText&quot;:&quot;&quot;},&quot;citationTag&quot;:&quot;MENDELEY_CITATION_v3_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&quot;,&quot;citationItems&quot;:[{&quot;id&quot;:&quot;aed0db61-c86c-3168-8c60-f0a94ffa695c&quot;,&quot;itemData&quot;:{&quot;DOI&quot;:&quot;10.1038/nmeth.2089&quot;,&quot;ISSN&quot;:&quot;1548-7105&quot;,&quot;PMID&quot;:&quot;22930834&quot;,&quot;abstract&quot;:&quot;For the past 25 years NIH Image and ImageJ software have been pioneers as open tools for the analysis of scientific images. We discuss the origins, challenges and solutions of these two programs, and how their history can serve to advise and inform other software projects.&quot;,&quot;author&quot;:[{&quot;dropping-particle&quot;:&quot;&quot;,&quot;family&quot;:&quot;Schneider&quot;,&quot;given&quot;:&quot;Caroline A&quot;,&quot;non-dropping-particle&quot;:&quot;&quot;,&quot;parse-names&quot;:false,&quot;suffix&quot;:&quot;&quot;},{&quot;dropping-particle&quot;:&quot;&quot;,&quot;family&quot;:&quot;Rasband&quot;,&quot;given&quot;:&quot;Wayne S&quot;,&quot;non-dropping-particle&quot;:&quot;&quot;,&quot;parse-names&quot;:false,&quot;suffix&quot;:&quot;&quot;},{&quot;dropping-particle&quot;:&quot;&quot;,&quot;family&quot;:&quot;Eliceiri&quot;,&quot;given&quot;:&quot;Kevin W&quot;,&quot;non-dropping-particle&quot;:&quot;&quot;,&quot;parse-names&quot;:false,&quot;suffix&quot;:&quot;&quot;}],&quot;container-title&quot;:&quot;Nature methods&quot;,&quot;id&quot;:&quot;aed0db61-c86c-3168-8c60-f0a94ffa695c&quot;,&quot;issue&quot;:&quot;7&quot;,&quot;issued&quot;:{&quot;date-parts&quot;:[[&quot;2012&quot;,&quot;7&quot;]]},&quot;page&quot;:&quot;671-675&quot;,&quot;title&quot;:&quot;NIH Image to ImageJ: 25 years of image analysis.&quot;,&quot;type&quot;:&quot;article-journal&quot;,&quot;volume&quot;:&quot;9&quot;,&quot;container-title-short&quot;:&quot;Nat Methods&quot;},&quot;uris&quot;:[&quot;http://www.mendeley.com/documents/?uuid=6b914044-468b-40c6-8046-c87ca4f654ed&quot;],&quot;isTemporary&quot;:false,&quot;legacyDesktopId&quot;:&quot;6b914044-468b-40c6-8046-c87ca4f654ed&quot;}]},{&quot;citationID&quot;:&quot;MENDELEY_CITATION_4e25bf48-cef3-4a7c-b674-ca45dfec245d&quot;,&quot;properties&quot;:{&quot;noteIndex&quot;:0},&quot;isEdited&quot;:false,&quot;manualOverride&quot;:{&quot;isManuallyOverridden&quot;:true,&quot;citeprocText&quot;:&quot;(Farquhar et al., 1989)&quot;,&quot;manualOverrideText&quot;:&quot;Farquhar et al. (1989)&quot;},&quot;citationTag&quot;:&quot;MENDELEY_CITATION_v3_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&quot;,&quot;citationItems&quot;:[{&quot;id&quot;:&quot;8ba0ac21-68d3-3707-b035-0d24e1421f3e&quot;,&quot;itemData&quot;:{&quot;type&quot;:&quot;article-journal&quot;,&quot;id&quot;:&quot;8ba0ac21-68d3-3707-b035-0d24e1421f3e&quot;,&quot;title&quot;:&quot;Carbon Isotope Discrimination and Photosynthesis&quot;,&quot;author&quot;:[{&quot;family&quot;:&quot;Farquhar&quot;,&quot;given&quot;:&quot;Graham D&quot;,&quot;parse-names&quot;:false,&quot;dropping-particle&quot;:&quot;&quot;,&quot;non-dropping-particle&quot;:&quot;&quot;},{&quot;family&quot;:&quot;Ehleringer&quot;,&quot;given&quot;:&quot;J R&quot;,&quot;parse-names&quot;:false,&quot;dropping-particle&quot;:&quot;&quot;,&quot;non-dropping-particle&quot;:&quot;&quot;},{&quot;family&quot;:&quot;Hubick&quot;,&quot;given&quot;:&quot;K T&quot;,&quot;parse-names&quot;:false,&quot;dropping-particle&quot;:&quot;&quot;,&quot;non-dropping-particle&quot;:&quot;&quot;}],&quot;container-title&quot;:&quot;Annual Review of Plant Physiology and Plant Molecular Biology&quot;,&quot;container-title-short&quot;:&quot;Annu Rev Plant Physiol Plant Mol Biol&quot;,&quot;DOI&quot;:&quot;10.1146/annurev.pp.40.060189.002443&quot;,&quot;ISSN&quot;:&quot;1040-2519&quot;,&quot;URL&quot;:&quot;https://www.annualreviews.org/doi/10.1146/annurev.pp.40.060189.002443&quot;,&quot;issued&quot;:{&quot;date-parts&quot;:[[1989,6]]},&quot;page&quot;:&quot;503-537&quot;,&quot;issue&quot;:&quot;1&quot;,&quot;volume&quot;:&quot;40&quot;},&quot;isTemporary&quot;:false}]},{&quot;citationID&quot;:&quot;MENDELEY_CITATION_846074f2-66b4-4df7-9966-1855bfea1275&quot;,&quot;properties&quot;:{&quot;noteIndex&quot;:0},&quot;isEdited&quot;:false,&quot;manualOverride&quot;:{&quot;citeprocText&quot;:&quot;(Farquhar et al., 1989)&quot;,&quot;isManuallyOverridden&quot;:false,&quot;manualOverrideText&quot;:&quot;&quot;},&quot;citationTag&quot;:&quot;MENDELEY_CITATION_v3_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&quot;,&quot;citationItems&quot;:[{&quot;id&quot;:&quot;8ba0ac21-68d3-3707-b035-0d24e1421f3e&quot;,&quot;itemData&quot;:{&quot;DOI&quot;:&quot;10.1146/annurev.pp.40.060189.002443&quot;,&quot;ISSN&quot;:&quot;1040-2519&quot;,&quot;author&quot;:[{&quot;dropping-particle&quot;:&quot;&quot;,&quot;family&quot;:&quot;Farquhar&quot;,&quot;given&quot;:&quot;Graham D&quot;,&quot;non-dropping-particle&quot;:&quot;&quot;,&quot;parse-names&quot;:false,&quot;suffix&quot;:&quot;&quot;},{&quot;dropping-particle&quot;:&quot;&quot;,&quot;family&quot;:&quot;Ehleringer&quot;,&quot;given&quot;:&quot;J R&quot;,&quot;non-dropping-particle&quot;:&quot;&quot;,&quot;parse-names&quot;:false,&quot;suffix&quot;:&quot;&quot;},{&quot;dropping-particle&quot;:&quot;&quot;,&quot;family&quot;:&quot;Hubick&quot;,&quot;given&quot;:&quot;K T&quot;,&quot;non-dropping-particle&quot;:&quot;&quot;,&quot;parse-names&quot;:false,&quot;suffix&quot;:&quot;&quot;}],&quot;container-title&quot;:&quot;Annual Review of Plant Physiology and Plant Molecular Biology&quot;,&quot;id&quot;:&quot;8ba0ac21-68d3-3707-b035-0d24e1421f3e&quot;,&quot;issue&quot;:&quot;1&quot;,&quot;issued&quot;:{&quot;date-parts&quot;:[[&quot;1989&quot;,&quot;6&quot;]]},&quot;page&quot;:&quot;503-537&quot;,&quot;title&quot;:&quot;Carbon Isotope Discrimination and Photosynthesis&quot;,&quot;type&quot;:&quot;article-journal&quot;,&quot;volume&quot;:&quot;40&quot;,&quot;container-title-short&quot;:&quot;Annu Rev Plant Physiol Plant Mol Biol&quot;},&quot;uris&quot;:[&quot;http://www.mendeley.com/documents/?uuid=481f9f8f-b219-4f4b-8bb9-6e25cbdb428a&quot;],&quot;isTemporary&quot;:false,&quot;legacyDesktopId&quot;:&quot;481f9f8f-b219-4f4b-8bb9-6e25cbdb428a&quot;}]},{&quot;citationID&quot;:&quot;MENDELEY_CITATION_4184f020-988d-4fda-9031-9a6373433bda&quot;,&quot;properties&quot;:{&quot;noteIndex&quot;:0},&quot;isEdited&quot;:false,&quot;manualOverride&quot;:{&quot;citeprocText&quot;:&quot;(Katabuchi, 2015)&quot;,&quot;isManuallyOverridden&quot;:false,&quot;manualOverrideText&quot;:&quot;&quot;},&quot;citationTag&quot;:&quot;MENDELEY_CITATION_v3_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&quot;,&quot;citationItems&quot;:[{&quot;id&quot;:&quot;81796e45-79b0-3b46-a70b-31879049d81b&quot;,&quot;itemData&quot;:{&quot;author&quot;:[{&quot;dropping-particle&quot;:&quot;&quot;,&quot;family&quot;:&quot;Katabuchi&quot;,&quot;given&quot;:&quot;Masatoshi&quot;,&quot;non-dropping-particle&quot;:&quot;&quot;,&quot;parse-names&quot;:false,&quot;suffix&quot;:&quot;&quot;}],&quot;container-title&quot;:&quot;Ecological Research&quot;,&quot;id&quot;:&quot;81796e45-79b0-3b46-a70b-31879049d81b&quot;,&quot;issue&quot;:&quot;6&quot;,&quot;issued&quot;:{&quot;date-parts&quot;:[[&quot;2015&quot;]]},&quot;page&quot;:&quot;1073-1077&quot;,&quot;title&quot;:&quot;LeafArea: An R package for rapid digital analysis of leaf area&quot;,&quot;type&quot;:&quot;article-journal&quot;,&quot;volume&quot;:&quot;30&quot;,&quot;container-title-short&quot;:&quot;Ecol Res&quot;},&quot;uris&quot;:[&quot;http://www.mendeley.com/documents/?uuid=d5bcbc72-e9c0-4ada-8acf-dfeff07e88d7&quot;],&quot;isTemporary&quot;:false,&quot;legacyDesktopId&quot;:&quot;d5bcbc72-e9c0-4ada-8acf-dfeff07e88d7&quot;}]},{&quot;citationID&quot;:&quot;MENDELEY_CITATION_a93b6354-e612-4c24-8188-13ad7d9386e0&quot;,&quot;properties&quot;:{&quot;noteIndex&quot;:0},&quot;isEdited&quot;:false,&quot;manualOverride&quot;:{&quot;citeprocText&quot;:&quot;(Barnes et al., 1992)&quot;,&quot;isManuallyOverridden&quot;:false,&quot;manualOverrideText&quot;:&quot;&quot;},&quot;citationTag&quot;:&quot;MENDELEY_CITATION_v3_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&quot;,&quot;citationItems&quot;:[{&quot;id&quot;:&quot;b671ca48-0020-3165-b053-0f0ba6334f10&quot;,&quot;itemData&quot;:{&quot;DOI&quot;:&quot;10.1016/0098-8472(92)90034-Y&quot;,&quot;ISSN&quot;:&quot;00988472&quot;,&quot;abstract&quot;:&quot;The use of I)MS() t~)r the extraction and determination of chlorophylls a and b in lichens and higher plants was re- evaluated. Because of differences between the absorption spectra of pure chlorophylls a and b in DMSO and 80°~, acetone, tbrmulae to calculate the individual concentrations of chlorophyll a, chlorophyll b and total (a + b) chlorophyll in pigment extracts were redetermined for specific use with DMSO. In lichens, the problem of chlorophyll degradation resulting from the presence of acidic lichen substances was specifically addressed. Repeated washing of thalli with carbonate- saturated 100°~, acetone followed by extraction in DMSO containing PVP~ minimized the conversion of chlorophylls to phaeophytin during extraction of chlorophylls from lichens tbr which the content of lichen substances was characterized. In lichens containing significant quantities of acidic compounds, the modified DMSO assay proved superior to 80°o acetone tbr the extraction and determination of chlorophyll a and b concentrations. In a range of higher plants, determinations of chlorophyll a and b concentrations were virtually identical when the modified DMSO assay was compared with the traditional method of chlorophyll extraction using 80~ acetone. Moreover, DMSO extracts could be cold-stored for up to 7 days with no significant loss of chlorophylls a or b, or changes in the a/b ratio. Potential eco-physiological applications of the modified DMSO assay, which eliminates the necessity for grinding plant material and centrithging plant extracts, are discussed.&quot;,&quot;author&quot;:[{&quot;dropping-particle&quot;:&quot;&quot;,&quot;family&quot;:&quot;Barnes&quot;,&quot;given&quot;:&quot;J D&quot;,&quot;non-dropping-particle&quot;:&quot;&quot;,&quot;parse-names&quot;:false,&quot;suffix&quot;:&quot;&quot;},{&quot;dropping-particle&quot;:&quot;&quot;,&quot;family&quot;:&quot;Balaguer&quot;,&quot;given&quot;:&quot;L&quot;,&quot;non-dropping-particle&quot;:&quot;&quot;,&quot;parse-names&quot;:false,&quot;suffix&quot;:&quot;&quot;},{&quot;dropping-particle&quot;:&quot;&quot;,&quot;family&quot;:&quot;Manrique&quot;,&quot;given&quot;:&quot;E&quot;,&quot;non-dropping-particle&quot;:&quot;&quot;,&quot;parse-names&quot;:false,&quot;suffix&quot;:&quot;&quot;},{&quot;dropping-particle&quot;:&quot;&quot;,&quot;family&quot;:&quot;Elvira&quot;,&quot;given&quot;:&quot;S&quot;,&quot;non-dropping-particle&quot;:&quot;&quot;,&quot;parse-names&quot;:false,&quot;suffix&quot;:&quot;&quot;},{&quot;dropping-particle&quot;:&quot;&quot;,&quot;family&quot;:&quot;Davison&quot;,&quot;given&quot;:&quot;A W&quot;,&quot;non-dropping-particle&quot;:&quot;&quot;,&quot;parse-names&quot;:false,&quot;suffix&quot;:&quot;&quot;}],&quot;container-title&quot;:&quot;Environmental and Experimental Botany&quot;,&quot;id&quot;:&quot;b671ca48-0020-3165-b053-0f0ba6334f10&quot;,&quot;issue&quot;:&quot;2&quot;,&quot;issued&quot;:{&quot;date-parts&quot;:[[&quot;1992&quot;,&quot;4&quot;]]},&quot;page&quot;:&quot;85-100&quot;,&quot;title&quot;:&quot;A reappraisal of the use of DMSO for the extraction and determination of chlorophylls a and b in lichens and higher plants&quot;,&quot;type&quot;:&quot;article-journal&quot;,&quot;volume&quot;:&quot;32&quot;,&quot;container-title-short&quot;:&quot;Environ Exp Bot&quot;},&quot;uris&quot;:[&quot;http://www.mendeley.com/documents/?uuid=cc365352-4cab-4e5d-8c1d-9e34c4712d86&quot;,&quot;http://www.mendeley.com/documents/?uuid=96794b01-4b98-43f6-9a8e-dcd02b62296b&quot;],&quot;isTemporary&quot;:false,&quot;legacyDesktopId&quot;:&quot;cc365352-4cab-4e5d-8c1d-9e34c4712d86&quot;}]},{&quot;citationID&quot;:&quot;MENDELEY_CITATION_3a8790fe-5533-4c88-b498-dda6daa9ee3e&quot;,&quot;properties&quot;:{&quot;noteIndex&quot;:0},&quot;isEdited&quot;:false,&quot;manualOverride&quot;:{&quot;isManuallyOverridden&quot;:true,&quot;citeprocText&quot;:&quot;(Wellburn, 1994)&quot;,&quot;manualOverrideText&quot;:&quot;Wellburn (1994)&quot;},&quot;citationTag&quot;:&quot;MENDELEY_CITATION_v3_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&quot;,&quot;citationItems&quot;:[{&quot;id&quot;:&quot;8860ad28-9e47-3221-b953-98fcc907d7e8&quot;,&quot;itemData&quot;:{&quot;type&quot;:&quot;article-journal&quot;,&quot;id&quot;:&quot;8860ad28-9e47-3221-b953-98fcc907d7e8&quot;,&quot;title&quot;:&quot;The spectral determination of chlorophylls a and b, as well as total carotenoids, using various solvents with spectrophotometers of different resolution&quot;,&quot;author&quot;:[{&quot;family&quot;:&quot;Wellburn&quot;,&quot;given&quot;:&quot;Alan R&quot;,&quot;parse-names&quot;:false,&quot;dropping-particle&quot;:&quot;&quot;,&quot;non-dropping-particle&quot;:&quot;&quot;}],&quot;container-title&quot;:&quot;Journal of Plant Physiology&quot;,&quot;container-title-short&quot;:&quot;J Plant Physiol&quot;,&quot;DOI&quot;:&quot;10.1016/S0176-1617(11)81192-2&quot;,&quot;ISSN&quot;:&quot;01761617&quot;,&quot;URL&quot;:&quot;https://linkinghub.elsevier.com/retrieve/pii/S0176161711811922&quot;,&quot;issued&quot;:{&quot;date-parts&quot;:[[1994,9]]},&quot;page&quot;:&quot;307-313&quot;,&quot;issue&quot;:&quot;3&quot;,&quot;volume&quot;:&quot;144&quot;},&quot;isTemporary&quot;:false}]},{&quot;citationID&quot;:&quot;MENDELEY_CITATION_2791f563-b811-4a52-9dac-887a59221757&quot;,&quot;properties&quot;:{&quot;noteIndex&quot;:0},&quot;isEdited&quot;:false,&quot;manualOverride&quot;:{&quot;citeprocText&quot;:&quot;(Duursma, 2015)&quot;,&quot;isManuallyOverridden&quot;:false,&quot;manualOverrideText&quot;:&quot;&quot;},&quot;citationTag&quot;:&quot;MENDELEY_CITATION_v3_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&quot;,&quot;citationItems&quot;:[{&quot;id&quot;:&quot;3cda0ffd-99a7-3f86-88bb-dcba6c1b8ed9&quot;,&quot;itemData&quot;:{&quot;DOI&quot;:&quot;10.1371/journal.pone.0143346&quot;,&quot;ISSN&quot;:&quot;1932-6203&quot;,&quot;abstract&quot;:&quot;Modelling &amp; Analysis of Leaf Gas Exchange Data&quot;,&quot;author&quot;:[{&quot;dropping-particle&quot;:&quot;&quot;,&quot;family&quot;:&quot;Duursma&quot;,&quot;given&quot;:&quot;Remko A.&quot;,&quot;non-dropping-particle&quot;:&quot;&quot;,&quot;parse-names&quot;:false,&quot;suffix&quot;:&quot;&quot;}],&quot;container-title&quot;:&quot;PLOS ONE&quot;,&quot;editor&quot;:[{&quot;dropping-particle&quot;:&quot;&quot;,&quot;family&quot;:&quot;Struik&quot;,&quot;given&quot;:&quot;Paul C.&quot;,&quot;non-dropping-particle&quot;:&quot;&quot;,&quot;parse-names&quot;:false,&quot;suffix&quot;:&quot;&quot;}],&quot;id&quot;:&quot;3cda0ffd-99a7-3f86-88bb-dcba6c1b8ed9&quot;,&quot;issue&quot;:&quot;11&quot;,&quot;issued&quot;:{&quot;date-parts&quot;:[[&quot;2015&quot;,&quot;11&quot;,&quot;18&quot;]]},&quot;page&quot;:&quot;e0143346&quot;,&quot;title&quot;:&quot;Plantecophys - An R Package for Analysing and Modelling Leaf Gas Exchange Data&quot;,&quot;type&quot;:&quot;article-journal&quot;,&quot;volume&quot;:&quot;10&quot;,&quot;container-title-short&quot;:&quot;PLoS One&quot;},&quot;uris&quot;:[&quot;http://www.mendeley.com/documents/?uuid=5e0def6e-f6ab-4728-ace7-bf1db97e423e&quot;],&quot;isTemporary&quot;:false,&quot;legacyDesktopId&quot;:&quot;5e0def6e-f6ab-4728-ace7-bf1db97e423e&quot;}]},{&quot;citationID&quot;:&quot;MENDELEY_CITATION_561d45e1-c0a2-4fcc-a59c-9503b9640488&quot;,&quot;properties&quot;:{&quot;noteIndex&quot;:0},&quot;isEdited&quot;:false,&quot;manualOverride&quot;:{&quot;citeprocText&quot;:&quot;(Farquhar et al., 1980)&quot;,&quot;isManuallyOverridden&quot;:true,&quot;manualOverrideText&quot;:&quot;Farquhar et al. (1980)&quot;},&quot;citationTag&quot;:&quot;MENDELEY_CITATION_v3_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&quot;,&quot;citationItems&quot;:[{&quot;id&quot;:&quot;444ea012-20af-3dd0-b746-ca031a2eb902&quot;,&quot;itemData&quot;:{&quot;DOI&quot;:&quot;10.1007/BF00386231&quot;,&quot;ISSN&quot;:&quot;0032-0935&quot;,&quot;author&quot;:[{&quot;dropping-particle&quot;:&quot;&quot;,&quot;family&quot;:&quot;Farquhar&quot;,&quot;given&quot;:&quot;Graham D&quot;,&quot;non-dropping-particle&quot;:&quot;&quot;,&quot;parse-names&quot;:false,&quot;suffix&quot;:&quot;&quot;},{&quot;dropping-particle&quot;:&quot;&quot;,&quot;family&quot;:&quot;Caemmerer&quot;,&quot;given&quot;:&quot;Susanne&quot;,&quot;non-dropping-particle&quot;:&quot;von&quot;,&quot;parse-names&quot;:false,&quot;suffix&quot;:&quot;&quot;},{&quot;dropping-particle&quot;:&quot;&quot;,&quot;family&quot;:&quot;Berry&quot;,&quot;given&quot;:&quot;Joe A&quot;,&quot;non-dropping-particle&quot;:&quot;&quot;,&quot;parse-names&quot;:false,&quot;suffix&quot;:&quot;&quot;}],&quot;container-title&quot;:&quot;Planta&quot;,&quot;id&quot;:&quot;444ea012-20af-3dd0-b746-ca031a2eb902&quot;,&quot;issue&quot;:&quot;1&quot;,&quot;issued&quot;:{&quot;date-parts&quot;:[[&quot;1980&quot;,&quot;6&quot;]]},&quot;page&quot;:&quot;78-90&quot;,&quot;title&quot;:&quot;A biochemical model of photosynthetic CO2 assimilation in leaves of C3 species&quot;,&quot;type&quot;:&quot;article-journal&quot;,&quot;volume&quot;:&quot;149&quot;,&quot;container-title-short&quot;:&quot;Planta&quot;},&quot;uris&quot;:[&quot;http://www.mendeley.com/documents/?uuid=2717909d-c70a-4937-a66c-ae5cfba2cde5&quot;],&quot;isTemporary&quot;:false,&quot;legacyDesktopId&quot;:&quot;2717909d-c70a-4937-a66c-ae5cfba2cde5&quot;}]},{&quot;citationID&quot;:&quot;MENDELEY_CITATION_d1f427fb-8b42-4fd2-955d-baf857814779&quot;,&quot;properties&quot;:{&quot;noteIndex&quot;:0},&quot;isEdited&quot;:false,&quot;manualOverride&quot;:{&quot;citeprocText&quot;:&quot;(Niinemets &amp;#38; Tenhunen, 1997)&quot;,&quot;isManuallyOverridden&quot;:true,&quot;manualOverrideText&quot;:&quot;Niinemets &amp; Tenhunen (1997)&quot;},&quot;citationTag&quot;:&quot;MENDELEY_CITATION_v3_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&quot;,&quot;citationItems&quot;:[{&quot;id&quot;:&quot;f6d6e900-1c1a-3f30-a82a-d425d9aeeacf&quot;,&quot;itemData&quot;:{&quot;DOI&quot;:&quot;10.1046/j.1365-3040.1997.d01-133.x&quot;,&quot;ISSN&quot;:&quot;0140-7791&quot;,&quot;author&quot;:[{&quot;dropping-particle&quot;:&quot;&quot;,&quot;family&quot;:&quot;Niinemets&quot;,&quot;given&quot;:&quot;Ülo&quot;,&quot;non-dropping-particle&quot;:&quot;&quot;,&quot;parse-names&quot;:false,&quot;suffix&quot;:&quot;&quot;},{&quot;dropping-particle&quot;:&quot;&quot;,&quot;family&quot;:&quot;Tenhunen&quot;,&quot;given&quot;:&quot;John D&quot;,&quot;non-dropping-particle&quot;:&quot;&quot;,&quot;parse-names&quot;:false,&quot;suffix&quot;:&quot;&quot;}],&quot;container-title&quot;:&quot;Plant, Cell and Environment&quot;,&quot;id&quot;:&quot;f6d6e900-1c1a-3f30-a82a-d425d9aeeacf&quot;,&quot;issue&quot;:&quot;7&quot;,&quot;issued&quot;:{&quot;date-parts&quot;:[[&quot;1997&quot;,&quot;7&quot;]]},&quot;page&quot;:&quot;845-866&quot;,&quot;title&quot;:&quot;A model separating leaf structural and physiological effects on carbon gain along light gradients for the shade-tolerant species &lt;i&gt;Acer saccharum&lt;/i&gt;&quot;,&quot;type&quot;:&quot;article-journal&quot;,&quot;volume&quot;:&quot;20&quot;,&quot;container-title-short&quot;:&quot;Plant Cell Environ&quot;},&quot;uris&quot;:[&quot;http://www.mendeley.com/documents/?uuid=e3206271-a3c8-4293-8c26-fb0e0cdb93fe&quot;],&quot;isTemporary&quot;:false,&quot;legacyDesktopId&quot;:&quot;e3206271-a3c8-4293-8c26-fb0e0cdb93fe&quot;}]},{&quot;citationID&quot;:&quot;MENDELEY_CITATION_d1cd355c-1b20-4742-b3d4-1538032b38a3&quot;,&quot;properties&quot;:{&quot;noteIndex&quot;:0},&quot;isEdited&quot;:false,&quot;manualOverride&quot;:{&quot;citeprocText&quot;:&quot;(Evans &amp;#38; Seemann, 1989; Niinemets &amp;#38; Tenhunen, 1997)&quot;,&quot;isManuallyOverridden&quot;:false,&quot;manualOverrideText&quot;:&quot;&quot;},&quot;citationTag&quot;:&quot;MENDELEY_CITATION_v3_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&quot;,&quot;citationItems&quot;:[{&quot;id&quot;:&quot;1604c459-613c-3f19-8b36-f91ac6a34e16&quot;,&quot;itemData&quot;:{&quot;author&quot;:[{&quot;dropping-particle&quot;:&quot;&quot;,&quot;family&quot;:&quot;Evans&quot;,&quot;given&quot;:&quot;John R&quot;,&quot;non-dropping-particle&quot;:&quot;&quot;,&quot;parse-names&quot;:false,&quot;suffix&quot;:&quot;&quot;},{&quot;dropping-particle&quot;:&quot;&quot;,&quot;family&quot;:&quot;Seemann&quot;,&quot;given&quot;:&quot;Jeffrey R&quot;,&quot;non-dropping-particle&quot;:&quot;&quot;,&quot;parse-names&quot;:false,&quot;suffix&quot;:&quot;&quot;}],&quot;container-title&quot;:&quot;Photosynthesis&quot;,&quot;id&quot;:&quot;1604c459-613c-3f19-8b36-f91ac6a34e16&quot;,&quot;issued&quot;:{&quot;date-parts&quot;:[[&quot;1989&quot;]]},&quot;page&quot;:&quot;183-205&quot;,&quot;title&quot;:&quot;The allocation of protein nitrogen in the photosynthetic apparatus: costs, consequences, and control&quot;,&quot;type&quot;:&quot;article-journal&quot;,&quot;volume&quot;:&quot;8&quot;,&quot;container-title-short&quot;:&quot;&quot;},&quot;uris&quot;:[&quot;http://www.mendeley.com/documents/?uuid=b85d6cb6-b3cb-471b-9b1b-d018e804566a&quot;],&quot;isTemporary&quot;:false,&quot;legacyDesktopId&quot;:&quot;b85d6cb6-b3cb-471b-9b1b-d018e804566a&quot;},{&quot;id&quot;:&quot;f6d6e900-1c1a-3f30-a82a-d425d9aeeacf&quot;,&quot;itemData&quot;:{&quot;DOI&quot;:&quot;10.1046/j.1365-3040.1997.d01-133.x&quot;,&quot;ISSN&quot;:&quot;0140-7791&quot;,&quot;author&quot;:[{&quot;dropping-particle&quot;:&quot;&quot;,&quot;family&quot;:&quot;Niinemets&quot;,&quot;given&quot;:&quot;Ülo&quot;,&quot;non-dropping-particle&quot;:&quot;&quot;,&quot;parse-names&quot;:false,&quot;suffix&quot;:&quot;&quot;},{&quot;dropping-particle&quot;:&quot;&quot;,&quot;family&quot;:&quot;Tenhunen&quot;,&quot;given&quot;:&quot;John D&quot;,&quot;non-dropping-particle&quot;:&quot;&quot;,&quot;parse-names&quot;:false,&quot;suffix&quot;:&quot;&quot;}],&quot;container-title&quot;:&quot;Plant, Cell and Environment&quot;,&quot;id&quot;:&quot;f6d6e900-1c1a-3f30-a82a-d425d9aeeacf&quot;,&quot;issue&quot;:&quot;7&quot;,&quot;issued&quot;:{&quot;date-parts&quot;:[[&quot;1997&quot;,&quot;7&quot;]]},&quot;page&quot;:&quot;845-866&quot;,&quot;title&quot;:&quot;A model separating leaf structural and physiological effects on carbon gain along light gradients for the shade-tolerant species &lt;i&gt;Acer saccharum&lt;/i&gt;&quot;,&quot;type&quot;:&quot;article-journal&quot;,&quot;volume&quot;:&quot;20&quot;,&quot;container-title-short&quot;:&quot;Plant Cell Environ&quot;},&quot;uris&quot;:[&quot;http://www.mendeley.com/documents/?uuid=e3206271-a3c8-4293-8c26-fb0e0cdb93fe&quot;],&quot;isTemporary&quot;:false,&quot;legacyDesktopId&quot;:&quot;e3206271-a3c8-4293-8c26-fb0e0cdb93fe&quot;}]},{&quot;citationID&quot;:&quot;MENDELEY_CITATION_6b2ddd64-b7e3-47cf-95de-256b6d1a4861&quot;,&quot;properties&quot;:{&quot;noteIndex&quot;:0},&quot;isEdited&quot;:false,&quot;manualOverride&quot;:{&quot;citeprocText&quot;:&quot;(Onoda et al., 2017)&quot;,&quot;isManuallyOverridden&quot;:true,&quot;manualOverrideText&quot;:&quot;Onoda et al. (2017)&quot;},&quot;citationTag&quot;:&quot;MENDELEY_CITATION_v3_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&quot;,&quot;citationItems&quot;:[{&quot;id&quot;:&quot;a6156870-98f8-32f1-b8d7-a989c615e798&quot;,&quot;itemData&quot;:{&quot;DOI&quot;:&quot;10.1111/nph.14496&quot;,&quot;ISSN&quot;:&quot;0028-646X&quot;,&quot;author&quot;:[{&quot;dropping-particle&quot;:&quot;&quot;,&quot;family&quot;:&quot;Onoda&quot;,&quot;given&quot;:&quot;Yusuke&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Evans&quot;,&quot;given&quot;:&quot;John R&quot;,&quot;non-dropping-particle&quot;:&quot;&quot;,&quot;parse-names&quot;:false,&quot;suffix&quot;:&quot;&quot;},{&quot;dropping-particle&quot;:&quot;&quot;,&quot;family&quot;:&quot;Hikosaka&quot;,&quot;given&quot;:&quot;Kouki&quot;,&quot;non-dropping-particle&quot;:&quot;&quot;,&quot;parse-names&quot;:false,&quot;suffix&quot;:&quot;&quot;},{&quot;dropping-particle&quot;:&quot;&quot;,&quot;family&quot;:&quot;Kitajima&quot;,&quot;given&quot;:&quot;Kaoru&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Poorter&quot;,&quot;given&quot;:&quot;Hendrik&quot;,&quot;non-dropping-particle&quot;:&quot;&quot;,&quot;parse-names&quot;:false,&quot;suffix&quot;:&quot;&quot;},{&quot;dropping-particle&quot;:&quot;&quot;,&quot;family&quot;:&quot;Tosens&quot;,&quot;given&quot;:&quot;Tiina&quot;,&quot;non-dropping-particle&quot;:&quot;&quot;,&quot;parse-names&quot;:false,&quot;suffix&quot;:&quot;&quot;},{&quot;dropping-particle&quot;:&quot;&quot;,&quot;family&quot;:&quot;Westoby&quot;,&quot;given&quot;:&quot;Mark&quot;,&quot;non-dropping-particle&quot;:&quot;&quot;,&quot;parse-names&quot;:false,&quot;suffix&quot;:&quot;&quot;}],&quot;container-title&quot;:&quot;New Phytologist&quot;,&quot;id&quot;:&quot;a6156870-98f8-32f1-b8d7-a989c615e798&quot;,&quot;issue&quot;:&quot;4&quot;,&quot;issued&quot;:{&quot;date-parts&quot;:[[&quot;2017&quot;,&quot;6&quot;,&quot;10&quot;]]},&quot;page&quot;:&quot;1447-1463&quot;,&quot;title&quot;:&quot;Physiological and structural tradeoffs underlying the leaf economics spectrum&quot;,&quot;type&quot;:&quot;article-journal&quot;,&quot;volume&quot;:&quot;214&quot;,&quot;container-title-short&quot;:&quot;&quot;},&quot;uris&quot;:[&quot;http://www.mendeley.com/documents/?uuid=ff5cdcf7-65e9-4303-a5a8-917b0ce34f57&quot;],&quot;isTemporary&quot;:false,&quot;legacyDesktopId&quot;:&quot;ff5cdcf7-65e9-4303-a5a8-917b0ce34f57&quot;}]},{&quot;citationID&quot;:&quot;MENDELEY_CITATION_2d6f942d-329e-4d04-8438-8b52c258c6f8&quot;,&quot;properties&quot;:{&quot;noteIndex&quot;:0},&quot;isEdited&quot;:false,&quot;manualOverride&quot;:{&quot;citeprocText&quot;:&quot;(Perkowski et al., 2021)&quot;,&quot;isManuallyOverridden&quot;:true,&quot;manualOverrideText&quot;:&quot;Perkowski et al. (2021)&quot;},&quot;citationTag&quot;:&quot;MENDELEY_CITATION_v3_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&quot;,&quot;citationItems&quot;:[{&quot;id&quot;:&quot;b6b8087d-ef77-3335-8d6d-32d38d5e74d3&quot;,&quot;itemData&quot;:{&quot;DOI&quot;:&quot;10.1093/jxb/erab253&quot;,&quot;ISSN&quot;:&quot;0022-0957&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author&quot;:[{&quot;dropping-particle&quot;:&quot;&quot;,&quot;family&quot;:&quot;Perkowski&quot;,&quot;given&quot;:&quot;Evan A&quot;,&quot;non-dropping-particle&quot;:&quot;&quot;,&quot;parse-names&quot;:false,&quot;suffix&quot;:&quot;&quot;},{&quot;dropping-particle&quot;:&quot;&quot;,&quot;family&quot;:&quot;Waring&quot;,&quot;given&quot;:&quot;Elizabeth F&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xperimental Botany&quot;,&quot;editor&quot;:[{&quot;dropping-particle&quot;:&quot;&quot;,&quot;family&quot;:&quot;Rogers&quot;,&quot;given&quot;:&quot;Alistair&quot;,&quot;non-dropping-particle&quot;:&quot;&quot;,&quot;parse-names&quot;:false,&quot;suffix&quot;:&quot;&quot;}],&quot;id&quot;:&quot;b6b8087d-ef77-3335-8d6d-32d38d5e74d3&quot;,&quot;issue&quot;:&quot;15&quot;,&quot;issued&quot;:{&quot;date-parts&quot;:[[&quot;2021&quot;,&quot;7&quot;,&quot;28&quot;]]},&quot;page&quot;:&quot;5766-5776&quot;,&quot;title&quot;:&quot;Root mass carbon costs to acquire nitrogen are determined by nitrogen and light availability in two species with different nitrogen acquisition strategies&quot;,&quot;type&quot;:&quot;article-journal&quot;,&quot;volume&quot;:&quot;72&quot;,&quot;container-title-short&quot;:&quot;J Exp Bot&quot;},&quot;uris&quot;:[&quot;http://www.mendeley.com/documents/?uuid=233b0f00-9a30-4c3a-a2bb-5e67ae9c0e5f&quot;],&quot;isTemporary&quot;:false,&quot;legacyDesktopId&quot;:&quot;233b0f00-9a30-4c3a-a2bb-5e67ae9c0e5f&quot;}]},{&quot;citationID&quot;:&quot;MENDELEY_CITATION_e4467ccc-86c8-413a-940e-5ebfc95131a2&quot;,&quot;properties&quot;:{&quot;noteIndex&quot;:0},&quot;isEdited&quot;:false,&quot;manualOverride&quot;:{&quot;citeprocText&quot;:&quot;(Perkowski et al., 2021)&quot;,&quot;isManuallyOverridden&quot;:true,&quot;manualOverrideText&quot;:&quot;Perkowski et al. (2021)&quot;},&quot;citationTag&quot;:&quot;MENDELEY_CITATION_v3_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&quot;,&quot;citationItems&quot;:[{&quot;id&quot;:&quot;b6b8087d-ef77-3335-8d6d-32d38d5e74d3&quot;,&quot;itemData&quot;:{&quot;DOI&quot;:&quot;10.1093/jxb/erab253&quot;,&quot;ISSN&quot;:&quot;0022-0957&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author&quot;:[{&quot;dropping-particle&quot;:&quot;&quot;,&quot;family&quot;:&quot;Perkowski&quot;,&quot;given&quot;:&quot;Evan A&quot;,&quot;non-dropping-particle&quot;:&quot;&quot;,&quot;parse-names&quot;:false,&quot;suffix&quot;:&quot;&quot;},{&quot;dropping-particle&quot;:&quot;&quot;,&quot;family&quot;:&quot;Waring&quot;,&quot;given&quot;:&quot;Elizabeth F&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xperimental Botany&quot;,&quot;editor&quot;:[{&quot;dropping-particle&quot;:&quot;&quot;,&quot;family&quot;:&quot;Rogers&quot;,&quot;given&quot;:&quot;Alistair&quot;,&quot;non-dropping-particle&quot;:&quot;&quot;,&quot;parse-names&quot;:false,&quot;suffix&quot;:&quot;&quot;}],&quot;id&quot;:&quot;b6b8087d-ef77-3335-8d6d-32d38d5e74d3&quot;,&quot;issue&quot;:&quot;15&quot;,&quot;issued&quot;:{&quot;date-parts&quot;:[[&quot;2021&quot;,&quot;7&quot;,&quot;28&quot;]]},&quot;page&quot;:&quot;5766-5776&quot;,&quot;title&quot;:&quot;Root mass carbon costs to acquire nitrogen are determined by nitrogen and light availability in two species with different nitrogen acquisition strategies&quot;,&quot;type&quot;:&quot;article-journal&quot;,&quot;volume&quot;:&quot;72&quot;,&quot;container-title-short&quot;:&quot;J Exp Bot&quot;},&quot;uris&quot;:[&quot;http://www.mendeley.com/documents/?uuid=233b0f00-9a30-4c3a-a2bb-5e67ae9c0e5f&quot;],&quot;isTemporary&quot;:false,&quot;legacyDesktopId&quot;:&quot;233b0f00-9a30-4c3a-a2bb-5e67ae9c0e5f&quot;}]},{&quot;citationID&quot;:&quot;MENDELEY_CITATION_f65e8794-cb68-4e3d-9fc7-3b6e33b2d094&quot;,&quot;properties&quot;:{&quot;noteIndex&quot;:0},&quot;isEdited&quot;:false,&quot;manualOverride&quot;:{&quot;citeprocText&quot;:&quot;(Dovrat et al., 2018, 2020; Perkowski et al., 2021)&quot;,&quot;isManuallyOverridden&quot;:false,&quot;manualOverrideText&quot;:&quot;&quot;},&quot;citationTag&quot;:&quot;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&quot;,&quot;citationItems&quot;:[{&quot;id&quot;:&quot;3027728a-cf04-3108-b1db-3c03379253df&quot;,&quot;itemData&quot;:{&quot;DOI&quot;:&quot;10.1111/1365-2745.12940&quot;,&quot;ISSN&quot;:&quot;00220477&quot;,&quot;abstract&quot;:&quot;1. The importance of symbiotic dinitrogen (N2) fixation in shaping the coupled nitro- gen–carbon cycle is now known for most humid terrestrial ecosystems. However, whether N2 fixation can play a key role in the nitrogen and carbon budget of water-limited and seasonally dry ecosystems remains a mystery. 2. The maintenance of metabolically and physiologically costly symbiotic fixation in water-limited environments is highly complex. These costs are particularly high dur- ing the first developmental season, when allocation to deep rooting and drought re- sistance mechanisms is essential for seedling survival of prolonged seasonal drought. 3. We, therefore, evaluated how drought-adapted legume species change their alloca- tion to symbiotic nitrogen fixation as a function of soil nitrogen availability. We tested this on seedlings of a suite of four common Mediterranean legume shrubs with a strong seasonal behaviour, which we grew under controlled nitrogen and phospho- rus availabilities. We asked: (1) Do species differ in their investment and regulation of nitrogen fixation? (2) Is fixation regulated via plant allocation to nodules, fixation rate or both? and (3) Does phosphorus availability limit symbiotic nitrogen fixation? 4. All Mediterranean perennial legumes in the experiment established and grew, nodu- lated, and fixed nitrogen, even under severe nitrogen limitation. The four species reacted similarly to nitrogen supply, by strongly downregulating fixation through both decreased nodulation and lower rate of fixation. However, we found a signifi- cant interspecific difference in fixation (both nodulation and rate), biomass produc- tion and growth rate. Our experimental species presented a range of fixation investment strategies corresponding to life-history and resource partitioning pat- terns. Phosphorus limitation had a minor influence on both fixation and plant growth. 5. Synthesis. The high physiological cost of symbiotic fixation imposes the need to tightly regulate fixation in perennial legumes coping with severe water stress. Control of fixation allows legume species to colonize recently disturbed nitrogen- deficient habitats, cope with grazing, survive long seasonal droughts and recover nitrogen fixation later in the wet season, and survive over time by reducing nitro- gen inputs to the ecosystem.&quot;,&quot;author&quot;:[{&quot;dropping-particle&quot;:&quot;&quot;,&quot;family&quot;:&quot;Dovrat&quot;,&quot;given&quot;:&quot;Guy&quot;,&quot;non-dropping-particle&quot;:&quot;&quot;,&quot;parse-names&quot;:false,&quot;suffix&quot;:&quot;&quot;},{&quot;dropping-particle&quot;:&quot;&quot;,&quot;family&quot;:&quot;Masci&quot;,&quot;given&quot;:&quot;Tania&quot;,&quot;non-dropping-particle&quot;:&quot;&quot;,&quot;parse-names&quot;:false,&quot;suffix&quot;:&quot;&quot;},{&quot;dropping-particle&quot;:&quot;&quot;,&quot;family&quot;:&quot;Bakhshian&quot;,&quot;given&quot;:&quot;Hila&quot;,&quot;non-dropping-particle&quot;:&quot;&quot;,&quot;parse-names&quot;:false,&quot;suffix&quot;:&quot;&quot;},{&quot;dropping-particle&quot;:&quot;&quot;,&quot;family&quot;:&quot;Mayzlish Gati&quot;,&quot;given&quot;:&quot;Einav&quot;,&quot;non-dropping-particle&quot;:&quot;&quot;,&quot;parse-names&quot;:false,&quot;suffix&quot;:&quot;&quot;},{&quot;dropping-particle&quot;:&quot;&quot;,&quot;family&quot;:&quot;Golan&quot;,&quot;given&quot;:&quot;Sivan&quot;,&quot;non-dropping-particle&quot;:&quot;&quot;,&quot;parse-names&quot;:false,&quot;suffix&quot;:&quot;&quot;},{&quot;dropping-particle&quot;:&quot;&quot;,&quot;family&quot;:&quot;Sheffer&quot;,&quot;given&quot;:&quot;Efrat&quot;,&quot;non-dropping-particle&quot;:&quot;&quot;,&quot;parse-names&quot;:false,&quot;suffix&quot;:&quot;&quot;}],&quot;container-title&quot;:&quot;Journal of Ecology&quot;,&quot;id&quot;:&quot;3027728a-cf04-3108-b1db-3c03379253df&quot;,&quot;issue&quot;:&quot;4&quot;,&quot;issued&quot;:{&quot;date-parts&quot;:[[&quot;2018&quot;,&quot;7&quot;]]},&quot;page&quot;:&quot;1534-1544&quot;,&quot;title&quot;:&quot;Drought-adapted plants dramatically downregulate dinitrogen fixation: Evidences from Mediterranean legume shrubs&quot;,&quot;type&quot;:&quot;article-journal&quot;,&quot;volume&quot;:&quot;106&quot;,&quot;container-title-short&quot;:&quot;&quot;},&quot;uris&quot;:[&quot;http://www.mendeley.com/documents/?uuid=add23d48-cb58-4367-8e27-5a62a0466990&quot;],&quot;isTemporary&quot;:false,&quot;legacyDesktopId&quot;:&quot;add23d48-cb58-4367-8e27-5a62a0466990&quot;},{&quot;id&quot;:&quot;1f3e89af-571f-3078-bccd-729f95e03ff2&quot;,&quot;itemData&quot;:{&quot;DOI&quot;:&quot;10.1111/nph.16543&quot;,&quot;ISSN&quot;:&quot;0028-646X&quot;,&quot;abstract&quot;:&quot;\u000f Leaf nitrogen concentration often is higher in leguminous plants, which associate with dini- trogen-fixing bacteria, compared with nonlegume plants. However, the range of nitrogen concentrations in legumes is wide, likely related to the range of nitrogen fixation strategies. We evaluated how carbon and nitrogen allocation to roots, stems and leaves is influenced by the type of strategy of nitrogen fixation regulation. \u000f We grew herbaceous annual legumes (Medicago truncatula, Hymenocarpos circinnatus and Vicia palaestina) under two nitrogen availability treatments (none/sufficient), with and without bacterial inoculation. \u000f We found facultative downregulation of the rate of nitrogen fixation when nitrogen was available in H. circinnatus, and an obligate similar fixation rate in both nitrogen treatments in M. truncatula and V. palaestina. Uninoculated plants invested more biomass in roots and con- tained lower nitrogen concentrations. However, nitrogen concentration in the entire plant and in the leaves was lower and more plastic in the species with a facultative fixation strategy, whereas species with an obligate fixation strategy also maintained high nitrogen concentra- tions. \u000f Our results suggest a suite of functional traits associated with the strategies of allocation and symbiotic nitrogen fixation. This suite of traits probably shapes successional and func- tional niches of different leguminous species in specious plant communities.&quot;,&quot;author&quot;:[{&quot;dropping-particle&quot;:&quot;&quot;,&quot;family&quot;:&quot;Dovrat&quot;,&quot;given&quot;:&quot;Guy&quot;,&quot;non-dropping-particle&quot;:&quot;&quot;,&quot;parse-names&quot;:false,&quot;suffix&quot;:&quot;&quot;},{&quot;dropping-particle&quot;:&quot;&quot;,&quot;family&quot;:&quot;Bakhshian&quot;,&quot;given&quot;:&quot;Hila&quot;,&quot;non-dropping-particle&quot;:&quot;&quot;,&quot;parse-names&quot;:false,&quot;suffix&quot;:&quot;&quot;},{&quot;dropping-particle&quot;:&quot;&quot;,&quot;family&quot;:&quot;Masci&quot;,&quot;given&quot;:&quot;Tania&quot;,&quot;non-dropping-particle&quot;:&quot;&quot;,&quot;parse-names&quot;:false,&quot;suffix&quot;:&quot;&quot;},{&quot;dropping-particle&quot;:&quot;&quot;,&quot;family&quot;:&quot;Sheffer&quot;,&quot;given&quot;:&quot;Efrat&quot;,&quot;non-dropping-particle&quot;:&quot;&quot;,&quot;parse-names&quot;:false,&quot;suffix&quot;:&quot;&quot;}],&quot;container-title&quot;:&quot;New Phytologist&quot;,&quot;id&quot;:&quot;1f3e89af-571f-3078-bccd-729f95e03ff2&quot;,&quot;issue&quot;:&quot;2&quot;,&quot;issued&quot;:{&quot;date-parts&quot;:[[&quot;2020&quot;,&quot;7&quot;,&quot;23&quot;]]},&quot;page&quot;:&quot;365-375&quot;,&quot;title&quot;:&quot;The nitrogen economic spectrum of legume stoichiometry and fixation strategy&quot;,&quot;type&quot;:&quot;article-journal&quot;,&quot;volume&quot;:&quot;227&quot;,&quot;container-title-short&quot;:&quot;&quot;},&quot;uris&quot;:[&quot;http://www.mendeley.com/documents/?uuid=3e1867b2-844f-4b4e-8956-000b43ae68c4&quot;],&quot;isTemporary&quot;:false,&quot;legacyDesktopId&quot;:&quot;3e1867b2-844f-4b4e-8956-000b43ae68c4&quot;},{&quot;id&quot;:&quot;b6b8087d-ef77-3335-8d6d-32d38d5e74d3&quot;,&quot;itemData&quot;:{&quot;DOI&quot;:&quot;10.1093/jxb/erab253&quot;,&quot;ISSN&quot;:&quot;0022-0957&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author&quot;:[{&quot;dropping-particle&quot;:&quot;&quot;,&quot;family&quot;:&quot;Perkowski&quot;,&quot;given&quot;:&quot;Evan A&quot;,&quot;non-dropping-particle&quot;:&quot;&quot;,&quot;parse-names&quot;:false,&quot;suffix&quot;:&quot;&quot;},{&quot;dropping-particle&quot;:&quot;&quot;,&quot;family&quot;:&quot;Waring&quot;,&quot;given&quot;:&quot;Elizabeth F&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xperimental Botany&quot;,&quot;editor&quot;:[{&quot;dropping-particle&quot;:&quot;&quot;,&quot;family&quot;:&quot;Rogers&quot;,&quot;given&quot;:&quot;Alistair&quot;,&quot;non-dropping-particle&quot;:&quot;&quot;,&quot;parse-names&quot;:false,&quot;suffix&quot;:&quot;&quot;}],&quot;id&quot;:&quot;b6b8087d-ef77-3335-8d6d-32d38d5e74d3&quot;,&quot;issue&quot;:&quot;15&quot;,&quot;issued&quot;:{&quot;date-parts&quot;:[[&quot;2021&quot;,&quot;7&quot;,&quot;28&quot;]]},&quot;page&quot;:&quot;5766-5776&quot;,&quot;title&quot;:&quot;Root mass carbon costs to acquire nitrogen are determined by nitrogen and light availability in two species with different nitrogen acquisition strategies&quot;,&quot;type&quot;:&quot;article-journal&quot;,&quot;volume&quot;:&quot;72&quot;,&quot;container-title-short&quot;:&quot;J Exp Bot&quot;},&quot;uris&quot;:[&quot;http://www.mendeley.com/documents/?uuid=233b0f00-9a30-4c3a-a2bb-5e67ae9c0e5f&quot;],&quot;isTemporary&quot;:false,&quot;legacyDesktopId&quot;:&quot;233b0f00-9a30-4c3a-a2bb-5e67ae9c0e5f&quot;}]},{&quot;citationID&quot;:&quot;MENDELEY_CITATION_5db5da17-9bf8-4c55-a735-14780dd83f01&quot;,&quot;properties&quot;:{&quot;noteIndex&quot;:0},&quot;isEdited&quot;:false,&quot;manualOverride&quot;:{&quot;citeprocText&quot;:&quot;(Andrews et al., 2011)&quot;,&quot;isManuallyOverridden&quot;:true,&quot;manualOverrideText&quot;:&quot;Andrews et al. (2011)&quot;},&quot;citationTag&quot;:&quot;MENDELEY_CITATION_v3_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&quot;,&quot;citationItems&quot;:[{&quot;id&quot;:&quot;721da807-8b99-360a-b996-1f0567bc70f4&quot;,&quot;itemData&quot;:{&quot;DOI&quot;:&quot;10.1080/17550874.2011.644343&quot;,&quot;ISSN&quot;:&quot;17551668&quot;,&quot;abstract&quot;:&quot;Background: Nitrogen fixation has been quantified for a range of crop legumes and actinorhizal plants under different agricultural/agroforestry conditions, but much less is known of legume and actinorhizal plant N2fixation in natural ecosystems. Aims: To assess the proportion of total plant N derived from the atmosphere via the process of N2fixation (%Ndfa) by actinorhizal and legume plants in natural ecosystems and their N input into these ecosystems as indicated by their 15N natural abundance. Methods: A comprehensive collation of published values of %Ndfa for legumes and actinorhizal plants in natural ecosystems and their N input into these ecosystems as estimated by their 15N natural abundance was carried out by searching the ISI Web of Science database using relevant key words. Results: The %Ndfa was consistently large for actinorhizal plants but very variable for legumes in natural ecosystems, and the average value for %Ndfa was substantially greater for actinorhizal plants. High soil N, in particular, but also low soil P and water content were correlated with low legume N2fixation. N input into ecosystems from N2fixation was very variable for actinorhizal and legume plants and greatly dependent on their biomass within the system. Conclusions: Measurement of 15N natural abundance has given greater understanding of where legume and actinorhizal plant N2fixation is important in natural ecosystems. Across studies, the average value for %Ndfa was substantially greater for actinorhizal plants than for legumes, and the relative abilities of the two groups of plants to utilise mineral N requires further study. © 2011 Botanical Society of Scotland and Taylor &amp; Francis.&quot;,&quot;author&quot;:[{&quot;dropping-particle&quot;:&quot;&quot;,&quot;family&quot;:&quot;Andrews&quot;,&quot;given&quot;:&quot;Mitchell&quot;,&quot;non-dropping-particle&quot;:&quot;&quot;,&quot;parse-names&quot;:false,&quot;suffix&quot;:&quot;&quot;},{&quot;dropping-particle&quot;:&quot;&quot;,&quot;family&quot;:&quot;James&quot;,&quot;given&quot;:&quot;Euan K&quot;,&quot;non-dropping-particle&quot;:&quot;&quot;,&quot;parse-names&quot;:false,&quot;suffix&quot;:&quot;&quot;},{&quot;dropping-particle&quot;:&quot;&quot;,&quot;family&quot;:&quot;Sprent&quot;,&quot;given&quot;:&quot;Janet I&quot;,&quot;non-dropping-particle&quot;:&quot;&quot;,&quot;parse-names&quot;:false,&quot;suffix&quot;:&quot;&quot;},{&quot;dropping-particle&quot;:&quot;&quot;,&quot;family&quot;:&quot;Boddey&quot;,&quot;given&quot;:&quot;Robert M&quot;,&quot;non-dropping-particle&quot;:&quot;&quot;,&quot;parse-names&quot;:false,&quot;suffix&quot;:&quot;&quot;},{&quot;dropping-particle&quot;:&quot;&quot;,&quot;family&quot;:&quot;Gross&quot;,&quot;given&quot;:&quot;Eduardo&quot;,&quot;non-dropping-particle&quot;:&quot;&quot;,&quot;parse-names&quot;:false,&quot;suffix&quot;:&quot;&quot;},{&quot;dropping-particle&quot;:&quot;&quot;,&quot;family&quot;:&quot;Reis&quot;,&quot;given&quot;:&quot;Fabio Bueno&quot;,&quot;non-dropping-particle&quot;:&quot;dos&quot;,&quot;parse-names&quot;:false,&quot;suffix&quot;:&quot;&quot;}],&quot;container-title&quot;:&quot;Plant Ecology and Diversity&quot;,&quot;id&quot;:&quot;721da807-8b99-360a-b996-1f0567bc70f4&quot;,&quot;issue&quot;:&quot;2-3&quot;,&quot;issued&quot;:{&quot;date-parts&quot;:[[&quot;2011&quot;]]},&quot;page&quot;:&quot;117-130&quot;,&quot;title&quot;:&quot;Nitrogen fixation in legumes and actinorhizal plants in natural ecosystems: Values obtained using 15N natural abundance&quot;,&quot;type&quot;:&quot;article-journal&quot;,&quot;volume&quot;:&quot;4&quot;,&quot;container-title-short&quot;:&quot;Plant Ecol Divers&quot;},&quot;uris&quot;:[&quot;http://www.mendeley.com/documents/?uuid=b28a4f31-9653-4a96-b5f8-75bd088e83d1&quot;],&quot;isTemporary&quot;:false,&quot;legacyDesktopId&quot;:&quot;b28a4f31-9653-4a96-b5f8-75bd088e83d1&quot;}]},{&quot;citationID&quot;:&quot;MENDELEY_CITATION_41ff7527-436a-4ee9-92c2-0c4fc02dc6d7&quot;,&quot;properties&quot;:{&quot;noteIndex&quot;:0},&quot;isEdited&quot;:false,&quot;manualOverride&quot;:{&quot;citeprocText&quot;:&quot;(Perkowski et al., 2021)&quot;,&quot;isManuallyOverridden&quot;:false,&quot;manualOverrideText&quot;:&quot;&quot;},&quot;citationTag&quot;:&quot;MENDELEY_CITATION_v3_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&quot;,&quot;citationItems&quot;:[{&quot;id&quot;:&quot;b6b8087d-ef77-3335-8d6d-32d38d5e74d3&quot;,&quot;itemData&quot;:{&quot;DOI&quot;:&quot;10.1093/jxb/erab253&quot;,&quot;ISSN&quot;:&quot;0022-0957&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author&quot;:[{&quot;dropping-particle&quot;:&quot;&quot;,&quot;family&quot;:&quot;Perkowski&quot;,&quot;given&quot;:&quot;Evan A&quot;,&quot;non-dropping-particle&quot;:&quot;&quot;,&quot;parse-names&quot;:false,&quot;suffix&quot;:&quot;&quot;},{&quot;dropping-particle&quot;:&quot;&quot;,&quot;family&quot;:&quot;Waring&quot;,&quot;given&quot;:&quot;Elizabeth F&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xperimental Botany&quot;,&quot;editor&quot;:[{&quot;dropping-particle&quot;:&quot;&quot;,&quot;family&quot;:&quot;Rogers&quot;,&quot;given&quot;:&quot;Alistair&quot;,&quot;non-dropping-particle&quot;:&quot;&quot;,&quot;parse-names&quot;:false,&quot;suffix&quot;:&quot;&quot;}],&quot;id&quot;:&quot;b6b8087d-ef77-3335-8d6d-32d38d5e74d3&quot;,&quot;issue&quot;:&quot;15&quot;,&quot;issued&quot;:{&quot;date-parts&quot;:[[&quot;2021&quot;,&quot;7&quot;,&quot;28&quot;]]},&quot;page&quot;:&quot;5766-5776&quot;,&quot;title&quot;:&quot;Root mass carbon costs to acquire nitrogen are determined by nitrogen and light availability in two species with different nitrogen acquisition strategies&quot;,&quot;type&quot;:&quot;article-journal&quot;,&quot;volume&quot;:&quot;72&quot;,&quot;container-title-short&quot;:&quot;J Exp Bot&quot;},&quot;uris&quot;:[&quot;http://www.mendeley.com/documents/?uuid=233b0f00-9a30-4c3a-a2bb-5e67ae9c0e5f&quot;],&quot;isTemporary&quot;:false,&quot;legacyDesktopId&quot;:&quot;233b0f00-9a30-4c3a-a2bb-5e67ae9c0e5f&quot;}]},{&quot;citationID&quot;:&quot;MENDELEY_CITATION_ea9684ba-d0bb-4940-bf22-dc509744c6f8&quot;,&quot;properties&quot;:{&quot;noteIndex&quot;:0},&quot;isEdited&quot;:false,&quot;manualOverride&quot;:{&quot;citeprocText&quot;:&quot;(Bates et al., 2015)&quot;,&quot;isManuallyOverridden&quot;:false,&quot;manualOverrideText&quot;:&quot;&quot;},&quot;citationTag&quot;:&quot;MENDELEY_CITATION_v3_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&quot;,&quot;citationItems&quot;:[{&quot;id&quot;:&quot;5287ef2f-e23f-3d0e-9458-7c2b64e323d0&quot;,&quot;itemData&quot;:{&quot;DOI&quot;:&quot;10.18637/jss.v067.i01&quot;,&quot;ISSN&quot;:&quot;1548-7660&quot;,&quot;abstract&quot;:&quot;Maximum likelihood or restricted maximum likelihood (REML) estimates of the pa- rameters in linear mixed-effects models can be determined using the lmer function in the lme4 package for R. As for most model-fitting functions in R, the model is described in an lmer call by a formula, in this case including both fixed- and random-effects terms. The formula and data together determine a numerical representation of the model from which the profiled deviance or the profiled REML criterion can be evaluated as a function of some of the model parameters. The appropriate criterion is optimized, using one of the constrained optimization functions in R, to provide the parameter estimates. We de- scribe the structure of the model, the steps in evaluating the profiled deviance or REML criterion, and the structure of classes or types that represents such a model. Sufficient detail is included to allow specialization of these structures by users who wish to write functions to fit specialized linear mixed models, such as models incorporating pedigrees or smoothing splines, that are not easily expressible in the formula language used by lmer.&quot;,&quot;author&quot;:[{&quot;dropping-particle&quot;:&quot;&quot;,&quot;family&quot;:&quot;Bates&quot;,&quot;given&quot;:&quot;Douglas&quot;,&quot;non-dropping-particle&quot;:&quot;&quot;,&quot;parse-names&quot;:false,&quot;suffix&quot;:&quot;&quot;},{&quot;dropping-particle&quot;:&quot;&quot;,&quot;family&quot;:&quot;Mächler&quot;,&quot;given&quot;:&quot;Martin&quot;,&quot;non-dropping-particle&quot;:&quot;&quot;,&quot;parse-names&quot;:false,&quot;suffix&quot;:&quot;&quot;},{&quot;dropping-particle&quot;:&quot;&quot;,&quot;family&quot;:&quot;Bolker&quot;,&quot;given&quot;:&quot;Ben&quot;,&quot;non-dropping-particle&quot;:&quot;&quot;,&quot;parse-names&quot;:false,&quot;suffix&quot;:&quot;&quot;},{&quot;dropping-particle&quot;:&quot;&quot;,&quot;family&quot;:&quot;Walker&quot;,&quot;given&quot;:&quot;Steve&quot;,&quot;non-dropping-particle&quot;:&quot;&quot;,&quot;parse-names&quot;:false,&quot;suffix&quot;:&quot;&quot;}],&quot;container-title&quot;:&quot;Journal of Statistical Software&quot;,&quot;id&quot;:&quot;5287ef2f-e23f-3d0e-9458-7c2b64e323d0&quot;,&quot;issue&quot;:&quot;1&quot;,&quot;issued&quot;:{&quot;date-parts&quot;:[[&quot;2015&quot;]]},&quot;page&quot;:&quot;1-48&quot;,&quot;title&quot;:&quot;Fitting linear mixed-effects models using lme4&quot;,&quot;type&quot;:&quot;article-journal&quot;,&quot;volume&quot;:&quot;67&quot;,&quot;container-title-short&quot;:&quot;J Stat Softw&quot;},&quot;uris&quot;:[&quot;http://www.mendeley.com/documents/?uuid=f767e28f-55eb-4f77-816b-8c8474093c4e&quot;],&quot;isTemporary&quot;:false,&quot;legacyDesktopId&quot;:&quot;f767e28f-55eb-4f77-816b-8c8474093c4e&quot;}]},{&quot;citationID&quot;:&quot;MENDELEY_CITATION_b0ab4489-5070-4f31-8c5c-93d8be0c7ce5&quot;,&quot;properties&quot;:{&quot;noteIndex&quot;:0},&quot;isEdited&quot;:false,&quot;manualOverride&quot;:{&quot;citeprocText&quot;:&quot;(Fox &amp;#38; Weisberg, 2019)&quot;,&quot;isManuallyOverridden&quot;:false,&quot;manualOverrideText&quot;:&quot;&quot;},&quot;citationTag&quot;:&quot;MENDELEY_CITATION_v3_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&quot;,&quot;citationItems&quot;:[{&quot;id&quot;:&quot;95aaf9d5-3fa4-3dd0-984d-e5eb20ed6804&quot;,&quot;itemData&quot;:{&quot;author&quot;:[{&quot;dropping-particle&quot;:&quot;&quot;,&quot;family&quot;:&quot;Fox&quot;,&quot;given&quot;:&quot;John&quot;,&quot;non-dropping-particle&quot;:&quot;&quot;,&quot;parse-names&quot;:false,&quot;suffix&quot;:&quot;&quot;},{&quot;dropping-particle&quot;:&quot;&quot;,&quot;family&quot;:&quot;Weisberg&quot;,&quot;given&quot;:&quot;Sanford&quot;,&quot;non-dropping-particle&quot;:&quot;&quot;,&quot;parse-names&quot;:false,&quot;suffix&quot;:&quot;&quot;}],&quot;edition&quot;:&quot;Third edit&quot;,&quot;id&quot;:&quot;95aaf9d5-3fa4-3dd0-984d-e5eb20ed6804&quot;,&quot;issued&quot;:{&quot;date-parts&quot;:[[&quot;2019&quot;]]},&quot;publisher&quot;:&quot;Sage&quot;,&quot;publisher-place&quot;:&quot;Thousand Oaks, California&quot;,&quot;title&quot;:&quot;An R companion to applied regression&quot;,&quot;type&quot;:&quot;book&quot;,&quot;container-title-short&quot;:&quot;&quot;},&quot;uris&quot;:[&quot;http://www.mendeley.com/documents/?uuid=98b582d2-93ad-46f6-98d2-ede9c11c6d15&quot;],&quot;isTemporary&quot;:false,&quot;legacyDesktopId&quot;:&quot;98b582d2-93ad-46f6-98d2-ede9c11c6d15&quot;}]},{&quot;citationID&quot;:&quot;MENDELEY_CITATION_de9487c7-8095-45c8-a60c-c02b085dab5e&quot;,&quot;properties&quot;:{&quot;noteIndex&quot;:0},&quot;isEdited&quot;:false,&quot;manualOverride&quot;:{&quot;citeprocText&quot;:&quot;(Lenth, 2019)&quot;,&quot;isManuallyOverridden&quot;:false,&quot;manualOverrideText&quot;:&quot;&quot;},&quot;citationTag&quot;:&quot;MENDELEY_CITATION_v3_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&quot;,&quot;citationItems&quot;:[{&quot;id&quot;:&quot;a38a1bcd-2e15-3c27-a92f-58b9b3b9259e&quot;,&quot;itemData&quot;:{&quot;author&quot;:[{&quot;dropping-particle&quot;:&quot;&quot;,&quot;family&quot;:&quot;Lenth&quot;,&quot;given&quot;:&quot;Russell&quot;,&quot;non-dropping-particle&quot;:&quot;&quot;,&quot;parse-names&quot;:false,&quot;suffix&quot;:&quot;&quot;}],&quot;id&quot;:&quot;a38a1bcd-2e15-3c27-a92f-58b9b3b9259e&quot;,&quot;issued&quot;:{&quot;date-parts&quot;:[[&quot;2019&quot;]]},&quot;title&quot;:&quot;emmeans: estimated marginal means, aka least-squares means&quot;,&quot;type&quot;:&quot;article&quot;,&quot;container-title-short&quot;:&quot;&quot;},&quot;uris&quot;:[&quot;http://www.mendeley.com/documents/?uuid=2f4fc7f4-f350-4d86-b210-f111a74f7704&quot;],&quot;isTemporary&quot;:false,&quot;legacyDesktopId&quot;:&quot;2f4fc7f4-f350-4d86-b210-f111a74f7704&quot;}]},{&quot;citationID&quot;:&quot;MENDELEY_CITATION_9f947d8a-5b75-4e77-b1c3-f4f7b9ef765d&quot;,&quot;properties&quot;:{&quot;noteIndex&quot;:0},&quot;isEdited&quot;:false,&quot;manualOverride&quot;:{&quot;citeprocText&quot;:&quot;(Kenward &amp;#38; Roger, 1997)&quot;,&quot;isManuallyOverridden&quot;:false,&quot;manualOverrideText&quot;:&quot;&quot;},&quot;citationTag&quot;:&quot;MENDELEY_CITATION_v3_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&quot;,&quot;citationItems&quot;:[{&quot;id&quot;:&quot;05c9a479-6bd3-393d-9597-ca4ad36419fa&quot;,&quot;itemData&quot;:{&quot;DOI&quot;:&quot;10.2307/2533558&quot;,&quot;ISSN&quot;:&quot;0006341X&quot;,&quot;author&quot;:[{&quot;dropping-particle&quot;:&quot;&quot;,&quot;family&quot;:&quot;Kenward&quot;,&quot;given&quot;:&quot;Michael G&quot;,&quot;non-dropping-particle&quot;:&quot;&quot;,&quot;parse-names&quot;:false,&quot;suffix&quot;:&quot;&quot;},{&quot;dropping-particle&quot;:&quot;&quot;,&quot;family&quot;:&quot;Roger&quot;,&quot;given&quot;:&quot;James H&quot;,&quot;non-dropping-particle&quot;:&quot;&quot;,&quot;parse-names&quot;:false,&quot;suffix&quot;:&quot;&quot;}],&quot;container-title&quot;:&quot;Biometrics&quot;,&quot;id&quot;:&quot;05c9a479-6bd3-393d-9597-ca4ad36419fa&quot;,&quot;issue&quot;:&quot;3&quot;,&quot;issued&quot;:{&quot;date-parts&quot;:[[&quot;1997&quot;,&quot;9&quot;]]},&quot;page&quot;:&quot;983&quot;,&quot;title&quot;:&quot;Small Sample Inference for Fixed Effects from Restricted Maximum Likelihood&quot;,&quot;type&quot;:&quot;article-journal&quot;,&quot;volume&quot;:&quot;53&quot;,&quot;container-title-short&quot;:&quot;Biometrics&quot;},&quot;uris&quot;:[&quot;http://www.mendeley.com/documents/?uuid=04f42785-fd4a-4d10-b732-f053f063390e&quot;],&quot;isTemporary&quot;:false,&quot;legacyDesktopId&quot;:&quot;04f42785-fd4a-4d10-b732-f053f063390e&quot;}]},{&quot;citationID&quot;:&quot;MENDELEY_CITATION_3af96a31-1a5c-4bf1-95c1-7cb150076fbe&quot;,&quot;properties&quot;:{&quot;noteIndex&quot;:0},&quot;isEdited&quot;:false,&quot;manualOverride&quot;:{&quot;citeprocText&quot;:&quot;(R Core Team, 2021)&quot;,&quot;isManuallyOverridden&quot;:false,&quot;manualOverrideText&quot;:&quot;&quot;},&quot;citationTag&quot;:&quot;MENDELEY_CITATION_v3_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&quot;,&quot;citationItems&quot;:[{&quot;id&quot;:&quot;a14f7fee-9b19-3219-994f-e7fa1b158c8e&quot;,&quot;itemData&quot;:{&quot;author&quot;:[{&quot;dropping-particle&quot;:&quot;&quot;,&quot;family&quot;:&quot;R Core Team&quot;,&quot;given&quot;:&quot;&quot;,&quot;non-dropping-particle&quot;:&quot;&quot;,&quot;parse-names&quot;:false,&quot;suffix&quot;:&quot;&quot;}],&quot;id&quot;:&quot;a14f7fee-9b19-3219-994f-e7fa1b158c8e&quot;,&quot;issued&quot;:{&quot;date-parts&quot;:[[&quot;2021&quot;]]},&quot;number&quot;:&quot;4.1.1&quot;,&quot;publisher&quot;:&quot;R Foundation for Statistical Computing&quot;,&quot;publisher-place&quot;:&quot;Vienna, Austria&quot;,&quot;title&quot;:&quot;R: A language and environment for statistical computing&quot;,&quot;type&quot;:&quot;article&quot;,&quot;container-title-short&quot;:&quot;&quot;},&quot;uris&quot;:[&quot;http://www.mendeley.com/documents/?uuid=9df2246d-8bff-4e78-8053-1da2f14fc848&quot;],&quot;isTemporary&quot;:false,&quot;legacyDesktopId&quot;:&quot;9df2246d-8bff-4e78-8053-1da2f14fc848&quot;}]},{&quot;citationID&quot;:&quot;MENDELEY_CITATION_97302671-45e6-4d2c-9114-2f2e21a73d61&quot;,&quot;properties&quot;:{&quot;noteIndex&quot;:0},&quot;isEdited&quot;:false,&quot;manualOverride&quot;:{&quot;citeprocText&quot;:&quot;(Ainsworth et al., 2002; Ainsworth &amp;#38; Long, 2005; Ainsworth &amp;#38; Rogers, 2007; Drake et al., 1997; Dusenge et al., 2019; Makino et al., 1997; Poorter et al., 2022; N. G. Smith &amp;#38; Dukes, 2013)&quot;,&quot;isManuallyOverridden&quot;:false,&quot;manualOverrideText&quot;:&quot;&quot;},&quot;citationTag&quot;:&quot;MENDELEY_CITATION_v3_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&quot;,&quot;citationItems&quot;:[{&quot;id&quot;:&quot;cfcf3f23-b050-39b6-9781-8c335ae1b127&quot;,&quot;itemData&quot;:{&quot;DOI&quot;:&quot;10.1111/nph.17802&quot;,&quot;ISSN&quot;:&quot;14698137&quot;,&quot;PMID&quot;:&quot;34657301&quot;,&quot;abstract&quot;:&quo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quot;,&quot;author&quot;:[{&quot;dropping-particle&quot;:&quot;&quot;,&quot;family&quot;:&quot;Poorter&quot;,&quot;given&quot;:&quot;Hendrik&quot;,&quot;non-dropping-particle&quot;:&quot;&quot;,&quot;parse-names&quot;:false,&quot;suffix&quot;:&quot;&quot;},{&quot;dropping-particle&quot;:&quot;&quot;,&quot;family&quot;:&quot;Knopf&quot;,&quot;given&quot;:&quot;Oliver&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Temme&quot;,&quot;given&quot;:&quot;Andries A&quot;,&quot;non-dropping-particle&quot;:&quot;&quot;,&quot;parse-names&quot;:false,&quot;suffix&quot;:&quot;&quot;},{&quot;dropping-particle&quot;:&quot;&quot;,&quot;family&quot;:&quot;Hogewoning&quot;,&quot;given&quot;:&quot;Sander W&quot;,&quot;non-dropping-particle&quot;:&quot;&quot;,&quot;parse-names&quot;:false,&quot;suffix&quot;:&quot;&quot;},{&quot;dropping-particle&quot;:&quot;&quot;,&quot;family&quot;:&quot;Graf&quot;,&quot;given&quot;:&quot;Alexander&quot;,&quot;non-dropping-particle&quot;:&quot;&quot;,&quot;parse-names&quot;:false,&quot;suffix&quot;:&quot;&quot;},{&quot;dropping-particle&quot;:&quot;&quot;,&quot;family&quot;:&quot;Cernusak&quot;,&quot;given&quot;:&quot;Lucas A&quot;,&quot;non-dropping-particle&quot;:&quot;&quot;,&quot;parse-names&quot;:false,&quot;suffix&quot;:&quot;&quot;},{&quot;dropping-particle&quot;:&quot;&quot;,&quot;family&quot;:&quot;Pons&quot;,&quot;given&quot;:&quot;Thijs L&quot;,&quot;non-dropping-particle&quot;:&quot;&quot;,&quot;parse-names&quot;:false,&quot;suffix&quot;:&quot;&quot;}],&quot;container-title&quot;:&quot;New Phytologist&quot;,&quot;id&quot;:&quot;cfcf3f23-b050-39b6-9781-8c335ae1b127&quot;,&quot;issue&quot;:&quot;4&quot;,&quot;issued&quot;:{&quot;date-parts&quot;:[[&quot;2022&quot;]]},&quot;page&quot;:&quot;1560-1596&quot;,&quot;title&quot;:&quot;A meta-analysis of responses of C3 plants to atmospheric CO2: dose–response curves for 85 traits ranging from the molecular to the whole-plant level&quot;,&quot;type&quot;:&quot;article-journal&quot;,&quot;volume&quot;:&quot;233&quot;,&quot;container-title-short&quot;:&quot;&quot;},&quot;uris&quot;:[&quot;http://www.mendeley.com/documents/?uuid=e206fbac-5f81-4b6c-b009-89d7b2066fdb&quot;],&quot;isTemporary&quot;:false,&quot;legacyDesktopId&quot;:&quot;e206fbac-5f81-4b6c-b009-89d7b2066fdb&quot;},{&quot;id&quot;:&quot;38821a02-4929-335d-9e86-30f5ad5c6bfe&quot;,&quot;itemData&quot;:{&quot;DOI&quot;:&quot;10.1046/j.1365-2486.2002.00498.x&quot;,&quot;ISSN&quot;:&quot;13541013&quot;,&quot;abstract&quot;:&quot;The effects of elevated [CO2] on 25 variables describing soybean physiology, growth and yield are reviewed using meta-analytic techniques. This is the first meta-analysis to our knowledge performed on a single crop species and summarizes the effects of 111 studies. These primary studies include numerous soybean growth forms, various stress and experimental treatments, and a range of elevated [CO2] levels (from 450 to 1250 p.p.m.), with a mean of 689 p.p.m. across all studies. Stimulation of soybean leaf CO2 assimilation rate with growth at elevated [CO2] was 39%, despite a 40% decrease in stomatal conductance and a 11% decrease in Rubisco activity. Increased leaf CO2 uptake combined with an 18% stimulation in leaf area to provide a 59% increase in canopy photosynthetic rate. The increase in total dry weight was lower at 37%, and seed yield still lower at 24%. This shows that even in an agronomic species selected for maximum investment in seed, several plant level feedbacks prevent additional investment in reproduction, such that yield fails to reflect fully the increase in whole plant carbon uptake. Large soil containers (&gt; 9 L) have been considered adequate for assessing plant responses to elevated [CO2]. However, in open-top chamber experiments, soybeans grown in large pots showed a significant threefold smaller stimulation in yield than soybeans grown in the ground. This suggests that conclusions about plant yield based on pot studies, even when using very large containers, are a poor reflection of performance in the absence of any physical restriction on root growth. This review supports a number of current paradigms of plant responses to elevated [CO2]. Namely, stimulation of photosynthesis is greater in plants that fix N and have additional carbohydrate sinks in nodules. This supports the notion that photosynthetic capacity decreases when plants are N-limited, but not when plants have adequate N and sink strength. The root: shoot ratio did not change with growth at elevated [CO2], sustaining the charge that biomass allocation is unaffected by growth at elevated [CO2] when plant size and ontogeny are considered.&quot;,&quot;author&quot;:[{&quot;dropping-particle&quot;:&quot;&quot;,&quot;family&quot;:&quot;Ainsworth&quot;,&quot;given&quot;:&quot;Elizabeth A&quot;,&quot;non-dropping-particle&quot;:&quot;&quot;,&quot;parse-names&quot;:false,&quot;suffix&quot;:&quot;&quot;},{&quot;dropping-particle&quot;:&quot;&quot;,&quot;family&quot;:&quot;Davey&quot;,&quot;given&quot;:&quot;Phillip A&quot;,&quot;non-dropping-particle&quot;:&quot;&quot;,&quot;parse-names&quot;:false,&quot;suffix&quot;:&quot;&quot;},{&quot;dropping-particle&quot;:&quot;&quot;,&quot;family&quot;:&quot;Bernacchi&quot;,&quot;given&quot;:&quot;Carl J&quot;,&quot;non-dropping-particle&quot;:&quot;&quot;,&quot;parse-names&quot;:false,&quot;suffix&quot;:&quot;&quot;},{&quot;dropping-particle&quot;:&quot;&quot;,&quot;family&quot;:&quot;Dermody&quot;,&quot;given&quot;:&quot;Orla C&quot;,&quot;non-dropping-particle&quot;:&quot;&quot;,&quot;parse-names&quot;:false,&quot;suffix&quot;:&quot;&quot;},{&quot;dropping-particle&quot;:&quot;&quot;,&quot;family&quot;:&quot;Heaton&quot;,&quot;given&quot;:&quot;Emily A&quot;,&quot;non-dropping-particle&quot;:&quot;&quot;,&quot;parse-names&quot;:false,&quot;suffix&quot;:&quot;&quot;},{&quot;dropping-particle&quot;:&quot;&quot;,&quot;family&quot;:&quot;Moore&quot;,&quot;given&quot;:&quot;David J&quot;,&quot;non-dropping-particle&quot;:&quot;&quot;,&quot;parse-names&quot;:false,&quot;suffix&quot;:&quot;&quot;},{&quot;dropping-particle&quot;:&quot;&quot;,&quot;family&quot;:&quot;Morgan&quot;,&quot;given&quot;:&quot;Patrick B&quot;,&quot;non-dropping-particle&quot;:&quot;&quot;,&quot;parse-names&quot;:false,&quot;suffix&quot;:&quot;&quot;},{&quot;dropping-particle&quot;:&quot;&quot;,&quot;family&quot;:&quot;Naidu&quot;,&quot;given&quot;:&quot;Shawna L&quot;,&quot;non-dropping-particle&quot;:&quot;&quot;,&quot;parse-names&quot;:false,&quot;suffix&quot;:&quot;&quot;},{&quot;dropping-particle&quot;:&quot;&quot;,&quot;family&quot;:&quot;Ra&quot;,&quot;given&quot;:&quot;Hyung Shim Yoo&quot;,&quot;non-dropping-particle&quot;:&quot;&quot;,&quot;parse-names&quot;:false,&quot;suffix&quot;:&quot;&quot;},{&quot;dropping-particle&quot;:&quot;&quot;,&quot;family&quot;:&quot;Zhu&quot;,&quot;given&quot;:&quot;Xin Guang&quot;,&quot;non-dropping-particle&quot;:&quot;&quot;,&quot;parse-names&quot;:false,&quot;suffix&quot;:&quot;&quot;},{&quot;dropping-particle&quot;:&quot;&quot;,&quot;family&quot;:&quot;Curtis&quot;,&quot;given&quot;:&quot;Peter S&quot;,&quot;non-dropping-particle&quot;:&quot;&quot;,&quot;parse-names&quot;:false,&quot;suffix&quot;:&quot;&quot;},{&quot;dropping-particle&quot;:&quot;&quot;,&quot;family&quot;:&quot;Long&quot;,&quot;given&quot;:&quot;Stephen P&quot;,&quot;non-dropping-particle&quot;:&quot;&quot;,&quot;parse-names&quot;:false,&quot;suffix&quot;:&quot;&quot;}],&quot;container-title&quot;:&quot;Global Change Biology&quot;,&quot;id&quot;:&quot;38821a02-4929-335d-9e86-30f5ad5c6bfe&quot;,&quot;issue&quot;:&quot;8&quot;,&quot;issued&quot;:{&quot;date-parts&quot;:[[&quot;2002&quot;]]},&quot;note&quot;:&quot;Paper seems to suggest stronger leaf response to CO2 than whole plant response, which is curious\n\nPaper also hypothesizes that nodulated soybean shouldn't have an acclimation response to CO2 (presumably due to paradigm that Nlimitation drives acclimation responses to increasing CO2)&quot;,&quot;page&quot;:&quot;695-709&quot;,&quot;title&quot;:&quot;A meta-analysis of elevated [CO2] effects on soybean (Glycine max) physiology, growth and yield&quot;,&quot;type&quot;:&quot;article-journal&quot;,&quot;volume&quot;:&quot;8&quot;,&quot;container-title-short&quot;:&quot;Glob Chang Biol&quot;},&quot;uris&quot;:[&quot;http://www.mendeley.com/documents/?uuid=ce631e95-b0ce-4987-95bf-f5a783beed98&quot;],&quot;isTemporary&quot;:false,&quot;legacyDesktopId&quot;:&quot;ce631e95-b0ce-4987-95bf-f5a783beed98&quot;},{&quot;id&quot;:&quot;751f1d81-7990-3c47-b2bf-f7d81195f900&quot;,&quot;itemData&quot;:{&quot;DOI&quot;:&quot;10.1111/j.1469-8137.2004.01224.x&quot;,&quot;ISSN&quot;:&quot;0028646X&quot;,&quot;PMID&quot;:&quot;15720649&quot;,&quot;abstract&quot;:&quot;Free-air CO2 enrichment (FACE) experiments allow study of the effects of elevated [CO2] on plants and ecosystems grown under natural conditions without enclosure. Data from 120 primary, peer-reviewed articles describing physiology and production in the 12 large-scale FACE experiments (475-600 ppm) were collected and summarized using meta-analytic techniques. The results confirm some results from previous chamber experiments: light-saturated carbon uptake, diurnal C assimilation, growth and above-ground production increased, while specific leaf area and stomatal conductance decreased in elevated [CO2]. There were differences in FACE. Trees were more responsive than herbaceous species to elevated [CO2]. Grain crop yields increased far less than anticipated from prior enclosure studies. The broad direction of change in photosynthesis and production in elevated [CO2] may be similar in FACE and enclosure studies, but there are major quantitative differences: trees were more responsive than other functional types; C4 species showed little response; and the reduction in plant nitrogen was small and largely accounted for by decreased Rubisco. The results from this review may provide the most plausible estimates of how plants in their native environments and field-grown crops will respond to rising atmospheric [CO2]; but even with FACE there are limitations, which are also discussed. © New Phytologist (2004).&quot;,&quot;author&quot;:[{&quot;dropping-particle&quot;:&quot;&quot;,&quot;family&quot;:&quot;Ainsworth&quot;,&quot;given&quot;:&quot;Elizabeth A&quot;,&quot;non-dropping-particle&quot;:&quot;&quot;,&quot;parse-names&quot;:false,&quot;suffix&quot;:&quot;&quot;},{&quot;dropping-particle&quot;:&quot;&quot;,&quot;family&quot;:&quot;Long&quot;,&quot;given&quot;:&quot;Stephen P&quot;,&quot;non-dropping-particle&quot;:&quot;&quot;,&quot;parse-names&quot;:false,&quot;suffix&quot;:&quot;&quot;}],&quot;container-title&quot;:&quot;New Phytologist&quot;,&quot;id&quot;:&quot;751f1d81-7990-3c47-b2bf-f7d81195f900&quot;,&quot;issue&quot;:&quot;2&quot;,&quot;issued&quot;:{&quot;date-parts&quot;:[[&quot;2005&quot;]]},&quot;page&quot;:&quot;351-372&quot;,&quot;title&quot;:&quot;What have we learned from 15 years of free-air CO2 enrichment (FACE)? A meta-analytic review of the responses of photosynthesis, canopy properties and plant production to rising CO2&quot;,&quot;type&quot;:&quot;article-journal&quot;,&quot;volume&quot;:&quot;165&quot;,&quot;container-title-short&quot;:&quot;&quot;},&quot;uris&quot;:[&quot;http://www.mendeley.com/documents/?uuid=d9063f10-6625-49fe-a00e-810449f2d611&quot;],&quot;isTemporary&quot;:false,&quot;legacyDesktopId&quot;:&quot;d9063f10-6625-49fe-a00e-810449f2d611&quot;},{&quot;id&quot;:&quot;96d66a39-5bee-3581-8ac5-0bd0e43bf755&quot;,&quot;itemData&quot;:{&quot;DOI&quot;:&quot;10.1111/j.1365-3040.2007.01641.x&quot;,&quot;ISSN&quot;:&quot;01407791&quot;,&quot;abstract&quot;:&quot;This review summarizes current understanding of the mechanisms that underlie the response of photosynthesis and stomatal conductance to elevated carbon dioxide con- centration ([CO2 ]), and examines how downstream pro- cesses and environmental constraints modulate these two fundamental responses. The results from free-air CO2 enrichment (FACE) experiments were summarized via meta-analysis to quantify the mean responses of stomatal and photosynthetic parameters to elevated [CO2 ]. Eleva- tion of [CO2] in FACE experiments reduced stomatal con- ductance by 22%, yet, this reduction was not associated with a similar change in stomatal density. Elevated [CO2 ] stimulated light-saturated photosynthesis (Asat)inC3 plants grown in FACE by an average of 31%. However, the magnitude of the increase in Asat varied with functional group and environment. Functional groups with ribulose- 1,5-bisphosphate carboxylase/oxygenase (Rubisco)-limited photosynthesis at elevated [CO2 ] had greater potential for increases in Asat than those where photosynthesis became ribulose-1,5-bisphosphate (RubP)-limited at elevated [CO2 ]. Both nitrogen supply and sink capacity modulated the response of photosynthesis to elevated [CO2 ] through their impact on the acclimation of carboxylation capacity. Increased understanding of the molecular and biochemical mechanisms by which plants respond to elevated [CO2 ], and the feedback of environmental factors upon them, will improve our ability to predict ecosystem responses to rising [CO2 ] and increase our potential to adapt crops and managed ecosystems to future atmospheric [CO2].&quot;,&quot;author&quot;:[{&quot;dropping-particle&quot;:&quot;&quot;,&quot;family&quot;:&quot;Ainsworth&quot;,&quot;given&quot;:&quot;Elizabeth A&quot;,&quot;non-dropping-particle&quot;:&quot;&quot;,&quot;parse-names&quot;:false,&quot;suffix&quot;:&quot;&quot;},{&quot;dropping-particle&quot;:&quot;&quot;,&quot;family&quot;:&quot;Rogers&quot;,&quot;given&quot;:&quot;Alistair&quot;,&quot;non-dropping-particle&quot;:&quot;&quot;,&quot;parse-names&quot;:false,&quot;suffix&quot;:&quot;&quot;}],&quot;container-title&quot;:&quot;Plant, Cell &amp; Environment&quot;,&quot;id&quot;:&quot;96d66a39-5bee-3581-8ac5-0bd0e43bf755&quot;,&quot;issue&quot;:&quot;3&quot;,&quot;issued&quot;:{&quot;date-parts&quot;:[[&quot;2007&quot;,&quot;3&quot;]]},&quot;page&quot;:&quot;258-270&quot;,&quot;title&quot;:&quot;The response of photosynthesis and stomatal conductance to rising [CO2]: mechanisms and environmental interactions&quot;,&quot;type&quot;:&quot;article-journal&quot;,&quot;volume&quot;:&quot;30&quot;,&quot;container-title-short&quot;:&quot;Plant Cell Environ&quot;},&quot;uris&quot;:[&quot;http://www.mendeley.com/documents/?uuid=89486d2e-ad56-4fca-8ee3-ea9d75d594c7&quot;],&quot;isTemporary&quot;:false,&quot;legacyDesktopId&quot;:&quot;89486d2e-ad56-4fca-8ee3-ea9d75d594c7&quot;},{&quot;id&quot;:&quot;2a9b08cc-2a90-3cfe-b2e9-4fdd8980c930&quot;,&quot;itemData&quot;:{&quot;DOI&quot;:&quot;10.1104/pp.115.1.199&quot;,&quot;ISSN&quot;:&quot;1532-2548&quot;,&quot;abstract&quot;:&quot;The effects of CO2 enrichment on growth and N allocation of rice (Oryza sativa L.) were examined. The plants were grown hydroponically in growth chambers with a 14-h photoperiod (1000 [mu]mol quanta m-2 s-1) and a day/night temperature of 25/20[deg]C. From the 28th to 70th d after germination, the plants were exposed to two CO2 partial pressures, namely 36 and 100 Pa. The CO2 enrichment increased the final biomass, but this was caused by a stimulation of the growth rate during the first week of the exposure to elevated CO2 partial pressures. The disappearance of the initial stimulation of the growth rate was associated with a decreased leaf area ratio. Furthermore, CO2 enrichment decreased the investment of N in the leaf blades, whereas the N allocation into the leaf sheaths and roots increased. Thus, the decrease in leaf N content by CO2 enrichment was not due to dilution of N caused by a relative increase in the plant biomass but was due to the change in N allocation at the whole-plant level. We conclude that the growth responses of rice to CO2 enrichment are mainly controlled by leaf area expansion and N allocation into leaf blades at the whole-plant level.&quot;,&quot;author&quot;:[{&quot;dropping-particle&quot;:&quot;&quot;,&quot;family&quot;:&quot;Makino&quot;,&quot;given&quot;:&quot;Amane&quot;,&quot;non-dropping-particle&quot;:&quot;&quot;,&quot;parse-names&quot;:false,&quot;suffix&quot;:&quot;&quot;},{&quot;dropping-particle&quot;:&quot;&quot;,&quot;family&quot;:&quot;Harada&quot;,&quot;given&quot;:&quot;M&quot;,&quot;non-dropping-particle&quot;:&quot;&quot;,&quot;parse-names&quot;:false,&quot;suffix&quot;:&quot;&quot;},{&quot;dropping-particle&quot;:&quot;&quot;,&quot;family&quot;:&quot;Sato&quot;,&quot;given&quot;:&quot;T&quot;,&quot;non-dropping-particle&quot;:&quot;&quot;,&quot;parse-names&quot;:false,&quot;suffix&quot;:&quot;&quot;},{&quot;dropping-particle&quot;:&quot;&quot;,&quot;family&quot;:&quot;Nakano&quot;,&quot;given&quot;:&quot;H&quot;,&quot;non-dropping-particle&quot;:&quot;&quot;,&quot;parse-names&quot;:false,&quot;suffix&quot;:&quot;&quot;},{&quot;dropping-particle&quot;:&quot;&quot;,&quot;family&quot;:&quot;Mae&quot;,&quot;given&quot;:&quot;T&quot;,&quot;non-dropping-particle&quot;:&quot;&quot;,&quot;parse-names&quot;:false,&quot;suffix&quot;:&quot;&quot;}],&quot;container-title&quot;:&quot;Plant Physiology&quot;,&quot;id&quot;:&quot;2a9b08cc-2a90-3cfe-b2e9-4fdd8980c930&quot;,&quot;issue&quot;:&quot;1&quot;,&quot;issued&quot;:{&quot;date-parts&quot;:[[&quot;1997&quot;,&quot;9&quot;,&quot;1&quot;]]},&quot;page&quot;:&quot;199-203&quot;,&quot;title&quot;:&quot;Growth and N Allocation in Rice Plants under CO2 Enrichment&quot;,&quot;type&quot;:&quot;article-journal&quot;,&quot;volume&quot;:&quot;115&quot;,&quot;container-title-short&quot;:&quot;Plant Physiol&quot;},&quot;uris&quot;:[&quot;http://www.mendeley.com/documents/?uuid=7f71e55c-a3c1-48c1-b965-256a097fcbe9&quot;],&quot;isTemporary&quot;:false,&quot;legacyDesktopId&quot;:&quot;7f71e55c-a3c1-48c1-b965-256a097fcbe9&quot;},{&quot;id&quot;:&quot;7df79420-a448-3d34-aa58-11f9b873f420&quot;,&quot;itemData&quot;:{&quot;DOI&quot;:&quot;10.1146/annurev.arplant.48.1.609&quot;,&quot;ISSN&quot;:&quot;15435008&quot;,&quot;PMID&quot;:&quot;15012276&quot;,&quot;abstract&quot;:&quot;The primary effect of the response of plants to rising atmospheric CO2 (Ca) is to increase resource use efficiency. Elevated Ca reduces stomatal conductance and transpiration and improves water use efficiency, and at the same time it stimulates higher rates of photosynthesis and increases light-use efficiency. Acclimation of photosynthesis during long-term exposure to elevated Ca reduces key enzymes of the photosynthetic carbon reduction cycle, and this increases nutrient use efficiency. Improved soil-water balance, increased carbon uptake in the shade, greater carbon to nitrogen ratio, and reduced nutrient quality for insect and animal grazers are all possibilities that have been observed in field studies of the effects of elevated Ca. These effects have major consequences for agriculture and native ecosystems in a world of rising atmospheric Ca and climate change.&quot;,&quot;author&quot;:[{&quot;dropping-particle&quot;:&quot;&quot;,&quot;family&quot;:&quot;Drake&quot;,&quot;given&quot;:&quot;Bert G&quot;,&quot;non-dropping-particle&quot;:&quot;&quot;,&quot;parse-names&quot;:false,&quot;suffix&quot;:&quot;&quot;},{&quot;dropping-particle&quot;:&quot;&quot;,&quot;family&quot;:&quot;Gonzàlez-Meler&quot;,&quot;given&quot;:&quot;Miquel A&quot;,&quot;non-dropping-particle&quot;:&quot;&quot;,&quot;parse-names&quot;:false,&quot;suffix&quot;:&quot;&quot;},{&quot;dropping-particle&quot;:&quot;&quot;,&quot;family&quot;:&quot;Long&quot;,&quot;given&quot;:&quot;Steve P&quot;,&quot;non-dropping-particle&quot;:&quot;&quot;,&quot;parse-names&quot;:false,&quot;suffix&quot;:&quot;&quot;}],&quot;container-title&quot;:&quot;Annual Review of Plant Biology&quot;,&quot;id&quot;:&quot;7df79420-a448-3d34-aa58-11f9b873f420&quot;,&quot;issued&quot;:{&quot;date-parts&quot;:[[&quot;1997&quot;]]},&quot;page&quot;:&quot;609-639&quot;,&quot;title&quot;:&quot;More efficient plants: A Consequence of Rising Atmospheric CO2?&quot;,&quot;type&quot;:&quot;article-journal&quot;,&quot;volume&quot;:&quot;48&quot;,&quot;container-title-short&quot;:&quot;Annu Rev Plant Biol&quot;},&quot;uris&quot;:[&quot;http://www.mendeley.com/documents/?uuid=757851cb-6769-4e6d-9343-b421d776e208&quot;],&quot;isTemporary&quot;:false,&quot;legacyDesktopId&quot;:&quot;757851cb-6769-4e6d-9343-b421d776e208&quot;},{&quot;id&quot;:&quot;2a483789-c87f-30a8-a948-df4a5b0a53a7&quot;,&quot;itemData&quot;:{&quot;DOI&quot;:&quot;10.1111/j.1365-2486.2012.02797.x&quot;,&quot;ISSN&quot;:&quot;13541013&quot;,&quot;author&quot;:[{&quot;dropping-particle&quot;:&quot;&quot;,&quot;family&quot;:&quot;Smith&quot;,&quot;given&quot;:&quot;Nicholas G&quot;,&quot;non-dropping-particle&quot;:&quot;&quot;,&quot;parse-names&quot;:false,&quot;suffix&quot;:&quot;&quot;},{&quot;dropping-particle&quot;:&quot;&quot;,&quot;family&quot;:&quot;Dukes&quot;,&quot;given&quot;:&quot;Jeffrey S&quot;,&quot;non-dropping-particle&quot;:&quot;&quot;,&quot;parse-names&quot;:false,&quot;suffix&quot;:&quot;&quot;}],&quot;container-title&quot;:&quot;Global Change Biology&quot;,&quot;id&quot;:&quot;2a483789-c87f-30a8-a948-df4a5b0a53a7&quot;,&quot;issue&quot;:&quot;1&quot;,&quot;issued&quot;:{&quot;date-parts&quot;:[[&quot;2013&quot;,&quot;1&quot;]]},&quot;page&quot;:&quot;45-63&quot;,&quot;title&quot;:&quot;Plant respiration and photosynthesis in global-scale models: incorporating acclimation to temperature and CO 2&quot;,&quot;type&quot;:&quot;article-journal&quot;,&quot;volume&quot;:&quot;19&quot;,&quot;container-title-short&quot;:&quot;Glob Chang Biol&quot;},&quot;uris&quot;:[&quot;http://www.mendeley.com/documents/?uuid=3d7a4e74-e145-4f5d-8588-5be639c75aca&quot;],&quot;isTemporary&quot;:false,&quot;legacyDesktopId&quot;:&quot;3d7a4e74-e145-4f5d-8588-5be639c75aca&quot;},{&quot;id&quot;:&quot;85585e11-d75a-3209-98c9-0bc5c838ac31&quot;,&quot;itemData&quot;:{&quot;DOI&quot;:&quot;10.1111/nph.15283&quot;,&quot;ISSN&quot;:&quot;14698137&quot;,&quot;PMID&quot;:&quot;29983005&quot;,&quot;abstract&quot;:&quot;(Table presented.). Summary: Plant carbon metabolism is impacted by rising CO2 concentrations and temperatures, but also feeds back onto the climate system to help determine the trajectory of future climate change. Here we review how photosynthesis, photorespiration and respiration are affected by increasing atmospheric CO2 concentrations and climate warming, both separately and in combination. We also compile data from the literature on plants grown at multiple temperatures, focusing on net CO2 assimilation rates and leaf dark respiration rates measured at the growth temperature (Agrowth and Rgrowth, respectively). Our analyses show that the ratio of Agrowth to Rgrowth is generally homeostatic across a wide range of species and growth temperatures, and that species that have reduced Agrowth at higher growth temperatures also tend to have reduced Rgrowth, while species that show stimulations in Agrowth under warming tend to have higher Rgrowth in the hotter environment. These results highlight the need to study these physiological processes together to better predict how vegetation carbon metabolism will respond to climate change.&quot;,&quot;author&quot;:[{&quot;dropping-particle&quot;:&quot;&quot;,&quot;family&quot;:&quot;Dusenge&quot;,&quot;given&quot;:&quot;Mirindi Eric&quot;,&quot;non-dropping-particle&quot;:&quot;&quot;,&quot;parse-names&quot;:false,&quot;suffix&quot;:&quot;&quot;},{&quot;dropping-particle&quot;:&quot;&quot;,&quot;family&quot;:&quot;Duarte&quot;,&quot;given&quot;:&quot;André Galvao&quot;,&quot;non-dropping-particle&quot;:&quot;&quot;,&quot;parse-names&quot;:false,&quot;suffix&quot;:&quot;&quot;},{&quot;dropping-particle&quot;:&quot;&quot;,&quot;family&quot;:&quot;Way&quot;,&quot;given&quot;:&quot;Danielle A.&quot;,&quot;non-dropping-particle&quot;:&quot;&quot;,&quot;parse-names&quot;:false,&quot;suffix&quot;:&quot;&quot;}],&quot;container-title&quot;:&quot;New Phytologist&quot;,&quot;id&quot;:&quot;85585e11-d75a-3209-98c9-0bc5c838ac31&quot;,&quot;issue&quot;:&quot;1&quot;,&quot;issued&quot;:{&quot;date-parts&quot;:[[&quot;2019&quot;]]},&quot;page&quot;:&quot;32-49&quot;,&quot;title&quot;:&quot;Plant carbon metabolism and climate change: elevated CO2 and temperature impacts on photosynthesis, photorespiration and respiration&quot;,&quot;type&quot;:&quot;article-journal&quot;,&quot;volume&quot;:&quot;221&quot;,&quot;container-title-short&quot;:&quot;&quot;},&quot;uris&quot;:[&quot;http://www.mendeley.com/documents/?uuid=1822689f-896e-4d52-af90-8d947829447d&quot;],&quot;isTemporary&quot;:false,&quot;legacyDesktopId&quot;:&quot;1822689f-896e-4d52-af90-8d947829447d&quot;}]},{&quot;citationID&quot;:&quot;MENDELEY_CITATION_b11db7e2-1b33-4d9c-a416-931151b1a8cf&quot;,&quot;properties&quot;:{&quot;noteIndex&quot;:0},&quot;isEdited&quot;:false,&quot;manualOverride&quot;:{&quot;citeprocText&quot;:&quot;(Prentice et al., 2014; N. G. Smith et al., 2019; N. G. Smith &amp;#38; Keenan, 2020; Wright et al., 2003)&quot;,&quot;isManuallyOverridden&quot;:false,&quot;manualOverrideText&quot;:&quot;&quot;},&quot;citationTag&quot;:&quot;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&quot;,&quot;citationItems&quot;:[{&quot;id&quot;:&quot;539e617e-b32c-374d-ab22-81decc176141&quot;,&quot;itemData&quot;:{&quot;DOI&quot;:&quot;10.1111/ele.12211&quot;,&quot;ISSN&quot;:&quot;1461023X&quot;,&quot;abstract&quot;:&quo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quot;,&quot;author&quot;:[{&quot;dropping-particle&quot;:&quot;&quot;,&quot;family&quot;:&quot;Prentice&quot;,&quot;given&quot;:&quot;I Colin&quot;,&quot;non-dropping-particle&quot;:&quot;&quot;,&quot;parse-names&quot;:false,&quot;suffix&quot;:&quot;&quot;},{&quot;dropping-particle&quot;:&quot;&quot;,&quot;family&quot;:&quot;Dong&quot;,&quot;given&quot;:&quot;Ning&quot;,&quot;non-dropping-particle&quot;:&quot;&quot;,&quot;parse-names&quot;:false,&quot;suffix&quot;:&quot;&quot;},{&quot;dropping-particle&quot;:&quot;&quot;,&quot;family&quot;:&quot;Gleason&quot;,&quot;given&quot;:&quot;Sean M&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Wright&quot;,&quot;given&quot;:&quot;Ian J&quot;,&quot;non-dropping-particle&quot;:&quot;&quot;,&quot;parse-names&quot;:false,&quot;suffix&quot;:&quot;&quot;}],&quot;container-title&quot;:&quot;Ecology Letters&quot;,&quot;id&quot;:&quot;539e617e-b32c-374d-ab22-81decc176141&quot;,&quot;issue&quot;:&quot;1&quot;,&quot;issued&quot;:{&quot;date-parts&quot;:[[&quot;2014&quot;,&quot;1&quot;]]},&quot;page&quot;:&quot;82-91&quot;,&quot;title&quot;:&quot;Balancing the costs of carbon gain and water transport: testing a new theoretical framework for plant functional ecology&quot;,&quot;type&quot;:&quot;article-journal&quot;,&quot;volume&quot;:&quot;17&quot;,&quot;container-title-short&quot;:&quot;Ecol Lett&quot;},&quot;uris&quot;:[&quot;http://www.mendeley.com/documents/?uuid=e847e008-126f-46c3-a215-d3160662c7ab&quot;],&quot;isTemporary&quot;:false,&quot;legacyDesktopId&quot;:&quot;e847e008-126f-46c3-a215-d3160662c7ab&quot;},{&quot;id&quot;:&quot;c51f1c0e-1596-3ff6-a233-d2bf57d4879c&quot;,&quot;itemData&quot;:{&quot;DOI&quot;:&quot;0003-0147/2003/16101-010387&quot;,&quot;author&quot;:[{&quot;dropping-particle&quot;:&quot;&quot;,&quot;family&quot;:&quot;Wright&quot;,&quot;given&quot;:&quot;Ian J&quot;,&quot;non-dropping-particle&quot;:&quot;&quot;,&quot;parse-names&quot;:false,&quot;suffix&quot;:&quot;&quot;},{&quot;dropping-particle&quot;:&quot;&quot;,&quot;family&quot;:&quot;Reich&quot;,&quot;given&quot;:&quot;Peter B&quot;,&quot;non-dropping-particle&quot;:&quot;&quot;,&quot;parse-names&quot;:false,&quot;suffix&quot;:&quot;&quot;},{&quot;dropping-particle&quot;:&quot;&quot;,&quot;family&quot;:&quot;Westoby&quot;,&quot;given&quot;:&quot;Mark&quot;,&quot;non-dropping-particle&quot;:&quot;&quot;,&quot;parse-names&quot;:false,&quot;suffix&quot;:&quot;&quot;}],&quot;container-title&quot;:&quot;The American Naturalist&quot;,&quot;id&quot;:&quot;c51f1c0e-1596-3ff6-a233-d2bf57d4879c&quot;,&quot;issue&quot;:&quot;1&quot;,&quot;issued&quot;:{&quot;date-parts&quot;:[[&quot;2003&quot;]]},&quot;page&quot;:&quot;98-111&quot;,&quot;title&quot;:&quot;Least-cost input mixtures of water and nitrogen for photosynthesis&quot;,&quot;type&quot;:&quot;article-journal&quot;,&quot;volume&quot;:&quot;161&quot;,&quot;container-title-short&quot;:&quot;Am Nat&quot;},&quot;uris&quot;:[&quot;http://www.mendeley.com/documents/?uuid=e792122e-1fd1-4c1a-9d09-7bd7a13fee68&quot;],&quot;isTemporary&quot;:false,&quot;legacyDesktopId&quot;:&quot;e792122e-1fd1-4c1a-9d09-7bd7a13fee68&quot;},{&quot;id&quot;:&quot;a682e987-1248-31db-8cf9-297b792f788b&quot;,&quot;itemData&quot;:{&quot;DOI&quot;:&quot;10.1111/ele.13210&quot;,&quot;ISSN&quot;:&quot;1461-023X&quot;,&quot;abstract&quot;:&quo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quot;,&quot;author&quot;:[{&quot;dropping-particle&quot;:&quot;&quot;,&quot;family&quot;:&quot;Smith&quot;,&quot;given&quot;:&quot;Nicholas G&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Prentice&quot;,&quot;given&quot;:&quot;I C&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Crous&quot;,&quot;given&quot;:&quot;Kristine Y&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Guerrieri&quot;,&quot;given&quot;:&quot;Rossella&quot;,&quot;non-dropping-particle&quot;:&quot;&quot;,&quot;parse-names&quot;:false,&quot;suffix&quot;:&quot;&quot;},{&quot;dropping-particle&quot;:&quot;&quot;,&quot;family&quot;:&quot;Ishida&quot;,&quot;given&quot;:&quot;FY oko&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Kruger&quot;,&quot;given&quot;:&quot;Eric L&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Rogers&quot;,&quot;given&quot;:&quot;Alistair&quot;,&quot;non-dropping-particle&quot;:&quot;&quot;,&quot;parse-names&quot;:false,&quot;suffix&quot;:&quot;&quot;},{&quot;dropping-particle&quot;:&quot;&quot;,&quot;family&quot;:&quot;Serbin&quot;,&quot;given&quot;:&quot;Shawn P&quot;,&quot;non-dropping-particle&quot;:&quot;&quot;,&quot;parse-names&quot;:false,&quot;suffix&quot;:&quot;&quot;},{&quot;dropping-particle&quot;:&quot;&quot;,&quot;family&quot;:&quot;Tarvainen&quot;,&quot;given&quot;:&quot;Lasse&quot;,&quot;non-dropping-particle&quot;:&quot;&quot;,&quot;parse-names&quot;:false,&quot;suffix&quot;:&quot;&quot;},{&quot;dropping-particle&quot;:&quot;&quot;,&quot;family&quot;:&quot;Togashi&quot;,&quot;given&quot;:&quot;Henrique F&quot;,&quot;non-dropping-particle&quot;:&quot;&quot;,&quot;parse-names&quot;:false,&quot;suffix&quot;:&quot;&quot;},{&quot;dropping-particle&quot;:&quot;&quot;,&quot;family&quot;:&quot;Townsend&quot;,&quot;given&quot;:&quot;Philip A&quot;,&quot;non-dropping-particle&quot;:&quot;&quot;,&quot;parse-names&quot;:false,&quot;suffix&quot;:&quot;&quot;},{&quot;dropping-particle&quot;:&quot;&quot;,&quot;family&quot;:&quot;Wang&quot;,&quot;given&quot;:&quot;Meng&quot;,&quot;non-dropping-particle&quot;:&quot;&quot;,&quot;parse-names&quot;:false,&quot;suffix&quot;:&quot;&quot;},{&quot;dropping-particle&quot;:&quot;&quot;,&quot;family&quot;:&quot;Weerasinghe&quot;,&quot;given&quot;:&quot;Lasantha K&quot;,&quot;non-dropping-particle&quot;:&quot;&quot;,&quot;parse-names&quot;:false,&quot;suffix&quot;:&quot;&quot;},{&quot;dropping-particle&quot;:&quot;&quot;,&quot;family&quot;:&quot;Zhou&quot;,&quot;given&quot;:&quot;Shuang-Xi&quot;,&quot;non-dropping-particle&quot;:&quot;&quot;,&quot;parse-names&quot;:false,&quot;suffix&quot;:&quot;&quot;}],&quot;container-title&quot;:&quot;Ecology Letters&quot;,&quot;editor&quot;:[{&quot;dropping-particle&quot;:&quot;&quot;,&quot;family&quot;:&quot;Niu&quot;,&quot;given&quot;:&quot;Shuli&quot;,&quot;non-dropping-particle&quot;:&quot;&quot;,&quot;parse-names&quot;:false,&quot;suffix&quot;:&quot;&quot;}],&quot;id&quot;:&quot;a682e987-1248-31db-8cf9-297b792f788b&quot;,&quot;issue&quot;:&quot;3&quot;,&quot;issued&quot;:{&quot;date-parts&quot;:[[&quot;2019&quot;,&quot;3&quot;,&quot;4&quot;]]},&quot;page&quot;:&quot;506-517&quot;,&quot;title&quot;:&quot;Global photosynthetic capacity is optimized to the environment&quot;,&quot;type&quot;:&quot;article-journal&quot;,&quot;volume&quot;:&quot;22&quot;,&quot;container-title-short&quot;:&quot;Ecol Lett&quot;},&quot;uris&quot;:[&quot;http://www.mendeley.com/documents/?uuid=de810a7b-b01e-4be3-a228-03946531e91d&quot;],&quot;isTemporary&quot;:false,&quot;legacyDesktopId&quot;:&quot;de810a7b-b01e-4be3-a228-03946531e91d&quot;},{&quot;id&quot;:&quot;710beda3-e928-37ca-8ac0-4828186f88b1&quot;,&quot;itemData&quot;:{&quot;DOI&quot;:&quot;10.1111/gcb.15212&quot;,&quot;ISSN&quot;:&quot;1354-1013&quot;,&quot;abstract&quot;:&quo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quot;,&quot;author&quot;:[{&quot;dropping-particle&quot;:&quot;&quot;,&quot;family&quot;:&quot;Smith&quot;,&quot;given&quot;:&quot;Nicholas G&quot;,&quot;non-dropping-particle&quot;:&quot;&quot;,&quot;parse-names&quot;:false,&quot;suffix&quot;:&quot;&quot;},{&quot;dropping-particle&quot;:&quot;&quot;,&quot;family&quot;:&quot;Keenan&quot;,&quot;given&quot;:&quot;Trevor F&quot;,&quot;non-dropping-particle&quot;:&quot;&quot;,&quot;parse-names&quot;:false,&quot;suffix&quot;:&quot;&quot;}],&quot;container-title&quot;:&quot;Global Change Biology&quot;,&quot;id&quot;:&quot;710beda3-e928-37ca-8ac0-4828186f88b1&quot;,&quot;issue&quot;:&quot;9&quot;,&quot;issued&quot;:{&quot;date-parts&quot;:[[&quot;2020&quot;,&quot;9&quot;,&quot;3&quot;]]},&quot;page&quot;:&quot;5202-5216&quot;,&quot;title&quot;:&quot;Mechanisms underlying leaf photosynthetic acclimation to warming and elevated CO2 as inferred from least‐cost optimality theory&quot;,&quot;type&quot;:&quot;article-journal&quot;,&quot;volume&quot;:&quot;26&quot;,&quot;container-title-short&quot;:&quot;Glob Chang Biol&quot;},&quot;uris&quot;:[&quot;http://www.mendeley.com/documents/?uuid=bbe0947b-b3f9-4a9e-999f-3f077c3079d4&quot;],&quot;isTemporary&quot;:false,&quot;legacyDesktopId&quot;:&quot;bbe0947b-b3f9-4a9e-999f-3f077c3079d4&quot;}]},{&quot;citationID&quot;:&quot;MENDELEY_CITATION_b1f3ade8-aa6a-4068-b071-0dc9fdc99873&quot;,&quot;properties&quot;:{&quot;noteIndex&quot;:0},&quot;isEdited&quot;:false,&quot;manualOverride&quot;:{&quot;citeprocText&quot;:&quot;(Chen et al., 1993; Maire et al., 2012)&quot;,&quot;isManuallyOverridden&quot;:false,&quot;manualOverrideText&quot;:&quot;&quot;},&quot;citationTag&quot;:&quot;MENDELEY_CITATION_v3_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&quot;,&quot;citationItems&quot;:[{&quot;id&quot;:&quot;cdf027a3-12ce-342e-aec7-4037918df60b&quot;,&quot;itemData&quot;:{&quot;DOI&quot;:&quot;10.1371/journal.pone.0038345&quot;,&quot;ISSN&quot;:&quot;1932-6203&quot;,&quot;author&quot;:[{&quot;dropping-particle&quot;:&quot;&quot;,&quot;family&quot;:&quot;Maire&quot;,&quot;given&quot;:&quot;Vincent&quot;,&quot;non-dropping-particle&quot;:&quot;&quot;,&quot;parse-names&quot;:false,&quot;suffix&quot;:&quot;&quot;},{&quot;dropping-particle&quot;:&quot;&quot;,&quot;family&quot;:&quot;Martre&quot;,&quot;given&quot;:&quot;Pierre&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Gastal&quot;,&quot;given&quot;:&quot;François&quot;,&quot;non-dropping-particle&quot;:&quot;&quot;,&quot;parse-names&quot;:false,&quot;suffix&quot;:&quot;&quot;},{&quot;dropping-particle&quot;:&quot;&quot;,&quot;family&quot;:&quot;Esser&quot;,&quot;given&quot;:&quot;Gerd&quot;,&quot;non-dropping-particle&quot;:&quot;&quot;,&quot;parse-names&quot;:false,&quot;suffix&quot;:&quot;&quot;},{&quot;dropping-particle&quot;:&quot;&quot;,&quot;family&quot;:&quot;Fontaine&quot;,&quot;given&quot;:&quot;Sébastien&quot;,&quot;non-dropping-particle&quot;:&quot;&quot;,&quot;parse-names&quot;:false,&quot;suffix&quot;:&quot;&quot;},{&quot;dropping-particle&quot;:&quot;&quot;,&quot;family&quot;:&quot;Soussana&quot;,&quot;given&quot;:&quot;Jean-François&quot;,&quot;non-dropping-particle&quot;:&quot;&quot;,&quot;parse-names&quot;:false,&quot;suffix&quot;:&quot;&quot;}],&quot;container-title&quot;:&quot;PLoS ONE&quot;,&quot;editor&quot;:[{&quot;dropping-particle&quot;:&quot;&quot;,&quot;family&quot;:&quot;Bond-Lamberty&quot;,&quot;given&quot;:&quot;Ben&quot;,&quot;non-dropping-particle&quot;:&quot;&quot;,&quot;parse-names&quot;:false,&quot;suffix&quot;:&quot;&quot;}],&quot;id&quot;:&quot;cdf027a3-12ce-342e-aec7-4037918df60b&quot;,&quot;issue&quot;:&quot;6&quot;,&quot;issued&quot;:{&quot;date-parts&quot;:[[&quot;2012&quot;,&quot;6&quot;,&quot;7&quot;]]},&quot;page&quot;:&quot;e38345&quot;,&quot;title&quot;:&quot;The coordination of leaf photosynthesis links C and N fluxes in C&lt;sub&gt;3&lt;/sub&gt; plant species&quot;,&quot;type&quot;:&quot;article-journal&quot;,&quot;volume&quot;:&quot;7&quot;,&quot;container-title-short&quot;:&quot;PLoS One&quot;},&quot;uris&quot;:[&quot;http://www.mendeley.com/documents/?uuid=f8d279b4-20c1-439f-93ab-06c92864d12b&quot;],&quot;isTemporary&quot;:false,&quot;legacyDesktopId&quot;:&quot;f8d279b4-20c1-439f-93ab-06c92864d12b&quot;},{&quot;id&quot;:&quot;b8d84ae6-be24-3d0c-ab6e-cfd713c896db&quot;,&quot;itemData&quot;:{&quot;DOI&quot;:&quot;10.1007/BF00321192&quot;,&quot;ISSN&quot;:&quot;0029-8549&quot;,&quot;abstract&quot;:&quot;It has long been observed that leaf nitrogen concentrations decline with depth in closed canopies in a number of plant communities. This phenomenon is gen- erally believed to be related to a changing radiation environment and it has been suggested by some re- searchers that plants allocate nitrogen in order to optimize total whole canopy photosynthesis. Although optimiza- tion theory has been successfully utilized to describe a variety of physiological and ecological phenomena, it has some shortcomings that are subject to criticism (e.g., time constraints, oversimplifications, lack of insights, etc.). In this paper we present an alternative to the optimization theory of plant canopy nitrogen distribution, which we term coordination theory. We hypothesize that plants allocate nitrogen to maintain a balance between two processes, each of which is dependent on leaf nitrogen content and each of which potentially limits photosyn- thesis. These two processes are defined as Wo the Rubisco- limited rate of carboxylation, and Wj, the electron trans- port-limited rate of carboxylation. We suggest that plants allocate nitrogen differentially to leaves in different canopy layers in such a way that W c and Wj remain roughly balanced. In this scheme, the driving force for the allo- cation of nitrogen within a canopy is the difference be- tween the leaf nitrogen content that is required to bring Wc and Wj into balance and the current nitrogen content. We show that the daily carbon assimilation of a canopy with a nitrogen distribution resulting from this internal co- ordination of Wc and Wj is very similar to that obtained using optimization theory.&quot;,&quot;author&quot;:[{&quot;dropping-particle&quot;:&quot;&quot;,&quot;family&quot;:&quot;Chen&quot;,&quot;given&quot;:&quot;Jia-Lin&quot;,&quot;non-dropping-particle&quot;:&quot;&quot;,&quot;parse-names&quot;:false,&quot;suffix&quot;:&quot;&quot;},{&quot;dropping-particle&quot;:&quot;&quot;,&quot;family&quot;:&quot;Reynolds&quot;,&quot;given&quot;:&quot;James F&quot;,&quot;non-dropping-particle&quot;:&quot;&quot;,&quot;parse-names&quot;:false,&quot;suffix&quot;:&quot;&quot;},{&quot;dropping-particle&quot;:&quot;&quot;,&quot;family&quot;:&quot;Harley&quot;,&quot;given&quot;:&quot;Peter C&quot;,&quot;non-dropping-particle&quot;:&quot;&quot;,&quot;parse-names&quot;:false,&quot;suffix&quot;:&quot;&quot;},{&quot;dropping-particle&quot;:&quot;&quot;,&quot;family&quot;:&quot;Tenhunen&quot;,&quot;given&quot;:&quot;John D&quot;,&quot;non-dropping-particle&quot;:&quot;&quot;,&quot;parse-names&quot;:false,&quot;suffix&quot;:&quot;&quot;}],&quot;container-title&quot;:&quot;Oecologia&quot;,&quot;id&quot;:&quot;b8d84ae6-be24-3d0c-ab6e-cfd713c896db&quot;,&quot;issue&quot;:&quot;1&quot;,&quot;issued&quot;:{&quot;date-parts&quot;:[[&quot;1993&quot;,&quot;2&quot;]]},&quot;page&quot;:&quot;63-69&quot;,&quot;title&quot;:&quot;Coordination theory of leaf nitrogen distribution in a canopy&quot;,&quot;type&quot;:&quot;article-journal&quot;,&quot;volume&quot;:&quot;93&quot;,&quot;container-title-short&quot;:&quot;Oecologia&quot;},&quot;uris&quot;:[&quot;http://www.mendeley.com/documents/?uuid=e942722a-5ac7-456c-982c-b73a3c56e025&quot;],&quot;isTemporary&quot;:false,&quot;legacyDesktopId&quot;:&quot;e942722a-5ac7-456c-982c-b73a3c56e025&quot;}]},{&quot;citationID&quot;:&quot;MENDELEY_CITATION_41ff825d-b474-4aad-9f30-611669935c2b&quot;,&quot;properties&quot;:{&quot;noteIndex&quot;:0},&quot;isEdited&quot;:false,&quot;manualOverride&quot;:{&quot;isManuallyOverridden&quot;:false,&quot;citeprocText&quot;:&quot;(Onoda et al., 2017)&quot;,&quot;manualOverrideText&quot;:&quot;&quot;},&quot;citationTag&quot;:&quot;MENDELEY_CITATION_v3_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&quot;,&quot;citationItems&quot;:[{&quot;id&quot;:&quot;a6156870-98f8-32f1-b8d7-a989c615e798&quot;,&quot;itemData&quot;:{&quot;type&quot;:&quot;article-journal&quot;,&quot;id&quot;:&quot;a6156870-98f8-32f1-b8d7-a989c615e798&quot;,&quot;title&quot;:&quot;Physiological and structural tradeoffs underlying the leaf economics spectrum&quot;,&quot;author&quot;:[{&quot;family&quot;:&quot;Onoda&quot;,&quot;given&quot;:&quot;Yusuke&quot;,&quot;parse-names&quot;:false,&quot;dropping-particle&quot;:&quot;&quot;,&quot;non-dropping-particle&quot;:&quot;&quot;},{&quot;family&quot;:&quot;Wright&quot;,&quot;given&quot;:&quot;Ian J&quot;,&quot;parse-names&quot;:false,&quot;dropping-particle&quot;:&quot;&quot;,&quot;non-dropping-particle&quot;:&quot;&quot;},{&quot;family&quot;:&quot;Evans&quot;,&quot;given&quot;:&quot;John R&quot;,&quot;parse-names&quot;:false,&quot;dropping-particle&quot;:&quot;&quot;,&quot;non-dropping-particle&quot;:&quot;&quot;},{&quot;family&quot;:&quot;Hikosaka&quot;,&quot;given&quot;:&quot;Kouki&quot;,&quot;parse-names&quot;:false,&quot;dropping-particle&quot;:&quot;&quot;,&quot;non-dropping-particle&quot;:&quot;&quot;},{&quot;family&quot;:&quot;Kitajima&quot;,&quot;given&quot;:&quot;Kaoru&quot;,&quot;parse-names&quot;:false,&quot;dropping-particle&quot;:&quot;&quot;,&quot;non-dropping-particle&quot;:&quot;&quot;},{&quot;family&quot;:&quot;Niinemets&quot;,&quot;given&quot;:&quot;Ülo&quot;,&quot;parse-names&quot;:false,&quot;dropping-particle&quot;:&quot;&quot;,&quot;non-dropping-particle&quot;:&quot;&quot;},{&quot;family&quot;:&quot;Poorter&quot;,&quot;given&quot;:&quot;Hendrik&quot;,&quot;parse-names&quot;:false,&quot;dropping-particle&quot;:&quot;&quot;,&quot;non-dropping-particle&quot;:&quot;&quot;},{&quot;family&quot;:&quot;Tosens&quot;,&quot;given&quot;:&quot;Tiina&quot;,&quot;parse-names&quot;:false,&quot;dropping-particle&quot;:&quot;&quot;,&quot;non-dropping-particle&quot;:&quot;&quot;},{&quot;family&quot;:&quot;Westoby&quot;,&quot;given&quot;:&quot;Mark&quot;,&quot;parse-names&quot;:false,&quot;dropping-particle&quot;:&quot;&quot;,&quot;non-dropping-particle&quot;:&quot;&quot;}],&quot;container-title&quot;:&quot;New Phytologist&quot;,&quot;DOI&quot;:&quot;10.1111/nph.14496&quot;,&quot;ISSN&quot;:&quot;0028-646X&quot;,&quot;URL&quot;:&quot;https://onlinelibrary.wiley.com/doi/10.1111/nph.14496&quot;,&quot;issued&quot;:{&quot;date-parts&quot;:[[2017,6,10]]},&quot;page&quot;:&quot;1447-1463&quot;,&quot;issue&quot;:&quot;4&quot;,&quot;volume&quot;:&quot;214&quot;,&quot;container-title-short&quot;:&quot;&quot;},&quot;isTemporary&quot;:false}]},{&quot;citationID&quot;:&quot;MENDELEY_CITATION_4c0fae34-55e6-43b5-b5f4-83b04b23eaf3&quot;,&quot;properties&quot;:{&quot;noteIndex&quot;:0},&quot;isEdited&quot;:false,&quot;manualOverride&quot;:{&quot;isManuallyOverridden&quot;:false,&quot;citeprocText&quot;:&quot;(Harrison et al., 2009)&quot;,&quot;manualOverrideText&quot;:&quot;&quot;},&quot;citationTag&quot;:&quot;MENDELEY_CITATION_v3_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&quot;,&quot;citationItems&quot;:[{&quot;id&quot;:&quot;36c2cb58-1a66-3274-a84e-cf6901550a89&quot;,&quot;itemData&quot;:{&quot;type&quot;:&quot;article-journal&quot;,&quot;id&quot;:&quot;36c2cb58-1a66-3274-a84e-cf6901550a89&quot;,&quot;title&quot;:&quot;Nitrogen in cell walls of sclerophyllous leaves accounts for little of the variation in photosynthetic nitrogen-use efficiency&quot;,&quot;author&quot;:[{&quot;family&quot;:&quot;Harrison&quot;,&quot;given&quot;:&quot;Matthew T.&quot;,&quot;parse-names&quot;:false,&quot;dropping-particle&quot;:&quot;&quot;,&quot;non-dropping-particle&quot;:&quot;&quot;},{&quot;family&quot;:&quot;Edwards&quot;,&quot;given&quot;:&quot;Everard J.&quot;,&quot;parse-names&quot;:false,&quot;dropping-particle&quot;:&quot;&quot;,&quot;non-dropping-particle&quot;:&quot;&quot;},{&quot;family&quot;:&quot;Farquhar&quot;,&quot;given&quot;:&quot;Graham D.&quot;,&quot;parse-names&quot;:false,&quot;dropping-particle&quot;:&quot;&quot;,&quot;non-dropping-particle&quot;:&quot;&quot;},{&quot;family&quot;:&quot;Nicotra&quot;,&quot;given&quot;:&quot;Adrienne B.&quot;,&quot;parse-names&quot;:false,&quot;dropping-particle&quot;:&quot;&quot;,&quot;non-dropping-particle&quot;:&quot;&quot;},{&quot;family&quot;:&quot;Evans&quot;,&quot;given&quot;:&quot;John R.&quot;,&quot;parse-names&quot;:false,&quot;dropping-particle&quot;:&quot;&quot;,&quot;non-dropping-particle&quot;:&quot;&quot;}],&quot;container-title&quot;:&quot;Plant, Cell and Environment&quot;,&quot;container-title-short&quot;:&quot;Plant Cell Environ&quot;,&quot;DOI&quot;:&quot;10.1111/j.1365-3040.2008.01918.x&quot;,&quot;ISSN&quot;:&quot;01407791&quot;,&quot;PMID&quot;:&quot;19054350&quot;,&quot;issued&quot;:{&quot;date-parts&quot;:[[2009]]},&quot;page&quot;:&quot;259-270&quot;,&quot;abstract&quot;:&quot;Photosynthetic rate per unit nitrogen generally declines as leaf mass per unit area (LMA) increases. To determine how much of this decline was associated with allocating a greater proportion of leaf nitrogen into cell wall material, we compared two groups of plants. The first group consisted of two species from each of eight genera, all of which were perennial evergreens growing in the Australian National Botanic Gardens (ANBG). The second group consisted of seven Eucalyptus species growing in a greenhouse. The percentage of leaf biomass in cell walls was independent of variation in LMA within any genus, but varied from 25 to 65% between genera. The nitrogen concentration of cell wall material was 0.4 times leaf nitrogen concentration for all species apart from Eucalyptus, which was 0.6 times leaf nitrogen concentration. Between 10 and 30% of leaf nitrogen was recovered in the cell wall fraction, but this was independent of LMA. No trade-off was observed between nitrogen associated with cell walls and the nitrogen allocated to ribulose 1.5-bisphosphate carboxylase/oxygenase (Rubisco). Variation in photosynthetic rate per unit nitrogen could not be explained by variation in cell wall nitrogen. © 2009 The Authors.&quot;,&quot;issue&quot;:&quot;3&quot;,&quot;volume&quot;:&quot;32&quot;},&quot;isTemporary&quot;:false}]},{&quot;citationID&quot;:&quot;MENDELEY_CITATION_721cc302-3c38-48ca-aaa6-070359b3887f&quot;,&quot;properties&quot;:{&quot;noteIndex&quot;:0},&quot;isEdited&quot;:false,&quot;manualOverride&quot;:{&quot;isManuallyOverridden&quot;:false,&quot;citeprocText&quot;:&quot;(Ainsworth et al., 2002; Finzi et al., 2007; Moore et al., 2006; Poorter et al., 2022)&quot;,&quot;manualOverrideText&quot;:&quot;&quot;},&quot;citationTag&quot;:&quot;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&quot;,&quot;citationItems&quot;:[{&quot;id&quot;:&quot;cfcf3f23-b050-39b6-9781-8c335ae1b127&quot;,&quot;itemData&quot;:{&quot;type&quot;:&quot;article-journal&quot;,&quot;id&quot;:&quot;cfcf3f23-b050-39b6-9781-8c335ae1b127&quot;,&quot;title&quot;:&quot;A meta-analysis of responses of C&lt;sub&gt;3&lt;/sub&gt; plants to atmospheric CO&lt;sub&gt;2&lt;/sub&gt;: dose–response curves for 85 traits ranging from the molecular to the whole-plant level&quot;,&quot;author&quot;:[{&quot;family&quot;:&quot;Poorter&quot;,&quot;given&quot;:&quot;Hendrik&quot;,&quot;parse-names&quot;:false,&quot;dropping-particle&quot;:&quot;&quot;,&quot;non-dropping-particle&quot;:&quot;&quot;},{&quot;family&quot;:&quot;Knopf&quot;,&quot;given&quot;:&quot;Oliver&quot;,&quot;parse-names&quot;:false,&quot;dropping-particle&quot;:&quot;&quot;,&quot;non-dropping-particle&quot;:&quot;&quot;},{&quot;family&quot;:&quot;Wright&quot;,&quot;given&quot;:&quot;Ian J&quot;,&quot;parse-names&quot;:false,&quot;dropping-particle&quot;:&quot;&quot;,&quot;non-dropping-particle&quot;:&quot;&quot;},{&quot;family&quot;:&quot;Temme&quot;,&quot;given&quot;:&quot;Andries A&quot;,&quot;parse-names&quot;:false,&quot;dropping-particle&quot;:&quot;&quot;,&quot;non-dropping-particle&quot;:&quot;&quot;},{&quot;family&quot;:&quot;Hogewoning&quot;,&quot;given&quot;:&quot;Sander W&quot;,&quot;parse-names&quot;:false,&quot;dropping-particle&quot;:&quot;&quot;,&quot;non-dropping-particle&quot;:&quot;&quot;},{&quot;family&quot;:&quot;Graf&quot;,&quot;given&quot;:&quot;Alexander&quot;,&quot;parse-names&quot;:false,&quot;dropping-particle&quot;:&quot;&quot;,&quot;non-dropping-particle&quot;:&quot;&quot;},{&quot;family&quot;:&quot;Cernusak&quot;,&quot;given&quot;:&quot;Lucas A&quot;,&quot;parse-names&quot;:false,&quot;dropping-particle&quot;:&quot;&quot;,&quot;non-dropping-particle&quot;:&quot;&quot;},{&quot;family&quot;:&quot;Pons&quot;,&quot;given&quot;:&quot;Thijs L&quot;,&quot;parse-names&quot;:false,&quot;dropping-particle&quot;:&quot;&quot;,&quot;non-dropping-particle&quot;:&quot;&quot;}],&quot;container-title&quot;:&quot;New Phytologist&quot;,&quot;DOI&quot;:&quot;10.1111/nph.17802&quot;,&quot;ISSN&quot;:&quot;14698137&quot;,&quot;PMID&quot;:&quot;34657301&quot;,&quot;issued&quot;:{&quot;date-parts&quot;:[[2022]]},&quot;page&quot;:&quot;1560-1596&quot;,&quot;abstract&quot;:&quo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quot;,&quot;issue&quot;:&quot;4&quot;,&quot;volume&quot;:&quot;233&quot;,&quot;container-title-short&quot;:&quot;&quot;},&quot;isTemporary&quot;:false},{&quot;id&quot;:&quot;38821a02-4929-335d-9e86-30f5ad5c6bfe&quot;,&quot;itemData&quot;:{&quot;type&quot;:&quot;article-journal&quot;,&quot;id&quot;:&quot;38821a02-4929-335d-9e86-30f5ad5c6bfe&quot;,&quot;title&quot;:&quot;A meta-analysis of elevated [CO&lt;sub&gt;2&lt;/sub&gt;] effects on soybean (&lt;i&gt;Glycine max&lt;/i&gt;) physiology, growth and yield&quot;,&quot;author&quot;:[{&quot;family&quot;:&quot;Ainsworth&quot;,&quot;given&quot;:&quot;Elizabeth A&quot;,&quot;parse-names&quot;:false,&quot;dropping-particle&quot;:&quot;&quot;,&quot;non-dropping-particle&quot;:&quot;&quot;},{&quot;family&quot;:&quot;Davey&quot;,&quot;given&quot;:&quot;Phillip A&quot;,&quot;parse-names&quot;:false,&quot;dropping-particle&quot;:&quot;&quot;,&quot;non-dropping-particle&quot;:&quot;&quot;},{&quot;family&quot;:&quot;Bernacchi&quot;,&quot;given&quot;:&quot;Carl J&quot;,&quot;parse-names&quot;:false,&quot;dropping-particle&quot;:&quot;&quot;,&quot;non-dropping-particle&quot;:&quot;&quot;},{&quot;family&quot;:&quot;Dermody&quot;,&quot;given&quot;:&quot;Orla C&quot;,&quot;parse-names&quot;:false,&quot;dropping-particle&quot;:&quot;&quot;,&quot;non-dropping-particle&quot;:&quot;&quot;},{&quot;family&quot;:&quot;Heaton&quot;,&quot;given&quot;:&quot;Emily A&quot;,&quot;parse-names&quot;:false,&quot;dropping-particle&quot;:&quot;&quot;,&quot;non-dropping-particle&quot;:&quot;&quot;},{&quot;family&quot;:&quot;Moore&quot;,&quot;given&quot;:&quot;David J&quot;,&quot;parse-names&quot;:false,&quot;dropping-particle&quot;:&quot;&quot;,&quot;non-dropping-particle&quot;:&quot;&quot;},{&quot;family&quot;:&quot;Morgan&quot;,&quot;given&quot;:&quot;Patrick B&quot;,&quot;parse-names&quot;:false,&quot;dropping-particle&quot;:&quot;&quot;,&quot;non-dropping-particle&quot;:&quot;&quot;},{&quot;family&quot;:&quot;Naidu&quot;,&quot;given&quot;:&quot;Shawna L&quot;,&quot;parse-names&quot;:false,&quot;dropping-particle&quot;:&quot;&quot;,&quot;non-dropping-particle&quot;:&quot;&quot;},{&quot;family&quot;:&quot;Ra&quot;,&quot;given&quot;:&quot;Hyung Shim Yoo&quot;,&quot;parse-names&quot;:false,&quot;dropping-particle&quot;:&quot;&quot;,&quot;non-dropping-particle&quot;:&quot;&quot;},{&quot;family&quot;:&quot;Zhu&quot;,&quot;given&quot;:&quot;Xin Guang&quot;,&quot;parse-names&quot;:false,&quot;dropping-particle&quot;:&quot;&quot;,&quot;non-dropping-particle&quot;:&quot;&quot;},{&quot;family&quot;:&quot;Curtis&quot;,&quot;given&quot;:&quot;Peter S&quot;,&quot;parse-names&quot;:false,&quot;dropping-particle&quot;:&quot;&quot;,&quot;non-dropping-particle&quot;:&quot;&quot;},{&quot;family&quot;:&quot;Long&quot;,&quot;given&quot;:&quot;Stephen P&quot;,&quot;parse-names&quot;:false,&quot;dropping-particle&quot;:&quot;&quot;,&quot;non-dropping-particle&quot;:&quot;&quot;}],&quot;container-title&quot;:&quot;Global Change Biology&quot;,&quot;container-title-short&quot;:&quot;Glob Chang Biol&quot;,&quot;DOI&quot;:&quot;10.1046/j.1365-2486.2002.00498.x&quot;,&quot;ISSN&quot;:&quot;13541013&quot;,&quot;issued&quot;:{&quot;date-parts&quot;:[[2002]]},&quot;page&quot;:&quot;695-709&quot;,&quot;abstract&quot;:&quot;The effects of elevated [CO2] on 25 variables describing soybean physiology, growth and yield are reviewed using meta-analytic techniques. This is the first meta-analysis to our knowledge performed on a single crop species and summarizes the effects of 111 studies. These primary studies include numerous soybean growth forms, various stress and experimental treatments, and a range of elevated [CO2] levels (from 450 to 1250 p.p.m.), with a mean of 689 p.p.m. across all studies. Stimulation of soybean leaf CO2 assimilation rate with growth at elevated [CO2] was 39%, despite a 40% decrease in stomatal conductance and a 11% decrease in Rubisco activity. Increased leaf CO2 uptake combined with an 18% stimulation in leaf area to provide a 59% increase in canopy photosynthetic rate. The increase in total dry weight was lower at 37%, and seed yield still lower at 24%. This shows that even in an agronomic species selected for maximum investment in seed, several plant level feedbacks prevent additional investment in reproduction, such that yield fails to reflect fully the increase in whole plant carbon uptake. Large soil containers (&gt; 9 L) have been considered adequate for assessing plant responses to elevated [CO2]. However, in open-top chamber experiments, soybeans grown in large pots showed a significant threefold smaller stimulation in yield than soybeans grown in the ground. This suggests that conclusions about plant yield based on pot studies, even when using very large containers, are a poor reflection of performance in the absence of any physical restriction on root growth. This review supports a number of current paradigms of plant responses to elevated [CO2]. Namely, stimulation of photosynthesis is greater in plants that fix N and have additional carbohydrate sinks in nodules. This supports the notion that photosynthetic capacity decreases when plants are N-limited, but not when plants have adequate N and sink strength. The root: shoot ratio did not change with growth at elevated [CO2], sustaining the charge that biomass allocation is unaffected by growth at elevated [CO2] when plant size and ontogeny are considered.&quot;,&quot;issue&quot;:&quot;8&quot;,&quot;volume&quot;:&quot;8&quot;},&quot;isTemporary&quot;:false},{&quot;id&quot;:&quot;714d6e17-ef9c-3e0c-81d1-fc0b941c4332&quot;,&quot;itemData&quot;:{&quot;type&quot;:&quot;article-journal&quot;,&quot;id&quot;:&quot;714d6e17-ef9c-3e0c-81d1-fc0b941c4332&quot;,&quot;title&quot;:&quot;Increases in nitrogen uptake rather than nitrogen-use efficiency support higher rates of temperate forest productivity under elevated CO2&quot;,&quot;author&quot;:[{&quot;family&quot;:&quot;Finzi&quot;,&quot;given&quot;:&quot;Adrien C&quot;,&quot;parse-names&quot;:false,&quot;dropping-particle&quot;:&quot;&quot;,&quot;non-dropping-particle&quot;:&quot;&quot;},{&quot;family&quot;:&quot;Norby&quot;,&quot;given&quot;:&quot;Richard J&quot;,&quot;parse-names&quot;:false,&quot;dropping-particle&quot;:&quot;&quot;,&quot;non-dropping-particle&quot;:&quot;&quot;},{&quot;family&quot;:&quot;Calfapietra&quot;,&quot;given&quot;:&quot;C&quot;,&quot;parse-names&quot;:false,&quot;dropping-particle&quot;:&quot;&quot;,&quot;non-dropping-particle&quot;:&quot;&quot;},{&quot;family&quot;:&quot;Gallet-Budynek&quot;,&quot;given&quot;:&quot;Anne&quot;,&quot;parse-names&quot;:false,&quot;dropping-particle&quot;:&quot;&quot;,&quot;non-dropping-particle&quot;:&quot;&quot;},{&quot;family&quot;:&quot;Gielen&quot;,&quot;given&quot;:&quot;B&quot;,&quot;parse-names&quot;:false,&quot;dropping-particle&quot;:&quot;&quot;,&quot;non-dropping-particle&quot;:&quot;&quot;},{&quot;family&quot;:&quot;Holmes&quot;,&quot;given&quot;:&quot;W E&quot;,&quot;parse-names&quot;:false,&quot;dropping-particle&quot;:&quot;&quot;,&quot;non-dropping-particle&quot;:&quot;&quot;},{&quot;family&quot;:&quot;Hoosbeek&quot;,&quot;given&quot;:&quot;M R&quot;,&quot;parse-names&quot;:false,&quot;dropping-particle&quot;:&quot;&quot;,&quot;non-dropping-particle&quot;:&quot;&quot;},{&quot;family&quot;:&quot;Iversen&quot;,&quot;given&quot;:&quot;Colleen M&quot;,&quot;parse-names&quot;:false,&quot;dropping-particle&quot;:&quot;&quot;,&quot;non-dropping-particle&quot;:&quot;&quot;},{&quot;family&quot;:&quot;Jackson&quot;,&quot;given&quot;:&quot;Robert B&quot;,&quot;parse-names&quot;:false,&quot;dropping-particle&quot;:&quot;&quot;,&quot;non-dropping-particle&quot;:&quot;&quot;},{&quot;family&quot;:&quot;Kubiske&quot;,&quot;given&quot;:&quot;Mark E&quot;,&quot;parse-names&quot;:false,&quot;dropping-particle&quot;:&quot;&quot;,&quot;non-dropping-particle&quot;:&quot;&quot;},{&quot;family&quot;:&quot;Ledford&quot;,&quot;given&quot;:&quot;J&quot;,&quot;parse-names&quot;:false,&quot;dropping-particle&quot;:&quot;&quot;,&quot;non-dropping-particle&quot;:&quot;&quot;},{&quot;family&quot;:&quot;Liberloo&quot;,&quot;given&quot;:&quot;M&quot;,&quot;parse-names&quot;:false,&quot;dropping-particle&quot;:&quot;&quot;,&quot;non-dropping-particle&quot;:&quot;&quot;},{&quot;family&quot;:&quot;Oren&quot;,&quot;given&quot;:&quot;Ram&quot;,&quot;parse-names&quot;:false,&quot;dropping-particle&quot;:&quot;&quot;,&quot;non-dropping-particle&quot;:&quot;&quot;},{&quot;family&quot;:&quot;Polle&quot;,&quot;given&quot;:&quot;A&quot;,&quot;parse-names&quot;:false,&quot;dropping-particle&quot;:&quot;&quot;,&quot;non-dropping-particle&quot;:&quot;&quot;},{&quot;family&quot;:&quot;Pritchard&quot;,&quot;given&quot;:&quot;S&quot;,&quot;parse-names&quot;:false,&quot;dropping-particle&quot;:&quot;&quot;,&quot;non-dropping-particle&quot;:&quot;&quot;},{&quot;family&quot;:&quot;Zak&quot;,&quot;given&quot;:&quot;Donald R&quot;,&quot;parse-names&quot;:false,&quot;dropping-particle&quot;:&quot;&quot;,&quot;non-dropping-particle&quot;:&quot;&quot;},{&quot;family&quot;:&quot;Schlesinger&quot;,&quot;given&quot;:&quot;William H&quot;,&quot;parse-names&quot;:false,&quot;dropping-particle&quot;:&quot;&quot;,&quot;non-dropping-particle&quot;:&quot;&quot;},{&quot;family&quot;:&quot;Ceulemans&quot;,&quot;given&quot;:&quot;R&quot;,&quot;parse-names&quot;:false,&quot;dropping-particle&quot;:&quot;&quot;,&quot;non-dropping-particle&quot;:&quot;&quot;}],&quot;container-title&quot;:&quot;Proceedings of the National Academy of Sciences&quot;,&quot;DOI&quot;:&quot;10.1073/pnas.0706518104&quot;,&quot;ISSN&quot;:&quot;0027-8424&quot;,&quot;URL&quot;:&quot;http://www.pnas.org/cgi/doi/10.1073/pnas.0706518104&quot;,&quot;issued&quot;:{&quot;date-parts&quot;:[[2007,8,28]]},&quot;page&quot;:&quot;14014-14019&quot;,&quot;issue&quot;:&quot;35&quot;,&quot;volume&quot;:&quot;104&quot;,&quot;container-title-short&quot;:&quot;&quot;},&quot;isTemporary&quot;:false},{&quot;id&quot;:&quot;0d6f22a4-2e87-3347-942a-7ee74d4d9fbd&quot;,&quot;itemData&quot;:{&quot;type&quot;:&quot;article-journal&quot;,&quot;id&quot;:&quot;0d6f22a4-2e87-3347-942a-7ee74d4d9fbd&quot;,&quot;title&quot;:&quot;Annual basal area increment and growth duration of Pinus taeda in response to eight years of free-air carbon dioxide enrichment&quot;,&quot;author&quot;:[{&quot;family&quot;:&quot;Moore&quot;,&quot;given&quot;:&quot;David J.P.&quot;,&quot;parse-names&quot;:false,&quot;dropping-particle&quot;:&quot;&quot;,&quot;non-dropping-particle&quot;:&quot;&quot;},{&quot;family&quot;:&quot;Aref&quot;,&quot;given&quot;:&quot;Susanne&quot;,&quot;parse-names&quot;:false,&quot;dropping-particle&quot;:&quot;&quot;,&quot;non-dropping-particle&quot;:&quot;&quot;},{&quot;family&quot;:&quot;Ho&quot;,&quot;given&quot;:&quot;Ringo M.&quot;,&quot;parse-names&quot;:false,&quot;dropping-particle&quot;:&quot;&quot;,&quot;non-dropping-particle&quot;:&quot;&quot;},{&quot;family&quot;:&quot;Pippen&quot;,&quot;given&quot;:&quot;Jeffrey S.&quot;,&quot;parse-names&quot;:false,&quot;dropping-particle&quot;:&quot;&quot;,&quot;non-dropping-particle&quot;:&quot;&quot;},{&quot;family&quot;:&quot;Hamilton&quot;,&quot;given&quot;:&quot;Jason G.&quot;,&quot;parse-names&quot;:false,&quot;dropping-particle&quot;:&quot;&quot;,&quot;non-dropping-particle&quot;:&quot;&quot;},{&quot;family&quot;:&quot;Lucia&quot;,&quot;given&quot;:&quot;Evan H.&quot;,&quot;parse-names&quot;:false,&quot;dropping-particle&quot;:&quot;&quot;,&quot;non-dropping-particle&quot;:&quot;De&quot;}],&quot;container-title&quot;:&quot;Global Change Biology&quot;,&quot;container-title-short&quot;:&quot;Glob Chang Biol&quot;,&quot;DOI&quot;:&quot;10.1111/j.1365-2486.2006.01189.x&quot;,&quot;ISSN&quot;:&quot;13541013&quot;,&quot;issued&quot;:{&quot;date-parts&quot;:[[2006]]},&quot;page&quot;:&quot;1367-1377&quot;,&quot;abstract&quot;:&quot;Rising CO2 is predicted to increase forest productivity, although the duration of the response and how it might be altered by variation in rainfall, temperature and other environmental variables are not well understood. We measured the basal area of rapidly growing Pinus taeda trees exposed to free-air CO2 enrichment for 8 years and used these measurements to estimate monthly and annual growth. We used these measurements in a statistical model to estimate the start and end of growth in each year. Elevated CO2 increased the basal area increment (BAI) of trees by 13-27%. In most years, exposure to elevated CO2 increased the growth rate but not the duration of the active growth period. With the exception of 1 year following an extreme drought and a severe ice storm, BAI was positively correlated with the amount of rainfall during the active growth period. The interannual variation in the relative enhancement of BAI caused by elevated CO2 was strongly related to temperature and rainfall, and was greatest in years with high vapor pressure deficit. There was no evidence of a systematic reduction in the stimulation of growth during the first 8 years of this experiment, suggesting that the hypothesized limitation of the CO2 response caused by nitrogen availability has yet to occur. © 2006 Blackwell Publishing Ltd.&quot;,&quot;issue&quot;:&quot;8&quot;,&quot;volume&quot;:&quot;12&quot;},&quot;isTemporary&quot;:false}]},{&quot;citationID&quot;:&quot;MENDELEY_CITATION_60200420-ca9e-4948-946b-c4c340cd87b8&quot;,&quot;properties&quot;:{&quot;noteIndex&quot;:0},&quot;isEdited&quot;:false,&quot;manualOverride&quot;:{&quot;isManuallyOverridden&quot;:false,&quot;citeprocText&quot;:&quot;(Dong, Wright, et al., 2022)&quot;,&quot;manualOverrideText&quot;:&quot;&quot;},&quot;citationTag&quot;:&quot;MENDELEY_CITATION_v3_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&quot;,&quot;citationItems&quot;:[{&quot;id&quot;:&quot;85431fe3-7965-33c2-903d-7f7fc3f12432&quot;,&quot;itemData&quot;:{&quot;type&quot;:&quot;article-journal&quot;,&quot;id&quot;:&quot;85431fe3-7965-33c2-903d-7f7fc3f12432&quot;,&quot;title&quot;:&quot;Rising CO&lt;sub&gt;2&lt;/sub&gt; and warming reduce global canopy demand for nitrogen&quot;,&quot;author&quot;:[{&quot;family&quot;:&quot;Dong&quot;,&quot;given&quot;:&quot;Ning&quot;,&quot;parse-names&quot;:false,&quot;dropping-particle&quot;:&quot;&quot;,&quot;non-dropping-particle&quot;:&quot;&quot;},{&quot;family&quot;:&quot;Wright&quot;,&quot;given&quot;:&quot;Ian J&quot;,&quot;parse-names&quot;:false,&quot;dropping-particle&quot;:&quot;&quot;,&quot;non-dropping-particle&quot;:&quot;&quot;},{&quot;family&quot;:&quot;Chen&quot;,&quot;given&quot;:&quot;Jing M&quot;,&quot;parse-names&quot;:false,&quot;dropping-particle&quot;:&quot;&quot;,&quot;non-dropping-particle&quot;:&quot;&quot;},{&quot;family&quot;:&quot;Luo&quot;,&quot;given&quot;:&quot;Xiangzhong&quot;,&quot;parse-names&quot;:false,&quot;dropping-particle&quot;:&quot;&quot;,&quot;non-dropping-particle&quot;:&quot;&quot;},{&quot;family&quot;:&quot;Wang&quot;,&quot;given&quot;:&quot;Han&quot;,&quot;parse-names&quot;:false,&quot;dropping-particle&quot;:&quot;&quot;,&quot;non-dropping-particle&quot;:&quot;&quot;},{&quot;family&quot;:&quot;Keenan&quot;,&quot;given&quot;:&quot;Trevor F&quot;,&quot;parse-names&quot;:false,&quot;dropping-particle&quot;:&quot;&quot;,&quot;non-dropping-particle&quot;:&quot;&quot;},{&quot;family&quot;:&quot;Smith&quot;,&quot;given&quot;:&quot;Nicholas G&quot;,&quot;parse-names&quot;:false,&quot;dropping-particle&quot;:&quot;&quot;,&quot;non-dropping-particle&quot;:&quot;&quot;},{&quot;family&quot;:&quot;Prentice&quot;,&quot;given&quot;:&quot;Iain Colin&quot;,&quot;parse-names&quot;:false,&quot;dropping-particle&quot;:&quot;&quot;,&quot;non-dropping-particle&quot;:&quot;&quot;}],&quot;container-title&quot;:&quot;New Phytologist&quot;,&quot;DOI&quot;:&quot;10.1111/nph.18076&quot;,&quot;ISSN&quot;:&quot;0028-646X&quot;,&quot;URL&quot;:&quot;https://onlinelibrary.wiley.com/doi/10.1111/nph.18076&quot;,&quot;issued&quot;:{&quot;date-parts&quot;:[[2022,9,22]]},&quot;page&quot;:&quot;1692-1700&quot;,&quot;abstract&quot;:&quot;Nitrogen (N) limitation has been considered as a constraint on terrestrial carbon uptake in response to rising CO 2 and climate change. By extension, it has been suggested that declining carboxylation capacity (V cmax) and leaf N content in enhanced-CO 2 experiments and satellite records signify increasing N limitation of primary production. We predicted V cmax using the coordination hypothesis, and estimated changes in leaf-level photosynthetic N for 1982-2016 assuming proportionality with leaf-level V cmax at 25˚C. Whole-canopy photosynthetic N was derived using satellite-based leaf area index (LAI) data and an empirical extinction coefficient for V cmax , and converted to annual N demand using estimated leaf turnover times. The predicted spatial pattern of V cmax shares key features with an independent reconstruction from remotely-sensed leaf chlorophyll content. Predicted leaf photosynthetic N declined by 0.27 % yr-1 , while observed leaf (total) N declined by 0.2-0.25 % yr-1. Predicted global canopy N (and N demand) declined from 1996 onwards, despite increasing LAI. Leaf-level responses to rising CO 2 , and to a lesser extent temperature, may have reduced the canopy requirement for N by more than rising LAI has increased it. This finding provides an alternative explanation for declining leaf N that does not depend on increasing N limitation.&quot;,&quot;issue&quot;:&quot;5&quot;,&quot;volume&quot;:&quot;235&quot;,&quot;container-title-short&quot;:&quot;&quot;},&quot;isTemporary&quot;:false}]},{&quot;citationID&quot;:&quot;MENDELEY_CITATION_a0452180-8013-4518-933b-25f2f54b4e8b&quot;,&quot;properties&quot;:{&quot;noteIndex&quot;:0},&quot;isEdited&quot;:false,&quot;manualOverride&quot;:{&quot;isManuallyOverridden&quot;:false,&quot;citeprocText&quot;:&quot;(Perkowski et al., 2021)&quot;,&quot;manualOverrideText&quot;:&quot;&quot;},&quot;citationTag&quot;:&quot;MENDELEY_CITATION_v3_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&quot;,&quot;citationItems&quot;:[{&quot;id&quot;:&quot;b6b8087d-ef77-3335-8d6d-32d38d5e74d3&quot;,&quot;itemData&quot;:{&quot;type&quot;:&quot;article-journal&quot;,&quot;id&quot;:&quot;b6b8087d-ef77-3335-8d6d-32d38d5e74d3&quot;,&quot;title&quot;:&quot;Root mass carbon costs to acquire nitrogen are determined by nitrogen and light availability in two species with different nitrogen acquisition strategies&quot;,&quot;author&quot;:[{&quot;family&quot;:&quot;Perkowski&quot;,&quot;given&quot;:&quot;Evan A&quot;,&quot;parse-names&quot;:false,&quot;dropping-particle&quot;:&quot;&quot;,&quot;non-dropping-particle&quot;:&quot;&quot;},{&quot;family&quot;:&quot;Waring&quot;,&quot;given&quot;:&quot;Elizabeth F&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xperimental Botany&quot;,&quot;container-title-short&quot;:&quot;J Exp Bot&quot;,&quot;editor&quot;:[{&quot;family&quot;:&quot;Rogers&quot;,&quot;given&quot;:&quot;Alistair&quot;,&quot;parse-names&quot;:false,&quot;dropping-particle&quot;:&quot;&quot;,&quot;non-dropping-particle&quot;:&quot;&quot;}],&quot;DOI&quot;:&quot;10.1093/jxb/erab253&quot;,&quot;ISSN&quot;:&quot;0022-0957&quot;,&quot;URL&quot;:&quot;https://academic.oup.com/jxb/article/72/15/5766/6296480&quot;,&quot;issued&quot;:{&quot;date-parts&quot;:[[2021,7,28]]},&quot;page&quot;:&quot;5766-5776&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issue&quot;:&quot;15&quot;,&quot;volume&quot;:&quot;72&quot;},&quot;isTemporary&quot;:false}]},{&quot;citationID&quot;:&quot;MENDELEY_CITATION_178cedac-cb82-4436-80a9-5a16cad5fa02&quot;,&quot;properties&quot;:{&quot;noteIndex&quot;:0},&quot;isEdited&quot;:false,&quot;manualOverride&quot;:{&quot;citeprocText&quot;:&quot;(Gibson &amp;#38; Harper, 1985; Perkowski et al., 2021; Rastetter et al., 2001)&quot;,&quot;isManuallyOverridden&quot;:false,&quot;manualOverrideText&quot;:&quot;&quot;},&quot;citationTag&quot;:&quot;MENDELEY_CITATION_v3_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&quot;,&quot;citationItems&quot;:[{&quot;id&quot;:&quot;2b0cc426-7d22-353e-8b0c-bdc3f4b55161&quot;,&quot;itemData&quot;:{&quot;DOI&quot;:&quot;10.1007/s10021-001-0018-z&quot;,&quot;ISSN&quot;:&quot;1432-9840&quot;,&quot;author&quot;:[{&quot;dropping-particle&quot;:&quot;&quot;,&quot;family&quot;:&quot;Rastetter&quot;,&quot;given&quot;:&quot;E B&quot;,&quot;non-dropping-particle&quot;:&quot;&quot;,&quot;parse-names&quot;:false,&quot;suffix&quot;:&quot;&quot;},{&quot;dropping-particle&quot;:&quot;&quot;,&quot;family&quot;:&quot;Vitousek&quot;,&quot;given&quot;:&quot;Peter M&quot;,&quot;non-dropping-particle&quot;:&quot;&quot;,&quot;parse-names&quot;:false,&quot;suffix&quot;:&quot;&quot;},{&quot;dropping-particle&quot;:&quot;&quot;,&quot;family&quot;:&quot;Field&quot;,&quot;given&quot;:&quot;Christopher B&quot;,&quot;non-dropping-particle&quot;:&quot;&quot;,&quot;parse-names&quot;:false,&quot;suffix&quot;:&quot;&quot;},{&quot;dropping-particle&quot;:&quot;&quot;,&quot;family&quot;:&quot;Shaver&quot;,&quot;given&quot;:&quot;G R&quot;,&quot;non-dropping-particle&quot;:&quot;&quot;,&quot;parse-names&quot;:false,&quot;suffix&quot;:&quot;&quot;},{&quot;dropping-particle&quot;:&quot;&quot;,&quot;family&quot;:&quot;Herbert&quot;,&quot;given&quot;:&quot;D&quot;,&quot;non-dropping-particle&quot;:&quot;&quot;,&quot;parse-names&quot;:false,&quot;suffix&quot;:&quot;&quot;},{&quot;dropping-particle&quot;:&quot;&quot;,&quot;family&quot;:&quot;Ågren&quot;,&quot;given&quot;:&quot;Göran I&quot;,&quot;non-dropping-particle&quot;:&quot;&quot;,&quot;parse-names&quot;:false,&quot;suffix&quot;:&quot;&quot;}],&quot;container-title&quot;:&quot;Ecosystems&quot;,&quot;id&quot;:&quot;2b0cc426-7d22-353e-8b0c-bdc3f4b55161&quot;,&quot;issue&quot;:&quot;4&quot;,&quot;issued&quot;:{&quot;date-parts&quot;:[[&quot;2001&quot;,&quot;7&quot;,&quot;1&quot;]]},&quot;page&quot;:&quot;369-388&quot;,&quot;title&quot;:&quot;Resource optimization and symbiotic nitrogen fixation&quot;,&quot;type&quot;:&quot;article-journal&quot;,&quot;volume&quot;:&quot;4&quot;,&quot;container-title-short&quot;:&quot;&quot;},&quot;uris&quot;:[&quot;http://www.mendeley.com/documents/?uuid=5f7192cc-7244-42a5-a23f-57f5715a703f&quot;],&quot;isTemporary&quot;:false,&quot;legacyDesktopId&quot;:&quot;5f7192cc-7244-42a5-a23f-57f5715a703f&quot;},{&quot;id&quot;:&quot;bf3aaf24-03f0-3068-b56a-fdc8a1384dad&quot;,&quot;itemData&quot;:{&quot;DOI&quot;:&quot;10.2135/cropsci1985.0011183X002500030015x&quot;,&quot;ISSN&quot;:&quot;0011-183X&quot;,&quot;author&quot;:[{&quot;dropping-particle&quot;:&quot;&quot;,&quot;family&quot;:&quot;Gibson&quot;,&quot;given&quot;:&quot;A H&quot;,&quot;non-dropping-particle&quot;:&quot;&quot;,&quot;parse-names&quot;:false,&quot;suffix&quot;:&quot;&quot;},{&quot;dropping-particle&quot;:&quot;&quot;,&quot;family&quot;:&quot;Harper&quot;,&quot;given&quot;:&quot;J E&quot;,&quot;non-dropping-particle&quot;:&quot;&quot;,&quot;parse-names&quot;:false,&quot;suffix&quot;:&quot;&quot;}],&quot;container-title&quot;:&quot;Crop Science&quot;,&quot;id&quot;:&quot;bf3aaf24-03f0-3068-b56a-fdc8a1384dad&quot;,&quot;issue&quot;:&quot;3&quot;,&quot;issued&quot;:{&quot;date-parts&quot;:[[&quot;1985&quot;,&quot;5&quot;]]},&quot;page&quot;:&quot;497-501&quot;,&quot;title&quot;:&quot;Nitrate effect on nodulation of soybean by &lt;i&gt;Bradyrhizobium japonicum&lt;/i&gt;&quot;,&quot;type&quot;:&quot;article-journal&quot;,&quot;volume&quot;:&quot;25&quot;,&quot;container-title-short&quot;:&quot;Crop Sci&quot;},&quot;uris&quot;:[&quot;http://www.mendeley.com/documents/?uuid=8d4194a4-5ffb-4290-8955-0eb8de99a25d&quot;],&quot;isTemporary&quot;:false,&quot;legacyDesktopId&quot;:&quot;8d4194a4-5ffb-4290-8955-0eb8de99a25d&quot;},{&quot;id&quot;:&quot;b6b8087d-ef77-3335-8d6d-32d38d5e74d3&quot;,&quot;itemData&quot;:{&quot;type&quot;:&quot;article-journal&quot;,&quot;id&quot;:&quot;b6b8087d-ef77-3335-8d6d-32d38d5e74d3&quot;,&quot;title&quot;:&quot;Root mass carbon costs to acquire nitrogen are determined by nitrogen and light availability in two species with different nitrogen acquisition strategies&quot;,&quot;author&quot;:[{&quot;family&quot;:&quot;Perkowski&quot;,&quot;given&quot;:&quot;Evan A&quot;,&quot;parse-names&quot;:false,&quot;dropping-particle&quot;:&quot;&quot;,&quot;non-dropping-particle&quot;:&quot;&quot;},{&quot;family&quot;:&quot;Waring&quot;,&quot;given&quot;:&quot;Elizabeth F&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xperimental Botany&quot;,&quot;container-title-short&quot;:&quot;J Exp Bot&quot;,&quot;editor&quot;:[{&quot;family&quot;:&quot;Rogers&quot;,&quot;given&quot;:&quot;Alistair&quot;,&quot;parse-names&quot;:false,&quot;dropping-particle&quot;:&quot;&quot;,&quot;non-dropping-particle&quot;:&quot;&quot;}],&quot;DOI&quot;:&quot;10.1093/jxb/erab253&quot;,&quot;ISSN&quot;:&quot;0022-0957&quot;,&quot;URL&quot;:&quot;https://academic.oup.com/jxb/article/72/15/5766/6296480&quot;,&quot;issued&quot;:{&quot;date-parts&quot;:[[2021,7,28]]},&quot;page&quot;:&quot;5766-5776&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issue&quot;:&quot;15&quot;,&quot;volume&quot;:&quot;72&quot;},&quot;isTemporary&quot;:false}]},{&quot;citationID&quot;:&quot;MENDELEY_CITATION_b9fa4bfc-4281-43fc-8897-99a16ec49c1d&quot;,&quot;properties&quot;:{&quot;noteIndex&quot;:0},&quot;isEdited&quot;:false,&quot;manualOverride&quot;:{&quot;citeprocText&quot;:&quot;(Rogers, 2014; Rogers et al., 2017)&quot;,&quot;isManuallyOverridden&quot;:false,&quot;manualOverrideText&quot;:&quot;&quot;},&quot;citationTag&quot;:&quot;MENDELEY_CITATION_v3_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&quot;,&quot;citationItems&quot;:[{&quot;id&quot;:&quot;4ae83308-d169-3c13-952f-54966b22c1ec&quot;,&quot;itemData&quot;:{&quot;DOI&quot;:&quot;10.1111/nph.14283&quot;,&quot;ISSN&quot;:&quot;0028-646X&quot;,&quot;abstract&quot;:&quot;Accurate representation of photosynthesis in terrestrial biosphere models (TBMs) is essential for robust projections of global change. However, current representations vary markedly between TBMs, contributing uncertainty to projections of global carbon fluxes. Here we compared the representation of photosynthesis in seven TBMs by examining leaf and canopy level responses of photosynthetic CO2 assimilation (A) to key environmental variables: light, temper- ature, CO2 concentration, vapor pressure deficit and soil water content. We identified research areas where limited process knowledge prevents inclusion of physiological phenomena in current TBMs and research areas where data are urgently needed for model parameterization or evaluation. We provide a roadmap for new science needed to improve the representation of photo- synthesis in the next generation of terrestrial biosphere and Earth system models.&quot;,&quot;author&quot;:[{&quot;dropping-particle&quot;:&quot;&quot;,&quot;family&quot;:&quot;Rogers&quot;,&quot;given&quot;:&quot;Alistair&quot;,&quot;non-dropping-particle&quot;:&quot;&quot;,&quot;parse-names&quot;:false,&quot;suffix&quot;:&quot;&quot;},{&quot;dropping-particle&quot;:&quot;&quot;,&quot;family&quot;:&quot;Medlyn&quot;,&quot;given&quot;:&quot;Belinda E&quot;,&quot;non-dropping-particle&quot;:&quot;&quot;,&quot;parse-names&quot;:false,&quot;suffix&quot;:&quot;&quot;},{&quot;dropping-particle&quot;:&quot;&quot;,&quot;family&quot;:&quot;Dukes&quot;,&quot;given&quot;:&quot;Jeffrey S&quot;,&quot;non-dropping-particle&quot;:&quot;&quot;,&quot;parse-names&quot;:false,&quot;suffix&quot;:&quot;&quot;},{&quot;dropping-particle&quot;:&quot;&quot;,&quot;family&quot;:&quot;Bonan&quot;,&quot;given&quot;:&quot;Gordon B&quot;,&quot;non-dropping-particle&quot;:&quot;&quot;,&quot;parse-names&quot;:false,&quot;suffix&quot;:&quot;&quot;},{&quot;dropping-particle&quot;:&quot;&quot;,&quot;family&quot;:&quot;Caemmerer&quot;,&quot;given&quot;:&quot;Susanne&quot;,&quot;non-dropping-particle&quot;:&quot;&quot;,&quot;parse-names&quot;:false,&quot;suffix&quot;:&quot;&quot;},{&quot;dropping-particle&quot;:&quot;&quot;,&quot;family&quot;:&quot;Dietze&quot;,&quot;given&quot;:&quot;Michael C&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Leakey&quot;,&quot;given&quot;:&quot;Andrew D B&quot;,&quot;non-dropping-particle&quot;:&quot;&quot;,&quot;parse-names&quot;:false,&quot;suffix&quot;:&quot;&quot;},{&quot;dropping-particle&quot;:&quot;&quot;,&quot;family&quot;:&quot;Mercado&quot;,&quot;given&quot;:&quot;Lina M&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Prentice&quot;,&quot;given&quot;:&quot;I Colin&quot;,&quot;non-dropping-particle&quot;:&quot;&quot;,&quot;parse-names&quot;:false,&quot;suffix&quot;:&quot;&quot;},{&quot;dropping-particle&quot;:&quot;&quot;,&quot;family&quot;:&quot;Serbin&quot;,&quot;given&quot;:&quot;Shawn P&quot;,&quot;non-dropping-particle&quot;:&quot;&quot;,&quot;parse-names&quot;:false,&quot;suffix&quot;:&quot;&quot;},{&quot;dropping-particle&quot;:&quot;&quot;,&quot;family&quot;:&quot;Sitch&quot;,&quot;given&quot;:&quot;Stephen&quot;,&quot;non-dropping-particle&quot;:&quot;&quot;,&quot;parse-names&quot;:false,&quot;suffix&quot;:&quot;&quot;},{&quot;dropping-particle&quot;:&quot;&quot;,&quot;family&quot;:&quot;Way&quot;,&quot;given&quot;:&quot;Danielle A&quot;,&quot;non-dropping-particle&quot;:&quot;&quot;,&quot;parse-names&quot;:false,&quot;suffix&quot;:&quot;&quot;},{&quot;dropping-particle&quot;:&quot;&quot;,&quot;family&quot;:&quot;Zaehle&quot;,&quot;given&quot;:&quot;Sönke&quot;,&quot;non-dropping-particle&quot;:&quot;&quot;,&quot;parse-names&quot;:false,&quot;suffix&quot;:&quot;&quot;}],&quot;container-title&quot;:&quot;New Phytologist&quot;,&quot;id&quot;:&quot;4ae83308-d169-3c13-952f-54966b22c1ec&quot;,&quot;issue&quot;:&quot;1&quot;,&quot;issued&quot;:{&quot;date-parts&quot;:[[&quot;2017&quot;,&quot;1&quot;,&quot;28&quot;]]},&quot;page&quot;:&quot;22-42&quot;,&quot;title&quot;:&quot;A roadmap for improving the representation of photosynthesis in Earth system models&quot;,&quot;type&quot;:&quot;article-journal&quot;,&quot;volume&quot;:&quot;213&quot;,&quot;container-title-short&quot;:&quot;&quot;},&quot;uris&quot;:[&quot;http://www.mendeley.com/documents/?uuid=df30a387-8a01-4303-a74e-32eb89075515&quot;],&quot;isTemporary&quot;:false,&quot;legacyDesktopId&quot;:&quot;df30a387-8a01-4303-a74e-32eb89075515&quot;},{&quot;id&quot;:&quot;d1ac02bb-515a-3b52-b16a-73990e587830&quot;,&quot;itemData&quot;:{&quot;DOI&quot;:&quot;10.1007/s11120-013-9818-1&quot;,&quot;ISSN&quot;:&quot;0166-8595&quot;,&quot;author&quot;:[{&quot;dropping-particle&quot;:&quot;&quot;,&quot;family&quot;:&quot;Rogers&quot;,&quot;given&quot;:&quot;Alistair&quot;,&quot;non-dropping-particle&quot;:&quot;&quot;,&quot;parse-names&quot;:false,&quot;suffix&quot;:&quot;&quot;}],&quot;container-title&quot;:&quot;Photosynthesis Research&quot;,&quot;id&quot;:&quot;d1ac02bb-515a-3b52-b16a-73990e587830&quot;,&quot;issue&quot;:&quot;1-2&quot;,&quot;issued&quot;:{&quot;date-parts&quot;:[[&quot;2014&quot;,&quot;2&quot;,&quot;7&quot;]]},&quot;page&quot;:&quot;15-29&quot;,&quot;title&quot;:&quot;The use and misuse of V&lt;sub&gt;c,max&lt;/sub&gt; in Earth System Models&quot;,&quot;type&quot;:&quot;article-journal&quot;,&quot;volume&quot;:&quot;119&quot;,&quot;container-title-short&quot;:&quot;Photosynth Res&quot;},&quot;uris&quot;:[&quot;http://www.mendeley.com/documents/?uuid=25f28ff1-7c62-46f2-9b1d-60fafb9797ef&quot;],&quot;isTemporary&quot;:false,&quot;legacyDesktopId&quot;:&quot;25f28ff1-7c62-46f2-9b1d-60fafb9797ef&quot;}]},{&quot;citationID&quot;:&quot;MENDELEY_CITATION_b8164e29-f9be-4b29-8e69-91e566b6a6d8&quot;,&quot;properties&quot;:{&quot;noteIndex&quot;:0},&quot;isEdited&quot;:false,&quot;manualOverride&quot;:{&quot;isManuallyOverridden&quot;:false,&quot;citeprocText&quot;:&quot;(Dong, Prentice, et al., 2022; X. Luo et al., 2021; Waring et al., 2023)&quot;,&quot;manualOverrideText&quot;:&quot;&quot;},&quot;citationTag&quot;:&quot;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&quot;,&quot;citationItems&quot;:[{&quot;id&quot;:&quot;5692dc5d-7158-37df-895b-2dd8482d85f0&quot;,&quot;itemData&quot;:{&quot;type&quot;:&quot;article-journal&quot;,&quot;id&quot;:&quot;5692dc5d-7158-37df-895b-2dd8482d85f0&quot;,&quot;title&quot;:&quot;Soil nitrogen fertilization reduces relative leaf nitrogen allocation to photosynthesis&quot;,&quot;author&quot;:[{&quot;family&quot;:&quot;Waring&quot;,&quot;given&quot;:&quot;Elizabeth F&quot;,&quot;parse-names&quot;:false,&quot;dropping-particle&quot;:&quot;&quot;,&quot;non-dropping-particle&quot;:&quot;&quot;},{&quot;family&quot;:&quot;Perkowski&quot;,&quot;given&quot;:&quot;Evan A&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xperimental Botany&quot;,&quot;container-title-short&quot;:&quot;J Exp Bot&quot;,&quot;DOI&quot;:&quot;10.1093/jxb/erad195&quot;,&quot;ISSN&quot;:&quot;0022-0957&quot;,&quot;URL&quot;:&quot;https://academic.oup.com/jxb/advance-article/doi/10.1093/jxb/erad195/7180841&quot;,&quot;issued&quot;:{&quot;date-parts&quot;:[[2023,5,26]]},&quot;abstract&quot;:&quot;The connection between soil nitrogen availability, leaf nitrogen, and photosynthetic capacity is not perfectly understood. Because these three components tend to be positively related over large spatial scales, some posit that soil nitrogen positively drives leaf nitrogen, which positively drives photosynthetic capacity. Alternatively, others posit that photosynthetic capacity is primarily driven by aboveground conditions. Here, we examined the physiological responses of a non nitrogen-fixing plant (Gossypium hirsutum) and a nitrogen-fixing plant (Glycine max) in a fully factorial combination of light by soil nitrogen availability to help reconcile these competing hypotheses. Soil nitrogen stimulated leaf nitrogen in both species, but the relative proportion of leaf nitrogen used for photosynthetic processes was reduced under elevated soil nitrogen in all light availability treatments due to greater increases in leaf nitrogen content than chlorophyll and leaf biochemical process rates. Leaf nitrogen content and biochemical process rates in G. hirsutum were more responsive to changes in soil nitrogen than G. max, likely due to strong G. max investments in root nodulation under low soil nitrogen. Nonetheless, whole plant growth was significantly enhanced by increased soil nitrogen in both species. Light availability consistently increased relative leaf nitrogen allocation to leaf photosynthesis and whole plant growth, a pattern that was similar between species. These results suggest that the leaf nitrogen-photosynthesis relationship varies under different soil nitrogen levels and that these species preferentially allocated more nitrogen to plant growth and non-photosynthetic leaf processes, rather than photosynthesis, as soil nitrogen increased.&quot;},&quot;isTemporary&quot;:false},{&quot;id&quot;:&quot;fc1aa19f-b3b4-3e4b-96a7-a2f185d7d044&quot;,&quot;itemData&quot;:{&quot;type&quot;:&quot;article-journal&quot;,&quot;id&quot;:&quot;fc1aa19f-b3b4-3e4b-96a7-a2f185d7d044&quot;,&quot;title&quot;:&quot;Global variation in the fraction of leaf nitrogen allocated to photosynthesis&quot;,&quot;author&quot;:[{&quot;family&quot;:&quot;Luo&quot;,&quot;given&quot;:&quot;Xiangzhong&quot;,&quot;parse-names&quot;:false,&quot;dropping-particle&quot;:&quot;&quot;,&quot;non-dropping-particle&quot;:&quot;&quot;},{&quot;family&quot;:&quot;Keenan&quot;,&quot;given&quot;:&quot;Trevor F&quot;,&quot;parse-names&quot;:false,&quot;dropping-particle&quot;:&quot;&quot;,&quot;non-dropping-particle&quot;:&quot;&quot;},{&quot;family&quot;:&quot;Chen&quot;,&quot;given&quot;:&quot;Jing M&quot;,&quot;parse-names&quot;:false,&quot;dropping-particle&quot;:&quot;&quot;,&quot;non-dropping-particle&quot;:&quot;&quot;},{&quot;family&quot;:&quot;Croft&quot;,&quot;given&quot;:&quot;Holly&quot;,&quot;parse-names&quot;:false,&quot;dropping-particle&quot;:&quot;&quot;,&quot;non-dropping-particle&quot;:&quot;&quot;},{&quot;family&quot;:&quot;Prentice&quot;,&quot;given&quot;:&quot;I Colin&quot;,&quot;parse-names&quot;:false,&quot;dropping-particle&quot;:&quot;&quot;,&quot;non-dropping-particle&quot;:&quot;&quot;},{&quot;family&quot;:&quot;Smith&quot;,&quot;given&quot;:&quot;Nicholas G&quot;,&quot;parse-names&quot;:false,&quot;dropping-particle&quot;:&quot;&quot;,&quot;non-dropping-particle&quot;:&quot;&quot;},{&quot;family&quot;:&quot;Walker&quot;,&quot;given&quot;:&quot;Anthony P&quot;,&quot;parse-names&quot;:false,&quot;dropping-particle&quot;:&quot;&quot;,&quot;non-dropping-particle&quot;:&quot;&quot;},{&quot;family&quot;:&quot;Wang&quot;,&quot;given&quot;:&quot;Han&quot;,&quot;parse-names&quot;:false,&quot;dropping-particle&quot;:&quot;&quot;,&quot;non-dropping-particle&quot;:&quot;&quot;},{&quot;family&quot;:&quot;Wang&quot;,&quot;given&quot;:&quot;Rong&quot;,&quot;parse-names&quot;:false,&quot;dropping-particle&quot;:&quot;&quot;,&quot;non-dropping-particle&quot;:&quot;&quot;},{&quot;family&quot;:&quot;Xu&quot;,&quot;given&quot;:&quot;Chonggang&quot;,&quot;parse-names&quot;:false,&quot;dropping-particle&quot;:&quot;&quot;,&quot;non-dropping-particle&quot;:&quot;&quot;},{&quot;family&quot;:&quot;Zhang&quot;,&quot;given&quot;:&quot;Yao&quot;,&quot;parse-names&quot;:false,&quot;dropping-particle&quot;:&quot;&quot;,&quot;non-dropping-particle&quot;:&quot;&quot;}],&quot;container-title&quot;:&quot;Nature Communications&quot;,&quot;container-title-short&quot;:&quot;Nat Commun&quot;,&quot;DOI&quot;:&quot;10.1038/s41467-021-25163-9&quot;,&quot;ISSN&quot;:&quot;2041-1723&quot;,&quot;URL&quot;:&quot;https://www.nature.com/articles/s41467-021-25163-9&quot;,&quot;issued&quot;:{&quot;date-parts&quot;:[[2021,12,11]]},&quot;page&quot;:&quot;4866&quot;,&quot;abstract&quot;:&quot;Plants invest a considerable amount of leaf nitrogen in the photosynthetic enzyme ribulose-1,5-bisphosphate carboxylase-oxygenase (RuBisCO), forming a strong coupling of nitrogen and photosynthetic capacity. Variability in the nitrogen-photosynthesis relationship indicates different nitrogen use strategies of plants (i.e., the fraction nitrogen allocated to RuBisCO; fLNR), however, the reason for this remains unclear as widely different nitrogen use strategies are adopted in photosynthesis models. Here, we use a comprehensive database of in situ observations, a remote sensing product of leaf chlorophyll and ancillary climate and soil data, to examine the global distribution in fLNR using a random forest model. We find global fLNR is 18.2 ± 6.2%, with its variation largely driven by negative dependence on leaf mass per area and positive dependence on leaf phosphorus. Some climate and soil factors (i.e., light, atmospheric dryness, soil pH, and sand) have considerable positive influences on fLNR regionally. This study provides insight into the nitrogen-photosynthesis relationship of plants globally and an improved understanding of the global distribution of photosynthetic potential.&quot;,&quot;issue&quot;:&quot;1&quot;,&quot;volume&quot;:&quot;12&quot;},&quot;isTemporary&quot;:false},{&quot;id&quot;:&quot;f12ce9b9-ebda-3414-bcb8-f3c936099a90&quot;,&quot;itemData&quot;:{&quot;type&quot;:&quot;article-journal&quot;,&quot;id&quot;:&quot;f12ce9b9-ebda-3414-bcb8-f3c936099a90&quot;,&quot;title&quot;:&quot;Leaf nitrogen from the perspective of optimal plant function&quot;,&quot;author&quot;:[{&quot;family&quot;:&quot;Dong&quot;,&quot;given&quot;:&quot;Ning&quot;,&quot;parse-names&quot;:false,&quot;dropping-particle&quot;:&quot;&quot;,&quot;non-dropping-particle&quot;:&quot;&quot;},{&quot;family&quot;:&quot;Prentice&quot;,&quot;given&quot;:&quot;Iain Colin&quot;,&quot;parse-names&quot;:false,&quot;dropping-particle&quot;:&quot;&quot;,&quot;non-dropping-particle&quot;:&quot;&quot;},{&quot;family&quot;:&quot;Wright&quot;,&quot;given&quot;:&quot;Ian J&quot;,&quot;parse-names&quot;:false,&quot;dropping-particle&quot;:&quot;&quot;,&quot;non-dropping-particle&quot;:&quot;&quot;},{&quot;family&quot;:&quot;Wang&quot;,&quot;given&quot;:&quot;Han&quot;,&quot;parse-names&quot;:false,&quot;dropping-particle&quot;:&quot;&quot;,&quot;non-dropping-particle&quot;:&quot;&quot;},{&quot;family&quot;:&quot;Atkin&quot;,&quot;given&quot;:&quot;Owen K&quot;,&quot;parse-names&quot;:false,&quot;dropping-particle&quot;:&quot;&quot;,&quot;non-dropping-particle&quot;:&quot;&quot;},{&quot;family&quot;:&quot;Bloomfield&quot;,&quot;given&quot;:&quot;Keith J&quot;,&quot;parse-names&quot;:false,&quot;dropping-particle&quot;:&quot;&quot;,&quot;non-dropping-particle&quot;:&quot;&quot;},{&quot;family&quot;:&quot;Domingues&quot;,&quot;given&quot;:&quot;Tomas F&quot;,&quot;parse-names&quot;:false,&quot;dropping-particle&quot;:&quot;&quot;,&quot;non-dropping-particle&quot;:&quot;&quot;},{&quot;family&quot;:&quot;Gleason&quot;,&quot;given&quot;:&quot;Sean M&quot;,&quot;parse-names&quot;:false,&quot;dropping-particle&quot;:&quot;&quot;,&quot;non-dropping-particle&quot;:&quot;&quot;},{&quot;family&quot;:&quot;Maire&quot;,&quot;given&quot;:&quot;Vincent&quot;,&quot;parse-names&quot;:false,&quot;dropping-particle&quot;:&quot;&quot;,&quot;non-dropping-particle&quot;:&quot;&quot;},{&quot;family&quot;:&quot;Onoda&quot;,&quot;given&quot;:&quot;Yusuke&quot;,&quot;parse-names&quot;:false,&quot;dropping-particle&quot;:&quot;&quot;,&quot;non-dropping-particle&quot;:&quot;&quot;},{&quot;family&quot;:&quot;Poorter&quot;,&quot;given&quot;:&quot;Hendrik&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cology&quot;,&quot;DOI&quot;:&quot;10.1111/1365-2745.13967&quot;,&quot;ISSN&quot;:&quot;0022-0477&quot;,&quot;URL&quot;:&quot;https://onlinelibrary.wiley.com/doi/10.1111/1365-2745.13967&quot;,&quot;issued&quot;:{&quot;date-parts&quot;:[[2022,11]]},&quot;page&quot;:&quot;2585-2602&quot;,&quot;abstract&quot;:&quo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quot;,&quot;issue&quot;:&quot;11&quot;,&quot;volume&quot;:&quot;110&quot;,&quot;container-title-short&quot;:&quot;&quot;},&quot;isTemporary&quot;:false}]},{&quot;citationID&quot;:&quot;MENDELEY_CITATION_f6c221f2-09e9-4154-a4e5-126737a23439&quot;,&quot;properties&quot;:{&quot;noteIndex&quot;:0},&quot;isEdited&quot;:false,&quot;manualOverride&quot;:{&quot;citeprocText&quot;:&quot;(Rogers, 2014; Rogers et al., 2017)&quot;,&quot;isManuallyOverridden&quot;:false,&quot;manualOverrideText&quot;:&quot;&quot;},&quot;citationTag&quot;:&quot;MENDELEY_CITATION_v3_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&quot;,&quot;citationItems&quot;:[{&quot;id&quot;:&quot;d1ac02bb-515a-3b52-b16a-73990e587830&quot;,&quot;itemData&quot;:{&quot;DOI&quot;:&quot;10.1007/s11120-013-9818-1&quot;,&quot;ISSN&quot;:&quot;0166-8595&quot;,&quot;author&quot;:[{&quot;dropping-particle&quot;:&quot;&quot;,&quot;family&quot;:&quot;Rogers&quot;,&quot;given&quot;:&quot;Alistair&quot;,&quot;non-dropping-particle&quot;:&quot;&quot;,&quot;parse-names&quot;:false,&quot;suffix&quot;:&quot;&quot;}],&quot;container-title&quot;:&quot;Photosynthesis Research&quot;,&quot;id&quot;:&quot;d1ac02bb-515a-3b52-b16a-73990e587830&quot;,&quot;issue&quot;:&quot;1-2&quot;,&quot;issued&quot;:{&quot;date-parts&quot;:[[&quot;2014&quot;,&quot;2&quot;,&quot;7&quot;]]},&quot;page&quot;:&quot;15-29&quot;,&quot;title&quot;:&quot;The use and misuse of V&lt;sub&gt;c,max&lt;/sub&gt; in Earth System Models&quot;,&quot;type&quot;:&quot;article-journal&quot;,&quot;volume&quot;:&quot;119&quot;,&quot;container-title-short&quot;:&quot;Photosynth Res&quot;},&quot;uris&quot;:[&quot;http://www.mendeley.com/documents/?uuid=25f28ff1-7c62-46f2-9b1d-60fafb9797ef&quot;],&quot;isTemporary&quot;:false,&quot;legacyDesktopId&quot;:&quot;25f28ff1-7c62-46f2-9b1d-60fafb9797ef&quot;},{&quot;id&quot;:&quot;4ae83308-d169-3c13-952f-54966b22c1ec&quot;,&quot;itemData&quot;:{&quot;DOI&quot;:&quot;10.1111/nph.14283&quot;,&quot;ISSN&quot;:&quot;0028-646X&quot;,&quot;abstract&quot;:&quot;Accurate representation of photosynthesis in terrestrial biosphere models (TBMs) is essential for robust projections of global change. However, current representations vary markedly between TBMs, contributing uncertainty to projections of global carbon fluxes. Here we compared the representation of photosynthesis in seven TBMs by examining leaf and canopy level responses of photosynthetic CO2 assimilation (A) to key environmental variables: light, temper- ature, CO2 concentration, vapor pressure deficit and soil water content. We identified research areas where limited process knowledge prevents inclusion of physiological phenomena in current TBMs and research areas where data are urgently needed for model parameterization or evaluation. We provide a roadmap for new science needed to improve the representation of photo- synthesis in the next generation of terrestrial biosphere and Earth system models.&quot;,&quot;author&quot;:[{&quot;dropping-particle&quot;:&quot;&quot;,&quot;family&quot;:&quot;Rogers&quot;,&quot;given&quot;:&quot;Alistair&quot;,&quot;non-dropping-particle&quot;:&quot;&quot;,&quot;parse-names&quot;:false,&quot;suffix&quot;:&quot;&quot;},{&quot;dropping-particle&quot;:&quot;&quot;,&quot;family&quot;:&quot;Medlyn&quot;,&quot;given&quot;:&quot;Belinda E&quot;,&quot;non-dropping-particle&quot;:&quot;&quot;,&quot;parse-names&quot;:false,&quot;suffix&quot;:&quot;&quot;},{&quot;dropping-particle&quot;:&quot;&quot;,&quot;family&quot;:&quot;Dukes&quot;,&quot;given&quot;:&quot;Jeffrey S&quot;,&quot;non-dropping-particle&quot;:&quot;&quot;,&quot;parse-names&quot;:false,&quot;suffix&quot;:&quot;&quot;},{&quot;dropping-particle&quot;:&quot;&quot;,&quot;family&quot;:&quot;Bonan&quot;,&quot;given&quot;:&quot;Gordon B&quot;,&quot;non-dropping-particle&quot;:&quot;&quot;,&quot;parse-names&quot;:false,&quot;suffix&quot;:&quot;&quot;},{&quot;dropping-particle&quot;:&quot;&quot;,&quot;family&quot;:&quot;Caemmerer&quot;,&quot;given&quot;:&quot;Susanne&quot;,&quot;non-dropping-particle&quot;:&quot;&quot;,&quot;parse-names&quot;:false,&quot;suffix&quot;:&quot;&quot;},{&quot;dropping-particle&quot;:&quot;&quot;,&quot;family&quot;:&quot;Dietze&quot;,&quot;given&quot;:&quot;Michael C&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Leakey&quot;,&quot;given&quot;:&quot;Andrew D B&quot;,&quot;non-dropping-particle&quot;:&quot;&quot;,&quot;parse-names&quot;:false,&quot;suffix&quot;:&quot;&quot;},{&quot;dropping-particle&quot;:&quot;&quot;,&quot;family&quot;:&quot;Mercado&quot;,&quot;given&quot;:&quot;Lina M&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Prentice&quot;,&quot;given&quot;:&quot;I Colin&quot;,&quot;non-dropping-particle&quot;:&quot;&quot;,&quot;parse-names&quot;:false,&quot;suffix&quot;:&quot;&quot;},{&quot;dropping-particle&quot;:&quot;&quot;,&quot;family&quot;:&quot;Serbin&quot;,&quot;given&quot;:&quot;Shawn P&quot;,&quot;non-dropping-particle&quot;:&quot;&quot;,&quot;parse-names&quot;:false,&quot;suffix&quot;:&quot;&quot;},{&quot;dropping-particle&quot;:&quot;&quot;,&quot;family&quot;:&quot;Sitch&quot;,&quot;given&quot;:&quot;Stephen&quot;,&quot;non-dropping-particle&quot;:&quot;&quot;,&quot;parse-names&quot;:false,&quot;suffix&quot;:&quot;&quot;},{&quot;dropping-particle&quot;:&quot;&quot;,&quot;family&quot;:&quot;Way&quot;,&quot;given&quot;:&quot;Danielle A&quot;,&quot;non-dropping-particle&quot;:&quot;&quot;,&quot;parse-names&quot;:false,&quot;suffix&quot;:&quot;&quot;},{&quot;dropping-particle&quot;:&quot;&quot;,&quot;family&quot;:&quot;Zaehle&quot;,&quot;given&quot;:&quot;Sönke&quot;,&quot;non-dropping-particle&quot;:&quot;&quot;,&quot;parse-names&quot;:false,&quot;suffix&quot;:&quot;&quot;}],&quot;container-title&quot;:&quot;New Phytologist&quot;,&quot;id&quot;:&quot;4ae83308-d169-3c13-952f-54966b22c1ec&quot;,&quot;issue&quot;:&quot;1&quot;,&quot;issued&quot;:{&quot;date-parts&quot;:[[&quot;2017&quot;,&quot;1&quot;,&quot;28&quot;]]},&quot;page&quot;:&quot;22-42&quot;,&quot;title&quot;:&quot;A roadmap for improving the representation of photosynthesis in Earth system models&quot;,&quot;type&quot;:&quot;article-journal&quot;,&quot;volume&quot;:&quot;213&quot;,&quot;container-title-short&quot;:&quot;&quot;},&quot;uris&quot;:[&quot;http://www.mendeley.com/documents/?uuid=df30a387-8a01-4303-a74e-32eb89075515&quot;],&quot;isTemporary&quot;:false,&quot;legacyDesktopId&quot;:&quot;df30a387-8a01-4303-a74e-32eb89075515&quot;}]},{&quot;citationID&quot;:&quot;MENDELEY_CITATION_8ac4950d-793e-43ef-a10e-66cc311ef912&quot;,&quot;properties&quot;:{&quot;noteIndex&quot;:0},&quot;isEdited&quot;:false,&quot;manualOverride&quot;:{&quot;citeprocText&quot;:&quot;(Scott &amp;#38; Smith, 2022; Stocker et al., 2020; Wang et al., 2017)&quot;,&quot;isManuallyOverridden&quot;:false,&quot;manualOverrideText&quot;:&quot;&quot;},&quot;citationTag&quot;:&quot;MENDELEY_CITATION_v3_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&quot;,&quot;citationItems&quot;:[{&quot;id&quot;:&quot;b62718cc-3d1e-3eab-8d2f-67e0f08ac2af&quot;,&quot;itemData&quot;:{&quot;DOI&quot;:&quot;10.1038/s41477-017-0006-8&quot;,&quot;ISSN&quot;:&quot;2055-0278&quot;,&quot;PMID&quot;:&quot;29150690&quot;,&quot;abstract&quot;:&quo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quot;,&quot;author&quot;:[{&quot;dropping-particle&quot;:&quot;&quot;,&quot;family&quot;:&quot;Wang&quot;,&quot;given&quot;:&quot;Han&quot;,&quot;non-dropping-particle&quot;:&quot;&quot;,&quot;parse-names&quot;:false,&quot;suffix&quot;:&quot;&quot;},{&quot;dropping-particle&quot;:&quot;&quot;,&quot;family&quot;:&quot;Prentice&quot;,&quot;given&quot;:&quot;I Colin&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Davis&quot;,&quot;given&quot;:&quot;Tyler W&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Cornwell&quot;,&quot;given&quot;:&quot;William K&quot;,&quot;non-dropping-particle&quot;:&quot;&quot;,&quot;parse-names&quot;:false,&quot;suffix&quot;:&quot;&quot;},{&quot;dropping-particle&quot;:&quot;&quot;,&quot;family&quot;:&quot;Evans&quot;,&quot;given&quot;:&quot;Bradley J&quot;,&quot;non-dropping-particle&quot;:&quot;&quot;,&quot;parse-names&quot;:false,&quot;suffix&quot;:&quot;&quot;},{&quot;dropping-particle&quot;:&quot;&quot;,&quot;family&quot;:&quot;Peng&quot;,&quot;given&quot;:&quot;Changhui&quot;,&quot;non-dropping-particle&quot;:&quot;&quot;,&quot;parse-names&quot;:false,&quot;suffix&quot;:&quot;&quot;}],&quot;container-title&quot;:&quot;Nature Plants&quot;,&quot;id&quot;:&quot;b62718cc-3d1e-3eab-8d2f-67e0f08ac2af&quot;,&quot;issue&quot;:&quot;9&quot;,&quot;issued&quot;:{&quot;date-parts&quot;:[[&quot;2017&quot;,&quot;9&quot;,&quot;4&quot;]]},&quot;page&quot;:&quot;734-741&quot;,&quot;title&quot;:&quot;Towards a universal model for carbon dioxide uptake by plants&quot;,&quot;type&quot;:&quot;article-journal&quot;,&quot;volume&quot;:&quot;3&quot;,&quot;container-title-short&quot;:&quot;Nat Plants&quot;},&quot;uris&quot;:[&quot;http://www.mendeley.com/documents/?uuid=34d29b89-d70d-44db-b913-aa6c18dedf25&quot;],&quot;isTemporary&quot;:false,&quot;legacyDesktopId&quot;:&quot;34d29b89-d70d-44db-b913-aa6c18dedf25&quot;},{&quot;id&quot;:&quot;61fb2b73-8002-3c29-8592-1894ff18abc9&quot;,&quot;itemData&quot;:{&quot;DOI&quot;:&quot;10.5194/gmd-13-1545-2020&quot;,&quot;ISSN&quot;:&quot;19919603&quot;,&quot;abstract&quot;:&quo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quot;,&quot;author&quot;:[{&quot;dropping-particle&quot;:&quot;&quot;,&quot;family&quot;:&quot;Stocker&quot;,&quot;given&quot;:&quot;Benjamin D&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Smith&quot;,&quot;given&quot;:&quot;Nicholas G&quot;,&quot;non-dropping-particle&quot;:&quot;&quot;,&quot;parse-names&quot;:false,&quot;suffix&quot;:&quot;&quot;},{&quot;dropping-particle&quot;:&quot;&quot;,&quot;family&quot;:&quot;Harrison&quot;,&quot;given&quot;:&quot;Sandy P&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Sandoval&quot;,&quot;given&quot;:&quot;David&quot;,&quot;non-dropping-particle&quot;:&quot;&quot;,&quot;parse-names&quot;:false,&quot;suffix&quot;:&quot;&quot;},{&quot;dropping-particle&quot;:&quot;&quot;,&quot;family&quot;:&quot;Davis&quot;,&quot;given&quot;:&quot;Tyler&quot;,&quot;non-dropping-particle&quot;:&quot;&quot;,&quot;parse-names&quot;:false,&quot;suffix&quot;:&quot;&quot;},{&quot;dropping-particle&quot;:&quot;&quot;,&quot;family&quot;:&quot;Prentice&quot;,&quot;given&quot;:&quot;I Colin&quot;,&quot;non-dropping-particle&quot;:&quot;&quot;,&quot;parse-names&quot;:false,&quot;suffix&quot;:&quot;&quot;}],&quot;container-title&quot;:&quot;Geoscientific Model Development&quot;,&quot;id&quot;:&quot;61fb2b73-8002-3c29-8592-1894ff18abc9&quot;,&quot;issue&quot;:&quot;3&quot;,&quot;issued&quot;:{&quot;date-parts&quot;:[[&quot;2020&quot;]]},&quot;page&quot;:&quot;1545-1581&quot;,&quot;title&quot;:&quot;P-model v1.0: An optimality-based light use efficiency model for simulating ecosystem gross primary production&quot;,&quot;type&quot;:&quot;article-journal&quot;,&quot;volume&quot;:&quot;13&quot;,&quot;container-title-short&quot;:&quot;Geosci Model Dev&quot;},&quot;uris&quot;:[&quot;http://www.mendeley.com/documents/?uuid=899eb42b-4c18-45c1-952f-faa966a38412&quot;],&quot;isTemporary&quot;:false,&quot;legacyDesktopId&quot;:&quot;899eb42b-4c18-45c1-952f-faa966a38412&quot;},{&quot;id&quot;:&quot;44e7cdd3-2b95-308e-bfd1-c546ef575ad4&quot;,&quot;itemData&quot;:{&quot;DOI&quot;:&quot;10.1029/2021MS002470&quot;,&quot;ISSN&quot;:&quot;19422466&quot;,&quot;abstract&quot;:&quot;Empirical studies have shown that plant photosynthetic responses to environmental change can vary over time due to acclimation, but acclimation responses are often not included in Earth System Models. Photosynthetic least cost theory can be used to develop models of photosynthetic acclimation that are simple and testable. The theory is based on the idea that plants will acclimate to minimize the ratio of carbon costs to photosynthetic assimilation rate (Prentice et al., 2014, https://doi.org/10.1111/ele.12211). Formulations of this theory have been developed for C3 plants, but not C4 plants, which account for over 20% of global photosynthesis and are over-represented among widely grown crops. Here, we use photosynthetic least cost theory to derive a model for C4 photosynthetic acclimation to above-ground abiotic conditions. We then compare our model's responses to a similar model of C3 photosynthetic acclimation and find that C4 photosynthesis has the highest simulated advantage over C3 photosynthesis in hot, dry, and low CO2 environments. We find that this advantage predicts C4 abundance globally, but that the shallower CO2 response of C4 as compared to C3 photosynthesis will reduce C4 plant competitiveness under future conditions, despite higher temperatures. We also show that an acclimated model predicts similar or faster rates of C4 under all conditions than a model that does not consider acclimation, suggesting that Earth System Models (ESMs) are underestimating future C4 carbon uptake by not including acclimation. Our model is designed for easy incorporation into such ESMs.&quot;,&quot;author&quot;:[{&quot;dropping-particle&quot;:&quot;&quot;,&quot;family&quot;:&quot;Scott&quot;,&quot;given&quot;:&quot;Helen G&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Advances in Modeling Earth Systems&quot;,&quot;id&quot;:&quot;44e7cdd3-2b95-308e-bfd1-c546ef575ad4&quot;,&quot;issue&quot;:&quot;3&quot;,&quot;issued&quot;:{&quot;date-parts&quot;:[[&quot;2022&quot;]]},&quot;page&quot;:&quot;1-16&quot;,&quot;title&quot;:&quot;A Model of C4 Photosynthetic Acclimation Based on Least-Cost Optimality Theory Suitable for Earth System Model Incorporation&quot;,&quot;type&quot;:&quot;article-journal&quot;,&quot;volume&quot;:&quot;14&quot;,&quot;container-title-short&quot;:&quot;J Adv Model Earth Syst&quot;},&quot;uris&quot;:[&quot;http://www.mendeley.com/documents/?uuid=48145d5a-a6b8-4581-9182-4fc9e7a3441b&quot;],&quot;isTemporary&quot;:false,&quot;legacyDesktopId&quot;:&quot;48145d5a-a6b8-4581-9182-4fc9e7a3441b&quot;}]},{&quot;citationID&quot;:&quot;MENDELEY_CITATION_e576a004-f801-413b-8725-2e800dd5faea&quot;,&quot;properties&quot;:{&quot;noteIndex&quot;:0},&quot;isEdited&quot;:false,&quot;manualOverride&quot;:{&quot;citeprocText&quot;:&quot;(N. G. Smith &amp;#38; Keenan, 2020)&quot;,&quot;isManuallyOverridden&quot;:false,&quot;manualOverrideText&quot;:&quot;&quot;},&quot;citationTag&quot;:&quot;MENDELEY_CITATION_v3_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&quot;,&quot;citationItems&quot;:[{&quot;id&quot;:&quot;710beda3-e928-37ca-8ac0-4828186f88b1&quot;,&quot;itemData&quot;:{&quot;DOI&quot;:&quot;10.1111/gcb.15212&quot;,&quot;ISSN&quot;:&quot;1354-1013&quot;,&quot;abstract&quot;:&quo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quot;,&quot;author&quot;:[{&quot;dropping-particle&quot;:&quot;&quot;,&quot;family&quot;:&quot;Smith&quot;,&quot;given&quot;:&quot;Nicholas G&quot;,&quot;non-dropping-particle&quot;:&quot;&quot;,&quot;parse-names&quot;:false,&quot;suffix&quot;:&quot;&quot;},{&quot;dropping-particle&quot;:&quot;&quot;,&quot;family&quot;:&quot;Keenan&quot;,&quot;given&quot;:&quot;Trevor F&quot;,&quot;non-dropping-particle&quot;:&quot;&quot;,&quot;parse-names&quot;:false,&quot;suffix&quot;:&quot;&quot;}],&quot;container-title&quot;:&quot;Global Change Biology&quot;,&quot;id&quot;:&quot;710beda3-e928-37ca-8ac0-4828186f88b1&quot;,&quot;issue&quot;:&quot;9&quot;,&quot;issued&quot;:{&quot;date-parts&quot;:[[&quot;2020&quot;,&quot;9&quot;,&quot;3&quot;]]},&quot;page&quot;:&quot;5202-5216&quot;,&quot;title&quot;:&quot;Mechanisms underlying leaf photosynthetic acclimation to warming and elevated CO2 as inferred from least‐cost optimality theory&quot;,&quot;type&quot;:&quot;article-journal&quot;,&quot;volume&quot;:&quot;26&quot;,&quot;container-title-short&quot;:&quot;Glob Chang Biol&quot;},&quot;uris&quot;:[&quot;http://www.mendeley.com/documents/?uuid=bbe0947b-b3f9-4a9e-999f-3f077c3079d4&quot;],&quot;isTemporary&quot;:false,&quot;legacyDesktopId&quot;:&quot;bbe0947b-b3f9-4a9e-999f-3f077c3079d4&quot;}]},{&quot;citationID&quot;:&quot;MENDELEY_CITATION_73890786-a250-47ec-9661-905add70f129&quot;,&quot;properties&quot;:{&quot;noteIndex&quot;:0},&quot;isEdited&quot;:false,&quot;manualOverride&quot;:{&quot;citeprocText&quot;:&quot;(Poorter et al., 2012)&quot;,&quot;isManuallyOverridden&quot;:false,&quot;manualOverrideText&quot;:&quot;&quot;},&quot;citationTag&quot;:&quot;MENDELEY_CITATION_v3_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&quot;,&quot;citationItems&quot;:[{&quot;id&quot;:&quot;4765d321-e37b-3d77-bbb9-bd9005487d3d&quot;,&quot;itemData&quot;:{&quot;DOI&quot;:&quot;10.1071/FP12049&quot;,&quot;ISSN&quot;:&quot;14454408&quot;,&quot;abstract&quot;:&quot;The majority of experiments in plant biology use plants grown in some kind of container or pot. We conducted a meta-analysis on 65 studies that analysed the effect of pot size on growth and underlying variables. On average, a doubling of the pot size increased biomass production by 43%. Further analysis of pot size effects on the underlying components of growth suggests that reduced growth in smaller pots is caused mainly by a reduction in photosynthesis per unit leaf area, rather than by changes in leaf morphology or biomass allocation. The appropriate pot size will logically depend on the size of the plants growing in them. Based on various lines of evidence we suggest that an appropriate pot size is one in which the plant biomass does not exceed 1gL-1. In current research practice ∼65% of the experiments exceed that threshold. We suggest that researchers need to carefully consider the pot size in their experiments, as small pots may change experimental results and defy the purpose of the experiment. © 2012 CSIRO.&quot;,&quot;author&quot;:[{&quot;dropping-particle&quot;:&quot;&quot;,&quot;family&quot;:&quot;Poorter&quot;,&quot;given&quot;:&quot;Hendrik&quot;,&quot;non-dropping-particle&quot;:&quot;&quot;,&quot;parse-names&quot;:false,&quot;suffix&quot;:&quot;&quot;},{&quot;dropping-particle&quot;:&quot;&quot;,&quot;family&quot;:&quot;Bühler&quot;,&quot;given&quot;:&quot;Jonas&quot;,&quot;non-dropping-particle&quot;:&quot;&quot;,&quot;parse-names&quot;:false,&quot;suffix&quot;:&quot;&quot;},{&quot;dropping-particle&quot;:&quot;&quot;,&quot;family&quot;:&quot;Dusschoten&quot;,&quot;given&quot;:&quot;Dagmar&quot;,&quot;non-dropping-particle&quot;:&quot;Van&quot;,&quot;parse-names&quot;:false,&quot;suffix&quot;:&quot;&quot;},{&quot;dropping-particle&quot;:&quot;&quot;,&quot;family&quot;:&quot;Climent&quot;,&quot;given&quot;:&quot;Joś&quot;,&quot;non-dropping-particle&quot;:&quot;&quot;,&quot;parse-names&quot;:false,&quot;suffix&quot;:&quot;&quot;},{&quot;dropping-particle&quot;:&quot;&quot;,&quot;family&quot;:&quot;Postma&quot;,&quot;given&quot;:&quot;Johannes A.&quot;,&quot;non-dropping-particle&quot;:&quot;&quot;,&quot;parse-names&quot;:false,&quot;suffix&quot;:&quot;&quot;}],&quot;container-title&quot;:&quot;Functional Plant Biology&quot;,&quot;id&quot;:&quot;4765d321-e37b-3d77-bbb9-bd9005487d3d&quot;,&quot;issue&quot;:&quot;11&quot;,&quot;issued&quot;:{&quot;date-parts&quot;:[[&quot;2012&quot;]]},&quot;page&quot;:&quot;839-850&quot;,&quot;title&quot;:&quot;Pot size matters: A meta-analysis of the effects of rooting volume on plant growth&quot;,&quot;type&quot;:&quot;article-journal&quot;,&quot;volume&quot;:&quot;39&quot;,&quot;container-title-short&quot;:&quot;&quot;},&quot;uris&quot;:[&quot;http://www.mendeley.com/documents/?uuid=d2fc7dd0-f985-4014-a0fc-d0bf916ae5a9&quot;],&quot;isTemporary&quot;:false,&quot;legacyDesktopId&quot;:&quot;d2fc7dd0-f985-4014-a0fc-d0bf916ae5a9&quot;}]},{&quot;citationID&quot;:&quot;MENDELEY_CITATION_fb932d5c-606c-4478-9f3f-4278f6d09f52&quot;,&quot;properties&quot;:{&quot;noteIndex&quot;:0},&quot;isEdited&quot;:false,&quot;manualOverride&quot;:{&quot;citeprocText&quot;:&quot;(Poorter et al., 2012)&quot;,&quot;isManuallyOverridden&quot;:true,&quot;manualOverrideText&quot;:&quot;Poorter et al. (2012)&quot;},&quot;citationTag&quot;:&quot;MENDELEY_CITATION_v3_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&quot;,&quot;citationItems&quot;:[{&quot;id&quot;:&quot;4765d321-e37b-3d77-bbb9-bd9005487d3d&quot;,&quot;itemData&quot;:{&quot;DOI&quot;:&quot;10.1071/FP12049&quot;,&quot;ISSN&quot;:&quot;14454408&quot;,&quot;abstract&quot;:&quot;The majority of experiments in plant biology use plants grown in some kind of container or pot. We conducted a meta-analysis on 65 studies that analysed the effect of pot size on growth and underlying variables. On average, a doubling of the pot size increased biomass production by 43%. Further analysis of pot size effects on the underlying components of growth suggests that reduced growth in smaller pots is caused mainly by a reduction in photosynthesis per unit leaf area, rather than by changes in leaf morphology or biomass allocation. The appropriate pot size will logically depend on the size of the plants growing in them. Based on various lines of evidence we suggest that an appropriate pot size is one in which the plant biomass does not exceed 1gL-1. In current research practice ∼65% of the experiments exceed that threshold. We suggest that researchers need to carefully consider the pot size in their experiments, as small pots may change experimental results and defy the purpose of the experiment. © 2012 CSIRO.&quot;,&quot;author&quot;:[{&quot;dropping-particle&quot;:&quot;&quot;,&quot;family&quot;:&quot;Poorter&quot;,&quot;given&quot;:&quot;Hendrik&quot;,&quot;non-dropping-particle&quot;:&quot;&quot;,&quot;parse-names&quot;:false,&quot;suffix&quot;:&quot;&quot;},{&quot;dropping-particle&quot;:&quot;&quot;,&quot;family&quot;:&quot;Bühler&quot;,&quot;given&quot;:&quot;Jonas&quot;,&quot;non-dropping-particle&quot;:&quot;&quot;,&quot;parse-names&quot;:false,&quot;suffix&quot;:&quot;&quot;},{&quot;dropping-particle&quot;:&quot;&quot;,&quot;family&quot;:&quot;Dusschoten&quot;,&quot;given&quot;:&quot;Dagmar&quot;,&quot;non-dropping-particle&quot;:&quot;Van&quot;,&quot;parse-names&quot;:false,&quot;suffix&quot;:&quot;&quot;},{&quot;dropping-particle&quot;:&quot;&quot;,&quot;family&quot;:&quot;Climent&quot;,&quot;given&quot;:&quot;Joś&quot;,&quot;non-dropping-particle&quot;:&quot;&quot;,&quot;parse-names&quot;:false,&quot;suffix&quot;:&quot;&quot;},{&quot;dropping-particle&quot;:&quot;&quot;,&quot;family&quot;:&quot;Postma&quot;,&quot;given&quot;:&quot;Johannes A.&quot;,&quot;non-dropping-particle&quot;:&quot;&quot;,&quot;parse-names&quot;:false,&quot;suffix&quot;:&quot;&quot;}],&quot;container-title&quot;:&quot;Functional Plant Biology&quot;,&quot;id&quot;:&quot;4765d321-e37b-3d77-bbb9-bd9005487d3d&quot;,&quot;issue&quot;:&quot;11&quot;,&quot;issued&quot;:{&quot;date-parts&quot;:[[&quot;2012&quot;]]},&quot;page&quot;:&quot;839-850&quot;,&quot;title&quot;:&quot;Pot size matters: A meta-analysis of the effects of rooting volume on plant growth&quot;,&quot;type&quot;:&quot;article-journal&quot;,&quot;volume&quot;:&quot;39&quot;,&quot;container-title-short&quot;:&quot;&quot;},&quot;uris&quot;:[&quot;http://www.mendeley.com/documents/?uuid=d2fc7dd0-f985-4014-a0fc-d0bf916ae5a9&quot;],&quot;isTemporary&quot;:false,&quot;legacyDesktopId&quot;:&quot;d2fc7dd0-f985-4014-a0fc-d0bf916ae5a9&quot;}]}]"/>
    <we:property name="MENDELEY_CITATIONS_STYLE" value="{&quot;id&quot;:&quot;https://www.zotero.org/styles/global-change-biology&quot;,&quot;title&quot;:&quot;Global Change Biology&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3F899FC-8CE9-E549-8249-6D16CAE576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40</Pages>
  <Words>13165</Words>
  <Characters>75043</Characters>
  <Application>Microsoft Office Word</Application>
  <DocSecurity>0</DocSecurity>
  <Lines>625</Lines>
  <Paragraphs>176</Paragraphs>
  <ScaleCrop>false</ScaleCrop>
  <HeadingPairs>
    <vt:vector size="2" baseType="variant">
      <vt:variant>
        <vt:lpstr>Title</vt:lpstr>
      </vt:variant>
      <vt:variant>
        <vt:i4>1</vt:i4>
      </vt:variant>
    </vt:vector>
  </HeadingPairs>
  <TitlesOfParts>
    <vt:vector size="1" baseType="lpstr">
      <vt:lpstr/>
    </vt:vector>
  </TitlesOfParts>
  <Company>Texas Tech University</Company>
  <LinksUpToDate>false</LinksUpToDate>
  <CharactersWithSpaces>88032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Perkowski, Evan A</dc:creator>
  <cp:keywords/>
  <dc:description/>
  <cp:lastModifiedBy>Perkowski, Evan A</cp:lastModifiedBy>
  <cp:revision>2</cp:revision>
  <cp:lastPrinted>2023-07-14T20:41:00Z</cp:lastPrinted>
  <dcterms:created xsi:type="dcterms:W3CDTF">2023-08-14T10:56:00Z</dcterms:created>
  <dcterms:modified xsi:type="dcterms:W3CDTF">2023-08-14T10:56:00Z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d318f89c-753e-37fb-ba10-399a36a20455</vt:lpwstr>
  </property>
  <property fmtid="{D5CDD505-2E9C-101B-9397-08002B2CF9AE}" pid="4" name="Mendeley Citation Style_1">
    <vt:lpwstr>http://www.zotero.org/styles/global-change-biology</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http://www.zotero.org/styles/ecology</vt:lpwstr>
  </property>
  <property fmtid="{D5CDD505-2E9C-101B-9397-08002B2CF9AE}" pid="14" name="Mendeley Recent Style Name 4_1">
    <vt:lpwstr>Ecology</vt:lpwstr>
  </property>
  <property fmtid="{D5CDD505-2E9C-101B-9397-08002B2CF9AE}" pid="15" name="Mendeley Recent Style Id 5_1">
    <vt:lpwstr>http://www.zotero.org/styles/global-change-biology</vt:lpwstr>
  </property>
  <property fmtid="{D5CDD505-2E9C-101B-9397-08002B2CF9AE}" pid="16" name="Mendeley Recent Style Name 5_1">
    <vt:lpwstr>Global Change Biology</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http://www.zotero.org/styles/journal-of-experimental-botany</vt:lpwstr>
  </property>
  <property fmtid="{D5CDD505-2E9C-101B-9397-08002B2CF9AE}" pid="20" name="Mendeley Recent Style Name 7_1">
    <vt:lpwstr>Journal of Experimental Botany</vt:lpwstr>
  </property>
  <property fmtid="{D5CDD505-2E9C-101B-9397-08002B2CF9AE}" pid="21" name="Mendeley Recent Style Id 8_1">
    <vt:lpwstr>http://www.zotero.org/styles/national-library-of-medicine</vt:lpwstr>
  </property>
  <property fmtid="{D5CDD505-2E9C-101B-9397-08002B2CF9AE}" pid="22" name="Mendeley Recent Style Name 8_1">
    <vt:lpwstr>National Library of Medicine</vt:lpwstr>
  </property>
  <property fmtid="{D5CDD505-2E9C-101B-9397-08002B2CF9AE}" pid="23" name="Mendeley Recent Style Id 9_1">
    <vt:lpwstr>http://www.zotero.org/styles/new-phytologist</vt:lpwstr>
  </property>
  <property fmtid="{D5CDD505-2E9C-101B-9397-08002B2CF9AE}" pid="24" name="Mendeley Recent Style Name 9_1">
    <vt:lpwstr>New Phytologist</vt:lpwstr>
  </property>
</Properties>
</file>