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3DDE76F" w14:textId="77777777" w:rsidR="00EF62B4" w:rsidRDefault="00EF62B4" w:rsidP="00DE2B27">
      <w:pPr>
        <w:spacing w:line="360" w:lineRule="auto"/>
        <w:rPr>
          <w:ins w:id="0" w:author="Perkowski, Evan A" w:date="2023-11-13T15:04:00Z"/>
          <w:b/>
          <w:bCs/>
        </w:rPr>
      </w:pPr>
    </w:p>
    <w:p w14:paraId="6DC7C476" w14:textId="1B43D20C"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Ezinwanne Ezekannagha,</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1F639A01" w:rsidR="004A3AB0" w:rsidRDefault="00EF62B4" w:rsidP="00DE2B27">
      <w:pPr>
        <w:spacing w:line="360" w:lineRule="auto"/>
        <w:rPr>
          <w:bCs/>
        </w:rPr>
      </w:pPr>
      <w:ins w:id="1" w:author="Perkowski, Evan A" w:date="2023-11-13T15:04:00Z">
        <w:r>
          <w:t>evan.a.perkowski@ttu.edu</w:t>
        </w:r>
      </w:ins>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77EDBD6F" w:rsidR="009F20B5" w:rsidRPr="00FE014F" w:rsidRDefault="009F20B5" w:rsidP="00DE2B27">
      <w:pPr>
        <w:spacing w:line="360" w:lineRule="auto"/>
        <w:rPr>
          <w:bCs/>
        </w:rPr>
      </w:pPr>
      <w:r w:rsidRPr="00FE014F">
        <w:rPr>
          <w:b/>
        </w:rPr>
        <w:t>Abstract:</w:t>
      </w:r>
      <w:r w:rsidRPr="00FE014F">
        <w:rPr>
          <w:bCs/>
        </w:rPr>
        <w:t xml:space="preserve"> </w:t>
      </w:r>
      <w:del w:id="2" w:author="Perkowski, Evan A [2]" w:date="2023-11-13T15:30:00Z">
        <w:r w:rsidR="00031209" w:rsidDel="00165C21">
          <w:rPr>
            <w:bCs/>
          </w:rPr>
          <w:delText>300</w:delText>
        </w:r>
        <w:r w:rsidRPr="00FE014F" w:rsidDel="00165C21">
          <w:rPr>
            <w:bCs/>
          </w:rPr>
          <w:delText xml:space="preserve"> </w:delText>
        </w:r>
      </w:del>
      <w:ins w:id="3" w:author="Perkowski, Evan A [2]" w:date="2023-11-13T15:30:00Z">
        <w:r w:rsidR="00165C21">
          <w:rPr>
            <w:bCs/>
          </w:rPr>
          <w:t>30</w:t>
        </w:r>
        <w:r w:rsidR="00165C21">
          <w:rPr>
            <w:bCs/>
          </w:rPr>
          <w:t>3</w:t>
        </w:r>
        <w:r w:rsidR="00165C21" w:rsidRPr="00FE014F">
          <w:rPr>
            <w:bCs/>
          </w:rPr>
          <w:t xml:space="preserve"> </w:t>
        </w:r>
      </w:ins>
      <w:r w:rsidRPr="00FE014F">
        <w:rPr>
          <w:bCs/>
        </w:rPr>
        <w:t>words</w:t>
      </w:r>
      <w:r w:rsidR="002E00E5">
        <w:rPr>
          <w:bCs/>
        </w:rPr>
        <w:t xml:space="preserve"> (</w:t>
      </w:r>
      <w:r w:rsidR="002E00E5">
        <w:rPr>
          <w:bCs/>
          <w:i/>
          <w:iCs/>
        </w:rPr>
        <w:t>GCB maximum: 300 words</w:t>
      </w:r>
      <w:r w:rsidR="002E00E5">
        <w:rPr>
          <w:bCs/>
        </w:rPr>
        <w:t>)</w:t>
      </w:r>
    </w:p>
    <w:p w14:paraId="29AA5765" w14:textId="2DF93F5B" w:rsidR="009F20B5" w:rsidRPr="002E00E5" w:rsidRDefault="009F20B5" w:rsidP="00DE2B27">
      <w:pPr>
        <w:spacing w:line="360" w:lineRule="auto"/>
        <w:rPr>
          <w:bCs/>
        </w:rPr>
      </w:pPr>
      <w:r w:rsidRPr="00FE014F">
        <w:rPr>
          <w:b/>
        </w:rPr>
        <w:t>Main text word count</w:t>
      </w:r>
      <w:r w:rsidRPr="00FE014F">
        <w:rPr>
          <w:bCs/>
        </w:rPr>
        <w:t xml:space="preserve">: </w:t>
      </w:r>
      <w:del w:id="4" w:author="Perkowski, Evan A [2]" w:date="2023-11-13T16:32:00Z">
        <w:r w:rsidR="00BC2471" w:rsidDel="00B812A5">
          <w:rPr>
            <w:bCs/>
          </w:rPr>
          <w:delText>7</w:delText>
        </w:r>
        <w:r w:rsidR="00F41342" w:rsidDel="00B812A5">
          <w:rPr>
            <w:bCs/>
          </w:rPr>
          <w:delText>7</w:delText>
        </w:r>
        <w:r w:rsidR="006F6132" w:rsidDel="00B812A5">
          <w:rPr>
            <w:bCs/>
          </w:rPr>
          <w:delText>68</w:delText>
        </w:r>
        <w:r w:rsidRPr="00FE014F" w:rsidDel="00B812A5">
          <w:rPr>
            <w:bCs/>
          </w:rPr>
          <w:delText xml:space="preserve"> </w:delText>
        </w:r>
      </w:del>
      <w:ins w:id="5" w:author="Perkowski, Evan A [2]" w:date="2023-11-13T16:32:00Z">
        <w:r w:rsidR="00B812A5">
          <w:rPr>
            <w:bCs/>
          </w:rPr>
          <w:t>77</w:t>
        </w:r>
        <w:r w:rsidR="00B812A5">
          <w:rPr>
            <w:bCs/>
          </w:rPr>
          <w:t>5</w:t>
        </w:r>
        <w:r w:rsidR="00B812A5">
          <w:rPr>
            <w:bCs/>
          </w:rPr>
          <w:t>8</w:t>
        </w:r>
        <w:r w:rsidR="00B812A5" w:rsidRPr="00FE014F">
          <w:rPr>
            <w:bCs/>
          </w:rPr>
          <w:t xml:space="preserve"> </w:t>
        </w:r>
      </w:ins>
      <w:r w:rsidRPr="00FE014F">
        <w:rPr>
          <w:bCs/>
        </w:rPr>
        <w:t>words</w:t>
      </w:r>
      <w:r w:rsidR="002E00E5">
        <w:rPr>
          <w:bCs/>
        </w:rPr>
        <w:t xml:space="preserve"> (</w:t>
      </w:r>
      <w:r w:rsidR="002E00E5">
        <w:rPr>
          <w:bCs/>
          <w:i/>
          <w:iCs/>
        </w:rPr>
        <w:t>GCB maximum: 8000 words</w:t>
      </w:r>
      <w:r w:rsidR="002E00E5">
        <w:rPr>
          <w:bCs/>
        </w:rPr>
        <w:t>)</w:t>
      </w:r>
    </w:p>
    <w:p w14:paraId="06E78CAB" w14:textId="2DF0796E" w:rsidR="009F20B5" w:rsidRPr="00FE014F" w:rsidRDefault="009F20B5" w:rsidP="00DE2B27">
      <w:pPr>
        <w:spacing w:line="360" w:lineRule="auto"/>
        <w:ind w:firstLine="720"/>
        <w:rPr>
          <w:bCs/>
        </w:rPr>
      </w:pPr>
      <w:r w:rsidRPr="00FE014F">
        <w:rPr>
          <w:bCs/>
        </w:rPr>
        <w:t xml:space="preserve">Introduction: </w:t>
      </w:r>
      <w:r>
        <w:rPr>
          <w:bCs/>
        </w:rPr>
        <w:t>1</w:t>
      </w:r>
      <w:r w:rsidR="00036C09">
        <w:rPr>
          <w:bCs/>
        </w:rPr>
        <w:t>5</w:t>
      </w:r>
      <w:r w:rsidR="00C80512">
        <w:rPr>
          <w:bCs/>
        </w:rPr>
        <w:t>40</w:t>
      </w:r>
      <w:r w:rsidRPr="00FE014F">
        <w:rPr>
          <w:bCs/>
        </w:rPr>
        <w:t xml:space="preserve"> words</w:t>
      </w:r>
    </w:p>
    <w:p w14:paraId="7C0C40D4" w14:textId="77E1DA8A"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w:t>
      </w:r>
      <w:r w:rsidR="00251593">
        <w:rPr>
          <w:bCs/>
        </w:rPr>
        <w:t>0</w:t>
      </w:r>
      <w:r w:rsidRPr="00FE014F">
        <w:rPr>
          <w:bCs/>
        </w:rPr>
        <w:t xml:space="preserve"> 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3E24D72A" w:rsidR="009F20B5" w:rsidRDefault="009F20B5" w:rsidP="00DE2B27">
      <w:pPr>
        <w:spacing w:line="360" w:lineRule="auto"/>
        <w:ind w:firstLine="720"/>
        <w:rPr>
          <w:bCs/>
        </w:rPr>
      </w:pPr>
      <w:r w:rsidRPr="00FE014F">
        <w:rPr>
          <w:bCs/>
        </w:rPr>
        <w:t xml:space="preserve">Discussion: </w:t>
      </w:r>
      <w:del w:id="6" w:author="Perkowski, Evan A [2]" w:date="2023-11-13T16:32:00Z">
        <w:r w:rsidR="00AC21AF" w:rsidDel="00B812A5">
          <w:rPr>
            <w:bCs/>
          </w:rPr>
          <w:delText>19</w:delText>
        </w:r>
        <w:r w:rsidR="00DF28B1" w:rsidDel="00B812A5">
          <w:rPr>
            <w:bCs/>
          </w:rPr>
          <w:delText>74</w:delText>
        </w:r>
        <w:r w:rsidRPr="00FE014F" w:rsidDel="00B812A5">
          <w:rPr>
            <w:bCs/>
          </w:rPr>
          <w:delText xml:space="preserve"> </w:delText>
        </w:r>
      </w:del>
      <w:ins w:id="7" w:author="Perkowski, Evan A [2]" w:date="2023-11-13T16:32:00Z">
        <w:r w:rsidR="00B812A5">
          <w:rPr>
            <w:bCs/>
          </w:rPr>
          <w:t>19</w:t>
        </w:r>
        <w:r w:rsidR="00B812A5">
          <w:rPr>
            <w:bCs/>
          </w:rPr>
          <w:t>6</w:t>
        </w:r>
        <w:r w:rsidR="00B812A5">
          <w:rPr>
            <w:bCs/>
          </w:rPr>
          <w:t>4</w:t>
        </w:r>
        <w:r w:rsidR="00B812A5" w:rsidRPr="00FE014F">
          <w:rPr>
            <w:bCs/>
          </w:rPr>
          <w:t xml:space="preserve"> </w:t>
        </w:r>
      </w:ins>
      <w:r w:rsidRPr="00FE014F">
        <w:rPr>
          <w:bCs/>
        </w:rPr>
        <w:t>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7484E67D"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(Merr)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and across nine</w:t>
      </w:r>
      <w:r w:rsidR="00707A3E">
        <w:rPr>
          <w:bCs/>
        </w:rPr>
        <w:t xml:space="preserve"> soil</w:t>
      </w:r>
      <w:r>
        <w:rPr>
          <w:bCs/>
        </w:rPr>
        <w:t xml:space="preserv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w:t>
      </w:r>
      <w:ins w:id="8" w:author="Perkowski, Evan A [2]" w:date="2023-11-13T15:30:00Z">
        <w:r w:rsidR="00165C21">
          <w:rPr>
            <w:bCs/>
          </w:rPr>
          <w:t xml:space="preserve">nitrogen </w:t>
        </w:r>
      </w:ins>
      <w:r w:rsidR="00DF3F53">
        <w:rPr>
          <w:bCs/>
        </w:rPr>
        <w:t xml:space="preserve">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9" w:author="Perkowski, Evan A [2]" w:date="2023-11-13T15:30:00Z">
        <w:r w:rsidR="00165C21">
          <w:rPr>
            <w:bCs/>
          </w:rPr>
          <w:t xml:space="preserve">nitrogen </w:t>
        </w:r>
      </w:ins>
      <w:r w:rsidR="00DF3F53">
        <w:rPr>
          <w:bCs/>
        </w:rPr>
        <w:t xml:space="preserve">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10" w:author="Perkowski, Evan A [2]" w:date="2023-11-13T15:30:00Z">
        <w:r w:rsidR="00165C21">
          <w:rPr>
            <w:bCs/>
          </w:rPr>
          <w:t xml:space="preserve">nitrogen </w:t>
        </w:r>
      </w:ins>
      <w:r w:rsidR="00DF3F53">
        <w:rPr>
          <w:bCs/>
        </w:rPr>
        <w:t>fertilization levels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B3B5DE2"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D9586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globally limited by </w:t>
      </w:r>
      <w:r w:rsidR="00980A65" w:rsidRPr="00FE014F">
        <w:rPr>
          <w:bCs/>
        </w:rPr>
        <w:t>n</w:t>
      </w:r>
      <w:r w:rsidR="00980A65">
        <w:rPr>
          <w:bCs/>
        </w:rPr>
        <w:t>itrogen</w:t>
      </w:r>
      <w:r w:rsidR="00980A65">
        <w:t xml:space="preserve"> availability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w:t>
      </w:r>
      <w:r w:rsidR="00AD72DC" w:rsidRPr="00AD72DC">
        <w:rPr>
          <w:noProof/>
        </w:rPr>
        <w:lastRenderedPageBreak/>
        <w:t xml:space="preserve">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3D7BEA45"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 not be as tightly linked to changes in nitrogen availability as has been implied and may instead be a product of altered leaf nitrogen demand to build and maintain photosynthetic enzymes.</w:t>
      </w:r>
    </w:p>
    <w:p w14:paraId="7A1E7B67" w14:textId="79684760" w:rsidR="006F27A7" w:rsidRPr="00031209" w:rsidRDefault="00521356" w:rsidP="00521356">
      <w:pPr>
        <w:spacing w:line="360" w:lineRule="auto"/>
        <w:ind w:firstLine="720"/>
        <w:rPr>
          <w:color w:val="000000"/>
        </w:rPr>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r w:rsidR="00C6573F">
        <w:t xml:space="preserve">A merging of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 xml:space="preserve">posits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 result of a stronger downregulation in the maximum rate of Rubisco carboxylation (</w:t>
      </w:r>
      <w:r w:rsidR="00526FCA">
        <w:rPr>
          <w:i/>
          <w:iCs/>
        </w:rPr>
        <w:t>V</w:t>
      </w:r>
      <w:r w:rsidR="00526FCA">
        <w:rPr>
          <w:vertAlign w:val="subscript"/>
        </w:rPr>
        <w:t>cmax</w:t>
      </w:r>
      <w:r w:rsidR="00526FCA">
        <w:t xml:space="preserve">) than the </w:t>
      </w:r>
      <w:r w:rsidR="00526FCA">
        <w:lastRenderedPageBreak/>
        <w:t>maximum rate of electron transport for RuBP regeneration (</w:t>
      </w:r>
      <w:r w:rsidR="00526FCA">
        <w:rPr>
          <w:i/>
          <w:iCs/>
        </w:rPr>
        <w:t>J</w:t>
      </w:r>
      <w:r w:rsidR="00526FCA">
        <w:rPr>
          <w:vertAlign w:val="subscript"/>
        </w:rPr>
        <w:t>max</w:t>
      </w:r>
      <w:r w:rsidR="00526FCA">
        <w:t>). These responses decrease leaf nitrogen demand to build and maintain photosynthetic enzymes, increasing photosynthetic nitrogen-use efficiency and allowing increased net photosynthesis rates to be achieved through increasingly equal co-limitation of Rubisco carboxylation and electron transport for RuBP regeneration</w:t>
      </w:r>
      <w:r w:rsidR="00AF4FD7">
        <w:t xml:space="preserve"> </w:t>
      </w:r>
      <w:r w:rsidR="00AF4FD7">
        <w:fldChar w:fldCharType="begin" w:fldLock="1"/>
      </w:r>
      <w:r w:rsidR="00EF62B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r w:rsidR="00DB33A8" w:rsidRPr="00DB33A8">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229C18FF" w:rsidR="00267A0A" w:rsidRPr="00036C09" w:rsidRDefault="00267A0A" w:rsidP="006F27A7">
      <w:pPr>
        <w:spacing w:line="360" w:lineRule="auto"/>
        <w:ind w:firstLine="720"/>
      </w:pPr>
      <w:r>
        <w:t>The 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rsidR="00DB33A8">
        <w:t>However</w:t>
      </w:r>
      <w:r>
        <w:t>,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driven 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r w:rsidR="00521356">
        <w:t>set</w:t>
      </w:r>
      <w:r w:rsidR="00036C09">
        <w:t xml:space="preserve"> by 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0AFA422B"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C52877">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acquisition strategy cannot be ignored when considering effects of nitrogen </w:t>
      </w:r>
      <w:r>
        <w:rPr>
          <w:color w:val="000000"/>
        </w:rPr>
        <w:lastRenderedPageBreak/>
        <w:t xml:space="preserve">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315D28D1" w:rsidR="00BB589B" w:rsidRDefault="00BB589B" w:rsidP="00BB589B">
      <w:pPr>
        <w:spacing w:line="360" w:lineRule="auto"/>
        <w:ind w:firstLine="720"/>
      </w:pPr>
      <w:r>
        <w:t xml:space="preserve">Here, we conducted a growth chamber experiment using </w:t>
      </w:r>
      <w:r>
        <w:rPr>
          <w:i/>
          <w:iCs/>
        </w:rPr>
        <w:t>Glycine max</w:t>
      </w:r>
      <w:r>
        <w:t xml:space="preserve"> L. (Merr.) seedlings grown under full factorial combinations of two CO</w:t>
      </w:r>
      <w:r>
        <w:rPr>
          <w:vertAlign w:val="subscript"/>
        </w:rPr>
        <w:t>2</w:t>
      </w:r>
      <w:r>
        <w:t xml:space="preserve"> concentrations, two inoculation treatments, and nine</w:t>
      </w:r>
      <w:r w:rsidR="00EF62B4">
        <w:t xml:space="preserve"> soil nitrogen</w:t>
      </w:r>
      <w:r>
        <w:t xml:space="preserv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3722BAF"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r w:rsidRPr="0065690A">
        <w:rPr>
          <w:i/>
          <w:iCs/>
        </w:rPr>
        <w:t>J</w:t>
      </w:r>
      <w:r w:rsidRPr="0065690A">
        <w:rPr>
          <w:vertAlign w:val="subscript"/>
        </w:rPr>
        <w:t>max</w:t>
      </w:r>
      <w:r>
        <w:t>:</w:t>
      </w:r>
      <w:r w:rsidRPr="0065690A">
        <w:rPr>
          <w:i/>
          <w:iCs/>
        </w:rPr>
        <w:t>V</w:t>
      </w:r>
      <w:r w:rsidRPr="0065690A">
        <w:rPr>
          <w:vertAlign w:val="subscript"/>
        </w:rPr>
        <w:t>cmax</w:t>
      </w:r>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27DF1CBA"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EF62B4">
        <w:t xml:space="preserve">nitrogen </w:t>
      </w:r>
      <w:r w:rsidR="00036C09">
        <w:t>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11" w:author="Perkowski, Evan A [2]" w:date="2023-11-13T15:30:00Z">
        <w:r w:rsidR="00165C21">
          <w:t xml:space="preserve">nitrogen </w:t>
        </w:r>
      </w:ins>
      <w:r w:rsidR="00036C09">
        <w:t xml:space="preserve">fertilization levels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lastRenderedPageBreak/>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v:v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 xml:space="preserve">3 minutes, followed by three separate 3-minute washes with ultrapure water (MilliQ 7000; </w:t>
      </w:r>
      <w:r w:rsidRPr="00FE014F">
        <w:rPr>
          <w:color w:val="000000" w:themeColor="text1"/>
        </w:rPr>
        <w:t>MilliporeSigma,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r w:rsidRPr="00FE014F">
        <w:rPr>
          <w:i/>
          <w:iCs/>
        </w:rPr>
        <w:t>Bradyrhizobium japonicum</w:t>
      </w:r>
      <w:r w:rsidRPr="00FE014F">
        <w:t xml:space="preserve"> (Verdesian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7313A57"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12" w:author="Perkowski, Evan A [2]"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13" w:author="Perkowski, Evan A [2]" w:date="2023-11-13T15:29:00Z">
        <w:r w:rsidR="00165C21">
          <w:t>Nitrogen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14" w:author="Perkowski, Evan A [2]"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w:t>
      </w:r>
      <w:r w:rsidRPr="00FE014F">
        <w:lastRenderedPageBreak/>
        <w:t xml:space="preserve">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22F31B6"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net,growth</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2EB62061"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‘fitaci’ function in the ‘plantecophys’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all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0AB699A6"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w:t>
      </w:r>
      <w:r w:rsidRPr="00FE014F">
        <w:rPr>
          <w:color w:val="000000"/>
        </w:rPr>
        <w:lastRenderedPageBreak/>
        <w:t xml:space="preserve">using a flat-bed scanner to determine </w:t>
      </w:r>
      <w:r w:rsidR="009C5B7C">
        <w:rPr>
          <w:color w:val="000000"/>
        </w:rPr>
        <w:t>fresh</w:t>
      </w:r>
      <w:r w:rsidRPr="00FE014F">
        <w:rPr>
          <w:color w:val="000000"/>
        </w:rPr>
        <w:t xml:space="preserve"> leaf area using the 'LeafArea'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121E9D">
        <w:rPr>
          <w:color w:val="000000"/>
          <w:vertAlign w:val="subscript"/>
        </w:rPr>
        <w:t>growth</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r w:rsidR="00C01F98">
        <w:rPr>
          <w:i/>
          <w:iCs/>
          <w:color w:val="000000"/>
        </w:rPr>
        <w:t>A</w:t>
      </w:r>
      <w:r w:rsidR="00C01F98">
        <w:rPr>
          <w:color w:val="000000"/>
          <w:vertAlign w:val="subscript"/>
        </w:rPr>
        <w:t>net,growth</w:t>
      </w:r>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t>
      </w:r>
      <w:commentRangeStart w:id="15"/>
      <w:r w:rsidR="00251593">
        <w:rPr>
          <w:color w:val="000000"/>
        </w:rPr>
        <w:t>first converting</w:t>
      </w:r>
      <w:r w:rsidR="00C01F98">
        <w:rPr>
          <w:color w:val="000000"/>
        </w:rPr>
        <w:t xml:space="preserve"> </w:t>
      </w:r>
      <w:r w:rsidR="00C01F98">
        <w:rPr>
          <w:i/>
          <w:iCs/>
          <w:color w:val="000000"/>
        </w:rPr>
        <w:t>N</w:t>
      </w:r>
      <w:r w:rsidR="00C01F98">
        <w:rPr>
          <w:color w:val="000000"/>
          <w:vertAlign w:val="subscript"/>
        </w:rPr>
        <w:t>area</w:t>
      </w:r>
      <w:r w:rsidR="00C01F98">
        <w:rPr>
          <w:color w:val="000000"/>
        </w:rPr>
        <w:t xml:space="preserve">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commentRangeEnd w:id="15"/>
      <w:r w:rsidR="005D1A23">
        <w:rPr>
          <w:rStyle w:val="CommentReference"/>
        </w:rPr>
        <w:commentReference w:id="15"/>
      </w:r>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A cork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'LeafArea'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 xml:space="preserve">(Biotek Synergy H1; Biotek Instruments, Winooski, VT USA), with triplicates averaged and corrected by the mean of the blank absorbance value. </w:t>
      </w:r>
      <w:r>
        <w:rPr>
          <w:color w:val="000000"/>
        </w:rPr>
        <w:t xml:space="preserve">Blank-corrected absorbance values were used to estimate </w:t>
      </w:r>
      <w:r>
        <w:rPr>
          <w:i/>
          <w:iCs/>
          <w:color w:val="000000"/>
        </w:rPr>
        <w:t>Chl</w:t>
      </w:r>
      <w:r>
        <w:rPr>
          <w:color w:val="000000"/>
          <w:vertAlign w:val="subscript"/>
        </w:rPr>
        <w:t>a</w:t>
      </w:r>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r>
        <w:rPr>
          <w:i/>
          <w:iCs/>
          <w:color w:val="000000"/>
        </w:rPr>
        <w:t>Chl</w:t>
      </w:r>
      <w:r>
        <w:rPr>
          <w:color w:val="000000"/>
          <w:vertAlign w:val="subscript"/>
        </w:rPr>
        <w:t>b</w:t>
      </w:r>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r>
        <w:rPr>
          <w:i/>
          <w:iCs/>
          <w:color w:val="000000"/>
        </w:rPr>
        <w:t>Chl</w:t>
      </w:r>
      <w:r>
        <w:rPr>
          <w:color w:val="000000"/>
          <w:vertAlign w:val="subscript"/>
        </w:rPr>
        <w:t>a</w:t>
      </w:r>
      <w:r>
        <w:rPr>
          <w:color w:val="000000"/>
        </w:rPr>
        <w:t xml:space="preserve"> and </w:t>
      </w:r>
      <w:r>
        <w:rPr>
          <w:i/>
          <w:iCs/>
          <w:color w:val="000000"/>
        </w:rPr>
        <w:t>Chl</w:t>
      </w:r>
      <w:r>
        <w:rPr>
          <w:color w:val="000000"/>
          <w:vertAlign w:val="subscript"/>
        </w:rPr>
        <w:t>b</w:t>
      </w:r>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lastRenderedPageBreak/>
        <w:t>converted to area-based chlorophyll content by dividing by the total area of the leaf disks (</w:t>
      </w:r>
      <w:r>
        <w:rPr>
          <w:i/>
          <w:iCs/>
          <w:color w:val="000000"/>
        </w:rPr>
        <w:t>Chl</w:t>
      </w:r>
      <w:r>
        <w:rPr>
          <w:color w:val="000000"/>
          <w:vertAlign w:val="subscript"/>
        </w:rPr>
        <w:t>area</w:t>
      </w:r>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Sercon Ltd., Chestshire, UK) interfaced to an isotope ratio mass spectrometer (PDZ Europa 20-20 Isotope Ratio Mass Spectrometer, Sercon Ltd., Chestshire,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0455E1BC"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(Air-Tite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(Labco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(GasBenchII; Thermo Fisher Scientific, Waltham, MA, USA) </w:t>
      </w:r>
      <w:r>
        <w:t>coupled to a</w:t>
      </w:r>
      <w:r w:rsidR="009E4ECB">
        <w:t xml:space="preserve">n </w:t>
      </w:r>
      <w:r>
        <w:t>isotope-ratio mass spectrometer (</w:t>
      </w:r>
      <w:r w:rsidR="009E4ECB">
        <w:t>Thermo Finnigan Delta Plus XL; Thermo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6" w:author="Perkowski, Evan A [2]"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set to -8.8</w:t>
        </w:r>
      </w:ins>
      <w:ins w:id="17" w:author="Perkowski, Evan A [2]"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2F3F4BAE"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r w:rsidR="00C01F98" w:rsidRPr="00670974">
        <w:rPr>
          <w:i/>
          <w:iCs/>
          <w:color w:val="000000"/>
        </w:rPr>
        <w:t>N</w:t>
      </w:r>
      <w:r w:rsidR="00C01F98" w:rsidRPr="00670974">
        <w:rPr>
          <w:color w:val="000000"/>
          <w:vertAlign w:val="subscript"/>
        </w:rPr>
        <w:t>dfa</w:t>
      </w:r>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8" w:author="Perkowski, Evan A"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w:commentRangeStart w:id="19"/>
      <w:commentRangeStart w:id="20"/>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21" w:author="Perkowski, Evan A" w:date="2023-11-13T15:17:00Z">
                    <w:rPr>
                      <w:rFonts w:ascii="Cambria Math" w:hAnsi="Cambria Math"/>
                      <w:color w:val="000000"/>
                    </w:rPr>
                    <m:t>direct</m:t>
                  </w:ins>
                </m:r>
                <m:r>
                  <w:del w:id="22" w:author="Perkowski, Evan A"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23" w:author="Perkowski, Evan A" w:date="2023-11-13T15:17:00Z">
                    <w:rPr>
                      <w:rFonts w:ascii="Cambria Math" w:hAnsi="Cambria Math"/>
                      <w:color w:val="000000"/>
                    </w:rPr>
                    <m:t>direct</m:t>
                  </w:ins>
                </m:r>
                <m:r>
                  <w:del w:id="24" w:author="Perkowski, Evan A" w:date="2023-11-13T15:17:00Z">
                    <w:rPr>
                      <w:rFonts w:ascii="Cambria Math" w:hAnsi="Cambria Math"/>
                      <w:color w:val="000000"/>
                    </w:rPr>
                    <m:t>ref</m:t>
                  </w:del>
                </m:r>
              </m:sub>
            </m:sSub>
            <m:r>
              <w:rPr>
                <w:rFonts w:ascii="Cambria Math" w:hAnsi="Cambria Math"/>
                <w:color w:val="000000"/>
              </w:rPr>
              <m:t>-</m:t>
            </m:r>
            <m:sSup>
              <m:sSupPr>
                <m:ctrlPr>
                  <w:ins w:id="25" w:author="Perkowski, Evan A" w:date="2023-11-13T15:17:00Z">
                    <w:rPr>
                      <w:rFonts w:ascii="Cambria Math" w:hAnsi="Cambria Math"/>
                      <w:i/>
                      <w:color w:val="000000"/>
                    </w:rPr>
                  </w:ins>
                </m:ctrlPr>
              </m:sSupPr>
              <m:e>
                <m:r>
                  <w:ins w:id="26" w:author="Perkowski, Evan A" w:date="2023-11-13T15:17:00Z">
                    <w:rPr>
                      <w:rFonts w:ascii="Cambria Math" w:hAnsi="Cambria Math"/>
                      <w:color w:val="000000"/>
                      <w:lang w:val="el-GR"/>
                    </w:rPr>
                    <m:t>δ</m:t>
                  </w:ins>
                </m:r>
              </m:e>
              <m:sup>
                <m:r>
                  <w:ins w:id="27" w:author="Perkowski, Evan A" w:date="2023-11-13T15:17:00Z">
                    <w:rPr>
                      <w:rFonts w:ascii="Cambria Math" w:hAnsi="Cambria Math"/>
                      <w:color w:val="000000"/>
                    </w:rPr>
                    <m:t>15</m:t>
                  </w:ins>
                </m:r>
              </m:sup>
            </m:sSup>
            <m:sSub>
              <m:sSubPr>
                <m:ctrlPr>
                  <w:ins w:id="28" w:author="Perkowski, Evan A" w:date="2023-11-13T15:17:00Z">
                    <w:rPr>
                      <w:rFonts w:ascii="Cambria Math" w:hAnsi="Cambria Math"/>
                      <w:i/>
                      <w:color w:val="000000"/>
                    </w:rPr>
                  </w:ins>
                </m:ctrlPr>
              </m:sSubPr>
              <m:e>
                <m:r>
                  <w:ins w:id="29" w:author="Perkowski, Evan A" w:date="2023-11-13T15:17:00Z">
                    <w:rPr>
                      <w:rFonts w:ascii="Cambria Math" w:hAnsi="Cambria Math"/>
                      <w:color w:val="000000"/>
                    </w:rPr>
                    <m:t>N</m:t>
                  </w:ins>
                </m:r>
              </m:e>
              <m:sub>
                <m:r>
                  <w:ins w:id="30" w:author="Perkowski, Evan A" w:date="2023-11-13T15:17:00Z">
                    <w:rPr>
                      <w:rFonts w:ascii="Cambria Math" w:hAnsi="Cambria Math"/>
                      <w:color w:val="000000"/>
                    </w:rPr>
                    <m:t>fixation</m:t>
                  </w:ins>
                </m:r>
              </m:sub>
            </m:sSub>
            <m:r>
              <w:del w:id="31" w:author="Perkowski, Evan A" w:date="2023-11-13T15:17:00Z">
                <w:rPr>
                  <w:rFonts w:ascii="Cambria Math" w:hAnsi="Cambria Math"/>
                  <w:color w:val="000000"/>
                </w:rPr>
                <m:t>B</m:t>
              </w:del>
            </m:r>
          </m:den>
        </m:f>
        <w:commentRangeEnd w:id="19"/>
        <m:r>
          <m:rPr>
            <m:sty m:val="p"/>
          </m:rPr>
          <w:rPr>
            <w:rStyle w:val="CommentReference"/>
          </w:rPr>
          <w:commentReference w:id="19"/>
        </m:r>
        <w:commentRangeEnd w:id="20"/>
        <m:r>
          <m:rPr>
            <m:sty m:val="p"/>
          </m:rPr>
          <w:rPr>
            <w:rStyle w:val="CommentReference"/>
          </w:rPr>
          <w:commentReference w:id="20"/>
        </m:r>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4677188C" w:rsidR="00C01F98" w:rsidRDefault="00C01F98" w:rsidP="00C01F98">
      <w:pPr>
        <w:autoSpaceDE w:val="0"/>
        <w:autoSpaceDN w:val="0"/>
        <w:adjustRightInd w:val="0"/>
        <w:spacing w:line="360" w:lineRule="auto"/>
        <w:rPr>
          <w:color w:val="000000"/>
        </w:rPr>
      </w:pPr>
      <w:r w:rsidRPr="00670974">
        <w:rPr>
          <w:color w:val="000000"/>
        </w:rPr>
        <w:lastRenderedPageBreak/>
        <w:t xml:space="preserve">where </w:t>
      </w:r>
      <w:ins w:id="32" w:author="Perkowski, Evan A"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33" w:author="Perkowski, Evan A"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are entirely reliant on nitrogen fixation.</w:t>
      </w:r>
      <w:r>
        <w:rPr>
          <w:color w:val="000000"/>
        </w:rPr>
        <w:t xml:space="preserve"> </w:t>
      </w:r>
      <w:ins w:id="34" w:author="Perkowski, Evan A"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35" w:author="Perkowski, Evan A [2]"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36" w:author="Perkowski, Evan A"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37"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38"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39" w:author="Perkowski, Evan A [2]" w:date="2023-11-13T15:29:00Z">
        <w:r w:rsidR="00165C21">
          <w:rPr>
            <w:color w:val="000000"/>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r>
        <w:rPr>
          <w:i/>
          <w:iCs/>
        </w:rPr>
        <w:t>N</w:t>
      </w:r>
      <w:r>
        <w:rPr>
          <w:vertAlign w:val="subscript"/>
        </w:rPr>
        <w:t>cost</w:t>
      </w:r>
      <w:r>
        <w:t xml:space="preserve">; </w:t>
      </w:r>
      <w:r w:rsidRPr="00FE014F">
        <w:t>gC gN</w:t>
      </w:r>
      <w:r w:rsidRPr="00FE014F">
        <w:rPr>
          <w:vertAlign w:val="superscript"/>
        </w:rPr>
        <w:t>-1</w:t>
      </w:r>
      <w:r w:rsidRPr="00FE014F">
        <w:t>). Belowground carbon biomass (</w:t>
      </w:r>
      <w:r>
        <w:rPr>
          <w:i/>
          <w:iCs/>
        </w:rPr>
        <w:t>C</w:t>
      </w:r>
      <w:r>
        <w:rPr>
          <w:vertAlign w:val="subscript"/>
        </w:rPr>
        <w:t>bg</w:t>
      </w:r>
      <w:r>
        <w:t xml:space="preserve">; </w:t>
      </w:r>
      <w:r w:rsidRPr="00FE014F">
        <w:t xml:space="preserve">gC)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w:t>
      </w:r>
      <w:r>
        <w:lastRenderedPageBreak/>
        <w:t>nitrogen biomass (</w:t>
      </w:r>
      <w:r>
        <w:rPr>
          <w:i/>
          <w:iCs/>
        </w:rPr>
        <w:t>N</w:t>
      </w:r>
      <w:r>
        <w:rPr>
          <w:vertAlign w:val="subscript"/>
        </w:rPr>
        <w:t>wp</w:t>
      </w:r>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084223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40" w:author="Perkowski, Evan A [2]" w:date="2023-11-13T15:29:00Z">
        <w:r w:rsidR="00165C21">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41" w:author="Perkowski, Evan A [2]"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r w:rsidR="009F20B5">
        <w:rPr>
          <w:i/>
          <w:iCs/>
        </w:rPr>
        <w:t>Chl</w:t>
      </w:r>
      <w:r w:rsidR="009F20B5">
        <w:rPr>
          <w:vertAlign w:val="subscript"/>
        </w:rPr>
        <w:t>area</w:t>
      </w:r>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r w:rsidR="007A3065">
        <w:rPr>
          <w:i/>
          <w:iCs/>
        </w:rPr>
        <w:t>A</w:t>
      </w:r>
      <w:r w:rsidR="007A3065">
        <w:rPr>
          <w:vertAlign w:val="subscript"/>
        </w:rPr>
        <w:t>net,growth</w:t>
      </w:r>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r w:rsidR="007A3065">
        <w:rPr>
          <w:i/>
          <w:iCs/>
        </w:rPr>
        <w:t>PNUE</w:t>
      </w:r>
      <w:r w:rsidR="007A3065">
        <w:rPr>
          <w:i/>
          <w:iCs/>
          <w:vertAlign w:val="subscript"/>
        </w:rPr>
        <w:t>growth</w:t>
      </w:r>
      <w:r w:rsidR="007A3065">
        <w:t>,</w:t>
      </w:r>
      <w:r w:rsidR="009F0412">
        <w:t xml:space="preserve"> </w:t>
      </w:r>
      <w:r w:rsidR="009F0412" w:rsidRPr="009F0412">
        <w:rPr>
          <w:i/>
          <w:iCs/>
          <w:lang w:val="el-GR"/>
        </w:rPr>
        <w:t>χ</w:t>
      </w:r>
      <w:r w:rsidR="009F0412">
        <w:t xml:space="preserve">, </w:t>
      </w:r>
      <w:r w:rsidR="009F20B5">
        <w:rPr>
          <w:i/>
          <w:iCs/>
        </w:rPr>
        <w:t>N</w:t>
      </w:r>
      <w:r w:rsidR="009F20B5">
        <w:rPr>
          <w:vertAlign w:val="subscript"/>
        </w:rPr>
        <w:t>cost</w:t>
      </w:r>
      <w:r w:rsidR="009F20B5">
        <w:t xml:space="preserve">, </w:t>
      </w:r>
      <w:r w:rsidR="009F20B5">
        <w:rPr>
          <w:i/>
          <w:iCs/>
        </w:rPr>
        <w:t>C</w:t>
      </w:r>
      <w:r w:rsidR="009F20B5">
        <w:rPr>
          <w:vertAlign w:val="subscript"/>
        </w:rPr>
        <w:t>bg</w:t>
      </w:r>
      <w:r w:rsidR="009F20B5">
        <w:t xml:space="preserve">, </w:t>
      </w:r>
      <w:r w:rsidR="009F20B5">
        <w:rPr>
          <w:i/>
          <w:iCs/>
        </w:rPr>
        <w:t>N</w:t>
      </w:r>
      <w:r w:rsidR="009F20B5">
        <w:rPr>
          <w:vertAlign w:val="subscript"/>
        </w:rPr>
        <w:t>wp</w:t>
      </w:r>
      <w:r w:rsidR="009F20B5">
        <w:t xml:space="preserve">, total biomass, total leaf area, </w:t>
      </w:r>
      <w:r w:rsidR="009F20B5" w:rsidRPr="00755EEE">
        <w:t>%</w:t>
      </w:r>
      <w:r w:rsidR="009F20B5" w:rsidRPr="00BF4EFD">
        <w:rPr>
          <w:i/>
          <w:iCs/>
        </w:rPr>
        <w:t>N</w:t>
      </w:r>
      <w:r w:rsidR="009F20B5" w:rsidRPr="00BF4EFD">
        <w:rPr>
          <w:vertAlign w:val="subscript"/>
        </w:rPr>
        <w:t>dfa</w:t>
      </w:r>
      <w:r w:rsidR="00615C40">
        <w:t>, and root nodule biomass: root biomass</w:t>
      </w:r>
      <w:r w:rsidR="009F20B5">
        <w:t>.</w:t>
      </w:r>
    </w:p>
    <w:p w14:paraId="6E00CD93" w14:textId="628E08A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42" w:author="Perkowski, Evan A" w:date="2023-11-13T15:22:00Z">
        <w:r w:rsidR="00121E9D">
          <w:t>models</w:t>
        </w:r>
      </w:ins>
      <w:r>
        <w:t xml:space="preserve"> that did not originally satisfy residual </w:t>
      </w:r>
      <w:r>
        <w:lastRenderedPageBreak/>
        <w:t>normality assumptions were met w</w:t>
      </w:r>
      <w:ins w:id="43" w:author="Perkowski, Evan A"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r>
        <w:rPr>
          <w:i/>
          <w:iCs/>
        </w:rPr>
        <w:t>Chl</w:t>
      </w:r>
      <w:r>
        <w:rPr>
          <w:vertAlign w:val="subscript"/>
        </w:rPr>
        <w:t>area</w:t>
      </w:r>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r w:rsidR="00BC57CC">
        <w:rPr>
          <w:i/>
          <w:iCs/>
        </w:rPr>
        <w:t>A</w:t>
      </w:r>
      <w:r w:rsidR="00BC57CC">
        <w:rPr>
          <w:vertAlign w:val="subscript"/>
        </w:rPr>
        <w:t>net,growth</w:t>
      </w:r>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r w:rsidR="007A3065">
        <w:rPr>
          <w:i/>
          <w:iCs/>
        </w:rPr>
        <w:t>PNUE</w:t>
      </w:r>
      <w:r w:rsidR="007A3065">
        <w:rPr>
          <w:i/>
          <w:iCs/>
          <w:vertAlign w:val="subscript"/>
        </w:rPr>
        <w:t>growth</w:t>
      </w:r>
      <w:r w:rsidR="007A3065">
        <w:t>,</w:t>
      </w:r>
      <w:r>
        <w:t xml:space="preserve"> </w:t>
      </w:r>
      <w:r w:rsidR="009F0412" w:rsidRPr="009F0412">
        <w:rPr>
          <w:i/>
          <w:iCs/>
          <w:lang w:val="el-GR"/>
        </w:rPr>
        <w:t>χ</w:t>
      </w:r>
      <w:r w:rsidR="009F0412">
        <w:t xml:space="preserve">, </w:t>
      </w:r>
      <w:r>
        <w:t xml:space="preserve">total leaf area, and </w:t>
      </w:r>
      <w:r>
        <w:rPr>
          <w:i/>
          <w:iCs/>
        </w:rPr>
        <w:t>N</w:t>
      </w:r>
      <w:r>
        <w:rPr>
          <w:vertAlign w:val="subscript"/>
        </w:rPr>
        <w:t>cost</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r>
        <w:rPr>
          <w:i/>
          <w:iCs/>
        </w:rPr>
        <w:t>C</w:t>
      </w:r>
      <w:r>
        <w:rPr>
          <w:vertAlign w:val="subscript"/>
        </w:rPr>
        <w:t>bg</w:t>
      </w:r>
      <w:r>
        <w:t xml:space="preserve"> satisfied residual normality assumptions with a natural log data transformation, while models for </w:t>
      </w:r>
      <w:r>
        <w:rPr>
          <w:i/>
          <w:iCs/>
        </w:rPr>
        <w:t>N</w:t>
      </w:r>
      <w:r>
        <w:rPr>
          <w:vertAlign w:val="subscript"/>
        </w:rPr>
        <w:t>wp</w:t>
      </w:r>
      <w:r>
        <w:t xml:space="preserve">, nodule biomass, nodule biomass: root biomass, and </w:t>
      </w:r>
      <w:r w:rsidRPr="00BF4EFD">
        <w:rPr>
          <w:i/>
          <w:iCs/>
        </w:rPr>
        <w:t>%N</w:t>
      </w:r>
      <w:r w:rsidRPr="00BF4EFD">
        <w:rPr>
          <w:vertAlign w:val="subscript"/>
        </w:rPr>
        <w:t>dfa</w:t>
      </w:r>
      <w:r>
        <w:t xml:space="preserve"> satisfied residual normality assumptions with a square root data transformation.</w:t>
      </w:r>
    </w:p>
    <w:p w14:paraId="4BCA7690" w14:textId="15452CFA" w:rsidR="009F0412" w:rsidRPr="009129C7" w:rsidRDefault="009F20B5" w:rsidP="009129C7">
      <w:pPr>
        <w:spacing w:line="360" w:lineRule="auto"/>
        <w:ind w:firstLine="720"/>
      </w:pPr>
      <w:r w:rsidRPr="00FE014F">
        <w:t xml:space="preserve">In all models, we used the </w:t>
      </w:r>
      <w:r w:rsidR="007A3065">
        <w:t>‘</w:t>
      </w:r>
      <w:r w:rsidRPr="00FE014F">
        <w:t>lmer</w:t>
      </w:r>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r w:rsidRPr="00FE014F">
        <w:t>Anova</w:t>
      </w:r>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w:t>
      </w:r>
      <w:ins w:id="44" w:author="Perkowski, Evan A [2]" w:date="2023-11-13T15:28:00Z">
        <w:r w:rsidR="00165C21">
          <w:t xml:space="preserve">nitrogen </w:t>
        </w:r>
      </w:ins>
      <w:r>
        <w:t xml:space="preserve">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262E1CA4"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r>
        <w:rPr>
          <w:bCs/>
          <w:i/>
          <w:iCs/>
        </w:rPr>
        <w:t>Chl</w:t>
      </w:r>
      <w:r>
        <w:rPr>
          <w:bCs/>
          <w:vertAlign w:val="subscript"/>
        </w:rPr>
        <w:t>area</w:t>
      </w:r>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45" w:author="Perkowski, Evan A"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w:t>
      </w:r>
      <w:ins w:id="46" w:author="Perkowski, Evan A"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47" w:author="Perkowski, Evan A"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48" w:author="Perkowski, Evan A"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49" w:author="Perkowski, Evan A" w:date="2023-11-13T15:23:00Z">
        <w:r w:rsidR="00121E9D">
          <w:rPr>
            <w:bCs/>
          </w:rPr>
          <w:t>Nitrogen f</w:t>
        </w:r>
      </w:ins>
      <w:r w:rsidR="002F2DC4">
        <w:rPr>
          <w:bCs/>
        </w:rPr>
        <w:t xml:space="preserve">ertilization did not modify the reduction in </w:t>
      </w:r>
      <w:r w:rsidR="002F2DC4">
        <w:rPr>
          <w:bCs/>
          <w:i/>
          <w:iCs/>
        </w:rPr>
        <w:t>Chl</w:t>
      </w:r>
      <w:r w:rsidR="002F2DC4">
        <w:rPr>
          <w:bCs/>
          <w:vertAlign w:val="subscript"/>
        </w:rPr>
        <w:t>area</w:t>
      </w:r>
      <w:r w:rsidR="002F2DC4">
        <w:rPr>
          <w:bCs/>
        </w:rPr>
        <w:t xml:space="preserve"> </w:t>
      </w:r>
      <w:r w:rsidR="000B36E1">
        <w:rPr>
          <w:bCs/>
        </w:rPr>
        <w:t>with increasing</w:t>
      </w:r>
      <w:r w:rsidR="002F2DC4">
        <w:rPr>
          <w:bCs/>
        </w:rPr>
        <w:t xml:space="preserve"> CO</w:t>
      </w:r>
      <w:r w:rsidR="002F2DC4">
        <w:rPr>
          <w:bCs/>
          <w:vertAlign w:val="subscript"/>
        </w:rPr>
        <w:t>2</w:t>
      </w:r>
      <w:r w:rsidR="002F2DC4">
        <w:rPr>
          <w:bCs/>
        </w:rPr>
        <w:t xml:space="preserve"> (Tukey test of the </w:t>
      </w:r>
      <w:ins w:id="50" w:author="Perkowski, Evan A" w:date="2023-11-13T15:24:00Z">
        <w:r w:rsidR="00121E9D">
          <w:rPr>
            <w:bCs/>
          </w:rPr>
          <w:t xml:space="preserve">nitrogen </w:t>
        </w:r>
      </w:ins>
      <w:r w:rsidR="002F2DC4">
        <w:rPr>
          <w:bCs/>
        </w:rPr>
        <w:t>fertilization-</w:t>
      </w:r>
      <w:r w:rsidR="002F2DC4">
        <w:rPr>
          <w:bCs/>
          <w:i/>
          <w:iCs/>
        </w:rPr>
        <w:t>Chl</w:t>
      </w:r>
      <w:r w:rsidR="002F2DC4">
        <w:rPr>
          <w:bCs/>
          <w:vertAlign w:val="subscript"/>
        </w:rPr>
        <w:t>area</w:t>
      </w:r>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30F4264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r w:rsidR="008B5D7E">
        <w:rPr>
          <w:bCs/>
          <w:i/>
          <w:iCs/>
        </w:rPr>
        <w:t>Chl</w:t>
      </w:r>
      <w:r w:rsidR="008B5D7E">
        <w:rPr>
          <w:bCs/>
          <w:vertAlign w:val="subscript"/>
        </w:rPr>
        <w:t>area</w:t>
      </w:r>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51" w:author="Perkowski, Evan A"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52" w:author="Perkowski, Evan A"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r w:rsidR="002F2DC4">
        <w:rPr>
          <w:bCs/>
          <w:i/>
          <w:iCs/>
        </w:rPr>
        <w:t>Chl</w:t>
      </w:r>
      <w:r w:rsidR="002F2DC4">
        <w:rPr>
          <w:bCs/>
          <w:vertAlign w:val="subscript"/>
        </w:rPr>
        <w:t>area</w:t>
      </w:r>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53" w:author="Perkowski, Evan A"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3438C5E"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54" w:author="Perkowski, Evan A [2]" w:date="2023-11-13T15:31:00Z">
        <w:r w:rsidR="00165C21">
          <w:rPr>
            <w:bCs/>
          </w:rPr>
          <w:t>nitrogen</w:t>
        </w:r>
      </w:ins>
      <w:ins w:id="55" w:author="Perkowski, Evan A [2]" w:date="2023-11-13T15:28:00Z">
        <w:r w:rsidR="00165C21">
          <w:rPr>
            <w:bCs/>
          </w:rPr>
          <w:t xml:space="preserve"> f</w:t>
        </w:r>
        <w:r w:rsidR="00165C21">
          <w:rPr>
            <w:bCs/>
          </w:rPr>
          <w:t>ertilization</w:t>
        </w:r>
      </w:ins>
      <w:r>
        <w:rPr>
          <w:bCs/>
        </w:rPr>
        <w:t>,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r w:rsidRPr="00C71098">
              <w:rPr>
                <w:b/>
                <w:bCs/>
                <w:i/>
                <w:iCs/>
                <w:color w:val="000000"/>
              </w:rPr>
              <w:t>M</w:t>
            </w:r>
            <w:r w:rsidRPr="00C71098">
              <w:rPr>
                <w:b/>
                <w:bCs/>
                <w:color w:val="000000"/>
                <w:vertAlign w:val="subscript"/>
              </w:rPr>
              <w:t>area</w:t>
            </w:r>
            <w:r>
              <w:rPr>
                <w:b/>
                <w:bCs/>
                <w:color w:val="000000"/>
                <w:vertAlign w:val="superscript"/>
              </w:rPr>
              <w:t>a</w:t>
            </w:r>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r>
              <w:rPr>
                <w:b/>
                <w:bCs/>
                <w:i/>
                <w:iCs/>
                <w:color w:val="000000"/>
              </w:rPr>
              <w:t>Chl</w:t>
            </w:r>
            <w:r>
              <w:rPr>
                <w:b/>
                <w:bCs/>
                <w:color w:val="000000"/>
                <w:vertAlign w:val="subscript"/>
              </w:rPr>
              <w:t>area</w:t>
            </w:r>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471C4F48" w:rsidR="00B76367" w:rsidRPr="00A075E5" w:rsidRDefault="00165C21" w:rsidP="00B76367">
            <w:pPr>
              <w:spacing w:line="276" w:lineRule="auto"/>
              <w:rPr>
                <w:color w:val="000000"/>
              </w:rPr>
            </w:pPr>
            <w:ins w:id="56" w:author="Perkowski, Evan A [2]" w:date="2023-11-13T15:28:00Z">
              <w:r>
                <w:rPr>
                  <w:color w:val="000000"/>
                </w:rPr>
                <w:t>N f</w:t>
              </w:r>
            </w:ins>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06DA2986"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57" w:author="Perkowski, Evan A [2]" w:date="2023-11-13T15:28:00Z">
        <w:r w:rsidR="00165C21">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58" w:author="Perkowski, Evan A [2]" w:date="2023-11-13T15:28:00Z">
        <w:r w:rsidR="00165C21">
          <w:rPr>
            <w:bCs/>
          </w:rPr>
          <w:t>Nitrogen f</w:t>
        </w:r>
        <w:r w:rsidR="00165C21">
          <w:rPr>
            <w:bCs/>
          </w:rPr>
          <w:t xml:space="preserve">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043019C"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r>
        <w:rPr>
          <w:bCs/>
          <w:i/>
          <w:iCs/>
        </w:rPr>
        <w:t>A</w:t>
      </w:r>
      <w:r>
        <w:rPr>
          <w:bCs/>
          <w:vertAlign w:val="subscript"/>
        </w:rPr>
        <w:t>net,growth</w:t>
      </w:r>
      <w:r>
        <w:rPr>
          <w:bCs/>
        </w:rPr>
        <w:t xml:space="preserve"> by </w:t>
      </w:r>
      <w:r w:rsidR="00DE3434">
        <w:rPr>
          <w:bCs/>
        </w:rPr>
        <w:t>33</w:t>
      </w:r>
      <w:r>
        <w:rPr>
          <w:bCs/>
        </w:rPr>
        <w:t>% (</w:t>
      </w:r>
      <w:r>
        <w:rPr>
          <w:bCs/>
          <w:i/>
          <w:iCs/>
        </w:rPr>
        <w:t>p</w:t>
      </w:r>
      <w:r>
        <w:rPr>
          <w:bCs/>
        </w:rPr>
        <w:t>&lt;0.001; Table 2)</w:t>
      </w:r>
      <w:r w:rsidR="00DE3434">
        <w:rPr>
          <w:bCs/>
        </w:rPr>
        <w:t xml:space="preserve">. </w:t>
      </w:r>
      <w:ins w:id="59" w:author="Perkowski, Evan A" w:date="2023-11-13T15:25:00Z">
        <w:r w:rsidR="00165C21">
          <w:rPr>
            <w:bCs/>
          </w:rPr>
          <w:t>Nitrogen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r w:rsidR="00DE3434">
        <w:rPr>
          <w:bCs/>
          <w:i/>
          <w:iCs/>
        </w:rPr>
        <w:t>A</w:t>
      </w:r>
      <w:r w:rsidR="00DE3434">
        <w:rPr>
          <w:bCs/>
          <w:vertAlign w:val="subscript"/>
        </w:rPr>
        <w:t>net,growth</w:t>
      </w:r>
      <w:r w:rsidR="00DE3434">
        <w:rPr>
          <w:bCs/>
        </w:rPr>
        <w:t xml:space="preserve"> (CO</w:t>
      </w:r>
      <w:r w:rsidR="00DE3434">
        <w:rPr>
          <w:bCs/>
          <w:vertAlign w:val="subscript"/>
        </w:rPr>
        <w:t>2</w:t>
      </w:r>
      <w:r w:rsidR="00DE3434">
        <w:rPr>
          <w:bCs/>
        </w:rPr>
        <w:t>-by-</w:t>
      </w:r>
      <w:ins w:id="60" w:author="Perkowski, Evan A"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r w:rsidR="00B76D20">
        <w:rPr>
          <w:bCs/>
          <w:i/>
          <w:iCs/>
        </w:rPr>
        <w:t>A</w:t>
      </w:r>
      <w:r w:rsidR="00B76D20">
        <w:rPr>
          <w:bCs/>
          <w:vertAlign w:val="subscript"/>
        </w:rPr>
        <w:t>net,growth</w:t>
      </w:r>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r w:rsidR="002B4483">
        <w:rPr>
          <w:bCs/>
          <w:i/>
          <w:iCs/>
        </w:rPr>
        <w:t>A</w:t>
      </w:r>
      <w:r w:rsidR="002B4483">
        <w:rPr>
          <w:bCs/>
          <w:vertAlign w:val="subscript"/>
        </w:rPr>
        <w:t>net,growth</w:t>
      </w:r>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61" w:author="Perkowski, Evan A [2]" w:date="2023-11-13T15:25:00Z">
        <w:r w:rsidR="00165C21">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62" w:author="Perkowski, Evan A"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r w:rsidR="001548CA">
        <w:rPr>
          <w:bCs/>
          <w:i/>
          <w:iCs/>
        </w:rPr>
        <w:t>A</w:t>
      </w:r>
      <w:r w:rsidR="001548CA">
        <w:rPr>
          <w:bCs/>
          <w:vertAlign w:val="subscript"/>
        </w:rPr>
        <w:t>net,growth</w:t>
      </w:r>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63" w:author="Perkowski, Evan A" w:date="2023-11-13T15:25:00Z">
        <w:r w:rsidR="00165C21">
          <w:rPr>
            <w:bCs/>
          </w:rPr>
          <w:t>nitrogen</w:t>
        </w:r>
      </w:ins>
      <w:ins w:id="64" w:author="Perkowski, Evan A [2]" w:date="2023-11-13T15:25:00Z">
        <w:r w:rsidR="00165C21">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6F9AE073"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w:t>
      </w:r>
      <w:ins w:id="65" w:author="Perkowski, Evan A [2]" w:date="2023-11-13T15:25:00Z">
        <w:r w:rsidR="00165C21">
          <w:rPr>
            <w:bCs/>
          </w:rPr>
          <w:t xml:space="preserve">nitrogen </w:t>
        </w:r>
      </w:ins>
      <w:r>
        <w:rPr>
          <w:bCs/>
        </w:rPr>
        <w:t>fertilization (CO</w:t>
      </w:r>
      <w:r>
        <w:rPr>
          <w:bCs/>
          <w:vertAlign w:val="subscript"/>
        </w:rPr>
        <w:t>2</w:t>
      </w:r>
      <w:r>
        <w:rPr>
          <w:bCs/>
        </w:rPr>
        <w:t>-by-</w:t>
      </w:r>
      <w:ins w:id="66" w:author="Perkowski, Evan A [2]" w:date="2023-11-13T15:26:00Z">
        <w:r w:rsidR="00165C21">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67" w:author="Perkowski, Evan A [2]"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68" w:author="Perkowski, Evan A [2]"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69" w:author="Perkowski, Evan A [2]"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70" w:author="Perkowski, Evan A [2]"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71" w:author="Perkowski, Evan A [2]"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72" w:author="Perkowski, Evan A [2]"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5EE99F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by </w:t>
      </w:r>
      <w:ins w:id="73" w:author="Perkowski, Evan A [2]" w:date="2023-11-13T15:27:00Z">
        <w:r w:rsidR="00165C21">
          <w:rPr>
            <w:bCs/>
          </w:rPr>
          <w:t xml:space="preserve">nitrogen </w:t>
        </w:r>
      </w:ins>
      <w:commentRangeStart w:id="74"/>
      <w:r>
        <w:rPr>
          <w:bCs/>
        </w:rPr>
        <w:t xml:space="preserve">fertilization </w:t>
      </w:r>
      <w:commentRangeEnd w:id="74"/>
      <w:r w:rsidR="009E20A9">
        <w:rPr>
          <w:rStyle w:val="CommentReference"/>
        </w:rPr>
        <w:commentReference w:id="74"/>
      </w:r>
      <w:r>
        <w:rPr>
          <w:bCs/>
        </w:rPr>
        <w:t>(CO</w:t>
      </w:r>
      <w:r>
        <w:rPr>
          <w:bCs/>
          <w:vertAlign w:val="subscript"/>
        </w:rPr>
        <w:t>2</w:t>
      </w:r>
      <w:r>
        <w:rPr>
          <w:bCs/>
        </w:rPr>
        <w:t>-by-</w:t>
      </w:r>
      <w:ins w:id="75" w:author="Perkowski, Evan A [2]" w:date="2023-11-13T15:27:00Z">
        <w:r w:rsidR="00165C21">
          <w:rPr>
            <w:bCs/>
          </w:rPr>
          <w:t xml:space="preserve">nitrogen </w:t>
        </w:r>
      </w:ins>
      <w:r>
        <w:rPr>
          <w:bCs/>
        </w:rPr>
        <w:t>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 xml:space="preserve">An interaction between </w:t>
      </w:r>
      <w:ins w:id="76" w:author="Perkowski, Evan A [2]" w:date="2023-11-13T15:27:00Z">
        <w:r w:rsidR="00165C21">
          <w:rPr>
            <w:bCs/>
          </w:rPr>
          <w:t xml:space="preserve">nitrogen </w:t>
        </w:r>
      </w:ins>
      <w:r>
        <w:rPr>
          <w:bCs/>
        </w:rPr>
        <w:t>fertilization and inoculation (</w:t>
      </w:r>
      <w:r>
        <w:rPr>
          <w:bCs/>
          <w:i/>
          <w:iCs/>
        </w:rPr>
        <w:t>p</w:t>
      </w:r>
      <w:r>
        <w:rPr>
          <w:bCs/>
        </w:rPr>
        <w:t>&lt;0.001; Table 2) indicated that positive effect</w:t>
      </w:r>
      <w:r w:rsidR="00615C40">
        <w:rPr>
          <w:bCs/>
        </w:rPr>
        <w:t>s</w:t>
      </w:r>
      <w:r>
        <w:rPr>
          <w:bCs/>
        </w:rPr>
        <w:t xml:space="preserve"> </w:t>
      </w:r>
      <w:r>
        <w:rPr>
          <w:bCs/>
        </w:rPr>
        <w:lastRenderedPageBreak/>
        <w:t xml:space="preserve">of increasing </w:t>
      </w:r>
      <w:ins w:id="77" w:author="Perkowski, Evan A [2]" w:date="2023-11-13T15:27:00Z">
        <w:r w:rsidR="00165C21">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ins w:id="78"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w:t>
      </w:r>
      <w:ins w:id="79" w:author="Perkowski, Evan A [2]" w:date="2023-11-13T15:27:00Z">
        <w:r w:rsidR="00165C21">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 </w:t>
      </w:r>
      <w:ins w:id="80"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346F56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81" w:author="Perkowski, Evan A [2]"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r>
              <w:rPr>
                <w:b/>
                <w:bCs/>
                <w:i/>
                <w:iCs/>
                <w:color w:val="000000"/>
              </w:rPr>
              <w:t>A</w:t>
            </w:r>
            <w:r>
              <w:rPr>
                <w:b/>
                <w:bCs/>
                <w:color w:val="000000"/>
                <w:vertAlign w:val="subscript"/>
              </w:rPr>
              <w:t>net,growth</w:t>
            </w:r>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ins w:id="82" w:author="Perkowski, Evan A [2]" w:date="2023-11-13T15:28:00Z">
              <w:r>
                <w:rPr>
                  <w:color w:val="000000"/>
                </w:rPr>
                <w:t>N f</w:t>
              </w:r>
            </w:ins>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ins w:id="83" w:author="Perkowski, Evan A [2]" w:date="2023-11-13T15:28:00Z">
              <w:r>
                <w:rPr>
                  <w:color w:val="000000"/>
                </w:rPr>
                <w:t>N f</w:t>
              </w:r>
              <w:r>
                <w:rPr>
                  <w:color w:val="000000"/>
                </w:rPr>
                <w:t xml:space="preserve">ertilization </w:t>
              </w:r>
            </w:ins>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807853" cy="4807853"/>
                    </a:xfrm>
                    <a:prstGeom prst="rect">
                      <a:avLst/>
                    </a:prstGeom>
                  </pic:spPr>
                </pic:pic>
              </a:graphicData>
            </a:graphic>
          </wp:inline>
        </w:drawing>
      </w:r>
    </w:p>
    <w:p w14:paraId="0842C7A2" w14:textId="1724EA5F"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84" w:author="Perkowski, Evan A [2]"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85" w:author="Perkowski, Evan A [2]" w:date="2023-11-13T15:31:00Z">
        <w:r w:rsidR="00165C21">
          <w:rPr>
            <w:bCs/>
          </w:rPr>
          <w:t>Nitrogen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51045648" w:rsidR="0080702B" w:rsidRPr="001D42A7" w:rsidRDefault="0080702B" w:rsidP="00902118">
      <w:pPr>
        <w:spacing w:line="360" w:lineRule="auto"/>
        <w:rPr>
          <w:bCs/>
        </w:rPr>
      </w:pPr>
      <w:r>
        <w:rPr>
          <w:bCs/>
        </w:rPr>
        <w:t>Elevated CO</w:t>
      </w:r>
      <w:r>
        <w:rPr>
          <w:bCs/>
          <w:vertAlign w:val="subscript"/>
        </w:rPr>
        <w:t>2</w:t>
      </w:r>
      <w:r>
        <w:rPr>
          <w:bCs/>
        </w:rPr>
        <w:t xml:space="preserve"> increased </w:t>
      </w:r>
      <w:r>
        <w:rPr>
          <w:bCs/>
          <w:i/>
          <w:iCs/>
        </w:rPr>
        <w:t>PNUE</w:t>
      </w:r>
      <w:r>
        <w:rPr>
          <w:bCs/>
          <w:vertAlign w:val="subscript"/>
        </w:rPr>
        <w:t>growth</w:t>
      </w:r>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86" w:author="Perkowski, Evan A [2]"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r w:rsidR="002C409B">
        <w:rPr>
          <w:bCs/>
          <w:i/>
          <w:iCs/>
        </w:rPr>
        <w:t>PNUE</w:t>
      </w:r>
      <w:r w:rsidR="002C409B">
        <w:rPr>
          <w:bCs/>
          <w:vertAlign w:val="subscript"/>
        </w:rPr>
        <w:t>growth</w:t>
      </w:r>
      <w:r w:rsidR="002C409B">
        <w:rPr>
          <w:bCs/>
        </w:rPr>
        <w:t xml:space="preserve"> decreased with increasing </w:t>
      </w:r>
      <w:ins w:id="87" w:author="Perkowski, Evan A [2]" w:date="2023-11-13T15:32:00Z">
        <w:r w:rsidR="00165C21">
          <w:rPr>
            <w:bCs/>
          </w:rPr>
          <w:t xml:space="preserve">nitrogen </w:t>
        </w:r>
      </w:ins>
      <w:r w:rsidR="002C409B">
        <w:rPr>
          <w:bCs/>
        </w:rPr>
        <w:t>fertilization (Fig S4). This pattern was driven by negative effect</w:t>
      </w:r>
      <w:r w:rsidR="009E0A98">
        <w:rPr>
          <w:bCs/>
        </w:rPr>
        <w:t>s</w:t>
      </w:r>
      <w:r w:rsidR="002C409B">
        <w:rPr>
          <w:bCs/>
        </w:rPr>
        <w:t xml:space="preserve"> of increasing </w:t>
      </w:r>
      <w:ins w:id="88" w:author="Perkowski, Evan A [2]" w:date="2023-11-13T15:32:00Z">
        <w:r w:rsidR="00165C21">
          <w:rPr>
            <w:bCs/>
          </w:rPr>
          <w:t xml:space="preserve">nitrogen </w:t>
        </w:r>
      </w:ins>
      <w:r w:rsidR="002C409B">
        <w:rPr>
          <w:bCs/>
        </w:rPr>
        <w:t>fertilization</w:t>
      </w:r>
      <w:r w:rsidR="009E0A98">
        <w:rPr>
          <w:bCs/>
        </w:rPr>
        <w:t xml:space="preserve"> on </w:t>
      </w:r>
      <w:r w:rsidR="009E0A98">
        <w:rPr>
          <w:bCs/>
          <w:i/>
          <w:iCs/>
        </w:rPr>
        <w:t>PNUE</w:t>
      </w:r>
      <w:r w:rsidR="009E0A98">
        <w:rPr>
          <w:bCs/>
          <w:vertAlign w:val="subscript"/>
        </w:rPr>
        <w:t>growth</w:t>
      </w:r>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89" w:author="Perkowski, Evan A [2]" w:date="2023-11-13T15:32:00Z">
        <w:r w:rsidR="00165C21">
          <w:rPr>
            <w:bCs/>
          </w:rPr>
          <w:t xml:space="preserve">nitrogen </w:t>
        </w:r>
      </w:ins>
      <w:r w:rsidR="002C409B">
        <w:rPr>
          <w:bCs/>
        </w:rPr>
        <w:t>fertilization-</w:t>
      </w:r>
      <w:r w:rsidR="002C409B">
        <w:rPr>
          <w:bCs/>
          <w:i/>
          <w:iCs/>
        </w:rPr>
        <w:t>PNUE</w:t>
      </w:r>
      <w:r w:rsidR="002C409B">
        <w:rPr>
          <w:bCs/>
          <w:vertAlign w:val="subscript"/>
        </w:rPr>
        <w:t>growth</w:t>
      </w:r>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90" w:author="Perkowski, Evan A [2]"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negative effects of increasing </w:t>
      </w:r>
      <w:ins w:id="91" w:author="Perkowski, Evan A [2]" w:date="2023-11-13T15:32:00Z">
        <w:r w:rsidR="00165C21">
          <w:rPr>
            <w:bCs/>
          </w:rPr>
          <w:t xml:space="preserve">nitrogen </w:t>
        </w:r>
      </w:ins>
      <w:r>
        <w:rPr>
          <w:bCs/>
        </w:rPr>
        <w:t xml:space="preserve">fertilization on </w:t>
      </w:r>
      <w:r>
        <w:rPr>
          <w:bCs/>
          <w:i/>
          <w:iCs/>
        </w:rPr>
        <w:t>PNUE</w:t>
      </w:r>
      <w:r>
        <w:rPr>
          <w:bCs/>
          <w:vertAlign w:val="subscript"/>
        </w:rPr>
        <w:t>growth</w:t>
      </w:r>
      <w:r>
        <w:rPr>
          <w:bCs/>
        </w:rPr>
        <w:t xml:space="preserve"> were </w:t>
      </w:r>
      <w:r w:rsidR="002C409B">
        <w:rPr>
          <w:bCs/>
        </w:rPr>
        <w:t xml:space="preserve">driven by inoculated plants (Tukey test of the </w:t>
      </w:r>
      <w:ins w:id="92" w:author="Perkowski, Evan A [2]" w:date="2023-11-13T15:32:00Z">
        <w:r w:rsidR="00165C21">
          <w:rPr>
            <w:bCs/>
          </w:rPr>
          <w:t xml:space="preserve">nitrogen </w:t>
        </w:r>
      </w:ins>
      <w:r w:rsidR="002C409B">
        <w:rPr>
          <w:bCs/>
        </w:rPr>
        <w:t>fertilization-</w:t>
      </w:r>
      <w:r w:rsidR="002C409B">
        <w:rPr>
          <w:bCs/>
          <w:i/>
          <w:iCs/>
        </w:rPr>
        <w:t>PNUE</w:t>
      </w:r>
      <w:r w:rsidR="009E0A98">
        <w:rPr>
          <w:bCs/>
          <w:vertAlign w:val="subscript"/>
        </w:rPr>
        <w:t>growth</w:t>
      </w:r>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93" w:author="Perkowski, Evan A [2]" w:date="2023-11-13T15:32:00Z">
        <w:r w:rsidR="00165C21">
          <w:rPr>
            <w:bCs/>
          </w:rPr>
          <w:t xml:space="preserve">nitrogen </w:t>
        </w:r>
      </w:ins>
      <w:r w:rsidR="002C409B">
        <w:rPr>
          <w:bCs/>
        </w:rPr>
        <w:t xml:space="preserve">fertilization on </w:t>
      </w:r>
      <w:r w:rsidR="002C409B">
        <w:rPr>
          <w:bCs/>
          <w:i/>
          <w:iCs/>
        </w:rPr>
        <w:t>PNUE</w:t>
      </w:r>
      <w:r w:rsidR="002C409B">
        <w:rPr>
          <w:bCs/>
          <w:vertAlign w:val="subscript"/>
        </w:rPr>
        <w:t>growth</w:t>
      </w:r>
      <w:r w:rsidR="002C409B">
        <w:rPr>
          <w:bCs/>
        </w:rPr>
        <w:t xml:space="preserve"> in uninoculated plants (Tukey test of the </w:t>
      </w:r>
      <w:ins w:id="94" w:author="Perkowski, Evan A [2]" w:date="2023-11-13T15:32:00Z">
        <w:r w:rsidR="00165C21">
          <w:rPr>
            <w:bCs/>
          </w:rPr>
          <w:t xml:space="preserve">nitrogen </w:t>
        </w:r>
      </w:ins>
      <w:r w:rsidR="002C409B">
        <w:rPr>
          <w:bCs/>
        </w:rPr>
        <w:t>fertilization-</w:t>
      </w:r>
      <w:r w:rsidR="002C409B">
        <w:rPr>
          <w:bCs/>
          <w:i/>
          <w:iCs/>
        </w:rPr>
        <w:t>PNUE</w:t>
      </w:r>
      <w:r w:rsidR="009E0A98">
        <w:rPr>
          <w:bCs/>
          <w:vertAlign w:val="subscript"/>
        </w:rPr>
        <w:t>growth</w:t>
      </w:r>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1E02316C" w:rsidR="00E60183" w:rsidRPr="00D06603" w:rsidRDefault="000818A4" w:rsidP="00B812A5">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95" w:author="Perkowski, Evan A [2]"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w:t>
      </w:r>
      <w:ins w:id="96" w:author="Perkowski, Evan A [2]" w:date="2023-11-13T15:33:00Z">
        <w:r w:rsidR="00165C21">
          <w:rPr>
            <w:color w:val="000000"/>
          </w:rPr>
          <w:t xml:space="preserve"> 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w:t>
      </w:r>
      <w:ins w:id="97" w:author="Perkowski, Evan A [2]"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98" w:author="Perkowski, Evan A [2]" w:date="2023-11-13T16:21:00Z">
        <w:r w:rsidR="00D06603">
          <w:rPr>
            <w:color w:val="000000"/>
          </w:rPr>
          <w:t>; Fig. 3b</w:t>
        </w:r>
      </w:ins>
      <w:r w:rsidR="00467CC6">
        <w:rPr>
          <w:color w:val="000000"/>
        </w:rPr>
        <w:t>)</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w:t>
      </w:r>
      <w:ins w:id="99" w:author="Perkowski, Evan A [2]" w:date="2023-11-13T15:33:00Z">
        <w:r w:rsidR="00165C21">
          <w:rPr>
            <w:color w:val="000000"/>
          </w:rPr>
          <w:t xml:space="preserve">nitrogen </w:t>
        </w:r>
      </w:ins>
      <w:r w:rsidR="009E0A98">
        <w:rPr>
          <w:color w:val="000000"/>
        </w:rPr>
        <w:t>fertilization (Fig. 3b).</w:t>
      </w:r>
      <w:ins w:id="100" w:author="Perkowski, Evan A [2]" w:date="2023-11-13T16:25:00Z">
        <w:r w:rsidR="00D06603">
          <w:rPr>
            <w:color w:val="000000"/>
          </w:rPr>
          <w:t xml:space="preserve"> A three-way interaction </w:t>
        </w:r>
      </w:ins>
      <w:ins w:id="101" w:author="Perkowski, Evan A [2]" w:date="2023-11-13T16:26:00Z">
        <w:r w:rsidR="00D06603">
          <w:rPr>
            <w:color w:val="000000"/>
          </w:rPr>
          <w:t>(</w:t>
        </w:r>
        <w:r w:rsidR="00D06603">
          <w:rPr>
            <w:i/>
            <w:iCs/>
            <w:color w:val="000000"/>
          </w:rPr>
          <w:t>p</w:t>
        </w:r>
        <w:r w:rsidR="00D06603">
          <w:rPr>
            <w:color w:val="000000"/>
          </w:rPr>
          <w:t xml:space="preserve">&lt;0.001; Table 3) indicated that these patterns were driven by </w:t>
        </w:r>
      </w:ins>
      <w:ins w:id="102" w:author="Perkowski, Evan A [2]" w:date="2023-11-13T16:27:00Z">
        <w:r w:rsidR="00B812A5">
          <w:rPr>
            <w:color w:val="000000"/>
          </w:rPr>
          <w:t>inoculated plants (Tukey test comparing the nitrogen fertilization-</w:t>
        </w:r>
        <w:r w:rsidR="00B812A5" w:rsidRPr="00AD4FAC">
          <w:rPr>
            <w:i/>
            <w:iCs/>
            <w:color w:val="000000"/>
            <w:lang w:val="el-GR"/>
          </w:rPr>
          <w:t>χ</w:t>
        </w:r>
        <w:r w:rsidR="00B812A5">
          <w:rPr>
            <w:color w:val="000000"/>
          </w:rPr>
          <w:t xml:space="preserve"> slope </w:t>
        </w:r>
      </w:ins>
      <w:ins w:id="103" w:author="Perkowski, Evan A [2]"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104" w:author="Perkowski, Evan A [2]" w:date="2023-11-13T16:29:00Z">
        <w:r w:rsidR="00B812A5">
          <w:rPr>
            <w:color w:val="000000"/>
          </w:rPr>
          <w:t xml:space="preserve"> difference in the effect of </w:t>
        </w:r>
      </w:ins>
      <w:ins w:id="105" w:author="Perkowski, Evan A [2]" w:date="2023-11-13T16:30:00Z">
        <w:r w:rsidR="00B812A5">
          <w:rPr>
            <w:color w:val="000000"/>
          </w:rPr>
          <w:t>nitrogen fertilization on</w:t>
        </w:r>
      </w:ins>
      <w:ins w:id="106" w:author="Perkowski, Evan A [2]" w:date="2023-11-13T16:29:00Z">
        <w:r w:rsidR="00B812A5">
          <w:rPr>
            <w:color w:val="000000"/>
          </w:rPr>
          <w:t xml:space="preserve"> </w:t>
        </w:r>
      </w:ins>
      <w:ins w:id="107" w:author="Perkowski, Evan A [2]"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nitrogen fertilization-</w:t>
        </w:r>
        <w:r w:rsidR="00B812A5" w:rsidRPr="00AD4FAC">
          <w:rPr>
            <w:i/>
            <w:iCs/>
            <w:color w:val="000000"/>
            <w:lang w:val="el-GR"/>
          </w:rPr>
          <w:t>χ</w:t>
        </w:r>
        <w:r w:rsidR="00B812A5">
          <w:rPr>
            <w:color w:val="000000"/>
          </w:rPr>
          <w:t xml:space="preserve"> slope between </w:t>
        </w:r>
        <w:r w:rsidR="00B812A5">
          <w:rPr>
            <w:color w:val="000000"/>
          </w:rPr>
          <w:t>un</w:t>
        </w:r>
        <w:r w:rsidR="00B812A5">
          <w:rPr>
            <w:color w:val="000000"/>
          </w:rPr>
          <w:t>inoculated plants grown under ambient CO</w:t>
        </w:r>
        <w:r w:rsidR="00B812A5">
          <w:rPr>
            <w:color w:val="000000"/>
            <w:vertAlign w:val="subscript"/>
          </w:rPr>
          <w:t>2</w:t>
        </w:r>
        <w:r w:rsidR="00B812A5">
          <w:rPr>
            <w:color w:val="000000"/>
          </w:rPr>
          <w:t xml:space="preserve"> and </w:t>
        </w:r>
        <w:r w:rsidR="00B812A5">
          <w:rPr>
            <w:color w:val="000000"/>
          </w:rPr>
          <w:t>un</w:t>
        </w:r>
        <w:r w:rsidR="00B812A5">
          <w:rPr>
            <w:color w:val="000000"/>
          </w:rPr>
          <w:t>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108" w:author="Perkowski, Evan A [2]"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109" w:author="Perkowski, Evan A [2]"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 xml:space="preserve">&lt;0.001), </w:t>
      </w:r>
      <w:ins w:id="110" w:author="Perkowski, Evan A [2]" w:date="2023-11-13T16:22:00Z">
        <w:r w:rsidR="00D06603">
          <w:rPr>
            <w:color w:val="000000"/>
          </w:rPr>
          <w:t>but</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w:t>
      </w:r>
      <w:ins w:id="111" w:author="Perkowski, Evan A [2]" w:date="2023-11-13T15:33:00Z">
        <w:r w:rsidR="00165C21">
          <w:rPr>
            <w:color w:val="000000"/>
          </w:rPr>
          <w:t xml:space="preserve">nitrogen </w:t>
        </w:r>
      </w:ins>
      <w:r w:rsidR="00E60183">
        <w:rPr>
          <w:color w:val="000000"/>
        </w:rPr>
        <w:t xml:space="preserve">fertilization on </w:t>
      </w:r>
      <w:r w:rsidR="00E60183" w:rsidRPr="00AD4FAC">
        <w:rPr>
          <w:i/>
          <w:iCs/>
          <w:color w:val="000000"/>
          <w:lang w:val="el-GR"/>
        </w:rPr>
        <w:t>χ</w:t>
      </w:r>
      <w:r w:rsidR="00E60183">
        <w:rPr>
          <w:color w:val="000000"/>
        </w:rPr>
        <w:t xml:space="preserve"> were not modified by inoculation (</w:t>
      </w:r>
      <w:ins w:id="112" w:author="Perkowski, Evan A [2]" w:date="2023-11-13T15:36:00Z">
        <w:r w:rsidR="00C52877">
          <w:rPr>
            <w:color w:val="000000"/>
          </w:rPr>
          <w:t xml:space="preserve">nitrogen </w:t>
        </w:r>
      </w:ins>
      <w:r w:rsidR="00E60183">
        <w:rPr>
          <w:color w:val="000000"/>
        </w:rPr>
        <w:t xml:space="preserve">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ins w:id="113" w:author="Perkowski, Evan A [2]" w:date="2023-11-13T16:24:00Z">
        <w:r w:rsidR="00D06603">
          <w:rPr>
            <w:color w:val="000000"/>
          </w:rPr>
          <w:t xml:space="preserve"> </w:t>
        </w:r>
      </w:ins>
    </w:p>
    <w:p w14:paraId="16AA9BC0" w14:textId="216133A1" w:rsidR="0080702B" w:rsidRPr="00B23B07" w:rsidRDefault="0080702B" w:rsidP="00B23B07">
      <w:pPr>
        <w:spacing w:line="360" w:lineRule="auto"/>
        <w:ind w:firstLine="720"/>
        <w:rPr>
          <w:color w:val="000000"/>
        </w:rPr>
      </w:pPr>
      <w:r>
        <w:rPr>
          <w:b/>
        </w:rPr>
        <w:br w:type="page"/>
      </w:r>
    </w:p>
    <w:p w14:paraId="0EC1819D" w14:textId="2287C0F5"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114" w:author="Perkowski, Evan A [2]"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r>
              <w:rPr>
                <w:b/>
                <w:bCs/>
                <w:i/>
                <w:iCs/>
                <w:color w:val="000000"/>
              </w:rPr>
              <w:t>PNUE</w:t>
            </w:r>
            <w:r w:rsidRPr="00C50703">
              <w:rPr>
                <w:b/>
                <w:bCs/>
                <w:color w:val="000000"/>
                <w:vertAlign w:val="subscript"/>
              </w:rPr>
              <w:t>growth</w:t>
            </w:r>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ins w:id="115" w:author="Perkowski, Evan A [2]" w:date="2023-11-13T15:33:00Z">
              <w:r>
                <w:rPr>
                  <w:color w:val="000000"/>
                </w:rPr>
                <w:t>N f</w:t>
              </w:r>
            </w:ins>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commentRangeStart w:id="116"/>
            <w:r w:rsidRPr="001D42A7">
              <w:rPr>
                <w:b/>
                <w:bCs/>
                <w:color w:val="000000"/>
              </w:rPr>
              <w:t>&lt;0.001</w:t>
            </w:r>
            <w:commentRangeEnd w:id="116"/>
            <w:r w:rsidR="009903F6">
              <w:rPr>
                <w:rStyle w:val="CommentReference"/>
              </w:rPr>
              <w:commentReference w:id="116"/>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rPr>
        <w:t>PNUE</w:t>
      </w:r>
      <w:r>
        <w:rPr>
          <w:vertAlign w:val="subscript"/>
        </w:rPr>
        <w:t>growth</w:t>
      </w:r>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3CBF2151">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6"/>
                    <a:stretch>
                      <a:fillRect/>
                    </a:stretch>
                  </pic:blipFill>
                  <pic:spPr>
                    <a:xfrm>
                      <a:off x="0" y="0"/>
                      <a:ext cx="5944968" cy="1981656"/>
                    </a:xfrm>
                    <a:prstGeom prst="rect">
                      <a:avLst/>
                    </a:prstGeom>
                  </pic:spPr>
                </pic:pic>
              </a:graphicData>
            </a:graphic>
          </wp:inline>
        </w:drawing>
      </w:r>
    </w:p>
    <w:p w14:paraId="102C5CF3" w14:textId="1AFA34DA"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117" w:author="Perkowski, Evan A [2]"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118" w:author="Perkowski, Evan A [2]" w:date="2023-11-13T15:34:00Z">
        <w:r w:rsidR="00165C21">
          <w:rPr>
            <w:bCs/>
          </w:rPr>
          <w:t>Nitrogen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72C6427D"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119" w:author="Perkowski, Evan A [2]" w:date="2023-11-13T15:34:00Z">
        <w:r w:rsidR="00165C21">
          <w:rPr>
            <w:bCs/>
          </w:rPr>
          <w:t xml:space="preserve">nitrogen </w:t>
        </w:r>
      </w:ins>
      <w:r w:rsidR="009F20B5">
        <w:rPr>
          <w:bCs/>
        </w:rPr>
        <w:t>fertilization (CO</w:t>
      </w:r>
      <w:r w:rsidR="009F20B5">
        <w:rPr>
          <w:bCs/>
          <w:vertAlign w:val="subscript"/>
        </w:rPr>
        <w:t>2</w:t>
      </w:r>
      <w:r w:rsidR="009F20B5">
        <w:rPr>
          <w:bCs/>
        </w:rPr>
        <w:t>-by-</w:t>
      </w:r>
      <w:ins w:id="120" w:author="Perkowski, Evan A [2]"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121" w:author="Perkowski, Evan A [2]"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122" w:author="Perkowski, Evan A [2]" w:date="2023-11-13T15:35:00Z">
        <w:r w:rsidR="00165C21">
          <w:rPr>
            <w:bCs/>
          </w:rPr>
          <w:t>nitrogen</w:t>
        </w:r>
      </w:ins>
      <w:ins w:id="123" w:author="Perkowski, Evan A [2]"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124" w:author="Perkowski, Evan A [2]"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333C8061" w:rsidR="00771388" w:rsidRDefault="004D7455" w:rsidP="00C51FCC">
      <w:pPr>
        <w:spacing w:line="360" w:lineRule="auto"/>
        <w:ind w:firstLine="720"/>
        <w:rPr>
          <w:bCs/>
        </w:rPr>
      </w:pPr>
      <w:r>
        <w:rPr>
          <w:bCs/>
        </w:rPr>
        <w:t>Elevated CO</w:t>
      </w:r>
      <w:r>
        <w:rPr>
          <w:bCs/>
          <w:vertAlign w:val="subscript"/>
        </w:rPr>
        <w:t>2</w:t>
      </w:r>
      <w:r>
        <w:rPr>
          <w:bCs/>
        </w:rPr>
        <w:t xml:space="preserve"> increased </w:t>
      </w:r>
      <w:r>
        <w:rPr>
          <w:bCs/>
          <w:i/>
          <w:iCs/>
        </w:rPr>
        <w:t>N</w:t>
      </w:r>
      <w:r>
        <w:rPr>
          <w:bCs/>
          <w:vertAlign w:val="subscript"/>
        </w:rPr>
        <w:t>cost</w:t>
      </w:r>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125" w:author="Perkowski, Evan A [2]" w:date="2023-11-13T15:35:00Z">
        <w:r w:rsidR="00165C21">
          <w:rPr>
            <w:bCs/>
          </w:rPr>
          <w:t xml:space="preserve">nitrogen </w:t>
        </w:r>
      </w:ins>
      <w:r w:rsidR="00080815">
        <w:rPr>
          <w:bCs/>
        </w:rPr>
        <w:t>fertilization (CO</w:t>
      </w:r>
      <w:r w:rsidR="00080815">
        <w:rPr>
          <w:bCs/>
          <w:vertAlign w:val="subscript"/>
        </w:rPr>
        <w:t>2</w:t>
      </w:r>
      <w:r w:rsidR="00080815">
        <w:rPr>
          <w:bCs/>
        </w:rPr>
        <w:t>-by-</w:t>
      </w:r>
      <w:ins w:id="126" w:author="Perkowski, Evan A [2]"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r w:rsidR="00080815">
        <w:rPr>
          <w:bCs/>
          <w:i/>
          <w:iCs/>
        </w:rPr>
        <w:t>N</w:t>
      </w:r>
      <w:r w:rsidR="00080815">
        <w:rPr>
          <w:bCs/>
          <w:vertAlign w:val="subscript"/>
        </w:rPr>
        <w:t>cost</w:t>
      </w:r>
      <w:r w:rsidR="00080815">
        <w:rPr>
          <w:bCs/>
        </w:rPr>
        <w:t xml:space="preserve"> were stronger in uninoculated plants. Specifically, elevated CO</w:t>
      </w:r>
      <w:r w:rsidR="00080815">
        <w:rPr>
          <w:bCs/>
          <w:vertAlign w:val="subscript"/>
        </w:rPr>
        <w:t>2</w:t>
      </w:r>
      <w:r w:rsidR="00080815">
        <w:rPr>
          <w:bCs/>
        </w:rPr>
        <w:t xml:space="preserve"> increased </w:t>
      </w:r>
      <w:r w:rsidR="00080815">
        <w:rPr>
          <w:bCs/>
          <w:i/>
          <w:iCs/>
        </w:rPr>
        <w:t>N</w:t>
      </w:r>
      <w:r w:rsidR="00080815">
        <w:rPr>
          <w:bCs/>
          <w:vertAlign w:val="subscript"/>
        </w:rPr>
        <w:t>cost</w:t>
      </w:r>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r w:rsidR="00080815">
        <w:rPr>
          <w:bCs/>
          <w:i/>
          <w:iCs/>
        </w:rPr>
        <w:t>N</w:t>
      </w:r>
      <w:r w:rsidR="00080815">
        <w:rPr>
          <w:bCs/>
          <w:vertAlign w:val="subscript"/>
        </w:rPr>
        <w:t>cost</w:t>
      </w:r>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 xml:space="preserve">&lt;0.05). An interaction between </w:t>
      </w:r>
      <w:ins w:id="127" w:author="Perkowski, Evan A [2]"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w:t>
      </w:r>
      <w:ins w:id="128" w:author="Perkowski, Evan A [2]" w:date="2023-11-13T15:35:00Z">
        <w:r w:rsidR="00165C21">
          <w:rPr>
            <w:bCs/>
          </w:rPr>
          <w:t xml:space="preserve">nitrogen </w:t>
        </w:r>
      </w:ins>
      <w:r w:rsidR="00080815">
        <w:rPr>
          <w:bCs/>
        </w:rPr>
        <w:t xml:space="preserve">fertilization on </w:t>
      </w:r>
      <w:r w:rsidR="00080815">
        <w:rPr>
          <w:bCs/>
          <w:i/>
          <w:iCs/>
        </w:rPr>
        <w:t>N</w:t>
      </w:r>
      <w:r w:rsidR="00080815">
        <w:rPr>
          <w:bCs/>
          <w:vertAlign w:val="subscript"/>
        </w:rPr>
        <w:t>cost</w:t>
      </w:r>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 xml:space="preserve">(Tukey test comparing the </w:t>
      </w:r>
      <w:ins w:id="129" w:author="Perkowski, Evan A [2]" w:date="2023-11-13T15:35:00Z">
        <w:r w:rsidR="00165C21">
          <w:rPr>
            <w:bCs/>
          </w:rPr>
          <w:t xml:space="preserve">nitrogen </w:t>
        </w:r>
      </w:ins>
      <w:r w:rsidR="00FD5755">
        <w:rPr>
          <w:bCs/>
        </w:rPr>
        <w:t>fertilization-</w:t>
      </w:r>
      <w:r w:rsidR="00FD5755">
        <w:rPr>
          <w:bCs/>
          <w:i/>
          <w:iCs/>
        </w:rPr>
        <w:t>N</w:t>
      </w:r>
      <w:r w:rsidR="00FD5755">
        <w:rPr>
          <w:bCs/>
          <w:vertAlign w:val="subscript"/>
        </w:rPr>
        <w:t>cost</w:t>
      </w:r>
      <w:r w:rsidR="00FD5755">
        <w:rPr>
          <w:bCs/>
        </w:rPr>
        <w:t xml:space="preserve"> slope between inoculation treatments: </w:t>
      </w:r>
      <w:r w:rsidR="00FD5755">
        <w:rPr>
          <w:bCs/>
          <w:i/>
          <w:iCs/>
        </w:rPr>
        <w:t>p</w:t>
      </w:r>
      <w:r w:rsidR="00FD5755">
        <w:rPr>
          <w:bCs/>
        </w:rPr>
        <w:t xml:space="preserve">&lt;0.001). </w:t>
      </w:r>
      <w:ins w:id="130" w:author="Perkowski, Evan A [2]" w:date="2023-11-13T15:53:00Z">
        <w:r w:rsidR="006E540D">
          <w:rPr>
            <w:bCs/>
          </w:rPr>
          <w:t>A three-way interaction (</w:t>
        </w:r>
      </w:ins>
      <w:ins w:id="131" w:author="Perkowski, Evan A [2]" w:date="2023-11-13T15:54:00Z">
        <w:r w:rsidR="006E540D">
          <w:rPr>
            <w:bCs/>
            <w:i/>
            <w:iCs/>
          </w:rPr>
          <w:t>p</w:t>
        </w:r>
        <w:r w:rsidR="006E540D">
          <w:rPr>
            <w:bCs/>
          </w:rPr>
          <w:t xml:space="preserve">&lt;0.001; Table 4) indicated that </w:t>
        </w:r>
      </w:ins>
      <w:ins w:id="132" w:author="Perkowski, Evan A [2]" w:date="2023-11-13T15:55:00Z">
        <w:r w:rsidR="006E540D">
          <w:rPr>
            <w:bCs/>
          </w:rPr>
          <w:t>the</w:t>
        </w:r>
      </w:ins>
      <w:ins w:id="133" w:author="Perkowski, Evan A [2]" w:date="2023-11-13T16:01:00Z">
        <w:r w:rsidR="00C51FCC">
          <w:rPr>
            <w:bCs/>
          </w:rPr>
          <w:t xml:space="preserve"> two-way</w:t>
        </w:r>
      </w:ins>
      <w:ins w:id="134" w:author="Perkowski, Evan A [2]" w:date="2023-11-13T15:55:00Z">
        <w:r w:rsidR="006E540D">
          <w:rPr>
            <w:bCs/>
          </w:rPr>
          <w:t xml:space="preserve"> </w:t>
        </w:r>
      </w:ins>
      <w:ins w:id="135" w:author="Perkowski, Evan A [2]" w:date="2023-11-13T15:54:00Z">
        <w:r w:rsidR="006E540D">
          <w:rPr>
            <w:bCs/>
          </w:rPr>
          <w:t>interaction</w:t>
        </w:r>
      </w:ins>
      <w:ins w:id="136" w:author="Perkowski, Evan A [2]" w:date="2023-11-13T15:55:00Z">
        <w:r w:rsidR="006E540D">
          <w:rPr>
            <w:bCs/>
          </w:rPr>
          <w:t xml:space="preserve"> between </w:t>
        </w:r>
      </w:ins>
      <w:ins w:id="137" w:author="Perkowski, Evan A [2]" w:date="2023-11-13T15:54:00Z">
        <w:r w:rsidR="006E540D">
          <w:rPr>
            <w:bCs/>
          </w:rPr>
          <w:t>nitrogen fertilization and inoculation was stronger under elevated CO</w:t>
        </w:r>
        <w:r w:rsidR="006E540D">
          <w:rPr>
            <w:bCs/>
            <w:vertAlign w:val="subscript"/>
          </w:rPr>
          <w:t>2</w:t>
        </w:r>
      </w:ins>
      <w:ins w:id="138" w:author="Perkowski, Evan A [2]" w:date="2023-11-13T16:01:00Z">
        <w:r w:rsidR="00C51FCC">
          <w:rPr>
            <w:bCs/>
          </w:rPr>
          <w:t xml:space="preserve"> than ambient CO</w:t>
        </w:r>
        <w:r w:rsidR="00C51FCC">
          <w:rPr>
            <w:bCs/>
            <w:vertAlign w:val="subscript"/>
          </w:rPr>
          <w:t>2</w:t>
        </w:r>
      </w:ins>
      <w:ins w:id="139" w:author="Perkowski, Evan A [2]" w:date="2023-11-13T15:59:00Z">
        <w:r w:rsidR="00C51FCC">
          <w:rPr>
            <w:bCs/>
          </w:rPr>
          <w:t>. This pattern was d</w:t>
        </w:r>
      </w:ins>
      <w:ins w:id="140" w:author="Perkowski, Evan A [2]" w:date="2023-11-13T16:01:00Z">
        <w:r w:rsidR="00C51FCC">
          <w:rPr>
            <w:bCs/>
          </w:rPr>
          <w:t>riven by</w:t>
        </w:r>
      </w:ins>
      <w:ins w:id="141" w:author="Perkowski, Evan A [2]" w:date="2023-11-13T15:59:00Z">
        <w:r w:rsidR="00C51FCC">
          <w:rPr>
            <w:bCs/>
          </w:rPr>
          <w:t xml:space="preserve"> </w:t>
        </w:r>
      </w:ins>
      <w:ins w:id="142" w:author="Perkowski, Evan A [2]" w:date="2023-11-13T15:55:00Z">
        <w:r w:rsidR="006E540D">
          <w:rPr>
            <w:bCs/>
          </w:rPr>
          <w:t xml:space="preserve">substantially greater </w:t>
        </w:r>
        <w:r w:rsidR="006E540D">
          <w:rPr>
            <w:bCs/>
            <w:i/>
            <w:iCs/>
          </w:rPr>
          <w:t>N</w:t>
        </w:r>
        <w:r w:rsidR="006E540D">
          <w:rPr>
            <w:bCs/>
            <w:vertAlign w:val="subscript"/>
          </w:rPr>
          <w:t>cost</w:t>
        </w:r>
        <w:r w:rsidR="006E540D">
          <w:rPr>
            <w:bCs/>
          </w:rPr>
          <w:t xml:space="preserve"> </w:t>
        </w:r>
      </w:ins>
      <w:ins w:id="143" w:author="Perkowski, Evan A [2]" w:date="2023-11-13T15:56:00Z">
        <w:r w:rsidR="006E540D">
          <w:rPr>
            <w:bCs/>
          </w:rPr>
          <w:t xml:space="preserve">in uninoculated plants </w:t>
        </w:r>
      </w:ins>
      <w:ins w:id="144" w:author="Perkowski, Evan A [2]" w:date="2023-11-13T16:00:00Z">
        <w:r w:rsidR="00C51FCC">
          <w:rPr>
            <w:bCs/>
          </w:rPr>
          <w:t xml:space="preserve">grown </w:t>
        </w:r>
      </w:ins>
      <w:ins w:id="145" w:author="Perkowski, Evan A [2]" w:date="2023-11-13T15:56:00Z">
        <w:r w:rsidR="006E540D">
          <w:rPr>
            <w:bCs/>
          </w:rPr>
          <w:t>under</w:t>
        </w:r>
      </w:ins>
      <w:ins w:id="146" w:author="Perkowski, Evan A [2]" w:date="2023-11-13T16:00:00Z">
        <w:r w:rsidR="00C51FCC">
          <w:rPr>
            <w:bCs/>
          </w:rPr>
          <w:t xml:space="preserve"> elevated CO</w:t>
        </w:r>
        <w:r w:rsidR="00C51FCC">
          <w:rPr>
            <w:bCs/>
            <w:vertAlign w:val="subscript"/>
          </w:rPr>
          <w:t>2</w:t>
        </w:r>
        <w:r w:rsidR="00C51FCC">
          <w:rPr>
            <w:bCs/>
          </w:rPr>
          <w:t xml:space="preserve"> and</w:t>
        </w:r>
      </w:ins>
      <w:ins w:id="147" w:author="Perkowski, Evan A [2]" w:date="2023-11-13T15:56:00Z">
        <w:r w:rsidR="006E540D">
          <w:rPr>
            <w:bCs/>
          </w:rPr>
          <w:t xml:space="preserve"> low nitrogen fertilization than any other</w:t>
        </w:r>
      </w:ins>
      <w:ins w:id="148" w:author="Perkowski, Evan A [2]" w:date="2023-11-13T16:00:00Z">
        <w:r w:rsidR="00C51FCC">
          <w:rPr>
            <w:bCs/>
          </w:rPr>
          <w:t xml:space="preserve"> CO</w:t>
        </w:r>
        <w:r w:rsidR="00C51FCC">
          <w:rPr>
            <w:bCs/>
            <w:vertAlign w:val="subscript"/>
          </w:rPr>
          <w:t>2</w:t>
        </w:r>
        <w:r w:rsidR="00C51FCC">
          <w:rPr>
            <w:bCs/>
          </w:rPr>
          <w:t>-by-inoculation</w:t>
        </w:r>
      </w:ins>
      <w:ins w:id="149" w:author="Perkowski, Evan A [2]" w:date="2023-11-13T15:56:00Z">
        <w:r w:rsidR="006E540D">
          <w:rPr>
            <w:bCs/>
          </w:rPr>
          <w:t xml:space="preserve"> treatment combination</w:t>
        </w:r>
      </w:ins>
      <w:ins w:id="150" w:author="Perkowski, Evan A [2]" w:date="2023-11-13T16:01:00Z">
        <w:r w:rsidR="00C51FCC">
          <w:rPr>
            <w:bCs/>
          </w:rPr>
          <w:t xml:space="preserve"> under low nitrogen fertilization</w:t>
        </w:r>
      </w:ins>
      <w:ins w:id="151" w:author="Perkowski, Evan A [2]" w:date="2023-11-13T15:56:00Z">
        <w:r w:rsidR="006E540D">
          <w:rPr>
            <w:bCs/>
          </w:rPr>
          <w:t xml:space="preserve"> (Tukey test </w:t>
        </w:r>
      </w:ins>
      <w:ins w:id="152" w:author="Perkowski, Evan A [2]" w:date="2023-11-13T15:57:00Z">
        <w:r w:rsidR="00C51FCC">
          <w:rPr>
            <w:bCs/>
          </w:rPr>
          <w:t xml:space="preserve">comparing </w:t>
        </w:r>
        <w:r w:rsidR="00C51FCC">
          <w:rPr>
            <w:bCs/>
            <w:i/>
            <w:iCs/>
          </w:rPr>
          <w:t>N</w:t>
        </w:r>
        <w:r w:rsidR="00C51FCC">
          <w:rPr>
            <w:bCs/>
            <w:vertAlign w:val="subscript"/>
          </w:rPr>
          <w:t>cos</w:t>
        </w:r>
      </w:ins>
      <w:ins w:id="153" w:author="Perkowski, Evan A [2]" w:date="2023-11-13T15:58:00Z">
        <w:r w:rsidR="00C51FCC">
          <w:rPr>
            <w:bCs/>
            <w:vertAlign w:val="subscript"/>
          </w:rPr>
          <w:t>t</w:t>
        </w:r>
        <w:r w:rsidR="00C51FCC">
          <w:rPr>
            <w:bCs/>
          </w:rPr>
          <w:t xml:space="preserve"> in uninoculated individuals grown under elevated CO</w:t>
        </w:r>
        <w:r w:rsidR="00C51FCC">
          <w:rPr>
            <w:bCs/>
            <w:vertAlign w:val="subscript"/>
          </w:rPr>
          <w:t>2</w:t>
        </w:r>
        <w:r w:rsidR="00C51FCC">
          <w:rPr>
            <w:bCs/>
          </w:rPr>
          <w:t xml:space="preserve"> and 0ppm N to all other unique </w:t>
        </w:r>
      </w:ins>
      <w:ins w:id="154" w:author="Perkowski, Evan A [2]" w:date="2023-11-13T15:57:00Z">
        <w:r w:rsidR="00C51FCC">
          <w:rPr>
            <w:bCs/>
          </w:rPr>
          <w:t>CO</w:t>
        </w:r>
        <w:r w:rsidR="00C51FCC">
          <w:rPr>
            <w:bCs/>
            <w:vertAlign w:val="subscript"/>
          </w:rPr>
          <w:t>2</w:t>
        </w:r>
        <w:r w:rsidR="00C51FCC">
          <w:rPr>
            <w:bCs/>
          </w:rPr>
          <w:t>-inoculation treatments</w:t>
        </w:r>
      </w:ins>
      <w:ins w:id="155" w:author="Perkowski, Evan A [2]" w:date="2023-11-13T16:01:00Z">
        <w:r w:rsidR="00C51FCC">
          <w:rPr>
            <w:bCs/>
          </w:rPr>
          <w:t xml:space="preserve"> grown</w:t>
        </w:r>
      </w:ins>
      <w:ins w:id="156" w:author="Perkowski, Evan A [2]" w:date="2023-11-13T15:57:00Z">
        <w:r w:rsidR="00C51FCC">
          <w:rPr>
            <w:bCs/>
          </w:rPr>
          <w:t xml:space="preserve"> under 0 ppm N: </w:t>
        </w:r>
        <w:r w:rsidR="00C51FCC">
          <w:rPr>
            <w:bCs/>
            <w:i/>
            <w:iCs/>
          </w:rPr>
          <w:t>p</w:t>
        </w:r>
        <w:r w:rsidR="00C51FCC">
          <w:rPr>
            <w:bCs/>
          </w:rPr>
          <w:t xml:space="preserve">&lt;0.001 </w:t>
        </w:r>
      </w:ins>
      <w:ins w:id="157" w:author="Perkowski, Evan A [2]" w:date="2023-11-13T15:58:00Z">
        <w:r w:rsidR="00C51FCC">
          <w:rPr>
            <w:bCs/>
          </w:rPr>
          <w:t>in all cases</w:t>
        </w:r>
      </w:ins>
      <w:ins w:id="158" w:author="Perkowski, Evan A [2]" w:date="2023-11-13T15:59:00Z">
        <w:r w:rsidR="00C51FCC">
          <w:rPr>
            <w:bCs/>
          </w:rPr>
          <w:t>; Fig. 4c</w:t>
        </w:r>
      </w:ins>
      <w:ins w:id="159" w:author="Perkowski, Evan A [2]" w:date="2023-11-13T15:58:00Z">
        <w:r w:rsidR="00C51FCC">
          <w:rPr>
            <w:bCs/>
          </w:rPr>
          <w:t>)</w:t>
        </w:r>
      </w:ins>
      <w:ins w:id="160" w:author="Perkowski, Evan A [2]" w:date="2023-11-13T15:56:00Z">
        <w:r w:rsidR="006E540D">
          <w:rPr>
            <w:bCs/>
          </w:rPr>
          <w:t xml:space="preserve">. </w:t>
        </w:r>
      </w:ins>
      <w:r w:rsidR="00FD5755">
        <w:rPr>
          <w:bCs/>
        </w:rPr>
        <w:t xml:space="preserve">Negative effects of increasing </w:t>
      </w:r>
      <w:ins w:id="161" w:author="Perkowski, Evan A [2]" w:date="2023-11-13T15:35:00Z">
        <w:r w:rsidR="00165C21">
          <w:rPr>
            <w:bCs/>
          </w:rPr>
          <w:t xml:space="preserve">nitrogen </w:t>
        </w:r>
      </w:ins>
      <w:r w:rsidR="00FD5755">
        <w:rPr>
          <w:bCs/>
        </w:rPr>
        <w:t xml:space="preserve">fertilization on </w:t>
      </w:r>
      <w:r w:rsidR="00FD5755">
        <w:rPr>
          <w:bCs/>
          <w:i/>
          <w:iCs/>
        </w:rPr>
        <w:t>N</w:t>
      </w:r>
      <w:r w:rsidR="00FD5755">
        <w:rPr>
          <w:bCs/>
          <w:vertAlign w:val="subscript"/>
        </w:rPr>
        <w:t>cost</w:t>
      </w:r>
      <w:r w:rsidR="00FD5755">
        <w:rPr>
          <w:bCs/>
        </w:rPr>
        <w:t xml:space="preserve"> were </w:t>
      </w:r>
      <w:r w:rsidR="00557DC7">
        <w:rPr>
          <w:bCs/>
        </w:rPr>
        <w:t xml:space="preserve">driven by stronger positive effects of increasing </w:t>
      </w:r>
      <w:ins w:id="162" w:author="Perkowski, Evan A [2]" w:date="2023-11-13T15:35:00Z">
        <w:r w:rsidR="00165C21">
          <w:rPr>
            <w:bCs/>
          </w:rPr>
          <w:t xml:space="preserve">nitrogen </w:t>
        </w:r>
      </w:ins>
      <w:r w:rsidR="00557DC7">
        <w:rPr>
          <w:bCs/>
        </w:rPr>
        <w:t xml:space="preserve">fertilization on </w:t>
      </w:r>
      <w:r w:rsidR="00557DC7">
        <w:rPr>
          <w:bCs/>
          <w:i/>
          <w:iCs/>
        </w:rPr>
        <w:t>N</w:t>
      </w:r>
      <w:r w:rsidR="00557DC7">
        <w:rPr>
          <w:bCs/>
          <w:vertAlign w:val="subscript"/>
        </w:rPr>
        <w:t>wp</w:t>
      </w:r>
      <w:r w:rsidR="002C5F8C">
        <w:rPr>
          <w:bCs/>
        </w:rPr>
        <w:t xml:space="preserve"> </w:t>
      </w:r>
      <w:r w:rsidR="00557DC7">
        <w:rPr>
          <w:bCs/>
        </w:rPr>
        <w:t xml:space="preserve">than </w:t>
      </w:r>
      <w:r w:rsidR="00557DC7">
        <w:rPr>
          <w:bCs/>
          <w:i/>
          <w:iCs/>
        </w:rPr>
        <w:t>C</w:t>
      </w:r>
      <w:r w:rsidR="00557DC7">
        <w:rPr>
          <w:bCs/>
          <w:vertAlign w:val="subscript"/>
        </w:rPr>
        <w:t>bg</w:t>
      </w:r>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r w:rsidR="00FD5755">
        <w:rPr>
          <w:bCs/>
          <w:i/>
          <w:iCs/>
        </w:rPr>
        <w:t>N</w:t>
      </w:r>
      <w:r w:rsidR="00FD5755">
        <w:rPr>
          <w:bCs/>
          <w:vertAlign w:val="subscript"/>
        </w:rPr>
        <w:t>cost</w:t>
      </w:r>
      <w:r w:rsidR="00FD5755">
        <w:rPr>
          <w:bCs/>
        </w:rPr>
        <w:t xml:space="preserve"> were driven by </w:t>
      </w:r>
      <w:r w:rsidR="00557DC7">
        <w:rPr>
          <w:bCs/>
        </w:rPr>
        <w:t>stronger positive effects</w:t>
      </w:r>
      <w:r>
        <w:rPr>
          <w:bCs/>
        </w:rPr>
        <w:t xml:space="preserve"> </w:t>
      </w:r>
      <w:r w:rsidR="00557DC7">
        <w:rPr>
          <w:bCs/>
        </w:rPr>
        <w:t xml:space="preserve">on </w:t>
      </w:r>
      <w:r w:rsidR="009F20B5">
        <w:rPr>
          <w:bCs/>
          <w:i/>
          <w:iCs/>
        </w:rPr>
        <w:t>C</w:t>
      </w:r>
      <w:r w:rsidR="009F20B5">
        <w:rPr>
          <w:bCs/>
          <w:vertAlign w:val="subscript"/>
        </w:rPr>
        <w:t>bg</w:t>
      </w:r>
      <w:r w:rsidR="009F20B5">
        <w:rPr>
          <w:bCs/>
        </w:rPr>
        <w:t xml:space="preserve"> than</w:t>
      </w:r>
      <w:r w:rsidR="009F20B5" w:rsidRPr="00477DA9">
        <w:rPr>
          <w:bCs/>
          <w:i/>
          <w:iCs/>
        </w:rPr>
        <w:t xml:space="preserve"> </w:t>
      </w:r>
      <w:r w:rsidR="009F20B5">
        <w:rPr>
          <w:bCs/>
          <w:i/>
          <w:iCs/>
        </w:rPr>
        <w:t>N</w:t>
      </w:r>
      <w:r w:rsidR="009F20B5">
        <w:rPr>
          <w:bCs/>
          <w:vertAlign w:val="subscript"/>
        </w:rPr>
        <w:t>wp</w:t>
      </w:r>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027A22F" w:rsidR="00821781" w:rsidRPr="00E4124F" w:rsidRDefault="00FD5755" w:rsidP="00F10E09">
      <w:pPr>
        <w:spacing w:line="360" w:lineRule="auto"/>
        <w:rPr>
          <w:bCs/>
        </w:rPr>
      </w:pPr>
      <w:r>
        <w:rPr>
          <w:bCs/>
        </w:rPr>
        <w:lastRenderedPageBreak/>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r w:rsidR="00F10E09">
        <w:rPr>
          <w:bCs/>
          <w:i/>
          <w:iCs/>
        </w:rPr>
        <w:t>N</w:t>
      </w:r>
      <w:r w:rsidR="00F10E09">
        <w:rPr>
          <w:bCs/>
          <w:vertAlign w:val="subscript"/>
        </w:rPr>
        <w:t>dfa</w:t>
      </w:r>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163" w:author="Perkowski, Evan A [2]"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w:t>
      </w:r>
      <w:ins w:id="164" w:author="Perkowski, Evan A [2]" w:date="2023-11-13T15:36:00Z">
        <w:r w:rsidR="00165C21">
          <w:rPr>
            <w:bCs/>
          </w:rPr>
          <w:t xml:space="preserve">nitrogen </w:t>
        </w:r>
      </w:ins>
      <w:r w:rsidR="00F10E09">
        <w:rPr>
          <w:bCs/>
        </w:rPr>
        <w:t>fertilization on %</w:t>
      </w:r>
      <w:r w:rsidR="00F10E09">
        <w:rPr>
          <w:bCs/>
          <w:i/>
          <w:iCs/>
        </w:rPr>
        <w:t>N</w:t>
      </w:r>
      <w:r w:rsidR="00F10E09">
        <w:rPr>
          <w:bCs/>
          <w:vertAlign w:val="subscript"/>
        </w:rPr>
        <w:t>dfa</w:t>
      </w:r>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 xml:space="preserve">driven by inoculated plants (Tukey test of the </w:t>
      </w:r>
      <w:ins w:id="165" w:author="Perkowski, Evan A [2]" w:date="2023-11-13T15:36:00Z">
        <w:r w:rsidR="00165C21">
          <w:rPr>
            <w:bCs/>
          </w:rPr>
          <w:t xml:space="preserve">nitrogen </w:t>
        </w:r>
      </w:ins>
      <w:r>
        <w:rPr>
          <w:bCs/>
        </w:rPr>
        <w:t>fertilization-%</w:t>
      </w:r>
      <w:r>
        <w:rPr>
          <w:bCs/>
          <w:i/>
          <w:iCs/>
        </w:rPr>
        <w:t>N</w:t>
      </w:r>
      <w:r>
        <w:rPr>
          <w:bCs/>
          <w:vertAlign w:val="subscript"/>
        </w:rPr>
        <w:t>dfa</w:t>
      </w:r>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166" w:author="Perkowski, Evan A [2]" w:date="2023-11-13T15:36:00Z">
        <w:r w:rsidR="00165C21">
          <w:rPr>
            <w:bCs/>
          </w:rPr>
          <w:t xml:space="preserve">nitrogen </w:t>
        </w:r>
      </w:ins>
      <w:r>
        <w:rPr>
          <w:bCs/>
        </w:rPr>
        <w:t>fertilization</w:t>
      </w:r>
      <w:r w:rsidR="00761635">
        <w:rPr>
          <w:bCs/>
        </w:rPr>
        <w:t xml:space="preserve"> </w:t>
      </w:r>
      <w:r>
        <w:rPr>
          <w:bCs/>
        </w:rPr>
        <w:t>on %</w:t>
      </w:r>
      <w:r>
        <w:rPr>
          <w:bCs/>
          <w:i/>
          <w:iCs/>
        </w:rPr>
        <w:t>N</w:t>
      </w:r>
      <w:r>
        <w:rPr>
          <w:bCs/>
          <w:vertAlign w:val="subscript"/>
        </w:rPr>
        <w:t>dfa</w:t>
      </w:r>
      <w:r>
        <w:rPr>
          <w:bCs/>
        </w:rPr>
        <w:t xml:space="preserve"> </w:t>
      </w:r>
      <w:r w:rsidR="00D06283">
        <w:rPr>
          <w:bCs/>
        </w:rPr>
        <w:t xml:space="preserve">in uninoculated plants (Tukey test of the </w:t>
      </w:r>
      <w:ins w:id="167" w:author="Perkowski, Evan A [2]" w:date="2023-11-13T15:36:00Z">
        <w:r w:rsidR="00165C21">
          <w:rPr>
            <w:bCs/>
          </w:rPr>
          <w:t xml:space="preserve">nitrogen </w:t>
        </w:r>
      </w:ins>
      <w:r w:rsidR="00D06283">
        <w:rPr>
          <w:bCs/>
        </w:rPr>
        <w:t>fertilization-%</w:t>
      </w:r>
      <w:r w:rsidR="00D06283">
        <w:rPr>
          <w:bCs/>
          <w:i/>
          <w:iCs/>
        </w:rPr>
        <w:t>N</w:t>
      </w:r>
      <w:r w:rsidR="00D06283">
        <w:rPr>
          <w:bCs/>
          <w:vertAlign w:val="subscript"/>
        </w:rPr>
        <w:t>dfa</w:t>
      </w:r>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9611805"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168" w:author="Perkowski, Evan A [2]"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400"/>
        <w:gridCol w:w="1059"/>
        <w:gridCol w:w="997"/>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Total biomass</w:t>
            </w:r>
            <w:r>
              <w:rPr>
                <w:b/>
                <w:bCs/>
                <w:color w:val="000000"/>
                <w:vertAlign w:val="superscript"/>
              </w:rPr>
              <w:t>b</w:t>
            </w:r>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r>
              <w:rPr>
                <w:b/>
                <w:bCs/>
                <w:i/>
                <w:iCs/>
                <w:color w:val="000000"/>
              </w:rPr>
              <w:t>N</w:t>
            </w:r>
            <w:r>
              <w:rPr>
                <w:b/>
                <w:bCs/>
                <w:color w:val="000000"/>
                <w:vertAlign w:val="subscript"/>
              </w:rPr>
              <w:t>dfa</w:t>
            </w:r>
            <w:r>
              <w:rPr>
                <w:b/>
                <w:bCs/>
                <w:color w:val="000000"/>
                <w:vertAlign w:val="superscript"/>
              </w:rPr>
              <w:t>b</w:t>
            </w:r>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169" w:author="Perkowski, Evan A [2]"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commentRangeStart w:id="170"/>
            <w:r w:rsidRPr="009412FD">
              <w:rPr>
                <w:b/>
                <w:bCs/>
                <w:color w:val="000000"/>
              </w:rPr>
              <w:t>&lt;0.001</w:t>
            </w:r>
            <w:commentRangeEnd w:id="170"/>
            <w:r w:rsidR="003D5934">
              <w:rPr>
                <w:rStyle w:val="CommentReference"/>
              </w:rPr>
              <w:commentReference w:id="170"/>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%N</w:t>
      </w:r>
      <w:r w:rsidR="00B155C2" w:rsidRPr="00F10E09">
        <w:rPr>
          <w:vertAlign w:val="subscript"/>
        </w:rPr>
        <w:t>dfa</w:t>
      </w:r>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6B939BA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171" w:author="Perkowski, Evan A [2]"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172" w:author="Perkowski, Evan A [2]" w:date="2023-11-13T15:37:00Z">
        <w:r w:rsidR="00C52877">
          <w:rPr>
            <w:bCs/>
          </w:rPr>
          <w:t>Nitrogen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62640A31"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r w:rsidR="006E5E37">
        <w:rPr>
          <w:i/>
          <w:iCs/>
        </w:rPr>
        <w:t>A</w:t>
      </w:r>
      <w:r w:rsidR="006E5E37">
        <w:rPr>
          <w:vertAlign w:val="subscript"/>
        </w:rPr>
        <w:t>net,growth</w:t>
      </w:r>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r w:rsidR="006E5E37">
        <w:rPr>
          <w:i/>
          <w:iCs/>
        </w:rPr>
        <w:t>A</w:t>
      </w:r>
      <w:r w:rsidR="006E5E37">
        <w:rPr>
          <w:vertAlign w:val="subscript"/>
        </w:rPr>
        <w:t>net,growth</w:t>
      </w:r>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r w:rsidR="002167E7">
        <w:rPr>
          <w:i/>
          <w:iCs/>
        </w:rPr>
        <w:t>A</w:t>
      </w:r>
      <w:r w:rsidR="002167E7">
        <w:rPr>
          <w:vertAlign w:val="subscript"/>
        </w:rPr>
        <w:t>net,growth</w:t>
      </w:r>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independent of </w:t>
      </w:r>
      <w:ins w:id="173" w:author="Perkowski, Evan A [2]" w:date="2023-11-13T15:39:00Z">
        <w:r w:rsidR="00C52877">
          <w:rPr>
            <w:bCs/>
          </w:rPr>
          <w:t xml:space="preserve">nitrogen </w:t>
        </w:r>
      </w:ins>
      <w:r w:rsidR="002167E7">
        <w:rPr>
          <w:bCs/>
        </w:rPr>
        <w:t>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C5287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174" w:author="Perkowski, Evan A [2]" w:date="2023-11-13T15:41:00Z">
        <w:r w:rsidR="00C52877">
          <w:rPr>
            <w:bCs/>
          </w:rPr>
          <w:t xml:space="preserve">nitrogen </w:t>
        </w:r>
      </w:ins>
      <w:r w:rsidR="00C45DC2">
        <w:rPr>
          <w:bCs/>
        </w:rPr>
        <w:t>fertilization.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175" w:author="Perkowski, Evan A [2]" w:date="2023-11-13T15:41:00Z">
        <w:r w:rsidR="00C52877">
          <w:rPr>
            <w:bCs/>
          </w:rPr>
          <w:t xml:space="preserve">nitrogen </w:t>
        </w:r>
      </w:ins>
      <w:r w:rsidR="00C45DC2">
        <w:rPr>
          <w:bCs/>
        </w:rPr>
        <w:t xml:space="preserve">fertilization thresholds where individuals were </w:t>
      </w:r>
      <w:del w:id="176" w:author="Perkowski, Evan A [2]" w:date="2023-11-13T15:41:00Z">
        <w:r w:rsidR="00C45DC2" w:rsidDel="00C52877">
          <w:rPr>
            <w:bCs/>
          </w:rPr>
          <w:delText xml:space="preserve">strongly </w:delText>
        </w:r>
      </w:del>
      <w:r w:rsidR="00C45DC2">
        <w:rPr>
          <w:bCs/>
        </w:rPr>
        <w:t xml:space="preserve">invested </w:t>
      </w:r>
      <w:ins w:id="177" w:author="Perkowski, Evan A [2]" w:date="2023-11-13T15:41:00Z">
        <w:r w:rsidR="00C52877">
          <w:rPr>
            <w:bCs/>
          </w:rPr>
          <w:t>strongly</w:t>
        </w:r>
        <w:r w:rsidR="00C52877">
          <w:rPr>
            <w:bCs/>
          </w:rPr>
          <w:t xml:space="preserve">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w:t>
      </w:r>
      <w:r w:rsidR="00C45DC2">
        <w:rPr>
          <w:bCs/>
        </w:rPr>
        <w:lastRenderedPageBreak/>
        <w:t xml:space="preserve">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25E12F76"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r w:rsidR="005879E8">
        <w:rPr>
          <w:bCs/>
          <w:i/>
          <w:iCs/>
        </w:rPr>
        <w:t>A</w:t>
      </w:r>
      <w:r w:rsidR="005879E8">
        <w:rPr>
          <w:bCs/>
          <w:vertAlign w:val="subscript"/>
        </w:rPr>
        <w:t>net,growth</w:t>
      </w:r>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 xml:space="preserve">the </w:t>
      </w:r>
      <w:commentRangeStart w:id="178"/>
      <w:commentRangeStart w:id="179"/>
      <w:r w:rsidR="00FB203E">
        <w:rPr>
          <w:bCs/>
        </w:rPr>
        <w:t>nitrogen</w:t>
      </w:r>
      <w:r w:rsidR="009D476A">
        <w:rPr>
          <w:bCs/>
        </w:rPr>
        <w:t xml:space="preserve"> </w:t>
      </w:r>
      <w:commentRangeEnd w:id="178"/>
      <w:r w:rsidR="009D476A">
        <w:rPr>
          <w:rStyle w:val="CommentReference"/>
        </w:rPr>
        <w:commentReference w:id="178"/>
      </w:r>
      <w:commentRangeEnd w:id="179"/>
      <w:r w:rsidR="00C52877">
        <w:rPr>
          <w:rStyle w:val="CommentReference"/>
        </w:rPr>
        <w:commentReference w:id="179"/>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6F57360D"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180"/>
      <w:commentRangeStart w:id="181"/>
      <w:r w:rsidR="00F41081">
        <w:rPr>
          <w:bCs/>
        </w:rPr>
        <w:fldChar w:fldCharType="begin" w:fldLock="1"/>
      </w:r>
      <w:r w:rsidR="00C52877">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Sciences","id":"ITEM-5","issue":"45","issued":{"date-parts":[["2010"]]},"page":"19368-19373","title":"CO2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 2","type":"article-journal","volume":"19"},"uris":["http://www.mendeley.com/documents/?uuid=3d7a4e74-e145-4f5d-8588-5be639c75aca"]}],"mendeley":{"formattedCitation":"(Makino &lt;i&gt;et al.&lt;/i&gt;, 1997; Ainsworth &lt;i&gt;et al.&lt;/i&gt;, 2002; Ainsworth &amp; Long, 2005; Norby &lt;i&gt;et al.&lt;/i&gt;, 2010; Smith &amp; Dukes, 2013; Poorter &lt;i&gt;et al.&lt;/i&gt;, 2022)","plainTextFormattedCitation":"(Makino et al., 1997; Ainsworth et al., 2002; Ainsworth &amp; Long, 2005; Norby et al., 2010; Smith &amp; Dukes, 2013; Poorter et al., 2022)","previouslyFormattedCitation":"(Makino &lt;i&gt;et al.&lt;/i&gt;, 1997; Ainsworth &lt;i&gt;et al.&lt;/i&gt;, 2002; Ainsworth &amp; Long, 2005; Norby &lt;i&gt;et al.&lt;/i&gt;, 2010; Poorter &lt;i&gt;et al.&lt;/i&gt;, 2022)"},"properties":{"noteIndex":0},"schema":"https://github.com/citation-style-language/schema/raw/master/csl-citation.json"}</w:instrText>
      </w:r>
      <w:r w:rsidR="00F41081">
        <w:rPr>
          <w:bCs/>
        </w:rPr>
        <w:fldChar w:fldCharType="separate"/>
      </w:r>
      <w:r w:rsidR="00C52877" w:rsidRPr="00C52877">
        <w:rPr>
          <w:bCs/>
          <w:noProof/>
        </w:rPr>
        <w:t xml:space="preserve">(Makino </w:t>
      </w:r>
      <w:r w:rsidR="00C52877" w:rsidRPr="00C52877">
        <w:rPr>
          <w:bCs/>
          <w:i/>
          <w:noProof/>
        </w:rPr>
        <w:t>et al.</w:t>
      </w:r>
      <w:r w:rsidR="00C52877" w:rsidRPr="00C52877">
        <w:rPr>
          <w:bCs/>
          <w:noProof/>
        </w:rPr>
        <w:t xml:space="preserve">, 1997; Ainsworth </w:t>
      </w:r>
      <w:r w:rsidR="00C52877" w:rsidRPr="00C52877">
        <w:rPr>
          <w:bCs/>
          <w:i/>
          <w:noProof/>
        </w:rPr>
        <w:t>et al.</w:t>
      </w:r>
      <w:r w:rsidR="00C52877" w:rsidRPr="00C52877">
        <w:rPr>
          <w:bCs/>
          <w:noProof/>
        </w:rPr>
        <w:t xml:space="preserve">, 2002; Ainsworth &amp; Long, 2005; Norby </w:t>
      </w:r>
      <w:r w:rsidR="00C52877" w:rsidRPr="00C52877">
        <w:rPr>
          <w:bCs/>
          <w:i/>
          <w:noProof/>
        </w:rPr>
        <w:t>et al.</w:t>
      </w:r>
      <w:r w:rsidR="00C52877" w:rsidRPr="00C52877">
        <w:rPr>
          <w:bCs/>
          <w:noProof/>
        </w:rPr>
        <w:t xml:space="preserve">, 2010; Smith &amp; Dukes, 2013; Poorter </w:t>
      </w:r>
      <w:r w:rsidR="00C52877" w:rsidRPr="00C52877">
        <w:rPr>
          <w:bCs/>
          <w:i/>
          <w:noProof/>
        </w:rPr>
        <w:t>et al.</w:t>
      </w:r>
      <w:r w:rsidR="00C52877" w:rsidRPr="00C52877">
        <w:rPr>
          <w:bCs/>
          <w:noProof/>
        </w:rPr>
        <w:t>, 2022)</w:t>
      </w:r>
      <w:r w:rsidR="00F41081">
        <w:rPr>
          <w:bCs/>
        </w:rPr>
        <w:fldChar w:fldCharType="end"/>
      </w:r>
      <w:commentRangeEnd w:id="180"/>
      <w:r w:rsidR="004014B1">
        <w:rPr>
          <w:rStyle w:val="CommentReference"/>
        </w:rPr>
        <w:commentReference w:id="180"/>
      </w:r>
      <w:commentRangeEnd w:id="181"/>
      <w:r w:rsidR="0079506B">
        <w:rPr>
          <w:rStyle w:val="CommentReference"/>
        </w:rPr>
        <w:commentReference w:id="181"/>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w:t>
      </w:r>
      <w:r w:rsidR="00FB203E">
        <w:rPr>
          <w:bCs/>
        </w:rPr>
        <w:t xml:space="preserve"> nitrogen</w:t>
      </w:r>
      <w:r w:rsidR="00AE001C">
        <w:rPr>
          <w:bCs/>
        </w:rPr>
        <w:t xml:space="preserve"> fertilization w</w:t>
      </w:r>
      <w:r w:rsidR="00AC21AF">
        <w:rPr>
          <w:bCs/>
        </w:rPr>
        <w:t>ere</w:t>
      </w:r>
      <w:r w:rsidR="00AE001C">
        <w:rPr>
          <w:bCs/>
        </w:rPr>
        <w:t xml:space="preserve"> </w:t>
      </w:r>
      <w:r w:rsidR="00AE001C">
        <w:rPr>
          <w:bCs/>
        </w:rPr>
        <w:lastRenderedPageBreak/>
        <w:t>associated with a reduction in carbon costs to acquire nitrogen with increasing</w:t>
      </w:r>
      <w:r w:rsidR="00FB203E">
        <w:rPr>
          <w:bCs/>
        </w:rPr>
        <w:t xml:space="preserve"> nitrogen</w:t>
      </w:r>
      <w:r w:rsidR="00AE001C">
        <w:rPr>
          <w:bCs/>
        </w:rPr>
        <w:t xml:space="preserve"> fertilization. </w:t>
      </w:r>
      <w:commentRangeStart w:id="182"/>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1041A7">
        <w:rPr>
          <w:bCs/>
        </w:rPr>
        <w:t xml:space="preserve"> which,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183" w:author="Perkowski, Evan A [2]" w:date="2023-11-13T15:46:00Z">
        <w:r w:rsidR="00C52877">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commentRangeEnd w:id="182"/>
      <w:r w:rsidR="002C1BAE">
        <w:rPr>
          <w:rStyle w:val="CommentReference"/>
        </w:rPr>
        <w:commentReference w:id="182"/>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commentRangeStart w:id="184"/>
      <w:r w:rsidR="00491BF7">
        <w:rPr>
          <w:bCs/>
        </w:rPr>
        <w:t>.</w:t>
      </w:r>
      <w:commentRangeEnd w:id="184"/>
      <w:r w:rsidR="00CA1D2A">
        <w:rPr>
          <w:rStyle w:val="CommentReference"/>
        </w:rPr>
        <w:commentReference w:id="184"/>
      </w:r>
    </w:p>
    <w:p w14:paraId="4F4D130C" w14:textId="331B749C"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w:t>
      </w:r>
      <w:commentRangeStart w:id="185"/>
      <w:r w:rsidR="00491BF7">
        <w:rPr>
          <w:bCs/>
        </w:rPr>
        <w:t xml:space="preserve"> </w:t>
      </w:r>
      <w:commentRangeEnd w:id="185"/>
      <w:r w:rsidR="003E241B">
        <w:rPr>
          <w:rStyle w:val="CommentReference"/>
        </w:rPr>
        <w:commentReference w:id="185"/>
      </w:r>
      <w:r w:rsidR="00980D8C">
        <w:rPr>
          <w:bCs/>
        </w:rPr>
        <w:t xml:space="preserve">the </w:t>
      </w:r>
      <w:r w:rsidR="009063DF">
        <w:rPr>
          <w:bCs/>
        </w:rPr>
        <w:t>patterns</w:t>
      </w:r>
      <w:r w:rsidR="00980D8C">
        <w:rPr>
          <w:bCs/>
        </w:rPr>
        <w:t xml:space="preserve"> we observed</w:t>
      </w:r>
      <w:r w:rsidR="009063DF">
        <w:rPr>
          <w:bCs/>
        </w:rPr>
        <w:t xml:space="preserve"> indicate</w:t>
      </w:r>
      <w:r w:rsidR="00980D8C">
        <w:rPr>
          <w:bCs/>
        </w:rPr>
        <w:t>d</w:t>
      </w:r>
      <w:r w:rsidR="009063DF">
        <w:rPr>
          <w:bCs/>
        </w:rPr>
        <w:t xml:space="preserv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67059420"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providing another line of evidence suggesting that leaf photosynthetic responses to elevated CO</w:t>
      </w:r>
      <w:r w:rsidR="00263CE3">
        <w:rPr>
          <w:bCs/>
          <w:vertAlign w:val="subscript"/>
        </w:rPr>
        <w:t>2</w:t>
      </w:r>
      <w:r w:rsidR="00263CE3">
        <w:rPr>
          <w:bCs/>
        </w:rPr>
        <w:t xml:space="preserve"> were decoupled from nitrogen supply and </w:t>
      </w:r>
      <w:ins w:id="186" w:author="Perkowski, Evan A [2]" w:date="2023-11-13T15:47:00Z">
        <w:r w:rsidR="006E540D">
          <w:rPr>
            <w:bCs/>
          </w:rPr>
          <w:t xml:space="preserve">were instead </w:t>
        </w:r>
      </w:ins>
      <w:r w:rsidR="00263CE3">
        <w:rPr>
          <w:bCs/>
        </w:rPr>
        <w:t>determined through</w:t>
      </w:r>
      <w:ins w:id="187" w:author="Perkowski, Evan A [2]" w:date="2023-11-13T15:47:00Z">
        <w:r w:rsidR="006E540D">
          <w:rPr>
            <w:bCs/>
          </w:rPr>
          <w:t xml:space="preserve"> changes in</w:t>
        </w:r>
      </w:ins>
      <w:r w:rsidR="00263CE3">
        <w:rPr>
          <w:bCs/>
        </w:rPr>
        <w:t xml:space="preserve"> leaf nitrogen demand to build and maintain photosynthetic enzymes.</w:t>
      </w:r>
    </w:p>
    <w:p w14:paraId="32790ECE" w14:textId="384BF8FE" w:rsidR="00E9046A" w:rsidRDefault="009063DF" w:rsidP="002D7891">
      <w:pPr>
        <w:spacing w:line="360" w:lineRule="auto"/>
        <w:ind w:firstLine="720"/>
        <w:rPr>
          <w:bCs/>
        </w:rPr>
      </w:pPr>
      <w:r>
        <w:rPr>
          <w:bCs/>
        </w:rPr>
        <w:lastRenderedPageBreak/>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w:t>
      </w:r>
      <w:ins w:id="188" w:author="Perkowski, Evan A [2]" w:date="2023-11-13T15:48:00Z">
        <w:r w:rsidR="006E540D">
          <w:rPr>
            <w:bCs/>
          </w:rPr>
          <w:t xml:space="preserve">nitrogen </w:t>
        </w:r>
      </w:ins>
      <w:r w:rsidR="00E9046A">
        <w:rPr>
          <w:bCs/>
        </w:rPr>
        <w:t xml:space="preserve">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w:t>
      </w:r>
      <w:ins w:id="189" w:author="Perkowski, Evan A [2]" w:date="2023-11-13T15:48:00Z">
        <w:r w:rsidR="006E540D">
          <w:rPr>
            <w:bCs/>
          </w:rPr>
          <w:t xml:space="preserve">nitrogen </w:t>
        </w:r>
      </w:ins>
      <w:r w:rsidR="002D7891">
        <w:rPr>
          <w:bCs/>
        </w:rPr>
        <w:t xml:space="preserve">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w:t>
      </w:r>
      <w:ins w:id="190" w:author="Perkowski, Evan A [2]" w:date="2023-11-13T15:48:00Z">
        <w:r w:rsidR="006E540D">
          <w:rPr>
            <w:bCs/>
          </w:rPr>
          <w:t xml:space="preserve">nitrogen </w:t>
        </w:r>
      </w:ins>
      <w:r w:rsidR="00E9046A">
        <w:rPr>
          <w:bCs/>
        </w:rPr>
        <w:t>fertilization</w:t>
      </w:r>
      <w:r w:rsidR="00F95CFC">
        <w:rPr>
          <w:bCs/>
        </w:rPr>
        <w:t xml:space="preserve"> that caused effects of</w:t>
      </w:r>
      <w:r w:rsidR="00E9046A">
        <w:rPr>
          <w:bCs/>
        </w:rPr>
        <w:t xml:space="preserve"> </w:t>
      </w:r>
      <w:ins w:id="191" w:author="Perkowski, Evan A [2]" w:date="2023-11-13T15:48:00Z">
        <w:r w:rsidR="006E540D">
          <w:rPr>
            <w:bCs/>
          </w:rPr>
          <w:t xml:space="preserve">nitrogen </w:t>
        </w:r>
      </w:ins>
      <w:r w:rsidR="00E9046A">
        <w:rPr>
          <w:bCs/>
        </w:rPr>
        <w:t>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w:t>
      </w:r>
      <w:ins w:id="192" w:author="Perkowski, Evan A [2]" w:date="2023-11-13T15:48:00Z">
        <w:r w:rsidR="006E540D">
          <w:rPr>
            <w:bCs/>
          </w:rPr>
          <w:t xml:space="preserve">nitrogen </w:t>
        </w:r>
      </w:ins>
      <w:r w:rsidR="009129C7">
        <w:rPr>
          <w:bCs/>
        </w:rPr>
        <w:t>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r w:rsidR="003E241B">
        <w:rPr>
          <w:bCs/>
        </w:rPr>
        <w:t xml:space="preserve">nitrogen </w:t>
      </w:r>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r w:rsidR="003E241B">
        <w:rPr>
          <w:bCs/>
        </w:rPr>
        <w:t xml:space="preserve">nitrogen </w:t>
      </w:r>
      <w:r w:rsidR="00CF38BE">
        <w:rPr>
          <w:bCs/>
        </w:rPr>
        <w:t>fertilization as investment in nitrogen fixation decreased</w:t>
      </w:r>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193"/>
      <w:r w:rsidR="00C5316B">
        <w:rPr>
          <w:bCs/>
        </w:rPr>
        <w:t>.</w:t>
      </w:r>
      <w:commentRangeEnd w:id="193"/>
      <w:r w:rsidR="003E241B">
        <w:rPr>
          <w:rStyle w:val="CommentReference"/>
        </w:rPr>
        <w:commentReference w:id="193"/>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E5C8B98"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EF62B4">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r w:rsidR="00D83996">
        <w:rPr>
          <w:bCs/>
          <w:i/>
          <w:iCs/>
        </w:rPr>
        <w:t>A</w:t>
      </w:r>
      <w:r w:rsidR="00D83996">
        <w:rPr>
          <w:bCs/>
          <w:vertAlign w:val="subscript"/>
        </w:rPr>
        <w:t>net,growth</w:t>
      </w:r>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w:t>
      </w:r>
      <w:ins w:id="194" w:author="Perkowski, Evan A [2]" w:date="2023-11-13T15:49:00Z">
        <w:r w:rsidR="006E540D">
          <w:rPr>
            <w:bCs/>
          </w:rPr>
          <w:t xml:space="preserve">nitrogen </w:t>
        </w:r>
      </w:ins>
      <w:r w:rsidR="003609D0">
        <w:rPr>
          <w:bCs/>
        </w:rPr>
        <w:t xml:space="preserve">fertilization on photosynthetic capacity were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r w:rsidR="003609D0">
        <w:rPr>
          <w:bCs/>
          <w:i/>
          <w:iCs/>
        </w:rPr>
        <w:t>Chl</w:t>
      </w:r>
      <w:r w:rsidR="003609D0">
        <w:rPr>
          <w:bCs/>
          <w:vertAlign w:val="subscript"/>
        </w:rPr>
        <w:t>area</w:t>
      </w:r>
      <w:r w:rsidR="003609D0">
        <w:rPr>
          <w:bCs/>
        </w:rPr>
        <w:t xml:space="preserve"> were also </w:t>
      </w:r>
      <w:r w:rsidR="003609D0">
        <w:rPr>
          <w:bCs/>
        </w:rPr>
        <w:lastRenderedPageBreak/>
        <w:t xml:space="preserve">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195"/>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195"/>
      <w:r w:rsidR="004968DF">
        <w:rPr>
          <w:rStyle w:val="CommentReference"/>
        </w:rPr>
        <w:commentReference w:id="195"/>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commentRangeStart w:id="196"/>
      <w:r>
        <w:rPr>
          <w:bCs/>
        </w:rPr>
        <w:t>nitrogen availability</w:t>
      </w:r>
      <w:commentRangeEnd w:id="196"/>
      <w:r w:rsidR="009D75B4">
        <w:rPr>
          <w:rStyle w:val="CommentReference"/>
        </w:rPr>
        <w:commentReference w:id="196"/>
      </w:r>
      <w:r>
        <w:rPr>
          <w:bCs/>
        </w:rPr>
        <w:t>.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4DD7E797"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w:t>
      </w:r>
      <w:r w:rsidR="00A333A1">
        <w:rPr>
          <w:bCs/>
        </w:rPr>
        <w:lastRenderedPageBreak/>
        <w:t xml:space="preserve">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r w:rsidR="008E19CC">
        <w:rPr>
          <w:bCs/>
        </w:rPr>
        <w:t xml:space="preserve">nitrogen </w:t>
      </w:r>
      <w:r w:rsidR="00A333A1">
        <w:rPr>
          <w:bCs/>
        </w:rPr>
        <w:t xml:space="preserve">fertilization 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commentRangeStart w:id="197"/>
      <w:r>
        <w:rPr>
          <w:b/>
        </w:rPr>
        <w:t>A</w:t>
      </w:r>
      <w:commentRangeEnd w:id="197"/>
      <w:r w:rsidR="00A32073">
        <w:rPr>
          <w:rStyle w:val="CommentReference"/>
        </w:rPr>
        <w:commentReference w:id="197"/>
      </w:r>
      <w:r>
        <w:rPr>
          <w:b/>
        </w:rPr>
        <w:t>cknowledgements</w:t>
      </w:r>
    </w:p>
    <w:p w14:paraId="4344C4CF" w14:textId="30A98E11" w:rsidR="005C2C60" w:rsidRDefault="005C2C60" w:rsidP="005C2C60">
      <w:pPr>
        <w:spacing w:line="360" w:lineRule="auto"/>
        <w:rPr>
          <w:color w:val="000000" w:themeColor="text1"/>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obseRvations and ExperimEnts)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198" w:author="Perkowski, Evan A [2]"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438B60EF"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approve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09100DBF" w14:textId="6977382A" w:rsidR="00C52877" w:rsidRPr="00C52877" w:rsidRDefault="007A3065" w:rsidP="00C52877">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C52877" w:rsidRPr="00C52877">
        <w:rPr>
          <w:b/>
          <w:bCs/>
          <w:noProof/>
        </w:rPr>
        <w:t xml:space="preserve">Ainsworth EA, Davey PA, Bernacchi CJ, Dermody OC, Heaton EA, Moore DJ, Morgan PB, Naidu SL, Ra HSY, Zhu XG, </w:t>
      </w:r>
      <w:r w:rsidR="00C52877" w:rsidRPr="00C52877">
        <w:rPr>
          <w:b/>
          <w:bCs/>
          <w:i/>
          <w:iCs/>
          <w:noProof/>
        </w:rPr>
        <w:t>et al.</w:t>
      </w:r>
      <w:r w:rsidR="00C52877" w:rsidRPr="00C52877">
        <w:rPr>
          <w:noProof/>
        </w:rPr>
        <w:t xml:space="preserve"> </w:t>
      </w:r>
      <w:r w:rsidR="00C52877" w:rsidRPr="00C52877">
        <w:rPr>
          <w:b/>
          <w:bCs/>
          <w:noProof/>
        </w:rPr>
        <w:t>2002</w:t>
      </w:r>
      <w:r w:rsidR="00C52877" w:rsidRPr="00C52877">
        <w:rPr>
          <w:noProof/>
        </w:rPr>
        <w:t>. A meta-analysis of elevated [CO</w:t>
      </w:r>
      <w:r w:rsidR="00C52877" w:rsidRPr="00C52877">
        <w:rPr>
          <w:noProof/>
          <w:vertAlign w:val="subscript"/>
        </w:rPr>
        <w:t>2</w:t>
      </w:r>
      <w:r w:rsidR="00C52877" w:rsidRPr="00C52877">
        <w:rPr>
          <w:noProof/>
        </w:rPr>
        <w:t>] effects on soybean (</w:t>
      </w:r>
      <w:r w:rsidR="00C52877" w:rsidRPr="00C52877">
        <w:rPr>
          <w:i/>
          <w:iCs/>
          <w:noProof/>
        </w:rPr>
        <w:t>Glycine max</w:t>
      </w:r>
      <w:r w:rsidR="00C52877" w:rsidRPr="00C52877">
        <w:rPr>
          <w:noProof/>
        </w:rPr>
        <w:t xml:space="preserve">) physiology, growth and yield. </w:t>
      </w:r>
      <w:r w:rsidR="00C52877" w:rsidRPr="00C52877">
        <w:rPr>
          <w:i/>
          <w:iCs/>
          <w:noProof/>
        </w:rPr>
        <w:t>Global Change Biology</w:t>
      </w:r>
      <w:r w:rsidR="00C52877" w:rsidRPr="00C52877">
        <w:rPr>
          <w:noProof/>
        </w:rPr>
        <w:t xml:space="preserve"> </w:t>
      </w:r>
      <w:r w:rsidR="00C52877" w:rsidRPr="00C52877">
        <w:rPr>
          <w:b/>
          <w:bCs/>
          <w:noProof/>
        </w:rPr>
        <w:t>8</w:t>
      </w:r>
      <w:r w:rsidR="00C52877" w:rsidRPr="00C52877">
        <w:rPr>
          <w:noProof/>
        </w:rPr>
        <w:t>: 695–709.</w:t>
      </w:r>
    </w:p>
    <w:p w14:paraId="47EC177A" w14:textId="77777777" w:rsidR="00C52877" w:rsidRPr="00C52877" w:rsidRDefault="00C52877" w:rsidP="00C52877">
      <w:pPr>
        <w:widowControl w:val="0"/>
        <w:autoSpaceDE w:val="0"/>
        <w:autoSpaceDN w:val="0"/>
        <w:adjustRightInd w:val="0"/>
        <w:spacing w:line="360" w:lineRule="auto"/>
        <w:rPr>
          <w:noProof/>
        </w:rPr>
      </w:pPr>
      <w:r w:rsidRPr="00C52877">
        <w:rPr>
          <w:b/>
          <w:bCs/>
          <w:noProof/>
        </w:rPr>
        <w:t>Ainsworth EA, Long SP</w:t>
      </w:r>
      <w:r w:rsidRPr="00C52877">
        <w:rPr>
          <w:noProof/>
        </w:rPr>
        <w:t xml:space="preserve">. </w:t>
      </w:r>
      <w:r w:rsidRPr="00C52877">
        <w:rPr>
          <w:b/>
          <w:bCs/>
          <w:noProof/>
        </w:rPr>
        <w:t>2005</w:t>
      </w:r>
      <w:r w:rsidRPr="00C52877">
        <w:rPr>
          <w:noProof/>
        </w:rPr>
        <w:t>. What have we learned from 15 years of free-air CO</w:t>
      </w:r>
      <w:r w:rsidRPr="00C52877">
        <w:rPr>
          <w:noProof/>
          <w:vertAlign w:val="subscript"/>
        </w:rPr>
        <w:t>2</w:t>
      </w:r>
      <w:r w:rsidRPr="00C52877">
        <w:rPr>
          <w:noProof/>
        </w:rPr>
        <w:t xml:space="preserve"> enrichment (FACE)? A meta-analytic review of the responses of photosynthesis, canopy properties and plant production to rising CO</w:t>
      </w:r>
      <w:r w:rsidRPr="00C52877">
        <w:rPr>
          <w:noProof/>
          <w:vertAlign w:val="subscript"/>
        </w:rPr>
        <w:t>2</w:t>
      </w:r>
      <w:r w:rsidRPr="00C52877">
        <w:rPr>
          <w:noProof/>
        </w:rPr>
        <w:t xml:space="preserve">. </w:t>
      </w:r>
      <w:r w:rsidRPr="00C52877">
        <w:rPr>
          <w:i/>
          <w:iCs/>
          <w:noProof/>
        </w:rPr>
        <w:t>New Phytologist</w:t>
      </w:r>
      <w:r w:rsidRPr="00C52877">
        <w:rPr>
          <w:noProof/>
        </w:rPr>
        <w:t xml:space="preserve"> </w:t>
      </w:r>
      <w:r w:rsidRPr="00C52877">
        <w:rPr>
          <w:b/>
          <w:bCs/>
          <w:noProof/>
        </w:rPr>
        <w:t>165</w:t>
      </w:r>
      <w:r w:rsidRPr="00C52877">
        <w:rPr>
          <w:noProof/>
        </w:rPr>
        <w:t>: 351–372.</w:t>
      </w:r>
    </w:p>
    <w:p w14:paraId="474D7AE9" w14:textId="77777777" w:rsidR="00C52877" w:rsidRPr="00C52877" w:rsidRDefault="00C52877" w:rsidP="00C52877">
      <w:pPr>
        <w:widowControl w:val="0"/>
        <w:autoSpaceDE w:val="0"/>
        <w:autoSpaceDN w:val="0"/>
        <w:adjustRightInd w:val="0"/>
        <w:spacing w:line="360" w:lineRule="auto"/>
        <w:rPr>
          <w:noProof/>
        </w:rPr>
      </w:pPr>
      <w:r w:rsidRPr="00C52877">
        <w:rPr>
          <w:b/>
          <w:bCs/>
          <w:noProof/>
        </w:rPr>
        <w:t>Ainsworth EA, Rogers A</w:t>
      </w:r>
      <w:r w:rsidRPr="00C52877">
        <w:rPr>
          <w:noProof/>
        </w:rPr>
        <w:t xml:space="preserve">. </w:t>
      </w:r>
      <w:r w:rsidRPr="00C52877">
        <w:rPr>
          <w:b/>
          <w:bCs/>
          <w:noProof/>
        </w:rPr>
        <w:t>2007</w:t>
      </w:r>
      <w:r w:rsidRPr="00C52877">
        <w:rPr>
          <w:noProof/>
        </w:rPr>
        <w:t>. The response of photosynthesis and stomatal conductance to rising [CO</w:t>
      </w:r>
      <w:r w:rsidRPr="00C52877">
        <w:rPr>
          <w:noProof/>
          <w:vertAlign w:val="subscript"/>
        </w:rPr>
        <w:t>2</w:t>
      </w:r>
      <w:r w:rsidRPr="00C52877">
        <w:rPr>
          <w:noProof/>
        </w:rPr>
        <w:t xml:space="preserve">]: mechanisms and environmental interactions. </w:t>
      </w:r>
      <w:r w:rsidRPr="00C52877">
        <w:rPr>
          <w:i/>
          <w:iCs/>
          <w:noProof/>
        </w:rPr>
        <w:t>Plant, Cell &amp; Environment</w:t>
      </w:r>
      <w:r w:rsidRPr="00C52877">
        <w:rPr>
          <w:noProof/>
        </w:rPr>
        <w:t xml:space="preserve"> </w:t>
      </w:r>
      <w:r w:rsidRPr="00C52877">
        <w:rPr>
          <w:b/>
          <w:bCs/>
          <w:noProof/>
        </w:rPr>
        <w:t>30</w:t>
      </w:r>
      <w:r w:rsidRPr="00C52877">
        <w:rPr>
          <w:noProof/>
        </w:rPr>
        <w:t>: 258–270.</w:t>
      </w:r>
    </w:p>
    <w:p w14:paraId="02712373" w14:textId="77777777" w:rsidR="00C52877" w:rsidRPr="00C52877" w:rsidRDefault="00C52877" w:rsidP="00C52877">
      <w:pPr>
        <w:widowControl w:val="0"/>
        <w:autoSpaceDE w:val="0"/>
        <w:autoSpaceDN w:val="0"/>
        <w:adjustRightInd w:val="0"/>
        <w:spacing w:line="360" w:lineRule="auto"/>
        <w:rPr>
          <w:noProof/>
        </w:rPr>
      </w:pPr>
      <w:r w:rsidRPr="00C52877">
        <w:rPr>
          <w:b/>
          <w:bCs/>
          <w:noProof/>
        </w:rPr>
        <w:t>Allen K, Fisher JB, Phillips RP, Powers JS, Brzostek ER</w:t>
      </w:r>
      <w:r w:rsidRPr="00C52877">
        <w:rPr>
          <w:noProof/>
        </w:rPr>
        <w:t xml:space="preserve">. </w:t>
      </w:r>
      <w:r w:rsidRPr="00C52877">
        <w:rPr>
          <w:b/>
          <w:bCs/>
          <w:noProof/>
        </w:rPr>
        <w:t>2020</w:t>
      </w:r>
      <w:r w:rsidRPr="00C52877">
        <w:rPr>
          <w:noProof/>
        </w:rPr>
        <w:t xml:space="preserve">. Modeling the carbon cost of plant nitrogen and phosphorus uptake across temperate and tropical forests. </w:t>
      </w:r>
      <w:r w:rsidRPr="00C52877">
        <w:rPr>
          <w:i/>
          <w:iCs/>
          <w:noProof/>
        </w:rPr>
        <w:t>Frontiers in Forests and Global Change</w:t>
      </w:r>
      <w:r w:rsidRPr="00C52877">
        <w:rPr>
          <w:noProof/>
        </w:rPr>
        <w:t xml:space="preserve"> </w:t>
      </w:r>
      <w:r w:rsidRPr="00C52877">
        <w:rPr>
          <w:b/>
          <w:bCs/>
          <w:noProof/>
        </w:rPr>
        <w:t>3</w:t>
      </w:r>
      <w:r w:rsidRPr="00C52877">
        <w:rPr>
          <w:noProof/>
        </w:rPr>
        <w:t>: 1–12.</w:t>
      </w:r>
    </w:p>
    <w:p w14:paraId="4969AE58" w14:textId="77777777" w:rsidR="00C52877" w:rsidRPr="00C52877" w:rsidRDefault="00C52877" w:rsidP="00C52877">
      <w:pPr>
        <w:widowControl w:val="0"/>
        <w:autoSpaceDE w:val="0"/>
        <w:autoSpaceDN w:val="0"/>
        <w:adjustRightInd w:val="0"/>
        <w:spacing w:line="360" w:lineRule="auto"/>
        <w:rPr>
          <w:noProof/>
        </w:rPr>
      </w:pPr>
      <w:r w:rsidRPr="00C52877">
        <w:rPr>
          <w:b/>
          <w:bCs/>
          <w:noProof/>
        </w:rPr>
        <w:t>Andrews M, James EK, Sprent JI, Boddey RM, Gross E, dos Reis FB</w:t>
      </w:r>
      <w:r w:rsidRPr="00C52877">
        <w:rPr>
          <w:noProof/>
        </w:rPr>
        <w:t xml:space="preserve">. </w:t>
      </w:r>
      <w:r w:rsidRPr="00C52877">
        <w:rPr>
          <w:b/>
          <w:bCs/>
          <w:noProof/>
        </w:rPr>
        <w:t>2011</w:t>
      </w:r>
      <w:r w:rsidRPr="00C52877">
        <w:rPr>
          <w:noProof/>
        </w:rPr>
        <w:t xml:space="preserve">. Nitrogen fixation in legumes and actinorhizal plants in natural ecosystems: Values obtained using 15N natural abundance. </w:t>
      </w:r>
      <w:r w:rsidRPr="00C52877">
        <w:rPr>
          <w:i/>
          <w:iCs/>
          <w:noProof/>
        </w:rPr>
        <w:t>Plant Ecology and Diversity</w:t>
      </w:r>
      <w:r w:rsidRPr="00C52877">
        <w:rPr>
          <w:noProof/>
        </w:rPr>
        <w:t xml:space="preserve"> </w:t>
      </w:r>
      <w:r w:rsidRPr="00C52877">
        <w:rPr>
          <w:b/>
          <w:bCs/>
          <w:noProof/>
        </w:rPr>
        <w:t>4</w:t>
      </w:r>
      <w:r w:rsidRPr="00C52877">
        <w:rPr>
          <w:noProof/>
        </w:rPr>
        <w:t>: 117–130.</w:t>
      </w:r>
    </w:p>
    <w:p w14:paraId="76524F51"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Arora VK, Katavouta A, Williams RG, Jones CD, Brovkin V, Friedlingstein P, Schwinger J, Bopp L, Boucher O, Cadule P, </w:t>
      </w:r>
      <w:r w:rsidRPr="00C52877">
        <w:rPr>
          <w:b/>
          <w:bCs/>
          <w:i/>
          <w:iCs/>
          <w:noProof/>
        </w:rPr>
        <w:t>et al.</w:t>
      </w:r>
      <w:r w:rsidRPr="00C52877">
        <w:rPr>
          <w:noProof/>
        </w:rPr>
        <w:t xml:space="preserve"> </w:t>
      </w:r>
      <w:r w:rsidRPr="00C52877">
        <w:rPr>
          <w:b/>
          <w:bCs/>
          <w:noProof/>
        </w:rPr>
        <w:t>2020</w:t>
      </w:r>
      <w:r w:rsidRPr="00C52877">
        <w:rPr>
          <w:noProof/>
        </w:rPr>
        <w:t xml:space="preserve">. Carbon-concentration and carbon-climate feedbacks in CMIP6 models and their comparison to CMIP5 models. </w:t>
      </w:r>
      <w:r w:rsidRPr="00C52877">
        <w:rPr>
          <w:i/>
          <w:iCs/>
          <w:noProof/>
        </w:rPr>
        <w:t>Biogeosciences</w:t>
      </w:r>
      <w:r w:rsidRPr="00C52877">
        <w:rPr>
          <w:noProof/>
        </w:rPr>
        <w:t xml:space="preserve"> </w:t>
      </w:r>
      <w:r w:rsidRPr="00C52877">
        <w:rPr>
          <w:b/>
          <w:bCs/>
          <w:noProof/>
        </w:rPr>
        <w:t>17</w:t>
      </w:r>
      <w:r w:rsidRPr="00C52877">
        <w:rPr>
          <w:noProof/>
        </w:rPr>
        <w:t>: 4173–4222.</w:t>
      </w:r>
    </w:p>
    <w:p w14:paraId="4EB9D61A" w14:textId="77777777" w:rsidR="00C52877" w:rsidRPr="00C52877" w:rsidRDefault="00C52877" w:rsidP="00C52877">
      <w:pPr>
        <w:widowControl w:val="0"/>
        <w:autoSpaceDE w:val="0"/>
        <w:autoSpaceDN w:val="0"/>
        <w:adjustRightInd w:val="0"/>
        <w:spacing w:line="360" w:lineRule="auto"/>
        <w:rPr>
          <w:noProof/>
        </w:rPr>
      </w:pPr>
      <w:r w:rsidRPr="00C52877">
        <w:rPr>
          <w:b/>
          <w:bCs/>
          <w:noProof/>
        </w:rPr>
        <w:t>Barnes JD, Balaguer L, Manrique E, Elvira S, Davison AW</w:t>
      </w:r>
      <w:r w:rsidRPr="00C52877">
        <w:rPr>
          <w:noProof/>
        </w:rPr>
        <w:t xml:space="preserve">. </w:t>
      </w:r>
      <w:r w:rsidRPr="00C52877">
        <w:rPr>
          <w:b/>
          <w:bCs/>
          <w:noProof/>
        </w:rPr>
        <w:t>1992</w:t>
      </w:r>
      <w:r w:rsidRPr="00C52877">
        <w:rPr>
          <w:noProof/>
        </w:rPr>
        <w:t xml:space="preserve">. A reappraisal of the use of DMSO for the extraction and determination of chlorophylls a and b in lichens and higher plants. </w:t>
      </w:r>
      <w:r w:rsidRPr="00C52877">
        <w:rPr>
          <w:i/>
          <w:iCs/>
          <w:noProof/>
        </w:rPr>
        <w:t>Environmental and Experimental Botany</w:t>
      </w:r>
      <w:r w:rsidRPr="00C52877">
        <w:rPr>
          <w:noProof/>
        </w:rPr>
        <w:t xml:space="preserve"> </w:t>
      </w:r>
      <w:r w:rsidRPr="00C52877">
        <w:rPr>
          <w:b/>
          <w:bCs/>
          <w:noProof/>
        </w:rPr>
        <w:t>32</w:t>
      </w:r>
      <w:r w:rsidRPr="00C52877">
        <w:rPr>
          <w:noProof/>
        </w:rPr>
        <w:t>: 85–100.</w:t>
      </w:r>
    </w:p>
    <w:p w14:paraId="4A579111" w14:textId="77777777" w:rsidR="00C52877" w:rsidRPr="00C52877" w:rsidRDefault="00C52877" w:rsidP="00C52877">
      <w:pPr>
        <w:widowControl w:val="0"/>
        <w:autoSpaceDE w:val="0"/>
        <w:autoSpaceDN w:val="0"/>
        <w:adjustRightInd w:val="0"/>
        <w:spacing w:line="360" w:lineRule="auto"/>
        <w:rPr>
          <w:noProof/>
        </w:rPr>
      </w:pPr>
      <w:r w:rsidRPr="00C52877">
        <w:rPr>
          <w:b/>
          <w:bCs/>
          <w:noProof/>
        </w:rPr>
        <w:t>Bates D, Mächler M, Bolker B, Walker S</w:t>
      </w:r>
      <w:r w:rsidRPr="00C52877">
        <w:rPr>
          <w:noProof/>
        </w:rPr>
        <w:t xml:space="preserve">. </w:t>
      </w:r>
      <w:r w:rsidRPr="00C52877">
        <w:rPr>
          <w:b/>
          <w:bCs/>
          <w:noProof/>
        </w:rPr>
        <w:t>2015</w:t>
      </w:r>
      <w:r w:rsidRPr="00C52877">
        <w:rPr>
          <w:noProof/>
        </w:rPr>
        <w:t xml:space="preserve">. Fitting linear mixed-effects models using lme4. </w:t>
      </w:r>
      <w:r w:rsidRPr="00C52877">
        <w:rPr>
          <w:i/>
          <w:iCs/>
          <w:noProof/>
        </w:rPr>
        <w:t>Journal of Statistical Software</w:t>
      </w:r>
      <w:r w:rsidRPr="00C52877">
        <w:rPr>
          <w:noProof/>
        </w:rPr>
        <w:t xml:space="preserve"> </w:t>
      </w:r>
      <w:r w:rsidRPr="00C52877">
        <w:rPr>
          <w:b/>
          <w:bCs/>
          <w:noProof/>
        </w:rPr>
        <w:t>67</w:t>
      </w:r>
      <w:r w:rsidRPr="00C52877">
        <w:rPr>
          <w:noProof/>
        </w:rPr>
        <w:t>: 1–48.</w:t>
      </w:r>
    </w:p>
    <w:p w14:paraId="1C65090D" w14:textId="77777777" w:rsidR="00C52877" w:rsidRPr="00C52877" w:rsidRDefault="00C52877" w:rsidP="00C52877">
      <w:pPr>
        <w:widowControl w:val="0"/>
        <w:autoSpaceDE w:val="0"/>
        <w:autoSpaceDN w:val="0"/>
        <w:adjustRightInd w:val="0"/>
        <w:spacing w:line="360" w:lineRule="auto"/>
        <w:rPr>
          <w:noProof/>
        </w:rPr>
      </w:pPr>
      <w:r w:rsidRPr="00C52877">
        <w:rPr>
          <w:b/>
          <w:bCs/>
          <w:noProof/>
        </w:rPr>
        <w:t>Bernacchi CJ, Singsaas EL, Pimentel C, Portis AR, Long SP</w:t>
      </w:r>
      <w:r w:rsidRPr="00C52877">
        <w:rPr>
          <w:noProof/>
        </w:rPr>
        <w:t xml:space="preserve">. </w:t>
      </w:r>
      <w:r w:rsidRPr="00C52877">
        <w:rPr>
          <w:b/>
          <w:bCs/>
          <w:noProof/>
        </w:rPr>
        <w:t>2001</w:t>
      </w:r>
      <w:r w:rsidRPr="00C52877">
        <w:rPr>
          <w:noProof/>
        </w:rPr>
        <w:t xml:space="preserve">. Improved temperature response functions for models of Rubisco-limited photosynthesis. </w:t>
      </w:r>
      <w:r w:rsidRPr="00C52877">
        <w:rPr>
          <w:i/>
          <w:iCs/>
          <w:noProof/>
        </w:rPr>
        <w:t>Plant, Cell and Environment</w:t>
      </w:r>
      <w:r w:rsidRPr="00C52877">
        <w:rPr>
          <w:noProof/>
        </w:rPr>
        <w:t xml:space="preserve"> </w:t>
      </w:r>
      <w:r w:rsidRPr="00C52877">
        <w:rPr>
          <w:b/>
          <w:bCs/>
          <w:noProof/>
        </w:rPr>
        <w:t>24</w:t>
      </w:r>
      <w:r w:rsidRPr="00C52877">
        <w:rPr>
          <w:noProof/>
        </w:rPr>
        <w:t>: 253–259.</w:t>
      </w:r>
    </w:p>
    <w:p w14:paraId="6B190353" w14:textId="77777777" w:rsidR="00C52877" w:rsidRPr="00C52877" w:rsidRDefault="00C52877" w:rsidP="00C52877">
      <w:pPr>
        <w:widowControl w:val="0"/>
        <w:autoSpaceDE w:val="0"/>
        <w:autoSpaceDN w:val="0"/>
        <w:adjustRightInd w:val="0"/>
        <w:spacing w:line="360" w:lineRule="auto"/>
        <w:rPr>
          <w:noProof/>
        </w:rPr>
      </w:pPr>
      <w:r w:rsidRPr="00C52877">
        <w:rPr>
          <w:b/>
          <w:bCs/>
          <w:noProof/>
        </w:rPr>
        <w:t>Braghiere RK, Fisher JB, Allen K, Brzostek ER, Shi M, Yang X, Ricciuto DM, Fisher RA, Zhu Q, Phillips RP</w:t>
      </w:r>
      <w:r w:rsidRPr="00C52877">
        <w:rPr>
          <w:noProof/>
        </w:rPr>
        <w:t xml:space="preserve">. </w:t>
      </w:r>
      <w:r w:rsidRPr="00C52877">
        <w:rPr>
          <w:b/>
          <w:bCs/>
          <w:noProof/>
        </w:rPr>
        <w:t>2022</w:t>
      </w:r>
      <w:r w:rsidRPr="00C52877">
        <w:rPr>
          <w:noProof/>
        </w:rPr>
        <w:t xml:space="preserve">. Modeling Global Carbon Costs of Plant Nitrogen and Phosphorus Acquisition. </w:t>
      </w:r>
      <w:r w:rsidRPr="00C52877">
        <w:rPr>
          <w:i/>
          <w:iCs/>
          <w:noProof/>
        </w:rPr>
        <w:t>Journal of Advances in Modeling Earth Systems</w:t>
      </w:r>
      <w:r w:rsidRPr="00C52877">
        <w:rPr>
          <w:noProof/>
        </w:rPr>
        <w:t xml:space="preserve"> </w:t>
      </w:r>
      <w:r w:rsidRPr="00C52877">
        <w:rPr>
          <w:b/>
          <w:bCs/>
          <w:noProof/>
        </w:rPr>
        <w:t>14</w:t>
      </w:r>
      <w:r w:rsidRPr="00C52877">
        <w:rPr>
          <w:noProof/>
        </w:rPr>
        <w:t>: 1–23.</w:t>
      </w:r>
    </w:p>
    <w:p w14:paraId="39A16B8F" w14:textId="77777777" w:rsidR="00C52877" w:rsidRPr="00C52877" w:rsidRDefault="00C52877" w:rsidP="00C52877">
      <w:pPr>
        <w:widowControl w:val="0"/>
        <w:autoSpaceDE w:val="0"/>
        <w:autoSpaceDN w:val="0"/>
        <w:adjustRightInd w:val="0"/>
        <w:spacing w:line="360" w:lineRule="auto"/>
        <w:rPr>
          <w:noProof/>
        </w:rPr>
      </w:pPr>
      <w:r w:rsidRPr="00C52877">
        <w:rPr>
          <w:b/>
          <w:bCs/>
          <w:noProof/>
        </w:rPr>
        <w:lastRenderedPageBreak/>
        <w:t>Brzostek ER, Fisher JB, Phillips RP</w:t>
      </w:r>
      <w:r w:rsidRPr="00C52877">
        <w:rPr>
          <w:noProof/>
        </w:rPr>
        <w:t xml:space="preserve">. </w:t>
      </w:r>
      <w:r w:rsidRPr="00C52877">
        <w:rPr>
          <w:b/>
          <w:bCs/>
          <w:noProof/>
        </w:rPr>
        <w:t>2014</w:t>
      </w:r>
      <w:r w:rsidRPr="00C52877">
        <w:rPr>
          <w:noProof/>
        </w:rPr>
        <w:t xml:space="preserve">. Modeling the carbon cost of plant nitrogen acquisition: Mycorrhizal trade-offs and multipath resistance uptake improve predictions of retranslocation. </w:t>
      </w:r>
      <w:r w:rsidRPr="00C52877">
        <w:rPr>
          <w:i/>
          <w:iCs/>
          <w:noProof/>
        </w:rPr>
        <w:t>Journal of Geophysical Research: Biogeosciences</w:t>
      </w:r>
      <w:r w:rsidRPr="00C52877">
        <w:rPr>
          <w:noProof/>
        </w:rPr>
        <w:t xml:space="preserve"> </w:t>
      </w:r>
      <w:r w:rsidRPr="00C52877">
        <w:rPr>
          <w:b/>
          <w:bCs/>
          <w:noProof/>
        </w:rPr>
        <w:t>119</w:t>
      </w:r>
      <w:r w:rsidRPr="00C52877">
        <w:rPr>
          <w:noProof/>
        </w:rPr>
        <w:t>: 1684–1697.</w:t>
      </w:r>
    </w:p>
    <w:p w14:paraId="00A80FB7" w14:textId="77777777" w:rsidR="00C52877" w:rsidRPr="00C52877" w:rsidRDefault="00C52877" w:rsidP="00C52877">
      <w:pPr>
        <w:widowControl w:val="0"/>
        <w:autoSpaceDE w:val="0"/>
        <w:autoSpaceDN w:val="0"/>
        <w:adjustRightInd w:val="0"/>
        <w:spacing w:line="360" w:lineRule="auto"/>
        <w:rPr>
          <w:noProof/>
        </w:rPr>
      </w:pPr>
      <w:r w:rsidRPr="00C52877">
        <w:rPr>
          <w:b/>
          <w:bCs/>
          <w:noProof/>
        </w:rPr>
        <w:t>Chen J-L, Reynolds JF, Harley PC, Tenhunen JD</w:t>
      </w:r>
      <w:r w:rsidRPr="00C52877">
        <w:rPr>
          <w:noProof/>
        </w:rPr>
        <w:t xml:space="preserve">. </w:t>
      </w:r>
      <w:r w:rsidRPr="00C52877">
        <w:rPr>
          <w:b/>
          <w:bCs/>
          <w:noProof/>
        </w:rPr>
        <w:t>1993</w:t>
      </w:r>
      <w:r w:rsidRPr="00C52877">
        <w:rPr>
          <w:noProof/>
        </w:rPr>
        <w:t xml:space="preserve">. Coordination theory of leaf nitrogen distribution in a canopy. </w:t>
      </w:r>
      <w:r w:rsidRPr="00C52877">
        <w:rPr>
          <w:i/>
          <w:iCs/>
          <w:noProof/>
        </w:rPr>
        <w:t>Oecologia</w:t>
      </w:r>
      <w:r w:rsidRPr="00C52877">
        <w:rPr>
          <w:noProof/>
        </w:rPr>
        <w:t xml:space="preserve"> </w:t>
      </w:r>
      <w:r w:rsidRPr="00C52877">
        <w:rPr>
          <w:b/>
          <w:bCs/>
          <w:noProof/>
        </w:rPr>
        <w:t>93</w:t>
      </w:r>
      <w:r w:rsidRPr="00C52877">
        <w:rPr>
          <w:noProof/>
        </w:rPr>
        <w:t>: 63–69.</w:t>
      </w:r>
    </w:p>
    <w:p w14:paraId="4A6F8CE3" w14:textId="77777777" w:rsidR="00C52877" w:rsidRPr="00C52877" w:rsidRDefault="00C52877" w:rsidP="00C52877">
      <w:pPr>
        <w:widowControl w:val="0"/>
        <w:autoSpaceDE w:val="0"/>
        <w:autoSpaceDN w:val="0"/>
        <w:adjustRightInd w:val="0"/>
        <w:spacing w:line="360" w:lineRule="auto"/>
        <w:rPr>
          <w:noProof/>
        </w:rPr>
      </w:pPr>
      <w:r w:rsidRPr="00C52877">
        <w:rPr>
          <w:b/>
          <w:bCs/>
          <w:noProof/>
        </w:rPr>
        <w:t>Coleman JS, McConnaughay KDM, Bazzaz FA</w:t>
      </w:r>
      <w:r w:rsidRPr="00C52877">
        <w:rPr>
          <w:noProof/>
        </w:rPr>
        <w:t xml:space="preserve">. </w:t>
      </w:r>
      <w:r w:rsidRPr="00C52877">
        <w:rPr>
          <w:b/>
          <w:bCs/>
          <w:noProof/>
        </w:rPr>
        <w:t>1993</w:t>
      </w:r>
      <w:r w:rsidRPr="00C52877">
        <w:rPr>
          <w:noProof/>
        </w:rPr>
        <w:t xml:space="preserve">. Elevated CO2 and plant nitrogen-use: is reduced tissue nitrogen concentration size-dependent? </w:t>
      </w:r>
      <w:r w:rsidRPr="00C52877">
        <w:rPr>
          <w:i/>
          <w:iCs/>
          <w:noProof/>
        </w:rPr>
        <w:t>Oecologia</w:t>
      </w:r>
      <w:r w:rsidRPr="00C52877">
        <w:rPr>
          <w:noProof/>
        </w:rPr>
        <w:t xml:space="preserve"> </w:t>
      </w:r>
      <w:r w:rsidRPr="00C52877">
        <w:rPr>
          <w:b/>
          <w:bCs/>
          <w:noProof/>
        </w:rPr>
        <w:t>93</w:t>
      </w:r>
      <w:r w:rsidRPr="00C52877">
        <w:rPr>
          <w:noProof/>
        </w:rPr>
        <w:t>: 195–200.</w:t>
      </w:r>
    </w:p>
    <w:p w14:paraId="347CBD27" w14:textId="77777777" w:rsidR="00C52877" w:rsidRPr="00C52877" w:rsidRDefault="00C52877" w:rsidP="00C52877">
      <w:pPr>
        <w:widowControl w:val="0"/>
        <w:autoSpaceDE w:val="0"/>
        <w:autoSpaceDN w:val="0"/>
        <w:adjustRightInd w:val="0"/>
        <w:spacing w:line="360" w:lineRule="auto"/>
        <w:rPr>
          <w:noProof/>
        </w:rPr>
      </w:pPr>
      <w:r w:rsidRPr="00C52877">
        <w:rPr>
          <w:b/>
          <w:bCs/>
          <w:noProof/>
        </w:rPr>
        <w:t>Crous KY, Reich PB, Hunter MD, Ellsworth DS</w:t>
      </w:r>
      <w:r w:rsidRPr="00C52877">
        <w:rPr>
          <w:noProof/>
        </w:rPr>
        <w:t xml:space="preserve">. </w:t>
      </w:r>
      <w:r w:rsidRPr="00C52877">
        <w:rPr>
          <w:b/>
          <w:bCs/>
          <w:noProof/>
        </w:rPr>
        <w:t>2010</w:t>
      </w:r>
      <w:r w:rsidRPr="00C52877">
        <w:rPr>
          <w:noProof/>
        </w:rPr>
        <w:t xml:space="preserve">. Maintenance of leaf N controls the photosynthetic CO2 response of grassland species exposed to 9 years of free-air CO2 enrichment. </w:t>
      </w:r>
      <w:r w:rsidRPr="00C52877">
        <w:rPr>
          <w:i/>
          <w:iCs/>
          <w:noProof/>
        </w:rPr>
        <w:t>Global Change Biology</w:t>
      </w:r>
      <w:r w:rsidRPr="00C52877">
        <w:rPr>
          <w:noProof/>
        </w:rPr>
        <w:t xml:space="preserve"> </w:t>
      </w:r>
      <w:r w:rsidRPr="00C52877">
        <w:rPr>
          <w:b/>
          <w:bCs/>
          <w:noProof/>
        </w:rPr>
        <w:t>16</w:t>
      </w:r>
      <w:r w:rsidRPr="00C52877">
        <w:rPr>
          <w:noProof/>
        </w:rPr>
        <w:t>: 2076–2088.</w:t>
      </w:r>
    </w:p>
    <w:p w14:paraId="30715A8F" w14:textId="77777777" w:rsidR="00C52877" w:rsidRPr="00C52877" w:rsidRDefault="00C52877" w:rsidP="00C52877">
      <w:pPr>
        <w:widowControl w:val="0"/>
        <w:autoSpaceDE w:val="0"/>
        <w:autoSpaceDN w:val="0"/>
        <w:adjustRightInd w:val="0"/>
        <w:spacing w:line="360" w:lineRule="auto"/>
        <w:rPr>
          <w:noProof/>
        </w:rPr>
      </w:pPr>
      <w:r w:rsidRPr="00C52877">
        <w:rPr>
          <w:b/>
          <w:bCs/>
          <w:noProof/>
        </w:rPr>
        <w:t>Cui E, Xia J, Luo Y</w:t>
      </w:r>
      <w:r w:rsidRPr="00C52877">
        <w:rPr>
          <w:noProof/>
        </w:rPr>
        <w:t xml:space="preserve">. </w:t>
      </w:r>
      <w:r w:rsidRPr="00C52877">
        <w:rPr>
          <w:b/>
          <w:bCs/>
          <w:noProof/>
        </w:rPr>
        <w:t>2023</w:t>
      </w:r>
      <w:r w:rsidRPr="00C52877">
        <w:rPr>
          <w:noProof/>
        </w:rPr>
        <w:t xml:space="preserve">. Nitrogen use strategy drives interspecific differences in plant photosynthetic CO2 acclimation. </w:t>
      </w:r>
      <w:r w:rsidRPr="00C52877">
        <w:rPr>
          <w:i/>
          <w:iCs/>
          <w:noProof/>
        </w:rPr>
        <w:t>Global Change Biology</w:t>
      </w:r>
      <w:r w:rsidRPr="00C52877">
        <w:rPr>
          <w:noProof/>
        </w:rPr>
        <w:t xml:space="preserve"> </w:t>
      </w:r>
      <w:r w:rsidRPr="00C52877">
        <w:rPr>
          <w:b/>
          <w:bCs/>
          <w:noProof/>
        </w:rPr>
        <w:t>29</w:t>
      </w:r>
      <w:r w:rsidRPr="00C52877">
        <w:rPr>
          <w:noProof/>
        </w:rPr>
        <w:t>: 3667–3677.</w:t>
      </w:r>
    </w:p>
    <w:p w14:paraId="07ABEE2E" w14:textId="77777777" w:rsidR="00C52877" w:rsidRPr="00C52877" w:rsidRDefault="00C52877" w:rsidP="00C52877">
      <w:pPr>
        <w:widowControl w:val="0"/>
        <w:autoSpaceDE w:val="0"/>
        <w:autoSpaceDN w:val="0"/>
        <w:adjustRightInd w:val="0"/>
        <w:spacing w:line="360" w:lineRule="auto"/>
        <w:rPr>
          <w:noProof/>
        </w:rPr>
      </w:pPr>
      <w:r w:rsidRPr="00C52877">
        <w:rPr>
          <w:b/>
          <w:bCs/>
          <w:noProof/>
        </w:rPr>
        <w:t>Curtis PS</w:t>
      </w:r>
      <w:r w:rsidRPr="00C52877">
        <w:rPr>
          <w:noProof/>
        </w:rPr>
        <w:t xml:space="preserve">. </w:t>
      </w:r>
      <w:r w:rsidRPr="00C52877">
        <w:rPr>
          <w:b/>
          <w:bCs/>
          <w:noProof/>
        </w:rPr>
        <w:t>1996</w:t>
      </w:r>
      <w:r w:rsidRPr="00C52877">
        <w:rPr>
          <w:noProof/>
        </w:rPr>
        <w:t xml:space="preserve">. A meta-analysis of leaf gas exchange and nitrogen in trees grown under elevated carbon dioxide. </w:t>
      </w:r>
      <w:r w:rsidRPr="00C52877">
        <w:rPr>
          <w:i/>
          <w:iCs/>
          <w:noProof/>
        </w:rPr>
        <w:t>Plant, Cell and Environment</w:t>
      </w:r>
      <w:r w:rsidRPr="00C52877">
        <w:rPr>
          <w:noProof/>
        </w:rPr>
        <w:t xml:space="preserve"> </w:t>
      </w:r>
      <w:r w:rsidRPr="00C52877">
        <w:rPr>
          <w:b/>
          <w:bCs/>
          <w:noProof/>
        </w:rPr>
        <w:t>19</w:t>
      </w:r>
      <w:r w:rsidRPr="00C52877">
        <w:rPr>
          <w:noProof/>
        </w:rPr>
        <w:t>: 127–137.</w:t>
      </w:r>
    </w:p>
    <w:p w14:paraId="69DD0019"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Davies-Barnard T, Meyerholt J, Zaehle S, Friedlingstein P, Brovkin V, Fan Y, Fisher RA, Jones CD, Lee H, Peano D, </w:t>
      </w:r>
      <w:r w:rsidRPr="00C52877">
        <w:rPr>
          <w:b/>
          <w:bCs/>
          <w:i/>
          <w:iCs/>
          <w:noProof/>
        </w:rPr>
        <w:t>et al.</w:t>
      </w:r>
      <w:r w:rsidRPr="00C52877">
        <w:rPr>
          <w:noProof/>
        </w:rPr>
        <w:t xml:space="preserve"> </w:t>
      </w:r>
      <w:r w:rsidRPr="00C52877">
        <w:rPr>
          <w:b/>
          <w:bCs/>
          <w:noProof/>
        </w:rPr>
        <w:t>2020</w:t>
      </w:r>
      <w:r w:rsidRPr="00C52877">
        <w:rPr>
          <w:noProof/>
        </w:rPr>
        <w:t xml:space="preserve">. Nitrogen cycling in CMIP6 land surface models: progress and limitations. </w:t>
      </w:r>
      <w:r w:rsidRPr="00C52877">
        <w:rPr>
          <w:i/>
          <w:iCs/>
          <w:noProof/>
        </w:rPr>
        <w:t>Biogeosciences</w:t>
      </w:r>
      <w:r w:rsidRPr="00C52877">
        <w:rPr>
          <w:noProof/>
        </w:rPr>
        <w:t xml:space="preserve"> </w:t>
      </w:r>
      <w:r w:rsidRPr="00C52877">
        <w:rPr>
          <w:b/>
          <w:bCs/>
          <w:noProof/>
        </w:rPr>
        <w:t>17</w:t>
      </w:r>
      <w:r w:rsidRPr="00C52877">
        <w:rPr>
          <w:noProof/>
        </w:rPr>
        <w:t>: 5129–5148.</w:t>
      </w:r>
    </w:p>
    <w:p w14:paraId="5E59B16C" w14:textId="77777777" w:rsidR="00C52877" w:rsidRPr="00C52877" w:rsidRDefault="00C52877" w:rsidP="00C52877">
      <w:pPr>
        <w:widowControl w:val="0"/>
        <w:autoSpaceDE w:val="0"/>
        <w:autoSpaceDN w:val="0"/>
        <w:adjustRightInd w:val="0"/>
        <w:spacing w:line="360" w:lineRule="auto"/>
        <w:rPr>
          <w:noProof/>
        </w:rPr>
      </w:pPr>
      <w:r w:rsidRPr="00C52877">
        <w:rPr>
          <w:b/>
          <w:bCs/>
          <w:noProof/>
        </w:rPr>
        <w:t>Dong N, Prentice IC, Evans BJ, Caddy-Retalic S, Lowe AJ, Wright IJ</w:t>
      </w:r>
      <w:r w:rsidRPr="00C52877">
        <w:rPr>
          <w:noProof/>
        </w:rPr>
        <w:t xml:space="preserve">. </w:t>
      </w:r>
      <w:r w:rsidRPr="00C52877">
        <w:rPr>
          <w:b/>
          <w:bCs/>
          <w:noProof/>
        </w:rPr>
        <w:t>2017</w:t>
      </w:r>
      <w:r w:rsidRPr="00C52877">
        <w:rPr>
          <w:noProof/>
        </w:rPr>
        <w:t xml:space="preserve">. Leaf nitrogen from first principles: field evidence for adaptive variation with climate. </w:t>
      </w:r>
      <w:r w:rsidRPr="00C52877">
        <w:rPr>
          <w:i/>
          <w:iCs/>
          <w:noProof/>
        </w:rPr>
        <w:t>Biogeosciences</w:t>
      </w:r>
      <w:r w:rsidRPr="00C52877">
        <w:rPr>
          <w:noProof/>
        </w:rPr>
        <w:t xml:space="preserve"> </w:t>
      </w:r>
      <w:r w:rsidRPr="00C52877">
        <w:rPr>
          <w:b/>
          <w:bCs/>
          <w:noProof/>
        </w:rPr>
        <w:t>14</w:t>
      </w:r>
      <w:r w:rsidRPr="00C52877">
        <w:rPr>
          <w:noProof/>
        </w:rPr>
        <w:t>: 481–495.</w:t>
      </w:r>
    </w:p>
    <w:p w14:paraId="31F85D1E" w14:textId="77777777" w:rsidR="00C52877" w:rsidRPr="00C52877" w:rsidRDefault="00C52877" w:rsidP="00C52877">
      <w:pPr>
        <w:widowControl w:val="0"/>
        <w:autoSpaceDE w:val="0"/>
        <w:autoSpaceDN w:val="0"/>
        <w:adjustRightInd w:val="0"/>
        <w:spacing w:line="360" w:lineRule="auto"/>
        <w:rPr>
          <w:noProof/>
        </w:rPr>
      </w:pPr>
      <w:r w:rsidRPr="00C52877">
        <w:rPr>
          <w:b/>
          <w:bCs/>
          <w:noProof/>
        </w:rPr>
        <w:t>Dong N, Prentice IC, Wright IJ, Evans BJ, Togashi HF, Caddy-Retalic S, McInerney FA, Sparrow B, Leitch E, Lowe AJ</w:t>
      </w:r>
      <w:r w:rsidRPr="00C52877">
        <w:rPr>
          <w:noProof/>
        </w:rPr>
        <w:t xml:space="preserve">. </w:t>
      </w:r>
      <w:r w:rsidRPr="00C52877">
        <w:rPr>
          <w:b/>
          <w:bCs/>
          <w:noProof/>
        </w:rPr>
        <w:t>2020</w:t>
      </w:r>
      <w:r w:rsidRPr="00C52877">
        <w:rPr>
          <w:noProof/>
        </w:rPr>
        <w:t xml:space="preserve">. Components of leaf-trait variation along environmental gradients. </w:t>
      </w:r>
      <w:r w:rsidRPr="00C52877">
        <w:rPr>
          <w:i/>
          <w:iCs/>
          <w:noProof/>
        </w:rPr>
        <w:t>New Phytologist</w:t>
      </w:r>
      <w:r w:rsidRPr="00C52877">
        <w:rPr>
          <w:noProof/>
        </w:rPr>
        <w:t xml:space="preserve"> </w:t>
      </w:r>
      <w:r w:rsidRPr="00C52877">
        <w:rPr>
          <w:b/>
          <w:bCs/>
          <w:noProof/>
        </w:rPr>
        <w:t>228</w:t>
      </w:r>
      <w:r w:rsidRPr="00C52877">
        <w:rPr>
          <w:noProof/>
        </w:rPr>
        <w:t>: 82–94.</w:t>
      </w:r>
    </w:p>
    <w:p w14:paraId="20191C6B"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Dong N, Prentice IC, Wright IJ, Wang H, Atkin OK, Bloomfield KJ, Domingues TF, Gleason SM, Maire V, Onoda Y, </w:t>
      </w:r>
      <w:r w:rsidRPr="00C52877">
        <w:rPr>
          <w:b/>
          <w:bCs/>
          <w:i/>
          <w:iCs/>
          <w:noProof/>
        </w:rPr>
        <w:t>et al.</w:t>
      </w:r>
      <w:r w:rsidRPr="00C52877">
        <w:rPr>
          <w:noProof/>
        </w:rPr>
        <w:t xml:space="preserve"> </w:t>
      </w:r>
      <w:r w:rsidRPr="00C52877">
        <w:rPr>
          <w:b/>
          <w:bCs/>
          <w:noProof/>
        </w:rPr>
        <w:t>2022a</w:t>
      </w:r>
      <w:r w:rsidRPr="00C52877">
        <w:rPr>
          <w:noProof/>
        </w:rPr>
        <w:t xml:space="preserve">. Leaf nitrogen from the perspective of optimal plant function. </w:t>
      </w:r>
      <w:r w:rsidRPr="00C52877">
        <w:rPr>
          <w:i/>
          <w:iCs/>
          <w:noProof/>
        </w:rPr>
        <w:t>Journal of Ecology</w:t>
      </w:r>
      <w:r w:rsidRPr="00C52877">
        <w:rPr>
          <w:noProof/>
        </w:rPr>
        <w:t xml:space="preserve"> </w:t>
      </w:r>
      <w:r w:rsidRPr="00C52877">
        <w:rPr>
          <w:b/>
          <w:bCs/>
          <w:noProof/>
        </w:rPr>
        <w:t>110</w:t>
      </w:r>
      <w:r w:rsidRPr="00C52877">
        <w:rPr>
          <w:noProof/>
        </w:rPr>
        <w:t>: 2585–2602.</w:t>
      </w:r>
    </w:p>
    <w:p w14:paraId="7E640A83" w14:textId="77777777" w:rsidR="00C52877" w:rsidRPr="00C52877" w:rsidRDefault="00C52877" w:rsidP="00C52877">
      <w:pPr>
        <w:widowControl w:val="0"/>
        <w:autoSpaceDE w:val="0"/>
        <w:autoSpaceDN w:val="0"/>
        <w:adjustRightInd w:val="0"/>
        <w:spacing w:line="360" w:lineRule="auto"/>
        <w:rPr>
          <w:noProof/>
        </w:rPr>
      </w:pPr>
      <w:r w:rsidRPr="00C52877">
        <w:rPr>
          <w:b/>
          <w:bCs/>
          <w:noProof/>
        </w:rPr>
        <w:t>Dong N, Wright IJ, Chen JM, Luo X, Wang H, Keenan TF, Smith NG, Prentice IC</w:t>
      </w:r>
      <w:r w:rsidRPr="00C52877">
        <w:rPr>
          <w:noProof/>
        </w:rPr>
        <w:t xml:space="preserve">. </w:t>
      </w:r>
      <w:r w:rsidRPr="00C52877">
        <w:rPr>
          <w:b/>
          <w:bCs/>
          <w:noProof/>
        </w:rPr>
        <w:t>2022b</w:t>
      </w:r>
      <w:r w:rsidRPr="00C52877">
        <w:rPr>
          <w:noProof/>
        </w:rPr>
        <w:t>. Rising CO</w:t>
      </w:r>
      <w:r w:rsidRPr="00C52877">
        <w:rPr>
          <w:noProof/>
          <w:vertAlign w:val="subscript"/>
        </w:rPr>
        <w:t>2</w:t>
      </w:r>
      <w:r w:rsidRPr="00C52877">
        <w:rPr>
          <w:noProof/>
        </w:rPr>
        <w:t xml:space="preserve"> and warming reduce global canopy demand for nitrogen. </w:t>
      </w:r>
      <w:r w:rsidRPr="00C52877">
        <w:rPr>
          <w:i/>
          <w:iCs/>
          <w:noProof/>
        </w:rPr>
        <w:t>New Phytologist</w:t>
      </w:r>
      <w:r w:rsidRPr="00C52877">
        <w:rPr>
          <w:noProof/>
        </w:rPr>
        <w:t xml:space="preserve"> </w:t>
      </w:r>
      <w:r w:rsidRPr="00C52877">
        <w:rPr>
          <w:b/>
          <w:bCs/>
          <w:noProof/>
        </w:rPr>
        <w:t>235</w:t>
      </w:r>
      <w:r w:rsidRPr="00C52877">
        <w:rPr>
          <w:noProof/>
        </w:rPr>
        <w:t>: 1692–1700.</w:t>
      </w:r>
    </w:p>
    <w:p w14:paraId="5EF43508" w14:textId="77777777" w:rsidR="00C52877" w:rsidRPr="00C52877" w:rsidRDefault="00C52877" w:rsidP="00C52877">
      <w:pPr>
        <w:widowControl w:val="0"/>
        <w:autoSpaceDE w:val="0"/>
        <w:autoSpaceDN w:val="0"/>
        <w:adjustRightInd w:val="0"/>
        <w:spacing w:line="360" w:lineRule="auto"/>
        <w:rPr>
          <w:noProof/>
        </w:rPr>
      </w:pPr>
      <w:r w:rsidRPr="00C52877">
        <w:rPr>
          <w:b/>
          <w:bCs/>
          <w:noProof/>
        </w:rPr>
        <w:t>Drake BG, Gonzàlez-Meler MA, Long SP</w:t>
      </w:r>
      <w:r w:rsidRPr="00C52877">
        <w:rPr>
          <w:noProof/>
        </w:rPr>
        <w:t xml:space="preserve">. </w:t>
      </w:r>
      <w:r w:rsidRPr="00C52877">
        <w:rPr>
          <w:b/>
          <w:bCs/>
          <w:noProof/>
        </w:rPr>
        <w:t>1997</w:t>
      </w:r>
      <w:r w:rsidRPr="00C52877">
        <w:rPr>
          <w:noProof/>
        </w:rPr>
        <w:t xml:space="preserve">. More efficient plants: A Consequence of Rising Atmospheric CO2? </w:t>
      </w:r>
      <w:r w:rsidRPr="00C52877">
        <w:rPr>
          <w:i/>
          <w:iCs/>
          <w:noProof/>
        </w:rPr>
        <w:t>Annual Review of Plant Biology</w:t>
      </w:r>
      <w:r w:rsidRPr="00C52877">
        <w:rPr>
          <w:noProof/>
        </w:rPr>
        <w:t xml:space="preserve"> </w:t>
      </w:r>
      <w:r w:rsidRPr="00C52877">
        <w:rPr>
          <w:b/>
          <w:bCs/>
          <w:noProof/>
        </w:rPr>
        <w:t>48</w:t>
      </w:r>
      <w:r w:rsidRPr="00C52877">
        <w:rPr>
          <w:noProof/>
        </w:rPr>
        <w:t>: 609–639.</w:t>
      </w:r>
    </w:p>
    <w:p w14:paraId="59A34E0B" w14:textId="77777777" w:rsidR="00C52877" w:rsidRPr="00C52877" w:rsidRDefault="00C52877" w:rsidP="00C52877">
      <w:pPr>
        <w:widowControl w:val="0"/>
        <w:autoSpaceDE w:val="0"/>
        <w:autoSpaceDN w:val="0"/>
        <w:adjustRightInd w:val="0"/>
        <w:spacing w:line="360" w:lineRule="auto"/>
        <w:rPr>
          <w:noProof/>
        </w:rPr>
      </w:pPr>
      <w:r w:rsidRPr="00C52877">
        <w:rPr>
          <w:b/>
          <w:bCs/>
          <w:noProof/>
        </w:rPr>
        <w:lastRenderedPageBreak/>
        <w:t>Duursma RA</w:t>
      </w:r>
      <w:r w:rsidRPr="00C52877">
        <w:rPr>
          <w:noProof/>
        </w:rPr>
        <w:t xml:space="preserve">. </w:t>
      </w:r>
      <w:r w:rsidRPr="00C52877">
        <w:rPr>
          <w:b/>
          <w:bCs/>
          <w:noProof/>
        </w:rPr>
        <w:t>2015</w:t>
      </w:r>
      <w:r w:rsidRPr="00C52877">
        <w:rPr>
          <w:noProof/>
        </w:rPr>
        <w:t xml:space="preserve">. Plantecophys - An R Package for Analysing and Modelling Leaf Gas Exchange Data (PC Struik, Ed.). </w:t>
      </w:r>
      <w:r w:rsidRPr="00C52877">
        <w:rPr>
          <w:i/>
          <w:iCs/>
          <w:noProof/>
        </w:rPr>
        <w:t>PLOS ONE</w:t>
      </w:r>
      <w:r w:rsidRPr="00C52877">
        <w:rPr>
          <w:noProof/>
        </w:rPr>
        <w:t xml:space="preserve"> </w:t>
      </w:r>
      <w:r w:rsidRPr="00C52877">
        <w:rPr>
          <w:b/>
          <w:bCs/>
          <w:noProof/>
        </w:rPr>
        <w:t>10</w:t>
      </w:r>
      <w:r w:rsidRPr="00C52877">
        <w:rPr>
          <w:noProof/>
        </w:rPr>
        <w:t>: e0143346.</w:t>
      </w:r>
    </w:p>
    <w:p w14:paraId="68F5E98A" w14:textId="77777777" w:rsidR="00C52877" w:rsidRPr="00C52877" w:rsidRDefault="00C52877" w:rsidP="00C52877">
      <w:pPr>
        <w:widowControl w:val="0"/>
        <w:autoSpaceDE w:val="0"/>
        <w:autoSpaceDN w:val="0"/>
        <w:adjustRightInd w:val="0"/>
        <w:spacing w:line="360" w:lineRule="auto"/>
        <w:rPr>
          <w:noProof/>
        </w:rPr>
      </w:pPr>
      <w:r w:rsidRPr="00C52877">
        <w:rPr>
          <w:b/>
          <w:bCs/>
          <w:noProof/>
        </w:rPr>
        <w:t>Evans JR</w:t>
      </w:r>
      <w:r w:rsidRPr="00C52877">
        <w:rPr>
          <w:noProof/>
        </w:rPr>
        <w:t xml:space="preserve">. </w:t>
      </w:r>
      <w:r w:rsidRPr="00C52877">
        <w:rPr>
          <w:b/>
          <w:bCs/>
          <w:noProof/>
        </w:rPr>
        <w:t>1989</w:t>
      </w:r>
      <w:r w:rsidRPr="00C52877">
        <w:rPr>
          <w:noProof/>
        </w:rPr>
        <w:t>. Photosynthesis and nitrogen relationships in leaves of C</w:t>
      </w:r>
      <w:r w:rsidRPr="00C52877">
        <w:rPr>
          <w:noProof/>
          <w:vertAlign w:val="subscript"/>
        </w:rPr>
        <w:t>3</w:t>
      </w:r>
      <w:r w:rsidRPr="00C52877">
        <w:rPr>
          <w:noProof/>
        </w:rPr>
        <w:t xml:space="preserve"> plants. </w:t>
      </w:r>
      <w:r w:rsidRPr="00C52877">
        <w:rPr>
          <w:i/>
          <w:iCs/>
          <w:noProof/>
        </w:rPr>
        <w:t>Oecologia</w:t>
      </w:r>
      <w:r w:rsidRPr="00C52877">
        <w:rPr>
          <w:noProof/>
        </w:rPr>
        <w:t xml:space="preserve"> </w:t>
      </w:r>
      <w:r w:rsidRPr="00C52877">
        <w:rPr>
          <w:b/>
          <w:bCs/>
          <w:noProof/>
        </w:rPr>
        <w:t>78</w:t>
      </w:r>
      <w:r w:rsidRPr="00C52877">
        <w:rPr>
          <w:noProof/>
        </w:rPr>
        <w:t>: 9–19.</w:t>
      </w:r>
    </w:p>
    <w:p w14:paraId="3D0D4267" w14:textId="77777777" w:rsidR="00C52877" w:rsidRPr="00C52877" w:rsidRDefault="00C52877" w:rsidP="00C52877">
      <w:pPr>
        <w:widowControl w:val="0"/>
        <w:autoSpaceDE w:val="0"/>
        <w:autoSpaceDN w:val="0"/>
        <w:adjustRightInd w:val="0"/>
        <w:spacing w:line="360" w:lineRule="auto"/>
        <w:rPr>
          <w:noProof/>
        </w:rPr>
      </w:pPr>
      <w:r w:rsidRPr="00C52877">
        <w:rPr>
          <w:b/>
          <w:bCs/>
          <w:noProof/>
        </w:rPr>
        <w:t>Evans JR, Clarke VC</w:t>
      </w:r>
      <w:r w:rsidRPr="00C52877">
        <w:rPr>
          <w:noProof/>
        </w:rPr>
        <w:t xml:space="preserve">. </w:t>
      </w:r>
      <w:r w:rsidRPr="00C52877">
        <w:rPr>
          <w:b/>
          <w:bCs/>
          <w:noProof/>
        </w:rPr>
        <w:t>2019</w:t>
      </w:r>
      <w:r w:rsidRPr="00C52877">
        <w:rPr>
          <w:noProof/>
        </w:rPr>
        <w:t xml:space="preserve">. The nitrogen cost of photosynthesis. </w:t>
      </w:r>
      <w:r w:rsidRPr="00C52877">
        <w:rPr>
          <w:i/>
          <w:iCs/>
          <w:noProof/>
        </w:rPr>
        <w:t>Journal of Experimental Botany</w:t>
      </w:r>
      <w:r w:rsidRPr="00C52877">
        <w:rPr>
          <w:noProof/>
        </w:rPr>
        <w:t xml:space="preserve"> </w:t>
      </w:r>
      <w:r w:rsidRPr="00C52877">
        <w:rPr>
          <w:b/>
          <w:bCs/>
          <w:noProof/>
        </w:rPr>
        <w:t>70</w:t>
      </w:r>
      <w:r w:rsidRPr="00C52877">
        <w:rPr>
          <w:noProof/>
        </w:rPr>
        <w:t>: 7–15.</w:t>
      </w:r>
    </w:p>
    <w:p w14:paraId="40B93924" w14:textId="77777777" w:rsidR="00C52877" w:rsidRPr="00C52877" w:rsidRDefault="00C52877" w:rsidP="00C52877">
      <w:pPr>
        <w:widowControl w:val="0"/>
        <w:autoSpaceDE w:val="0"/>
        <w:autoSpaceDN w:val="0"/>
        <w:adjustRightInd w:val="0"/>
        <w:spacing w:line="360" w:lineRule="auto"/>
        <w:rPr>
          <w:noProof/>
        </w:rPr>
      </w:pPr>
      <w:r w:rsidRPr="00C52877">
        <w:rPr>
          <w:b/>
          <w:bCs/>
          <w:noProof/>
        </w:rPr>
        <w:t>Evans JR, Seemann JR</w:t>
      </w:r>
      <w:r w:rsidRPr="00C52877">
        <w:rPr>
          <w:noProof/>
        </w:rPr>
        <w:t xml:space="preserve">. </w:t>
      </w:r>
      <w:r w:rsidRPr="00C52877">
        <w:rPr>
          <w:b/>
          <w:bCs/>
          <w:noProof/>
        </w:rPr>
        <w:t>1989</w:t>
      </w:r>
      <w:r w:rsidRPr="00C52877">
        <w:rPr>
          <w:noProof/>
        </w:rPr>
        <w:t xml:space="preserve">. The allocation of protein nitrogen in the photosynthetic apparatus: costs, consequences, and control. </w:t>
      </w:r>
      <w:r w:rsidRPr="00C52877">
        <w:rPr>
          <w:i/>
          <w:iCs/>
          <w:noProof/>
        </w:rPr>
        <w:t>Photosynthesis</w:t>
      </w:r>
      <w:r w:rsidRPr="00C52877">
        <w:rPr>
          <w:noProof/>
        </w:rPr>
        <w:t xml:space="preserve"> </w:t>
      </w:r>
      <w:r w:rsidRPr="00C52877">
        <w:rPr>
          <w:b/>
          <w:bCs/>
          <w:noProof/>
        </w:rPr>
        <w:t>8</w:t>
      </w:r>
      <w:r w:rsidRPr="00C52877">
        <w:rPr>
          <w:noProof/>
        </w:rPr>
        <w:t>: 183–205.</w:t>
      </w:r>
    </w:p>
    <w:p w14:paraId="1CD1FE1C" w14:textId="77777777" w:rsidR="00C52877" w:rsidRPr="00C52877" w:rsidRDefault="00C52877" w:rsidP="00C52877">
      <w:pPr>
        <w:widowControl w:val="0"/>
        <w:autoSpaceDE w:val="0"/>
        <w:autoSpaceDN w:val="0"/>
        <w:adjustRightInd w:val="0"/>
        <w:spacing w:line="360" w:lineRule="auto"/>
        <w:rPr>
          <w:noProof/>
        </w:rPr>
      </w:pPr>
      <w:r w:rsidRPr="00C52877">
        <w:rPr>
          <w:b/>
          <w:bCs/>
          <w:noProof/>
        </w:rPr>
        <w:t>Farquhar GD, von Caemmerer S, Berry JA</w:t>
      </w:r>
      <w:r w:rsidRPr="00C52877">
        <w:rPr>
          <w:noProof/>
        </w:rPr>
        <w:t xml:space="preserve">. </w:t>
      </w:r>
      <w:r w:rsidRPr="00C52877">
        <w:rPr>
          <w:b/>
          <w:bCs/>
          <w:noProof/>
        </w:rPr>
        <w:t>1980</w:t>
      </w:r>
      <w:r w:rsidRPr="00C52877">
        <w:rPr>
          <w:noProof/>
        </w:rPr>
        <w:t xml:space="preserve">. A biochemical model of photosynthetic CO2 assimilation in leaves of C3 species. </w:t>
      </w:r>
      <w:r w:rsidRPr="00C52877">
        <w:rPr>
          <w:i/>
          <w:iCs/>
          <w:noProof/>
        </w:rPr>
        <w:t>Planta</w:t>
      </w:r>
      <w:r w:rsidRPr="00C52877">
        <w:rPr>
          <w:noProof/>
        </w:rPr>
        <w:t xml:space="preserve"> </w:t>
      </w:r>
      <w:r w:rsidRPr="00C52877">
        <w:rPr>
          <w:b/>
          <w:bCs/>
          <w:noProof/>
        </w:rPr>
        <w:t>149</w:t>
      </w:r>
      <w:r w:rsidRPr="00C52877">
        <w:rPr>
          <w:noProof/>
        </w:rPr>
        <w:t>: 78–90.</w:t>
      </w:r>
    </w:p>
    <w:p w14:paraId="3F0E3E74" w14:textId="77777777" w:rsidR="00C52877" w:rsidRPr="00C52877" w:rsidRDefault="00C52877" w:rsidP="00C52877">
      <w:pPr>
        <w:widowControl w:val="0"/>
        <w:autoSpaceDE w:val="0"/>
        <w:autoSpaceDN w:val="0"/>
        <w:adjustRightInd w:val="0"/>
        <w:spacing w:line="360" w:lineRule="auto"/>
        <w:rPr>
          <w:noProof/>
        </w:rPr>
      </w:pPr>
      <w:r w:rsidRPr="00C52877">
        <w:rPr>
          <w:b/>
          <w:bCs/>
          <w:noProof/>
        </w:rPr>
        <w:t>Farquhar GD, Ehleringer JR, Hubick KT</w:t>
      </w:r>
      <w:r w:rsidRPr="00C52877">
        <w:rPr>
          <w:noProof/>
        </w:rPr>
        <w:t xml:space="preserve">. </w:t>
      </w:r>
      <w:r w:rsidRPr="00C52877">
        <w:rPr>
          <w:b/>
          <w:bCs/>
          <w:noProof/>
        </w:rPr>
        <w:t>1989</w:t>
      </w:r>
      <w:r w:rsidRPr="00C52877">
        <w:rPr>
          <w:noProof/>
        </w:rPr>
        <w:t xml:space="preserve">. Carbon Isotope Discrimination and Photosynthesis. </w:t>
      </w:r>
      <w:r w:rsidRPr="00C52877">
        <w:rPr>
          <w:i/>
          <w:iCs/>
          <w:noProof/>
        </w:rPr>
        <w:t>Annual Review of Plant Physiology and Plant Molecular Biology</w:t>
      </w:r>
      <w:r w:rsidRPr="00C52877">
        <w:rPr>
          <w:noProof/>
        </w:rPr>
        <w:t xml:space="preserve"> </w:t>
      </w:r>
      <w:r w:rsidRPr="00C52877">
        <w:rPr>
          <w:b/>
          <w:bCs/>
          <w:noProof/>
        </w:rPr>
        <w:t>40</w:t>
      </w:r>
      <w:r w:rsidRPr="00C52877">
        <w:rPr>
          <w:noProof/>
        </w:rPr>
        <w:t>: 503–537.</w:t>
      </w:r>
    </w:p>
    <w:p w14:paraId="207ED085"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Fay PA, Prober SM, Harpole WS, Knops JMH, Bakker JD, Borer ET, Lind EM, MacDougall AS, Seabloom EW, Wragg PD, </w:t>
      </w:r>
      <w:r w:rsidRPr="00C52877">
        <w:rPr>
          <w:b/>
          <w:bCs/>
          <w:i/>
          <w:iCs/>
          <w:noProof/>
        </w:rPr>
        <w:t>et al.</w:t>
      </w:r>
      <w:r w:rsidRPr="00C52877">
        <w:rPr>
          <w:noProof/>
        </w:rPr>
        <w:t xml:space="preserve"> </w:t>
      </w:r>
      <w:r w:rsidRPr="00C52877">
        <w:rPr>
          <w:b/>
          <w:bCs/>
          <w:noProof/>
        </w:rPr>
        <w:t>2015</w:t>
      </w:r>
      <w:r w:rsidRPr="00C52877">
        <w:rPr>
          <w:noProof/>
        </w:rPr>
        <w:t xml:space="preserve">. Grassland productivity limited by multiple nutrients. </w:t>
      </w:r>
      <w:r w:rsidRPr="00C52877">
        <w:rPr>
          <w:i/>
          <w:iCs/>
          <w:noProof/>
        </w:rPr>
        <w:t>Nature Plants</w:t>
      </w:r>
      <w:r w:rsidRPr="00C52877">
        <w:rPr>
          <w:noProof/>
        </w:rPr>
        <w:t xml:space="preserve"> </w:t>
      </w:r>
      <w:r w:rsidRPr="00C52877">
        <w:rPr>
          <w:b/>
          <w:bCs/>
          <w:noProof/>
        </w:rPr>
        <w:t>1</w:t>
      </w:r>
      <w:r w:rsidRPr="00C52877">
        <w:rPr>
          <w:noProof/>
        </w:rPr>
        <w:t>: 15080.</w:t>
      </w:r>
    </w:p>
    <w:p w14:paraId="3C1232C4" w14:textId="77777777" w:rsidR="00C52877" w:rsidRPr="00C52877" w:rsidRDefault="00C52877" w:rsidP="00C52877">
      <w:pPr>
        <w:widowControl w:val="0"/>
        <w:autoSpaceDE w:val="0"/>
        <w:autoSpaceDN w:val="0"/>
        <w:adjustRightInd w:val="0"/>
        <w:spacing w:line="360" w:lineRule="auto"/>
        <w:rPr>
          <w:noProof/>
        </w:rPr>
      </w:pPr>
      <w:r w:rsidRPr="00C52877">
        <w:rPr>
          <w:b/>
          <w:bCs/>
          <w:noProof/>
        </w:rPr>
        <w:t>Field CB, Mooney HA</w:t>
      </w:r>
      <w:r w:rsidRPr="00C52877">
        <w:rPr>
          <w:noProof/>
        </w:rPr>
        <w:t xml:space="preserve">. </w:t>
      </w:r>
      <w:r w:rsidRPr="00C52877">
        <w:rPr>
          <w:b/>
          <w:bCs/>
          <w:noProof/>
        </w:rPr>
        <w:t>1986</w:t>
      </w:r>
      <w:r w:rsidRPr="00C52877">
        <w:rPr>
          <w:noProof/>
        </w:rPr>
        <w:t>. The photosynthesis-nitrogen relationship in wild plants. In: Givnish TJ, ed. On the Economy of Plant Form and Function. Cambridge: Cambridge University Press, 25–55.</w:t>
      </w:r>
    </w:p>
    <w:p w14:paraId="213268BD"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Finzi AC, Moore DJP, DeLucia EH, Lichter J, Hofmockel KS, Jackson RB, Kim HS, Matamala R, McCarthy HR, Oren R, </w:t>
      </w:r>
      <w:r w:rsidRPr="00C52877">
        <w:rPr>
          <w:b/>
          <w:bCs/>
          <w:i/>
          <w:iCs/>
          <w:noProof/>
        </w:rPr>
        <w:t>et al.</w:t>
      </w:r>
      <w:r w:rsidRPr="00C52877">
        <w:rPr>
          <w:noProof/>
        </w:rPr>
        <w:t xml:space="preserve"> </w:t>
      </w:r>
      <w:r w:rsidRPr="00C52877">
        <w:rPr>
          <w:b/>
          <w:bCs/>
          <w:noProof/>
        </w:rPr>
        <w:t>2006</w:t>
      </w:r>
      <w:r w:rsidRPr="00C52877">
        <w:rPr>
          <w:noProof/>
        </w:rPr>
        <w:t>. Progressive nitrogen limitation of ecosystem processes under elevated CO</w:t>
      </w:r>
      <w:r w:rsidRPr="00C52877">
        <w:rPr>
          <w:noProof/>
          <w:vertAlign w:val="subscript"/>
        </w:rPr>
        <w:t>2</w:t>
      </w:r>
      <w:r w:rsidRPr="00C52877">
        <w:rPr>
          <w:noProof/>
        </w:rPr>
        <w:t xml:space="preserve"> in a warm-temperate forest. </w:t>
      </w:r>
      <w:r w:rsidRPr="00C52877">
        <w:rPr>
          <w:i/>
          <w:iCs/>
          <w:noProof/>
        </w:rPr>
        <w:t>Ecology</w:t>
      </w:r>
      <w:r w:rsidRPr="00C52877">
        <w:rPr>
          <w:noProof/>
        </w:rPr>
        <w:t xml:space="preserve"> </w:t>
      </w:r>
      <w:r w:rsidRPr="00C52877">
        <w:rPr>
          <w:b/>
          <w:bCs/>
          <w:noProof/>
        </w:rPr>
        <w:t>87</w:t>
      </w:r>
      <w:r w:rsidRPr="00C52877">
        <w:rPr>
          <w:noProof/>
        </w:rPr>
        <w:t>: 15–25.</w:t>
      </w:r>
    </w:p>
    <w:p w14:paraId="25E8E4D7"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Firn J, McGree JM, Harvey E, Flores-Moreno H, Schütz M, Buckley YM, Borer ET, Seabloom EW, La Pierre KJ, MacDougall AM, </w:t>
      </w:r>
      <w:r w:rsidRPr="00C52877">
        <w:rPr>
          <w:b/>
          <w:bCs/>
          <w:i/>
          <w:iCs/>
          <w:noProof/>
        </w:rPr>
        <w:t>et al.</w:t>
      </w:r>
      <w:r w:rsidRPr="00C52877">
        <w:rPr>
          <w:noProof/>
        </w:rPr>
        <w:t xml:space="preserve"> </w:t>
      </w:r>
      <w:r w:rsidRPr="00C52877">
        <w:rPr>
          <w:b/>
          <w:bCs/>
          <w:noProof/>
        </w:rPr>
        <w:t>2019</w:t>
      </w:r>
      <w:r w:rsidRPr="00C52877">
        <w:rPr>
          <w:noProof/>
        </w:rPr>
        <w:t xml:space="preserve">. Leaf nutrients, not specific leaf area, are consistent indicators of elevated nutrient inputs. </w:t>
      </w:r>
      <w:r w:rsidRPr="00C52877">
        <w:rPr>
          <w:i/>
          <w:iCs/>
          <w:noProof/>
        </w:rPr>
        <w:t>Nature Ecology &amp; Evolution</w:t>
      </w:r>
      <w:r w:rsidRPr="00C52877">
        <w:rPr>
          <w:noProof/>
        </w:rPr>
        <w:t xml:space="preserve"> </w:t>
      </w:r>
      <w:r w:rsidRPr="00C52877">
        <w:rPr>
          <w:b/>
          <w:bCs/>
          <w:noProof/>
        </w:rPr>
        <w:t>3</w:t>
      </w:r>
      <w:r w:rsidRPr="00C52877">
        <w:rPr>
          <w:noProof/>
        </w:rPr>
        <w:t>: 400–406.</w:t>
      </w:r>
    </w:p>
    <w:p w14:paraId="729FDF33" w14:textId="77777777" w:rsidR="00C52877" w:rsidRPr="00C52877" w:rsidRDefault="00C52877" w:rsidP="00C52877">
      <w:pPr>
        <w:widowControl w:val="0"/>
        <w:autoSpaceDE w:val="0"/>
        <w:autoSpaceDN w:val="0"/>
        <w:adjustRightInd w:val="0"/>
        <w:spacing w:line="360" w:lineRule="auto"/>
        <w:rPr>
          <w:noProof/>
        </w:rPr>
      </w:pPr>
      <w:r w:rsidRPr="00C52877">
        <w:rPr>
          <w:b/>
          <w:bCs/>
          <w:noProof/>
        </w:rPr>
        <w:t>Fox J, Weisberg S</w:t>
      </w:r>
      <w:r w:rsidRPr="00C52877">
        <w:rPr>
          <w:noProof/>
        </w:rPr>
        <w:t xml:space="preserve">. </w:t>
      </w:r>
      <w:r w:rsidRPr="00C52877">
        <w:rPr>
          <w:b/>
          <w:bCs/>
          <w:noProof/>
        </w:rPr>
        <w:t>2019</w:t>
      </w:r>
      <w:r w:rsidRPr="00C52877">
        <w:rPr>
          <w:noProof/>
        </w:rPr>
        <w:t xml:space="preserve">. </w:t>
      </w:r>
      <w:r w:rsidRPr="00C52877">
        <w:rPr>
          <w:i/>
          <w:iCs/>
          <w:noProof/>
        </w:rPr>
        <w:t>An R companion to applied regression</w:t>
      </w:r>
      <w:r w:rsidRPr="00C52877">
        <w:rPr>
          <w:noProof/>
        </w:rPr>
        <w:t>. Thousand Oaks, California: Sage.</w:t>
      </w:r>
    </w:p>
    <w:p w14:paraId="7A429239" w14:textId="77777777" w:rsidR="00C52877" w:rsidRPr="00C52877" w:rsidRDefault="00C52877" w:rsidP="00C52877">
      <w:pPr>
        <w:widowControl w:val="0"/>
        <w:autoSpaceDE w:val="0"/>
        <w:autoSpaceDN w:val="0"/>
        <w:adjustRightInd w:val="0"/>
        <w:spacing w:line="360" w:lineRule="auto"/>
        <w:rPr>
          <w:noProof/>
        </w:rPr>
      </w:pPr>
      <w:r w:rsidRPr="00C52877">
        <w:rPr>
          <w:b/>
          <w:bCs/>
          <w:noProof/>
        </w:rPr>
        <w:t>Friedlingstein P, Meinshausen M, Arora VK, Jones CD, Anav A, Liddicoat SK, Knutti R</w:t>
      </w:r>
      <w:r w:rsidRPr="00C52877">
        <w:rPr>
          <w:noProof/>
        </w:rPr>
        <w:t xml:space="preserve">. </w:t>
      </w:r>
      <w:r w:rsidRPr="00C52877">
        <w:rPr>
          <w:b/>
          <w:bCs/>
          <w:noProof/>
        </w:rPr>
        <w:t>2014</w:t>
      </w:r>
      <w:r w:rsidRPr="00C52877">
        <w:rPr>
          <w:noProof/>
        </w:rPr>
        <w:t xml:space="preserve">. Uncertainties in CMIP5 climate projections due to carbon cycle feedbacks. </w:t>
      </w:r>
      <w:r w:rsidRPr="00C52877">
        <w:rPr>
          <w:i/>
          <w:iCs/>
          <w:noProof/>
        </w:rPr>
        <w:t>Journal of Climate</w:t>
      </w:r>
      <w:r w:rsidRPr="00C52877">
        <w:rPr>
          <w:noProof/>
        </w:rPr>
        <w:t xml:space="preserve"> </w:t>
      </w:r>
      <w:r w:rsidRPr="00C52877">
        <w:rPr>
          <w:b/>
          <w:bCs/>
          <w:noProof/>
        </w:rPr>
        <w:t>27</w:t>
      </w:r>
      <w:r w:rsidRPr="00C52877">
        <w:rPr>
          <w:noProof/>
        </w:rPr>
        <w:t>: 511–526.</w:t>
      </w:r>
    </w:p>
    <w:p w14:paraId="66F087B8" w14:textId="77777777" w:rsidR="00C52877" w:rsidRPr="00C52877" w:rsidRDefault="00C52877" w:rsidP="00C52877">
      <w:pPr>
        <w:widowControl w:val="0"/>
        <w:autoSpaceDE w:val="0"/>
        <w:autoSpaceDN w:val="0"/>
        <w:adjustRightInd w:val="0"/>
        <w:spacing w:line="360" w:lineRule="auto"/>
        <w:rPr>
          <w:noProof/>
        </w:rPr>
      </w:pPr>
      <w:r w:rsidRPr="00C52877">
        <w:rPr>
          <w:b/>
          <w:bCs/>
          <w:noProof/>
        </w:rPr>
        <w:t>Gutschick VP</w:t>
      </w:r>
      <w:r w:rsidRPr="00C52877">
        <w:rPr>
          <w:noProof/>
        </w:rPr>
        <w:t xml:space="preserve">. </w:t>
      </w:r>
      <w:r w:rsidRPr="00C52877">
        <w:rPr>
          <w:b/>
          <w:bCs/>
          <w:noProof/>
        </w:rPr>
        <w:t>1981</w:t>
      </w:r>
      <w:r w:rsidRPr="00C52877">
        <w:rPr>
          <w:noProof/>
        </w:rPr>
        <w:t xml:space="preserve">. Evolved strategies in nitrogen acquisition by plants. </w:t>
      </w:r>
      <w:r w:rsidRPr="00C52877">
        <w:rPr>
          <w:i/>
          <w:iCs/>
          <w:noProof/>
        </w:rPr>
        <w:t xml:space="preserve">The American </w:t>
      </w:r>
      <w:r w:rsidRPr="00C52877">
        <w:rPr>
          <w:i/>
          <w:iCs/>
          <w:noProof/>
        </w:rPr>
        <w:lastRenderedPageBreak/>
        <w:t>Naturalist</w:t>
      </w:r>
      <w:r w:rsidRPr="00C52877">
        <w:rPr>
          <w:noProof/>
        </w:rPr>
        <w:t xml:space="preserve"> </w:t>
      </w:r>
      <w:r w:rsidRPr="00C52877">
        <w:rPr>
          <w:b/>
          <w:bCs/>
          <w:noProof/>
        </w:rPr>
        <w:t>118</w:t>
      </w:r>
      <w:r w:rsidRPr="00C52877">
        <w:rPr>
          <w:noProof/>
        </w:rPr>
        <w:t>: 607–637.</w:t>
      </w:r>
    </w:p>
    <w:p w14:paraId="34939727"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Harrison SP, Cramer W, Franklin O, Prentice IC, Wang H, Brännström Å, de Boer H, Dieckmann U, Joshi J, Keenan TF, </w:t>
      </w:r>
      <w:r w:rsidRPr="00C52877">
        <w:rPr>
          <w:b/>
          <w:bCs/>
          <w:i/>
          <w:iCs/>
          <w:noProof/>
        </w:rPr>
        <w:t>et al.</w:t>
      </w:r>
      <w:r w:rsidRPr="00C52877">
        <w:rPr>
          <w:noProof/>
        </w:rPr>
        <w:t xml:space="preserve"> </w:t>
      </w:r>
      <w:r w:rsidRPr="00C52877">
        <w:rPr>
          <w:b/>
          <w:bCs/>
          <w:noProof/>
        </w:rPr>
        <w:t>2021</w:t>
      </w:r>
      <w:r w:rsidRPr="00C52877">
        <w:rPr>
          <w:noProof/>
        </w:rPr>
        <w:t xml:space="preserve">. Eco-evolutionary optimality as a means to improve vegetation and land-surface models. </w:t>
      </w:r>
      <w:r w:rsidRPr="00C52877">
        <w:rPr>
          <w:i/>
          <w:iCs/>
          <w:noProof/>
        </w:rPr>
        <w:t>New Phytologist</w:t>
      </w:r>
      <w:r w:rsidRPr="00C52877">
        <w:rPr>
          <w:noProof/>
        </w:rPr>
        <w:t xml:space="preserve"> </w:t>
      </w:r>
      <w:r w:rsidRPr="00C52877">
        <w:rPr>
          <w:b/>
          <w:bCs/>
          <w:noProof/>
        </w:rPr>
        <w:t>231</w:t>
      </w:r>
      <w:r w:rsidRPr="00C52877">
        <w:rPr>
          <w:noProof/>
        </w:rPr>
        <w:t>: 2125–2141.</w:t>
      </w:r>
    </w:p>
    <w:p w14:paraId="1D1A8FEF" w14:textId="77777777" w:rsidR="00C52877" w:rsidRPr="00C52877" w:rsidRDefault="00C52877" w:rsidP="00C52877">
      <w:pPr>
        <w:widowControl w:val="0"/>
        <w:autoSpaceDE w:val="0"/>
        <w:autoSpaceDN w:val="0"/>
        <w:adjustRightInd w:val="0"/>
        <w:spacing w:line="360" w:lineRule="auto"/>
        <w:rPr>
          <w:noProof/>
        </w:rPr>
      </w:pPr>
      <w:r w:rsidRPr="00C52877">
        <w:rPr>
          <w:b/>
          <w:bCs/>
          <w:noProof/>
        </w:rPr>
        <w:t>Hoagland DR, Arnon DI</w:t>
      </w:r>
      <w:r w:rsidRPr="00C52877">
        <w:rPr>
          <w:noProof/>
        </w:rPr>
        <w:t xml:space="preserve">. </w:t>
      </w:r>
      <w:r w:rsidRPr="00C52877">
        <w:rPr>
          <w:b/>
          <w:bCs/>
          <w:noProof/>
        </w:rPr>
        <w:t>1950</w:t>
      </w:r>
      <w:r w:rsidRPr="00C52877">
        <w:rPr>
          <w:noProof/>
        </w:rPr>
        <w:t xml:space="preserve">. The water-culture method for growing plants without soil. </w:t>
      </w:r>
      <w:r w:rsidRPr="00C52877">
        <w:rPr>
          <w:i/>
          <w:iCs/>
          <w:noProof/>
        </w:rPr>
        <w:t>California Agricultural Experiment Station: 347</w:t>
      </w:r>
      <w:r w:rsidRPr="00C52877">
        <w:rPr>
          <w:noProof/>
        </w:rPr>
        <w:t xml:space="preserve"> </w:t>
      </w:r>
      <w:r w:rsidRPr="00C52877">
        <w:rPr>
          <w:b/>
          <w:bCs/>
          <w:noProof/>
        </w:rPr>
        <w:t>347</w:t>
      </w:r>
      <w:r w:rsidRPr="00C52877">
        <w:rPr>
          <w:noProof/>
        </w:rPr>
        <w:t>: 1–32.</w:t>
      </w:r>
    </w:p>
    <w:p w14:paraId="1F10725B" w14:textId="77777777" w:rsidR="00C52877" w:rsidRPr="00C52877" w:rsidRDefault="00C52877" w:rsidP="00C52877">
      <w:pPr>
        <w:widowControl w:val="0"/>
        <w:autoSpaceDE w:val="0"/>
        <w:autoSpaceDN w:val="0"/>
        <w:adjustRightInd w:val="0"/>
        <w:spacing w:line="360" w:lineRule="auto"/>
        <w:rPr>
          <w:noProof/>
        </w:rPr>
      </w:pPr>
      <w:r w:rsidRPr="00C52877">
        <w:rPr>
          <w:b/>
          <w:bCs/>
          <w:noProof/>
        </w:rPr>
        <w:t>Hungate BA, Dukes JS, Shaw MR, Luo Y, Field CB</w:t>
      </w:r>
      <w:r w:rsidRPr="00C52877">
        <w:rPr>
          <w:noProof/>
        </w:rPr>
        <w:t xml:space="preserve">. </w:t>
      </w:r>
      <w:r w:rsidRPr="00C52877">
        <w:rPr>
          <w:b/>
          <w:bCs/>
          <w:noProof/>
        </w:rPr>
        <w:t>2003</w:t>
      </w:r>
      <w:r w:rsidRPr="00C52877">
        <w:rPr>
          <w:noProof/>
        </w:rPr>
        <w:t xml:space="preserve">. Nitrogen and climate change. </w:t>
      </w:r>
      <w:r w:rsidRPr="00C52877">
        <w:rPr>
          <w:i/>
          <w:iCs/>
          <w:noProof/>
        </w:rPr>
        <w:t>Science</w:t>
      </w:r>
      <w:r w:rsidRPr="00C52877">
        <w:rPr>
          <w:noProof/>
        </w:rPr>
        <w:t xml:space="preserve"> </w:t>
      </w:r>
      <w:r w:rsidRPr="00C52877">
        <w:rPr>
          <w:b/>
          <w:bCs/>
          <w:noProof/>
        </w:rPr>
        <w:t>302</w:t>
      </w:r>
      <w:r w:rsidRPr="00C52877">
        <w:rPr>
          <w:noProof/>
        </w:rPr>
        <w:t>: 1512–1513.</w:t>
      </w:r>
    </w:p>
    <w:p w14:paraId="54FFDF2E" w14:textId="77777777" w:rsidR="00C52877" w:rsidRPr="00C52877" w:rsidRDefault="00C52877" w:rsidP="00C52877">
      <w:pPr>
        <w:widowControl w:val="0"/>
        <w:autoSpaceDE w:val="0"/>
        <w:autoSpaceDN w:val="0"/>
        <w:adjustRightInd w:val="0"/>
        <w:spacing w:line="360" w:lineRule="auto"/>
        <w:rPr>
          <w:noProof/>
        </w:rPr>
      </w:pPr>
      <w:r w:rsidRPr="00C52877">
        <w:rPr>
          <w:b/>
          <w:bCs/>
          <w:noProof/>
        </w:rPr>
        <w:t>Katabuchi M</w:t>
      </w:r>
      <w:r w:rsidRPr="00C52877">
        <w:rPr>
          <w:noProof/>
        </w:rPr>
        <w:t xml:space="preserve">. </w:t>
      </w:r>
      <w:r w:rsidRPr="00C52877">
        <w:rPr>
          <w:b/>
          <w:bCs/>
          <w:noProof/>
        </w:rPr>
        <w:t>2015</w:t>
      </w:r>
      <w:r w:rsidRPr="00C52877">
        <w:rPr>
          <w:noProof/>
        </w:rPr>
        <w:t xml:space="preserve">. LeafArea: An R package for rapid digital analysis of leaf area. </w:t>
      </w:r>
      <w:r w:rsidRPr="00C52877">
        <w:rPr>
          <w:i/>
          <w:iCs/>
          <w:noProof/>
        </w:rPr>
        <w:t>Ecological Research</w:t>
      </w:r>
      <w:r w:rsidRPr="00C52877">
        <w:rPr>
          <w:noProof/>
        </w:rPr>
        <w:t xml:space="preserve"> </w:t>
      </w:r>
      <w:r w:rsidRPr="00C52877">
        <w:rPr>
          <w:b/>
          <w:bCs/>
          <w:noProof/>
        </w:rPr>
        <w:t>30</w:t>
      </w:r>
      <w:r w:rsidRPr="00C52877">
        <w:rPr>
          <w:noProof/>
        </w:rPr>
        <w:t>: 1073–1077.</w:t>
      </w:r>
    </w:p>
    <w:p w14:paraId="7721C48B" w14:textId="77777777" w:rsidR="00C52877" w:rsidRPr="00C52877" w:rsidRDefault="00C52877" w:rsidP="00C52877">
      <w:pPr>
        <w:widowControl w:val="0"/>
        <w:autoSpaceDE w:val="0"/>
        <w:autoSpaceDN w:val="0"/>
        <w:adjustRightInd w:val="0"/>
        <w:spacing w:line="360" w:lineRule="auto"/>
        <w:rPr>
          <w:noProof/>
        </w:rPr>
      </w:pPr>
      <w:r w:rsidRPr="00C52877">
        <w:rPr>
          <w:b/>
          <w:bCs/>
          <w:noProof/>
        </w:rPr>
        <w:t>Kenward MG, Roger JH</w:t>
      </w:r>
      <w:r w:rsidRPr="00C52877">
        <w:rPr>
          <w:noProof/>
        </w:rPr>
        <w:t xml:space="preserve">. </w:t>
      </w:r>
      <w:r w:rsidRPr="00C52877">
        <w:rPr>
          <w:b/>
          <w:bCs/>
          <w:noProof/>
        </w:rPr>
        <w:t>1997</w:t>
      </w:r>
      <w:r w:rsidRPr="00C52877">
        <w:rPr>
          <w:noProof/>
        </w:rPr>
        <w:t xml:space="preserve">. Small Sample Inference for Fixed Effects from Restricted Maximum Likelihood. </w:t>
      </w:r>
      <w:r w:rsidRPr="00C52877">
        <w:rPr>
          <w:i/>
          <w:iCs/>
          <w:noProof/>
        </w:rPr>
        <w:t>Biometrics</w:t>
      </w:r>
      <w:r w:rsidRPr="00C52877">
        <w:rPr>
          <w:noProof/>
        </w:rPr>
        <w:t xml:space="preserve"> </w:t>
      </w:r>
      <w:r w:rsidRPr="00C52877">
        <w:rPr>
          <w:b/>
          <w:bCs/>
          <w:noProof/>
        </w:rPr>
        <w:t>53</w:t>
      </w:r>
      <w:r w:rsidRPr="00C52877">
        <w:rPr>
          <w:noProof/>
        </w:rPr>
        <w:t>: 983.</w:t>
      </w:r>
    </w:p>
    <w:p w14:paraId="657E0AB8"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Kou-Giesbrecht S, Arora VK, Seiler C, Arneth A, Falk S, Jain AK, Joos F, Kennedy D, Knauer J, Sitch S, </w:t>
      </w:r>
      <w:r w:rsidRPr="00C52877">
        <w:rPr>
          <w:b/>
          <w:bCs/>
          <w:i/>
          <w:iCs/>
          <w:noProof/>
        </w:rPr>
        <w:t>et al.</w:t>
      </w:r>
      <w:r w:rsidRPr="00C52877">
        <w:rPr>
          <w:noProof/>
        </w:rPr>
        <w:t xml:space="preserve"> </w:t>
      </w:r>
      <w:r w:rsidRPr="00C52877">
        <w:rPr>
          <w:b/>
          <w:bCs/>
          <w:noProof/>
        </w:rPr>
        <w:t>2023</w:t>
      </w:r>
      <w:r w:rsidRPr="00C52877">
        <w:rPr>
          <w:noProof/>
        </w:rPr>
        <w:t xml:space="preserve">. Evaluating nitrogen cycling in terrestrial biosphere models: a disconnect between the carbon and nitrogen cycles. </w:t>
      </w:r>
      <w:r w:rsidRPr="00C52877">
        <w:rPr>
          <w:i/>
          <w:iCs/>
          <w:noProof/>
        </w:rPr>
        <w:t>Earth System Dynamics</w:t>
      </w:r>
      <w:r w:rsidRPr="00C52877">
        <w:rPr>
          <w:noProof/>
        </w:rPr>
        <w:t xml:space="preserve"> </w:t>
      </w:r>
      <w:r w:rsidRPr="00C52877">
        <w:rPr>
          <w:b/>
          <w:bCs/>
          <w:noProof/>
        </w:rPr>
        <w:t>14</w:t>
      </w:r>
      <w:r w:rsidRPr="00C52877">
        <w:rPr>
          <w:noProof/>
        </w:rPr>
        <w:t>: 767–795.</w:t>
      </w:r>
    </w:p>
    <w:p w14:paraId="2F6E295C" w14:textId="77777777" w:rsidR="00C52877" w:rsidRPr="00C52877" w:rsidRDefault="00C52877" w:rsidP="00C52877">
      <w:pPr>
        <w:widowControl w:val="0"/>
        <w:autoSpaceDE w:val="0"/>
        <w:autoSpaceDN w:val="0"/>
        <w:adjustRightInd w:val="0"/>
        <w:spacing w:line="360" w:lineRule="auto"/>
        <w:rPr>
          <w:noProof/>
        </w:rPr>
      </w:pPr>
      <w:r w:rsidRPr="00C52877">
        <w:rPr>
          <w:b/>
          <w:bCs/>
          <w:noProof/>
        </w:rPr>
        <w:t>LeBauer DS, Treseder K</w:t>
      </w:r>
      <w:r w:rsidRPr="00C52877">
        <w:rPr>
          <w:noProof/>
        </w:rPr>
        <w:t xml:space="preserve">. </w:t>
      </w:r>
      <w:r w:rsidRPr="00C52877">
        <w:rPr>
          <w:b/>
          <w:bCs/>
          <w:noProof/>
        </w:rPr>
        <w:t>2008</w:t>
      </w:r>
      <w:r w:rsidRPr="00C52877">
        <w:rPr>
          <w:noProof/>
        </w:rPr>
        <w:t xml:space="preserve">. Nitrogen limitation of net primary productivity in terrestrial ecosystems is globally distributed. </w:t>
      </w:r>
      <w:r w:rsidRPr="00C52877">
        <w:rPr>
          <w:i/>
          <w:iCs/>
          <w:noProof/>
        </w:rPr>
        <w:t>Ecology</w:t>
      </w:r>
      <w:r w:rsidRPr="00C52877">
        <w:rPr>
          <w:noProof/>
        </w:rPr>
        <w:t xml:space="preserve"> </w:t>
      </w:r>
      <w:r w:rsidRPr="00C52877">
        <w:rPr>
          <w:b/>
          <w:bCs/>
          <w:noProof/>
        </w:rPr>
        <w:t>89</w:t>
      </w:r>
      <w:r w:rsidRPr="00C52877">
        <w:rPr>
          <w:noProof/>
        </w:rPr>
        <w:t>: 371–379.</w:t>
      </w:r>
    </w:p>
    <w:p w14:paraId="30357335" w14:textId="77777777" w:rsidR="00C52877" w:rsidRPr="00C52877" w:rsidRDefault="00C52877" w:rsidP="00C52877">
      <w:pPr>
        <w:widowControl w:val="0"/>
        <w:autoSpaceDE w:val="0"/>
        <w:autoSpaceDN w:val="0"/>
        <w:adjustRightInd w:val="0"/>
        <w:spacing w:line="360" w:lineRule="auto"/>
        <w:rPr>
          <w:noProof/>
        </w:rPr>
      </w:pPr>
      <w:r w:rsidRPr="00C52877">
        <w:rPr>
          <w:b/>
          <w:bCs/>
          <w:noProof/>
        </w:rPr>
        <w:t>Lee TD, Barrott SH, Reich PB</w:t>
      </w:r>
      <w:r w:rsidRPr="00C52877">
        <w:rPr>
          <w:noProof/>
        </w:rPr>
        <w:t xml:space="preserve">. </w:t>
      </w:r>
      <w:r w:rsidRPr="00C52877">
        <w:rPr>
          <w:b/>
          <w:bCs/>
          <w:noProof/>
        </w:rPr>
        <w:t>2011</w:t>
      </w:r>
      <w:r w:rsidRPr="00C52877">
        <w:rPr>
          <w:noProof/>
        </w:rPr>
        <w:t xml:space="preserve">. Photosynthetic responses of 13 grassland species across 11 years of free-air CO2 enrichment is modest, consistent and independent of N supply. </w:t>
      </w:r>
      <w:r w:rsidRPr="00C52877">
        <w:rPr>
          <w:i/>
          <w:iCs/>
          <w:noProof/>
        </w:rPr>
        <w:t>Global Change Biology</w:t>
      </w:r>
      <w:r w:rsidRPr="00C52877">
        <w:rPr>
          <w:noProof/>
        </w:rPr>
        <w:t xml:space="preserve"> </w:t>
      </w:r>
      <w:r w:rsidRPr="00C52877">
        <w:rPr>
          <w:b/>
          <w:bCs/>
          <w:noProof/>
        </w:rPr>
        <w:t>17</w:t>
      </w:r>
      <w:r w:rsidRPr="00C52877">
        <w:rPr>
          <w:noProof/>
        </w:rPr>
        <w:t>: 2893–2904.</w:t>
      </w:r>
    </w:p>
    <w:p w14:paraId="0D91885B" w14:textId="77777777" w:rsidR="00C52877" w:rsidRPr="00C52877" w:rsidRDefault="00C52877" w:rsidP="00C52877">
      <w:pPr>
        <w:widowControl w:val="0"/>
        <w:autoSpaceDE w:val="0"/>
        <w:autoSpaceDN w:val="0"/>
        <w:adjustRightInd w:val="0"/>
        <w:spacing w:line="360" w:lineRule="auto"/>
        <w:rPr>
          <w:noProof/>
        </w:rPr>
      </w:pPr>
      <w:r w:rsidRPr="00C52877">
        <w:rPr>
          <w:b/>
          <w:bCs/>
          <w:noProof/>
        </w:rPr>
        <w:t>Lenth R</w:t>
      </w:r>
      <w:r w:rsidRPr="00C52877">
        <w:rPr>
          <w:noProof/>
        </w:rPr>
        <w:t xml:space="preserve">. </w:t>
      </w:r>
      <w:r w:rsidRPr="00C52877">
        <w:rPr>
          <w:b/>
          <w:bCs/>
          <w:noProof/>
        </w:rPr>
        <w:t>2019</w:t>
      </w:r>
      <w:r w:rsidRPr="00C52877">
        <w:rPr>
          <w:noProof/>
        </w:rPr>
        <w:t>. emmeans: estimated marginal means, aka least-squares means.</w:t>
      </w:r>
    </w:p>
    <w:p w14:paraId="2328C534" w14:textId="77777777" w:rsidR="00C52877" w:rsidRPr="00C52877" w:rsidRDefault="00C52877" w:rsidP="00C52877">
      <w:pPr>
        <w:widowControl w:val="0"/>
        <w:autoSpaceDE w:val="0"/>
        <w:autoSpaceDN w:val="0"/>
        <w:adjustRightInd w:val="0"/>
        <w:spacing w:line="360" w:lineRule="auto"/>
        <w:rPr>
          <w:noProof/>
        </w:rPr>
      </w:pPr>
      <w:r w:rsidRPr="00C52877">
        <w:rPr>
          <w:b/>
          <w:bCs/>
          <w:noProof/>
        </w:rPr>
        <w:t>Liang J, Qi X, Souza L, Luo Y</w:t>
      </w:r>
      <w:r w:rsidRPr="00C52877">
        <w:rPr>
          <w:noProof/>
        </w:rPr>
        <w:t xml:space="preserve">. </w:t>
      </w:r>
      <w:r w:rsidRPr="00C52877">
        <w:rPr>
          <w:b/>
          <w:bCs/>
          <w:noProof/>
        </w:rPr>
        <w:t>2016</w:t>
      </w:r>
      <w:r w:rsidRPr="00C52877">
        <w:rPr>
          <w:noProof/>
        </w:rPr>
        <w:t xml:space="preserve">. Processes regulating progressive nitrogen limitation under elevated carbon dioxide: a meta-analysis. </w:t>
      </w:r>
      <w:r w:rsidRPr="00C52877">
        <w:rPr>
          <w:i/>
          <w:iCs/>
          <w:noProof/>
        </w:rPr>
        <w:t>Biogeosciences</w:t>
      </w:r>
      <w:r w:rsidRPr="00C52877">
        <w:rPr>
          <w:noProof/>
        </w:rPr>
        <w:t xml:space="preserve"> </w:t>
      </w:r>
      <w:r w:rsidRPr="00C52877">
        <w:rPr>
          <w:b/>
          <w:bCs/>
          <w:noProof/>
        </w:rPr>
        <w:t>13</w:t>
      </w:r>
      <w:r w:rsidRPr="00C52877">
        <w:rPr>
          <w:noProof/>
        </w:rPr>
        <w:t>: 2689–2699.</w:t>
      </w:r>
    </w:p>
    <w:p w14:paraId="6E2233EE"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Liang X, Zhang T, Lu X, Ellsworth DS, BassiriRad H, You C, Wang D, He P, Deng Q, Liu H, </w:t>
      </w:r>
      <w:r w:rsidRPr="00C52877">
        <w:rPr>
          <w:b/>
          <w:bCs/>
          <w:i/>
          <w:iCs/>
          <w:noProof/>
        </w:rPr>
        <w:t>et al.</w:t>
      </w:r>
      <w:r w:rsidRPr="00C52877">
        <w:rPr>
          <w:noProof/>
        </w:rPr>
        <w:t xml:space="preserve"> </w:t>
      </w:r>
      <w:r w:rsidRPr="00C52877">
        <w:rPr>
          <w:b/>
          <w:bCs/>
          <w:noProof/>
        </w:rPr>
        <w:t>2020</w:t>
      </w:r>
      <w:r w:rsidRPr="00C52877">
        <w:rPr>
          <w:noProof/>
        </w:rPr>
        <w:t xml:space="preserve">. Global response patterns of plant photosynthesis to nitrogen addition: A meta‐analysis. </w:t>
      </w:r>
      <w:r w:rsidRPr="00C52877">
        <w:rPr>
          <w:i/>
          <w:iCs/>
          <w:noProof/>
        </w:rPr>
        <w:t>Global Change Biology</w:t>
      </w:r>
      <w:r w:rsidRPr="00C52877">
        <w:rPr>
          <w:noProof/>
        </w:rPr>
        <w:t xml:space="preserve"> </w:t>
      </w:r>
      <w:r w:rsidRPr="00C52877">
        <w:rPr>
          <w:b/>
          <w:bCs/>
          <w:noProof/>
        </w:rPr>
        <w:t>26</w:t>
      </w:r>
      <w:r w:rsidRPr="00C52877">
        <w:rPr>
          <w:noProof/>
        </w:rPr>
        <w:t>: 3585–3600.</w:t>
      </w:r>
    </w:p>
    <w:p w14:paraId="312F1BB6"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Luo Y, Currie WS, Dukes JS, Finzi AC, Hartwig UA, Hungate BA, McMurtrie RE, Oren R, Parton WJ, Pataki DE, </w:t>
      </w:r>
      <w:r w:rsidRPr="00C52877">
        <w:rPr>
          <w:b/>
          <w:bCs/>
          <w:i/>
          <w:iCs/>
          <w:noProof/>
        </w:rPr>
        <w:t>et al.</w:t>
      </w:r>
      <w:r w:rsidRPr="00C52877">
        <w:rPr>
          <w:noProof/>
        </w:rPr>
        <w:t xml:space="preserve"> </w:t>
      </w:r>
      <w:r w:rsidRPr="00C52877">
        <w:rPr>
          <w:b/>
          <w:bCs/>
          <w:noProof/>
        </w:rPr>
        <w:t>2004</w:t>
      </w:r>
      <w:r w:rsidRPr="00C52877">
        <w:rPr>
          <w:noProof/>
        </w:rPr>
        <w:t xml:space="preserve">. Progressive nitrogen limitation of ecosystem responses to rising atmospheric carbon dioxide. </w:t>
      </w:r>
      <w:r w:rsidRPr="00C52877">
        <w:rPr>
          <w:i/>
          <w:iCs/>
          <w:noProof/>
        </w:rPr>
        <w:t>BioScience</w:t>
      </w:r>
      <w:r w:rsidRPr="00C52877">
        <w:rPr>
          <w:noProof/>
        </w:rPr>
        <w:t xml:space="preserve"> </w:t>
      </w:r>
      <w:r w:rsidRPr="00C52877">
        <w:rPr>
          <w:b/>
          <w:bCs/>
          <w:noProof/>
        </w:rPr>
        <w:t>54</w:t>
      </w:r>
      <w:r w:rsidRPr="00C52877">
        <w:rPr>
          <w:noProof/>
        </w:rPr>
        <w:t>: 731–739.</w:t>
      </w:r>
    </w:p>
    <w:p w14:paraId="7746DE78" w14:textId="77777777" w:rsidR="00C52877" w:rsidRPr="00C52877" w:rsidRDefault="00C52877" w:rsidP="00C52877">
      <w:pPr>
        <w:widowControl w:val="0"/>
        <w:autoSpaceDE w:val="0"/>
        <w:autoSpaceDN w:val="0"/>
        <w:adjustRightInd w:val="0"/>
        <w:spacing w:line="360" w:lineRule="auto"/>
        <w:rPr>
          <w:noProof/>
        </w:rPr>
      </w:pPr>
      <w:r w:rsidRPr="00C52877">
        <w:rPr>
          <w:b/>
          <w:bCs/>
          <w:noProof/>
        </w:rPr>
        <w:t>Luo Y, Field CB, Mooney HA</w:t>
      </w:r>
      <w:r w:rsidRPr="00C52877">
        <w:rPr>
          <w:noProof/>
        </w:rPr>
        <w:t xml:space="preserve">. </w:t>
      </w:r>
      <w:r w:rsidRPr="00C52877">
        <w:rPr>
          <w:b/>
          <w:bCs/>
          <w:noProof/>
        </w:rPr>
        <w:t>1994</w:t>
      </w:r>
      <w:r w:rsidRPr="00C52877">
        <w:rPr>
          <w:noProof/>
        </w:rPr>
        <w:t xml:space="preserve">. Predicting responses of photosynthesis and root fraction to elevated [CO2]a: interactions among carbon, nitrogen, and growth. </w:t>
      </w:r>
      <w:r w:rsidRPr="00C52877">
        <w:rPr>
          <w:i/>
          <w:iCs/>
          <w:noProof/>
        </w:rPr>
        <w:t>Plant, Cell &amp; Environment</w:t>
      </w:r>
      <w:r w:rsidRPr="00C52877">
        <w:rPr>
          <w:noProof/>
        </w:rPr>
        <w:t xml:space="preserve"> </w:t>
      </w:r>
      <w:r w:rsidRPr="00C52877">
        <w:rPr>
          <w:b/>
          <w:bCs/>
          <w:noProof/>
        </w:rPr>
        <w:lastRenderedPageBreak/>
        <w:t>17</w:t>
      </w:r>
      <w:r w:rsidRPr="00C52877">
        <w:rPr>
          <w:noProof/>
        </w:rPr>
        <w:t>: 1195–1204.</w:t>
      </w:r>
    </w:p>
    <w:p w14:paraId="74D19B20"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Luo X, Keenan TF, Chen JM, Croft H, Prentice IC, Smith NG, Walker AP, Wang H, Wang R, Xu C, </w:t>
      </w:r>
      <w:r w:rsidRPr="00C52877">
        <w:rPr>
          <w:b/>
          <w:bCs/>
          <w:i/>
          <w:iCs/>
          <w:noProof/>
        </w:rPr>
        <w:t>et al.</w:t>
      </w:r>
      <w:r w:rsidRPr="00C52877">
        <w:rPr>
          <w:noProof/>
        </w:rPr>
        <w:t xml:space="preserve"> </w:t>
      </w:r>
      <w:r w:rsidRPr="00C52877">
        <w:rPr>
          <w:b/>
          <w:bCs/>
          <w:noProof/>
        </w:rPr>
        <w:t>2021</w:t>
      </w:r>
      <w:r w:rsidRPr="00C52877">
        <w:rPr>
          <w:noProof/>
        </w:rPr>
        <w:t xml:space="preserve">. Global variation in the fraction of leaf nitrogen allocated to photosynthesis. </w:t>
      </w:r>
      <w:r w:rsidRPr="00C52877">
        <w:rPr>
          <w:i/>
          <w:iCs/>
          <w:noProof/>
        </w:rPr>
        <w:t>Nature Communications</w:t>
      </w:r>
      <w:r w:rsidRPr="00C52877">
        <w:rPr>
          <w:noProof/>
        </w:rPr>
        <w:t xml:space="preserve"> </w:t>
      </w:r>
      <w:r w:rsidRPr="00C52877">
        <w:rPr>
          <w:b/>
          <w:bCs/>
          <w:noProof/>
        </w:rPr>
        <w:t>12</w:t>
      </w:r>
      <w:r w:rsidRPr="00C52877">
        <w:rPr>
          <w:noProof/>
        </w:rPr>
        <w:t>: 4866.</w:t>
      </w:r>
    </w:p>
    <w:p w14:paraId="28390C71" w14:textId="77777777" w:rsidR="00C52877" w:rsidRPr="00C52877" w:rsidRDefault="00C52877" w:rsidP="00C52877">
      <w:pPr>
        <w:widowControl w:val="0"/>
        <w:autoSpaceDE w:val="0"/>
        <w:autoSpaceDN w:val="0"/>
        <w:adjustRightInd w:val="0"/>
        <w:spacing w:line="360" w:lineRule="auto"/>
        <w:rPr>
          <w:noProof/>
        </w:rPr>
      </w:pPr>
      <w:r w:rsidRPr="00C52877">
        <w:rPr>
          <w:b/>
          <w:bCs/>
          <w:noProof/>
        </w:rPr>
        <w:t>Maire V, Martre P, Kattge J, Gastal F, Esser G, Fontaine S, Soussana J-F</w:t>
      </w:r>
      <w:r w:rsidRPr="00C52877">
        <w:rPr>
          <w:noProof/>
        </w:rPr>
        <w:t xml:space="preserve">. </w:t>
      </w:r>
      <w:r w:rsidRPr="00C52877">
        <w:rPr>
          <w:b/>
          <w:bCs/>
          <w:noProof/>
        </w:rPr>
        <w:t>2012</w:t>
      </w:r>
      <w:r w:rsidRPr="00C52877">
        <w:rPr>
          <w:noProof/>
        </w:rPr>
        <w:t>. The coordination of leaf photosynthesis links C and N fluxes in C</w:t>
      </w:r>
      <w:r w:rsidRPr="00C52877">
        <w:rPr>
          <w:noProof/>
          <w:vertAlign w:val="subscript"/>
        </w:rPr>
        <w:t>3</w:t>
      </w:r>
      <w:r w:rsidRPr="00C52877">
        <w:rPr>
          <w:noProof/>
        </w:rPr>
        <w:t xml:space="preserve"> plant species (B Bond-Lamberty, Ed.). </w:t>
      </w:r>
      <w:r w:rsidRPr="00C52877">
        <w:rPr>
          <w:i/>
          <w:iCs/>
          <w:noProof/>
        </w:rPr>
        <w:t>PLoS ONE</w:t>
      </w:r>
      <w:r w:rsidRPr="00C52877">
        <w:rPr>
          <w:noProof/>
        </w:rPr>
        <w:t xml:space="preserve"> </w:t>
      </w:r>
      <w:r w:rsidRPr="00C52877">
        <w:rPr>
          <w:b/>
          <w:bCs/>
          <w:noProof/>
        </w:rPr>
        <w:t>7</w:t>
      </w:r>
      <w:r w:rsidRPr="00C52877">
        <w:rPr>
          <w:noProof/>
        </w:rPr>
        <w:t>: e38345.</w:t>
      </w:r>
    </w:p>
    <w:p w14:paraId="2F9F2198" w14:textId="77777777" w:rsidR="00C52877" w:rsidRPr="00C52877" w:rsidRDefault="00C52877" w:rsidP="00C52877">
      <w:pPr>
        <w:widowControl w:val="0"/>
        <w:autoSpaceDE w:val="0"/>
        <w:autoSpaceDN w:val="0"/>
        <w:adjustRightInd w:val="0"/>
        <w:spacing w:line="360" w:lineRule="auto"/>
        <w:rPr>
          <w:noProof/>
        </w:rPr>
      </w:pPr>
      <w:r w:rsidRPr="00C52877">
        <w:rPr>
          <w:b/>
          <w:bCs/>
          <w:noProof/>
        </w:rPr>
        <w:t>Makino A, Harada M, Sato T, Nakano H, Mae T</w:t>
      </w:r>
      <w:r w:rsidRPr="00C52877">
        <w:rPr>
          <w:noProof/>
        </w:rPr>
        <w:t xml:space="preserve">. </w:t>
      </w:r>
      <w:r w:rsidRPr="00C52877">
        <w:rPr>
          <w:b/>
          <w:bCs/>
          <w:noProof/>
        </w:rPr>
        <w:t>1997</w:t>
      </w:r>
      <w:r w:rsidRPr="00C52877">
        <w:rPr>
          <w:noProof/>
        </w:rPr>
        <w:t xml:space="preserve">. Growth and N Allocation in Rice Plants under CO2 Enrichment. </w:t>
      </w:r>
      <w:r w:rsidRPr="00C52877">
        <w:rPr>
          <w:i/>
          <w:iCs/>
          <w:noProof/>
        </w:rPr>
        <w:t>Plant Physiology</w:t>
      </w:r>
      <w:r w:rsidRPr="00C52877">
        <w:rPr>
          <w:noProof/>
        </w:rPr>
        <w:t xml:space="preserve"> </w:t>
      </w:r>
      <w:r w:rsidRPr="00C52877">
        <w:rPr>
          <w:b/>
          <w:bCs/>
          <w:noProof/>
        </w:rPr>
        <w:t>115</w:t>
      </w:r>
      <w:r w:rsidRPr="00C52877">
        <w:rPr>
          <w:noProof/>
        </w:rPr>
        <w:t>: 199–203.</w:t>
      </w:r>
    </w:p>
    <w:p w14:paraId="06D89632"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Medlyn BE, Badeck FW, De Pury DGG, Barton CVM, Broadmeadow M, Ceulemans R, De Angelis P, Forstreuter M, Jach ME, Kellomäki S, </w:t>
      </w:r>
      <w:r w:rsidRPr="00C52877">
        <w:rPr>
          <w:b/>
          <w:bCs/>
          <w:i/>
          <w:iCs/>
          <w:noProof/>
        </w:rPr>
        <w:t>et al.</w:t>
      </w:r>
      <w:r w:rsidRPr="00C52877">
        <w:rPr>
          <w:noProof/>
        </w:rPr>
        <w:t xml:space="preserve"> </w:t>
      </w:r>
      <w:r w:rsidRPr="00C52877">
        <w:rPr>
          <w:b/>
          <w:bCs/>
          <w:noProof/>
        </w:rPr>
        <w:t>1999</w:t>
      </w:r>
      <w:r w:rsidRPr="00C52877">
        <w:rPr>
          <w:noProof/>
        </w:rPr>
        <w:t xml:space="preserve">. Effects of elevated [CO2] on photosynthesis in European forest species: A meta-analysis of model parameters. </w:t>
      </w:r>
      <w:r w:rsidRPr="00C52877">
        <w:rPr>
          <w:i/>
          <w:iCs/>
          <w:noProof/>
        </w:rPr>
        <w:t>Plant, Cell and Environment</w:t>
      </w:r>
      <w:r w:rsidRPr="00C52877">
        <w:rPr>
          <w:noProof/>
        </w:rPr>
        <w:t xml:space="preserve"> </w:t>
      </w:r>
      <w:r w:rsidRPr="00C52877">
        <w:rPr>
          <w:b/>
          <w:bCs/>
          <w:noProof/>
        </w:rPr>
        <w:t>22</w:t>
      </w:r>
      <w:r w:rsidRPr="00C52877">
        <w:rPr>
          <w:noProof/>
        </w:rPr>
        <w:t>: 1475–1495.</w:t>
      </w:r>
    </w:p>
    <w:p w14:paraId="3E06A4B3" w14:textId="77777777" w:rsidR="00C52877" w:rsidRPr="00C52877" w:rsidRDefault="00C52877" w:rsidP="00C52877">
      <w:pPr>
        <w:widowControl w:val="0"/>
        <w:autoSpaceDE w:val="0"/>
        <w:autoSpaceDN w:val="0"/>
        <w:adjustRightInd w:val="0"/>
        <w:spacing w:line="360" w:lineRule="auto"/>
        <w:rPr>
          <w:noProof/>
        </w:rPr>
      </w:pPr>
      <w:r w:rsidRPr="00C52877">
        <w:rPr>
          <w:b/>
          <w:bCs/>
          <w:noProof/>
        </w:rPr>
        <w:t>Meyerholt J, Sickel K, Zaehle S</w:t>
      </w:r>
      <w:r w:rsidRPr="00C52877">
        <w:rPr>
          <w:noProof/>
        </w:rPr>
        <w:t xml:space="preserve">. </w:t>
      </w:r>
      <w:r w:rsidRPr="00C52877">
        <w:rPr>
          <w:b/>
          <w:bCs/>
          <w:noProof/>
        </w:rPr>
        <w:t>2020</w:t>
      </w:r>
      <w:r w:rsidRPr="00C52877">
        <w:rPr>
          <w:noProof/>
        </w:rPr>
        <w:t xml:space="preserve">. Ensemble projections elucidate effects of uncertainty in terrestrial nitrogen limitation on future carbon uptake. </w:t>
      </w:r>
      <w:r w:rsidRPr="00C52877">
        <w:rPr>
          <w:i/>
          <w:iCs/>
          <w:noProof/>
        </w:rPr>
        <w:t>Global Change Biology</w:t>
      </w:r>
      <w:r w:rsidRPr="00C52877">
        <w:rPr>
          <w:noProof/>
        </w:rPr>
        <w:t xml:space="preserve"> </w:t>
      </w:r>
      <w:r w:rsidRPr="00C52877">
        <w:rPr>
          <w:b/>
          <w:bCs/>
          <w:noProof/>
        </w:rPr>
        <w:t>26</w:t>
      </w:r>
      <w:r w:rsidRPr="00C52877">
        <w:rPr>
          <w:noProof/>
        </w:rPr>
        <w:t>: 3978–3996.</w:t>
      </w:r>
    </w:p>
    <w:p w14:paraId="1FE94B22" w14:textId="77777777" w:rsidR="00C52877" w:rsidRPr="00C52877" w:rsidRDefault="00C52877" w:rsidP="00C52877">
      <w:pPr>
        <w:widowControl w:val="0"/>
        <w:autoSpaceDE w:val="0"/>
        <w:autoSpaceDN w:val="0"/>
        <w:adjustRightInd w:val="0"/>
        <w:spacing w:line="360" w:lineRule="auto"/>
        <w:rPr>
          <w:noProof/>
        </w:rPr>
      </w:pPr>
      <w:r w:rsidRPr="00C52877">
        <w:rPr>
          <w:b/>
          <w:bCs/>
          <w:noProof/>
        </w:rPr>
        <w:t>Moore DJP, Aref S, Ho RM, Pippen JS, Hamilton JG, De Lucia EH</w:t>
      </w:r>
      <w:r w:rsidRPr="00C52877">
        <w:rPr>
          <w:noProof/>
        </w:rPr>
        <w:t xml:space="preserve">. </w:t>
      </w:r>
      <w:r w:rsidRPr="00C52877">
        <w:rPr>
          <w:b/>
          <w:bCs/>
          <w:noProof/>
        </w:rPr>
        <w:t>2006</w:t>
      </w:r>
      <w:r w:rsidRPr="00C52877">
        <w:rPr>
          <w:noProof/>
        </w:rPr>
        <w:t xml:space="preserve">. Annual basal area increment and growth duration of Pinus taeda in response to eight years of free-air carbon dioxide enrichment. </w:t>
      </w:r>
      <w:r w:rsidRPr="00C52877">
        <w:rPr>
          <w:i/>
          <w:iCs/>
          <w:noProof/>
        </w:rPr>
        <w:t>Global Change Biology</w:t>
      </w:r>
      <w:r w:rsidRPr="00C52877">
        <w:rPr>
          <w:noProof/>
        </w:rPr>
        <w:t xml:space="preserve"> </w:t>
      </w:r>
      <w:r w:rsidRPr="00C52877">
        <w:rPr>
          <w:b/>
          <w:bCs/>
          <w:noProof/>
        </w:rPr>
        <w:t>12</w:t>
      </w:r>
      <w:r w:rsidRPr="00C52877">
        <w:rPr>
          <w:noProof/>
        </w:rPr>
        <w:t>: 1367–1377.</w:t>
      </w:r>
    </w:p>
    <w:p w14:paraId="53F4249A" w14:textId="77777777" w:rsidR="00C52877" w:rsidRPr="00C52877" w:rsidRDefault="00C52877" w:rsidP="00C52877">
      <w:pPr>
        <w:widowControl w:val="0"/>
        <w:autoSpaceDE w:val="0"/>
        <w:autoSpaceDN w:val="0"/>
        <w:adjustRightInd w:val="0"/>
        <w:spacing w:line="360" w:lineRule="auto"/>
        <w:rPr>
          <w:noProof/>
        </w:rPr>
      </w:pPr>
      <w:r w:rsidRPr="00C52877">
        <w:rPr>
          <w:b/>
          <w:bCs/>
          <w:noProof/>
        </w:rPr>
        <w:t>Nie M, Lu M, Bell J, Raut S, Pendall E</w:t>
      </w:r>
      <w:r w:rsidRPr="00C52877">
        <w:rPr>
          <w:noProof/>
        </w:rPr>
        <w:t xml:space="preserve">. </w:t>
      </w:r>
      <w:r w:rsidRPr="00C52877">
        <w:rPr>
          <w:b/>
          <w:bCs/>
          <w:noProof/>
        </w:rPr>
        <w:t>2013</w:t>
      </w:r>
      <w:r w:rsidRPr="00C52877">
        <w:rPr>
          <w:noProof/>
        </w:rPr>
        <w:t xml:space="preserve">. Altered root traits due to elevated CO2: A meta-analysis. </w:t>
      </w:r>
      <w:r w:rsidRPr="00C52877">
        <w:rPr>
          <w:i/>
          <w:iCs/>
          <w:noProof/>
        </w:rPr>
        <w:t>Global Ecology and Biogeography</w:t>
      </w:r>
      <w:r w:rsidRPr="00C52877">
        <w:rPr>
          <w:noProof/>
        </w:rPr>
        <w:t xml:space="preserve"> </w:t>
      </w:r>
      <w:r w:rsidRPr="00C52877">
        <w:rPr>
          <w:b/>
          <w:bCs/>
          <w:noProof/>
        </w:rPr>
        <w:t>22</w:t>
      </w:r>
      <w:r w:rsidRPr="00C52877">
        <w:rPr>
          <w:noProof/>
        </w:rPr>
        <w:t>: 1095–1105.</w:t>
      </w:r>
    </w:p>
    <w:p w14:paraId="582D0C33" w14:textId="77777777" w:rsidR="00C52877" w:rsidRPr="00C52877" w:rsidRDefault="00C52877" w:rsidP="00C52877">
      <w:pPr>
        <w:widowControl w:val="0"/>
        <w:autoSpaceDE w:val="0"/>
        <w:autoSpaceDN w:val="0"/>
        <w:adjustRightInd w:val="0"/>
        <w:spacing w:line="360" w:lineRule="auto"/>
        <w:rPr>
          <w:noProof/>
        </w:rPr>
      </w:pPr>
      <w:r w:rsidRPr="00C52877">
        <w:rPr>
          <w:b/>
          <w:bCs/>
          <w:noProof/>
        </w:rPr>
        <w:t>Norby RJ, Warren JM, Iversen CM, Medlyn BE, McMurtrie RE</w:t>
      </w:r>
      <w:r w:rsidRPr="00C52877">
        <w:rPr>
          <w:noProof/>
        </w:rPr>
        <w:t xml:space="preserve">. </w:t>
      </w:r>
      <w:r w:rsidRPr="00C52877">
        <w:rPr>
          <w:b/>
          <w:bCs/>
          <w:noProof/>
        </w:rPr>
        <w:t>2010</w:t>
      </w:r>
      <w:r w:rsidRPr="00C52877">
        <w:rPr>
          <w:noProof/>
        </w:rPr>
        <w:t xml:space="preserve">. CO2 enhancement of forest productivity constrained by limited nitrogen availability. </w:t>
      </w:r>
      <w:r w:rsidRPr="00C52877">
        <w:rPr>
          <w:i/>
          <w:iCs/>
          <w:noProof/>
        </w:rPr>
        <w:t>Proceedings of the National Academy of Sciences</w:t>
      </w:r>
      <w:r w:rsidRPr="00C52877">
        <w:rPr>
          <w:noProof/>
        </w:rPr>
        <w:t xml:space="preserve"> </w:t>
      </w:r>
      <w:r w:rsidRPr="00C52877">
        <w:rPr>
          <w:b/>
          <w:bCs/>
          <w:noProof/>
        </w:rPr>
        <w:t>107</w:t>
      </w:r>
      <w:r w:rsidRPr="00C52877">
        <w:rPr>
          <w:noProof/>
        </w:rPr>
        <w:t>: 19368–19373.</w:t>
      </w:r>
    </w:p>
    <w:p w14:paraId="5339DBB7" w14:textId="77777777" w:rsidR="00C52877" w:rsidRPr="00C52877" w:rsidRDefault="00C52877" w:rsidP="00C52877">
      <w:pPr>
        <w:widowControl w:val="0"/>
        <w:autoSpaceDE w:val="0"/>
        <w:autoSpaceDN w:val="0"/>
        <w:adjustRightInd w:val="0"/>
        <w:spacing w:line="360" w:lineRule="auto"/>
        <w:rPr>
          <w:noProof/>
        </w:rPr>
      </w:pPr>
      <w:r w:rsidRPr="00C52877">
        <w:rPr>
          <w:b/>
          <w:bCs/>
          <w:noProof/>
        </w:rPr>
        <w:t>Oreskes N, Shrader-Frechette K, Belitz K</w:t>
      </w:r>
      <w:r w:rsidRPr="00C52877">
        <w:rPr>
          <w:noProof/>
        </w:rPr>
        <w:t xml:space="preserve">. </w:t>
      </w:r>
      <w:r w:rsidRPr="00C52877">
        <w:rPr>
          <w:b/>
          <w:bCs/>
          <w:noProof/>
        </w:rPr>
        <w:t>1994</w:t>
      </w:r>
      <w:r w:rsidRPr="00C52877">
        <w:rPr>
          <w:noProof/>
        </w:rPr>
        <w:t xml:space="preserve">. Verification, validation, and confirmation of numerical models in the Earth sciences. </w:t>
      </w:r>
      <w:r w:rsidRPr="00C52877">
        <w:rPr>
          <w:i/>
          <w:iCs/>
          <w:noProof/>
        </w:rPr>
        <w:t>Science</w:t>
      </w:r>
      <w:r w:rsidRPr="00C52877">
        <w:rPr>
          <w:noProof/>
        </w:rPr>
        <w:t xml:space="preserve"> </w:t>
      </w:r>
      <w:r w:rsidRPr="00C52877">
        <w:rPr>
          <w:b/>
          <w:bCs/>
          <w:noProof/>
        </w:rPr>
        <w:t>263</w:t>
      </w:r>
      <w:r w:rsidRPr="00C52877">
        <w:rPr>
          <w:noProof/>
        </w:rPr>
        <w:t>: 641–646.</w:t>
      </w:r>
    </w:p>
    <w:p w14:paraId="6DAED77D"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Paillassa J, Wright IJ, Prentice IC, Pepin S, Smith NG, Ethier G, Westerband AC, Lamarque LJ, Wang H, Cornwell WK, </w:t>
      </w:r>
      <w:r w:rsidRPr="00C52877">
        <w:rPr>
          <w:b/>
          <w:bCs/>
          <w:i/>
          <w:iCs/>
          <w:noProof/>
        </w:rPr>
        <w:t>et al.</w:t>
      </w:r>
      <w:r w:rsidRPr="00C52877">
        <w:rPr>
          <w:noProof/>
        </w:rPr>
        <w:t xml:space="preserve"> </w:t>
      </w:r>
      <w:r w:rsidRPr="00C52877">
        <w:rPr>
          <w:b/>
          <w:bCs/>
          <w:noProof/>
        </w:rPr>
        <w:t>2020</w:t>
      </w:r>
      <w:r w:rsidRPr="00C52877">
        <w:rPr>
          <w:noProof/>
        </w:rPr>
        <w:t xml:space="preserve">. When and where soil is important to modify the carbon and water economy of leaves. </w:t>
      </w:r>
      <w:r w:rsidRPr="00C52877">
        <w:rPr>
          <w:i/>
          <w:iCs/>
          <w:noProof/>
        </w:rPr>
        <w:t>New Phytologist</w:t>
      </w:r>
      <w:r w:rsidRPr="00C52877">
        <w:rPr>
          <w:noProof/>
        </w:rPr>
        <w:t xml:space="preserve"> </w:t>
      </w:r>
      <w:r w:rsidRPr="00C52877">
        <w:rPr>
          <w:b/>
          <w:bCs/>
          <w:noProof/>
        </w:rPr>
        <w:t>228</w:t>
      </w:r>
      <w:r w:rsidRPr="00C52877">
        <w:rPr>
          <w:noProof/>
        </w:rPr>
        <w:t>: 121–135.</w:t>
      </w:r>
    </w:p>
    <w:p w14:paraId="678DD8B5" w14:textId="77777777" w:rsidR="00C52877" w:rsidRPr="00C52877" w:rsidRDefault="00C52877" w:rsidP="00C52877">
      <w:pPr>
        <w:widowControl w:val="0"/>
        <w:autoSpaceDE w:val="0"/>
        <w:autoSpaceDN w:val="0"/>
        <w:adjustRightInd w:val="0"/>
        <w:spacing w:line="360" w:lineRule="auto"/>
        <w:rPr>
          <w:noProof/>
        </w:rPr>
      </w:pPr>
      <w:r w:rsidRPr="00C52877">
        <w:rPr>
          <w:b/>
          <w:bCs/>
          <w:noProof/>
        </w:rPr>
        <w:t>Peng Y, Bloomfield KJ, Cernusak LA, Domingues TF, Prentice IC</w:t>
      </w:r>
      <w:r w:rsidRPr="00C52877">
        <w:rPr>
          <w:noProof/>
        </w:rPr>
        <w:t xml:space="preserve">. </w:t>
      </w:r>
      <w:r w:rsidRPr="00C52877">
        <w:rPr>
          <w:b/>
          <w:bCs/>
          <w:noProof/>
        </w:rPr>
        <w:t>2021</w:t>
      </w:r>
      <w:r w:rsidRPr="00C52877">
        <w:rPr>
          <w:noProof/>
        </w:rPr>
        <w:t xml:space="preserve">. Global climate and nutrient controls of photosynthetic capacity. </w:t>
      </w:r>
      <w:r w:rsidRPr="00C52877">
        <w:rPr>
          <w:i/>
          <w:iCs/>
          <w:noProof/>
        </w:rPr>
        <w:t>Communications Biology</w:t>
      </w:r>
      <w:r w:rsidRPr="00C52877">
        <w:rPr>
          <w:noProof/>
        </w:rPr>
        <w:t xml:space="preserve"> </w:t>
      </w:r>
      <w:r w:rsidRPr="00C52877">
        <w:rPr>
          <w:b/>
          <w:bCs/>
          <w:noProof/>
        </w:rPr>
        <w:t>4</w:t>
      </w:r>
      <w:r w:rsidRPr="00C52877">
        <w:rPr>
          <w:noProof/>
        </w:rPr>
        <w:t>: 462.</w:t>
      </w:r>
    </w:p>
    <w:p w14:paraId="47BF9329"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Peng Y, Prentice IC, Bloomfield KJ, Campioli M, Guo Z, Sun Y, Tian D, Wang X, Vicca S, </w:t>
      </w:r>
      <w:r w:rsidRPr="00C52877">
        <w:rPr>
          <w:b/>
          <w:bCs/>
          <w:noProof/>
        </w:rPr>
        <w:lastRenderedPageBreak/>
        <w:t>Stocker BD</w:t>
      </w:r>
      <w:r w:rsidRPr="00C52877">
        <w:rPr>
          <w:noProof/>
        </w:rPr>
        <w:t xml:space="preserve">. </w:t>
      </w:r>
      <w:r w:rsidRPr="00C52877">
        <w:rPr>
          <w:b/>
          <w:bCs/>
          <w:noProof/>
        </w:rPr>
        <w:t>2023</w:t>
      </w:r>
      <w:r w:rsidRPr="00C52877">
        <w:rPr>
          <w:noProof/>
        </w:rPr>
        <w:t xml:space="preserve">. Global terrestrial nitrogen uptake and nitrogen use efficiency. </w:t>
      </w:r>
      <w:r w:rsidRPr="00C52877">
        <w:rPr>
          <w:i/>
          <w:iCs/>
          <w:noProof/>
        </w:rPr>
        <w:t>Journal of Ecology</w:t>
      </w:r>
      <w:r w:rsidRPr="00C52877">
        <w:rPr>
          <w:noProof/>
        </w:rPr>
        <w:t>: 1–18.</w:t>
      </w:r>
    </w:p>
    <w:p w14:paraId="1B7D6BF5" w14:textId="77777777" w:rsidR="00C52877" w:rsidRPr="00C52877" w:rsidRDefault="00C52877" w:rsidP="00C52877">
      <w:pPr>
        <w:widowControl w:val="0"/>
        <w:autoSpaceDE w:val="0"/>
        <w:autoSpaceDN w:val="0"/>
        <w:adjustRightInd w:val="0"/>
        <w:spacing w:line="360" w:lineRule="auto"/>
        <w:rPr>
          <w:noProof/>
        </w:rPr>
      </w:pPr>
      <w:r w:rsidRPr="00C52877">
        <w:rPr>
          <w:b/>
          <w:bCs/>
          <w:noProof/>
        </w:rPr>
        <w:t>Perkowski EA, Waring EF, Smith NG</w:t>
      </w:r>
      <w:r w:rsidRPr="00C52877">
        <w:rPr>
          <w:noProof/>
        </w:rPr>
        <w:t xml:space="preserve">. </w:t>
      </w:r>
      <w:r w:rsidRPr="00C52877">
        <w:rPr>
          <w:b/>
          <w:bCs/>
          <w:noProof/>
        </w:rPr>
        <w:t>2021</w:t>
      </w:r>
      <w:r w:rsidRPr="00C52877">
        <w:rPr>
          <w:noProof/>
        </w:rPr>
        <w:t xml:space="preserve">. Root mass carbon costs to acquire nitrogen are determined by nitrogen and light availability in two species with different nitrogen acquisition strategies (A Rogers, Ed.). </w:t>
      </w:r>
      <w:r w:rsidRPr="00C52877">
        <w:rPr>
          <w:i/>
          <w:iCs/>
          <w:noProof/>
        </w:rPr>
        <w:t>Journal of Experimental Botany</w:t>
      </w:r>
      <w:r w:rsidRPr="00C52877">
        <w:rPr>
          <w:noProof/>
        </w:rPr>
        <w:t xml:space="preserve"> </w:t>
      </w:r>
      <w:r w:rsidRPr="00C52877">
        <w:rPr>
          <w:b/>
          <w:bCs/>
          <w:noProof/>
        </w:rPr>
        <w:t>72</w:t>
      </w:r>
      <w:r w:rsidRPr="00C52877">
        <w:rPr>
          <w:noProof/>
        </w:rPr>
        <w:t>: 5766–5776.</w:t>
      </w:r>
    </w:p>
    <w:p w14:paraId="35A3443C" w14:textId="77777777" w:rsidR="00C52877" w:rsidRPr="00C52877" w:rsidRDefault="00C52877" w:rsidP="00C52877">
      <w:pPr>
        <w:widowControl w:val="0"/>
        <w:autoSpaceDE w:val="0"/>
        <w:autoSpaceDN w:val="0"/>
        <w:adjustRightInd w:val="0"/>
        <w:spacing w:line="360" w:lineRule="auto"/>
        <w:rPr>
          <w:noProof/>
        </w:rPr>
      </w:pPr>
      <w:r w:rsidRPr="00C52877">
        <w:rPr>
          <w:b/>
          <w:bCs/>
          <w:noProof/>
        </w:rPr>
        <w:t>Poorter H, Knopf O, Wright IJ, Temme AA, Hogewoning SW, Graf A, Cernusak LA, Pons TL</w:t>
      </w:r>
      <w:r w:rsidRPr="00C52877">
        <w:rPr>
          <w:noProof/>
        </w:rPr>
        <w:t xml:space="preserve">. </w:t>
      </w:r>
      <w:r w:rsidRPr="00C52877">
        <w:rPr>
          <w:b/>
          <w:bCs/>
          <w:noProof/>
        </w:rPr>
        <w:t>2022</w:t>
      </w:r>
      <w:r w:rsidRPr="00C52877">
        <w:rPr>
          <w:noProof/>
        </w:rPr>
        <w:t>. A meta-analysis of responses of C</w:t>
      </w:r>
      <w:r w:rsidRPr="00C52877">
        <w:rPr>
          <w:noProof/>
          <w:vertAlign w:val="subscript"/>
        </w:rPr>
        <w:t>3</w:t>
      </w:r>
      <w:r w:rsidRPr="00C52877">
        <w:rPr>
          <w:noProof/>
        </w:rPr>
        <w:t xml:space="preserve"> plants to atmospheric CO</w:t>
      </w:r>
      <w:r w:rsidRPr="00C52877">
        <w:rPr>
          <w:noProof/>
          <w:vertAlign w:val="subscript"/>
        </w:rPr>
        <w:t>2</w:t>
      </w:r>
      <w:r w:rsidRPr="00C52877">
        <w:rPr>
          <w:noProof/>
        </w:rPr>
        <w:t xml:space="preserve">: dose–response curves for 85 traits ranging from the molecular to the whole-plant level. </w:t>
      </w:r>
      <w:r w:rsidRPr="00C52877">
        <w:rPr>
          <w:i/>
          <w:iCs/>
          <w:noProof/>
        </w:rPr>
        <w:t>New Phytologist</w:t>
      </w:r>
      <w:r w:rsidRPr="00C52877">
        <w:rPr>
          <w:noProof/>
        </w:rPr>
        <w:t xml:space="preserve"> </w:t>
      </w:r>
      <w:r w:rsidRPr="00C52877">
        <w:rPr>
          <w:b/>
          <w:bCs/>
          <w:noProof/>
        </w:rPr>
        <w:t>233</w:t>
      </w:r>
      <w:r w:rsidRPr="00C52877">
        <w:rPr>
          <w:noProof/>
        </w:rPr>
        <w:t>: 1560–1596.</w:t>
      </w:r>
    </w:p>
    <w:p w14:paraId="537D8E68" w14:textId="77777777" w:rsidR="00C52877" w:rsidRPr="00C52877" w:rsidRDefault="00C52877" w:rsidP="00C52877">
      <w:pPr>
        <w:widowControl w:val="0"/>
        <w:autoSpaceDE w:val="0"/>
        <w:autoSpaceDN w:val="0"/>
        <w:adjustRightInd w:val="0"/>
        <w:spacing w:line="360" w:lineRule="auto"/>
        <w:rPr>
          <w:noProof/>
        </w:rPr>
      </w:pPr>
      <w:r w:rsidRPr="00C52877">
        <w:rPr>
          <w:b/>
          <w:bCs/>
          <w:noProof/>
        </w:rPr>
        <w:t>Prentice IC, Dong N, Gleason SM, Maire V, Wright IJ</w:t>
      </w:r>
      <w:r w:rsidRPr="00C52877">
        <w:rPr>
          <w:noProof/>
        </w:rPr>
        <w:t xml:space="preserve">. </w:t>
      </w:r>
      <w:r w:rsidRPr="00C52877">
        <w:rPr>
          <w:b/>
          <w:bCs/>
          <w:noProof/>
        </w:rPr>
        <w:t>2014</w:t>
      </w:r>
      <w:r w:rsidRPr="00C52877">
        <w:rPr>
          <w:noProof/>
        </w:rPr>
        <w:t xml:space="preserve">. Balancing the costs of carbon gain and water transport: testing a new theoretical framework for plant functional ecology. </w:t>
      </w:r>
      <w:r w:rsidRPr="00C52877">
        <w:rPr>
          <w:i/>
          <w:iCs/>
          <w:noProof/>
        </w:rPr>
        <w:t>Ecology Letters</w:t>
      </w:r>
      <w:r w:rsidRPr="00C52877">
        <w:rPr>
          <w:noProof/>
        </w:rPr>
        <w:t xml:space="preserve"> </w:t>
      </w:r>
      <w:r w:rsidRPr="00C52877">
        <w:rPr>
          <w:b/>
          <w:bCs/>
          <w:noProof/>
        </w:rPr>
        <w:t>17</w:t>
      </w:r>
      <w:r w:rsidRPr="00C52877">
        <w:rPr>
          <w:noProof/>
        </w:rPr>
        <w:t>: 82–91.</w:t>
      </w:r>
    </w:p>
    <w:p w14:paraId="12CD191B" w14:textId="77777777" w:rsidR="00C52877" w:rsidRPr="00C52877" w:rsidRDefault="00C52877" w:rsidP="00C52877">
      <w:pPr>
        <w:widowControl w:val="0"/>
        <w:autoSpaceDE w:val="0"/>
        <w:autoSpaceDN w:val="0"/>
        <w:adjustRightInd w:val="0"/>
        <w:spacing w:line="360" w:lineRule="auto"/>
        <w:rPr>
          <w:noProof/>
        </w:rPr>
      </w:pPr>
      <w:r w:rsidRPr="00C52877">
        <w:rPr>
          <w:b/>
          <w:bCs/>
          <w:noProof/>
        </w:rPr>
        <w:t>Prentice IC, Liang X, Medlyn BE, Wang Y-P</w:t>
      </w:r>
      <w:r w:rsidRPr="00C52877">
        <w:rPr>
          <w:noProof/>
        </w:rPr>
        <w:t xml:space="preserve">. </w:t>
      </w:r>
      <w:r w:rsidRPr="00C52877">
        <w:rPr>
          <w:b/>
          <w:bCs/>
          <w:noProof/>
        </w:rPr>
        <w:t>2015</w:t>
      </w:r>
      <w:r w:rsidRPr="00C52877">
        <w:rPr>
          <w:noProof/>
        </w:rPr>
        <w:t xml:space="preserve">. Reliable, robust and realistic: The three R’s of next-generation land-surface modelling. </w:t>
      </w:r>
      <w:r w:rsidRPr="00C52877">
        <w:rPr>
          <w:i/>
          <w:iCs/>
          <w:noProof/>
        </w:rPr>
        <w:t>Atmospheric Chemistry and Physics</w:t>
      </w:r>
      <w:r w:rsidRPr="00C52877">
        <w:rPr>
          <w:noProof/>
        </w:rPr>
        <w:t xml:space="preserve"> </w:t>
      </w:r>
      <w:r w:rsidRPr="00C52877">
        <w:rPr>
          <w:b/>
          <w:bCs/>
          <w:noProof/>
        </w:rPr>
        <w:t>15</w:t>
      </w:r>
      <w:r w:rsidRPr="00C52877">
        <w:rPr>
          <w:noProof/>
        </w:rPr>
        <w:t>: 5987–6005.</w:t>
      </w:r>
    </w:p>
    <w:p w14:paraId="6148D4CF" w14:textId="77777777" w:rsidR="00C52877" w:rsidRPr="00C52877" w:rsidRDefault="00C52877" w:rsidP="00C52877">
      <w:pPr>
        <w:widowControl w:val="0"/>
        <w:autoSpaceDE w:val="0"/>
        <w:autoSpaceDN w:val="0"/>
        <w:adjustRightInd w:val="0"/>
        <w:spacing w:line="360" w:lineRule="auto"/>
        <w:rPr>
          <w:noProof/>
        </w:rPr>
      </w:pPr>
      <w:r w:rsidRPr="00C52877">
        <w:rPr>
          <w:b/>
          <w:bCs/>
          <w:noProof/>
        </w:rPr>
        <w:t>Querejeta JI, Prieto I, Armas C, Casanoves F, Diémé JS, Diouf M, Yossi H, Kaya B, Pugnaire FI, Rusch GM</w:t>
      </w:r>
      <w:r w:rsidRPr="00C52877">
        <w:rPr>
          <w:noProof/>
        </w:rPr>
        <w:t xml:space="preserve">. </w:t>
      </w:r>
      <w:r w:rsidRPr="00C52877">
        <w:rPr>
          <w:b/>
          <w:bCs/>
          <w:noProof/>
        </w:rPr>
        <w:t>2022</w:t>
      </w:r>
      <w:r w:rsidRPr="00C52877">
        <w:rPr>
          <w:noProof/>
        </w:rPr>
        <w:t xml:space="preserve">. Higher leaf nitrogen content is linked to tighter stomatal regulation of transpiration and more efficient water use across dryland trees. </w:t>
      </w:r>
      <w:r w:rsidRPr="00C52877">
        <w:rPr>
          <w:i/>
          <w:iCs/>
          <w:noProof/>
        </w:rPr>
        <w:t>New Phytologist</w:t>
      </w:r>
      <w:r w:rsidRPr="00C52877">
        <w:rPr>
          <w:noProof/>
        </w:rPr>
        <w:t xml:space="preserve"> </w:t>
      </w:r>
      <w:r w:rsidRPr="00C52877">
        <w:rPr>
          <w:b/>
          <w:bCs/>
          <w:noProof/>
        </w:rPr>
        <w:t>235</w:t>
      </w:r>
      <w:r w:rsidRPr="00C52877">
        <w:rPr>
          <w:noProof/>
        </w:rPr>
        <w:t>: 1351–1364.</w:t>
      </w:r>
    </w:p>
    <w:p w14:paraId="4218E549" w14:textId="77777777" w:rsidR="00C52877" w:rsidRPr="00C52877" w:rsidRDefault="00C52877" w:rsidP="00C52877">
      <w:pPr>
        <w:widowControl w:val="0"/>
        <w:autoSpaceDE w:val="0"/>
        <w:autoSpaceDN w:val="0"/>
        <w:adjustRightInd w:val="0"/>
        <w:spacing w:line="360" w:lineRule="auto"/>
        <w:rPr>
          <w:noProof/>
        </w:rPr>
      </w:pPr>
      <w:r w:rsidRPr="00C52877">
        <w:rPr>
          <w:b/>
          <w:bCs/>
          <w:noProof/>
        </w:rPr>
        <w:t>R Core Team</w:t>
      </w:r>
      <w:r w:rsidRPr="00C52877">
        <w:rPr>
          <w:noProof/>
        </w:rPr>
        <w:t xml:space="preserve">. </w:t>
      </w:r>
      <w:r w:rsidRPr="00C52877">
        <w:rPr>
          <w:b/>
          <w:bCs/>
          <w:noProof/>
        </w:rPr>
        <w:t>2021</w:t>
      </w:r>
      <w:r w:rsidRPr="00C52877">
        <w:rPr>
          <w:noProof/>
        </w:rPr>
        <w:t>. R: A language and environment for statistical computing.</w:t>
      </w:r>
    </w:p>
    <w:p w14:paraId="5021046D" w14:textId="77777777" w:rsidR="00C52877" w:rsidRPr="00C52877" w:rsidRDefault="00C52877" w:rsidP="00C52877">
      <w:pPr>
        <w:widowControl w:val="0"/>
        <w:autoSpaceDE w:val="0"/>
        <w:autoSpaceDN w:val="0"/>
        <w:adjustRightInd w:val="0"/>
        <w:spacing w:line="360" w:lineRule="auto"/>
        <w:rPr>
          <w:noProof/>
        </w:rPr>
      </w:pPr>
      <w:r w:rsidRPr="00C52877">
        <w:rPr>
          <w:b/>
          <w:bCs/>
          <w:noProof/>
        </w:rPr>
        <w:t>Reich PB, Hobbie SE, Lee T, Ellsworth DS, West JB, Tilman D, Knops JMH, Naeem S, Trost J</w:t>
      </w:r>
      <w:r w:rsidRPr="00C52877">
        <w:rPr>
          <w:noProof/>
        </w:rPr>
        <w:t xml:space="preserve">. </w:t>
      </w:r>
      <w:r w:rsidRPr="00C52877">
        <w:rPr>
          <w:b/>
          <w:bCs/>
          <w:noProof/>
        </w:rPr>
        <w:t>2006</w:t>
      </w:r>
      <w:r w:rsidRPr="00C52877">
        <w:rPr>
          <w:noProof/>
        </w:rPr>
        <w:t>. Nitrogen limitation constrains sustainability of ecosystem response to CO</w:t>
      </w:r>
      <w:r w:rsidRPr="00C52877">
        <w:rPr>
          <w:noProof/>
          <w:vertAlign w:val="subscript"/>
        </w:rPr>
        <w:t>2</w:t>
      </w:r>
      <w:r w:rsidRPr="00C52877">
        <w:rPr>
          <w:noProof/>
        </w:rPr>
        <w:t xml:space="preserve">. </w:t>
      </w:r>
      <w:r w:rsidRPr="00C52877">
        <w:rPr>
          <w:i/>
          <w:iCs/>
          <w:noProof/>
        </w:rPr>
        <w:t>Nature</w:t>
      </w:r>
      <w:r w:rsidRPr="00C52877">
        <w:rPr>
          <w:noProof/>
        </w:rPr>
        <w:t xml:space="preserve"> </w:t>
      </w:r>
      <w:r w:rsidRPr="00C52877">
        <w:rPr>
          <w:b/>
          <w:bCs/>
          <w:noProof/>
        </w:rPr>
        <w:t>440</w:t>
      </w:r>
      <w:r w:rsidRPr="00C52877">
        <w:rPr>
          <w:noProof/>
        </w:rPr>
        <w:t>: 922–925.</w:t>
      </w:r>
    </w:p>
    <w:p w14:paraId="1DB39A73" w14:textId="77777777" w:rsidR="00C52877" w:rsidRPr="00C52877" w:rsidRDefault="00C52877" w:rsidP="00C52877">
      <w:pPr>
        <w:widowControl w:val="0"/>
        <w:autoSpaceDE w:val="0"/>
        <w:autoSpaceDN w:val="0"/>
        <w:adjustRightInd w:val="0"/>
        <w:spacing w:line="360" w:lineRule="auto"/>
        <w:rPr>
          <w:noProof/>
        </w:rPr>
      </w:pPr>
      <w:r w:rsidRPr="00C52877">
        <w:rPr>
          <w:b/>
          <w:bCs/>
          <w:noProof/>
        </w:rPr>
        <w:t>Rogers A</w:t>
      </w:r>
      <w:r w:rsidRPr="00C52877">
        <w:rPr>
          <w:noProof/>
        </w:rPr>
        <w:t xml:space="preserve">. </w:t>
      </w:r>
      <w:r w:rsidRPr="00C52877">
        <w:rPr>
          <w:b/>
          <w:bCs/>
          <w:noProof/>
        </w:rPr>
        <w:t>2014</w:t>
      </w:r>
      <w:r w:rsidRPr="00C52877">
        <w:rPr>
          <w:noProof/>
        </w:rPr>
        <w:t xml:space="preserve">. The use and misuse of Vc, max in Earth System Models. </w:t>
      </w:r>
      <w:r w:rsidRPr="00C52877">
        <w:rPr>
          <w:i/>
          <w:iCs/>
          <w:noProof/>
        </w:rPr>
        <w:t>Photosynthesis Research</w:t>
      </w:r>
      <w:r w:rsidRPr="00C52877">
        <w:rPr>
          <w:noProof/>
        </w:rPr>
        <w:t xml:space="preserve"> </w:t>
      </w:r>
      <w:r w:rsidRPr="00C52877">
        <w:rPr>
          <w:b/>
          <w:bCs/>
          <w:noProof/>
        </w:rPr>
        <w:t>119</w:t>
      </w:r>
      <w:r w:rsidRPr="00C52877">
        <w:rPr>
          <w:noProof/>
        </w:rPr>
        <w:t>: 15–29.</w:t>
      </w:r>
    </w:p>
    <w:p w14:paraId="0E38E0E2"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Rogers A, Medlyn BE, Dukes JS, Bonan GB, Caemmerer S, Dietze MC, Kattge J, Leakey ADB, Mercado LM, Niinemets Ü, </w:t>
      </w:r>
      <w:r w:rsidRPr="00C52877">
        <w:rPr>
          <w:b/>
          <w:bCs/>
          <w:i/>
          <w:iCs/>
          <w:noProof/>
        </w:rPr>
        <w:t>et al.</w:t>
      </w:r>
      <w:r w:rsidRPr="00C52877">
        <w:rPr>
          <w:noProof/>
        </w:rPr>
        <w:t xml:space="preserve"> </w:t>
      </w:r>
      <w:r w:rsidRPr="00C52877">
        <w:rPr>
          <w:b/>
          <w:bCs/>
          <w:noProof/>
        </w:rPr>
        <w:t>2017</w:t>
      </w:r>
      <w:r w:rsidRPr="00C52877">
        <w:rPr>
          <w:noProof/>
        </w:rPr>
        <w:t xml:space="preserve">. A roadmap for improving the representation of photosynthesis in Earth system models. </w:t>
      </w:r>
      <w:r w:rsidRPr="00C52877">
        <w:rPr>
          <w:i/>
          <w:iCs/>
          <w:noProof/>
        </w:rPr>
        <w:t>New Phytologist</w:t>
      </w:r>
      <w:r w:rsidRPr="00C52877">
        <w:rPr>
          <w:noProof/>
        </w:rPr>
        <w:t xml:space="preserve"> </w:t>
      </w:r>
      <w:r w:rsidRPr="00C52877">
        <w:rPr>
          <w:b/>
          <w:bCs/>
          <w:noProof/>
        </w:rPr>
        <w:t>213</w:t>
      </w:r>
      <w:r w:rsidRPr="00C52877">
        <w:rPr>
          <w:noProof/>
        </w:rPr>
        <w:t>: 22–42.</w:t>
      </w:r>
    </w:p>
    <w:p w14:paraId="3717ECEF" w14:textId="77777777" w:rsidR="00C52877" w:rsidRPr="00C52877" w:rsidRDefault="00C52877" w:rsidP="00C52877">
      <w:pPr>
        <w:widowControl w:val="0"/>
        <w:autoSpaceDE w:val="0"/>
        <w:autoSpaceDN w:val="0"/>
        <w:adjustRightInd w:val="0"/>
        <w:spacing w:line="360" w:lineRule="auto"/>
        <w:rPr>
          <w:noProof/>
        </w:rPr>
      </w:pPr>
      <w:r w:rsidRPr="00C52877">
        <w:rPr>
          <w:b/>
          <w:bCs/>
          <w:noProof/>
        </w:rPr>
        <w:t>Saathoff AJ, Welles J</w:t>
      </w:r>
      <w:r w:rsidRPr="00C52877">
        <w:rPr>
          <w:noProof/>
        </w:rPr>
        <w:t xml:space="preserve">. </w:t>
      </w:r>
      <w:r w:rsidRPr="00C52877">
        <w:rPr>
          <w:b/>
          <w:bCs/>
          <w:noProof/>
        </w:rPr>
        <w:t>2021</w:t>
      </w:r>
      <w:r w:rsidRPr="00C52877">
        <w:rPr>
          <w:noProof/>
        </w:rPr>
        <w:t xml:space="preserve">. Gas exchange measurements in the unsteady state. </w:t>
      </w:r>
      <w:r w:rsidRPr="00C52877">
        <w:rPr>
          <w:i/>
          <w:iCs/>
          <w:noProof/>
        </w:rPr>
        <w:t>Plant Cell and Environment</w:t>
      </w:r>
      <w:r w:rsidRPr="00C52877">
        <w:rPr>
          <w:noProof/>
        </w:rPr>
        <w:t xml:space="preserve"> </w:t>
      </w:r>
      <w:r w:rsidRPr="00C52877">
        <w:rPr>
          <w:b/>
          <w:bCs/>
          <w:noProof/>
        </w:rPr>
        <w:t>44</w:t>
      </w:r>
      <w:r w:rsidRPr="00C52877">
        <w:rPr>
          <w:noProof/>
        </w:rPr>
        <w:t>: 3509–3523.</w:t>
      </w:r>
    </w:p>
    <w:p w14:paraId="2BE95475" w14:textId="77777777" w:rsidR="00C52877" w:rsidRPr="00C52877" w:rsidRDefault="00C52877" w:rsidP="00C52877">
      <w:pPr>
        <w:widowControl w:val="0"/>
        <w:autoSpaceDE w:val="0"/>
        <w:autoSpaceDN w:val="0"/>
        <w:adjustRightInd w:val="0"/>
        <w:spacing w:line="360" w:lineRule="auto"/>
        <w:rPr>
          <w:noProof/>
        </w:rPr>
      </w:pPr>
      <w:r w:rsidRPr="00C52877">
        <w:rPr>
          <w:b/>
          <w:bCs/>
          <w:noProof/>
        </w:rPr>
        <w:t>Sage RF</w:t>
      </w:r>
      <w:r w:rsidRPr="00C52877">
        <w:rPr>
          <w:noProof/>
        </w:rPr>
        <w:t xml:space="preserve">. </w:t>
      </w:r>
      <w:r w:rsidRPr="00C52877">
        <w:rPr>
          <w:b/>
          <w:bCs/>
          <w:noProof/>
        </w:rPr>
        <w:t>1994</w:t>
      </w:r>
      <w:r w:rsidRPr="00C52877">
        <w:rPr>
          <w:noProof/>
        </w:rPr>
        <w:t xml:space="preserve">. Acclimation of photosynthesis to increasing atmospheric CO2: The gas </w:t>
      </w:r>
      <w:r w:rsidRPr="00C52877">
        <w:rPr>
          <w:noProof/>
        </w:rPr>
        <w:lastRenderedPageBreak/>
        <w:t xml:space="preserve">exchange perspective. </w:t>
      </w:r>
      <w:r w:rsidRPr="00C52877">
        <w:rPr>
          <w:i/>
          <w:iCs/>
          <w:noProof/>
        </w:rPr>
        <w:t>Photosynthesis Research</w:t>
      </w:r>
      <w:r w:rsidRPr="00C52877">
        <w:rPr>
          <w:noProof/>
        </w:rPr>
        <w:t xml:space="preserve"> </w:t>
      </w:r>
      <w:r w:rsidRPr="00C52877">
        <w:rPr>
          <w:b/>
          <w:bCs/>
          <w:noProof/>
        </w:rPr>
        <w:t>39</w:t>
      </w:r>
      <w:r w:rsidRPr="00C52877">
        <w:rPr>
          <w:noProof/>
        </w:rPr>
        <w:t>: 351–368.</w:t>
      </w:r>
    </w:p>
    <w:p w14:paraId="3159D8DB" w14:textId="77777777" w:rsidR="00C52877" w:rsidRPr="00C52877" w:rsidRDefault="00C52877" w:rsidP="00C52877">
      <w:pPr>
        <w:widowControl w:val="0"/>
        <w:autoSpaceDE w:val="0"/>
        <w:autoSpaceDN w:val="0"/>
        <w:adjustRightInd w:val="0"/>
        <w:spacing w:line="360" w:lineRule="auto"/>
        <w:rPr>
          <w:noProof/>
        </w:rPr>
      </w:pPr>
      <w:r w:rsidRPr="00C52877">
        <w:rPr>
          <w:b/>
          <w:bCs/>
          <w:noProof/>
        </w:rPr>
        <w:t>Schneider CA, Rasband WS, Eliceiri KW</w:t>
      </w:r>
      <w:r w:rsidRPr="00C52877">
        <w:rPr>
          <w:noProof/>
        </w:rPr>
        <w:t xml:space="preserve">. </w:t>
      </w:r>
      <w:r w:rsidRPr="00C52877">
        <w:rPr>
          <w:b/>
          <w:bCs/>
          <w:noProof/>
        </w:rPr>
        <w:t>2012</w:t>
      </w:r>
      <w:r w:rsidRPr="00C52877">
        <w:rPr>
          <w:noProof/>
        </w:rPr>
        <w:t xml:space="preserve">. NIH Image to ImageJ: 25 years of image analysis. </w:t>
      </w:r>
      <w:r w:rsidRPr="00C52877">
        <w:rPr>
          <w:i/>
          <w:iCs/>
          <w:noProof/>
        </w:rPr>
        <w:t>Nature methods</w:t>
      </w:r>
      <w:r w:rsidRPr="00C52877">
        <w:rPr>
          <w:noProof/>
        </w:rPr>
        <w:t xml:space="preserve"> </w:t>
      </w:r>
      <w:r w:rsidRPr="00C52877">
        <w:rPr>
          <w:b/>
          <w:bCs/>
          <w:noProof/>
        </w:rPr>
        <w:t>9</w:t>
      </w:r>
      <w:r w:rsidRPr="00C52877">
        <w:rPr>
          <w:noProof/>
        </w:rPr>
        <w:t>: 671–675.</w:t>
      </w:r>
    </w:p>
    <w:p w14:paraId="5EE126EB" w14:textId="77777777" w:rsidR="00C52877" w:rsidRPr="00C52877" w:rsidRDefault="00C52877" w:rsidP="00C52877">
      <w:pPr>
        <w:widowControl w:val="0"/>
        <w:autoSpaceDE w:val="0"/>
        <w:autoSpaceDN w:val="0"/>
        <w:adjustRightInd w:val="0"/>
        <w:spacing w:line="360" w:lineRule="auto"/>
        <w:rPr>
          <w:noProof/>
        </w:rPr>
      </w:pPr>
      <w:r w:rsidRPr="00C52877">
        <w:rPr>
          <w:b/>
          <w:bCs/>
          <w:noProof/>
        </w:rPr>
        <w:t>Scott HG, Smith NG</w:t>
      </w:r>
      <w:r w:rsidRPr="00C52877">
        <w:rPr>
          <w:noProof/>
        </w:rPr>
        <w:t xml:space="preserve">. </w:t>
      </w:r>
      <w:r w:rsidRPr="00C52877">
        <w:rPr>
          <w:b/>
          <w:bCs/>
          <w:noProof/>
        </w:rPr>
        <w:t>2022</w:t>
      </w:r>
      <w:r w:rsidRPr="00C52877">
        <w:rPr>
          <w:noProof/>
        </w:rPr>
        <w:t xml:space="preserve">. A Model of C4 Photosynthetic Acclimation Based on Least-Cost Optimality Theory Suitable for Earth System Model Incorporation. </w:t>
      </w:r>
      <w:r w:rsidRPr="00C52877">
        <w:rPr>
          <w:i/>
          <w:iCs/>
          <w:noProof/>
        </w:rPr>
        <w:t>Journal of Advances in Modeling Earth Systems</w:t>
      </w:r>
      <w:r w:rsidRPr="00C52877">
        <w:rPr>
          <w:noProof/>
        </w:rPr>
        <w:t xml:space="preserve"> </w:t>
      </w:r>
      <w:r w:rsidRPr="00C52877">
        <w:rPr>
          <w:b/>
          <w:bCs/>
          <w:noProof/>
        </w:rPr>
        <w:t>14</w:t>
      </w:r>
      <w:r w:rsidRPr="00C52877">
        <w:rPr>
          <w:noProof/>
        </w:rPr>
        <w:t>: 1–16.</w:t>
      </w:r>
    </w:p>
    <w:p w14:paraId="7E9EEBA5" w14:textId="77777777" w:rsidR="00C52877" w:rsidRPr="00C52877" w:rsidRDefault="00C52877" w:rsidP="00C52877">
      <w:pPr>
        <w:widowControl w:val="0"/>
        <w:autoSpaceDE w:val="0"/>
        <w:autoSpaceDN w:val="0"/>
        <w:adjustRightInd w:val="0"/>
        <w:spacing w:line="360" w:lineRule="auto"/>
        <w:rPr>
          <w:noProof/>
        </w:rPr>
      </w:pPr>
      <w:r w:rsidRPr="00C52877">
        <w:rPr>
          <w:b/>
          <w:bCs/>
          <w:noProof/>
        </w:rPr>
        <w:t>Shi M, Fisher JB, Brzostek ER, Phillips RP</w:t>
      </w:r>
      <w:r w:rsidRPr="00C52877">
        <w:rPr>
          <w:noProof/>
        </w:rPr>
        <w:t xml:space="preserve">. </w:t>
      </w:r>
      <w:r w:rsidRPr="00C52877">
        <w:rPr>
          <w:b/>
          <w:bCs/>
          <w:noProof/>
        </w:rPr>
        <w:t>2016</w:t>
      </w:r>
      <w:r w:rsidRPr="00C52877">
        <w:rPr>
          <w:noProof/>
        </w:rPr>
        <w:t xml:space="preserve">. Carbon cost of plant nitrogen acquisition: Global carbon cycle impact from an improved plant nitrogen cycle in the Community Land Model. </w:t>
      </w:r>
      <w:r w:rsidRPr="00C52877">
        <w:rPr>
          <w:i/>
          <w:iCs/>
          <w:noProof/>
        </w:rPr>
        <w:t>Global Change Biology</w:t>
      </w:r>
      <w:r w:rsidRPr="00C52877">
        <w:rPr>
          <w:noProof/>
        </w:rPr>
        <w:t xml:space="preserve"> </w:t>
      </w:r>
      <w:r w:rsidRPr="00C52877">
        <w:rPr>
          <w:b/>
          <w:bCs/>
          <w:noProof/>
        </w:rPr>
        <w:t>22</w:t>
      </w:r>
      <w:r w:rsidRPr="00C52877">
        <w:rPr>
          <w:noProof/>
        </w:rPr>
        <w:t>: 1299–1314.</w:t>
      </w:r>
    </w:p>
    <w:p w14:paraId="31C316D2" w14:textId="77777777" w:rsidR="00C52877" w:rsidRPr="00C52877" w:rsidRDefault="00C52877" w:rsidP="00C52877">
      <w:pPr>
        <w:widowControl w:val="0"/>
        <w:autoSpaceDE w:val="0"/>
        <w:autoSpaceDN w:val="0"/>
        <w:adjustRightInd w:val="0"/>
        <w:spacing w:line="360" w:lineRule="auto"/>
        <w:rPr>
          <w:noProof/>
        </w:rPr>
      </w:pPr>
      <w:r w:rsidRPr="00C52877">
        <w:rPr>
          <w:b/>
          <w:bCs/>
          <w:noProof/>
        </w:rPr>
        <w:t>Smith NG, Dukes JS</w:t>
      </w:r>
      <w:r w:rsidRPr="00C52877">
        <w:rPr>
          <w:noProof/>
        </w:rPr>
        <w:t xml:space="preserve">. </w:t>
      </w:r>
      <w:r w:rsidRPr="00C52877">
        <w:rPr>
          <w:b/>
          <w:bCs/>
          <w:noProof/>
        </w:rPr>
        <w:t>2013</w:t>
      </w:r>
      <w:r w:rsidRPr="00C52877">
        <w:rPr>
          <w:noProof/>
        </w:rPr>
        <w:t xml:space="preserve">. Plant respiration and photosynthesis in global-scale models: incorporating acclimation to temperature and CO 2. </w:t>
      </w:r>
      <w:r w:rsidRPr="00C52877">
        <w:rPr>
          <w:i/>
          <w:iCs/>
          <w:noProof/>
        </w:rPr>
        <w:t>Global Change Biology</w:t>
      </w:r>
      <w:r w:rsidRPr="00C52877">
        <w:rPr>
          <w:noProof/>
        </w:rPr>
        <w:t xml:space="preserve"> </w:t>
      </w:r>
      <w:r w:rsidRPr="00C52877">
        <w:rPr>
          <w:b/>
          <w:bCs/>
          <w:noProof/>
        </w:rPr>
        <w:t>19</w:t>
      </w:r>
      <w:r w:rsidRPr="00C52877">
        <w:rPr>
          <w:noProof/>
        </w:rPr>
        <w:t>: 45–63.</w:t>
      </w:r>
    </w:p>
    <w:p w14:paraId="244F5620" w14:textId="77777777" w:rsidR="00C52877" w:rsidRPr="00C52877" w:rsidRDefault="00C52877" w:rsidP="00C52877">
      <w:pPr>
        <w:widowControl w:val="0"/>
        <w:autoSpaceDE w:val="0"/>
        <w:autoSpaceDN w:val="0"/>
        <w:adjustRightInd w:val="0"/>
        <w:spacing w:line="360" w:lineRule="auto"/>
        <w:rPr>
          <w:noProof/>
        </w:rPr>
      </w:pPr>
      <w:r w:rsidRPr="00C52877">
        <w:rPr>
          <w:b/>
          <w:bCs/>
          <w:noProof/>
        </w:rPr>
        <w:t>Smith NG, Keenan TF</w:t>
      </w:r>
      <w:r w:rsidRPr="00C52877">
        <w:rPr>
          <w:noProof/>
        </w:rPr>
        <w:t xml:space="preserve">. </w:t>
      </w:r>
      <w:r w:rsidRPr="00C52877">
        <w:rPr>
          <w:b/>
          <w:bCs/>
          <w:noProof/>
        </w:rPr>
        <w:t>2020</w:t>
      </w:r>
      <w:r w:rsidRPr="00C52877">
        <w:rPr>
          <w:noProof/>
        </w:rPr>
        <w:t>. Mechanisms underlying leaf photosynthetic acclimation to warming and elevated CO</w:t>
      </w:r>
      <w:r w:rsidRPr="00C52877">
        <w:rPr>
          <w:noProof/>
          <w:vertAlign w:val="subscript"/>
        </w:rPr>
        <w:t>2</w:t>
      </w:r>
      <w:r w:rsidRPr="00C52877">
        <w:rPr>
          <w:noProof/>
        </w:rPr>
        <w:t xml:space="preserve"> as inferred from least‐cost optimality theory. </w:t>
      </w:r>
      <w:r w:rsidRPr="00C52877">
        <w:rPr>
          <w:i/>
          <w:iCs/>
          <w:noProof/>
        </w:rPr>
        <w:t>Global Change Biology</w:t>
      </w:r>
      <w:r w:rsidRPr="00C52877">
        <w:rPr>
          <w:noProof/>
        </w:rPr>
        <w:t xml:space="preserve"> </w:t>
      </w:r>
      <w:r w:rsidRPr="00C52877">
        <w:rPr>
          <w:b/>
          <w:bCs/>
          <w:noProof/>
        </w:rPr>
        <w:t>26</w:t>
      </w:r>
      <w:r w:rsidRPr="00C52877">
        <w:rPr>
          <w:noProof/>
        </w:rPr>
        <w:t>: 5202–5216.</w:t>
      </w:r>
    </w:p>
    <w:p w14:paraId="12A7C951"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Smith NG, Keenan TF, Prentice IC, Wang H, Wright IJ, Niinemets Ü, Crous KY, Domingues TF, Guerrieri R, Ishida F oko, </w:t>
      </w:r>
      <w:r w:rsidRPr="00C52877">
        <w:rPr>
          <w:b/>
          <w:bCs/>
          <w:i/>
          <w:iCs/>
          <w:noProof/>
        </w:rPr>
        <w:t>et al.</w:t>
      </w:r>
      <w:r w:rsidRPr="00C52877">
        <w:rPr>
          <w:noProof/>
        </w:rPr>
        <w:t xml:space="preserve"> </w:t>
      </w:r>
      <w:r w:rsidRPr="00C52877">
        <w:rPr>
          <w:b/>
          <w:bCs/>
          <w:noProof/>
        </w:rPr>
        <w:t>2019</w:t>
      </w:r>
      <w:r w:rsidRPr="00C52877">
        <w:rPr>
          <w:noProof/>
        </w:rPr>
        <w:t xml:space="preserve">. Global photosynthetic capacity is optimized to the environment (S Niu, Ed.). </w:t>
      </w:r>
      <w:r w:rsidRPr="00C52877">
        <w:rPr>
          <w:i/>
          <w:iCs/>
          <w:noProof/>
        </w:rPr>
        <w:t>Ecology Letters</w:t>
      </w:r>
      <w:r w:rsidRPr="00C52877">
        <w:rPr>
          <w:noProof/>
        </w:rPr>
        <w:t xml:space="preserve"> </w:t>
      </w:r>
      <w:r w:rsidRPr="00C52877">
        <w:rPr>
          <w:b/>
          <w:bCs/>
          <w:noProof/>
        </w:rPr>
        <w:t>22</w:t>
      </w:r>
      <w:r w:rsidRPr="00C52877">
        <w:rPr>
          <w:noProof/>
        </w:rPr>
        <w:t>: 506–517.</w:t>
      </w:r>
    </w:p>
    <w:p w14:paraId="49E2EB09" w14:textId="77777777" w:rsidR="00C52877" w:rsidRPr="00C52877" w:rsidRDefault="00C52877" w:rsidP="00C52877">
      <w:pPr>
        <w:widowControl w:val="0"/>
        <w:autoSpaceDE w:val="0"/>
        <w:autoSpaceDN w:val="0"/>
        <w:adjustRightInd w:val="0"/>
        <w:spacing w:line="360" w:lineRule="auto"/>
        <w:rPr>
          <w:noProof/>
        </w:rPr>
      </w:pPr>
      <w:r w:rsidRPr="00C52877">
        <w:rPr>
          <w:b/>
          <w:bCs/>
          <w:noProof/>
        </w:rPr>
        <w:t>Smith SE, Read DJ</w:t>
      </w:r>
      <w:r w:rsidRPr="00C52877">
        <w:rPr>
          <w:noProof/>
        </w:rPr>
        <w:t xml:space="preserve">. </w:t>
      </w:r>
      <w:r w:rsidRPr="00C52877">
        <w:rPr>
          <w:b/>
          <w:bCs/>
          <w:noProof/>
        </w:rPr>
        <w:t>2008</w:t>
      </w:r>
      <w:r w:rsidRPr="00C52877">
        <w:rPr>
          <w:noProof/>
        </w:rPr>
        <w:t xml:space="preserve">. </w:t>
      </w:r>
      <w:r w:rsidRPr="00C52877">
        <w:rPr>
          <w:i/>
          <w:iCs/>
          <w:noProof/>
        </w:rPr>
        <w:t>Mycorrhizal Symbiosis</w:t>
      </w:r>
      <w:r w:rsidRPr="00C52877">
        <w:rPr>
          <w:noProof/>
        </w:rPr>
        <w:t>.</w:t>
      </w:r>
    </w:p>
    <w:p w14:paraId="215FA478" w14:textId="77777777" w:rsidR="00C52877" w:rsidRPr="00C52877" w:rsidRDefault="00C52877" w:rsidP="00C52877">
      <w:pPr>
        <w:widowControl w:val="0"/>
        <w:autoSpaceDE w:val="0"/>
        <w:autoSpaceDN w:val="0"/>
        <w:adjustRightInd w:val="0"/>
        <w:spacing w:line="360" w:lineRule="auto"/>
        <w:rPr>
          <w:noProof/>
        </w:rPr>
      </w:pPr>
      <w:r w:rsidRPr="00C52877">
        <w:rPr>
          <w:b/>
          <w:bCs/>
          <w:noProof/>
        </w:rPr>
        <w:t>Stocker BD, Wang H, Smith NG, Harrison SP, Keenan TF, Sandoval D, Davis T, Prentice IC</w:t>
      </w:r>
      <w:r w:rsidRPr="00C52877">
        <w:rPr>
          <w:noProof/>
        </w:rPr>
        <w:t xml:space="preserve">. </w:t>
      </w:r>
      <w:r w:rsidRPr="00C52877">
        <w:rPr>
          <w:b/>
          <w:bCs/>
          <w:noProof/>
        </w:rPr>
        <w:t>2020</w:t>
      </w:r>
      <w:r w:rsidRPr="00C52877">
        <w:rPr>
          <w:noProof/>
        </w:rPr>
        <w:t xml:space="preserve">. P-model v1.0: An optimality-based light use efficiency model for simulating ecosystem gross primary production. </w:t>
      </w:r>
      <w:r w:rsidRPr="00C52877">
        <w:rPr>
          <w:i/>
          <w:iCs/>
          <w:noProof/>
        </w:rPr>
        <w:t>Geoscientific Model Development</w:t>
      </w:r>
      <w:r w:rsidRPr="00C52877">
        <w:rPr>
          <w:noProof/>
        </w:rPr>
        <w:t xml:space="preserve"> </w:t>
      </w:r>
      <w:r w:rsidRPr="00C52877">
        <w:rPr>
          <w:b/>
          <w:bCs/>
          <w:noProof/>
        </w:rPr>
        <w:t>13</w:t>
      </w:r>
      <w:r w:rsidRPr="00C52877">
        <w:rPr>
          <w:noProof/>
        </w:rPr>
        <w:t>: 1545–1581.</w:t>
      </w:r>
    </w:p>
    <w:p w14:paraId="6D354E28" w14:textId="77777777" w:rsidR="00C52877" w:rsidRPr="00C52877" w:rsidRDefault="00C52877" w:rsidP="00C52877">
      <w:pPr>
        <w:widowControl w:val="0"/>
        <w:autoSpaceDE w:val="0"/>
        <w:autoSpaceDN w:val="0"/>
        <w:adjustRightInd w:val="0"/>
        <w:spacing w:line="360" w:lineRule="auto"/>
        <w:rPr>
          <w:noProof/>
        </w:rPr>
      </w:pPr>
      <w:r w:rsidRPr="00C52877">
        <w:rPr>
          <w:b/>
          <w:bCs/>
          <w:noProof/>
        </w:rPr>
        <w:t>Terrer C, Vicca S, Hungate BA, Phillips RP, Prentice IC</w:t>
      </w:r>
      <w:r w:rsidRPr="00C52877">
        <w:rPr>
          <w:noProof/>
        </w:rPr>
        <w:t xml:space="preserve">. </w:t>
      </w:r>
      <w:r w:rsidRPr="00C52877">
        <w:rPr>
          <w:b/>
          <w:bCs/>
          <w:noProof/>
        </w:rPr>
        <w:t>2016</w:t>
      </w:r>
      <w:r w:rsidRPr="00C52877">
        <w:rPr>
          <w:noProof/>
        </w:rPr>
        <w:t xml:space="preserve">. Mycorrhizal association as a primary control of the CO2 fertilization effect. </w:t>
      </w:r>
      <w:r w:rsidRPr="00C52877">
        <w:rPr>
          <w:i/>
          <w:iCs/>
          <w:noProof/>
        </w:rPr>
        <w:t>Science</w:t>
      </w:r>
      <w:r w:rsidRPr="00C52877">
        <w:rPr>
          <w:noProof/>
        </w:rPr>
        <w:t xml:space="preserve"> </w:t>
      </w:r>
      <w:r w:rsidRPr="00C52877">
        <w:rPr>
          <w:b/>
          <w:bCs/>
          <w:noProof/>
        </w:rPr>
        <w:t>353</w:t>
      </w:r>
      <w:r w:rsidRPr="00C52877">
        <w:rPr>
          <w:noProof/>
        </w:rPr>
        <w:t>: 72–74.</w:t>
      </w:r>
    </w:p>
    <w:p w14:paraId="31044812" w14:textId="77777777" w:rsidR="00C52877" w:rsidRPr="00C52877" w:rsidRDefault="00C52877" w:rsidP="00C52877">
      <w:pPr>
        <w:widowControl w:val="0"/>
        <w:autoSpaceDE w:val="0"/>
        <w:autoSpaceDN w:val="0"/>
        <w:adjustRightInd w:val="0"/>
        <w:spacing w:line="360" w:lineRule="auto"/>
        <w:rPr>
          <w:noProof/>
        </w:rPr>
      </w:pPr>
      <w:r w:rsidRPr="00C52877">
        <w:rPr>
          <w:b/>
          <w:bCs/>
          <w:noProof/>
        </w:rPr>
        <w:t>Terrer C, Vicca S, Stocker BD, Hungate BA, Phillips RP, Reich PB, Finzi AC, Prentice IC</w:t>
      </w:r>
      <w:r w:rsidRPr="00C52877">
        <w:rPr>
          <w:noProof/>
        </w:rPr>
        <w:t xml:space="preserve">. </w:t>
      </w:r>
      <w:r w:rsidRPr="00C52877">
        <w:rPr>
          <w:b/>
          <w:bCs/>
          <w:noProof/>
        </w:rPr>
        <w:t>2018</w:t>
      </w:r>
      <w:r w:rsidRPr="00C52877">
        <w:rPr>
          <w:noProof/>
        </w:rPr>
        <w:t>. Ecosystem responses to elevated CO</w:t>
      </w:r>
      <w:r w:rsidRPr="00C52877">
        <w:rPr>
          <w:noProof/>
          <w:vertAlign w:val="subscript"/>
        </w:rPr>
        <w:t>2</w:t>
      </w:r>
      <w:r w:rsidRPr="00C52877">
        <w:rPr>
          <w:noProof/>
        </w:rPr>
        <w:t xml:space="preserve"> governed by plant–soil interactions and the cost of nitrogen acquisition. </w:t>
      </w:r>
      <w:r w:rsidRPr="00C52877">
        <w:rPr>
          <w:i/>
          <w:iCs/>
          <w:noProof/>
        </w:rPr>
        <w:t>New Phytologist</w:t>
      </w:r>
      <w:r w:rsidRPr="00C52877">
        <w:rPr>
          <w:noProof/>
        </w:rPr>
        <w:t xml:space="preserve"> </w:t>
      </w:r>
      <w:r w:rsidRPr="00C52877">
        <w:rPr>
          <w:b/>
          <w:bCs/>
          <w:noProof/>
        </w:rPr>
        <w:t>217</w:t>
      </w:r>
      <w:r w:rsidRPr="00C52877">
        <w:rPr>
          <w:noProof/>
        </w:rPr>
        <w:t>: 507–522.</w:t>
      </w:r>
    </w:p>
    <w:p w14:paraId="0C4DB7FA" w14:textId="77777777" w:rsidR="00C52877" w:rsidRPr="00C52877" w:rsidRDefault="00C52877" w:rsidP="00C52877">
      <w:pPr>
        <w:widowControl w:val="0"/>
        <w:autoSpaceDE w:val="0"/>
        <w:autoSpaceDN w:val="0"/>
        <w:adjustRightInd w:val="0"/>
        <w:spacing w:line="360" w:lineRule="auto"/>
        <w:rPr>
          <w:noProof/>
        </w:rPr>
      </w:pPr>
      <w:r w:rsidRPr="00C52877">
        <w:rPr>
          <w:b/>
          <w:bCs/>
          <w:noProof/>
        </w:rPr>
        <w:t>Vitousek PM, Howarth RW</w:t>
      </w:r>
      <w:r w:rsidRPr="00C52877">
        <w:rPr>
          <w:noProof/>
        </w:rPr>
        <w:t xml:space="preserve">. </w:t>
      </w:r>
      <w:r w:rsidRPr="00C52877">
        <w:rPr>
          <w:b/>
          <w:bCs/>
          <w:noProof/>
        </w:rPr>
        <w:t>1991</w:t>
      </w:r>
      <w:r w:rsidRPr="00C52877">
        <w:rPr>
          <w:noProof/>
        </w:rPr>
        <w:t xml:space="preserve">. Nitrogen limitation on land and in the sea: How can it occur? </w:t>
      </w:r>
      <w:r w:rsidRPr="00C52877">
        <w:rPr>
          <w:i/>
          <w:iCs/>
          <w:noProof/>
        </w:rPr>
        <w:t>Biogeochemistry</w:t>
      </w:r>
      <w:r w:rsidRPr="00C52877">
        <w:rPr>
          <w:noProof/>
        </w:rPr>
        <w:t xml:space="preserve"> </w:t>
      </w:r>
      <w:r w:rsidRPr="00C52877">
        <w:rPr>
          <w:b/>
          <w:bCs/>
          <w:noProof/>
        </w:rPr>
        <w:t>13</w:t>
      </w:r>
      <w:r w:rsidRPr="00C52877">
        <w:rPr>
          <w:noProof/>
        </w:rPr>
        <w:t>: 87–115.</w:t>
      </w:r>
    </w:p>
    <w:p w14:paraId="1C97B8B4" w14:textId="77777777" w:rsidR="00C52877" w:rsidRPr="00C52877" w:rsidRDefault="00C52877" w:rsidP="00C52877">
      <w:pPr>
        <w:widowControl w:val="0"/>
        <w:autoSpaceDE w:val="0"/>
        <w:autoSpaceDN w:val="0"/>
        <w:adjustRightInd w:val="0"/>
        <w:spacing w:line="360" w:lineRule="auto"/>
        <w:rPr>
          <w:noProof/>
        </w:rPr>
      </w:pPr>
      <w:r w:rsidRPr="00C52877">
        <w:rPr>
          <w:b/>
          <w:bCs/>
          <w:noProof/>
        </w:rPr>
        <w:t>Walker AP, Beckerman AP, Gu L, Kattge J, Cernusak LA, Domingues TF, Scales JC, Wohlfahrt G, Wullschleger SD, Woodward FI</w:t>
      </w:r>
      <w:r w:rsidRPr="00C52877">
        <w:rPr>
          <w:noProof/>
        </w:rPr>
        <w:t xml:space="preserve">. </w:t>
      </w:r>
      <w:r w:rsidRPr="00C52877">
        <w:rPr>
          <w:b/>
          <w:bCs/>
          <w:noProof/>
        </w:rPr>
        <w:t>2014</w:t>
      </w:r>
      <w:r w:rsidRPr="00C52877">
        <w:rPr>
          <w:noProof/>
        </w:rPr>
        <w:t>. The relationship of leaf photosynthetic traits - Vcmax and Jmax - to leaf nitrogen, leaf phosphorus, and specific leaf area: a meta-</w:t>
      </w:r>
      <w:r w:rsidRPr="00C52877">
        <w:rPr>
          <w:noProof/>
        </w:rPr>
        <w:lastRenderedPageBreak/>
        <w:t xml:space="preserve">analysis and modeling study. </w:t>
      </w:r>
      <w:r w:rsidRPr="00C52877">
        <w:rPr>
          <w:i/>
          <w:iCs/>
          <w:noProof/>
        </w:rPr>
        <w:t>Ecology and Evolution</w:t>
      </w:r>
      <w:r w:rsidRPr="00C52877">
        <w:rPr>
          <w:noProof/>
        </w:rPr>
        <w:t xml:space="preserve"> </w:t>
      </w:r>
      <w:r w:rsidRPr="00C52877">
        <w:rPr>
          <w:b/>
          <w:bCs/>
          <w:noProof/>
        </w:rPr>
        <w:t>4</w:t>
      </w:r>
      <w:r w:rsidRPr="00C52877">
        <w:rPr>
          <w:noProof/>
        </w:rPr>
        <w:t>: 3218–3235.</w:t>
      </w:r>
    </w:p>
    <w:p w14:paraId="0395A4CA" w14:textId="77777777" w:rsidR="00C52877" w:rsidRPr="00C52877" w:rsidRDefault="00C52877" w:rsidP="00C52877">
      <w:pPr>
        <w:widowControl w:val="0"/>
        <w:autoSpaceDE w:val="0"/>
        <w:autoSpaceDN w:val="0"/>
        <w:adjustRightInd w:val="0"/>
        <w:spacing w:line="360" w:lineRule="auto"/>
        <w:rPr>
          <w:noProof/>
        </w:rPr>
      </w:pPr>
      <w:r w:rsidRPr="00C52877">
        <w:rPr>
          <w:b/>
          <w:bCs/>
          <w:noProof/>
        </w:rPr>
        <w:t>Wang H, Prentice IC, Keenan TF, Davis TW, Wright IJ, Cornwell WK, Evans BJ, Peng C</w:t>
      </w:r>
      <w:r w:rsidRPr="00C52877">
        <w:rPr>
          <w:noProof/>
        </w:rPr>
        <w:t xml:space="preserve">. </w:t>
      </w:r>
      <w:r w:rsidRPr="00C52877">
        <w:rPr>
          <w:b/>
          <w:bCs/>
          <w:noProof/>
        </w:rPr>
        <w:t>2017</w:t>
      </w:r>
      <w:r w:rsidRPr="00C52877">
        <w:rPr>
          <w:noProof/>
        </w:rPr>
        <w:t xml:space="preserve">. Towards a universal model for carbon dioxide uptake by plants. </w:t>
      </w:r>
      <w:r w:rsidRPr="00C52877">
        <w:rPr>
          <w:i/>
          <w:iCs/>
          <w:noProof/>
        </w:rPr>
        <w:t>Nature Plants</w:t>
      </w:r>
      <w:r w:rsidRPr="00C52877">
        <w:rPr>
          <w:noProof/>
        </w:rPr>
        <w:t xml:space="preserve"> </w:t>
      </w:r>
      <w:r w:rsidRPr="00C52877">
        <w:rPr>
          <w:b/>
          <w:bCs/>
          <w:noProof/>
        </w:rPr>
        <w:t>3</w:t>
      </w:r>
      <w:r w:rsidRPr="00C52877">
        <w:rPr>
          <w:noProof/>
        </w:rPr>
        <w:t>: 734–741.</w:t>
      </w:r>
    </w:p>
    <w:p w14:paraId="1EDF933B" w14:textId="77777777" w:rsidR="00C52877" w:rsidRPr="00C52877" w:rsidRDefault="00C52877" w:rsidP="00C52877">
      <w:pPr>
        <w:widowControl w:val="0"/>
        <w:autoSpaceDE w:val="0"/>
        <w:autoSpaceDN w:val="0"/>
        <w:adjustRightInd w:val="0"/>
        <w:spacing w:line="360" w:lineRule="auto"/>
        <w:rPr>
          <w:noProof/>
        </w:rPr>
      </w:pPr>
      <w:r w:rsidRPr="00C52877">
        <w:rPr>
          <w:b/>
          <w:bCs/>
          <w:noProof/>
        </w:rPr>
        <w:t>Waring EF, Perkowski EA, Smith NG</w:t>
      </w:r>
      <w:r w:rsidRPr="00C52877">
        <w:rPr>
          <w:noProof/>
        </w:rPr>
        <w:t xml:space="preserve">. </w:t>
      </w:r>
      <w:r w:rsidRPr="00C52877">
        <w:rPr>
          <w:b/>
          <w:bCs/>
          <w:noProof/>
        </w:rPr>
        <w:t>2023</w:t>
      </w:r>
      <w:r w:rsidRPr="00C52877">
        <w:rPr>
          <w:noProof/>
        </w:rPr>
        <w:t xml:space="preserve">. Soil nitrogen fertilization reduces relative leaf nitrogen allocation to photosynthesis (A Rogers, Ed.). </w:t>
      </w:r>
      <w:r w:rsidRPr="00C52877">
        <w:rPr>
          <w:i/>
          <w:iCs/>
          <w:noProof/>
        </w:rPr>
        <w:t>Journal of Experimental Botany</w:t>
      </w:r>
      <w:r w:rsidRPr="00C52877">
        <w:rPr>
          <w:noProof/>
        </w:rPr>
        <w:t xml:space="preserve"> </w:t>
      </w:r>
      <w:r w:rsidRPr="00C52877">
        <w:rPr>
          <w:b/>
          <w:bCs/>
          <w:noProof/>
        </w:rPr>
        <w:t>74</w:t>
      </w:r>
      <w:r w:rsidRPr="00C52877">
        <w:rPr>
          <w:noProof/>
        </w:rPr>
        <w:t>: 5166–5180.</w:t>
      </w:r>
    </w:p>
    <w:p w14:paraId="021FFA9B" w14:textId="77777777" w:rsidR="00C52877" w:rsidRPr="00C52877" w:rsidRDefault="00C52877" w:rsidP="00C52877">
      <w:pPr>
        <w:widowControl w:val="0"/>
        <w:autoSpaceDE w:val="0"/>
        <w:autoSpaceDN w:val="0"/>
        <w:adjustRightInd w:val="0"/>
        <w:spacing w:line="360" w:lineRule="auto"/>
        <w:rPr>
          <w:noProof/>
        </w:rPr>
      </w:pPr>
      <w:r w:rsidRPr="00C52877">
        <w:rPr>
          <w:b/>
          <w:bCs/>
          <w:noProof/>
        </w:rPr>
        <w:t>Wellburn AR</w:t>
      </w:r>
      <w:r w:rsidRPr="00C52877">
        <w:rPr>
          <w:noProof/>
        </w:rPr>
        <w:t xml:space="preserve">. </w:t>
      </w:r>
      <w:r w:rsidRPr="00C52877">
        <w:rPr>
          <w:b/>
          <w:bCs/>
          <w:noProof/>
        </w:rPr>
        <w:t>1994</w:t>
      </w:r>
      <w:r w:rsidRPr="00C52877">
        <w:rPr>
          <w:noProof/>
        </w:rPr>
        <w:t xml:space="preserve">. The spectral determination of chlorophylls a and b, as well as total carotenoids, using various solvents with spectrophotometers of different resolution. </w:t>
      </w:r>
      <w:r w:rsidRPr="00C52877">
        <w:rPr>
          <w:i/>
          <w:iCs/>
          <w:noProof/>
        </w:rPr>
        <w:t>Journal of Plant Physiology</w:t>
      </w:r>
      <w:r w:rsidRPr="00C52877">
        <w:rPr>
          <w:noProof/>
        </w:rPr>
        <w:t xml:space="preserve"> </w:t>
      </w:r>
      <w:r w:rsidRPr="00C52877">
        <w:rPr>
          <w:b/>
          <w:bCs/>
          <w:noProof/>
        </w:rPr>
        <w:t>144</w:t>
      </w:r>
      <w:r w:rsidRPr="00C52877">
        <w:rPr>
          <w:noProof/>
        </w:rPr>
        <w:t>: 307–313.</w:t>
      </w:r>
    </w:p>
    <w:p w14:paraId="1FDDBA51"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Westerband AC, Wright IJ, Maire V, Paillassa J, Prentice IC, Atkin OK, Bloomfield KJ, Cernusak LA, Dong N, Gleason SM, </w:t>
      </w:r>
      <w:r w:rsidRPr="00C52877">
        <w:rPr>
          <w:b/>
          <w:bCs/>
          <w:i/>
          <w:iCs/>
          <w:noProof/>
        </w:rPr>
        <w:t>et al.</w:t>
      </w:r>
      <w:r w:rsidRPr="00C52877">
        <w:rPr>
          <w:noProof/>
        </w:rPr>
        <w:t xml:space="preserve"> </w:t>
      </w:r>
      <w:r w:rsidRPr="00C52877">
        <w:rPr>
          <w:b/>
          <w:bCs/>
          <w:noProof/>
        </w:rPr>
        <w:t>2023</w:t>
      </w:r>
      <w:r w:rsidRPr="00C52877">
        <w:rPr>
          <w:noProof/>
        </w:rPr>
        <w:t xml:space="preserve">. Coordination of photosynthetic traits across soil and climate gradients. </w:t>
      </w:r>
      <w:r w:rsidRPr="00C52877">
        <w:rPr>
          <w:i/>
          <w:iCs/>
          <w:noProof/>
        </w:rPr>
        <w:t>Global Change Biology</w:t>
      </w:r>
      <w:r w:rsidRPr="00C52877">
        <w:rPr>
          <w:noProof/>
        </w:rPr>
        <w:t xml:space="preserve"> </w:t>
      </w:r>
      <w:r w:rsidRPr="00C52877">
        <w:rPr>
          <w:b/>
          <w:bCs/>
          <w:noProof/>
        </w:rPr>
        <w:t>29</w:t>
      </w:r>
      <w:r w:rsidRPr="00C52877">
        <w:rPr>
          <w:noProof/>
        </w:rPr>
        <w:t>: 856–873.</w:t>
      </w:r>
    </w:p>
    <w:p w14:paraId="18417D23" w14:textId="77777777" w:rsidR="00C52877" w:rsidRPr="00C52877" w:rsidRDefault="00C52877" w:rsidP="00C52877">
      <w:pPr>
        <w:widowControl w:val="0"/>
        <w:autoSpaceDE w:val="0"/>
        <w:autoSpaceDN w:val="0"/>
        <w:adjustRightInd w:val="0"/>
        <w:spacing w:line="360" w:lineRule="auto"/>
        <w:rPr>
          <w:noProof/>
        </w:rPr>
      </w:pPr>
      <w:r w:rsidRPr="00C52877">
        <w:rPr>
          <w:b/>
          <w:bCs/>
          <w:noProof/>
        </w:rPr>
        <w:t>Wieder WR, Cleveland CC, Smith WK, Todd-Brown K</w:t>
      </w:r>
      <w:r w:rsidRPr="00C52877">
        <w:rPr>
          <w:noProof/>
        </w:rPr>
        <w:t xml:space="preserve">. </w:t>
      </w:r>
      <w:r w:rsidRPr="00C52877">
        <w:rPr>
          <w:b/>
          <w:bCs/>
          <w:noProof/>
        </w:rPr>
        <w:t>2015</w:t>
      </w:r>
      <w:r w:rsidRPr="00C52877">
        <w:rPr>
          <w:noProof/>
        </w:rPr>
        <w:t xml:space="preserve">. Future productivity and carbon storage limited by terrestrial nutrient availability. </w:t>
      </w:r>
      <w:r w:rsidRPr="00C52877">
        <w:rPr>
          <w:i/>
          <w:iCs/>
          <w:noProof/>
        </w:rPr>
        <w:t>Nature Geoscience</w:t>
      </w:r>
      <w:r w:rsidRPr="00C52877">
        <w:rPr>
          <w:noProof/>
        </w:rPr>
        <w:t xml:space="preserve"> </w:t>
      </w:r>
      <w:r w:rsidRPr="00C52877">
        <w:rPr>
          <w:b/>
          <w:bCs/>
          <w:noProof/>
        </w:rPr>
        <w:t>8</w:t>
      </w:r>
      <w:r w:rsidRPr="00C52877">
        <w:rPr>
          <w:noProof/>
        </w:rPr>
        <w:t>: 441–444.</w:t>
      </w:r>
    </w:p>
    <w:p w14:paraId="236A6BAD" w14:textId="77777777" w:rsidR="00C52877" w:rsidRPr="00C52877" w:rsidRDefault="00C52877" w:rsidP="00C52877">
      <w:pPr>
        <w:widowControl w:val="0"/>
        <w:autoSpaceDE w:val="0"/>
        <w:autoSpaceDN w:val="0"/>
        <w:adjustRightInd w:val="0"/>
        <w:spacing w:line="360" w:lineRule="auto"/>
        <w:rPr>
          <w:noProof/>
        </w:rPr>
      </w:pPr>
      <w:r w:rsidRPr="00C52877">
        <w:rPr>
          <w:b/>
          <w:bCs/>
          <w:noProof/>
        </w:rPr>
        <w:t>Wright IJ, Reich PB, Westoby M</w:t>
      </w:r>
      <w:r w:rsidRPr="00C52877">
        <w:rPr>
          <w:noProof/>
        </w:rPr>
        <w:t xml:space="preserve">. </w:t>
      </w:r>
      <w:r w:rsidRPr="00C52877">
        <w:rPr>
          <w:b/>
          <w:bCs/>
          <w:noProof/>
        </w:rPr>
        <w:t>2003</w:t>
      </w:r>
      <w:r w:rsidRPr="00C52877">
        <w:rPr>
          <w:noProof/>
        </w:rPr>
        <w:t xml:space="preserve">. Least-cost input mixtures of water and nitrogen for photosynthesis. </w:t>
      </w:r>
      <w:r w:rsidRPr="00C52877">
        <w:rPr>
          <w:i/>
          <w:iCs/>
          <w:noProof/>
        </w:rPr>
        <w:t>The American Naturalist</w:t>
      </w:r>
      <w:r w:rsidRPr="00C52877">
        <w:rPr>
          <w:noProof/>
        </w:rPr>
        <w:t xml:space="preserve"> </w:t>
      </w:r>
      <w:r w:rsidRPr="00C52877">
        <w:rPr>
          <w:b/>
          <w:bCs/>
          <w:noProof/>
        </w:rPr>
        <w:t>161</w:t>
      </w:r>
      <w:r w:rsidRPr="00C52877">
        <w:rPr>
          <w:noProof/>
        </w:rPr>
        <w:t>: 98–111.</w:t>
      </w:r>
    </w:p>
    <w:p w14:paraId="44B19C05" w14:textId="77777777" w:rsidR="00C52877" w:rsidRPr="00C52877" w:rsidRDefault="00C52877" w:rsidP="00C52877">
      <w:pPr>
        <w:widowControl w:val="0"/>
        <w:autoSpaceDE w:val="0"/>
        <w:autoSpaceDN w:val="0"/>
        <w:adjustRightInd w:val="0"/>
        <w:spacing w:line="360" w:lineRule="auto"/>
        <w:rPr>
          <w:noProof/>
        </w:rPr>
      </w:pPr>
      <w:r w:rsidRPr="00C52877">
        <w:rPr>
          <w:b/>
          <w:bCs/>
          <w:noProof/>
        </w:rPr>
        <w:t xml:space="preserve">Zaehle S, Medlyn BE, De Kauwe MG, Walker AP, Dietze MC, Hickler T, Luo Y, Wang YP, El-Masri B, Thornton P, </w:t>
      </w:r>
      <w:r w:rsidRPr="00C52877">
        <w:rPr>
          <w:b/>
          <w:bCs/>
          <w:i/>
          <w:iCs/>
          <w:noProof/>
        </w:rPr>
        <w:t>et al.</w:t>
      </w:r>
      <w:r w:rsidRPr="00C52877">
        <w:rPr>
          <w:noProof/>
        </w:rPr>
        <w:t xml:space="preserve"> </w:t>
      </w:r>
      <w:r w:rsidRPr="00C52877">
        <w:rPr>
          <w:b/>
          <w:bCs/>
          <w:noProof/>
        </w:rPr>
        <w:t>2014</w:t>
      </w:r>
      <w:r w:rsidRPr="00C52877">
        <w:rPr>
          <w:noProof/>
        </w:rPr>
        <w:t xml:space="preserve">. Evaluation of 11 terrestrial carbon-nitrogen cycle models against observations from two temperate Free-Air CO2 Enrichment studies. </w:t>
      </w:r>
      <w:r w:rsidRPr="00C52877">
        <w:rPr>
          <w:i/>
          <w:iCs/>
          <w:noProof/>
        </w:rPr>
        <w:t>New Phytologist</w:t>
      </w:r>
      <w:r w:rsidRPr="00C52877">
        <w:rPr>
          <w:noProof/>
        </w:rPr>
        <w:t xml:space="preserve"> </w:t>
      </w:r>
      <w:r w:rsidRPr="00C52877">
        <w:rPr>
          <w:b/>
          <w:bCs/>
          <w:noProof/>
        </w:rPr>
        <w:t>202</w:t>
      </w:r>
      <w:r w:rsidRPr="00C52877">
        <w:rPr>
          <w:noProof/>
        </w:rPr>
        <w:t>: 803–822.</w:t>
      </w:r>
    </w:p>
    <w:p w14:paraId="59680A8D" w14:textId="6CBB534A" w:rsidR="007A3065" w:rsidRPr="007A3065" w:rsidRDefault="007A3065" w:rsidP="00C52877">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Nick Smith" w:date="2023-11-13T13:29:00Z" w:initials="NGS">
    <w:p w14:paraId="2343FC16" w14:textId="6910E9F4" w:rsidR="005D1A23" w:rsidRDefault="005D1A23">
      <w:pPr>
        <w:pStyle w:val="CommentText"/>
      </w:pPr>
      <w:r>
        <w:rPr>
          <w:rStyle w:val="CommentReference"/>
        </w:rPr>
        <w:annotationRef/>
      </w:r>
      <w:r>
        <w:t>Fine to do this, but I feel like I most commonly see PNUE reported in per g N (doesn’t make a difference for the analyses of course)</w:t>
      </w:r>
    </w:p>
  </w:comment>
  <w:comment w:id="19" w:author="Nick Smith" w:date="2023-11-13T13:34:00Z" w:initials="NGS">
    <w:p w14:paraId="0D16587D" w14:textId="02479345" w:rsidR="00CD486C" w:rsidRDefault="00CD486C">
      <w:pPr>
        <w:pStyle w:val="CommentText"/>
      </w:pPr>
      <w:r>
        <w:rPr>
          <w:rStyle w:val="CommentReference"/>
        </w:rPr>
        <w:annotationRef/>
      </w:r>
      <w:r>
        <w:t>This is very minor, but Nref and B are very uninformative abbreviations. This might be an opportunity to redefine them using something more informati</w:t>
      </w:r>
      <w:r w:rsidR="00F20B50">
        <w:t>ve (e.g., Ndirect, Nfixation)</w:t>
      </w:r>
    </w:p>
  </w:comment>
  <w:comment w:id="20" w:author="Perkowski, Evan A" w:date="2023-11-13T15:19:00Z" w:initials="PEA">
    <w:p w14:paraId="73150ECF" w14:textId="77777777" w:rsidR="00121E9D" w:rsidRDefault="00121E9D" w:rsidP="007979E7">
      <w:r>
        <w:rPr>
          <w:rStyle w:val="CommentReference"/>
        </w:rPr>
        <w:annotationRef/>
      </w:r>
      <w:r>
        <w:rPr>
          <w:color w:val="000000"/>
          <w:sz w:val="20"/>
          <w:szCs w:val="20"/>
        </w:rPr>
        <w:t>Agreed, fixed!</w:t>
      </w:r>
    </w:p>
  </w:comment>
  <w:comment w:id="74" w:author="Nick Smith" w:date="2023-11-13T13:46:00Z" w:initials="NGS">
    <w:p w14:paraId="366A94E1" w14:textId="03945F43" w:rsidR="009E20A9" w:rsidRDefault="009E20A9">
      <w:pPr>
        <w:pStyle w:val="CommentText"/>
      </w:pPr>
      <w:r>
        <w:rPr>
          <w:rStyle w:val="CommentReference"/>
        </w:rPr>
        <w:annotationRef/>
      </w:r>
      <w:r>
        <w:t>Just catching this now, but you may want to call this “soil N fertilization” throughout or just “soil N” to avoid confusion with CO2 “fertilization” which is commonly used in the literature</w:t>
      </w:r>
    </w:p>
  </w:comment>
  <w:comment w:id="116" w:author="Nick Smith" w:date="2023-11-13T13:57:00Z" w:initials="NGS">
    <w:p w14:paraId="7371365B" w14:textId="331F1167" w:rsidR="009903F6" w:rsidRDefault="009903F6">
      <w:pPr>
        <w:pStyle w:val="CommentText"/>
      </w:pPr>
      <w:r>
        <w:rPr>
          <w:rStyle w:val="CommentReference"/>
        </w:rPr>
        <w:annotationRef/>
      </w:r>
      <w:r>
        <w:t>Will want to at least briefly mention what was driving this</w:t>
      </w:r>
    </w:p>
  </w:comment>
  <w:comment w:id="170" w:author="Nick Smith" w:date="2023-11-13T13:57:00Z" w:initials="NGS">
    <w:p w14:paraId="30F3CF85" w14:textId="72340BA1" w:rsidR="003D5934" w:rsidRDefault="003D5934">
      <w:pPr>
        <w:pStyle w:val="CommentText"/>
      </w:pPr>
      <w:r>
        <w:rPr>
          <w:rStyle w:val="CommentReference"/>
        </w:rPr>
        <w:annotationRef/>
      </w:r>
      <w:r>
        <w:t>Will want to at least briefly mention what was driving this</w:t>
      </w:r>
    </w:p>
  </w:comment>
  <w:comment w:id="178" w:author="Nick Smith" w:date="2023-11-13T14:15:00Z" w:initials="NGS">
    <w:p w14:paraId="59DDFBC8" w14:textId="6C799890" w:rsidR="009D476A" w:rsidRDefault="009D476A">
      <w:pPr>
        <w:pStyle w:val="CommentText"/>
      </w:pPr>
      <w:r>
        <w:rPr>
          <w:rStyle w:val="CommentReference"/>
        </w:rPr>
        <w:annotationRef/>
      </w:r>
      <w:r>
        <w:t>See comment above about keeping this consistent</w:t>
      </w:r>
    </w:p>
  </w:comment>
  <w:comment w:id="179" w:author="Perkowski, Evan A [2]" w:date="2023-11-13T15:42:00Z" w:initials="EP">
    <w:p w14:paraId="60DA0D4C" w14:textId="77777777" w:rsidR="00C52877" w:rsidRDefault="00C52877" w:rsidP="00506782">
      <w:r>
        <w:rPr>
          <w:rStyle w:val="CommentReference"/>
        </w:rPr>
        <w:annotationRef/>
      </w:r>
      <w:r>
        <w:rPr>
          <w:color w:val="000000"/>
          <w:sz w:val="20"/>
          <w:szCs w:val="20"/>
        </w:rPr>
        <w:t>Changed here and throughout!</w:t>
      </w:r>
    </w:p>
  </w:comment>
  <w:comment w:id="180" w:author="Perkowski, Evan A" w:date="2023-11-07T12:19:00Z" w:initials="PEA">
    <w:p w14:paraId="042A8100" w14:textId="083A81FE" w:rsidR="00B36775" w:rsidRDefault="00B36775" w:rsidP="00B36775">
      <w:r>
        <w:rPr>
          <w:rStyle w:val="CommentReference"/>
        </w:rPr>
        <w:annotationRef/>
      </w:r>
      <w:r>
        <w:rPr>
          <w:color w:val="000000"/>
          <w:sz w:val="20"/>
          <w:szCs w:val="20"/>
        </w:rPr>
        <w:t>Feel free to tack on any references here if any come to mind</w:t>
      </w:r>
    </w:p>
  </w:comment>
  <w:comment w:id="181" w:author="Nick Smith" w:date="2023-11-13T14:16:00Z" w:initials="NGS">
    <w:p w14:paraId="739D12AC" w14:textId="56A17489" w:rsidR="0079506B" w:rsidRDefault="0079506B">
      <w:pPr>
        <w:pStyle w:val="CommentText"/>
      </w:pPr>
      <w:r>
        <w:rPr>
          <w:rStyle w:val="CommentReference"/>
        </w:rPr>
        <w:annotationRef/>
      </w:r>
      <w:r>
        <w:t>Norby 2010</w:t>
      </w:r>
      <w:r w:rsidR="00FB203E">
        <w:t>, Hungate 2005</w:t>
      </w:r>
      <w:r>
        <w:t>…also we reviewed a lot of the PNL literature</w:t>
      </w:r>
      <w:r w:rsidR="00FB203E">
        <w:t xml:space="preserve"> prior to 2013</w:t>
      </w:r>
      <w:r>
        <w:t xml:space="preserve"> here: </w:t>
      </w:r>
      <w:r w:rsidR="00FB203E" w:rsidRPr="00FB203E">
        <w:t>https://onlinelibrary.wiley.com/doi/full/10.1111/j.1365-2486.2012.02797.x</w:t>
      </w:r>
    </w:p>
  </w:comment>
  <w:comment w:id="182" w:author="Nick Smith" w:date="2023-11-13T14:18:00Z" w:initials="NGS">
    <w:p w14:paraId="721E6DAC" w14:textId="420B66AF" w:rsidR="002C1BAE" w:rsidRDefault="002C1BAE">
      <w:pPr>
        <w:pStyle w:val="CommentText"/>
      </w:pPr>
      <w:r>
        <w:rPr>
          <w:rStyle w:val="CommentReference"/>
        </w:rPr>
        <w:annotationRef/>
      </w:r>
      <w:r>
        <w:t>Super long sentence. Consider braking this up</w:t>
      </w:r>
    </w:p>
  </w:comment>
  <w:comment w:id="184" w:author="Nick Smith" w:date="2023-11-13T14:19:00Z" w:initials="NGS">
    <w:p w14:paraId="272BBB83" w14:textId="1301BE0F" w:rsidR="00CA1D2A" w:rsidRDefault="00CA1D2A">
      <w:pPr>
        <w:pStyle w:val="CommentText"/>
      </w:pPr>
      <w:r>
        <w:rPr>
          <w:rStyle w:val="CommentReference"/>
        </w:rPr>
        <w:annotationRef/>
      </w:r>
      <w:r>
        <w:t>Could pepper in citations that support these finding throughout this paragraph rather than lumping them all at the beginning of the paragraph</w:t>
      </w:r>
    </w:p>
  </w:comment>
  <w:comment w:id="185" w:author="Nick Smith" w:date="2023-11-13T14:21:00Z" w:initials="NGS">
    <w:p w14:paraId="45019BA1" w14:textId="7C6E69C7" w:rsidR="003E241B" w:rsidRDefault="003E241B">
      <w:pPr>
        <w:pStyle w:val="CommentText"/>
      </w:pPr>
      <w:r>
        <w:rPr>
          <w:rStyle w:val="CommentReference"/>
        </w:rPr>
        <w:annotationRef/>
      </w:r>
      <w:r>
        <w:t>No need to repeat the results I don’t think</w:t>
      </w:r>
    </w:p>
  </w:comment>
  <w:comment w:id="193"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195"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 w:id="196" w:author="Nick Smith" w:date="2023-11-13T14:26:00Z" w:initials="NGS">
    <w:p w14:paraId="570F9A1A" w14:textId="5C07F7C3" w:rsidR="009D75B4" w:rsidRDefault="009D75B4">
      <w:pPr>
        <w:pStyle w:val="CommentText"/>
      </w:pPr>
      <w:r>
        <w:rPr>
          <w:rStyle w:val="CommentReference"/>
        </w:rPr>
        <w:annotationRef/>
      </w:r>
      <w:r>
        <w:t>Throughout, you might consider replacing “soil N fertilization” with “N availability”</w:t>
      </w:r>
    </w:p>
  </w:comment>
  <w:comment w:id="197" w:author="Perkowski, Evan A" w:date="2023-11-07T11:53:00Z" w:initials="PEA">
    <w:p w14:paraId="40D414B5" w14:textId="77777777" w:rsidR="00B36775" w:rsidRDefault="00B36775" w:rsidP="00B36775">
      <w:r>
        <w:rPr>
          <w:rStyle w:val="CommentReference"/>
        </w:rPr>
        <w:annotationRef/>
      </w:r>
      <w:r>
        <w:rPr>
          <w:sz w:val="20"/>
          <w:szCs w:val="20"/>
        </w:rPr>
        <w:t>Please add anything here and in the “Author contributions” sections in case I’ve missed anything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43FC16" w15:done="0"/>
  <w15:commentEx w15:paraId="0D16587D" w15:done="1"/>
  <w15:commentEx w15:paraId="73150ECF" w15:paraIdParent="0D16587D" w15:done="1"/>
  <w15:commentEx w15:paraId="366A94E1" w15:done="0"/>
  <w15:commentEx w15:paraId="7371365B" w15:done="1"/>
  <w15:commentEx w15:paraId="30F3CF85" w15:done="1"/>
  <w15:commentEx w15:paraId="59DDFBC8" w15:done="0"/>
  <w15:commentEx w15:paraId="60DA0D4C" w15:paraIdParent="59DDFBC8" w15:done="0"/>
  <w15:commentEx w15:paraId="042A8100" w15:done="0"/>
  <w15:commentEx w15:paraId="739D12AC" w15:paraIdParent="042A8100" w15:done="0"/>
  <w15:commentEx w15:paraId="721E6DAC" w15:done="0"/>
  <w15:commentEx w15:paraId="272BBB83" w15:done="0"/>
  <w15:commentEx w15:paraId="45019BA1" w15:done="0"/>
  <w15:commentEx w15:paraId="2A1EA5A5" w15:done="0"/>
  <w15:commentEx w15:paraId="342B3BEC" w15:done="0"/>
  <w15:commentEx w15:paraId="570F9A1A" w15:done="0"/>
  <w15:commentEx w15:paraId="40D414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CF74EFE" w16cex:dateUtc="2023-11-13T21:19:00Z"/>
  <w16cex:commentExtensible w16cex:durableId="4DAF13B5" w16cex:dateUtc="2023-11-13T21:42:00Z"/>
  <w16cex:commentExtensible w16cex:durableId="6D771BC8" w16cex:dateUtc="2023-11-07T18:19:00Z"/>
  <w16cex:commentExtensible w16cex:durableId="5B1C4646" w16cex:dateUtc="2023-11-07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3FC16" w16cid:durableId="28FCA33D"/>
  <w16cid:commentId w16cid:paraId="0D16587D" w16cid:durableId="28FCA456"/>
  <w16cid:commentId w16cid:paraId="73150ECF" w16cid:durableId="5CF74EFE"/>
  <w16cid:commentId w16cid:paraId="366A94E1" w16cid:durableId="28FCA748"/>
  <w16cid:commentId w16cid:paraId="7371365B" w16cid:durableId="28FCA9BC"/>
  <w16cid:commentId w16cid:paraId="30F3CF85" w16cid:durableId="28FCA9CE"/>
  <w16cid:commentId w16cid:paraId="59DDFBC8" w16cid:durableId="28FCADF8"/>
  <w16cid:commentId w16cid:paraId="60DA0D4C" w16cid:durableId="4DAF13B5"/>
  <w16cid:commentId w16cid:paraId="042A8100" w16cid:durableId="6D771BC8"/>
  <w16cid:commentId w16cid:paraId="739D12AC" w16cid:durableId="28FCAE3B"/>
  <w16cid:commentId w16cid:paraId="721E6DAC" w16cid:durableId="28FCAEC6"/>
  <w16cid:commentId w16cid:paraId="272BBB83" w16cid:durableId="28FCAEEC"/>
  <w16cid:commentId w16cid:paraId="45019BA1" w16cid:durableId="28FCAF5E"/>
  <w16cid:commentId w16cid:paraId="2A1EA5A5" w16cid:durableId="28FCAFBD"/>
  <w16cid:commentId w16cid:paraId="342B3BEC" w16cid:durableId="28FCB054"/>
  <w16cid:commentId w16cid:paraId="570F9A1A" w16cid:durableId="28FCB0A7"/>
  <w16cid:commentId w16cid:paraId="40D414B5" w16cid:durableId="5B1C46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B1B08" w14:textId="77777777" w:rsidR="00F0205D" w:rsidRDefault="00F0205D" w:rsidP="00BE0B5B">
      <w:r>
        <w:separator/>
      </w:r>
    </w:p>
  </w:endnote>
  <w:endnote w:type="continuationSeparator" w:id="0">
    <w:p w14:paraId="137F0213" w14:textId="77777777" w:rsidR="00F0205D" w:rsidRDefault="00F0205D" w:rsidP="00BE0B5B">
      <w:r>
        <w:continuationSeparator/>
      </w:r>
    </w:p>
  </w:endnote>
  <w:endnote w:type="continuationNotice" w:id="1">
    <w:p w14:paraId="511D5901" w14:textId="77777777" w:rsidR="00F0205D" w:rsidRDefault="00F020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F39A1" w14:textId="77777777" w:rsidR="00F0205D" w:rsidRDefault="00F0205D" w:rsidP="00BE0B5B">
      <w:r>
        <w:separator/>
      </w:r>
    </w:p>
  </w:footnote>
  <w:footnote w:type="continuationSeparator" w:id="0">
    <w:p w14:paraId="223B7FE7" w14:textId="77777777" w:rsidR="00F0205D" w:rsidRDefault="00F0205D" w:rsidP="00BE0B5B">
      <w:r>
        <w:continuationSeparator/>
      </w:r>
    </w:p>
  </w:footnote>
  <w:footnote w:type="continuationNotice" w:id="1">
    <w:p w14:paraId="11A66307" w14:textId="77777777" w:rsidR="00F0205D" w:rsidRDefault="00F020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5825"/>
    <w:rsid w:val="00020C30"/>
    <w:rsid w:val="000211B3"/>
    <w:rsid w:val="000219AB"/>
    <w:rsid w:val="00026C8C"/>
    <w:rsid w:val="00031209"/>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65C21"/>
    <w:rsid w:val="00172DAF"/>
    <w:rsid w:val="0017359D"/>
    <w:rsid w:val="00174799"/>
    <w:rsid w:val="00175025"/>
    <w:rsid w:val="00176591"/>
    <w:rsid w:val="00183498"/>
    <w:rsid w:val="001842B5"/>
    <w:rsid w:val="00184366"/>
    <w:rsid w:val="001861D2"/>
    <w:rsid w:val="001901C7"/>
    <w:rsid w:val="00190698"/>
    <w:rsid w:val="00190790"/>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9ED"/>
    <w:rsid w:val="002141C8"/>
    <w:rsid w:val="00215BF0"/>
    <w:rsid w:val="00216795"/>
    <w:rsid w:val="002167E7"/>
    <w:rsid w:val="002228AE"/>
    <w:rsid w:val="002249B6"/>
    <w:rsid w:val="002251B8"/>
    <w:rsid w:val="00232D38"/>
    <w:rsid w:val="0023654B"/>
    <w:rsid w:val="00236A53"/>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50F3"/>
    <w:rsid w:val="00987F77"/>
    <w:rsid w:val="009903F6"/>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12A5"/>
    <w:rsid w:val="00B82937"/>
    <w:rsid w:val="00B862FE"/>
    <w:rsid w:val="00B865D9"/>
    <w:rsid w:val="00B869C1"/>
    <w:rsid w:val="00B90948"/>
    <w:rsid w:val="00B91F60"/>
    <w:rsid w:val="00B94216"/>
    <w:rsid w:val="00B96C5E"/>
    <w:rsid w:val="00BA14BF"/>
    <w:rsid w:val="00BA3A8F"/>
    <w:rsid w:val="00BA4317"/>
    <w:rsid w:val="00BA5DF5"/>
    <w:rsid w:val="00BA7638"/>
    <w:rsid w:val="00BA78E8"/>
    <w:rsid w:val="00BB00AD"/>
    <w:rsid w:val="00BB1B0B"/>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CBB"/>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42</Pages>
  <Words>71774</Words>
  <Characters>409112</Characters>
  <Application>Microsoft Office Word</Application>
  <DocSecurity>0</DocSecurity>
  <Lines>3409</Lines>
  <Paragraphs>959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2023-07-14T20:41:00Z</cp:lastPrinted>
  <dcterms:created xsi:type="dcterms:W3CDTF">2023-11-13T21:04:00Z</dcterms:created>
  <dcterms:modified xsi:type="dcterms:W3CDTF">2023-11-13T22:32:00Z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