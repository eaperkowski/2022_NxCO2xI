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1DF57A5E"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del w:id="1" w:author="Smith, Nick" w:date="2023-07-25T14:49:00Z">
        <w:r w:rsidDel="000332A3">
          <w:delText>Optimal coordination and progressive nitrogen limitation</w:delText>
        </w:r>
      </w:del>
      <w:ins w:id="2" w:author="Smith, Nick" w:date="2023-07-25T14:49:00Z">
        <w:r w:rsidR="000332A3">
          <w:t xml:space="preserve">Nitrogen </w:t>
        </w:r>
      </w:ins>
      <w:ins w:id="3" w:author="Smith, Nick" w:date="2023-07-25T14:50:00Z">
        <w:r w:rsidR="000332A3">
          <w:t xml:space="preserve">demand, </w:t>
        </w:r>
      </w:ins>
      <w:ins w:id="4" w:author="Smith, Nick" w:date="2023-07-25T14:49:00Z">
        <w:r w:rsidR="000332A3">
          <w:t>supply</w:t>
        </w:r>
      </w:ins>
      <w:ins w:id="5" w:author="Smith, Nick" w:date="2023-07-25T14:50:00Z">
        <w:r w:rsidR="000332A3">
          <w:t>,</w:t>
        </w:r>
      </w:ins>
      <w:ins w:id="6" w:author="Smith, Nick" w:date="2023-07-25T14:49:00Z">
        <w:r w:rsidR="000332A3">
          <w:t xml:space="preserve"> and </w:t>
        </w:r>
      </w:ins>
      <w:ins w:id="7" w:author="Smith, Nick" w:date="2023-07-25T14:50:00Z">
        <w:r w:rsidR="000332A3">
          <w:t>acquisition strategy</w:t>
        </w:r>
      </w:ins>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7B4478E1"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and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both </w:t>
      </w:r>
      <w:r w:rsidR="002B07ED">
        <w:rPr>
          <w:bCs/>
          <w:color w:val="000000"/>
        </w:rPr>
        <w:t>help to</w:t>
      </w:r>
      <w:r w:rsidR="00E22EA1">
        <w:rPr>
          <w:bCs/>
          <w:color w:val="000000"/>
        </w:rPr>
        <w:t xml:space="preserve">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r w:rsidR="00275063">
        <w:rPr>
          <w:bCs/>
          <w:color w:val="000000"/>
        </w:rPr>
        <w:t>,</w:t>
      </w:r>
      <w:r w:rsidR="00434188">
        <w:rPr>
          <w:bCs/>
          <w:color w:val="000000"/>
        </w:rPr>
        <w:t xml:space="preserve"> also indicate that</w:t>
      </w:r>
      <w:r w:rsidR="00275063">
        <w:rPr>
          <w:bCs/>
          <w:color w:val="000000"/>
        </w:rPr>
        <w:t xml:space="preserve"> </w:t>
      </w:r>
      <w:r w:rsidR="00E22EA1">
        <w:rPr>
          <w:bCs/>
          <w:color w:val="000000"/>
        </w:rPr>
        <w:t xml:space="preserve">these </w:t>
      </w:r>
      <w:r w:rsidR="002B07ED">
        <w:rPr>
          <w:bCs/>
          <w:color w:val="000000"/>
        </w:rPr>
        <w:t xml:space="preserve">mechanisms </w:t>
      </w:r>
      <w:r w:rsidR="003F3B22">
        <w:rPr>
          <w:bCs/>
          <w:color w:val="000000"/>
        </w:rPr>
        <w:t>operate on different scales.</w:t>
      </w:r>
      <w:r w:rsidR="00434188">
        <w:rPr>
          <w:bCs/>
          <w:color w:val="000000"/>
        </w:rPr>
        <w:t xml:space="preserve"> </w:t>
      </w:r>
      <w:r w:rsidR="00BD33C0">
        <w:rPr>
          <w:bCs/>
          <w:color w:val="000000"/>
        </w:rPr>
        <w:t>These findings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A0211E5"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BA7638" w:rsidRPr="00BA7638">
            <w:rPr>
              <w:color w:val="000000"/>
            </w:rPr>
            <w:t>(</w:t>
          </w:r>
          <w:proofErr w:type="spellStart"/>
          <w:r w:rsidR="00BA7638" w:rsidRPr="00BA7638">
            <w:rPr>
              <w:color w:val="000000"/>
            </w:rPr>
            <w:t>Braghiere</w:t>
          </w:r>
          <w:proofErr w:type="spellEnd"/>
          <w:r w:rsidR="00BA7638" w:rsidRPr="00BA7638">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BA7638" w:rsidRPr="00BA7638">
            <w:rPr>
              <w:color w:val="000000"/>
            </w:rPr>
            <w:t>(</w:t>
          </w:r>
          <w:proofErr w:type="spellStart"/>
          <w:r w:rsidR="00BA7638" w:rsidRPr="00BA7638">
            <w:rPr>
              <w:color w:val="000000"/>
            </w:rPr>
            <w:t>Hungate</w:t>
          </w:r>
          <w:proofErr w:type="spellEnd"/>
          <w:r w:rsidR="00BA7638" w:rsidRPr="00BA7638">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BA7638" w:rsidRPr="00BA7638">
            <w:rPr>
              <w:color w:val="000000"/>
            </w:rPr>
            <w:t>(</w:t>
          </w:r>
          <w:proofErr w:type="spellStart"/>
          <w:r w:rsidR="00BA7638" w:rsidRPr="00BA7638">
            <w:rPr>
              <w:color w:val="000000"/>
            </w:rPr>
            <w:t>Ziehn</w:t>
          </w:r>
          <w:proofErr w:type="spellEnd"/>
          <w:r w:rsidR="00BA7638" w:rsidRPr="00BA7638">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BA7638">
            <w:t xml:space="preserve">(Y. Luo et al., 2004; </w:t>
          </w:r>
          <w:commentRangeStart w:id="8"/>
          <w:r w:rsidR="00BA7638">
            <w:t xml:space="preserve">N. G. </w:t>
          </w:r>
          <w:commentRangeEnd w:id="8"/>
          <w:r w:rsidR="002B07ED">
            <w:rPr>
              <w:rStyle w:val="CommentReference"/>
            </w:rPr>
            <w:commentReference w:id="8"/>
          </w:r>
          <w:r w:rsidR="00BA7638">
            <w:t>Smith &amp; Dukes, 2013)</w:t>
          </w:r>
        </w:sdtContent>
      </w:sdt>
      <w:r>
        <w:t>, an effect that</w:t>
      </w:r>
      <w:r w:rsidR="00CF7D47">
        <w:t xml:space="preserve"> </w:t>
      </w:r>
      <w:r>
        <w:t>reduce</w:t>
      </w:r>
      <w:r w:rsidR="004903FB">
        <w:t>s</w:t>
      </w:r>
      <w:r>
        <w:t xml:space="preserve"> the future terrestrial carbon sink</w:t>
      </w:r>
      <w:r w:rsidR="00963F35">
        <w:t xml:space="preserve"> by </w:t>
      </w:r>
      <w:commentRangeStart w:id="9"/>
      <w:r w:rsidR="00963F35">
        <w:t>19%</w:t>
      </w:r>
      <w:commentRangeEnd w:id="9"/>
      <w:r w:rsidR="00C559DA">
        <w:rPr>
          <w:rStyle w:val="CommentReference"/>
        </w:rPr>
        <w:commentReference w:id="9"/>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BA7638" w:rsidRPr="00BA7638">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BA7638" w:rsidRPr="00BA7638">
            <w:rPr>
              <w:color w:val="000000"/>
            </w:rPr>
            <w:t xml:space="preserve">(Arora et al., 2020; Davies-Barnard et al., 2022; </w:t>
          </w:r>
          <w:proofErr w:type="spellStart"/>
          <w:r w:rsidR="00BA7638" w:rsidRPr="00BA7638">
            <w:rPr>
              <w:color w:val="000000"/>
            </w:rPr>
            <w:t>Terrer</w:t>
          </w:r>
          <w:proofErr w:type="spellEnd"/>
          <w:r w:rsidR="00BA7638" w:rsidRPr="00BA7638">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BA7638" w:rsidRPr="00BA7638">
            <w:rPr>
              <w:color w:val="000000"/>
            </w:rPr>
            <w:t xml:space="preserve">(Davies-Barnard et al., 2020; </w:t>
          </w:r>
          <w:proofErr w:type="spellStart"/>
          <w:r w:rsidR="00BA7638" w:rsidRPr="00BA7638">
            <w:rPr>
              <w:color w:val="000000"/>
            </w:rPr>
            <w:t>Friedlingstein</w:t>
          </w:r>
          <w:proofErr w:type="spellEnd"/>
          <w:r w:rsidR="00BA7638" w:rsidRPr="00BA7638">
            <w:rPr>
              <w:color w:val="000000"/>
            </w:rPr>
            <w:t xml:space="preserve"> et al., 2014; </w:t>
          </w:r>
          <w:proofErr w:type="spellStart"/>
          <w:r w:rsidR="00BA7638" w:rsidRPr="00BA7638">
            <w:rPr>
              <w:color w:val="000000"/>
            </w:rPr>
            <w:t>Meyerholt</w:t>
          </w:r>
          <w:proofErr w:type="spellEnd"/>
          <w:r w:rsidR="00BA7638" w:rsidRPr="00BA7638">
            <w:rPr>
              <w:color w:val="000000"/>
            </w:rPr>
            <w:t xml:space="preserve"> et al., 2020; Wieder et al., 2015; </w:t>
          </w:r>
          <w:proofErr w:type="spellStart"/>
          <w:r w:rsidR="00BA7638" w:rsidRPr="00BA7638">
            <w:rPr>
              <w:color w:val="000000"/>
            </w:rPr>
            <w:t>Zaehle</w:t>
          </w:r>
          <w:proofErr w:type="spellEnd"/>
          <w:r w:rsidR="00BA7638" w:rsidRPr="00BA7638">
            <w:rPr>
              <w:color w:val="000000"/>
            </w:rPr>
            <w:t xml:space="preserve"> et al., 2014)</w:t>
          </w:r>
        </w:sdtContent>
      </w:sdt>
      <w:r>
        <w:t>.</w:t>
      </w:r>
    </w:p>
    <w:p w14:paraId="56BAF629" w14:textId="4CA63CA9"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w:t>
      </w:r>
      <w:r w:rsidR="00634F94">
        <w:t xml:space="preserve"> net photosynthesis rates and </w:t>
      </w:r>
      <w:commentRangeStart w:id="10"/>
      <w:r w:rsidR="00634F94">
        <w:t>photosynthetic</w:t>
      </w:r>
      <w:r>
        <w:t xml:space="preserve"> </w:t>
      </w:r>
      <w:commentRangeEnd w:id="10"/>
      <w:r w:rsidR="00634F94">
        <w:rPr>
          <w:rStyle w:val="CommentReference"/>
        </w:rPr>
        <w:commentReference w:id="10"/>
      </w:r>
      <w:r>
        <w:t xml:space="preserve">efficiency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BA7638">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BA7638">
            <w:t>(Ainsworth et al., 2002; Ainsworth &amp; Rogers, 2007; Poorter et al., 2022)</w:t>
          </w:r>
        </w:sdtContent>
      </w:sdt>
      <w:r>
        <w:t xml:space="preserve">. </w:t>
      </w:r>
      <w:commentRangeStart w:id="11"/>
      <w:r>
        <w:t xml:space="preserve">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BA7638">
            <w:t xml:space="preserve">(Fay et al., 2015; </w:t>
          </w:r>
          <w:proofErr w:type="spellStart"/>
          <w:r w:rsidR="00BA7638">
            <w:t>LeBauer</w:t>
          </w:r>
          <w:proofErr w:type="spellEnd"/>
          <w:r w:rsidR="00BA7638">
            <w:t xml:space="preserve"> &amp; </w:t>
          </w:r>
          <w:proofErr w:type="spellStart"/>
          <w:r w:rsidR="00BA7638">
            <w:t>Treseder</w:t>
          </w:r>
          <w:proofErr w:type="spellEnd"/>
          <w:r w:rsidR="00BA7638">
            <w:t xml:space="preserve">, 2008; </w:t>
          </w:r>
          <w:proofErr w:type="spellStart"/>
          <w:r w:rsidR="00BA7638">
            <w:t>Vitousek</w:t>
          </w:r>
          <w:proofErr w:type="spellEnd"/>
          <w:r w:rsidR="00BA7638">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some have 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commentRangeEnd w:id="11"/>
      <w:r w:rsidR="00FB6C66">
        <w:rPr>
          <w:rStyle w:val="CommentReference"/>
        </w:rPr>
        <w:commentReference w:id="11"/>
      </w:r>
    </w:p>
    <w:p w14:paraId="5D826C2B" w14:textId="53F13BA1" w:rsidR="009F20B5" w:rsidRPr="00BE7451" w:rsidRDefault="009F20B5" w:rsidP="00BE7451">
      <w:pPr>
        <w:spacing w:line="360" w:lineRule="auto"/>
        <w:ind w:firstLine="720"/>
        <w:rPr>
          <w:color w:val="000000"/>
        </w:rPr>
      </w:pPr>
      <w:r>
        <w:lastRenderedPageBreak/>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w:t>
      </w:r>
      <w:r w:rsidR="00496C09">
        <w:t xml:space="preserve">uptake to </w:t>
      </w:r>
      <w:r w:rsidR="000C1924">
        <w:t>support greater net primary productivity</w:t>
      </w:r>
      <w:r>
        <w:t>, which will cause soil nitrogen availability to progressively decline</w:t>
      </w:r>
      <w:r>
        <w:rPr>
          <w:bCs/>
        </w:rPr>
        <w:t xml:space="preserve"> over time</w:t>
      </w:r>
      <w:r>
        <w:t xml:space="preserve">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BA7638" w:rsidRPr="00BA7638">
            <w:rPr>
              <w:color w:val="000000"/>
            </w:rPr>
            <w:t>(Y. Luo et al., 2004)</w:t>
          </w:r>
        </w:sdtContent>
      </w:sdt>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xml:space="preserve">. </w:t>
      </w:r>
      <w:r w:rsidR="00D52184">
        <w:t>W</w:t>
      </w:r>
      <w:r>
        <w:t>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BA7638" w:rsidRPr="00BA7638">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BA7638" w:rsidRPr="00BA7638">
            <w:rPr>
              <w:color w:val="000000"/>
            </w:rPr>
            <w:t>(</w:t>
          </w:r>
          <w:proofErr w:type="spellStart"/>
          <w:r w:rsidR="00BA7638" w:rsidRPr="00BA7638">
            <w:rPr>
              <w:color w:val="000000"/>
            </w:rPr>
            <w:t>Finzi</w:t>
          </w:r>
          <w:proofErr w:type="spellEnd"/>
          <w:r w:rsidR="00BA7638" w:rsidRPr="00BA7638">
            <w:rPr>
              <w:color w:val="000000"/>
            </w:rPr>
            <w:t xml:space="preserve"> et al., 2006; J. Liang et al., 2016; Moore et al., 2006)</w:t>
          </w:r>
        </w:sdtContent>
      </w:sdt>
      <w:r>
        <w:t>.</w:t>
      </w:r>
    </w:p>
    <w:p w14:paraId="6F7C8F53" w14:textId="22B2A22C" w:rsidR="009F20B5" w:rsidRDefault="00D30311" w:rsidP="001D4A26">
      <w:pPr>
        <w:spacing w:line="360" w:lineRule="auto"/>
        <w:ind w:firstLine="720"/>
      </w:pPr>
      <w:r>
        <w:t>G</w:t>
      </w:r>
      <w:r w:rsidR="009F20B5">
        <w:t xml:space="preserve">rowing evidence indicates that leaf </w:t>
      </w:r>
      <w:r w:rsidR="009F20B5" w:rsidRPr="00FE014F">
        <w:rPr>
          <w:bCs/>
        </w:rPr>
        <w:t>n</w:t>
      </w:r>
      <w:r w:rsidR="009F20B5">
        <w:rPr>
          <w:bCs/>
        </w:rPr>
        <w:t>itrogen</w:t>
      </w:r>
      <w:r w:rsidR="009F20B5">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BA7638">
            <w:t xml:space="preserve">(Dong et al., 2017, 2020; Dong, Prentice, et al., 2022; </w:t>
          </w:r>
          <w:proofErr w:type="spellStart"/>
          <w:r w:rsidR="00BA7638">
            <w:t>Paillassa</w:t>
          </w:r>
          <w:proofErr w:type="spellEnd"/>
          <w:r w:rsidR="00BA7638">
            <w:t xml:space="preserve"> et al., 2020; Peng et al., 2021; </w:t>
          </w:r>
          <w:proofErr w:type="spellStart"/>
          <w:r w:rsidR="00BA7638">
            <w:t>Querejeta</w:t>
          </w:r>
          <w:proofErr w:type="spellEnd"/>
          <w:r w:rsidR="00BA7638">
            <w:t xml:space="preserve"> et al., 2022; N. G. Smith et al., 2019; N. G. Smith &amp; Keenan, 2020; </w:t>
          </w:r>
          <w:proofErr w:type="spellStart"/>
          <w:r w:rsidR="00BA7638">
            <w:t>Westerband</w:t>
          </w:r>
          <w:proofErr w:type="spellEnd"/>
          <w:r w:rsidR="00BA7638">
            <w:t xml:space="preserve"> et al., 2023)</w:t>
          </w:r>
        </w:sdtContent>
      </w:sdt>
      <w:r w:rsidR="009F20B5">
        <w:t>, and analyses using satellite-derived chlorophyll fluorescence data indicate that increasing atmospheric CO</w:t>
      </w:r>
      <w:r w:rsidR="009F20B5">
        <w:rPr>
          <w:vertAlign w:val="subscript"/>
        </w:rPr>
        <w:t>2</w:t>
      </w:r>
      <w:r w:rsidR="009F20B5">
        <w:t xml:space="preserve"> concentrations may decrease leaf and canopy demand for </w:t>
      </w:r>
      <w:r w:rsidR="009F20B5" w:rsidRPr="00FE014F">
        <w:rPr>
          <w:bCs/>
        </w:rPr>
        <w:t>n</w:t>
      </w:r>
      <w:r w:rsidR="009F20B5">
        <w:rPr>
          <w:bCs/>
        </w:rPr>
        <w:t>itrogen</w:t>
      </w:r>
      <w:r w:rsidR="009F20B5"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BA7638" w:rsidRPr="00BA7638">
            <w:rPr>
              <w:color w:val="000000"/>
            </w:rPr>
            <w:t>(Dong, Wright, et al., 2022)</w:t>
          </w:r>
        </w:sdtContent>
      </w:sdt>
      <w:r w:rsidR="009F20B5">
        <w:t xml:space="preserve">. Together, results from these studies suggest that leaf responses to </w:t>
      </w:r>
      <w:r w:rsidR="009B053E">
        <w:t>eCO</w:t>
      </w:r>
      <w:r w:rsidR="009B053E">
        <w:rPr>
          <w:vertAlign w:val="subscript"/>
        </w:rPr>
        <w:t>2</w:t>
      </w:r>
      <w:r w:rsidR="009F20B5">
        <w:t xml:space="preserve"> may not be as tightly linked to soil nitrogen availability as implied</w:t>
      </w:r>
      <w:r>
        <w:t xml:space="preserve"> by progressive nitrogen limitation</w:t>
      </w:r>
      <w:r w:rsidR="009F20B5">
        <w:t>.</w:t>
      </w:r>
    </w:p>
    <w:p w14:paraId="18935DF6" w14:textId="185F913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commentRangeStart w:id="12"/>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BA7638" w:rsidRPr="00BA7638">
            <w:rPr>
              <w:color w:val="000000"/>
            </w:rPr>
            <w:t>(Drake et al., 1997; Prentice et al., 2014; N. G. Smith et al., 2019; Wright et al., 2003)</w:t>
          </w:r>
        </w:sdtContent>
      </w:sdt>
      <w:commentRangeEnd w:id="12"/>
      <w:r w:rsidR="00D30311">
        <w:rPr>
          <w:rStyle w:val="CommentReference"/>
        </w:rPr>
        <w:commentReference w:id="12"/>
      </w:r>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BA7638" w:rsidRPr="00BA7638">
            <w:rPr>
              <w:color w:val="000000"/>
            </w:rPr>
            <w:t xml:space="preserve">(Chen et </w:t>
          </w:r>
          <w:r w:rsidR="00BA7638" w:rsidRPr="00BA7638">
            <w:rPr>
              <w:color w:val="000000"/>
            </w:rPr>
            <w:lastRenderedPageBreak/>
            <w:t>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BA7638">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BA7638">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7C845323"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BA7638" w:rsidRPr="00BA7638">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BA7638">
            <w:t>(</w:t>
          </w:r>
          <w:proofErr w:type="spellStart"/>
          <w:r w:rsidR="00BA7638">
            <w:t>Marschner</w:t>
          </w:r>
          <w:proofErr w:type="spellEnd"/>
          <w:r w:rsidR="00BA7638">
            <w:t xml:space="preserve"> &amp; Dell, 1994; S. E. Smith &amp; Read, 2008; </w:t>
          </w:r>
          <w:proofErr w:type="spellStart"/>
          <w:r w:rsidR="00BA7638">
            <w:t>Udvardi</w:t>
          </w:r>
          <w:proofErr w:type="spellEnd"/>
          <w:r w:rsidR="00BA7638">
            <w:t xml:space="preserve"> &amp; Poole, 2013; Vance &amp; </w:t>
          </w:r>
          <w:proofErr w:type="spellStart"/>
          <w:r w:rsidR="00BA7638">
            <w:t>Heichel</w:t>
          </w:r>
          <w:proofErr w:type="spellEnd"/>
          <w:r w:rsidR="00BA7638">
            <w:t>, 1991)</w:t>
          </w:r>
        </w:sdtContent>
      </w:sdt>
      <w:r>
        <w:t xml:space="preserve">, or through the release of root exudates that </w:t>
      </w:r>
      <w:r w:rsidR="00C21007">
        <w:t>enhance breakdown of inaccessible nitrogen pools by</w:t>
      </w:r>
      <w:r>
        <w:t xml:space="preserv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BA7638" w:rsidRPr="00BA7638">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BA7638" w:rsidRPr="00BA7638">
            <w:rPr>
              <w:color w:val="000000"/>
            </w:rPr>
            <w:t xml:space="preserve">(Allen et al., 2020; </w:t>
          </w:r>
          <w:proofErr w:type="spellStart"/>
          <w:r w:rsidR="00BA7638" w:rsidRPr="00BA7638">
            <w:rPr>
              <w:color w:val="000000"/>
            </w:rPr>
            <w:t>Brzostek</w:t>
          </w:r>
          <w:proofErr w:type="spellEnd"/>
          <w:r w:rsidR="00BA7638" w:rsidRPr="00BA7638">
            <w:rPr>
              <w:color w:val="000000"/>
            </w:rPr>
            <w:t xml:space="preserve"> et al., 2014; Lu et al., 2022; Perkowski et al., 2021; </w:t>
          </w:r>
          <w:proofErr w:type="spellStart"/>
          <w:r w:rsidR="00BA7638" w:rsidRPr="00BA7638">
            <w:rPr>
              <w:color w:val="000000"/>
            </w:rPr>
            <w:t>Terrer</w:t>
          </w:r>
          <w:proofErr w:type="spellEnd"/>
          <w:r w:rsidR="00BA7638" w:rsidRPr="00BA7638">
            <w:rPr>
              <w:color w:val="000000"/>
            </w:rPr>
            <w:t xml:space="preserve"> et al., 2016, 2018)</w:t>
          </w:r>
        </w:sdtContent>
      </w:sdt>
      <w:r>
        <w:rPr>
          <w:color w:val="000000"/>
        </w:rPr>
        <w:t>. 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BA7638">
            <w:t xml:space="preserve">N. G. Smith &amp; Keenan, 2020; </w:t>
          </w:r>
          <w:proofErr w:type="spellStart"/>
          <w:r w:rsidR="00BA7638">
            <w:t>Terrer</w:t>
          </w:r>
          <w:proofErr w:type="spellEnd"/>
          <w:r w:rsidR="00BA7638">
            <w:t xml:space="preserve"> et al., 2016, 2018)</w:t>
          </w:r>
        </w:sdtContent>
      </w:sdt>
      <w:commentRangeStart w:id="13"/>
      <w:commentRangeStart w:id="14"/>
      <w:r w:rsidR="00FE6EE1">
        <w:t>.</w:t>
      </w:r>
      <w:commentRangeEnd w:id="13"/>
      <w:r w:rsidR="00924281">
        <w:rPr>
          <w:rStyle w:val="CommentReference"/>
        </w:rPr>
        <w:commentReference w:id="13"/>
      </w:r>
      <w:commentRangeEnd w:id="14"/>
      <w:r w:rsidR="00B869C1">
        <w:rPr>
          <w:rStyle w:val="CommentReference"/>
        </w:rPr>
        <w:commentReference w:id="14"/>
      </w:r>
      <w:ins w:id="15" w:author="Smith, Nick" w:date="2023-07-25T14:44:00Z">
        <w:r w:rsidR="00B869C1">
          <w:t xml:space="preserve"> Those studies have found that cheaper nitrogen acquisition strategies can bu</w:t>
        </w:r>
      </w:ins>
      <w:ins w:id="16" w:author="Smith, Nick" w:date="2023-07-25T14:45:00Z">
        <w:r w:rsidR="00B869C1">
          <w:t>ffer the effects of progressive nutrient limitation at the whole-plant level (</w:t>
        </w:r>
        <w:proofErr w:type="spellStart"/>
        <w:r w:rsidR="00B869C1">
          <w:t>Terrer</w:t>
        </w:r>
        <w:proofErr w:type="spellEnd"/>
        <w:r w:rsidR="00B869C1">
          <w:t xml:space="preserve"> et al., 2018), but leaf level effects are inconsistent (Smith and Keenan, 2019; </w:t>
        </w:r>
        <w:proofErr w:type="spellStart"/>
        <w:r w:rsidR="00B869C1">
          <w:t>Terrer</w:t>
        </w:r>
        <w:proofErr w:type="spellEnd"/>
        <w:r w:rsidR="00B869C1">
          <w:t xml:space="preserve"> et al., 2018).</w:t>
        </w:r>
      </w:ins>
    </w:p>
    <w:p w14:paraId="5601D611" w14:textId="721D0C86" w:rsidR="009F20B5" w:rsidRPr="00A05E8B" w:rsidRDefault="009F20B5" w:rsidP="00FE6EE1">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w:t>
      </w:r>
      <w:ins w:id="17" w:author="Smith, Nick" w:date="2023-07-25T14:47:00Z">
        <w:r w:rsidR="0037141F">
          <w:t xml:space="preserve">, following the </w:t>
        </w:r>
        <w:commentRangeStart w:id="18"/>
        <w:r w:rsidR="0037141F">
          <w:t>demand</w:t>
        </w:r>
      </w:ins>
      <w:commentRangeEnd w:id="18"/>
      <w:ins w:id="19" w:author="Smith, Nick" w:date="2023-07-25T14:48:00Z">
        <w:r w:rsidR="0037141F">
          <w:rPr>
            <w:rStyle w:val="CommentReference"/>
          </w:rPr>
          <w:commentReference w:id="18"/>
        </w:r>
      </w:ins>
      <w:ins w:id="20" w:author="Smith, Nick" w:date="2023-07-25T14:47:00Z">
        <w:r w:rsidR="0037141F">
          <w:t>-driven optimality hypothesis</w:t>
        </w:r>
      </w:ins>
      <w:commentRangeStart w:id="21"/>
      <w:r>
        <w:t>.</w:t>
      </w:r>
      <w:commentRangeEnd w:id="21"/>
      <w:r w:rsidR="00FF3996">
        <w:rPr>
          <w:rStyle w:val="CommentReference"/>
        </w:rPr>
        <w:commentReference w:id="21"/>
      </w:r>
      <w:r>
        <w:t xml:space="preserve">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reduction in the cost of acquiring nitrogen</w:t>
      </w:r>
      <w:r w:rsidR="00405D41">
        <w:t xml:space="preserve"> under increasing nitrogen supply</w:t>
      </w:r>
      <w:r>
        <w:t xml:space="preserve">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BA7638">
            <w:t xml:space="preserve">(Hoagland &amp; </w:t>
          </w:r>
          <w:proofErr w:type="spellStart"/>
          <w:r w:rsidR="00BA7638">
            <w:t>Arnon</w:t>
          </w:r>
          <w:proofErr w:type="spellEnd"/>
          <w:r w:rsidR="00BA7638">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 xml:space="preserve">A single dark respiration </w:t>
      </w:r>
      <w:r w:rsidRPr="00FE014F">
        <w:lastRenderedPageBreak/>
        <w:t>value was determined for each focal leaf by calculating the</w:t>
      </w:r>
      <w:r>
        <w:t xml:space="preserve"> mean dark respiration value </w:t>
      </w:r>
      <w:r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77777777" w:rsidR="00D52184" w:rsidRPr="003703E2"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F4D1CB4EE4F1724A912FC2A3B3CDBBE1"/>
          </w:placeholder>
        </w:sdtPr>
        <w:sdtContent>
          <w:r w:rsidRPr="00BA7638">
            <w:rPr>
              <w:color w:val="000000"/>
            </w:rPr>
            <w:t>(</w:t>
          </w:r>
          <w:proofErr w:type="spellStart"/>
          <w:r w:rsidRPr="00BA7638">
            <w:rPr>
              <w:color w:val="000000"/>
            </w:rPr>
            <w:t>Duursma</w:t>
          </w:r>
          <w:proofErr w:type="spellEnd"/>
          <w:r w:rsidRPr="00BA7638">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F4D1CB4EE4F1724A912FC2A3B3CDBBE1"/>
          </w:placeholder>
        </w:sdtPr>
        <w:sdtContent>
          <w:r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commentRangeStart w:id="22"/>
      <w:r w:rsidRPr="00FE014F">
        <w:rPr>
          <w:color w:val="000000"/>
        </w:rPr>
        <w:t>.</w:t>
      </w:r>
      <w:commentRangeEnd w:id="22"/>
      <w:r w:rsidR="00CC6AE8">
        <w:rPr>
          <w:rStyle w:val="CommentReference"/>
        </w:rPr>
        <w:commentReference w:id="22"/>
      </w:r>
      <w:r w:rsidRPr="00FE014F">
        <w:rPr>
          <w:color w:val="000000"/>
        </w:rPr>
        <w:t xml:space="preserve">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lastRenderedPageBreak/>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7268F79"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w:t>
      </w:r>
      <w:r w:rsidR="00792211">
        <w:t>-</w:t>
      </w:r>
      <w:r>
        <w:t>5</w:t>
      </w:r>
      <w:r w:rsidR="00792211">
        <w:t>,</w:t>
      </w:r>
      <w:r>
        <w:t xml:space="preserve">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00D52184">
        <w:rPr>
          <w:color w:val="000000"/>
        </w:rPr>
        <w:t>, similar to above</w:t>
      </w:r>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28C0AD62"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BA7638" w:rsidRPr="00BA7638">
            <w:rPr>
              <w:color w:val="000000"/>
            </w:rPr>
            <w:t>Wellburn</w:t>
          </w:r>
          <w:proofErr w:type="spellEnd"/>
          <w:r w:rsidR="00BA7638" w:rsidRPr="00BA7638">
            <w:rPr>
              <w:color w:val="000000"/>
            </w:rPr>
            <w:t xml:space="preserve"> (1994)</w:t>
          </w:r>
        </w:sdtContent>
      </w:sdt>
      <w:r w:rsidR="000E3820">
        <w:rPr>
          <w:color w:val="000000"/>
        </w:rPr>
        <w:t xml:space="preserve"> </w:t>
      </w:r>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lastRenderedPageBreak/>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364CF43B" w:rsidR="009F20B5" w:rsidRDefault="00AF2CCC" w:rsidP="00F77E0B">
      <w:pPr>
        <w:spacing w:line="360" w:lineRule="auto"/>
      </w:pPr>
      <w:commentRangeStart w:id="23"/>
      <w:r>
        <w:t>E</w:t>
      </w:r>
      <w:commentRangeEnd w:id="23"/>
      <w:r w:rsidR="00D52184">
        <w:rPr>
          <w:rStyle w:val="CommentReference"/>
        </w:rPr>
        <w:commentReference w:id="23"/>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BA7638">
            <w:t>Niinemets</w:t>
          </w:r>
          <w:proofErr w:type="spellEnd"/>
          <w:r w:rsidR="00BA7638">
            <w:t xml:space="preserve"> &amp; </w:t>
          </w:r>
          <w:proofErr w:type="spellStart"/>
          <w:r w:rsidR="00BA7638">
            <w:t>Tenhunen</w:t>
          </w:r>
          <w:proofErr w:type="spellEnd"/>
          <w:r w:rsidR="00BA7638">
            <w:t xml:space="preserve"> (1997)</w:t>
          </w:r>
        </w:sdtContent>
      </w:sdt>
      <w:r w:rsidR="009F20B5">
        <w:t xml:space="preserve"> </w:t>
      </w:r>
      <w:r>
        <w:t xml:space="preserve">were used </w:t>
      </w:r>
      <w:r w:rsidR="009F20B5">
        <w:t>to estimate the proportion of leaf nitrogen content allocated to Rubisco, bioenergetics, and light harvesting proteins</w:t>
      </w:r>
      <w:r w:rsidR="0039000C">
        <w:t>, as in Waring et al. (2023)</w:t>
      </w:r>
      <w:r w:rsidR="009F20B5">
        <w:t>.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 xml:space="preserve">(Evans &amp; Seemann, 1989; </w:t>
          </w:r>
          <w:proofErr w:type="spellStart"/>
          <w:r w:rsidR="00BA7638">
            <w:t>Niinemets</w:t>
          </w:r>
          <w:proofErr w:type="spellEnd"/>
          <w:r w:rsidR="00BA7638">
            <w:t xml:space="preserve"> &amp; </w:t>
          </w:r>
          <w:proofErr w:type="spellStart"/>
          <w:r w:rsidR="00BA7638">
            <w:t>Tenhunen</w:t>
          </w:r>
          <w:proofErr w:type="spellEnd"/>
          <w:r w:rsidR="00BA7638">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43A679CC" w:rsidR="00800EAC" w:rsidRDefault="009F20B5" w:rsidP="00800EAC">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w:t>
      </w:r>
      <w:r w:rsidR="00A25862">
        <w:rPr>
          <w:color w:val="000000"/>
        </w:rPr>
        <w:t xml:space="preserve">were </w:t>
      </w:r>
      <w:r w:rsidR="000E3820">
        <w:rPr>
          <w:color w:val="000000"/>
        </w:rPr>
        <w:t>highly</w:t>
      </w:r>
      <w:r>
        <w:rPr>
          <w:color w:val="000000"/>
        </w:rPr>
        <w:t xml:space="preserve"> correlated with each other (</w:t>
      </w:r>
      <w:r w:rsidR="00A25862">
        <w:rPr>
          <w:color w:val="000000"/>
        </w:rPr>
        <w:t>r</w:t>
      </w:r>
      <w:r w:rsidR="00A25862">
        <w:rPr>
          <w:color w:val="000000"/>
          <w:vertAlign w:val="superscript"/>
        </w:rPr>
        <w:t>2</w:t>
      </w:r>
      <w:r w:rsidR="00A25862">
        <w:rPr>
          <w:color w:val="000000"/>
        </w:rPr>
        <w:t>=0.</w:t>
      </w:r>
      <w:r w:rsidR="00D52184">
        <w:rPr>
          <w:color w:val="000000"/>
        </w:rPr>
        <w:t>76</w:t>
      </w:r>
      <w:r w:rsidR="00A25862">
        <w:rPr>
          <w:color w:val="000000"/>
        </w:rPr>
        <w:t xml:space="preserve">;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lastRenderedPageBreak/>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0676D830"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w:t>
      </w:r>
      <w:r>
        <w:lastRenderedPageBreak/>
        <w:t>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w:t>
      </w:r>
      <w:commentRangeStart w:id="24"/>
      <w:r w:rsidRPr="00FE014F">
        <w:t xml:space="preserve">explanation of the limitations </w:t>
      </w:r>
      <w:commentRangeEnd w:id="24"/>
      <w:r w:rsidR="007A4FD5">
        <w:rPr>
          <w:rStyle w:val="CommentReference"/>
        </w:rPr>
        <w:commentReference w:id="24"/>
      </w:r>
      <w:r w:rsidRPr="00FE014F">
        <w:t xml:space="preserve">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27444B34"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w:t>
          </w:r>
          <w:proofErr w:type="spellStart"/>
          <w:r w:rsidR="00BA7638" w:rsidRPr="00BA7638">
            <w:rPr>
              <w:color w:val="000000"/>
            </w:rPr>
            <w:t>Dovrat</w:t>
          </w:r>
          <w:proofErr w:type="spellEnd"/>
          <w:r w:rsidR="00BA7638" w:rsidRPr="00BA7638">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7F110638"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(10)</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0F84D64A"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w:t>
      </w:r>
      <w:r w:rsidR="00693B51">
        <w:t xml:space="preserve">plant </w:t>
      </w:r>
      <w:r>
        <w:t>in the aCO</w:t>
      </w:r>
      <w:r>
        <w:rPr>
          <w:vertAlign w:val="subscript"/>
        </w:rPr>
        <w:t>2</w:t>
      </w:r>
      <w:r>
        <w:t xml:space="preserve"> treatment that received 280 ppm N.</w:t>
      </w:r>
    </w:p>
    <w:p w14:paraId="706F0431" w14:textId="04162EAC"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w:t>
      </w:r>
      <w:r w:rsidR="003620C0">
        <w:t xml:space="preserve"> full</w:t>
      </w:r>
      <w:r w:rsidR="009F20B5">
        <w:t xml:space="preserve"> 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commentRangeStart w:id="25"/>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t xml:space="preserve"> </w:t>
      </w:r>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r w:rsidR="00D52184">
        <w:rPr>
          <w:i/>
          <w:iCs/>
          <w:lang w:val="el-GR"/>
        </w:rPr>
        <w:t>χ</w:t>
      </w:r>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commentRangeEnd w:id="25"/>
      <w:proofErr w:type="spellEnd"/>
      <w:r w:rsidR="003F462B">
        <w:rPr>
          <w:rStyle w:val="CommentReference"/>
        </w:rPr>
        <w:commentReference w:id="25"/>
      </w:r>
      <w:r w:rsidR="009F20B5">
        <w:t>.</w:t>
      </w:r>
    </w:p>
    <w:p w14:paraId="6E00CD93" w14:textId="280DA19A"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sidR="00D52184">
        <w:rPr>
          <w:i/>
          <w:iCs/>
          <w:lang w:val="el-GR"/>
        </w:rPr>
        <w:t>χ</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w:t>
          </w:r>
          <w:proofErr w:type="spellStart"/>
          <w:r w:rsidR="00BA7638" w:rsidRPr="00BA7638">
            <w:rPr>
              <w:color w:val="000000"/>
            </w:rPr>
            <w:t>Lenth</w:t>
          </w:r>
          <w:proofErr w:type="spellEnd"/>
          <w:r w:rsidR="00BA7638" w:rsidRPr="00BA7638">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62B378B7" w14:textId="77777777" w:rsidR="00281071" w:rsidRDefault="00281071" w:rsidP="00281071">
      <w:pPr>
        <w:spacing w:line="360" w:lineRule="auto"/>
        <w:rPr>
          <w:b/>
        </w:rPr>
      </w:pPr>
    </w:p>
    <w:p w14:paraId="11AA73C0" w14:textId="049EFF44"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3924AAC8" w14:textId="700EAA12" w:rsidR="009F20B5" w:rsidRPr="00281071" w:rsidRDefault="009F20B5" w:rsidP="00281071">
      <w:pPr>
        <w:spacing w:line="360" w:lineRule="auto"/>
        <w:rPr>
          <w:bCs/>
        </w:rPr>
        <w:sectPr w:rsidR="009F20B5" w:rsidRPr="00281071"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w:t>
      </w:r>
      <w:commentRangeStart w:id="26"/>
      <w:r>
        <w:rPr>
          <w:bCs/>
        </w:rPr>
        <w:t xml:space="preserve">(45%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&lt;0.001)</w:t>
      </w:r>
      <w:commentRangeEnd w:id="26"/>
      <w:r w:rsidR="00995626">
        <w:rPr>
          <w:rStyle w:val="CommentReference"/>
        </w:rPr>
        <w:commentReference w:id="26"/>
      </w:r>
      <w:r>
        <w:rPr>
          <w:bCs/>
        </w:rPr>
        <w:t xml:space="preserve">.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w:t>
      </w:r>
      <w:commentRangeStart w:id="27"/>
      <w:r>
        <w:rPr>
          <w:bCs/>
        </w:rPr>
        <w:t>Tukey</w:t>
      </w:r>
      <w:commentRangeEnd w:id="27"/>
      <w:r w:rsidR="00A37024">
        <w:rPr>
          <w:rStyle w:val="CommentReference"/>
        </w:rPr>
        <w:commentReference w:id="27"/>
      </w:r>
      <w:r>
        <w:rPr>
          <w:bCs/>
        </w:rPr>
        <w:t xml:space="preserve">: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129" w:type="dxa"/>
        <w:tblLook w:val="04A0" w:firstRow="1" w:lastRow="0" w:firstColumn="1" w:lastColumn="0" w:noHBand="0" w:noVBand="1"/>
      </w:tblPr>
      <w:tblGrid>
        <w:gridCol w:w="2082"/>
        <w:gridCol w:w="416"/>
        <w:gridCol w:w="1767"/>
        <w:gridCol w:w="1081"/>
        <w:gridCol w:w="982"/>
        <w:gridCol w:w="1369"/>
        <w:gridCol w:w="1081"/>
        <w:gridCol w:w="982"/>
        <w:gridCol w:w="1369"/>
        <w:gridCol w:w="1081"/>
        <w:gridCol w:w="982"/>
      </w:tblGrid>
      <w:tr w:rsidR="009F20B5" w14:paraId="23B074B0"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770"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432"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432"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707"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commentRangeStart w:id="28"/>
            <w:r>
              <w:rPr>
                <w:color w:val="000000"/>
              </w:rPr>
              <w:t>Coefficient</w:t>
            </w:r>
            <w:commentRangeEnd w:id="28"/>
            <w:r w:rsidR="00816CB1">
              <w:rPr>
                <w:rStyle w:val="CommentReference"/>
              </w:rPr>
              <w:commentReference w:id="28"/>
            </w:r>
          </w:p>
        </w:tc>
        <w:tc>
          <w:tcPr>
            <w:tcW w:w="1081"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D52184">
        <w:trPr>
          <w:trHeight w:val="320"/>
        </w:trPr>
        <w:tc>
          <w:tcPr>
            <w:tcW w:w="2082"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D52184">
        <w:trPr>
          <w:trHeight w:val="320"/>
        </w:trPr>
        <w:tc>
          <w:tcPr>
            <w:tcW w:w="2082"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982"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982"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982"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D52184">
        <w:trPr>
          <w:trHeight w:val="320"/>
        </w:trPr>
        <w:tc>
          <w:tcPr>
            <w:tcW w:w="2082"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982"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982"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982"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D52184">
        <w:trPr>
          <w:trHeight w:val="320"/>
        </w:trPr>
        <w:tc>
          <w:tcPr>
            <w:tcW w:w="2082"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982"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982"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D52184">
        <w:trPr>
          <w:trHeight w:val="320"/>
        </w:trPr>
        <w:tc>
          <w:tcPr>
            <w:tcW w:w="2082"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982"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369"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982"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369"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982"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D52184">
        <w:trPr>
          <w:trHeight w:val="320"/>
        </w:trPr>
        <w:tc>
          <w:tcPr>
            <w:tcW w:w="2082"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982"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369"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982"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982"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D52184">
        <w:trPr>
          <w:trHeight w:val="320"/>
        </w:trPr>
        <w:tc>
          <w:tcPr>
            <w:tcW w:w="2082"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081"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982"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081"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982"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369"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982"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D52184">
        <w:trPr>
          <w:trHeight w:val="320"/>
        </w:trPr>
        <w:tc>
          <w:tcPr>
            <w:tcW w:w="2082"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982"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369"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081"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982"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369"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982"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13"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707"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770"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369"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707"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369"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369"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D52184">
        <w:trPr>
          <w:trHeight w:val="320"/>
        </w:trPr>
        <w:tc>
          <w:tcPr>
            <w:tcW w:w="2082"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982"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D52184">
        <w:trPr>
          <w:trHeight w:val="320"/>
        </w:trPr>
        <w:tc>
          <w:tcPr>
            <w:tcW w:w="2082"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982"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D52184">
        <w:trPr>
          <w:trHeight w:val="320"/>
        </w:trPr>
        <w:tc>
          <w:tcPr>
            <w:tcW w:w="2082"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982"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D52184">
        <w:trPr>
          <w:trHeight w:val="320"/>
        </w:trPr>
        <w:tc>
          <w:tcPr>
            <w:tcW w:w="2082"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982"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369"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D52184">
        <w:trPr>
          <w:trHeight w:val="320"/>
        </w:trPr>
        <w:tc>
          <w:tcPr>
            <w:tcW w:w="2082"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081"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982"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369"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D52184">
        <w:trPr>
          <w:trHeight w:val="320"/>
        </w:trPr>
        <w:tc>
          <w:tcPr>
            <w:tcW w:w="2082"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982"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081"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369"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10141AC3" w:rsidR="009F20B5" w:rsidRDefault="00955DC4" w:rsidP="00DE2B27">
      <w:pPr>
        <w:spacing w:line="360" w:lineRule="auto"/>
        <w:rPr>
          <w:b/>
        </w:rPr>
      </w:pPr>
      <w:r>
        <w:rPr>
          <w:b/>
          <w:noProof/>
        </w:rPr>
        <w:drawing>
          <wp:inline distT="0" distB="0" distL="0" distR="0" wp14:anchorId="6E5367FB" wp14:editId="51B7A535">
            <wp:extent cx="5943600" cy="3962400"/>
            <wp:effectExtent l="0" t="0" r="0" b="0"/>
            <wp:docPr id="320839496" name="Picture 6"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9496" name="Picture 6"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34B4E887" w:rsidR="009F20B5" w:rsidRDefault="009F20B5" w:rsidP="00DE2B27">
      <w:pPr>
        <w:spacing w:line="360" w:lineRule="auto"/>
        <w:rPr>
          <w:bCs/>
        </w:rPr>
      </w:pPr>
      <w:commentRangeStart w:id="29"/>
      <w:r>
        <w:rPr>
          <w:b/>
        </w:rPr>
        <w:t>Figure 1</w:t>
      </w:r>
      <w:r>
        <w:rPr>
          <w:bCs/>
        </w:rPr>
        <w:t xml:space="preserve"> </w:t>
      </w:r>
      <w:commentRangeEnd w:id="29"/>
      <w:r w:rsidR="00A37024">
        <w:rPr>
          <w:rStyle w:val="CommentReference"/>
        </w:rPr>
        <w:commentReference w:id="29"/>
      </w:r>
      <w:r>
        <w:rPr>
          <w:bCs/>
        </w:rPr>
        <w:t>Effects of CO</w:t>
      </w:r>
      <w:r>
        <w:rPr>
          <w:bCs/>
          <w:vertAlign w:val="subscript"/>
        </w:rPr>
        <w:t>2</w:t>
      </w:r>
      <w:r>
        <w:rPr>
          <w:bCs/>
        </w:rPr>
        <w:t xml:space="preserve">, fertilization, and inoculation on leaf nitrogen per unit leaf area (a), leaf nitrogen content (b), leaf mass per unit leaf area (c), and chlorophyll content per unit leaf area (d). Soil nitrogen fertilization is represented on the x-axis in all panels. </w:t>
      </w:r>
      <w:r w:rsidR="00DD7652">
        <w:rPr>
          <w:bCs/>
        </w:rPr>
        <w:t>Red points and trendlines indicate plants grown under eCO</w:t>
      </w:r>
      <w:r w:rsidR="00DD7652">
        <w:rPr>
          <w:bCs/>
          <w:vertAlign w:val="subscript"/>
        </w:rPr>
        <w:t>2</w:t>
      </w:r>
      <w:r w:rsidR="00D11FFD">
        <w:rPr>
          <w:bCs/>
        </w:rPr>
        <w:t>, while blue points and trendlines indicate plants grown under aCO</w:t>
      </w:r>
      <w:r w:rsidR="00D11FFD">
        <w:rPr>
          <w:bCs/>
          <w:vertAlign w:val="subscript"/>
        </w:rPr>
        <w:t>2</w:t>
      </w:r>
      <w:r w:rsidR="00D11FFD">
        <w:rPr>
          <w:bCs/>
        </w:rPr>
        <w:t xml:space="preserve">. Lighter blue and red circular points and trendlines indicate uninoculated plants, while darker blue and red triangular points indicate 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1F9007E3" w:rsidR="00084BF6" w:rsidRPr="00E6497C" w:rsidRDefault="00084BF6" w:rsidP="004D6B5F">
      <w:pPr>
        <w:spacing w:line="360" w:lineRule="auto"/>
        <w:rPr>
          <w:bCs/>
        </w:rPr>
      </w:pPr>
      <w:r>
        <w:rPr>
          <w:bCs/>
        </w:rPr>
        <w:t>Elevated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w:t>
      </w:r>
      <w:commentRangeStart w:id="30"/>
      <w:r>
        <w:rPr>
          <w:bCs/>
        </w:rPr>
        <w:t xml:space="preserve"> </w:t>
      </w:r>
      <w:r w:rsidRPr="00AD4FAC">
        <w:rPr>
          <w:i/>
          <w:iCs/>
          <w:color w:val="000000"/>
          <w:lang w:val="el-GR"/>
        </w:rPr>
        <w:t>χ</w:t>
      </w:r>
      <w:r>
        <w:rPr>
          <w:color w:val="000000"/>
        </w:rPr>
        <w:t xml:space="preserve"> </w:t>
      </w:r>
      <w:commentRangeEnd w:id="30"/>
      <w:r w:rsidR="006564D7">
        <w:rPr>
          <w:rStyle w:val="CommentReference"/>
        </w:rPr>
        <w:commentReference w:id="30"/>
      </w:r>
      <w:r>
        <w:rPr>
          <w:color w:val="000000"/>
        </w:rPr>
        <w:t>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w:t>
      </w:r>
      <w:commentRangeStart w:id="31"/>
      <w:r w:rsidR="00D60D5F">
        <w:rPr>
          <w:bCs/>
        </w:rPr>
        <w:t xml:space="preserve">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commentRangeEnd w:id="31"/>
      <w:r w:rsidR="00937B7E">
        <w:rPr>
          <w:rStyle w:val="CommentReference"/>
        </w:rPr>
        <w:commentReference w:id="31"/>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4FE368C9" w:rsidR="00955DC4" w:rsidRDefault="00955DC4" w:rsidP="00955DC4">
      <w:pPr>
        <w:spacing w:line="360" w:lineRule="auto"/>
        <w:rPr>
          <w:b/>
        </w:rPr>
      </w:pPr>
      <w:r>
        <w:rPr>
          <w:b/>
          <w:noProof/>
        </w:rPr>
        <w:drawing>
          <wp:inline distT="0" distB="0" distL="0" distR="0" wp14:anchorId="6237D876" wp14:editId="242A8FC5">
            <wp:extent cx="5943600" cy="5943600"/>
            <wp:effectExtent l="0" t="0" r="0" b="0"/>
            <wp:docPr id="227011409" name="Picture 7"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1409" name="Picture 7" descr="A diagram of different types of soil fertilization&#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04DE2467" w14:textId="2D4811D9" w:rsidR="009667C6" w:rsidRPr="00955DC4" w:rsidRDefault="009F20B5" w:rsidP="00955DC4">
      <w:pPr>
        <w:spacing w:line="360" w:lineRule="auto"/>
        <w:rPr>
          <w:b/>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1DE37DB1"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r w:rsidR="001D7D17">
        <w:rPr>
          <w:color w:val="000000"/>
        </w:rPr>
        <w:t>)</w:t>
      </w:r>
      <w:ins w:id="32" w:author="Smith, Nick" w:date="2023-07-25T15:40:00Z">
        <w:r w:rsidR="00937B7E">
          <w:rPr>
            <w:color w:val="000000"/>
          </w:rPr>
          <w:t>,</w:t>
        </w:r>
      </w:ins>
      <w:r w:rsidR="001D7D17">
        <w:rPr>
          <w:color w:val="000000"/>
        </w:rPr>
        <w:t xml:space="preserve">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commentRangeStart w:id="33"/>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w:t>
      </w:r>
      <w:commentRangeEnd w:id="33"/>
      <w:r w:rsidR="00937B7E">
        <w:rPr>
          <w:rStyle w:val="CommentReference"/>
        </w:rPr>
        <w:commentReference w:id="33"/>
      </w:r>
      <w:r w:rsidR="00EE2EE3">
        <w:rPr>
          <w:color w:val="000000"/>
        </w:rPr>
        <w:t xml:space="preserve">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096" w:type="dxa"/>
        <w:tblLook w:val="04A0" w:firstRow="1" w:lastRow="0" w:firstColumn="1" w:lastColumn="0" w:noHBand="0" w:noVBand="1"/>
      </w:tblPr>
      <w:tblGrid>
        <w:gridCol w:w="2043"/>
        <w:gridCol w:w="416"/>
        <w:gridCol w:w="1379"/>
        <w:gridCol w:w="984"/>
        <w:gridCol w:w="1228"/>
        <w:gridCol w:w="1398"/>
        <w:gridCol w:w="1103"/>
        <w:gridCol w:w="1001"/>
        <w:gridCol w:w="1416"/>
        <w:gridCol w:w="1103"/>
        <w:gridCol w:w="1043"/>
      </w:tblGrid>
      <w:tr w:rsidR="009F20B5" w14:paraId="37B43BA4"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3"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57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02"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55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79"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43"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955DC4">
        <w:trPr>
          <w:trHeight w:val="320"/>
        </w:trPr>
        <w:tc>
          <w:tcPr>
            <w:tcW w:w="2043"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03"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03"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43"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955DC4">
        <w:trPr>
          <w:trHeight w:val="320"/>
        </w:trPr>
        <w:tc>
          <w:tcPr>
            <w:tcW w:w="2043"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2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01"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43"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955DC4">
        <w:trPr>
          <w:trHeight w:val="320"/>
        </w:trPr>
        <w:tc>
          <w:tcPr>
            <w:tcW w:w="2043"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2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01"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43"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955DC4">
        <w:trPr>
          <w:trHeight w:val="320"/>
        </w:trPr>
        <w:tc>
          <w:tcPr>
            <w:tcW w:w="2043"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2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01"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43"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955DC4">
        <w:trPr>
          <w:trHeight w:val="320"/>
        </w:trPr>
        <w:tc>
          <w:tcPr>
            <w:tcW w:w="2043"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2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398"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01"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41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43"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955DC4">
        <w:trPr>
          <w:trHeight w:val="320"/>
        </w:trPr>
        <w:tc>
          <w:tcPr>
            <w:tcW w:w="2043"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2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398"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01"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41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03"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43"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955DC4">
        <w:trPr>
          <w:trHeight w:val="320"/>
        </w:trPr>
        <w:tc>
          <w:tcPr>
            <w:tcW w:w="2043"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2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01"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43"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955DC4">
        <w:trPr>
          <w:trHeight w:val="320"/>
        </w:trPr>
        <w:tc>
          <w:tcPr>
            <w:tcW w:w="2043"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2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398"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01"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41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43"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955DC4">
        <w:trPr>
          <w:trHeight w:val="80"/>
        </w:trPr>
        <w:tc>
          <w:tcPr>
            <w:tcW w:w="2043"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3"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79"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84"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2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398"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01"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43"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3"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57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02"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41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79"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955DC4">
        <w:trPr>
          <w:trHeight w:val="320"/>
        </w:trPr>
        <w:tc>
          <w:tcPr>
            <w:tcW w:w="2043"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03"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955DC4">
        <w:trPr>
          <w:trHeight w:val="320"/>
        </w:trPr>
        <w:tc>
          <w:tcPr>
            <w:tcW w:w="2043"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2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01"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955DC4">
        <w:trPr>
          <w:trHeight w:val="320"/>
        </w:trPr>
        <w:tc>
          <w:tcPr>
            <w:tcW w:w="2043"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2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01"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955DC4">
        <w:trPr>
          <w:trHeight w:val="320"/>
        </w:trPr>
        <w:tc>
          <w:tcPr>
            <w:tcW w:w="2043"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2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01"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955DC4">
        <w:trPr>
          <w:trHeight w:val="320"/>
        </w:trPr>
        <w:tc>
          <w:tcPr>
            <w:tcW w:w="2043"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2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398"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01"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955DC4">
        <w:trPr>
          <w:trHeight w:val="320"/>
        </w:trPr>
        <w:tc>
          <w:tcPr>
            <w:tcW w:w="2043"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2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398"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03"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01"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41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955DC4">
        <w:trPr>
          <w:trHeight w:val="320"/>
        </w:trPr>
        <w:tc>
          <w:tcPr>
            <w:tcW w:w="2043"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2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03"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01"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41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213"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commentRangeStart w:id="34"/>
            <w:r w:rsidRPr="00261FAA">
              <w:rPr>
                <w:color w:val="000000"/>
              </w:rPr>
              <w:t>0.045</w:t>
            </w:r>
            <w:commentRangeEnd w:id="34"/>
            <w:r w:rsidR="00937B7E">
              <w:rPr>
                <w:rStyle w:val="CommentReference"/>
              </w:rPr>
              <w:commentReference w:id="34"/>
            </w:r>
          </w:p>
        </w:tc>
        <w:tc>
          <w:tcPr>
            <w:tcW w:w="1398"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03"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01"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41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09917AB3" w:rsidR="009F20B5" w:rsidRDefault="009F20B5" w:rsidP="00DE2B27">
      <w:pPr>
        <w:spacing w:line="360" w:lineRule="auto"/>
        <w:rPr>
          <w:b/>
        </w:rPr>
      </w:pPr>
      <w:r>
        <w:rPr>
          <w:b/>
        </w:rPr>
        <w:lastRenderedPageBreak/>
        <w:t>Figure 3</w:t>
      </w:r>
      <w:r w:rsidR="00955DC4">
        <w:rPr>
          <w:b/>
          <w:noProof/>
        </w:rPr>
        <w:drawing>
          <wp:inline distT="0" distB="0" distL="0" distR="0" wp14:anchorId="2D1CDF8C" wp14:editId="753AB12D">
            <wp:extent cx="5943600" cy="1981200"/>
            <wp:effectExtent l="0" t="0" r="0" b="0"/>
            <wp:docPr id="1154377419" name="Picture 8"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7419" name="Picture 8" descr="A diagram of soil fertilization&#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w:t>
      </w:r>
      <w:commentRangeStart w:id="35"/>
      <w:commentRangeStart w:id="36"/>
      <w:r w:rsidR="009F20B5">
        <w:rPr>
          <w:bCs/>
        </w:rPr>
        <w:t>Tukey</w:t>
      </w:r>
      <w:commentRangeEnd w:id="35"/>
      <w:r w:rsidR="00FF3996">
        <w:rPr>
          <w:rStyle w:val="CommentReference"/>
        </w:rPr>
        <w:commentReference w:id="35"/>
      </w:r>
      <w:commentRangeEnd w:id="36"/>
      <w:r w:rsidR="00FF3996">
        <w:rPr>
          <w:rStyle w:val="CommentReference"/>
        </w:rPr>
        <w:commentReference w:id="36"/>
      </w:r>
      <w:r w:rsidR="009F20B5">
        <w:rPr>
          <w:bCs/>
        </w:rPr>
        <w:t xml:space="preserve">: </w:t>
      </w:r>
      <w:r w:rsidR="009F20B5">
        <w:rPr>
          <w:bCs/>
          <w:i/>
          <w:iCs/>
        </w:rPr>
        <w:t>p</w:t>
      </w:r>
      <w:r w:rsidR="009F20B5">
        <w:rPr>
          <w:bCs/>
        </w:rPr>
        <w:t>&lt;0.05 in both cases).</w:t>
      </w:r>
    </w:p>
    <w:p w14:paraId="08FF3730" w14:textId="659A90B7"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w:t>
      </w:r>
      <w:commentRangeStart w:id="37"/>
      <w:r w:rsidR="009F20B5">
        <w:rPr>
          <w:color w:val="000000"/>
        </w:rPr>
        <w:t>Tukey</w:t>
      </w:r>
      <w:ins w:id="38" w:author="Smith, Nick" w:date="2023-07-25T16:06:00Z">
        <w:r w:rsidR="00FF3996">
          <w:rPr>
            <w:color w:val="000000"/>
          </w:rPr>
          <w:t xml:space="preserve"> test of the relationship between fertilization amount and </w:t>
        </w:r>
        <w:proofErr w:type="spellStart"/>
        <w:r w:rsidR="00FF3996">
          <w:rPr>
            <w:color w:val="000000"/>
          </w:rPr>
          <w:t>Ncost</w:t>
        </w:r>
      </w:ins>
      <w:commentRangeEnd w:id="37"/>
      <w:proofErr w:type="spellEnd"/>
      <w:ins w:id="39" w:author="Smith, Nick" w:date="2023-07-25T16:07:00Z">
        <w:r w:rsidR="00FF3996">
          <w:rPr>
            <w:rStyle w:val="CommentReference"/>
          </w:rPr>
          <w:commentReference w:id="37"/>
        </w:r>
      </w:ins>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w:t>
      </w:r>
      <w:del w:id="40" w:author="Smith, Nick" w:date="2023-07-25T16:07:00Z">
        <w:r w:rsidR="009F20B5" w:rsidDel="00FF3996">
          <w:rPr>
            <w:color w:val="000000"/>
          </w:rPr>
          <w:delText xml:space="preserve">Tukey: </w:delText>
        </w:r>
      </w:del>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w:t>
      </w:r>
      <w:ins w:id="41" w:author="Smith, Nick" w:date="2023-07-25T16:12:00Z">
        <w:r w:rsidR="00FF3996">
          <w:rPr>
            <w:bCs/>
          </w:rPr>
          <w:t xml:space="preserve"> any other treatment type</w:t>
        </w:r>
        <w:r w:rsidR="00502333">
          <w:rPr>
            <w:bCs/>
          </w:rPr>
          <w:t xml:space="preserve"> as indicated by s</w:t>
        </w:r>
      </w:ins>
      <w:ins w:id="42" w:author="Smith, Nick" w:date="2023-07-25T16:13:00Z">
        <w:r w:rsidR="00502333">
          <w:rPr>
            <w:bCs/>
          </w:rPr>
          <w:t>ignificantly different slopes in this treatment than all others</w:t>
        </w:r>
      </w:ins>
      <w:r w:rsidR="009F20B5">
        <w:rPr>
          <w:bCs/>
        </w:rPr>
        <w:t xml:space="preserve"> </w:t>
      </w:r>
      <w:del w:id="43" w:author="Smith, Nick" w:date="2023-07-25T16:12:00Z">
        <w:r w:rsidR="009F20B5" w:rsidDel="00FF3996">
          <w:rPr>
            <w:bCs/>
          </w:rPr>
          <w:delText>uninoculated plants grown under aCO</w:delText>
        </w:r>
        <w:r w:rsidR="009F20B5" w:rsidDel="00FF3996">
          <w:rPr>
            <w:bCs/>
            <w:vertAlign w:val="subscript"/>
          </w:rPr>
          <w:delText>2</w:delText>
        </w:r>
        <w:r w:rsidR="009F20B5" w:rsidDel="00FF3996">
          <w:rPr>
            <w:bCs/>
          </w:rPr>
          <w:delText xml:space="preserve"> </w:delText>
        </w:r>
      </w:del>
      <w:r w:rsidR="009F20B5">
        <w:rPr>
          <w:bCs/>
        </w:rPr>
        <w:t xml:space="preserve">(Tukey: </w:t>
      </w:r>
      <w:r w:rsidR="009F20B5" w:rsidRPr="00D83A10">
        <w:rPr>
          <w:bCs/>
          <w:i/>
          <w:iCs/>
        </w:rPr>
        <w:t>p</w:t>
      </w:r>
      <w:del w:id="44" w:author="Smith, Nick" w:date="2023-07-25T16:08:00Z">
        <w:r w:rsidR="009F20B5" w:rsidDel="00FF3996">
          <w:rPr>
            <w:bCs/>
          </w:rPr>
          <w:delText>=</w:delText>
        </w:r>
      </w:del>
      <w:ins w:id="45" w:author="Smith, Nick" w:date="2023-07-25T16:08:00Z">
        <w:r w:rsidR="00FF3996">
          <w:rPr>
            <w:bCs/>
          </w:rPr>
          <w:t>&lt;</w:t>
        </w:r>
      </w:ins>
      <w:r w:rsidR="009F20B5">
        <w:rPr>
          <w:bCs/>
        </w:rPr>
        <w:t>0.0</w:t>
      </w:r>
      <w:del w:id="46" w:author="Smith, Nick" w:date="2023-07-25T16:08:00Z">
        <w:r w:rsidR="009F20B5" w:rsidDel="00FF3996">
          <w:rPr>
            <w:bCs/>
          </w:rPr>
          <w:delText>0</w:delText>
        </w:r>
      </w:del>
      <w:r w:rsidR="009F20B5">
        <w:rPr>
          <w:bCs/>
        </w:rPr>
        <w:t>1</w:t>
      </w:r>
      <w:ins w:id="47" w:author="Smith, Nick" w:date="2023-07-25T16:13:00Z">
        <w:r w:rsidR="00502333">
          <w:rPr>
            <w:bCs/>
          </w:rPr>
          <w:t xml:space="preserve"> in all cases</w:t>
        </w:r>
      </w:ins>
      <w:r w:rsidR="009F20B5">
        <w:rPr>
          <w:bCs/>
        </w:rPr>
        <w:t>)</w:t>
      </w:r>
      <w:del w:id="48" w:author="Smith, Nick" w:date="2023-07-25T16:13:00Z">
        <w:r w:rsidR="009F20B5" w:rsidDel="00502333">
          <w:rPr>
            <w:bCs/>
          </w:rPr>
          <w:delText xml:space="preserve"> and inoculated plants grown under either aCO</w:delText>
        </w:r>
        <w:r w:rsidR="009F20B5" w:rsidDel="00502333">
          <w:rPr>
            <w:bCs/>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 xml:space="preserve">&lt;0.001) or </w:delText>
        </w:r>
        <w:r w:rsidR="009B053E" w:rsidDel="00502333">
          <w:delText>eCO</w:delText>
        </w:r>
        <w:r w:rsidR="009B053E" w:rsidDel="00502333">
          <w:rPr>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&lt;0.001)</w:delText>
        </w:r>
      </w:del>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22405E2" w:rsidR="009F20B5" w:rsidRDefault="00955DC4" w:rsidP="008A144F">
      <w:pPr>
        <w:spacing w:line="360" w:lineRule="auto"/>
        <w:rPr>
          <w:bCs/>
        </w:rPr>
      </w:pPr>
      <w:r>
        <w:rPr>
          <w:bCs/>
          <w:noProof/>
        </w:rPr>
        <w:drawing>
          <wp:inline distT="0" distB="0" distL="0" distR="0" wp14:anchorId="3B0262A7" wp14:editId="10F790FE">
            <wp:extent cx="5943600" cy="3962400"/>
            <wp:effectExtent l="0" t="0" r="0" b="0"/>
            <wp:docPr id="1899329057" name="Picture 9"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9057" name="Picture 9"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4A4AC440" w:rsidR="0004189D" w:rsidRDefault="009F20B5" w:rsidP="0004189D">
      <w:pPr>
        <w:spacing w:line="360" w:lineRule="auto"/>
        <w:rPr>
          <w:bCs/>
        </w:rPr>
      </w:pPr>
      <w:r>
        <w:rPr>
          <w:bCs/>
        </w:rPr>
        <w:t xml:space="preserve">In this study, </w:t>
      </w:r>
      <w:proofErr w:type="gramStart"/>
      <w:r>
        <w:rPr>
          <w:bCs/>
        </w:rPr>
        <w:t>leaf</w:t>
      </w:r>
      <w:proofErr w:type="gramEnd"/>
      <w:r>
        <w:rPr>
          <w:bCs/>
        </w:rPr>
        <w:t xml:space="preserve">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commentRangeStart w:id="49"/>
      <w:r w:rsidR="0004189D">
        <w:rPr>
          <w:bCs/>
          <w:i/>
          <w:iCs/>
        </w:rPr>
        <w:t>V</w:t>
      </w:r>
      <w:r w:rsidR="0004189D">
        <w:rPr>
          <w:bCs/>
          <w:vertAlign w:val="subscript"/>
        </w:rPr>
        <w:t>cmax25</w:t>
      </w:r>
      <w:commentRangeEnd w:id="49"/>
      <w:r w:rsidR="002141C8">
        <w:rPr>
          <w:rStyle w:val="CommentReference"/>
        </w:rPr>
        <w:commentReference w:id="49"/>
      </w:r>
      <w:r w:rsidR="0004189D">
        <w:rPr>
          <w:bCs/>
        </w:rPr>
        <w:t xml:space="preserve"> increased the fraction of leaf nitrogen allocated to photosynthesis</w:t>
      </w:r>
      <w:ins w:id="50" w:author="Smith, Nick" w:date="2023-07-25T16:16:00Z">
        <w:r w:rsidR="002141C8">
          <w:rPr>
            <w:bCs/>
          </w:rPr>
          <w:t xml:space="preserve"> under eCO</w:t>
        </w:r>
        <w:r w:rsidR="002141C8">
          <w:rPr>
            <w:bCs/>
            <w:vertAlign w:val="subscript"/>
          </w:rPr>
          <w:t>2</w:t>
        </w:r>
      </w:ins>
      <w:r w:rsidR="0004189D">
        <w:rPr>
          <w:bCs/>
        </w:rPr>
        <w:t>.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 xml:space="preserve">(Ainsworth et al., 2002; Ainsworth &amp; Long, 2005; Ainsworth &amp; Rogers, 2007; Drake et al., 1997; </w:t>
          </w:r>
          <w:proofErr w:type="spellStart"/>
          <w:r w:rsidR="00BA7638">
            <w:t>Dusenge</w:t>
          </w:r>
          <w:proofErr w:type="spellEnd"/>
          <w:r w:rsidR="00BA7638">
            <w:t xml:space="preserve"> et al., 2019; Makino et al., 1997; Poorter et al., 2022; N. G. Smith &amp; Dukes, 2013)</w:t>
          </w:r>
        </w:sdtContent>
      </w:sdt>
      <w:r w:rsidR="0004189D">
        <w:rPr>
          <w:bCs/>
        </w:rPr>
        <w:t xml:space="preserve">, and follow </w:t>
      </w:r>
      <w:commentRangeStart w:id="51"/>
      <w:r w:rsidR="0004189D">
        <w:rPr>
          <w:bCs/>
        </w:rPr>
        <w:t xml:space="preserve">patterns expected from photosynthetic least-cost theory </w:t>
      </w:r>
      <w:commentRangeEnd w:id="51"/>
      <w:r w:rsidR="002141C8">
        <w:rPr>
          <w:rStyle w:val="CommentReference"/>
        </w:rPr>
        <w:commentReference w:id="51"/>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12BFC6B7" w:rsidR="0004189D" w:rsidRPr="0010020B" w:rsidRDefault="0004189D" w:rsidP="0010020B">
      <w:pPr>
        <w:spacing w:line="360" w:lineRule="auto"/>
        <w:ind w:firstLine="720"/>
        <w:rPr>
          <w:bCs/>
        </w:rPr>
      </w:pPr>
      <w:commentRangeStart w:id="52"/>
      <w:commentRangeStart w:id="53"/>
      <w:r>
        <w:rPr>
          <w:bCs/>
        </w:rPr>
        <w:t>Increasing</w:t>
      </w:r>
      <w:commentRangeEnd w:id="52"/>
      <w:r w:rsidR="00DD269A">
        <w:rPr>
          <w:rStyle w:val="CommentReference"/>
        </w:rPr>
        <w:commentReference w:id="52"/>
      </w:r>
      <w:commentRangeEnd w:id="53"/>
      <w:r w:rsidR="00FB6D69">
        <w:rPr>
          <w:rStyle w:val="CommentReference"/>
        </w:rPr>
        <w:commentReference w:id="53"/>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w:t>
      </w:r>
      <w:commentRangeStart w:id="54"/>
      <w:r>
        <w:rPr>
          <w:bCs/>
        </w:rPr>
        <w:t>Fig. S</w:t>
      </w:r>
      <w:r w:rsidR="008A6F85">
        <w:rPr>
          <w:bCs/>
        </w:rPr>
        <w:t>4</w:t>
      </w:r>
      <w:r>
        <w:rPr>
          <w:bCs/>
        </w:rPr>
        <w:t>a</w:t>
      </w:r>
      <w:commentRangeEnd w:id="54"/>
      <w:r w:rsidR="002141C8">
        <w:rPr>
          <w:rStyle w:val="CommentReference"/>
        </w:rPr>
        <w:commentReference w:id="54"/>
      </w:r>
      <w:r>
        <w:rPr>
          <w:bCs/>
        </w:rPr>
        <w:t>).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ould not alter the</w:t>
      </w:r>
      <w:ins w:id="55" w:author="Smith, Nick" w:date="2023-07-25T16:25:00Z">
        <w:r w:rsidR="00FB58C3">
          <w:rPr>
            <w:color w:val="000000"/>
          </w:rPr>
          <w:t xml:space="preserve"> </w:t>
        </w:r>
        <w:commentRangeStart w:id="56"/>
        <w:r w:rsidR="00FB58C3">
          <w:rPr>
            <w:color w:val="000000"/>
          </w:rPr>
          <w:t>impact of CO</w:t>
        </w:r>
        <w:r w:rsidR="00FB58C3">
          <w:rPr>
            <w:color w:val="000000"/>
            <w:vertAlign w:val="subscript"/>
          </w:rPr>
          <w:t>2</w:t>
        </w:r>
        <w:r w:rsidR="00FB58C3">
          <w:rPr>
            <w:color w:val="000000"/>
          </w:rPr>
          <w:t xml:space="preserve"> on the</w:t>
        </w:r>
      </w:ins>
      <w:r>
        <w:rPr>
          <w:color w:val="000000"/>
        </w:rPr>
        <w:t xml:space="preserve"> </w:t>
      </w:r>
      <w:commentRangeEnd w:id="56"/>
      <w:r w:rsidR="00FB58C3">
        <w:rPr>
          <w:rStyle w:val="CommentReference"/>
        </w:rPr>
        <w:commentReference w:id="56"/>
      </w:r>
      <w:r w:rsidR="00C63CDB">
        <w:rPr>
          <w:color w:val="000000"/>
        </w:rPr>
        <w:t xml:space="preserve">relative </w:t>
      </w:r>
      <w:r>
        <w:rPr>
          <w:color w:val="000000"/>
        </w:rPr>
        <w:t>fraction of leaf nitrogen content used to support photosynthetic capacity.</w:t>
      </w:r>
      <w:r w:rsidR="0010020B">
        <w:rPr>
          <w:color w:val="000000"/>
        </w:rPr>
        <w:t xml:space="preserve"> </w:t>
      </w:r>
      <w:commentRangeStart w:id="57"/>
      <w:r w:rsidR="0010020B">
        <w:rPr>
          <w:color w:val="000000"/>
        </w:rPr>
        <w:t xml:space="preserve">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w:t>
      </w:r>
      <w:commentRangeEnd w:id="57"/>
      <w:r w:rsidR="00417DED">
        <w:rPr>
          <w:rStyle w:val="CommentReference"/>
        </w:rPr>
        <w:commentReference w:id="57"/>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6A9DDBB9"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 xml:space="preserve">(Ainsworth et al., 2002; </w:t>
          </w:r>
          <w:proofErr w:type="spellStart"/>
          <w:r w:rsidR="00BA7638" w:rsidRPr="00BA7638">
            <w:rPr>
              <w:color w:val="000000"/>
            </w:rPr>
            <w:t>Finzi</w:t>
          </w:r>
          <w:proofErr w:type="spellEnd"/>
          <w:r w:rsidR="00BA7638" w:rsidRPr="00BA7638">
            <w:rPr>
              <w:color w:val="000000"/>
            </w:rPr>
            <w:t xml:space="preserve">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w:t>
      </w:r>
      <w:commentRangeStart w:id="58"/>
      <w:r>
        <w:rPr>
          <w:bCs/>
        </w:rPr>
        <w:t>.</w:t>
      </w:r>
      <w:commentRangeEnd w:id="58"/>
      <w:r w:rsidR="00341F10">
        <w:rPr>
          <w:rStyle w:val="CommentReference"/>
        </w:rPr>
        <w:commentReference w:id="58"/>
      </w:r>
      <w:r>
        <w:rPr>
          <w:bCs/>
        </w:rPr>
        <w:t xml:space="preserve"> </w:t>
      </w:r>
      <w:commentRangeStart w:id="59"/>
      <w:r>
        <w:rPr>
          <w:bCs/>
        </w:rPr>
        <w:t>However</w:t>
      </w:r>
      <w:commentRangeEnd w:id="59"/>
      <w:r w:rsidR="00341F10">
        <w:rPr>
          <w:rStyle w:val="CommentReference"/>
        </w:rPr>
        <w:commentReference w:id="59"/>
      </w:r>
      <w:r>
        <w:rPr>
          <w:bCs/>
        </w:rPr>
        <w:t xml:space="preserve">, </w:t>
      </w:r>
      <w:r w:rsidR="009E6F1A">
        <w:rPr>
          <w:bCs/>
        </w:rPr>
        <w:t>increasing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60"/>
      <w:r>
        <w:rPr>
          <w:bCs/>
        </w:rPr>
        <w:t xml:space="preserve">demand </w:t>
      </w:r>
      <w:commentRangeEnd w:id="60"/>
      <w:r w:rsidR="00341F10">
        <w:rPr>
          <w:rStyle w:val="CommentReference"/>
        </w:rPr>
        <w:commentReference w:id="60"/>
      </w:r>
      <w:r>
        <w:rPr>
          <w:bCs/>
        </w:rPr>
        <w:t xml:space="preserve">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61"/>
      <w:r w:rsidR="0004189D">
        <w:rPr>
          <w:bCs/>
        </w:rPr>
        <w:t xml:space="preserve">This response could have been due to </w:t>
      </w:r>
      <w:r w:rsidR="00332B6F">
        <w:rPr>
          <w:bCs/>
        </w:rPr>
        <w:t xml:space="preserve">a </w:t>
      </w:r>
      <w:r w:rsidR="0004189D">
        <w:rPr>
          <w:bCs/>
        </w:rPr>
        <w:t>negative effect of increasing fertilization on nodulation</w:t>
      </w:r>
      <w:commentRangeEnd w:id="61"/>
      <w:r w:rsidR="00341F10">
        <w:rPr>
          <w:rStyle w:val="CommentReference"/>
        </w:rPr>
        <w:commentReference w:id="61"/>
      </w:r>
      <w:r w:rsidR="0004189D">
        <w:rPr>
          <w:bCs/>
        </w:rPr>
        <w:t xml:space="preserve">,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 xml:space="preserve">(Gibson &amp; Harper, 1985; Perkowski et al., 2021; </w:t>
          </w:r>
          <w:proofErr w:type="spellStart"/>
          <w:r w:rsidR="00BA7638">
            <w:t>Rastetter</w:t>
          </w:r>
          <w:proofErr w:type="spellEnd"/>
          <w:r w:rsidR="00BA7638">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79196893"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w:t>
      </w:r>
      <w:commentRangeStart w:id="62"/>
      <w:r>
        <w:rPr>
          <w:bCs/>
        </w:rPr>
        <w:t xml:space="preserve">fertilization </w:t>
      </w:r>
      <w:commentRangeEnd w:id="62"/>
      <w:r w:rsidR="00527403">
        <w:rPr>
          <w:rStyle w:val="CommentReference"/>
        </w:rPr>
        <w:commentReference w:id="62"/>
      </w:r>
      <w:del w:id="63" w:author="Smith, Nick" w:date="2023-07-25T16:48:00Z">
        <w:r w:rsidDel="00527403">
          <w:rPr>
            <w:bCs/>
          </w:rPr>
          <w:delText xml:space="preserve">may </w:delText>
        </w:r>
      </w:del>
      <w:r>
        <w:rPr>
          <w:bCs/>
        </w:rPr>
        <w:t>play</w:t>
      </w:r>
      <w:ins w:id="64" w:author="Smith, Nick" w:date="2023-07-25T16:48:00Z">
        <w:r w:rsidR="00527403">
          <w:rPr>
            <w:bCs/>
          </w:rPr>
          <w:t>s</w:t>
        </w:r>
      </w:ins>
      <w:r>
        <w:rPr>
          <w:bCs/>
        </w:rPr>
        <w:t xml:space="preserve">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 xml:space="preserve">Plant, </w:t>
          </w:r>
          <w:proofErr w:type="gramStart"/>
          <w:r>
            <w:rPr>
              <w:i/>
              <w:iCs/>
            </w:rPr>
            <w:t>Cell</w:t>
          </w:r>
          <w:proofErr w:type="gramEnd"/>
          <w:r>
            <w:rPr>
              <w:i/>
              <w:iCs/>
            </w:rPr>
            <w:t xml:space="preserve">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proofErr w:type="spellStart"/>
          <w:r>
            <w:t>Lenth</w:t>
          </w:r>
          <w:proofErr w:type="spellEnd"/>
          <w:r>
            <w:t xml:space="preserve">,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proofErr w:type="spellStart"/>
          <w:r>
            <w:lastRenderedPageBreak/>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proofErr w:type="spellStart"/>
          <w:r>
            <w:lastRenderedPageBreak/>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0332A3" w:rsidRDefault="000332A3">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8" w:author="Smith, Nick" w:date="2023-07-25T14:25:00Z" w:initials="SN">
    <w:p w14:paraId="26ABF42A" w14:textId="266CD50F" w:rsidR="002B07ED" w:rsidRDefault="002B07ED">
      <w:pPr>
        <w:pStyle w:val="CommentText"/>
      </w:pPr>
      <w:r>
        <w:rPr>
          <w:rStyle w:val="CommentReference"/>
        </w:rPr>
        <w:annotationRef/>
      </w:r>
      <w:r>
        <w:t xml:space="preserve">Make sure to check consistency of citation </w:t>
      </w:r>
      <w:r>
        <w:t>formatting</w:t>
      </w:r>
    </w:p>
  </w:comment>
  <w:comment w:id="9" w:author="Smith, Nick" w:date="2023-07-25T14:26:00Z" w:initials="SN">
    <w:p w14:paraId="72B0B75D" w14:textId="3F86D415" w:rsidR="00C559DA" w:rsidRDefault="00C559DA">
      <w:pPr>
        <w:pStyle w:val="CommentText"/>
      </w:pPr>
      <w:r>
        <w:rPr>
          <w:rStyle w:val="CommentReference"/>
        </w:rPr>
        <w:annotationRef/>
      </w:r>
      <w:r>
        <w:t>Is this just due to photosynthetic downregulation or an inclusion of the N cycle</w:t>
      </w:r>
      <w:r w:rsidR="00634F94">
        <w:t xml:space="preserve"> (which would have myriad other impacts)</w:t>
      </w:r>
      <w:r>
        <w:t>?</w:t>
      </w:r>
    </w:p>
  </w:comment>
  <w:comment w:id="10" w:author="Smith, Nick" w:date="2023-07-25T14:28:00Z" w:initials="SN">
    <w:p w14:paraId="08EAC1FA" w14:textId="492E5F2F" w:rsidR="00634F94" w:rsidRDefault="00634F94">
      <w:pPr>
        <w:pStyle w:val="CommentText"/>
      </w:pPr>
      <w:r>
        <w:rPr>
          <w:rStyle w:val="CommentReference"/>
        </w:rPr>
        <w:annotationRef/>
      </w:r>
      <w:r>
        <w:t>To encompass WUE and NUE as well</w:t>
      </w:r>
      <w:r w:rsidR="00A81418">
        <w:t xml:space="preserve">; could spell them all </w:t>
      </w:r>
      <w:r w:rsidR="00A81418">
        <w:t>out</w:t>
      </w:r>
    </w:p>
  </w:comment>
  <w:comment w:id="11" w:author="Smith, Nick" w:date="2023-07-25T14:29:00Z" w:initials="SN">
    <w:p w14:paraId="587FF86F" w14:textId="44DF73A7" w:rsidR="00FB6C66" w:rsidRDefault="00FB6C66">
      <w:pPr>
        <w:pStyle w:val="CommentText"/>
      </w:pPr>
      <w:r>
        <w:rPr>
          <w:rStyle w:val="CommentReference"/>
        </w:rPr>
        <w:annotationRef/>
      </w:r>
      <w:r>
        <w:t xml:space="preserve">What is the main point of this paragraph? For instance, this section does not connect well in my opinion to the first sentence. I would consider </w:t>
      </w:r>
      <w:r>
        <w:t>restructuring</w:t>
      </w:r>
    </w:p>
  </w:comment>
  <w:comment w:id="12" w:author="Smith, Nick" w:date="2023-07-25T14:37:00Z" w:initials="SN">
    <w:p w14:paraId="4A043787" w14:textId="43E811D8" w:rsidR="00D30311" w:rsidRDefault="00D30311">
      <w:pPr>
        <w:pStyle w:val="CommentText"/>
      </w:pPr>
      <w:r>
        <w:rPr>
          <w:rStyle w:val="CommentReference"/>
        </w:rPr>
        <w:annotationRef/>
      </w:r>
      <w:r>
        <w:t>I would add Wang Han’s 2017 paper</w:t>
      </w:r>
      <w:r w:rsidR="00DE0CDB">
        <w:t>. It’s really the first “unified theory”</w:t>
      </w:r>
    </w:p>
  </w:comment>
  <w:comment w:id="13" w:author="Smith, Nick" w:date="2023-07-25T14:42:00Z" w:initials="SN">
    <w:p w14:paraId="7AFDFB5E" w14:textId="172D2246" w:rsidR="00924281" w:rsidRDefault="00924281">
      <w:pPr>
        <w:pStyle w:val="CommentText"/>
      </w:pPr>
      <w:r>
        <w:rPr>
          <w:rStyle w:val="CommentReference"/>
        </w:rPr>
        <w:annotationRef/>
      </w:r>
      <w:r>
        <w:t xml:space="preserve">Maybe just quickly note how </w:t>
      </w:r>
      <w:r>
        <w:t>this plays into the two hypotheses above</w:t>
      </w:r>
    </w:p>
  </w:comment>
  <w:comment w:id="14" w:author="Smith, Nick" w:date="2023-07-25T14:46:00Z" w:initials="SN">
    <w:p w14:paraId="6A56DB73" w14:textId="2193056E" w:rsidR="00B869C1" w:rsidRDefault="00B869C1">
      <w:pPr>
        <w:pStyle w:val="CommentText"/>
      </w:pPr>
      <w:r>
        <w:rPr>
          <w:rStyle w:val="CommentReference"/>
        </w:rPr>
        <w:annotationRef/>
      </w:r>
      <w:r>
        <w:t xml:space="preserve">Attempt at this in the added sentence at the </w:t>
      </w:r>
      <w:r>
        <w:t>end</w:t>
      </w:r>
    </w:p>
  </w:comment>
  <w:comment w:id="18" w:author="Smith, Nick" w:date="2023-07-25T14:48:00Z" w:initials="SN">
    <w:p w14:paraId="3CDD2348" w14:textId="0C989686" w:rsidR="0037141F" w:rsidRDefault="0037141F">
      <w:pPr>
        <w:pStyle w:val="CommentText"/>
      </w:pPr>
      <w:r>
        <w:rPr>
          <w:rStyle w:val="CommentReference"/>
        </w:rPr>
        <w:annotationRef/>
      </w:r>
      <w:r>
        <w:t>After getting to this point, I wonder if it might be simpler to phrase things in a nitrogen supply/demand content</w:t>
      </w:r>
      <w:r w:rsidR="000332A3">
        <w:t xml:space="preserve"> </w:t>
      </w:r>
      <w:r w:rsidR="000332A3">
        <w:t>throughout</w:t>
      </w:r>
    </w:p>
  </w:comment>
  <w:comment w:id="21" w:author="Smith, Nick" w:date="2023-07-25T16:02:00Z" w:initials="SN">
    <w:p w14:paraId="42E214DB" w14:textId="65EAA796" w:rsidR="00FF3996" w:rsidRDefault="00FF3996">
      <w:pPr>
        <w:pStyle w:val="CommentText"/>
      </w:pPr>
      <w:r>
        <w:rPr>
          <w:rStyle w:val="CommentReference"/>
        </w:rPr>
        <w:annotationRef/>
      </w:r>
      <w:r>
        <w:t>Missing hypothesis about the fraction of N in photosynthesis and chi</w:t>
      </w:r>
    </w:p>
  </w:comment>
  <w:comment w:id="22" w:author="Smith, Nick" w:date="2023-07-25T14:59:00Z" w:initials="SN">
    <w:p w14:paraId="581420B5" w14:textId="59AE661B" w:rsidR="00CC6AE8" w:rsidRDefault="00CC6AE8">
      <w:pPr>
        <w:pStyle w:val="CommentText"/>
      </w:pPr>
      <w:r>
        <w:rPr>
          <w:rStyle w:val="CommentReference"/>
        </w:rPr>
        <w:annotationRef/>
      </w:r>
      <w:r>
        <w:t>Might state that post-processed images were visually assessed to look for errors in the automation process</w:t>
      </w:r>
    </w:p>
  </w:comment>
  <w:comment w:id="23" w:author="Perkowski, Evan A" w:date="2023-07-26T14:40:00Z" w:initials="PEA">
    <w:p w14:paraId="4B321C65" w14:textId="77777777" w:rsidR="00D52184" w:rsidRDefault="00D52184" w:rsidP="005E5C2E">
      <w:r>
        <w:rPr>
          <w:rStyle w:val="CommentReference"/>
        </w:rPr>
        <w:annotationRef/>
      </w:r>
      <w:r>
        <w:rPr>
          <w:color w:val="000000"/>
          <w:sz w:val="20"/>
          <w:szCs w:val="20"/>
        </w:rPr>
        <w:t>Chat with nick on 07/26: maybe best to remove relative fractions here and focus on PNUE?</w:t>
      </w:r>
    </w:p>
  </w:comment>
  <w:comment w:id="24" w:author="Smith, Nick" w:date="2023-07-25T15:07:00Z" w:initials="SN">
    <w:p w14:paraId="6FF6B637" w14:textId="43941323" w:rsidR="007A4FD5" w:rsidRDefault="007A4FD5">
      <w:pPr>
        <w:pStyle w:val="CommentText"/>
      </w:pPr>
      <w:r>
        <w:rPr>
          <w:rStyle w:val="CommentReference"/>
        </w:rPr>
        <w:annotationRef/>
      </w:r>
      <w:r>
        <w:t>Might briefly summarize here and point to the other paper for full explanation</w:t>
      </w:r>
    </w:p>
  </w:comment>
  <w:comment w:id="25" w:author="Smith, Nick" w:date="2023-07-25T15:21:00Z" w:initials="SN">
    <w:p w14:paraId="1BB5AB0E" w14:textId="6E0D8CAE" w:rsidR="003F462B" w:rsidRDefault="003F462B">
      <w:pPr>
        <w:pStyle w:val="CommentText"/>
      </w:pPr>
      <w:r>
        <w:rPr>
          <w:rStyle w:val="CommentReference"/>
        </w:rPr>
        <w:annotationRef/>
      </w:r>
      <w:r>
        <w:t>Chi?</w:t>
      </w:r>
    </w:p>
  </w:comment>
  <w:comment w:id="26" w:author="Smith, Nick" w:date="2023-07-25T15:12:00Z" w:initials="SN">
    <w:p w14:paraId="4861C821" w14:textId="0C40C7CC" w:rsidR="00995626" w:rsidRDefault="00995626">
      <w:pPr>
        <w:pStyle w:val="CommentText"/>
      </w:pPr>
      <w:r>
        <w:rPr>
          <w:rStyle w:val="CommentReference"/>
        </w:rPr>
        <w:annotationRef/>
      </w:r>
      <w:r>
        <w:t>These Tukey values show that there is an increase with inoculation in both treatments, but don’t speak to the main point of the sentence that the increase was stronger under eCO2 (unless I’m missing something)</w:t>
      </w:r>
    </w:p>
  </w:comment>
  <w:comment w:id="27" w:author="Smith, Nick" w:date="2023-07-25T15:14:00Z" w:initials="SN">
    <w:p w14:paraId="70DC22C8" w14:textId="1CB10028" w:rsidR="00A37024" w:rsidRDefault="00A37024">
      <w:pPr>
        <w:pStyle w:val="CommentText"/>
      </w:pPr>
      <w:r>
        <w:rPr>
          <w:rStyle w:val="CommentReference"/>
        </w:rPr>
        <w:annotationRef/>
      </w:r>
      <w:r>
        <w:t>Is this comparing the slopes between inoculated and uninoculated in all cases?</w:t>
      </w:r>
    </w:p>
  </w:comment>
  <w:comment w:id="28" w:author="Smith, Nick" w:date="2023-07-25T16:23:00Z" w:initials="SN">
    <w:p w14:paraId="07E25A89" w14:textId="6EB9B8D6" w:rsidR="00816CB1" w:rsidRDefault="00816CB1">
      <w:pPr>
        <w:pStyle w:val="CommentText"/>
      </w:pPr>
      <w:r>
        <w:rPr>
          <w:rStyle w:val="CommentReference"/>
        </w:rPr>
        <w:annotationRef/>
      </w:r>
      <w:r>
        <w:t xml:space="preserve">Not sure that the categorical coefficients tell us much beyond the sign of the response. Also, pretty difficult to interpret interactions between continuous and </w:t>
      </w:r>
      <w:r>
        <w:t xml:space="preserve">catgorical </w:t>
      </w:r>
      <w:r>
        <w:t>effects</w:t>
      </w:r>
    </w:p>
  </w:comment>
  <w:comment w:id="29" w:author="Smith, Nick" w:date="2023-07-25T15:15:00Z" w:initials="SN">
    <w:p w14:paraId="3C986602" w14:textId="72238D42" w:rsidR="00A37024" w:rsidRDefault="00A37024">
      <w:pPr>
        <w:pStyle w:val="CommentText"/>
      </w:pPr>
      <w:r>
        <w:rPr>
          <w:rStyle w:val="CommentReference"/>
        </w:rPr>
        <w:annotationRef/>
      </w:r>
      <w:r>
        <w:t xml:space="preserve">I would suggest modifying colors and symbols to better indicate the treatments. I keep having to look back at the legend to remember what color </w:t>
      </w:r>
      <w:r>
        <w:t>is what. For instance, maybe the co2 treatments could be indicated with warm and cool colors and the inoculation could be indicated with different symbols for the points.</w:t>
      </w:r>
    </w:p>
  </w:comment>
  <w:comment w:id="30" w:author="Smith, Nick" w:date="2023-07-25T15:34:00Z" w:initials="SN">
    <w:p w14:paraId="6623B0ED" w14:textId="730F1265" w:rsidR="006564D7" w:rsidRDefault="006564D7">
      <w:pPr>
        <w:pStyle w:val="CommentText"/>
      </w:pPr>
      <w:r>
        <w:rPr>
          <w:rStyle w:val="CommentReference"/>
        </w:rPr>
        <w:annotationRef/>
      </w:r>
      <w:r>
        <w:t>I know there isn’t much space, but it might be worth spending a little bit of text in the introduction on what the expectations are here, particularly for the N and I treatments</w:t>
      </w:r>
      <w:r w:rsidR="0016059D">
        <w:t>. As is, it seems a bit out of place (could just remove of course)</w:t>
      </w:r>
    </w:p>
  </w:comment>
  <w:comment w:id="31" w:author="Smith, Nick" w:date="2023-07-25T15:38:00Z" w:initials="SN">
    <w:p w14:paraId="55D917D7" w14:textId="796EBB38" w:rsidR="00937B7E" w:rsidRDefault="00937B7E">
      <w:pPr>
        <w:pStyle w:val="CommentText"/>
      </w:pPr>
      <w:r>
        <w:rPr>
          <w:rStyle w:val="CommentReference"/>
        </w:rPr>
        <w:annotationRef/>
      </w:r>
      <w:r>
        <w:t>Following previous comment: can these be tied to specific hypotheses. Just from the figure, it looks like CO2 reduces chi (expected), fertilization reduces chi (expected), inoculation reduces the fertilization effect (expected</w:t>
      </w:r>
      <w:r>
        <w:t xml:space="preserve">) but this is only in ambient CO2 (this drives the 3-2ay </w:t>
      </w:r>
      <w:r>
        <w:t>i/a)</w:t>
      </w:r>
    </w:p>
  </w:comment>
  <w:comment w:id="33" w:author="Smith, Nick" w:date="2023-07-25T15:41:00Z" w:initials="SN">
    <w:p w14:paraId="174B9B47" w14:textId="1F3C178E" w:rsidR="00937B7E" w:rsidRDefault="00937B7E">
      <w:pPr>
        <w:pStyle w:val="CommentText"/>
      </w:pPr>
      <w:r>
        <w:rPr>
          <w:rStyle w:val="CommentReference"/>
        </w:rPr>
        <w:annotationRef/>
      </w:r>
      <w:r>
        <w:t xml:space="preserve">This isn’t super clear from the figure. It looks like it’s the case only in uninoculated under low soil </w:t>
      </w:r>
      <w:r>
        <w:t>N</w:t>
      </w:r>
    </w:p>
  </w:comment>
  <w:comment w:id="34" w:author="Smith, Nick" w:date="2023-07-25T15:43:00Z" w:initials="SN">
    <w:p w14:paraId="504AC386" w14:textId="69C0DCFE" w:rsidR="00937B7E" w:rsidRDefault="00937B7E">
      <w:pPr>
        <w:pStyle w:val="CommentText"/>
      </w:pPr>
      <w:r>
        <w:rPr>
          <w:rStyle w:val="CommentReference"/>
        </w:rPr>
        <w:annotationRef/>
      </w:r>
      <w:r>
        <w:t>Should be bold, no? Also, see note above.</w:t>
      </w:r>
    </w:p>
  </w:comment>
  <w:comment w:id="35" w:author="Smith, Nick" w:date="2023-07-25T16:04:00Z" w:initials="SN">
    <w:p w14:paraId="1B7632A3" w14:textId="786E3902" w:rsidR="00FF3996" w:rsidRDefault="00FF3996">
      <w:pPr>
        <w:pStyle w:val="CommentText"/>
      </w:pPr>
      <w:r>
        <w:rPr>
          <w:rStyle w:val="CommentReference"/>
        </w:rPr>
        <w:annotationRef/>
      </w:r>
      <w:r>
        <w:t>What is Tukey comparing? Trendlines?</w:t>
      </w:r>
    </w:p>
  </w:comment>
  <w:comment w:id="36" w:author="Smith, Nick" w:date="2023-07-25T16:05:00Z" w:initials="SN">
    <w:p w14:paraId="4AC2971D" w14:textId="669FADE8" w:rsidR="00FF3996" w:rsidRDefault="00FF3996">
      <w:pPr>
        <w:pStyle w:val="CommentText"/>
      </w:pPr>
      <w:r>
        <w:rPr>
          <w:rStyle w:val="CommentReference"/>
        </w:rPr>
        <w:annotationRef/>
      </w:r>
      <w:r>
        <w:t xml:space="preserve">Be careful about clearly explaining what exactly the Tukey tests mean here and throughout. Also, if not providing a table, you should provide the test statistic and </w:t>
      </w:r>
      <w:r>
        <w:t xml:space="preserve">df for these </w:t>
      </w:r>
      <w:r>
        <w:t>metrics</w:t>
      </w:r>
    </w:p>
  </w:comment>
  <w:comment w:id="37" w:author="Smith, Nick" w:date="2023-07-25T16:07:00Z" w:initials="SN">
    <w:p w14:paraId="1DEC9114" w14:textId="1B0CE3CC" w:rsidR="00FF3996" w:rsidRDefault="00FF3996">
      <w:pPr>
        <w:pStyle w:val="CommentText"/>
      </w:pPr>
      <w:r>
        <w:rPr>
          <w:rStyle w:val="CommentReference"/>
        </w:rPr>
        <w:annotationRef/>
      </w:r>
      <w:r>
        <w:t>An example of a way to address the comment above</w:t>
      </w:r>
    </w:p>
  </w:comment>
  <w:comment w:id="49" w:author="Smith, Nick" w:date="2023-07-25T16:16:00Z" w:initials="SN">
    <w:p w14:paraId="34E3970A" w14:textId="3ED47283" w:rsidR="002141C8" w:rsidRDefault="002141C8">
      <w:pPr>
        <w:pStyle w:val="CommentText"/>
      </w:pPr>
      <w:r>
        <w:rPr>
          <w:rStyle w:val="CommentReference"/>
        </w:rPr>
        <w:annotationRef/>
      </w:r>
      <w:r>
        <w:t>And Jmax25?</w:t>
      </w:r>
    </w:p>
  </w:comment>
  <w:comment w:id="51" w:author="Smith, Nick" w:date="2023-07-25T16:17:00Z" w:initials="SN">
    <w:p w14:paraId="43EBB840" w14:textId="60970040" w:rsidR="002141C8" w:rsidRDefault="002141C8">
      <w:pPr>
        <w:pStyle w:val="CommentText"/>
      </w:pPr>
      <w:r>
        <w:rPr>
          <w:rStyle w:val="CommentReference"/>
        </w:rPr>
        <w:annotationRef/>
      </w:r>
      <w:r>
        <w:t>Wouldn’t the fractional increase be in opposition of this?</w:t>
      </w:r>
    </w:p>
  </w:comment>
  <w:comment w:id="52" w:author="Perkowski, Evan A [2]" w:date="2023-07-19T15:44:00Z" w:initials="EP">
    <w:p w14:paraId="15DDCA43" w14:textId="77777777" w:rsidR="00C63CDB" w:rsidRDefault="00DD269A" w:rsidP="00522BA2">
      <w:r>
        <w:rPr>
          <w:rStyle w:val="CommentReference"/>
        </w:rPr>
        <w:annotationRef/>
      </w:r>
      <w:r w:rsidR="00C63CDB">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sidR="00C63CDB">
        <w:rPr>
          <w:sz w:val="20"/>
          <w:szCs w:val="20"/>
        </w:rPr>
        <w:cr/>
      </w:r>
      <w:r w:rsidR="00C63CDB">
        <w:rPr>
          <w:sz w:val="20"/>
          <w:szCs w:val="20"/>
        </w:rPr>
        <w:cr/>
        <w:t>Possible solution: move first three sentences into first paragraph of discussion, ditch the rest of the paragraph, and replace space with additional discussion on acquisition strategy</w:t>
      </w:r>
    </w:p>
  </w:comment>
  <w:comment w:id="53" w:author="Smith, Nick" w:date="2023-07-25T16:26:00Z" w:initials="SN">
    <w:p w14:paraId="2A6D6337" w14:textId="1E621181" w:rsidR="00FB6D69" w:rsidRDefault="00FB6D69">
      <w:pPr>
        <w:pStyle w:val="CommentText"/>
      </w:pPr>
      <w:r>
        <w:rPr>
          <w:rStyle w:val="CommentReference"/>
        </w:rPr>
        <w:annotationRef/>
      </w:r>
      <w:r>
        <w:t xml:space="preserve">Yeah, I’m getting a bit lost here. I think the main issue is that there is not a clear hypothesis associated with this paragraph (that I can tell). I would suggest structuring the discussion (and rest of paper) around the hypotheses in the </w:t>
      </w:r>
      <w:r>
        <w:t xml:space="preserve">introduction </w:t>
      </w:r>
    </w:p>
  </w:comment>
  <w:comment w:id="54" w:author="Smith, Nick" w:date="2023-07-25T16:22:00Z" w:initials="SN">
    <w:p w14:paraId="15975550" w14:textId="78042FE6" w:rsidR="002141C8" w:rsidRDefault="002141C8">
      <w:pPr>
        <w:pStyle w:val="CommentText"/>
      </w:pPr>
      <w:r>
        <w:rPr>
          <w:rStyle w:val="CommentReference"/>
        </w:rPr>
        <w:annotationRef/>
      </w:r>
      <w:r>
        <w:t xml:space="preserve">It’s pretty hard to see this from this </w:t>
      </w:r>
      <w:r>
        <w:t>figure</w:t>
      </w:r>
    </w:p>
  </w:comment>
  <w:comment w:id="56" w:author="Smith, Nick" w:date="2023-07-25T16:25:00Z" w:initials="SN">
    <w:p w14:paraId="7EA2AF6D" w14:textId="38CBC80C" w:rsidR="00FB58C3" w:rsidRDefault="00FB58C3">
      <w:pPr>
        <w:pStyle w:val="CommentText"/>
      </w:pPr>
      <w:r>
        <w:rPr>
          <w:rStyle w:val="CommentReference"/>
        </w:rPr>
        <w:annotationRef/>
      </w:r>
      <w:r>
        <w:t xml:space="preserve">Right? We would expect an effect of N alone per </w:t>
      </w:r>
      <w:r>
        <w:t xml:space="preserve">Lizz’s </w:t>
      </w:r>
      <w:r>
        <w:t>paper</w:t>
      </w:r>
    </w:p>
  </w:comment>
  <w:comment w:id="57" w:author="Smith, Nick" w:date="2023-07-25T16:27:00Z" w:initials="SN">
    <w:p w14:paraId="0F6B1FDE" w14:textId="7C742B43" w:rsidR="00417DED" w:rsidRDefault="00417DED">
      <w:pPr>
        <w:pStyle w:val="CommentText"/>
      </w:pPr>
      <w:r>
        <w:rPr>
          <w:rStyle w:val="CommentReference"/>
        </w:rPr>
        <w:annotationRef/>
      </w:r>
      <w:r>
        <w:t>Cool! But this expectation needs to be laid out earlier</w:t>
      </w:r>
      <w:r w:rsidR="00341F10">
        <w:t>. Supply-driven (PNL) would suggest consistent increase, while demand-driven (optimality) would suggest a stronger positive effect when demand is highest (i.e., aCO2)</w:t>
      </w:r>
    </w:p>
  </w:comment>
  <w:comment w:id="58" w:author="Smith, Nick" w:date="2023-07-25T16:30:00Z" w:initials="SN">
    <w:p w14:paraId="0218257F" w14:textId="0ED01C12" w:rsidR="00341F10" w:rsidRDefault="00341F10">
      <w:pPr>
        <w:pStyle w:val="CommentText"/>
      </w:pPr>
      <w:r>
        <w:rPr>
          <w:rStyle w:val="CommentReference"/>
        </w:rPr>
        <w:annotationRef/>
      </w:r>
      <w:r>
        <w:t>Could it just be that photosynthates were cheaper to produce?</w:t>
      </w:r>
    </w:p>
  </w:comment>
  <w:comment w:id="59" w:author="Smith, Nick" w:date="2023-07-25T16:30:00Z" w:initials="SN">
    <w:p w14:paraId="5F838E31" w14:textId="756170C2" w:rsidR="00341F10" w:rsidRDefault="00341F10">
      <w:pPr>
        <w:pStyle w:val="CommentText"/>
      </w:pPr>
      <w:r>
        <w:rPr>
          <w:rStyle w:val="CommentReference"/>
        </w:rPr>
        <w:annotationRef/>
      </w:r>
      <w:r>
        <w:t>Why “however”?</w:t>
      </w:r>
    </w:p>
  </w:comment>
  <w:comment w:id="60" w:author="Smith, Nick" w:date="2023-07-25T16:31:00Z" w:initials="SN">
    <w:p w14:paraId="499C3436" w14:textId="2E0EB04E" w:rsidR="00341F10" w:rsidRDefault="00341F10">
      <w:pPr>
        <w:pStyle w:val="CommentText"/>
      </w:pPr>
      <w:r>
        <w:rPr>
          <w:rStyle w:val="CommentReference"/>
        </w:rPr>
        <w:annotationRef/>
      </w:r>
      <w:r>
        <w:t>At what scale?</w:t>
      </w:r>
    </w:p>
  </w:comment>
  <w:comment w:id="61" w:author="Smith, Nick" w:date="2023-07-25T16:32:00Z" w:initials="SN">
    <w:p w14:paraId="1E354EA4" w14:textId="7C1A1D51" w:rsidR="00341F10" w:rsidRDefault="00341F10">
      <w:pPr>
        <w:pStyle w:val="CommentText"/>
      </w:pPr>
      <w:r>
        <w:rPr>
          <w:rStyle w:val="CommentReference"/>
        </w:rPr>
        <w:annotationRef/>
      </w:r>
      <w:r w:rsidR="00C147D0">
        <w:t xml:space="preserve">This isn’t clear to me, given that the previous sentence was not talking about fertilization. Here and throughout, I would repeat the hypothesis/es and state whether they were supported or </w:t>
      </w:r>
      <w:r w:rsidR="00C147D0">
        <w:t>not</w:t>
      </w:r>
    </w:p>
  </w:comment>
  <w:comment w:id="62" w:author="Smith, Nick" w:date="2023-07-25T16:49:00Z" w:initials="SN">
    <w:p w14:paraId="5A9D6C83" w14:textId="5C3DC22C" w:rsidR="00527403" w:rsidRDefault="00527403">
      <w:pPr>
        <w:pStyle w:val="CommentText"/>
      </w:pPr>
      <w:r>
        <w:rPr>
          <w:rStyle w:val="CommentReference"/>
        </w:rPr>
        <w:annotationRef/>
      </w:r>
      <w:r>
        <w:t>N supply?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26ABF42A" w15:done="0"/>
  <w15:commentEx w15:paraId="72B0B75D" w15:done="0"/>
  <w15:commentEx w15:paraId="08EAC1FA" w15:done="0"/>
  <w15:commentEx w15:paraId="587FF86F" w15:done="0"/>
  <w15:commentEx w15:paraId="4A043787" w15:done="0"/>
  <w15:commentEx w15:paraId="7AFDFB5E" w15:done="0"/>
  <w15:commentEx w15:paraId="6A56DB73" w15:paraIdParent="7AFDFB5E" w15:done="0"/>
  <w15:commentEx w15:paraId="3CDD2348" w15:done="0"/>
  <w15:commentEx w15:paraId="42E214DB" w15:done="0"/>
  <w15:commentEx w15:paraId="581420B5" w15:done="0"/>
  <w15:commentEx w15:paraId="4B321C65" w15:done="0"/>
  <w15:commentEx w15:paraId="6FF6B637" w15:done="0"/>
  <w15:commentEx w15:paraId="1BB5AB0E" w15:done="0"/>
  <w15:commentEx w15:paraId="4861C821" w15:done="0"/>
  <w15:commentEx w15:paraId="70DC22C8" w15:done="0"/>
  <w15:commentEx w15:paraId="07E25A89" w15:done="0"/>
  <w15:commentEx w15:paraId="3C986602" w15:done="0"/>
  <w15:commentEx w15:paraId="6623B0ED" w15:done="0"/>
  <w15:commentEx w15:paraId="55D917D7" w15:done="0"/>
  <w15:commentEx w15:paraId="174B9B47" w15:done="0"/>
  <w15:commentEx w15:paraId="504AC386" w15:done="0"/>
  <w15:commentEx w15:paraId="1B7632A3" w15:done="0"/>
  <w15:commentEx w15:paraId="4AC2971D" w15:paraIdParent="1B7632A3" w15:done="0"/>
  <w15:commentEx w15:paraId="1DEC9114" w15:done="0"/>
  <w15:commentEx w15:paraId="34E3970A" w15:done="0"/>
  <w15:commentEx w15:paraId="43EBB840" w15:done="0"/>
  <w15:commentEx w15:paraId="15DDCA43" w15:done="0"/>
  <w15:commentEx w15:paraId="2A6D6337" w15:paraIdParent="15DDCA43" w15:done="0"/>
  <w15:commentEx w15:paraId="15975550" w15:done="0"/>
  <w15:commentEx w15:paraId="7EA2AF6D" w15:done="0"/>
  <w15:commentEx w15:paraId="0F6B1FDE" w15:done="0"/>
  <w15:commentEx w15:paraId="0218257F" w15:done="0"/>
  <w15:commentEx w15:paraId="5F838E31" w15:done="0"/>
  <w15:commentEx w15:paraId="499C3436" w15:done="0"/>
  <w15:commentEx w15:paraId="1E354EA4" w15:done="0"/>
  <w15:commentEx w15:paraId="5A9D6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286A59DC" w16cex:dateUtc="2023-07-25T19:25:00Z"/>
  <w16cex:commentExtensible w16cex:durableId="286A5A02" w16cex:dateUtc="2023-07-25T19:26:00Z"/>
  <w16cex:commentExtensible w16cex:durableId="286A5A75" w16cex:dateUtc="2023-07-25T19:28:00Z"/>
  <w16cex:commentExtensible w16cex:durableId="286A5AB7" w16cex:dateUtc="2023-07-25T19:29:00Z"/>
  <w16cex:commentExtensible w16cex:durableId="286A5C9E" w16cex:dateUtc="2023-07-25T19:37:00Z"/>
  <w16cex:commentExtensible w16cex:durableId="286A5DD5" w16cex:dateUtc="2023-07-25T19:42:00Z"/>
  <w16cex:commentExtensible w16cex:durableId="286A5EB3" w16cex:dateUtc="2023-07-25T19:46:00Z"/>
  <w16cex:commentExtensible w16cex:durableId="286A5F23" w16cex:dateUtc="2023-07-25T19:48:00Z"/>
  <w16cex:commentExtensible w16cex:durableId="286A70A5" w16cex:dateUtc="2023-07-25T21:02:00Z"/>
  <w16cex:commentExtensible w16cex:durableId="286A61C4" w16cex:dateUtc="2023-07-25T19:59:00Z"/>
  <w16cex:commentExtensible w16cex:durableId="286BAEEC" w16cex:dateUtc="2023-07-26T19:40:00Z"/>
  <w16cex:commentExtensible w16cex:durableId="286A639D" w16cex:dateUtc="2023-07-25T20:07:00Z"/>
  <w16cex:commentExtensible w16cex:durableId="286A6709" w16cex:dateUtc="2023-07-25T20:21:00Z"/>
  <w16cex:commentExtensible w16cex:durableId="286A64F9" w16cex:dateUtc="2023-07-25T20:12:00Z"/>
  <w16cex:commentExtensible w16cex:durableId="286A654C" w16cex:dateUtc="2023-07-25T20:14:00Z"/>
  <w16cex:commentExtensible w16cex:durableId="286A7574" w16cex:dateUtc="2023-07-25T21:23:00Z"/>
  <w16cex:commentExtensible w16cex:durableId="286A65A6" w16cex:dateUtc="2023-07-25T20:15:00Z"/>
  <w16cex:commentExtensible w16cex:durableId="286A6A1E" w16cex:dateUtc="2023-07-25T20:34:00Z"/>
  <w16cex:commentExtensible w16cex:durableId="286A6AFC" w16cex:dateUtc="2023-07-25T20:38:00Z"/>
  <w16cex:commentExtensible w16cex:durableId="286A6BBD" w16cex:dateUtc="2023-07-25T20:41:00Z"/>
  <w16cex:commentExtensible w16cex:durableId="286A6C31" w16cex:dateUtc="2023-07-25T20:43:00Z"/>
  <w16cex:commentExtensible w16cex:durableId="286A710D" w16cex:dateUtc="2023-07-25T21:04:00Z"/>
  <w16cex:commentExtensible w16cex:durableId="286A712F" w16cex:dateUtc="2023-07-25T21:05:00Z"/>
  <w16cex:commentExtensible w16cex:durableId="286A71BE" w16cex:dateUtc="2023-07-25T21:07:00Z"/>
  <w16cex:commentExtensible w16cex:durableId="286A73E7" w16cex:dateUtc="2023-07-25T21:16:00Z"/>
  <w16cex:commentExtensible w16cex:durableId="286A741F" w16cex:dateUtc="2023-07-25T21:17:00Z"/>
  <w16cex:commentExtensible w16cex:durableId="28628367" w16cex:dateUtc="2023-07-19T20:44:00Z"/>
  <w16cex:commentExtensible w16cex:durableId="286A762F" w16cex:dateUtc="2023-07-25T21:26:00Z"/>
  <w16cex:commentExtensible w16cex:durableId="286A7536" w16cex:dateUtc="2023-07-25T21:22:00Z"/>
  <w16cex:commentExtensible w16cex:durableId="286A75F9" w16cex:dateUtc="2023-07-25T21:25:00Z"/>
  <w16cex:commentExtensible w16cex:durableId="286A768C" w16cex:dateUtc="2023-07-25T21:27:00Z"/>
  <w16cex:commentExtensible w16cex:durableId="286A771A" w16cex:dateUtc="2023-07-25T21:30:00Z"/>
  <w16cex:commentExtensible w16cex:durableId="286A7736" w16cex:dateUtc="2023-07-25T21:30:00Z"/>
  <w16cex:commentExtensible w16cex:durableId="286A775E" w16cex:dateUtc="2023-07-25T21:31:00Z"/>
  <w16cex:commentExtensible w16cex:durableId="286A77B1" w16cex:dateUtc="2023-07-25T21:32:00Z"/>
  <w16cex:commentExtensible w16cex:durableId="286A7B7E" w16cex:dateUtc="2023-07-2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26ABF42A" w16cid:durableId="286A59DC"/>
  <w16cid:commentId w16cid:paraId="72B0B75D" w16cid:durableId="286A5A02"/>
  <w16cid:commentId w16cid:paraId="08EAC1FA" w16cid:durableId="286A5A75"/>
  <w16cid:commentId w16cid:paraId="587FF86F" w16cid:durableId="286A5AB7"/>
  <w16cid:commentId w16cid:paraId="4A043787" w16cid:durableId="286A5C9E"/>
  <w16cid:commentId w16cid:paraId="7AFDFB5E" w16cid:durableId="286A5DD5"/>
  <w16cid:commentId w16cid:paraId="6A56DB73" w16cid:durableId="286A5EB3"/>
  <w16cid:commentId w16cid:paraId="3CDD2348" w16cid:durableId="286A5F23"/>
  <w16cid:commentId w16cid:paraId="42E214DB" w16cid:durableId="286A70A5"/>
  <w16cid:commentId w16cid:paraId="581420B5" w16cid:durableId="286A61C4"/>
  <w16cid:commentId w16cid:paraId="4B321C65" w16cid:durableId="286BAEEC"/>
  <w16cid:commentId w16cid:paraId="6FF6B637" w16cid:durableId="286A639D"/>
  <w16cid:commentId w16cid:paraId="1BB5AB0E" w16cid:durableId="286A6709"/>
  <w16cid:commentId w16cid:paraId="4861C821" w16cid:durableId="286A64F9"/>
  <w16cid:commentId w16cid:paraId="70DC22C8" w16cid:durableId="286A654C"/>
  <w16cid:commentId w16cid:paraId="07E25A89" w16cid:durableId="286A7574"/>
  <w16cid:commentId w16cid:paraId="3C986602" w16cid:durableId="286A65A6"/>
  <w16cid:commentId w16cid:paraId="6623B0ED" w16cid:durableId="286A6A1E"/>
  <w16cid:commentId w16cid:paraId="55D917D7" w16cid:durableId="286A6AFC"/>
  <w16cid:commentId w16cid:paraId="174B9B47" w16cid:durableId="286A6BBD"/>
  <w16cid:commentId w16cid:paraId="504AC386" w16cid:durableId="286A6C31"/>
  <w16cid:commentId w16cid:paraId="1B7632A3" w16cid:durableId="286A710D"/>
  <w16cid:commentId w16cid:paraId="4AC2971D" w16cid:durableId="286A712F"/>
  <w16cid:commentId w16cid:paraId="1DEC9114" w16cid:durableId="286A71BE"/>
  <w16cid:commentId w16cid:paraId="34E3970A" w16cid:durableId="286A73E7"/>
  <w16cid:commentId w16cid:paraId="43EBB840" w16cid:durableId="286A741F"/>
  <w16cid:commentId w16cid:paraId="15DDCA43" w16cid:durableId="28628367"/>
  <w16cid:commentId w16cid:paraId="2A6D6337" w16cid:durableId="286A762F"/>
  <w16cid:commentId w16cid:paraId="15975550" w16cid:durableId="286A7536"/>
  <w16cid:commentId w16cid:paraId="7EA2AF6D" w16cid:durableId="286A75F9"/>
  <w16cid:commentId w16cid:paraId="0F6B1FDE" w16cid:durableId="286A768C"/>
  <w16cid:commentId w16cid:paraId="0218257F" w16cid:durableId="286A771A"/>
  <w16cid:commentId w16cid:paraId="5F838E31" w16cid:durableId="286A7736"/>
  <w16cid:commentId w16cid:paraId="499C3436" w16cid:durableId="286A775E"/>
  <w16cid:commentId w16cid:paraId="1E354EA4" w16cid:durableId="286A77B1"/>
  <w16cid:commentId w16cid:paraId="5A9D6C83" w16cid:durableId="286A7B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DB8FD" w14:textId="77777777" w:rsidR="003E5E1E" w:rsidRDefault="003E5E1E" w:rsidP="00BE0B5B">
      <w:r>
        <w:separator/>
      </w:r>
    </w:p>
  </w:endnote>
  <w:endnote w:type="continuationSeparator" w:id="0">
    <w:p w14:paraId="0DE95FA5" w14:textId="77777777" w:rsidR="003E5E1E" w:rsidRDefault="003E5E1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3CFB5" w14:textId="77777777" w:rsidR="003E5E1E" w:rsidRDefault="003E5E1E" w:rsidP="00BE0B5B">
      <w:r>
        <w:separator/>
      </w:r>
    </w:p>
  </w:footnote>
  <w:footnote w:type="continuationSeparator" w:id="0">
    <w:p w14:paraId="34047B3C" w14:textId="77777777" w:rsidR="003E5E1E" w:rsidRDefault="003E5E1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280"/>
    <w:rsid w:val="002B4DBF"/>
    <w:rsid w:val="002B6575"/>
    <w:rsid w:val="002B78C1"/>
    <w:rsid w:val="002C0F1F"/>
    <w:rsid w:val="002C30A0"/>
    <w:rsid w:val="002C360E"/>
    <w:rsid w:val="002C5F8C"/>
    <w:rsid w:val="002C6004"/>
    <w:rsid w:val="002C6B27"/>
    <w:rsid w:val="002C7F94"/>
    <w:rsid w:val="002D30AB"/>
    <w:rsid w:val="002D71CB"/>
    <w:rsid w:val="002D7E7F"/>
    <w:rsid w:val="002E00E5"/>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413F5"/>
    <w:rsid w:val="00341F10"/>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2333"/>
    <w:rsid w:val="00505254"/>
    <w:rsid w:val="005066B8"/>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3B51"/>
    <w:rsid w:val="0069616B"/>
    <w:rsid w:val="006969E8"/>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2211"/>
    <w:rsid w:val="0079452B"/>
    <w:rsid w:val="007954B2"/>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7CA"/>
    <w:rsid w:val="00937B7E"/>
    <w:rsid w:val="00937CF8"/>
    <w:rsid w:val="00937E80"/>
    <w:rsid w:val="009412FD"/>
    <w:rsid w:val="00943993"/>
    <w:rsid w:val="009440BC"/>
    <w:rsid w:val="0094665C"/>
    <w:rsid w:val="00952D7C"/>
    <w:rsid w:val="00954F62"/>
    <w:rsid w:val="00955DC4"/>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10B8"/>
    <w:rsid w:val="00B82937"/>
    <w:rsid w:val="00B865D9"/>
    <w:rsid w:val="00B869C1"/>
    <w:rsid w:val="00B90948"/>
    <w:rsid w:val="00B91F60"/>
    <w:rsid w:val="00BA14BF"/>
    <w:rsid w:val="00BA3A8F"/>
    <w:rsid w:val="00BA4317"/>
    <w:rsid w:val="00BA5DF5"/>
    <w:rsid w:val="00BA763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47D0"/>
    <w:rsid w:val="00C1544C"/>
    <w:rsid w:val="00C155CB"/>
    <w:rsid w:val="00C21007"/>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416F"/>
    <w:rsid w:val="00EC1B16"/>
    <w:rsid w:val="00EC32C3"/>
    <w:rsid w:val="00EE099C"/>
    <w:rsid w:val="00EE1204"/>
    <w:rsid w:val="00EE2EE3"/>
    <w:rsid w:val="00EF408A"/>
    <w:rsid w:val="00EF7B26"/>
    <w:rsid w:val="00F01F5F"/>
    <w:rsid w:val="00F06C56"/>
    <w:rsid w:val="00F10005"/>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54F5"/>
    <w:rsid w:val="00FA6BCF"/>
    <w:rsid w:val="00FA736A"/>
    <w:rsid w:val="00FA7EF0"/>
    <w:rsid w:val="00FB37A9"/>
    <w:rsid w:val="00FB58C3"/>
    <w:rsid w:val="00FB6C66"/>
    <w:rsid w:val="00FB6D69"/>
    <w:rsid w:val="00FB74AE"/>
    <w:rsid w:val="00FC6B3C"/>
    <w:rsid w:val="00FD27D6"/>
    <w:rsid w:val="00FD32AD"/>
    <w:rsid w:val="00FD7556"/>
    <w:rsid w:val="00FE014F"/>
    <w:rsid w:val="00FE4058"/>
    <w:rsid w:val="00FE6647"/>
    <w:rsid w:val="00FE6EE1"/>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
      <w:docPartPr>
        <w:name w:val="F4D1CB4EE4F1724A912FC2A3B3CDBBE1"/>
        <w:category>
          <w:name w:val="General"/>
          <w:gallery w:val="placeholder"/>
        </w:category>
        <w:types>
          <w:type w:val="bbPlcHdr"/>
        </w:types>
        <w:behaviors>
          <w:behavior w:val="content"/>
        </w:behaviors>
        <w:guid w:val="{E10924D2-9F53-6544-BF62-6EC8317D1528}"/>
      </w:docPartPr>
      <w:docPartBody>
        <w:p w:rsidR="00000000" w:rsidRDefault="00B077A7" w:rsidP="00B077A7">
          <w:pPr>
            <w:pStyle w:val="F4D1CB4EE4F1724A912FC2A3B3CDBBE1"/>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2E5D7E"/>
    <w:rsid w:val="0030283E"/>
    <w:rsid w:val="00467001"/>
    <w:rsid w:val="00676738"/>
    <w:rsid w:val="006852F9"/>
    <w:rsid w:val="006B781F"/>
    <w:rsid w:val="006E4784"/>
    <w:rsid w:val="007E378E"/>
    <w:rsid w:val="008928F3"/>
    <w:rsid w:val="00895F6C"/>
    <w:rsid w:val="00907F23"/>
    <w:rsid w:val="00A70CA4"/>
    <w:rsid w:val="00B077A7"/>
    <w:rsid w:val="00D07D19"/>
    <w:rsid w:val="00D92968"/>
    <w:rsid w:val="00DE7BEB"/>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77A7"/>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 w:type="paragraph" w:customStyle="1" w:styleId="F4D1CB4EE4F1724A912FC2A3B3CDBBE1">
    <w:name w:val="F4D1CB4EE4F1724A912FC2A3B3CDBBE1"/>
    <w:rsid w:val="00B07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13199</Words>
  <Characters>75240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2023-07-14T20:41:00Z</cp:lastPrinted>
  <dcterms:created xsi:type="dcterms:W3CDTF">2023-07-26T18:46:00Z</dcterms:created>
  <dcterms:modified xsi:type="dcterms:W3CDTF">2023-07-26T20:49:00Z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