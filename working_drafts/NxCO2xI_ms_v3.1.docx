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44741D87" w14:textId="264453F0" w:rsidR="009F20B5"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pPr>
      <w:r>
        <w:rPr>
          <w:bCs/>
        </w:rPr>
        <w:t xml:space="preserve">Email: </w:t>
      </w:r>
      <w:hyperlink r:id="rId8" w:history="1">
        <w:r w:rsidR="00394A41" w:rsidRPr="006C43EE">
          <w:rPr>
            <w:rStyle w:val="Hyperlink"/>
          </w:rPr>
          <w:t>evan.a.perkowski@ttu.edu</w:t>
        </w:r>
      </w:hyperlink>
    </w:p>
    <w:p w14:paraId="0B74D740" w14:textId="77777777" w:rsidR="00394A41" w:rsidRDefault="00394A41" w:rsidP="00DE2B27">
      <w:pPr>
        <w:spacing w:line="360" w:lineRule="auto"/>
        <w:rPr>
          <w:bCs/>
        </w:rPr>
      </w:pPr>
    </w:p>
    <w:p w14:paraId="6E1DF1EA" w14:textId="1C949716" w:rsidR="009F20B5" w:rsidRPr="00FE014F" w:rsidRDefault="009F20B5" w:rsidP="00DE2B27">
      <w:pPr>
        <w:spacing w:line="360" w:lineRule="auto"/>
        <w:rPr>
          <w:bCs/>
        </w:rPr>
      </w:pPr>
      <w:r w:rsidRPr="00FE014F">
        <w:rPr>
          <w:b/>
        </w:rPr>
        <w:t>Abstract</w:t>
      </w:r>
    </w:p>
    <w:p w14:paraId="150D1E89" w14:textId="087AD42C"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ins w:id="0" w:author="Perkowski, Evan A" w:date="2023-11-28T09:53:00Z">
        <w:r w:rsidR="0081198C">
          <w:rPr>
            <w:bCs/>
          </w:rPr>
          <w:t xml:space="preserve"> – patterns that correspond with </w:t>
        </w:r>
      </w:ins>
      <w:ins w:id="1" w:author="Perkowski, Evan A" w:date="2023-11-28T09:52:00Z">
        <w:r w:rsidR="0081198C">
          <w:rPr>
            <w:bCs/>
          </w:rPr>
          <w:t>increase</w:t>
        </w:r>
      </w:ins>
      <w:ins w:id="2" w:author="Perkowski, Evan A" w:date="2023-11-28T09:53:00Z">
        <w:r w:rsidR="0081198C">
          <w:rPr>
            <w:bCs/>
          </w:rPr>
          <w:t>d</w:t>
        </w:r>
      </w:ins>
      <w:ins w:id="3" w:author="Perkowski, Evan A" w:date="2023-11-28T09:52:00Z">
        <w:r w:rsidR="0081198C">
          <w:rPr>
            <w:bCs/>
          </w:rPr>
          <w:t xml:space="preserve"> </w:t>
        </w:r>
      </w:ins>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ins w:id="4" w:author="Perkowski, Evan A" w:date="2023-11-28T11:19:00Z">
        <w:r w:rsidR="00C03914">
          <w:rPr>
            <w:bCs/>
            <w:color w:val="000000"/>
          </w:rPr>
          <w:t xml:space="preserve">Here, </w:t>
        </w:r>
      </w:ins>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5" w:author="Perkowski, Evan A" w:date="2023-11-27T14:44:00Z">
        <w:r w:rsidR="00D545DE">
          <w:rPr>
            <w:bCs/>
          </w:rPr>
          <w:t>fertilization</w:t>
        </w:r>
      </w:ins>
      <w:ins w:id="6" w:author="Perkowski, Evan A"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ins w:id="7" w:author="Perkowski, Evan A" w:date="2023-11-28T10:04:00Z">
        <w:r w:rsidR="00D735CF">
          <w:rPr>
            <w:bCs/>
          </w:rPr>
          <w:t>ed</w:t>
        </w:r>
      </w:ins>
      <w:r w:rsidR="00122838">
        <w:rPr>
          <w:bCs/>
        </w:rPr>
        <w:t xml:space="preserve"> leaf nitrogen content</w:t>
      </w:r>
      <w:ins w:id="8" w:author="Perkowski, Evan A" w:date="2023-11-28T09:50:00Z">
        <w:r w:rsidR="0081198C">
          <w:rPr>
            <w:bCs/>
          </w:rPr>
          <w:t xml:space="preserve"> and maximum rates of Rubisco carboxylation and electron transport for Ru</w:t>
        </w:r>
      </w:ins>
      <w:ins w:id="9" w:author="Perkowski, Evan A" w:date="2023-11-28T09:51:00Z">
        <w:r w:rsidR="0081198C">
          <w:rPr>
            <w:bCs/>
          </w:rPr>
          <w:t>BP</w:t>
        </w:r>
      </w:ins>
      <w:ins w:id="10" w:author="Perkowski, Evan A" w:date="2023-11-28T09:58:00Z">
        <w:r w:rsidR="00D735CF">
          <w:rPr>
            <w:bCs/>
          </w:rPr>
          <w:t xml:space="preserve"> regeneration</w:t>
        </w:r>
      </w:ins>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ins w:id="11" w:author="Perkowski, Evan A" w:date="2023-11-28T10:04:00Z">
        <w:r w:rsidR="00D735CF">
          <w:rPr>
            <w:bCs/>
          </w:rPr>
          <w:t xml:space="preserve">indices of </w:t>
        </w:r>
      </w:ins>
      <w:r w:rsidR="004A3AB0">
        <w:rPr>
          <w:bCs/>
        </w:rPr>
        <w:t xml:space="preserve">photosynthetic capacity </w:t>
      </w:r>
      <w:r w:rsidR="00DF3F53">
        <w:rPr>
          <w:bCs/>
        </w:rPr>
        <w:t>w</w:t>
      </w:r>
      <w:r w:rsidR="00997502">
        <w:rPr>
          <w:bCs/>
        </w:rPr>
        <w:t>ere</w:t>
      </w:r>
      <w:r w:rsidR="00DF3F53">
        <w:rPr>
          <w:bCs/>
        </w:rPr>
        <w:t xml:space="preserve"> independent of </w:t>
      </w:r>
      <w:ins w:id="12" w:author="Perkowski, Evan A" w:date="2023-11-27T14:24:00Z">
        <w:r w:rsidR="00DA5BFD">
          <w:rPr>
            <w:bCs/>
          </w:rPr>
          <w:t xml:space="preserve">nitrogen </w:t>
        </w:r>
      </w:ins>
      <w:ins w:id="13" w:author="Perkowski, Evan A" w:date="2023-11-27T14:44:00Z">
        <w:r w:rsidR="00D545DE">
          <w:rPr>
            <w:bCs/>
          </w:rPr>
          <w:t>fertilization</w:t>
        </w:r>
      </w:ins>
      <w:ins w:id="14" w:author="Perkowski, Evan A"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15" w:author="Perkowski, Evan A" w:date="2023-11-27T14:24:00Z">
        <w:r w:rsidR="00DA5BFD">
          <w:rPr>
            <w:bCs/>
          </w:rPr>
          <w:t xml:space="preserve">nitrogen </w:t>
        </w:r>
      </w:ins>
      <w:ins w:id="16" w:author="Perkowski, Evan A" w:date="2023-11-27T14:44:00Z">
        <w:r w:rsidR="00D545DE">
          <w:rPr>
            <w:bCs/>
          </w:rPr>
          <w:t>fertilization</w:t>
        </w:r>
      </w:ins>
      <w:ins w:id="17" w:author="Perkowski, Evan A" w:date="2023-11-27T14:24:00Z">
        <w:r w:rsidR="00DA5BFD" w:rsidDel="00DA5BFD">
          <w:rPr>
            <w:bCs/>
          </w:rPr>
          <w:t xml:space="preserve"> </w:t>
        </w:r>
      </w:ins>
      <w:r w:rsidR="00DF3F53">
        <w:rPr>
          <w:bCs/>
        </w:rPr>
        <w:t xml:space="preserve">due to increased nitrogen uptake and </w:t>
      </w:r>
      <w:r w:rsidR="00DF3F53">
        <w:rPr>
          <w:bCs/>
        </w:rPr>
        <w:lastRenderedPageBreak/>
        <w:t xml:space="preserve">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ins w:id="18" w:author="Perkowski, Evan A" w:date="2023-11-30T14:08:00Z">
        <w:r w:rsidR="00B729EC">
          <w:rPr>
            <w:bCs/>
          </w:rPr>
          <w:t xml:space="preserve"> not modified by inoculation ac</w:t>
        </w:r>
      </w:ins>
      <w:ins w:id="19" w:author="Perkowski, Evan A" w:date="2023-11-30T14:09:00Z">
        <w:r w:rsidR="00B729EC">
          <w:rPr>
            <w:bCs/>
          </w:rPr>
          <w:t>ross the</w:t>
        </w:r>
      </w:ins>
      <w:ins w:id="20" w:author="Perkowski, Evan A" w:date="2023-11-30T14:08:00Z">
        <w:r w:rsidR="00B729EC">
          <w:rPr>
            <w:bCs/>
          </w:rPr>
          <w:t xml:space="preserve"> nitrogen fertilization</w:t>
        </w:r>
      </w:ins>
      <w:ins w:id="21" w:author="Perkowski, Evan A" w:date="2023-11-30T14:09:00Z">
        <w:r w:rsidR="00B729EC">
          <w:rPr>
            <w:bCs/>
          </w:rPr>
          <w:t xml:space="preserve"> gradient</w:t>
        </w:r>
      </w:ins>
      <w:ins w:id="22" w:author="Perkowski, Evan A" w:date="2023-11-30T14:08:00Z">
        <w:r w:rsidR="00B729EC">
          <w:rPr>
            <w:bCs/>
          </w:rPr>
          <w:t>, as plant investment in nitrogen fixation was similar between CO</w:t>
        </w:r>
        <w:r w:rsidR="00B729EC">
          <w:rPr>
            <w:bCs/>
            <w:vertAlign w:val="subscript"/>
          </w:rPr>
          <w:t>2</w:t>
        </w:r>
        <w:r w:rsidR="00B729EC">
          <w:rPr>
            <w:bCs/>
          </w:rPr>
          <w:t xml:space="preserve"> treatments</w:t>
        </w:r>
      </w:ins>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ins w:id="23" w:author="Perkowski, Evan A" w:date="2023-11-28T10:00:00Z">
        <w:r w:rsidR="00D735CF">
          <w:rPr>
            <w:bCs/>
          </w:rPr>
          <w:t>e</w:t>
        </w:r>
      </w:ins>
      <w:r w:rsidR="004A3AB0">
        <w:rPr>
          <w:bCs/>
        </w:rPr>
        <w:t xml:space="preserve"> that </w:t>
      </w:r>
      <w:ins w:id="24" w:author="Perkowski, Evan A" w:date="2023-11-28T10:01:00Z">
        <w:r w:rsidR="00D735CF">
          <w:rPr>
            <w:bCs/>
          </w:rPr>
          <w:t xml:space="preserve">leaf </w:t>
        </w:r>
      </w:ins>
      <w:r w:rsidR="00245011">
        <w:rPr>
          <w:bCs/>
        </w:rPr>
        <w:t xml:space="preserve">nitrogen demand </w:t>
      </w:r>
      <w:ins w:id="25" w:author="Perkowski, Evan A" w:date="2023-11-28T10:00:00Z">
        <w:r w:rsidR="00D735CF">
          <w:rPr>
            <w:bCs/>
          </w:rPr>
          <w:t xml:space="preserve">to build and maintain photosynthetic enzymes </w:t>
        </w:r>
      </w:ins>
      <w:r w:rsidR="004A3AB0">
        <w:rPr>
          <w:bCs/>
        </w:rPr>
        <w:t>drives leaf</w:t>
      </w:r>
      <w:ins w:id="26" w:author="Perkowski, Evan A"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 whole-plant response</w:t>
      </w:r>
      <w:ins w:id="27" w:author="Perkowski, Evan A" w:date="2023-11-27T13:29:00Z">
        <w:r w:rsidR="00C4597B">
          <w:rPr>
            <w:bCs/>
          </w:rPr>
          <w:t>s</w:t>
        </w:r>
      </w:ins>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ins w:id="28" w:author="Perkowski, Evan A"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69F033CA"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lastRenderedPageBreak/>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581BFF">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1544CC">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CO2","type":"article-journal","volume":"104"},"uris":["http://www.mendeley.com/documents/?uuid=f117785d-f61d-40c3-a746-e3af698889da"]}],"mendeley":{"formattedCitation":"(Coleman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46554614"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29" w:author="Perkowski, Evan A" w:date="2023-11-27T13:34:00Z">
        <w:r w:rsidR="001A48E2">
          <w:rPr>
            <w:color w:val="000000"/>
          </w:rPr>
          <w:t xml:space="preserve">changes in </w:t>
        </w:r>
      </w:ins>
      <w:r w:rsidR="00407E89">
        <w:rPr>
          <w:color w:val="000000"/>
        </w:rPr>
        <w:t xml:space="preserve">nitrogen availability </w:t>
      </w:r>
      <w:r w:rsidR="00407E89">
        <w:rPr>
          <w:color w:val="000000"/>
        </w:rPr>
        <w:fldChar w:fldCharType="begin" w:fldLock="1"/>
      </w:r>
      <w:r w:rsidR="00855CCA">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w:t>
      </w:r>
      <w:r w:rsidR="00407E89">
        <w:rPr>
          <w:color w:val="000000"/>
        </w:rPr>
        <w:lastRenderedPageBreak/>
        <w:t xml:space="preserve">leaf nitrogen and photosynthetic capacity across environmental gradients </w:t>
      </w:r>
      <w:ins w:id="30" w:author="Perkowski, Evan A" w:date="2023-11-28T11:16:00Z">
        <w:r w:rsidR="00C03914">
          <w:rPr>
            <w:color w:val="000000"/>
          </w:rPr>
          <w:t xml:space="preserve">tends to be </w:t>
        </w:r>
      </w:ins>
      <w:r w:rsidR="00407E89">
        <w:rPr>
          <w:color w:val="000000"/>
        </w:rPr>
        <w:t xml:space="preserve">more strongly determined through aboveground growth conditions that set demand to build and maintain photosynthetic enzymes than </w:t>
      </w:r>
      <w:ins w:id="31" w:author="Perkowski, Evan A"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2" w:author="Perkowski, Evan A" w:date="2023-11-17T10:24:00Z">
        <w:r w:rsidR="00821138">
          <w:rPr>
            <w:color w:val="000000"/>
          </w:rPr>
          <w:t xml:space="preserve"> be a product of altered leaf nitrogen demand to build and maintain photosynthetic enzymes</w:t>
        </w:r>
      </w:ins>
      <w:ins w:id="33" w:author="Perkowski, Evan A" w:date="2023-11-17T10:25:00Z">
        <w:r w:rsidR="00821138">
          <w:rPr>
            <w:color w:val="000000"/>
          </w:rPr>
          <w:t xml:space="preserve"> and may</w:t>
        </w:r>
      </w:ins>
      <w:ins w:id="34" w:author="Perkowski, Evan A" w:date="2023-11-17T10:24:00Z">
        <w:r w:rsidR="00821138">
          <w:rPr>
            <w:color w:val="000000"/>
          </w:rPr>
          <w:t xml:space="preserve"> </w:t>
        </w:r>
      </w:ins>
      <w:r w:rsidR="00031209">
        <w:rPr>
          <w:color w:val="000000"/>
        </w:rPr>
        <w:t>not be linked to changes in nitrogen availability.</w:t>
      </w:r>
    </w:p>
    <w:p w14:paraId="7A1E7B67" w14:textId="125D8B1C" w:rsidR="006F27A7" w:rsidRPr="00012BE0" w:rsidRDefault="00521356" w:rsidP="00012BE0">
      <w:pPr>
        <w:spacing w:line="360" w:lineRule="auto"/>
        <w:ind w:firstLine="720"/>
      </w:pPr>
      <w:r>
        <w:rPr>
          <w:color w:val="000000"/>
        </w:rPr>
        <w:t xml:space="preserve">Eco-evolutionary optimality theory provides a framework for understanding how </w:t>
      </w:r>
      <w:ins w:id="35" w:author="Perkowski, Evan A" w:date="2023-11-28T11:17:00Z">
        <w:r w:rsidR="00C03914">
          <w:rPr>
            <w:color w:val="000000"/>
          </w:rPr>
          <w:t xml:space="preserve">leaf photosynthetic </w:t>
        </w:r>
      </w:ins>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36" w:author="Perkowski, Evan A" w:date="2023-11-27T12:38:00Z">
        <w:r w:rsidR="00344907">
          <w:t xml:space="preserve"> M</w:t>
        </w:r>
      </w:ins>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37" w:author="Perkowski, Evan A"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38" w:author="Perkowski, Evan A [2]"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39" w:author="Perkowski, Evan A [2]" w:date="2023-11-17T11:33:00Z">
        <w:r w:rsidR="00012BE0">
          <w:t xml:space="preserve">, </w:t>
        </w:r>
      </w:ins>
      <w:ins w:id="40" w:author="Perkowski, Evan A" w:date="2023-11-27T12:39:00Z">
        <w:r w:rsidR="00344907">
          <w:t>which reduces leaf nitrogen</w:t>
        </w:r>
      </w:ins>
      <w:ins w:id="41" w:author="Perkowski, Evan A" w:date="2023-11-27T12:38:00Z">
        <w:r w:rsidR="00344907">
          <w:t xml:space="preserve"> </w:t>
        </w:r>
      </w:ins>
      <w:ins w:id="42" w:author="Perkowski, Evan A [2]" w:date="2023-11-17T11:33:00Z">
        <w:r w:rsidR="00012BE0">
          <w:t>demand to build and maintain photosynthetic enzymes</w:t>
        </w:r>
      </w:ins>
      <w:r w:rsidR="00526FCA">
        <w:t>.</w:t>
      </w:r>
      <w:r w:rsidR="00012BE0">
        <w:t xml:space="preserve"> Optimal </w:t>
      </w:r>
      <w:ins w:id="43" w:author="Perkowski, Evan A [2]"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44" w:author="Perkowski, Evan A [2]" w:date="2023-11-17T11:41:00Z">
        <w:r w:rsidR="00D643E3">
          <w:t xml:space="preserve"> </w:t>
        </w:r>
      </w:ins>
      <w:ins w:id="45" w:author="Perkowski, Evan A" w:date="2023-11-27T13:37:00Z">
        <w:r w:rsidR="001A48E2">
          <w:t>Such optimal l</w:t>
        </w:r>
      </w:ins>
      <w:ins w:id="46" w:author="Perkowski, Evan A [2]" w:date="2023-11-17T11:41:00Z">
        <w:r w:rsidR="00D643E3">
          <w:t>eaf</w:t>
        </w:r>
      </w:ins>
      <w:ins w:id="47" w:author="Perkowski, Evan A [2]" w:date="2023-11-17T11:30:00Z">
        <w:r w:rsidR="00012BE0">
          <w:t xml:space="preserve"> </w:t>
        </w:r>
      </w:ins>
      <w:ins w:id="48" w:author="Perkowski, Evan A" w:date="2023-11-27T13:36:00Z">
        <w:r w:rsidR="001A48E2">
          <w:t>nitrogen allocation</w:t>
        </w:r>
      </w:ins>
      <w:r w:rsidR="00526FCA">
        <w:t xml:space="preserve"> responses </w:t>
      </w:r>
      <w:ins w:id="49" w:author="Perkowski, Evan A [2]" w:date="2023-11-17T11:34:00Z">
        <w:r w:rsidR="00012BE0">
          <w:t>to elevated CO</w:t>
        </w:r>
        <w:r w:rsidR="00012BE0">
          <w:rPr>
            <w:vertAlign w:val="subscript"/>
          </w:rPr>
          <w:t>2</w:t>
        </w:r>
        <w:r w:rsidR="00012BE0">
          <w:t xml:space="preserve"> </w:t>
        </w:r>
      </w:ins>
      <w:r w:rsidR="00526FCA">
        <w:t>increas</w:t>
      </w:r>
      <w:ins w:id="50" w:author="Perkowski, Evan A [2]" w:date="2023-11-15T12:30:00Z">
        <w:r w:rsidR="006B355B">
          <w:t>e</w:t>
        </w:r>
      </w:ins>
      <w:ins w:id="51" w:author="Perkowski, Evan A" w:date="2023-11-27T13:37:00Z">
        <w:r w:rsidR="001A48E2">
          <w:t>s</w:t>
        </w:r>
      </w:ins>
      <w:r w:rsidR="00526FCA">
        <w:t xml:space="preserve"> photosynthetic nitrogen-use efficiency and allow</w:t>
      </w:r>
      <w:ins w:id="52" w:author="Perkowski, Evan A"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67D4DDE4" w:rsidR="00267A0A" w:rsidRPr="00036C09" w:rsidRDefault="00267A0A" w:rsidP="006F27A7">
      <w:pPr>
        <w:spacing w:line="360" w:lineRule="auto"/>
        <w:ind w:firstLine="720"/>
      </w:pPr>
      <w:r>
        <w:t xml:space="preserve">The </w:t>
      </w:r>
      <w:ins w:id="53" w:author="Perkowski, Evan A [2]"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54" w:author="Perkowski, Evan A" w:date="2023-11-27T13:21:00Z">
        <w:r w:rsidR="00C4597B">
          <w:t xml:space="preserve">soil </w:t>
        </w:r>
      </w:ins>
      <w:r>
        <w:t>nitrogen supply.</w:t>
      </w:r>
      <w:r w:rsidRPr="00561C30">
        <w:t xml:space="preserve"> </w:t>
      </w:r>
      <w:r w:rsidR="00DB33A8">
        <w:t>However</w:t>
      </w:r>
      <w:r>
        <w:t xml:space="preserve">, the </w:t>
      </w:r>
      <w:ins w:id="55" w:author="Perkowski, Evan A [2]" w:date="2023-11-17T11:42:00Z">
        <w:r w:rsidR="00D643E3">
          <w:t xml:space="preserve">eco-evolutionary </w:t>
        </w:r>
      </w:ins>
      <w:r>
        <w:t>optimality hypothesis does not discount role</w:t>
      </w:r>
      <w:r w:rsidR="00055883">
        <w:t>s</w:t>
      </w:r>
      <w:r>
        <w:t xml:space="preserve"> of </w:t>
      </w:r>
      <w:ins w:id="56" w:author="Perkowski, Evan A" w:date="2023-11-27T13:20:00Z">
        <w:r w:rsidR="00C4597B">
          <w:lastRenderedPageBreak/>
          <w:t xml:space="preserve">soil </w:t>
        </w:r>
      </w:ins>
      <w:r>
        <w:t>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57" w:author="Perkowski, Evan A [2]"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58" w:author="Perkowski, Evan A" w:date="2023-11-27T13:38:00Z">
        <w:r w:rsidR="001A48E2">
          <w:t xml:space="preserve">photosynthetic </w:t>
        </w:r>
      </w:ins>
      <w:r w:rsidR="00036C09">
        <w:t>responses to elevated CO</w:t>
      </w:r>
      <w:r w:rsidR="00036C09">
        <w:rPr>
          <w:vertAlign w:val="subscript"/>
        </w:rPr>
        <w:t>2</w:t>
      </w:r>
      <w:r w:rsidR="00036C09">
        <w:t xml:space="preserve"> are </w:t>
      </w:r>
      <w:ins w:id="59" w:author="Perkowski, Evan A"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ins w:id="60" w:author="Perkowski, Evan A" w:date="2023-11-27T13:39:00Z">
        <w:r w:rsidR="001A48E2">
          <w:t xml:space="preserve">regulated </w:t>
        </w:r>
      </w:ins>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61" w:author="Perkowski, Evan A" w:date="2023-11-27T13:40:00Z">
        <w:r w:rsidR="005404BC">
          <w:t xml:space="preserve">soil </w:t>
        </w:r>
      </w:ins>
      <w:r w:rsidR="00EF62B4">
        <w:t>nitrogen</w:t>
      </w:r>
      <w:ins w:id="62" w:author="Perkowski, Evan A" w:date="2023-11-27T14:43:00Z">
        <w:r w:rsidR="009338FF">
          <w:t xml:space="preserve"> fertilization</w:t>
        </w:r>
      </w:ins>
      <w:ins w:id="63" w:author="Perkowski, Evan A"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64" w:author="Perkowski, Evan A" w:date="2023-11-27T15:21:00Z"/>
        </w:rPr>
      </w:pPr>
      <w:commentRangeStart w:id="65"/>
      <w:del w:id="66" w:author="Perkowski, Evan A"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2A1CF10E" w:rsidR="00BB589B" w:rsidRDefault="00BB589B" w:rsidP="00BB589B">
      <w:pPr>
        <w:pStyle w:val="ListParagraph"/>
        <w:numPr>
          <w:ilvl w:val="0"/>
          <w:numId w:val="4"/>
        </w:numPr>
        <w:spacing w:line="360" w:lineRule="auto"/>
      </w:pPr>
      <w:r>
        <w:t>Following</w:t>
      </w:r>
      <w:commentRangeEnd w:id="65"/>
      <w:r w:rsidR="000660A8">
        <w:rPr>
          <w:rStyle w:val="CommentReference"/>
        </w:rPr>
        <w:commentReference w:id="65"/>
      </w:r>
      <w:r>
        <w:t xml:space="preserve"> the demand-driven </w:t>
      </w:r>
      <w:ins w:id="67" w:author="Perkowski, Evan A [2]"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ins w:id="68" w:author="Perkowski, Evan A" w:date="2023-11-27T13:42:00Z">
        <w:r w:rsidR="005404BC">
          <w:t>Leaf p</w:t>
        </w:r>
      </w:ins>
      <w:r>
        <w:t xml:space="preserve">hotosynthetic </w:t>
      </w:r>
      <w:r>
        <w:lastRenderedPageBreak/>
        <w:t>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4E9568A3"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69" w:author="Perkowski, Evan A" w:date="2023-11-27T14:25:00Z">
        <w:r w:rsidR="00DA5BFD">
          <w:rPr>
            <w:bCs/>
          </w:rPr>
          <w:t xml:space="preserve">nitrogen </w:t>
        </w:r>
      </w:ins>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70" w:author="Perkowski, Evan A" w:date="2023-11-27T14:25:00Z">
        <w:r w:rsidR="00DA5BFD">
          <w:rPr>
            <w:bCs/>
          </w:rPr>
          <w:t>nitrogen</w:t>
        </w:r>
      </w:ins>
      <w:r w:rsidR="00DA5BFD">
        <w:rPr>
          <w:bCs/>
        </w:rPr>
        <w:t xml:space="preserve"> </w:t>
      </w:r>
      <w:r w:rsidR="009338FF">
        <w:rPr>
          <w:bCs/>
        </w:rPr>
        <w:t>fertilization</w:t>
      </w:r>
      <w:r w:rsidR="00C03914">
        <w:rPr>
          <w:bCs/>
        </w:rPr>
        <w:t xml:space="preserve"> </w:t>
      </w:r>
      <w:ins w:id="71" w:author="Perkowski, Evan A" w:date="2023-11-28T11:21:00Z">
        <w:r w:rsidR="00C03914">
          <w:rPr>
            <w:bCs/>
          </w:rPr>
          <w:t>levels</w:t>
        </w:r>
      </w:ins>
      <w:r w:rsidR="00036C09">
        <w:t xml:space="preserve"> where individuals </w:t>
      </w:r>
      <w:r w:rsidR="00E14EDC">
        <w:t xml:space="preserve">will be </w:t>
      </w:r>
      <w:r>
        <w:t xml:space="preserve">most heavily invested in </w:t>
      </w:r>
      <w:ins w:id="72" w:author="Perkowski, Evan A [2]" w:date="2023-11-30T09:44:00Z">
        <w:r w:rsidR="00055883">
          <w:t xml:space="preserve">symbiotic </w:t>
        </w:r>
      </w:ins>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ins w:id="73" w:author="Perkowski, Evan A"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74" w:author="Perkowski, Evan A"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75" w:author="Perkowski, Evan A" w:date="2023-11-28T11:36:00Z">
        <w:r w:rsidR="00DE57DC">
          <w:t>N</w:t>
        </w:r>
      </w:ins>
      <w:ins w:id="76" w:author="Perkowski, Evan A"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77" w:author="Perkowski, Evan A"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xml:space="preserve">), </w:t>
      </w:r>
      <w:r w:rsidR="009F20B5" w:rsidRPr="00FE014F">
        <w:lastRenderedPageBreak/>
        <w:t>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xml:space="preserve">; </w:t>
      </w:r>
      <w:r w:rsidRPr="00FE014F">
        <w:lastRenderedPageBreak/>
        <w:t>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37C432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ins w:id="78" w:author="Perkowski, Evan A" w:date="2023-11-28T11:41:00Z">
        <w:r w:rsidR="00DE57DC">
          <w:rPr>
            <w:color w:val="000000" w:themeColor="text1"/>
          </w:rPr>
          <w:t xml:space="preserve">  </w:t>
        </w:r>
      </w:ins>
      <w:ins w:id="79" w:author="Perkowski, Evan A [2]"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80" w:author="Perkowski, Evan A [2]"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lastRenderedPageBreak/>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FEC77F5"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81" w:author="Perkowski, Evan A" w:date="2023-11-27T13:51:00Z">
        <w:r w:rsidR="00DF3E08">
          <w:rPr>
            <w:color w:val="000000"/>
          </w:rPr>
          <w:t xml:space="preserve">determined by </w:t>
        </w:r>
      </w:ins>
      <w:ins w:id="82" w:author="Perkowski, Evan A" w:date="2023-11-27T13:52:00Z">
        <w:r w:rsidR="00DF3E08">
          <w:rPr>
            <w:color w:val="000000"/>
          </w:rPr>
          <w:t xml:space="preserve">multiplying </w:t>
        </w:r>
      </w:ins>
      <w:ins w:id="83" w:author="Perkowski, Evan A" w:date="2023-11-28T11:31:00Z">
        <w:r w:rsidR="00E14508">
          <w:rPr>
            <w:color w:val="000000"/>
          </w:rPr>
          <w:t xml:space="preserve">the </w:t>
        </w:r>
      </w:ins>
      <w:ins w:id="84" w:author="Perkowski, Evan A" w:date="2023-11-27T13:52:00Z">
        <w:r w:rsidR="00DF3E08">
          <w:rPr>
            <w:color w:val="000000"/>
          </w:rPr>
          <w:t xml:space="preserve">total chlorophyll content in dimethyl sulfoxide </w:t>
        </w:r>
      </w:ins>
      <w:r>
        <w:rPr>
          <w:color w:val="000000"/>
        </w:rPr>
        <w:t>by the volume of dimethyl sulfoxide extractant (10 mL</w:t>
      </w:r>
      <w:ins w:id="85" w:author="Perkowski, Evan A" w:date="2023-11-27T13:53:00Z">
        <w:r w:rsidR="00DF3E08">
          <w:rPr>
            <w:color w:val="000000"/>
          </w:rPr>
          <w:t>). A</w:t>
        </w:r>
      </w:ins>
      <w:r>
        <w:rPr>
          <w:color w:val="000000"/>
        </w:rPr>
        <w:t>rea-based chlorophyll content</w:t>
      </w:r>
      <w:ins w:id="86" w:author="Perkowski, Evan A"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87" w:author="Perkowski, Evan A" w:date="2023-11-27T13:52:00Z">
        <w:r w:rsidR="00DF3E08">
          <w:rPr>
            <w:color w:val="000000"/>
          </w:rPr>
          <w:t xml:space="preserve"> </w:t>
        </w:r>
      </w:ins>
      <w:ins w:id="88" w:author="Perkowski, Evan A" w:date="2023-11-28T11:31:00Z">
        <w:r w:rsidR="00E14508">
          <w:rPr>
            <w:color w:val="000000"/>
          </w:rPr>
          <w:t xml:space="preserve">the </w:t>
        </w:r>
      </w:ins>
      <w:ins w:id="89" w:author="Perkowski, Evan A" w:date="2023-11-27T13:52:00Z">
        <w:r w:rsidR="00DF3E08">
          <w:rPr>
            <w:color w:val="000000"/>
          </w:rPr>
          <w:t>total chlorophyll content</w:t>
        </w:r>
      </w:ins>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ins w:id="90" w:author="Perkowski, Evan A [2]" w:date="2023-11-28T11:46:00Z">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ins>
      <w:proofErr w:type="spellStart"/>
      <w:ins w:id="91" w:author="Perkowski, Evan A [2]" w:date="2023-11-28T11:47:00Z">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Germany)</w:t>
        </w:r>
      </w:ins>
      <w:r w:rsidR="00672FC5">
        <w:rPr>
          <w:color w:val="000000"/>
        </w:rPr>
        <w:t xml:space="preserve">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lastRenderedPageBreak/>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92" w:author="Perkowski, Evan A"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93" w:author="Perkowski, Evan A"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94" w:author="Perkowski, Evan A [2]"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95" w:author="Perkowski, Evan A [2]" w:date="2023-11-13T15:17:00Z">
                    <w:rPr>
                      <w:rFonts w:ascii="Cambria Math" w:hAnsi="Cambria Math"/>
                      <w:color w:val="000000"/>
                    </w:rPr>
                    <m:t>direct</m:t>
                  </w:ins>
                </m:r>
                <m:r>
                  <w:del w:id="96" w:author="Perkowski, Evan A [2]"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97" w:author="Perkowski, Evan A [2]" w:date="2023-11-13T15:17:00Z">
                    <w:rPr>
                      <w:rFonts w:ascii="Cambria Math" w:hAnsi="Cambria Math"/>
                      <w:color w:val="000000"/>
                    </w:rPr>
                    <m:t>direct</m:t>
                  </w:ins>
                </m:r>
                <m:r>
                  <w:del w:id="98" w:author="Perkowski, Evan A [2]" w:date="2023-11-13T15:17:00Z">
                    <w:rPr>
                      <w:rFonts w:ascii="Cambria Math" w:hAnsi="Cambria Math"/>
                      <w:color w:val="000000"/>
                    </w:rPr>
                    <m:t>ref</m:t>
                  </w:del>
                </m:r>
              </m:sub>
            </m:sSub>
            <m:r>
              <w:rPr>
                <w:rFonts w:ascii="Cambria Math" w:hAnsi="Cambria Math"/>
                <w:color w:val="000000"/>
              </w:rPr>
              <m:t>-</m:t>
            </m:r>
            <m:sSup>
              <m:sSupPr>
                <m:ctrlPr>
                  <w:ins w:id="99" w:author="Perkowski, Evan A [2]" w:date="2023-11-13T15:17:00Z">
                    <w:rPr>
                      <w:rFonts w:ascii="Cambria Math" w:hAnsi="Cambria Math"/>
                      <w:i/>
                      <w:color w:val="000000"/>
                    </w:rPr>
                  </w:ins>
                </m:ctrlPr>
              </m:sSupPr>
              <m:e>
                <m:r>
                  <w:ins w:id="100" w:author="Perkowski, Evan A [2]" w:date="2023-11-13T15:17:00Z">
                    <w:rPr>
                      <w:rFonts w:ascii="Cambria Math" w:hAnsi="Cambria Math"/>
                      <w:color w:val="000000"/>
                      <w:lang w:val="el-GR"/>
                    </w:rPr>
                    <m:t>δ</m:t>
                  </w:ins>
                </m:r>
              </m:e>
              <m:sup>
                <m:r>
                  <w:ins w:id="101" w:author="Perkowski, Evan A [2]" w:date="2023-11-13T15:17:00Z">
                    <w:rPr>
                      <w:rFonts w:ascii="Cambria Math" w:hAnsi="Cambria Math"/>
                      <w:color w:val="000000"/>
                    </w:rPr>
                    <m:t>15</m:t>
                  </w:ins>
                </m:r>
              </m:sup>
            </m:sSup>
            <m:sSub>
              <m:sSubPr>
                <m:ctrlPr>
                  <w:ins w:id="102" w:author="Perkowski, Evan A [2]" w:date="2023-11-13T15:17:00Z">
                    <w:rPr>
                      <w:rFonts w:ascii="Cambria Math" w:hAnsi="Cambria Math"/>
                      <w:i/>
                      <w:color w:val="000000"/>
                    </w:rPr>
                  </w:ins>
                </m:ctrlPr>
              </m:sSubPr>
              <m:e>
                <m:r>
                  <w:ins w:id="103" w:author="Perkowski, Evan A [2]" w:date="2023-11-13T15:17:00Z">
                    <w:rPr>
                      <w:rFonts w:ascii="Cambria Math" w:hAnsi="Cambria Math"/>
                      <w:color w:val="000000"/>
                    </w:rPr>
                    <m:t>N</m:t>
                  </w:ins>
                </m:r>
              </m:e>
              <m:sub>
                <m:r>
                  <w:ins w:id="104" w:author="Perkowski, Evan A [2]" w:date="2023-11-13T15:17:00Z">
                    <w:rPr>
                      <w:rFonts w:ascii="Cambria Math" w:hAnsi="Cambria Math"/>
                      <w:color w:val="000000"/>
                    </w:rPr>
                    <m:t>fixation</m:t>
                  </w:ins>
                </m:r>
              </m:sub>
            </m:sSub>
            <m:r>
              <w:del w:id="105" w:author="Perkowski, Evan A [2]"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ins w:id="106" w:author="Perkowski, Evan A [2]"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07" w:author="Perkowski, Evan A"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08" w:author="Perkowski, Evan A [2]"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ins w:id="109" w:author="Perkowski, Evan A [2]"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10" w:author="Perkowski, Evan A"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11" w:author="Perkowski, Evan A [2]"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12"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13"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14" w:author="Perkowski, Evan A" w:date="2023-11-27T14:26:00Z">
        <w:r w:rsidR="00DA5BFD">
          <w:rPr>
            <w:bCs/>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ins w:id="115" w:author="Perkowski, Evan A" w:date="2023-11-29T11:19:00Z">
        <w:r w:rsidR="00AA7AC1">
          <w:rPr>
            <w:color w:val="000000"/>
          </w:rPr>
          <w:t>nitrogen</w:t>
        </w:r>
        <w:r w:rsidR="00AA7AC1" w:rsidRPr="00670974">
          <w:rPr>
            <w:color w:val="000000"/>
          </w:rPr>
          <w:t xml:space="preserve"> </w:t>
        </w:r>
      </w:ins>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7FD1261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w:t>
      </w:r>
      <w:r w:rsidR="00615C40">
        <w:lastRenderedPageBreak/>
        <w:t>The ratio of root nodule biomass to root biomass was calculated as an additional indicator of investment toward symbiotic nitrogen fixation.</w:t>
      </w:r>
    </w:p>
    <w:p w14:paraId="39DCA47E" w14:textId="34E7A860"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16" w:author="Perkowski, Evan A"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0D61A83"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17" w:author="Perkowski, Evan A" w:date="2023-11-27T14:27:00Z">
        <w:r w:rsidR="00DA5BFD">
          <w:rPr>
            <w:bCs/>
          </w:rPr>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18" w:author="Perkowski, Evan A"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 xml:space="preserve">starting </w:t>
      </w:r>
      <w:r w:rsidR="009F20B5">
        <w:lastRenderedPageBreak/>
        <w:t>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19" w:author="Perkowski, Evan A" w:date="2023-11-27T14:00:00Z">
        <w:r w:rsidR="00DF3E08">
          <w:t xml:space="preserve">root nodule biomass, </w:t>
        </w:r>
      </w:ins>
      <w:r w:rsidR="00615C40">
        <w:t>root nodule biomass: root biomass</w:t>
      </w:r>
      <w:ins w:id="120" w:author="Perkowski, Evan A" w:date="2023-11-30T13:35:00Z">
        <w:r w:rsidR="00FB04AE">
          <w:t>, and the ratio of total biomass to potting volume</w:t>
        </w:r>
      </w:ins>
      <w:r w:rsidR="009F20B5">
        <w:t>.</w:t>
      </w:r>
    </w:p>
    <w:p w14:paraId="6E00CD93" w14:textId="20852C53"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21" w:author="Perkowski, Evan A [2]" w:date="2023-11-13T15:22:00Z">
        <w:r w:rsidR="00121E9D">
          <w:t>models</w:t>
        </w:r>
      </w:ins>
      <w:r>
        <w:t xml:space="preserve"> that did not satisfy residual normality assumptions </w:t>
      </w:r>
      <w:ins w:id="122" w:author="Perkowski, Evan A" w:date="2023-11-27T14:01:00Z">
        <w:r w:rsidR="00D92609">
          <w:t>satisfied</w:t>
        </w:r>
      </w:ins>
      <w:ins w:id="123" w:author="Perkowski, Evan A" w:date="2023-11-29T11:21:00Z">
        <w:r w:rsidR="00AA7AC1">
          <w:t xml:space="preserve"> such assumptions</w:t>
        </w:r>
      </w:ins>
      <w:ins w:id="124" w:author="Perkowski, Evan A" w:date="2023-11-27T14:01:00Z">
        <w:r w:rsidR="00D92609">
          <w:t xml:space="preserve"> </w:t>
        </w:r>
      </w:ins>
      <w:r>
        <w:t>w</w:t>
      </w:r>
      <w:ins w:id="125" w:author="Perkowski, Evan A [2]"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ins w:id="126" w:author="Perkowski, Evan A" w:date="2023-11-28T11:34:00Z">
        <w:r w:rsidR="00DE57DC">
          <w:t xml:space="preserve">the </w:t>
        </w:r>
      </w:ins>
      <w:r>
        <w:t xml:space="preserve">95% confidence intervals were drawn </w:t>
      </w:r>
      <w:r w:rsidR="00FF7D72">
        <w:t xml:space="preserve">in all figures </w:t>
      </w:r>
      <w:r>
        <w:t xml:space="preserve">using ‘emmeans’ outputs across the range in </w:t>
      </w:r>
      <w:ins w:id="127" w:author="Perkowski, Evan A" w:date="2023-11-13T15:28:00Z">
        <w:r w:rsidR="00165C21">
          <w:t>nitrogen</w:t>
        </w:r>
      </w:ins>
      <w:r w:rsidR="00165C21">
        <w:t xml:space="preserve">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ins w:id="128" w:author="Perkowski, Evan A [2]" w:date="2023-11-30T10:26:00Z">
        <w:r w:rsidR="002B64B2">
          <w:t xml:space="preserve"> Model results for </w:t>
        </w:r>
        <w:r w:rsidR="002B64B2" w:rsidRPr="009F0412">
          <w:rPr>
            <w:i/>
            <w:iCs/>
            <w:lang w:val="el-GR"/>
          </w:rPr>
          <w:t>χ</w:t>
        </w:r>
        <w:r w:rsidR="002B64B2">
          <w:t xml:space="preserve">, </w:t>
        </w:r>
      </w:ins>
      <w:proofErr w:type="spellStart"/>
      <w:ins w:id="129" w:author="Perkowski, Evan A [2]" w:date="2023-11-30T10:27:00Z">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ins>
      <w:ins w:id="130" w:author="Perkowski, Evan A" w:date="2023-11-30T13:28:00Z">
        <w:r w:rsidR="00D61297">
          <w:t>, and the ratio of total biomass to pot volume</w:t>
        </w:r>
      </w:ins>
      <w:ins w:id="131" w:author="Perkowski, Evan A [2]" w:date="2023-11-30T10:27:00Z">
        <w:r w:rsidR="002B64B2">
          <w:t xml:space="preserve"> are reported in the </w:t>
        </w:r>
        <w:r w:rsidR="002B64B2">
          <w:rPr>
            <w:i/>
            <w:iCs/>
          </w:rPr>
          <w:t>Supplemental Material</w:t>
        </w:r>
        <w:r w:rsidR="002B64B2">
          <w:t xml:space="preserve"> (Tables S</w:t>
        </w:r>
      </w:ins>
      <w:ins w:id="132" w:author="Perkowski, Evan A" w:date="2023-11-30T13:29:00Z">
        <w:r w:rsidR="00D61297">
          <w:t>3-S6</w:t>
        </w:r>
      </w:ins>
      <w:ins w:id="133" w:author="Perkowski, Evan A [2]" w:date="2023-11-30T10:27:00Z">
        <w:r w:rsidR="002B64B2">
          <w:t xml:space="preserve">; Figs. </w:t>
        </w:r>
        <w:r w:rsidR="002B64B2" w:rsidRPr="00D61297">
          <w:t>S</w:t>
        </w:r>
      </w:ins>
      <w:ins w:id="134" w:author="Perkowski, Evan A" w:date="2023-11-30T13:29:00Z">
        <w:r w:rsidR="00D61297">
          <w:t>3-</w:t>
        </w:r>
      </w:ins>
      <w:ins w:id="135" w:author="Perkowski, Evan A" w:date="2023-11-30T13:30:00Z">
        <w:r w:rsidR="00D61297">
          <w:t>S</w:t>
        </w:r>
      </w:ins>
      <w:ins w:id="136" w:author="Perkowski, Evan A" w:date="2023-11-30T13:29:00Z">
        <w:r w:rsidR="00D61297">
          <w:t>6</w:t>
        </w:r>
      </w:ins>
      <w:ins w:id="137" w:author="Perkowski, Evan A [2]" w:date="2023-11-30T10:27:00Z">
        <w:r w:rsidR="002B64B2">
          <w:t>).</w:t>
        </w:r>
      </w:ins>
    </w:p>
    <w:p w14:paraId="01232DE4" w14:textId="77777777" w:rsidR="00520239" w:rsidRPr="009129C7" w:rsidRDefault="00520239" w:rsidP="00394A41">
      <w:pPr>
        <w:spacing w:line="360" w:lineRule="auto"/>
        <w:rPr>
          <w:ins w:id="138" w:author="Perkowski, Evan A [2]" w:date="2023-11-28T11:58:00Z"/>
        </w:rPr>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39" w:author="Perkowski, Evan A [2]" w:date="2023-11-13T15:23:00Z">
        <w:r w:rsidR="00121E9D">
          <w:rPr>
            <w:bCs/>
          </w:rPr>
          <w:t xml:space="preserve"> nitrogen </w:t>
        </w:r>
      </w:ins>
      <w:r>
        <w:rPr>
          <w:bCs/>
        </w:rPr>
        <w:lastRenderedPageBreak/>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ins w:id="140" w:author="Perkowski, Evan A [2]"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41" w:author="Perkowski, Evan A [2]"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42" w:author="Perkowski, Evan A [2]"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w:t>
      </w:r>
      <w:r w:rsidR="00BA3002" w:rsidRPr="00BA3002">
        <w:rPr>
          <w:bCs/>
        </w:rPr>
        <w:t>1</w:t>
      </w:r>
      <w:r w:rsidR="00912E94">
        <w:rPr>
          <w:bCs/>
        </w:rPr>
        <w:t>)</w:t>
      </w:r>
      <w:r>
        <w:rPr>
          <w:bCs/>
        </w:rPr>
        <w:t>.</w:t>
      </w:r>
      <w:r w:rsidR="00303961">
        <w:rPr>
          <w:bCs/>
        </w:rPr>
        <w:t xml:space="preserve"> </w:t>
      </w:r>
      <w:ins w:id="143" w:author="Perkowski, Evan A" w:date="2023-11-28T09:40:00Z">
        <w:r w:rsidR="007021F4">
          <w:rPr>
            <w:bCs/>
          </w:rPr>
          <w:t>N</w:t>
        </w:r>
      </w:ins>
      <w:ins w:id="144" w:author="Perkowski, Evan A [2]" w:date="2023-11-13T15:23:00Z">
        <w:r w:rsidR="00121E9D">
          <w:rPr>
            <w:bCs/>
          </w:rPr>
          <w:t>itrogen f</w:t>
        </w:r>
      </w:ins>
      <w:r w:rsidR="002F2DC4">
        <w:rPr>
          <w:bCs/>
        </w:rPr>
        <w:t>ertilization did not modify reduction</w:t>
      </w:r>
      <w:ins w:id="145" w:author="Perkowski, Evan A"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46" w:author="Perkowski, Evan A" w:date="2023-11-27T15:26:00Z">
        <w:r w:rsidR="002B426A">
          <w:rPr>
            <w:bCs/>
          </w:rPr>
          <w:t xml:space="preserve">due to elevated </w:t>
        </w:r>
      </w:ins>
      <w:r w:rsidR="002F2DC4">
        <w:rPr>
          <w:bCs/>
        </w:rPr>
        <w:t>CO</w:t>
      </w:r>
      <w:r w:rsidR="002F2DC4">
        <w:rPr>
          <w:bCs/>
          <w:vertAlign w:val="subscript"/>
        </w:rPr>
        <w:t>2</w:t>
      </w:r>
      <w:r w:rsidR="002F2DC4">
        <w:rPr>
          <w:bCs/>
        </w:rPr>
        <w:t xml:space="preserve"> (Tukey test of the </w:t>
      </w:r>
      <w:ins w:id="147" w:author="Perkowski, Evan A [2]"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48" w:author="Perkowski, Evan A [2]"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49" w:author="Perkowski, Evan A [2]"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50" w:author="Perkowski, Evan A [2]"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51" w:author="Perkowski, Evan A" w:date="2023-11-27T14:29:00Z">
        <w:r w:rsidR="00DA5BFD">
          <w:rPr>
            <w:bCs/>
          </w:rPr>
          <w:t xml:space="preserve">nitrogen </w:t>
        </w:r>
      </w:ins>
      <w:ins w:id="152" w:author="Perkowski, Evan A"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53" w:author="Perkowski, Evan A"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54" w:author="Perkowski, Evan A" w:date="2023-11-13T15:28:00Z">
              <w:r>
                <w:rPr>
                  <w:color w:val="000000"/>
                </w:rPr>
                <w:t xml:space="preserve">N </w:t>
              </w:r>
            </w:ins>
            <w:ins w:id="155" w:author="Perkowski, Evan A"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56" w:author="Perkowski, Evan A"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57" w:author="Perkowski, Evan A" w:date="2023-11-27T14:29:00Z">
        <w:r w:rsidR="00DA5BFD">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58" w:author="Perkowski, Evan A" w:date="2023-11-28T09:41:00Z">
        <w:r w:rsidR="007021F4">
          <w:rPr>
            <w:bCs/>
          </w:rPr>
          <w:t>N</w:t>
        </w:r>
      </w:ins>
      <w:ins w:id="159" w:author="Perkowski, Evan A" w:date="2023-11-27T14:30:00Z">
        <w:r w:rsidR="00DA5BFD">
          <w:rPr>
            <w:bCs/>
          </w:rPr>
          <w:t xml:space="preserve">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60" w:author="Perkowski, Evan A" w:date="2023-11-28T09:41:00Z">
        <w:r w:rsidR="007021F4">
          <w:rPr>
            <w:bCs/>
          </w:rPr>
          <w:t>N</w:t>
        </w:r>
      </w:ins>
      <w:ins w:id="161" w:author="Perkowski, Evan A [2]"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62" w:author="Perkowski, Evan A [2]"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63" w:author="Perkowski, Evan A" w:date="2023-11-27T14:31:00Z">
        <w:r w:rsidR="00DA5BFD">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64" w:author="Perkowski, Evan A [2]"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65" w:author="Perkowski, Evan A [2]" w:date="2023-11-13T15:25:00Z">
        <w:r w:rsidR="00165C21">
          <w:rPr>
            <w:bCs/>
          </w:rPr>
          <w:t>nitrogen</w:t>
        </w:r>
      </w:ins>
      <w:ins w:id="166" w:author="Perkowski, Evan A"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67" w:author="Perkowski, Evan A" w:date="2023-11-27T14:31:00Z">
        <w:r w:rsidR="00DA5BFD">
          <w:rPr>
            <w:bCs/>
          </w:rPr>
          <w:t xml:space="preserve">nitrogen </w:t>
        </w:r>
      </w:ins>
      <w:r>
        <w:rPr>
          <w:bCs/>
        </w:rPr>
        <w:t>fertilization (CO</w:t>
      </w:r>
      <w:r>
        <w:rPr>
          <w:bCs/>
          <w:vertAlign w:val="subscript"/>
        </w:rPr>
        <w:t>2</w:t>
      </w:r>
      <w:r>
        <w:rPr>
          <w:bCs/>
        </w:rPr>
        <w:t>-by-</w:t>
      </w:r>
      <w:ins w:id="168" w:author="Perkowski, Evan A" w:date="2023-11-27T14:31:00Z">
        <w:r w:rsidR="00DA5BFD">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69" w:author="Perkowski, Evan A"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170" w:author="Perkowski, Evan A"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171" w:author="Perkowski, Evan A"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172" w:author="Perkowski, Evan A"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173" w:author="Perkowski, Evan A"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174" w:author="Perkowski, Evan A"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ins w:id="175" w:author="Perkowski, Evan A"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ins w:id="176" w:author="Perkowski, Evan A"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ins w:id="177"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ins w:id="178" w:author="Perkowski, Evan A"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179" w:author="Perkowski, Evan A" w:date="2023-11-27T14:40:00Z">
        <w:r w:rsidR="009338FF">
          <w:rPr>
            <w:bCs/>
          </w:rPr>
          <w:t xml:space="preserve"> </w:t>
        </w:r>
      </w:ins>
      <w:ins w:id="180"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181" w:author="Perkowski, Evan A" w:date="2023-11-13T15:28:00Z">
        <w:r w:rsidR="00165C21">
          <w:rPr>
            <w:bCs/>
          </w:rPr>
          <w:t xml:space="preserve">nitrogen </w:t>
        </w:r>
      </w:ins>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182" w:author="Perkowski, Evan A"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183" w:author="Perkowski, Evan A"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184" w:author="Perkowski, Evan A" w:date="2023-11-28T09:42:00Z">
        <w:r w:rsidR="007021F4">
          <w:rPr>
            <w:bCs/>
          </w:rPr>
          <w:t>N</w:t>
        </w:r>
      </w:ins>
      <w:ins w:id="185" w:author="Perkowski, Evan A"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3D1968AD" w:rsidR="0080702B" w:rsidRPr="0080702B" w:rsidRDefault="003E1997" w:rsidP="00902118">
      <w:pPr>
        <w:spacing w:line="360" w:lineRule="auto"/>
        <w:rPr>
          <w:bCs/>
          <w:i/>
          <w:iCs/>
        </w:rPr>
      </w:pPr>
      <w:ins w:id="186" w:author="Perkowski, Evan A" w:date="2023-11-29T16:40:00Z">
        <w:r>
          <w:rPr>
            <w:bCs/>
            <w:i/>
            <w:iCs/>
          </w:rPr>
          <w:lastRenderedPageBreak/>
          <w:t>Photosynthetic n</w:t>
        </w:r>
      </w:ins>
      <w:r w:rsidR="0080702B">
        <w:rPr>
          <w:bCs/>
          <w:i/>
          <w:iCs/>
        </w:rPr>
        <w:t>itrogen</w:t>
      </w:r>
      <w:r w:rsidR="00951048">
        <w:rPr>
          <w:bCs/>
          <w:i/>
          <w:iCs/>
        </w:rPr>
        <w:t>-</w:t>
      </w:r>
      <w:r w:rsidR="0080702B">
        <w:rPr>
          <w:bCs/>
          <w:i/>
          <w:iCs/>
        </w:rPr>
        <w:t>use</w:t>
      </w:r>
      <w:ins w:id="187" w:author="Perkowski, Evan A" w:date="2023-11-29T16:41:00Z">
        <w:r>
          <w:rPr>
            <w:bCs/>
            <w:i/>
            <w:iCs/>
          </w:rPr>
          <w:t xml:space="preserve"> efficiency</w:t>
        </w:r>
      </w:ins>
    </w:p>
    <w:p w14:paraId="4A526A04" w14:textId="53DCAD13"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951048">
        <w:rPr>
          <w:bCs/>
        </w:rPr>
        <w:t>2</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 xml:space="preserve">&gt;0.05; Table </w:t>
      </w:r>
      <w:r w:rsidR="00951048">
        <w:rPr>
          <w:bCs/>
        </w:rPr>
        <w:t>2</w:t>
      </w:r>
      <w:r w:rsidR="002C409B">
        <w:rPr>
          <w:bCs/>
        </w:rPr>
        <w:t>)</w:t>
      </w:r>
      <w:r>
        <w:rPr>
          <w:bCs/>
        </w:rPr>
        <w:t>. An interaction between CO</w:t>
      </w:r>
      <w:r>
        <w:rPr>
          <w:bCs/>
          <w:vertAlign w:val="subscript"/>
        </w:rPr>
        <w:t>2</w:t>
      </w:r>
      <w:r>
        <w:rPr>
          <w:bCs/>
        </w:rPr>
        <w:t xml:space="preserve"> and </w:t>
      </w:r>
      <w:ins w:id="188" w:author="Perkowski, Evan A" w:date="2023-11-13T15:32:00Z">
        <w:r w:rsidR="00165C21">
          <w:rPr>
            <w:bCs/>
          </w:rPr>
          <w:t xml:space="preserve">nitrogen </w:t>
        </w:r>
      </w:ins>
      <w:r>
        <w:rPr>
          <w:bCs/>
        </w:rPr>
        <w:t>fertilization (</w:t>
      </w:r>
      <w:r>
        <w:rPr>
          <w:bCs/>
          <w:i/>
          <w:iCs/>
        </w:rPr>
        <w:t>p</w:t>
      </w:r>
      <w:r>
        <w:rPr>
          <w:bCs/>
        </w:rPr>
        <w:t xml:space="preserve">=0.021; Table </w:t>
      </w:r>
      <w:r w:rsidR="00951048">
        <w:rPr>
          <w:bCs/>
        </w:rPr>
        <w:t>2</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189" w:author="Perkowski, Evan A" w:date="2023-11-13T15:32:00Z">
        <w:r w:rsidR="00165C21">
          <w:rPr>
            <w:bCs/>
          </w:rPr>
          <w:t xml:space="preserve">nitrogen </w:t>
        </w:r>
      </w:ins>
      <w:r w:rsidR="002C409B">
        <w:rPr>
          <w:bCs/>
        </w:rPr>
        <w:t>fertilization (</w:t>
      </w:r>
      <w:r w:rsidR="002C409B" w:rsidRPr="00BE43C5">
        <w:rPr>
          <w:bCs/>
        </w:rPr>
        <w:t>Fig</w:t>
      </w:r>
      <w:r w:rsidR="00202601" w:rsidRPr="00BE43C5">
        <w:rPr>
          <w:bCs/>
        </w:rPr>
        <w:t>.</w:t>
      </w:r>
      <w:r w:rsidR="002C409B" w:rsidRPr="00BE43C5">
        <w:rPr>
          <w:bCs/>
        </w:rPr>
        <w:t xml:space="preserve"> S</w:t>
      </w:r>
      <w:r w:rsidR="00BE43C5" w:rsidRPr="00BE43C5">
        <w:rPr>
          <w:bCs/>
        </w:rPr>
        <w:t>2</w:t>
      </w:r>
      <w:r w:rsidR="002C409B">
        <w:rPr>
          <w:bCs/>
        </w:rPr>
        <w:t xml:space="preserve">). This pattern was driven by </w:t>
      </w:r>
      <w:r w:rsidR="0026196D">
        <w:rPr>
          <w:bCs/>
        </w:rPr>
        <w:t xml:space="preserve">a </w:t>
      </w:r>
      <w:r w:rsidR="002C409B">
        <w:rPr>
          <w:bCs/>
        </w:rPr>
        <w:t xml:space="preserve">negative effect of increasing </w:t>
      </w:r>
      <w:ins w:id="190" w:author="Perkowski, Evan A"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 xml:space="preserve">&lt;0.001; Table </w:t>
      </w:r>
      <w:r w:rsidR="00951048">
        <w:rPr>
          <w:bCs/>
        </w:rPr>
        <w:t>2</w:t>
      </w:r>
      <w:r w:rsidR="002C409B">
        <w:rPr>
          <w:bCs/>
        </w:rPr>
        <w:t>)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191" w:author="Perkowski, Evan A"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192" w:author="Perkowski, Evan A" w:date="2023-11-13T15:32:00Z">
        <w:r w:rsidR="00165C21">
          <w:rPr>
            <w:bCs/>
          </w:rPr>
          <w:t xml:space="preserve">nitrogen </w:t>
        </w:r>
      </w:ins>
      <w:r>
        <w:rPr>
          <w:bCs/>
        </w:rPr>
        <w:t>fertilization and inoculation (</w:t>
      </w:r>
      <w:r>
        <w:rPr>
          <w:bCs/>
          <w:i/>
          <w:iCs/>
        </w:rPr>
        <w:t>p</w:t>
      </w:r>
      <w:r>
        <w:rPr>
          <w:bCs/>
        </w:rPr>
        <w:t xml:space="preserve">&lt;0.001; Table </w:t>
      </w:r>
      <w:r w:rsidR="00951048">
        <w:rPr>
          <w:bCs/>
        </w:rPr>
        <w:t>2</w:t>
      </w:r>
      <w:r>
        <w:rPr>
          <w:bCs/>
        </w:rPr>
        <w:t xml:space="preserve">; Fig. 3) indicated that </w:t>
      </w:r>
      <w:r w:rsidR="0026196D">
        <w:rPr>
          <w:bCs/>
        </w:rPr>
        <w:t xml:space="preserve">the </w:t>
      </w:r>
      <w:r>
        <w:rPr>
          <w:bCs/>
        </w:rPr>
        <w:t xml:space="preserve">negative effect of increasing </w:t>
      </w:r>
      <w:ins w:id="193" w:author="Perkowski, Evan A"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ins w:id="194"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195" w:author="Perkowski, Evan A"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196"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76AE873F" w:rsidR="0080702B" w:rsidRPr="00B23B07" w:rsidRDefault="000818A4" w:rsidP="00951048">
      <w:pPr>
        <w:spacing w:line="360" w:lineRule="auto"/>
        <w:rPr>
          <w:color w:val="000000"/>
        </w:rPr>
      </w:pPr>
      <w:del w:id="197" w:author="Perkowski, Evan A" w:date="2023-11-29T16:40:00Z">
        <w:r w:rsidDel="003E1997">
          <w:rPr>
            <w:color w:val="000000"/>
          </w:rPr>
          <w:delText xml:space="preserve">An </w:delText>
        </w:r>
        <w:r w:rsidR="001D42A7" w:rsidDel="003E1997">
          <w:rPr>
            <w:color w:val="000000"/>
          </w:rPr>
          <w:delText>interaction between CO</w:delText>
        </w:r>
        <w:r w:rsidR="001D42A7" w:rsidDel="003E1997">
          <w:rPr>
            <w:color w:val="000000"/>
            <w:vertAlign w:val="subscript"/>
          </w:rPr>
          <w:delText>2</w:delText>
        </w:r>
        <w:r w:rsidR="00467CC6" w:rsidDel="003E1997">
          <w:rPr>
            <w:color w:val="000000"/>
          </w:rPr>
          <w:delText xml:space="preserve"> and fertilization</w:delText>
        </w:r>
        <w:r w:rsidR="009E0A98" w:rsidDel="003E1997">
          <w:rPr>
            <w:color w:val="000000"/>
          </w:rPr>
          <w:delText xml:space="preserve"> (</w:delText>
        </w:r>
        <w:r w:rsidR="009E0A98" w:rsidDel="003E1997">
          <w:rPr>
            <w:i/>
            <w:iCs/>
            <w:color w:val="000000"/>
          </w:rPr>
          <w:delText>p</w:delText>
        </w:r>
        <w:r w:rsidR="009E0A98" w:rsidDel="003E1997">
          <w:rPr>
            <w:color w:val="000000"/>
          </w:rPr>
          <w:delText>&lt;0.001; Table 3)</w:delText>
        </w:r>
        <w:r w:rsidR="00467CC6" w:rsidDel="003E1997">
          <w:rPr>
            <w:color w:val="000000"/>
          </w:rPr>
          <w:delText xml:space="preserve"> indicated that </w:delText>
        </w:r>
        <w:r w:rsidR="0026196D" w:rsidDel="003E1997">
          <w:rPr>
            <w:color w:val="000000"/>
          </w:rPr>
          <w:delText xml:space="preserve">the </w:delText>
        </w:r>
        <w:r w:rsidR="00467CC6" w:rsidDel="003E1997">
          <w:rPr>
            <w:color w:val="000000"/>
          </w:rPr>
          <w:delText xml:space="preserve">negative effect of increasing fertilization on </w:delText>
        </w:r>
        <w:r w:rsidR="00467CC6" w:rsidRPr="00AD4FAC" w:rsidDel="003E1997">
          <w:rPr>
            <w:i/>
            <w:iCs/>
            <w:color w:val="000000"/>
            <w:lang w:val="el-GR"/>
          </w:rPr>
          <w:delText>χ</w:delText>
        </w:r>
        <w:r w:rsidR="00467CC6" w:rsidDel="003E1997">
          <w:rPr>
            <w:color w:val="000000"/>
          </w:rPr>
          <w:delText xml:space="preserve"> (</w:delText>
        </w:r>
        <w:r w:rsidR="00467CC6" w:rsidDel="003E1997">
          <w:rPr>
            <w:i/>
            <w:iCs/>
            <w:color w:val="000000"/>
          </w:rPr>
          <w:delText>p</w:delText>
        </w:r>
        <w:r w:rsidR="00467CC6" w:rsidDel="003E1997">
          <w:rPr>
            <w:color w:val="000000"/>
          </w:rPr>
          <w:delText>&lt;0.001; Table 3)</w:delText>
        </w:r>
        <w:r w:rsidR="00467CC6" w:rsidDel="003E1997">
          <w:rPr>
            <w:i/>
            <w:iCs/>
            <w:color w:val="000000"/>
          </w:rPr>
          <w:delText xml:space="preserve"> </w:delText>
        </w:r>
        <w:r w:rsidR="00467CC6" w:rsidDel="003E1997">
          <w:rPr>
            <w:color w:val="000000"/>
          </w:rPr>
          <w:delText>w</w:delText>
        </w:r>
        <w:r w:rsidR="0026196D" w:rsidDel="003E1997">
          <w:rPr>
            <w:color w:val="000000"/>
          </w:rPr>
          <w:delText>as</w:delText>
        </w:r>
        <w:r w:rsidR="00467CC6" w:rsidDel="003E1997">
          <w:rPr>
            <w:color w:val="000000"/>
          </w:rPr>
          <w:delText xml:space="preserve"> stronger under elevated CO</w:delText>
        </w:r>
        <w:r w:rsidR="00467CC6" w:rsidDel="003E1997">
          <w:rPr>
            <w:color w:val="000000"/>
            <w:vertAlign w:val="subscript"/>
          </w:rPr>
          <w:delText>2</w:delText>
        </w:r>
        <w:r w:rsidR="00467CC6" w:rsidDel="003E1997">
          <w:rPr>
            <w:color w:val="000000"/>
          </w:rPr>
          <w:delText xml:space="preserve"> (Tukey test comparing the fertilization-</w:delText>
        </w:r>
        <w:r w:rsidR="00467CC6" w:rsidRPr="00AD4FAC" w:rsidDel="003E1997">
          <w:rPr>
            <w:i/>
            <w:iCs/>
            <w:color w:val="000000"/>
            <w:lang w:val="el-GR"/>
          </w:rPr>
          <w:delText>χ</w:delText>
        </w:r>
        <w:r w:rsidR="00467CC6" w:rsidDel="003E1997">
          <w:rPr>
            <w:color w:val="000000"/>
          </w:rPr>
          <w:delText xml:space="preserve"> slope between CO</w:delText>
        </w:r>
        <w:r w:rsidR="00467CC6" w:rsidDel="003E1997">
          <w:rPr>
            <w:color w:val="000000"/>
            <w:vertAlign w:val="subscript"/>
          </w:rPr>
          <w:delText>2</w:delText>
        </w:r>
        <w:r w:rsidR="00467CC6" w:rsidDel="003E1997">
          <w:rPr>
            <w:color w:val="000000"/>
          </w:rPr>
          <w:delText xml:space="preserve"> treatments: </w:delText>
        </w:r>
        <w:r w:rsidR="00467CC6" w:rsidDel="003E1997">
          <w:rPr>
            <w:i/>
            <w:iCs/>
            <w:color w:val="000000"/>
          </w:rPr>
          <w:delText>p</w:delText>
        </w:r>
        <w:r w:rsidR="00467CC6" w:rsidDel="003E1997">
          <w:rPr>
            <w:color w:val="000000"/>
          </w:rPr>
          <w:delText>&lt;0.05</w:delText>
        </w:r>
        <w:r w:rsidR="009E0A98" w:rsidDel="003E1997">
          <w:rPr>
            <w:color w:val="000000"/>
          </w:rPr>
          <w:delText xml:space="preserve">, resulting in a stronger downregulation of </w:delText>
        </w:r>
        <w:r w:rsidR="009E0A98" w:rsidRPr="00AD4FAC" w:rsidDel="003E1997">
          <w:rPr>
            <w:i/>
            <w:iCs/>
            <w:color w:val="000000"/>
            <w:lang w:val="el-GR"/>
          </w:rPr>
          <w:delText>χ</w:delText>
        </w:r>
        <w:r w:rsidR="009E0A98" w:rsidDel="003E1997">
          <w:rPr>
            <w:color w:val="000000"/>
          </w:rPr>
          <w:delText xml:space="preserve"> under elevated CO</w:delText>
        </w:r>
        <w:r w:rsidR="009E0A98" w:rsidDel="003E1997">
          <w:rPr>
            <w:color w:val="000000"/>
            <w:vertAlign w:val="subscript"/>
          </w:rPr>
          <w:delText>2</w:delText>
        </w:r>
        <w:r w:rsidR="009E0A98" w:rsidDel="003E1997">
          <w:rPr>
            <w:color w:val="000000"/>
          </w:rPr>
          <w:delText xml:space="preserve"> with increasing fertilization.</w:delText>
        </w:r>
        <w:r w:rsidR="00467CC6" w:rsidDel="003E1997">
          <w:rPr>
            <w:color w:val="000000"/>
          </w:rPr>
          <w:delText>An interaction between CO</w:delText>
        </w:r>
        <w:r w:rsidR="00467CC6" w:rsidDel="003E1997">
          <w:rPr>
            <w:color w:val="000000"/>
            <w:vertAlign w:val="subscript"/>
          </w:rPr>
          <w:delText>2</w:delText>
        </w:r>
        <w:r w:rsidR="00467CC6" w:rsidDel="003E1997">
          <w:rPr>
            <w:color w:val="000000"/>
          </w:rPr>
          <w:delText xml:space="preserve"> and inoculation </w:delText>
        </w:r>
        <w:r w:rsidR="009E0A98" w:rsidDel="003E1997">
          <w:rPr>
            <w:color w:val="000000"/>
          </w:rPr>
          <w:delText>(</w:delText>
        </w:r>
        <w:r w:rsidR="009E0A98" w:rsidDel="003E1997">
          <w:rPr>
            <w:i/>
            <w:iCs/>
            <w:color w:val="000000"/>
          </w:rPr>
          <w:delText>p</w:delText>
        </w:r>
        <w:r w:rsidR="009E0A98" w:rsidDel="003E1997">
          <w:rPr>
            <w:color w:val="000000"/>
          </w:rPr>
          <w:delText xml:space="preserve">&lt;0.001; Table 3) </w:delText>
        </w:r>
        <w:r w:rsidR="00467CC6" w:rsidRPr="009E0A98" w:rsidDel="003E1997">
          <w:rPr>
            <w:color w:val="000000"/>
          </w:rPr>
          <w:delText>indicated</w:delText>
        </w:r>
        <w:r w:rsidR="00467CC6" w:rsidDel="003E1997">
          <w:rPr>
            <w:color w:val="000000"/>
          </w:rPr>
          <w:delText xml:space="preserve"> that </w:delText>
        </w:r>
        <w:r w:rsidR="00E60183" w:rsidRPr="00AD4FAC" w:rsidDel="003E1997">
          <w:rPr>
            <w:i/>
            <w:iCs/>
            <w:color w:val="000000"/>
            <w:lang w:val="el-GR"/>
          </w:rPr>
          <w:delText>χ</w:delText>
        </w:r>
        <w:r w:rsidR="00E60183" w:rsidDel="003E1997">
          <w:rPr>
            <w:color w:val="000000"/>
          </w:rPr>
          <w:delText xml:space="preserve">  uninoculated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uninoculated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 xml:space="preserve">&lt;0.001) increased </w:delText>
        </w:r>
        <w:r w:rsidR="00E60183" w:rsidRPr="00AD4FAC" w:rsidDel="003E1997">
          <w:rPr>
            <w:i/>
            <w:iCs/>
            <w:color w:val="000000"/>
            <w:lang w:val="el-GR"/>
          </w:rPr>
          <w:delText>χ</w:delText>
        </w:r>
        <w:r w:rsidR="00E60183" w:rsidDel="003E1997">
          <w:rPr>
            <w:color w:val="000000"/>
          </w:rPr>
          <w:delText xml:space="preserve"> in 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&lt;0.001).</w:delText>
        </w:r>
      </w:del>
      <w:r w:rsidR="0080702B">
        <w:rPr>
          <w:b/>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7"/>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98" w:author="Perkowski, Evan A" w:date="2023-11-13T15:34:00Z">
        <w:r w:rsidR="00165C21">
          <w:rPr>
            <w:bCs/>
          </w:rPr>
          <w:t xml:space="preserve">nitrogen </w:t>
        </w:r>
      </w:ins>
      <w:r>
        <w:rPr>
          <w:bCs/>
        </w:rPr>
        <w:t>fertilization, and inoculation on photosynthetic nitrogen-use effi</w:t>
      </w:r>
      <w:r w:rsidR="00BD3F18">
        <w:rPr>
          <w:bCs/>
        </w:rPr>
        <w:t>ciency</w:t>
      </w:r>
      <w:r>
        <w:rPr>
          <w:bCs/>
        </w:rPr>
        <w:t>.</w:t>
      </w:r>
      <w:r w:rsidRPr="000E361E">
        <w:rPr>
          <w:bCs/>
        </w:rPr>
        <w:t xml:space="preserve"> </w:t>
      </w:r>
      <w:ins w:id="199" w:author="Perkowski, Evan A" w:date="2023-11-28T09:44:00Z">
        <w:r w:rsidR="007021F4">
          <w:rPr>
            <w:bCs/>
          </w:rPr>
          <w:t>N</w:t>
        </w:r>
      </w:ins>
      <w:ins w:id="200" w:author="Perkowski, Evan A"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01" w:author="Perkowski, Evan A" w:date="2023-11-13T15:34:00Z">
        <w:r w:rsidR="00165C21">
          <w:rPr>
            <w:bCs/>
          </w:rPr>
          <w:t xml:space="preserve">nitrogen </w:t>
        </w:r>
      </w:ins>
      <w:r w:rsidR="009F20B5">
        <w:rPr>
          <w:bCs/>
        </w:rPr>
        <w:t>fertilization (CO</w:t>
      </w:r>
      <w:r w:rsidR="009F20B5">
        <w:rPr>
          <w:bCs/>
          <w:vertAlign w:val="subscript"/>
        </w:rPr>
        <w:t>2</w:t>
      </w:r>
      <w:r w:rsidR="009F20B5">
        <w:rPr>
          <w:bCs/>
        </w:rPr>
        <w:t>-by-</w:t>
      </w:r>
      <w:ins w:id="202" w:author="Perkowski, Evan A"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ins w:id="203" w:author="Perkowski, Evan A"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ins w:id="204" w:author="Perkowski, Evan A" w:date="2023-11-13T15:35:00Z">
        <w:r w:rsidR="00165C21">
          <w:rPr>
            <w:bCs/>
          </w:rPr>
          <w:t>nitrogen</w:t>
        </w:r>
      </w:ins>
      <w:ins w:id="205" w:author="Perkowski, Evan A"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206" w:author="Perkowski, Evan A"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ins w:id="207" w:author="Perkowski, Evan A" w:date="2023-11-13T15:35:00Z">
        <w:r w:rsidR="00165C21">
          <w:rPr>
            <w:bCs/>
          </w:rPr>
          <w:t xml:space="preserve">nitrogen </w:t>
        </w:r>
      </w:ins>
      <w:r w:rsidR="00080815">
        <w:rPr>
          <w:bCs/>
        </w:rPr>
        <w:t>fertilization (CO</w:t>
      </w:r>
      <w:r w:rsidR="00080815">
        <w:rPr>
          <w:bCs/>
          <w:vertAlign w:val="subscript"/>
        </w:rPr>
        <w:t>2</w:t>
      </w:r>
      <w:r w:rsidR="00080815">
        <w:rPr>
          <w:bCs/>
        </w:rPr>
        <w:t>-by-</w:t>
      </w:r>
      <w:ins w:id="208" w:author="Perkowski, Evan A" w:date="2023-11-13T15:35:00Z">
        <w:r w:rsidR="00165C21">
          <w:rPr>
            <w:bCs/>
          </w:rPr>
          <w:t xml:space="preserve">nitrogen </w:t>
        </w:r>
      </w:ins>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209" w:author="Perkowski, Evan A"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210" w:author="Perkowski, Evan A"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ins w:id="211" w:author="Perkowski, Evan A"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ins w:id="212" w:author="Perkowski, Evan A"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213" w:author="Perkowski, Evan A" w:date="2023-11-13T15:53:00Z">
        <w:r w:rsidR="006E540D">
          <w:rPr>
            <w:bCs/>
          </w:rPr>
          <w:t>A three-way interaction (</w:t>
        </w:r>
      </w:ins>
      <w:ins w:id="214" w:author="Perkowski, Evan A" w:date="2023-11-13T15:54:00Z">
        <w:r w:rsidR="006E540D">
          <w:rPr>
            <w:bCs/>
            <w:i/>
            <w:iCs/>
          </w:rPr>
          <w:t>p</w:t>
        </w:r>
        <w:r w:rsidR="006E540D">
          <w:rPr>
            <w:bCs/>
          </w:rPr>
          <w:t xml:space="preserve">&lt;0.001; Table </w:t>
        </w:r>
      </w:ins>
      <w:ins w:id="215" w:author="Perkowski, Evan A [2]" w:date="2023-11-30T10:42:00Z">
        <w:r w:rsidR="00951048">
          <w:rPr>
            <w:bCs/>
          </w:rPr>
          <w:t>3</w:t>
        </w:r>
      </w:ins>
      <w:ins w:id="216" w:author="Perkowski, Evan A" w:date="2023-11-13T15:54:00Z">
        <w:r w:rsidR="006E540D">
          <w:rPr>
            <w:bCs/>
          </w:rPr>
          <w:t>) indicated that interaction</w:t>
        </w:r>
      </w:ins>
      <w:ins w:id="217" w:author="Perkowski, Evan A" w:date="2023-11-27T15:41:00Z">
        <w:r w:rsidR="0008081D">
          <w:rPr>
            <w:bCs/>
          </w:rPr>
          <w:t>s</w:t>
        </w:r>
      </w:ins>
      <w:ins w:id="218" w:author="Perkowski, Evan A" w:date="2023-11-13T15:55:00Z">
        <w:r w:rsidR="006E540D">
          <w:rPr>
            <w:bCs/>
          </w:rPr>
          <w:t xml:space="preserve"> between </w:t>
        </w:r>
      </w:ins>
      <w:ins w:id="219" w:author="Perkowski, Evan A" w:date="2023-11-13T15:54:00Z">
        <w:r w:rsidR="006E540D">
          <w:rPr>
            <w:bCs/>
          </w:rPr>
          <w:t>nitrogen fertilization and inoculation w</w:t>
        </w:r>
      </w:ins>
      <w:ins w:id="220" w:author="Perkowski, Evan A" w:date="2023-11-27T15:41:00Z">
        <w:r w:rsidR="0008081D">
          <w:rPr>
            <w:bCs/>
          </w:rPr>
          <w:t>ere</w:t>
        </w:r>
      </w:ins>
      <w:ins w:id="221" w:author="Perkowski, Evan A" w:date="2023-11-13T15:54:00Z">
        <w:r w:rsidR="006E540D">
          <w:rPr>
            <w:bCs/>
          </w:rPr>
          <w:t xml:space="preserve"> stronger under elevated CO</w:t>
        </w:r>
        <w:r w:rsidR="006E540D">
          <w:rPr>
            <w:bCs/>
            <w:vertAlign w:val="subscript"/>
          </w:rPr>
          <w:t>2</w:t>
        </w:r>
      </w:ins>
      <w:ins w:id="222" w:author="Perkowski, Evan A" w:date="2023-11-13T16:01:00Z">
        <w:r w:rsidR="00C51FCC">
          <w:rPr>
            <w:bCs/>
          </w:rPr>
          <w:t xml:space="preserve"> than ambient CO</w:t>
        </w:r>
        <w:r w:rsidR="00C51FCC">
          <w:rPr>
            <w:bCs/>
            <w:vertAlign w:val="subscript"/>
          </w:rPr>
          <w:t>2</w:t>
        </w:r>
      </w:ins>
      <w:ins w:id="223" w:author="Perkowski, Evan A" w:date="2023-11-13T15:59:00Z">
        <w:r w:rsidR="00C51FCC">
          <w:rPr>
            <w:bCs/>
          </w:rPr>
          <w:t>. This pattern was d</w:t>
        </w:r>
      </w:ins>
      <w:ins w:id="224" w:author="Perkowski, Evan A" w:date="2023-11-13T16:01:00Z">
        <w:r w:rsidR="00C51FCC">
          <w:rPr>
            <w:bCs/>
          </w:rPr>
          <w:t>riven by</w:t>
        </w:r>
      </w:ins>
      <w:ins w:id="225" w:author="Perkowski, Evan A" w:date="2023-11-13T15:59:00Z">
        <w:r w:rsidR="00C51FCC">
          <w:rPr>
            <w:bCs/>
          </w:rPr>
          <w:t xml:space="preserve"> </w:t>
        </w:r>
      </w:ins>
      <w:ins w:id="226" w:author="Perkowski, Evan A"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227" w:author="Perkowski, Evan A" w:date="2023-11-13T15:56:00Z">
        <w:r w:rsidR="006E540D">
          <w:rPr>
            <w:bCs/>
          </w:rPr>
          <w:t xml:space="preserve">in uninoculated plants </w:t>
        </w:r>
      </w:ins>
      <w:ins w:id="228" w:author="Perkowski, Evan A" w:date="2023-11-13T16:00:00Z">
        <w:r w:rsidR="00C51FCC">
          <w:rPr>
            <w:bCs/>
          </w:rPr>
          <w:t xml:space="preserve">grown </w:t>
        </w:r>
      </w:ins>
      <w:ins w:id="229" w:author="Perkowski, Evan A" w:date="2023-11-13T15:56:00Z">
        <w:r w:rsidR="006E540D">
          <w:rPr>
            <w:bCs/>
          </w:rPr>
          <w:t>under</w:t>
        </w:r>
      </w:ins>
      <w:ins w:id="230" w:author="Perkowski, Evan A" w:date="2023-11-13T16:00:00Z">
        <w:r w:rsidR="00C51FCC">
          <w:rPr>
            <w:bCs/>
          </w:rPr>
          <w:t xml:space="preserve"> elevated CO</w:t>
        </w:r>
        <w:r w:rsidR="00C51FCC">
          <w:rPr>
            <w:bCs/>
            <w:vertAlign w:val="subscript"/>
          </w:rPr>
          <w:t>2</w:t>
        </w:r>
        <w:r w:rsidR="00C51FCC">
          <w:rPr>
            <w:bCs/>
          </w:rPr>
          <w:t xml:space="preserve"> and</w:t>
        </w:r>
      </w:ins>
      <w:ins w:id="231" w:author="Perkowski, Evan A" w:date="2023-11-13T15:56:00Z">
        <w:r w:rsidR="006E540D">
          <w:rPr>
            <w:bCs/>
          </w:rPr>
          <w:t xml:space="preserve"> low nitrogen fertilization than any other</w:t>
        </w:r>
      </w:ins>
      <w:ins w:id="232" w:author="Perkowski, Evan A" w:date="2023-11-13T16:00:00Z">
        <w:r w:rsidR="00C51FCC">
          <w:rPr>
            <w:bCs/>
          </w:rPr>
          <w:t xml:space="preserve"> CO</w:t>
        </w:r>
        <w:r w:rsidR="00C51FCC">
          <w:rPr>
            <w:bCs/>
            <w:vertAlign w:val="subscript"/>
          </w:rPr>
          <w:t>2</w:t>
        </w:r>
        <w:r w:rsidR="00C51FCC">
          <w:rPr>
            <w:bCs/>
          </w:rPr>
          <w:t>-by-inoculation</w:t>
        </w:r>
      </w:ins>
      <w:ins w:id="233" w:author="Perkowski, Evan A" w:date="2023-11-13T15:56:00Z">
        <w:r w:rsidR="006E540D">
          <w:rPr>
            <w:bCs/>
          </w:rPr>
          <w:t xml:space="preserve"> treatment combination</w:t>
        </w:r>
      </w:ins>
      <w:ins w:id="234" w:author="Perkowski, Evan A" w:date="2023-11-13T16:01:00Z">
        <w:r w:rsidR="00C51FCC">
          <w:rPr>
            <w:bCs/>
          </w:rPr>
          <w:t xml:space="preserve"> under</w:t>
        </w:r>
      </w:ins>
      <w:ins w:id="235" w:author="Perkowski, Evan A" w:date="2023-11-27T14:09:00Z">
        <w:r w:rsidR="00D92609">
          <w:rPr>
            <w:bCs/>
          </w:rPr>
          <w:t xml:space="preserve"> soil</w:t>
        </w:r>
      </w:ins>
      <w:ins w:id="236" w:author="Perkowski, Evan A" w:date="2023-11-13T16:01:00Z">
        <w:r w:rsidR="00C51FCC">
          <w:rPr>
            <w:bCs/>
          </w:rPr>
          <w:t xml:space="preserve"> low nitrogen fertilization</w:t>
        </w:r>
      </w:ins>
      <w:ins w:id="237" w:author="Perkowski, Evan A" w:date="2023-11-13T15:56:00Z">
        <w:r w:rsidR="006E540D">
          <w:rPr>
            <w:bCs/>
          </w:rPr>
          <w:t xml:space="preserve"> (Tukey test </w:t>
        </w:r>
      </w:ins>
      <w:ins w:id="238" w:author="Perkowski, Evan A" w:date="2023-11-13T15:57:00Z">
        <w:r w:rsidR="00C51FCC">
          <w:rPr>
            <w:bCs/>
          </w:rPr>
          <w:t xml:space="preserve">comparing </w:t>
        </w:r>
        <w:proofErr w:type="spellStart"/>
        <w:r w:rsidR="00C51FCC">
          <w:rPr>
            <w:bCs/>
            <w:i/>
            <w:iCs/>
          </w:rPr>
          <w:t>N</w:t>
        </w:r>
        <w:r w:rsidR="00C51FCC">
          <w:rPr>
            <w:bCs/>
            <w:vertAlign w:val="subscript"/>
          </w:rPr>
          <w:t>cos</w:t>
        </w:r>
      </w:ins>
      <w:ins w:id="239" w:author="Perkowski, Evan A"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240" w:author="Perkowski, Evan A" w:date="2023-11-27T15:43:00Z">
        <w:r w:rsidR="0008081D">
          <w:rPr>
            <w:bCs/>
          </w:rPr>
          <w:t xml:space="preserve"> </w:t>
        </w:r>
      </w:ins>
      <w:ins w:id="241" w:author="Perkowski, Evan A" w:date="2023-11-13T15:58:00Z">
        <w:r w:rsidR="00C51FCC">
          <w:rPr>
            <w:bCs/>
          </w:rPr>
          <w:t xml:space="preserve">ppm N to all other unique </w:t>
        </w:r>
      </w:ins>
      <w:ins w:id="242" w:author="Perkowski, Evan A" w:date="2023-11-13T15:57:00Z">
        <w:r w:rsidR="00C51FCC">
          <w:rPr>
            <w:bCs/>
          </w:rPr>
          <w:t>CO</w:t>
        </w:r>
        <w:r w:rsidR="00C51FCC">
          <w:rPr>
            <w:bCs/>
            <w:vertAlign w:val="subscript"/>
          </w:rPr>
          <w:t>2</w:t>
        </w:r>
        <w:r w:rsidR="00C51FCC">
          <w:rPr>
            <w:bCs/>
          </w:rPr>
          <w:t>-inoculation treatments</w:t>
        </w:r>
      </w:ins>
      <w:ins w:id="243" w:author="Perkowski, Evan A" w:date="2023-11-13T16:01:00Z">
        <w:r w:rsidR="00C51FCC">
          <w:rPr>
            <w:bCs/>
          </w:rPr>
          <w:t xml:space="preserve"> grown</w:t>
        </w:r>
      </w:ins>
      <w:ins w:id="244" w:author="Perkowski, Evan A" w:date="2023-11-13T15:57:00Z">
        <w:r w:rsidR="00C51FCC">
          <w:rPr>
            <w:bCs/>
          </w:rPr>
          <w:t xml:space="preserve"> under 0 ppm N: </w:t>
        </w:r>
        <w:r w:rsidR="00C51FCC">
          <w:rPr>
            <w:bCs/>
            <w:i/>
            <w:iCs/>
          </w:rPr>
          <w:t>p</w:t>
        </w:r>
        <w:r w:rsidR="00C51FCC">
          <w:rPr>
            <w:bCs/>
          </w:rPr>
          <w:t xml:space="preserve">&lt;0.001 </w:t>
        </w:r>
      </w:ins>
      <w:ins w:id="245" w:author="Perkowski, Evan A" w:date="2023-11-13T15:58:00Z">
        <w:r w:rsidR="00C51FCC">
          <w:rPr>
            <w:bCs/>
          </w:rPr>
          <w:t>in all cases</w:t>
        </w:r>
      </w:ins>
      <w:ins w:id="246" w:author="Perkowski, Evan A" w:date="2023-11-13T15:59:00Z">
        <w:r w:rsidR="00C51FCC">
          <w:rPr>
            <w:bCs/>
          </w:rPr>
          <w:t>; Fig. 4c</w:t>
        </w:r>
      </w:ins>
      <w:ins w:id="247" w:author="Perkowski, Evan A" w:date="2023-11-13T15:58:00Z">
        <w:r w:rsidR="00C51FCC">
          <w:rPr>
            <w:bCs/>
          </w:rPr>
          <w:t>)</w:t>
        </w:r>
      </w:ins>
      <w:ins w:id="248" w:author="Perkowski, Evan A" w:date="2023-11-13T15:56:00Z">
        <w:r w:rsidR="006E540D">
          <w:rPr>
            <w:bCs/>
          </w:rPr>
          <w:t xml:space="preserve">. </w:t>
        </w:r>
      </w:ins>
      <w:proofErr w:type="spellStart"/>
      <w:ins w:id="249" w:author="Perkowski, Evan A"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250" w:author="Perkowski, Evan A" w:date="2023-11-27T15:45:00Z">
        <w:r w:rsidR="0008081D">
          <w:rPr>
            <w:bCs/>
            <w:i/>
            <w:iCs/>
          </w:rPr>
          <w:t>p</w:t>
        </w:r>
      </w:ins>
      <w:ins w:id="251" w:author="Perkowski, Evan A" w:date="2023-11-27T15:44:00Z">
        <w:r w:rsidR="0008081D">
          <w:rPr>
            <w:bCs/>
          </w:rPr>
          <w:t>&lt;</w:t>
        </w:r>
      </w:ins>
      <w:ins w:id="252" w:author="Perkowski, Evan A" w:date="2023-11-27T15:45:00Z">
        <w:r w:rsidR="0008081D">
          <w:rPr>
            <w:bCs/>
          </w:rPr>
          <w:t xml:space="preserve">0.001; Table </w:t>
        </w:r>
      </w:ins>
      <w:ins w:id="253" w:author="Perkowski, Evan A [2]" w:date="2023-11-30T10:42:00Z">
        <w:r w:rsidR="00951048">
          <w:rPr>
            <w:bCs/>
          </w:rPr>
          <w:t>3</w:t>
        </w:r>
      </w:ins>
      <w:ins w:id="254" w:author="Perkowski, Evan A" w:date="2023-11-27T15:45:00Z">
        <w:r w:rsidR="0008081D">
          <w:rPr>
            <w:bCs/>
          </w:rPr>
          <w:t xml:space="preserve">). </w:t>
        </w:r>
      </w:ins>
      <w:r w:rsidR="00FD5755">
        <w:rPr>
          <w:bCs/>
        </w:rPr>
        <w:t>Negative effects of increasing</w:t>
      </w:r>
      <w:ins w:id="255" w:author="Perkowski, Evan A" w:date="2023-11-27T14:09:00Z">
        <w:r w:rsidR="00D92609">
          <w:rPr>
            <w:bCs/>
          </w:rPr>
          <w:t xml:space="preserve"> </w:t>
        </w:r>
      </w:ins>
      <w:ins w:id="256" w:author="Perkowski, Evan A" w:date="2023-11-13T15:35:00Z">
        <w:r w:rsidR="00165C21">
          <w:rPr>
            <w:bCs/>
          </w:rPr>
          <w:t xml:space="preserve">nitrogen </w:t>
        </w:r>
      </w:ins>
      <w:r w:rsidR="00FD5755">
        <w:rPr>
          <w:bCs/>
        </w:rPr>
        <w:t>fertilization</w:t>
      </w:r>
      <w:ins w:id="257" w:author="Perkowski, Evan A"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ins w:id="258" w:author="Perkowski, Evan A"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ins w:id="259" w:author="Perkowski, Evan A"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ins w:id="260" w:author="Perkowski, Evan A"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ins w:id="261" w:author="Perkowski, Evan A"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262" w:author="Perkowski, Evan A"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263" w:author="Perkowski, Evan A"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264" w:author="Perkowski, Evan A"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265" w:author="Perkowski, Evan A"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266" w:author="Perkowski, Evan A"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267" w:author="Perkowski, Evan A"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268" w:author="Perkowski, Evan A" w:date="2023-11-28T09:46:00Z">
        <w:r w:rsidR="007021F4">
          <w:rPr>
            <w:bCs/>
          </w:rPr>
          <w:t>N</w:t>
        </w:r>
      </w:ins>
      <w:ins w:id="269" w:author="Perkowski, Evan A"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6A0BEC8D" w:rsidR="001000E6" w:rsidRDefault="00B12B67" w:rsidP="000B31CD">
      <w:pPr>
        <w:spacing w:line="360" w:lineRule="auto"/>
        <w:rPr>
          <w:ins w:id="270" w:author="Perkowski, Evan A [2]" w:date="2023-11-30T12:16: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271" w:author="Perkowski, Evan A"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ins w:id="272" w:author="Perkowski, Evan A" w:date="2023-11-13T15:39:00Z">
        <w:r w:rsidR="00C52877">
          <w:rPr>
            <w:bCs/>
          </w:rPr>
          <w:t xml:space="preserve">nitrogen </w:t>
        </w:r>
      </w:ins>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ins w:id="273" w:author="Perkowski, Evan A [2]" w:date="2023-11-30T11:08:00Z">
        <w:r w:rsidR="00E40723">
          <w:rPr>
            <w:bCs/>
          </w:rPr>
          <w:t xml:space="preserve"> </w:t>
        </w:r>
      </w:ins>
      <w:ins w:id="274" w:author="Perkowski, Evan A" w:date="2023-11-29T12:02:00Z">
        <w:r w:rsidR="00B330CE">
          <w:rPr>
            <w:bCs/>
          </w:rPr>
          <w:t>Leaf p</w:t>
        </w:r>
      </w:ins>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ins w:id="275" w:author="Perkowski, Evan A" w:date="2023-11-27T14:21:00Z">
        <w:r w:rsidR="00C222B2">
          <w:rPr>
            <w:bCs/>
          </w:rPr>
          <w:t>nitrogen</w:t>
        </w:r>
      </w:ins>
      <w:r w:rsidR="00C222B2">
        <w:rPr>
          <w:bCs/>
        </w:rPr>
        <w:t xml:space="preserve"> </w:t>
      </w:r>
      <w:r w:rsidR="00D545DE">
        <w:rPr>
          <w:bCs/>
        </w:rPr>
        <w:t>fertilization</w:t>
      </w:r>
      <w:r w:rsidR="001000E6">
        <w:rPr>
          <w:bCs/>
        </w:rPr>
        <w:t xml:space="preserve">, supporting our hypothesis that </w:t>
      </w:r>
      <w:r w:rsidR="001000E6">
        <w:rPr>
          <w:bCs/>
        </w:rPr>
        <w:t>whole-plant responses to elevated CO</w:t>
      </w:r>
      <w:r w:rsidR="001000E6">
        <w:rPr>
          <w:bCs/>
          <w:vertAlign w:val="subscript"/>
        </w:rPr>
        <w:t>2</w:t>
      </w:r>
      <w:r w:rsidR="001000E6">
        <w:rPr>
          <w:bCs/>
        </w:rPr>
        <w:t xml:space="preserve"> would be constrained by nitrogen supply</w:t>
      </w:r>
      <w:r w:rsidR="00C45DC2">
        <w:rPr>
          <w:bCs/>
        </w:rPr>
        <w:t xml:space="preserve">. Inoculation </w:t>
      </w:r>
      <w:ins w:id="276" w:author="Perkowski, Evan A [2]" w:date="2023-11-30T12:00:00Z">
        <w:r w:rsidR="00181DB0">
          <w:rPr>
            <w:bCs/>
          </w:rPr>
          <w:t>did not enhance</w:t>
        </w:r>
      </w:ins>
      <w:ins w:id="277" w:author="Perkowski, Evan A [2]" w:date="2023-11-30T12:01:00Z">
        <w:r w:rsidR="00181DB0">
          <w:rPr>
            <w:bCs/>
          </w:rPr>
          <w:t xml:space="preserve"> </w:t>
        </w:r>
      </w:ins>
      <w:ins w:id="278" w:author="Perkowski, Evan A" w:date="2023-11-29T16:14:00Z">
        <w:r w:rsidR="00F442BF">
          <w:rPr>
            <w:bCs/>
          </w:rPr>
          <w:t>whole-plant</w:t>
        </w:r>
      </w:ins>
      <w:r w:rsidR="00C45DC2">
        <w:rPr>
          <w:bCs/>
        </w:rPr>
        <w:t xml:space="preserve"> responses to elevated CO</w:t>
      </w:r>
      <w:r w:rsidR="00C45DC2">
        <w:rPr>
          <w:bCs/>
          <w:vertAlign w:val="subscript"/>
        </w:rPr>
        <w:t>2</w:t>
      </w:r>
      <w:ins w:id="279" w:author="Perkowski, Evan A [2]" w:date="2023-11-30T12:17:00Z">
        <w:r w:rsidR="001000E6">
          <w:rPr>
            <w:bCs/>
          </w:rPr>
          <w:t xml:space="preserve"> </w:t>
        </w:r>
      </w:ins>
      <w:ins w:id="280" w:author="Perkowski, Evan A [2]" w:date="2023-11-30T12:23:00Z">
        <w:r w:rsidR="001000E6">
          <w:rPr>
            <w:bCs/>
          </w:rPr>
          <w:t>due to simi</w:t>
        </w:r>
      </w:ins>
      <w:ins w:id="281" w:author="Perkowski, Evan A [2]" w:date="2023-11-30T12:24:00Z">
        <w:r w:rsidR="001000E6">
          <w:rPr>
            <w:bCs/>
          </w:rPr>
          <w:t>lar plant investment in symbiotic nitrogen fixation between CO</w:t>
        </w:r>
        <w:r w:rsidR="001000E6">
          <w:rPr>
            <w:bCs/>
            <w:vertAlign w:val="subscript"/>
          </w:rPr>
          <w:t>2</w:t>
        </w:r>
        <w:r w:rsidR="001000E6">
          <w:rPr>
            <w:bCs/>
          </w:rPr>
          <w:t xml:space="preserve"> treatments. These patterns</w:t>
        </w:r>
      </w:ins>
      <w:ins w:id="282" w:author="Perkowski, Evan A [2]" w:date="2023-11-30T12:29:00Z">
        <w:r w:rsidR="002844AE">
          <w:rPr>
            <w:bCs/>
          </w:rPr>
          <w:t xml:space="preserve">, which were </w:t>
        </w:r>
      </w:ins>
      <w:ins w:id="283" w:author="Perkowski, Evan A" w:date="2023-11-30T14:25:00Z">
        <w:r w:rsidR="002B3A43">
          <w:rPr>
            <w:bCs/>
          </w:rPr>
          <w:t>similar</w:t>
        </w:r>
      </w:ins>
      <w:ins w:id="284" w:author="Perkowski, Evan A [2]" w:date="2023-11-30T12:29:00Z">
        <w:r w:rsidR="002844AE">
          <w:rPr>
            <w:bCs/>
          </w:rPr>
          <w:t xml:space="preserve"> across the nitrogen fertilization gradient,</w:t>
        </w:r>
      </w:ins>
      <w:ins w:id="285" w:author="Perkowski, Evan A [2]" w:date="2023-11-30T12:24:00Z">
        <w:r w:rsidR="001000E6">
          <w:rPr>
            <w:bCs/>
          </w:rPr>
          <w:t xml:space="preserve"> contrasted </w:t>
        </w:r>
      </w:ins>
      <w:ins w:id="286" w:author="Perkowski, Evan A [2]" w:date="2023-11-30T12:16:00Z">
        <w:r w:rsidR="001000E6">
          <w:rPr>
            <w:bCs/>
          </w:rPr>
          <w:t>our</w:t>
        </w:r>
      </w:ins>
      <w:ins w:id="287" w:author="Perkowski, Evan A [2]" w:date="2023-11-30T12:17:00Z">
        <w:r w:rsidR="001000E6">
          <w:rPr>
            <w:bCs/>
          </w:rPr>
          <w:t xml:space="preserve"> hypothesis that inoculation would increase the positive whole-plant responses to elevated CO</w:t>
        </w:r>
        <w:r w:rsidR="001000E6">
          <w:rPr>
            <w:bCs/>
            <w:vertAlign w:val="subscript"/>
          </w:rPr>
          <w:t>2</w:t>
        </w:r>
      </w:ins>
      <w:ins w:id="288" w:author="Perkowski, Evan A [2]" w:date="2023-11-30T12:29:00Z">
        <w:r w:rsidR="002844AE">
          <w:rPr>
            <w:bCs/>
          </w:rPr>
          <w:t xml:space="preserve"> under lo</w:t>
        </w:r>
      </w:ins>
      <w:ins w:id="289" w:author="Perkowski, Evan A [2]" w:date="2023-11-30T12:30:00Z">
        <w:r w:rsidR="002844AE">
          <w:rPr>
            <w:bCs/>
          </w:rPr>
          <w:t>w nitrogen fertilization</w:t>
        </w:r>
      </w:ins>
      <w:ins w:id="290" w:author="Perkowski, Evan A [2]" w:date="2023-11-30T12:17:00Z">
        <w:r w:rsidR="001000E6">
          <w:rPr>
            <w:bCs/>
          </w:rPr>
          <w:t>.</w:t>
        </w:r>
      </w:ins>
    </w:p>
    <w:p w14:paraId="7F98FFA7" w14:textId="58EAFAA3"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ins w:id="291" w:author="Perkowski, Evan A [2]" w:date="2023-11-30T11:09:00Z">
        <w:r w:rsidR="00E40723">
          <w:rPr>
            <w:bCs/>
          </w:rPr>
          <w:t xml:space="preserve">strongly </w:t>
        </w:r>
      </w:ins>
      <w:r w:rsidR="00C45DC2">
        <w:rPr>
          <w:bCs/>
        </w:rPr>
        <w:t>support 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373F1A6B"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292" w:author="Perkowski, Evan A"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ins w:id="293" w:author="Perkowski, Evan A [2]" w:date="2023-11-30T11:11:00Z">
        <w:r w:rsidR="00E40723">
          <w:rPr>
            <w:bCs/>
          </w:rPr>
          <w:t xml:space="preserve">. These patterns suggest that </w:t>
        </w:r>
      </w:ins>
      <w:ins w:id="294" w:author="Perkowski, Evan A [2]" w:date="2023-11-30T11:10:00Z">
        <w:r w:rsidR="00E40723">
          <w:rPr>
            <w:bCs/>
          </w:rPr>
          <w:t xml:space="preserve">leaf photosynthetic responses </w:t>
        </w:r>
      </w:ins>
      <w:ins w:id="295" w:author="Perkowski, Evan A [2]" w:date="2023-11-30T11:11:00Z">
        <w:r w:rsidR="00E40723">
          <w:rPr>
            <w:bCs/>
          </w:rPr>
          <w:t>to elevated CO</w:t>
        </w:r>
        <w:r w:rsidR="00E40723">
          <w:rPr>
            <w:bCs/>
            <w:vertAlign w:val="subscript"/>
          </w:rPr>
          <w:t>2</w:t>
        </w:r>
        <w:r w:rsidR="00E40723">
          <w:rPr>
            <w:bCs/>
          </w:rPr>
          <w:t xml:space="preserve"> </w:t>
        </w:r>
      </w:ins>
      <w:ins w:id="296" w:author="Perkowski, Evan A [2]" w:date="2023-11-30T11:10:00Z">
        <w:r w:rsidR="00E40723">
          <w:rPr>
            <w:bCs/>
          </w:rPr>
          <w:t>were the result of reduced demand to build and maintain photosynthetic enzymes</w:t>
        </w:r>
      </w:ins>
      <w:ins w:id="297" w:author="Perkowski, Evan A [2]" w:date="2023-11-30T11:11:00Z">
        <w:r w:rsidR="00E40723">
          <w:rPr>
            <w:bCs/>
          </w:rPr>
          <w:t>,</w:t>
        </w:r>
      </w:ins>
      <w:ins w:id="298" w:author="Perkowski, Evan A [2]" w:date="2023-11-30T11:10:00Z">
        <w:r w:rsidR="00E40723">
          <w:rPr>
            <w:bCs/>
          </w:rPr>
          <w:t xml:space="preserve"> as expected from eco-evolutionary optimality theory</w:t>
        </w:r>
      </w:ins>
      <w:ins w:id="299" w:author="Perkowski, Evan A [2]" w:date="2023-11-30T11:11:00Z">
        <w:r w:rsidR="00E40723">
          <w:rPr>
            <w:bCs/>
          </w:rPr>
          <w:t xml:space="preserve"> </w:t>
        </w:r>
        <w:r w:rsidR="00E40723">
          <w:rPr>
            <w:bCs/>
          </w:rPr>
          <w:fldChar w:fldCharType="begin" w:fldLock="1"/>
        </w:r>
      </w:ins>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ins w:id="300" w:author="Perkowski, Evan A [2]" w:date="2023-11-30T11:11:00Z">
        <w:r w:rsidR="00E40723">
          <w:rPr>
            <w:bCs/>
          </w:rPr>
          <w:fldChar w:fldCharType="end"/>
        </w:r>
      </w:ins>
      <w:r w:rsidR="005B3634">
        <w:rPr>
          <w:bCs/>
        </w:rPr>
        <w:t>.</w:t>
      </w:r>
    </w:p>
    <w:p w14:paraId="67E9ADA0" w14:textId="51AA4C97" w:rsidR="00A333A1" w:rsidRDefault="002E28D6" w:rsidP="00FD3BAD">
      <w:pPr>
        <w:spacing w:line="360" w:lineRule="auto"/>
        <w:ind w:firstLine="720"/>
        <w:rPr>
          <w:ins w:id="301" w:author="Perkowski, Evan A [2]" w:date="2023-11-30T11:14:00Z"/>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ins w:id="302" w:author="Perkowski, Evan A" w:date="2023-11-28T10:16:00Z">
        <w:r w:rsidR="00B74396">
          <w:rPr>
            <w:bCs/>
          </w:rPr>
          <w:t xml:space="preserve">to </w:t>
        </w:r>
      </w:ins>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ins w:id="303" w:author="Perkowski, Evan A [2]" w:date="2023-11-30T11:12:00Z">
        <w:r w:rsidR="00E40723">
          <w:rPr>
            <w:bCs/>
          </w:rPr>
          <w:t>whole-plant responses to</w:t>
        </w:r>
      </w:ins>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ins w:id="304" w:author="Perkowski, Evan A" w:date="2023-11-27T15:08:00Z">
        <w:r w:rsidR="00FD3BAD">
          <w:rPr>
            <w:bCs/>
          </w:rPr>
          <w:t xml:space="preserve">Positive effects of </w:t>
        </w:r>
      </w:ins>
      <w:r w:rsidR="00AE001C">
        <w:rPr>
          <w:bCs/>
        </w:rPr>
        <w:t>increasing</w:t>
      </w:r>
      <w:r w:rsidR="00FB203E">
        <w:rPr>
          <w:bCs/>
        </w:rPr>
        <w:t xml:space="preserve"> nitrogen</w:t>
      </w:r>
      <w:r w:rsidR="00AE001C">
        <w:rPr>
          <w:bCs/>
        </w:rPr>
        <w:t xml:space="preserve"> fertilization </w:t>
      </w:r>
      <w:ins w:id="305" w:author="Perkowski, Evan A" w:date="2023-11-27T16:19:00Z">
        <w:r w:rsidR="00771C72">
          <w:rPr>
            <w:bCs/>
          </w:rPr>
          <w:t xml:space="preserve">on </w:t>
        </w:r>
      </w:ins>
      <w:ins w:id="306" w:author="Perkowski, Evan A" w:date="2023-11-27T16:20:00Z">
        <w:r w:rsidR="00771C72">
          <w:rPr>
            <w:bCs/>
          </w:rPr>
          <w:t>total leaf area and total biomass</w:t>
        </w:r>
      </w:ins>
      <w:ins w:id="307" w:author="Perkowski, Evan A" w:date="2023-11-27T15:08:00Z">
        <w:r w:rsidR="00FD3BAD">
          <w:rPr>
            <w:bCs/>
          </w:rPr>
          <w:t xml:space="preserve"> </w:t>
        </w:r>
      </w:ins>
      <w:r w:rsidR="00AE001C">
        <w:rPr>
          <w:bCs/>
        </w:rPr>
        <w:t>w</w:t>
      </w:r>
      <w:r w:rsidR="00AC21AF">
        <w:rPr>
          <w:bCs/>
        </w:rPr>
        <w:t>ere</w:t>
      </w:r>
      <w:r w:rsidR="00AE001C">
        <w:rPr>
          <w:bCs/>
        </w:rPr>
        <w:t xml:space="preserve"> associated with reduction</w:t>
      </w:r>
      <w:ins w:id="308" w:author="Perkowski, Evan A" w:date="2023-11-27T15:06:00Z">
        <w:r w:rsidR="00FD3BAD">
          <w:rPr>
            <w:bCs/>
          </w:rPr>
          <w:t>s</w:t>
        </w:r>
      </w:ins>
      <w:r w:rsidR="00AE001C">
        <w:rPr>
          <w:bCs/>
        </w:rPr>
        <w:t xml:space="preserve"> in carbon costs to acquire nitrogen</w:t>
      </w:r>
      <w:ins w:id="309" w:author="Perkowski, Evan A" w:date="2023-11-27T15:07:00Z">
        <w:r w:rsidR="00FD3BAD">
          <w:rPr>
            <w:bCs/>
          </w:rPr>
          <w:t xml:space="preserve">, </w:t>
        </w:r>
      </w:ins>
      <w:ins w:id="310" w:author="Perkowski, Evan A" w:date="2023-11-27T15:08:00Z">
        <w:r w:rsidR="00FD3BAD">
          <w:rPr>
            <w:bCs/>
          </w:rPr>
          <w:t>a pattern that was driven by stronger increase</w:t>
        </w:r>
      </w:ins>
      <w:ins w:id="311" w:author="Perkowski, Evan A" w:date="2023-11-27T16:20:00Z">
        <w:r w:rsidR="00771C72">
          <w:rPr>
            <w:bCs/>
          </w:rPr>
          <w:t>s</w:t>
        </w:r>
      </w:ins>
      <w:ins w:id="312" w:author="Perkowski, Evan A" w:date="2023-11-27T15:08:00Z">
        <w:r w:rsidR="00FD3BAD">
          <w:rPr>
            <w:bCs/>
          </w:rPr>
          <w:t xml:space="preserve"> in whole-plant nitrogen uptake than belowground carbon allocation </w:t>
        </w:r>
      </w:ins>
      <w:ins w:id="313" w:author="Perkowski, Evan A" w:date="2023-11-27T15:09:00Z">
        <w:r w:rsidR="00FD3BAD">
          <w:rPr>
            <w:bCs/>
          </w:rPr>
          <w:fldChar w:fldCharType="begin" w:fldLock="1"/>
        </w:r>
      </w:ins>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ins w:id="314" w:author="Perkowski, Evan A"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xml:space="preserve">. </w:t>
      </w:r>
      <w:ins w:id="315" w:author="Perkowski, Evan A [2]" w:date="2023-11-14T15:13:00Z">
        <w:r w:rsidR="008628D8">
          <w:rPr>
            <w:bCs/>
          </w:rPr>
          <w:t>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ins w:id="316" w:author="Perkowski, Evan A" w:date="2023-11-27T14:22:00Z">
        <w:r w:rsidR="00C222B2">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whole-plant</w:t>
      </w:r>
      <w:r w:rsidR="00E40723">
        <w:rPr>
          <w:bCs/>
        </w:rPr>
        <w:t xml:space="preserve">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317" w:author="Perkowski, Evan A [2]"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45200E1E" w:rsidR="00491BF7" w:rsidRPr="009063DF" w:rsidRDefault="00E40723" w:rsidP="00E40723">
      <w:pPr>
        <w:spacing w:line="360" w:lineRule="auto"/>
        <w:ind w:firstLine="720"/>
        <w:rPr>
          <w:bCs/>
        </w:rPr>
      </w:pPr>
      <w:ins w:id="318" w:author="Perkowski, Evan A [2]" w:date="2023-11-30T11:14:00Z">
        <w:r>
          <w:rPr>
            <w:bCs/>
          </w:rPr>
          <w:t xml:space="preserve">Our findings indicate that nitrogen supply and demand </w:t>
        </w:r>
      </w:ins>
      <w:ins w:id="319" w:author="Perkowski, Evan A [2]" w:date="2023-11-30T11:15:00Z">
        <w:r>
          <w:rPr>
            <w:bCs/>
          </w:rPr>
          <w:t>could each explain</w:t>
        </w:r>
      </w:ins>
      <w:ins w:id="320" w:author="Perkowski, Evan A [2]" w:date="2023-11-30T11:14:00Z">
        <w:r>
          <w:rPr>
            <w:bCs/>
          </w:rPr>
          <w:t xml:space="preserve"> plant responses to elevate</w:t>
        </w:r>
      </w:ins>
      <w:ins w:id="321" w:author="Perkowski, Evan A [2]" w:date="2023-11-30T11:15:00Z">
        <w:r>
          <w:rPr>
            <w:bCs/>
          </w:rPr>
          <w:t>d CO</w:t>
        </w:r>
        <w:r>
          <w:rPr>
            <w:bCs/>
            <w:vertAlign w:val="subscript"/>
          </w:rPr>
          <w:t>2</w:t>
        </w:r>
        <w:r>
          <w:rPr>
            <w:bCs/>
          </w:rPr>
          <w:t>, though</w:t>
        </w:r>
      </w:ins>
      <w:ins w:id="322" w:author="Perkowski, Evan A [2]" w:date="2023-11-30T11:16:00Z">
        <w:r>
          <w:rPr>
            <w:bCs/>
          </w:rPr>
          <w:t xml:space="preserve"> operated</w:t>
        </w:r>
      </w:ins>
      <w:ins w:id="323" w:author="Perkowski, Evan A [2]" w:date="2023-11-30T11:15:00Z">
        <w:r>
          <w:rPr>
            <w:bCs/>
          </w:rPr>
          <w:t xml:space="preserve"> at different scales. </w:t>
        </w:r>
      </w:ins>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324" w:author="Perkowski, Evan A" w:date="2023-11-27T14:22:00Z">
        <w:r w:rsidR="00DA5BFD">
          <w:rPr>
            <w:bCs/>
          </w:rPr>
          <w:t xml:space="preserve">soil </w:t>
        </w:r>
      </w:ins>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ins w:id="325" w:author="Perkowski, Evan A" w:date="2023-11-29T12:41:00Z"/>
          <w:bCs/>
        </w:rPr>
      </w:pPr>
    </w:p>
    <w:p w14:paraId="4F1C1B4E" w14:textId="5847471B" w:rsidR="001D18D3" w:rsidRPr="00096B86" w:rsidRDefault="001D18D3" w:rsidP="004A7C65">
      <w:pPr>
        <w:spacing w:line="360" w:lineRule="auto"/>
        <w:rPr>
          <w:bCs/>
          <w:i/>
          <w:iCs/>
        </w:rPr>
      </w:pPr>
      <w:ins w:id="326" w:author="Perkowski, Evan A" w:date="2023-11-29T12:41:00Z">
        <w:r>
          <w:rPr>
            <w:bCs/>
            <w:i/>
            <w:iCs/>
          </w:rPr>
          <w:t xml:space="preserve">Inoculation with symbiotic nitrogen-fixing bacteria </w:t>
        </w:r>
      </w:ins>
      <w:ins w:id="327" w:author="Perkowski, Evan A [2]" w:date="2023-11-30T11:35:00Z">
        <w:r w:rsidR="00DD56EA">
          <w:rPr>
            <w:bCs/>
            <w:i/>
            <w:iCs/>
          </w:rPr>
          <w:t>does not modify leaf or</w:t>
        </w:r>
      </w:ins>
      <w:ins w:id="328" w:author="Perkowski, Evan A" w:date="2023-11-29T12:41:00Z">
        <w:r>
          <w:rPr>
            <w:bCs/>
            <w:i/>
            <w:iCs/>
          </w:rPr>
          <w:t xml:space="preserve"> whole-plant responses to elevated CO</w:t>
        </w:r>
        <w:r>
          <w:rPr>
            <w:bCs/>
            <w:i/>
            <w:iCs/>
            <w:vertAlign w:val="subscript"/>
          </w:rPr>
          <w:t>2</w:t>
        </w:r>
      </w:ins>
    </w:p>
    <w:p w14:paraId="3BA6AD2B" w14:textId="51F0F1F1" w:rsidR="00DD56EA" w:rsidRDefault="001544CC" w:rsidP="00B8224E">
      <w:pPr>
        <w:spacing w:line="360" w:lineRule="auto"/>
        <w:rPr>
          <w:ins w:id="329" w:author="Perkowski, Evan A [2]" w:date="2023-11-30T11:38:00Z"/>
          <w:bCs/>
        </w:rPr>
      </w:pPr>
      <w:ins w:id="330" w:author="Perkowski, Evan A [2]" w:date="2023-11-28T12:57:00Z">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w:t>
        </w:r>
      </w:ins>
      <w:ins w:id="331" w:author="Perkowski, Evan A [2]" w:date="2023-11-28T12:58:00Z">
        <w:r>
          <w:rPr>
            <w:bCs/>
            <w:vertAlign w:val="subscript"/>
          </w:rPr>
          <w: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w:t>
        </w:r>
      </w:ins>
      <w:ins w:id="332" w:author="Perkowski, Evan A [2]" w:date="2023-11-28T13:00:00Z">
        <w:r>
          <w:rPr>
            <w:bCs/>
          </w:rPr>
          <w:t>photosynthetic nitrogen-use efficiency, total leaf area, and total biomass</w:t>
        </w:r>
      </w:ins>
      <w:ins w:id="333" w:author="Perkowski, Evan A [2]" w:date="2023-11-28T12:59:00Z">
        <w:r>
          <w:rPr>
            <w:bCs/>
          </w:rPr>
          <w:t xml:space="preserve">, and decreased </w:t>
        </w:r>
      </w:ins>
      <w:ins w:id="334" w:author="Perkowski, Evan A [2]" w:date="2023-11-28T12:58:00Z">
        <w:r>
          <w:rPr>
            <w:bCs/>
            <w:i/>
            <w:iCs/>
          </w:rPr>
          <w:t>J</w:t>
        </w:r>
        <w:r>
          <w:rPr>
            <w:bCs/>
            <w:vertAlign w:val="subscript"/>
          </w:rPr>
          <w:t>max25</w:t>
        </w:r>
        <w:r>
          <w:rPr>
            <w:bCs/>
          </w:rPr>
          <w:t>:</w:t>
        </w:r>
        <w:r>
          <w:rPr>
            <w:bCs/>
            <w:i/>
            <w:iCs/>
          </w:rPr>
          <w:t>V</w:t>
        </w:r>
        <w:r>
          <w:rPr>
            <w:bCs/>
            <w:vertAlign w:val="subscript"/>
          </w:rPr>
          <w:t>cmax25</w:t>
        </w:r>
      </w:ins>
      <w:ins w:id="335" w:author="Perkowski, Evan A [2]" w:date="2023-11-28T12:59:00Z">
        <w:r>
          <w:rPr>
            <w:bCs/>
          </w:rPr>
          <w:t xml:space="preserve"> and </w:t>
        </w:r>
        <w:r>
          <w:rPr>
            <w:bCs/>
            <w:i/>
            <w:iCs/>
          </w:rPr>
          <w:t>R</w:t>
        </w:r>
        <w:r>
          <w:rPr>
            <w:bCs/>
            <w:vertAlign w:val="subscript"/>
          </w:rPr>
          <w:t>d25</w:t>
        </w:r>
        <w:r>
          <w:rPr>
            <w:bCs/>
          </w:rPr>
          <w:t>.</w:t>
        </w:r>
      </w:ins>
      <w:ins w:id="336" w:author="Perkowski, Evan A [2]" w:date="2023-11-28T13:00:00Z">
        <w:r>
          <w:rPr>
            <w:bCs/>
          </w:rPr>
          <w:t xml:space="preserve"> These patt</w:t>
        </w:r>
      </w:ins>
      <w:ins w:id="337" w:author="Perkowski, Evan A [2]" w:date="2023-11-28T13:01:00Z">
        <w:r>
          <w:rPr>
            <w:bCs/>
          </w:rPr>
          <w:t xml:space="preserve">erns support previous literature suggesting that species which form associations with symbiotic nitrogen-fixing bacteria </w:t>
        </w:r>
      </w:ins>
      <w:ins w:id="338" w:author="Perkowski, Evan A" w:date="2023-11-29T12:42:00Z">
        <w:r w:rsidR="001D18D3">
          <w:rPr>
            <w:bCs/>
          </w:rPr>
          <w:t xml:space="preserve">often </w:t>
        </w:r>
      </w:ins>
      <w:ins w:id="339" w:author="Perkowski, Evan A [2]" w:date="2023-11-28T13:01:00Z">
        <w:r>
          <w:rPr>
            <w:bCs/>
          </w:rPr>
          <w:t xml:space="preserve">have increased leaf nitrogen content, photosynthetic capacity, and </w:t>
        </w:r>
        <w:r>
          <w:rPr>
            <w:bCs/>
          </w:rPr>
          <w:lastRenderedPageBreak/>
          <w:t>growth</w:t>
        </w:r>
      </w:ins>
      <w:ins w:id="340" w:author="Perkowski, Evan A [2]" w:date="2023-11-28T13:03:00Z">
        <w:r>
          <w:rPr>
            <w:bCs/>
          </w:rPr>
          <w:t xml:space="preserve"> compared to </w:t>
        </w:r>
      </w:ins>
      <w:ins w:id="341" w:author="Perkowski, Evan A [2]" w:date="2023-11-28T13:01:00Z">
        <w:r>
          <w:rPr>
            <w:bCs/>
          </w:rPr>
          <w:t>species that do not form such associations</w:t>
        </w:r>
      </w:ins>
      <w:ins w:id="342" w:author="Perkowski, Evan A [2]" w:date="2023-11-28T13:02:00Z">
        <w:r>
          <w:rPr>
            <w:bCs/>
          </w:rPr>
          <w:t xml:space="preserve"> </w:t>
        </w:r>
      </w:ins>
      <w:ins w:id="343" w:author="Perkowski, Evan A [2]" w:date="2023-11-28T13:03:00Z">
        <w:r>
          <w:rPr>
            <w:bCs/>
          </w:rPr>
          <w:fldChar w:fldCharType="begin" w:fldLock="1"/>
        </w:r>
      </w:ins>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ins w:id="344" w:author="Perkowski, Evan A [2]" w:date="2023-11-28T13:03:00Z">
        <w:r>
          <w:rPr>
            <w:bCs/>
          </w:rPr>
          <w:fldChar w:fldCharType="end"/>
        </w:r>
      </w:ins>
      <w:ins w:id="345" w:author="Perkowski, Evan A [2]" w:date="2023-11-28T13:01:00Z">
        <w:r>
          <w:rPr>
            <w:bCs/>
          </w:rPr>
          <w:t>.</w:t>
        </w:r>
      </w:ins>
      <w:ins w:id="346" w:author="Perkowski, Evan A" w:date="2023-11-28T13:46:00Z">
        <w:r w:rsidR="00FD096D">
          <w:rPr>
            <w:bCs/>
          </w:rPr>
          <w:t xml:space="preserve"> </w:t>
        </w:r>
      </w:ins>
      <w:ins w:id="347" w:author="Perkowski, Evan A" w:date="2023-11-29T14:51:00Z">
        <w:r w:rsidR="00096B86">
          <w:rPr>
            <w:bCs/>
          </w:rPr>
          <w:t>P</w:t>
        </w:r>
      </w:ins>
      <w:ins w:id="348" w:author="Perkowski, Evan A" w:date="2023-11-29T14:29:00Z">
        <w:r w:rsidR="00D90373">
          <w:rPr>
            <w:bCs/>
          </w:rPr>
          <w:t xml:space="preserve">ositive effects of inoculation on leaf and whole-plant traits </w:t>
        </w:r>
      </w:ins>
      <w:ins w:id="349" w:author="Perkowski, Evan A" w:date="2023-11-29T14:32:00Z">
        <w:r w:rsidR="00D90373">
          <w:rPr>
            <w:bCs/>
          </w:rPr>
          <w:t xml:space="preserve">were strongest under low nitrogen fertilization and </w:t>
        </w:r>
      </w:ins>
      <w:ins w:id="350" w:author="Perkowski, Evan A" w:date="2023-11-30T14:27:00Z">
        <w:r w:rsidR="002B3A43">
          <w:rPr>
            <w:bCs/>
          </w:rPr>
          <w:t>rapid</w:t>
        </w:r>
      </w:ins>
      <w:ins w:id="351" w:author="Perkowski, Evan A" w:date="2023-11-30T14:28:00Z">
        <w:r w:rsidR="002B3A43">
          <w:rPr>
            <w:bCs/>
          </w:rPr>
          <w:t xml:space="preserve">ly </w:t>
        </w:r>
      </w:ins>
      <w:ins w:id="352" w:author="Perkowski, Evan A" w:date="2023-11-29T14:30:00Z">
        <w:r w:rsidR="00D90373">
          <w:rPr>
            <w:bCs/>
          </w:rPr>
          <w:t xml:space="preserve">diminished with increasing nitrogen fertilization as investment in </w:t>
        </w:r>
      </w:ins>
      <w:ins w:id="353" w:author="Perkowski, Evan A" w:date="2023-11-29T14:51:00Z">
        <w:r w:rsidR="00096B86">
          <w:rPr>
            <w:bCs/>
          </w:rPr>
          <w:t xml:space="preserve">symbiotic </w:t>
        </w:r>
      </w:ins>
      <w:ins w:id="354" w:author="Perkowski, Evan A" w:date="2023-11-29T14:30:00Z">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ins>
      <w:ins w:id="355" w:author="Perkowski, Evan A" w:date="2023-11-29T16:32:00Z">
        <w:r w:rsidR="003E1997">
          <w:rPr>
            <w:bCs/>
          </w:rPr>
          <w:t xml:space="preserve">, supporting </w:t>
        </w:r>
      </w:ins>
      <w:ins w:id="356" w:author="Perkowski, Evan A" w:date="2023-11-29T14:31:00Z">
        <w:r w:rsidR="00D90373">
          <w:rPr>
            <w:bCs/>
          </w:rPr>
          <w:t>the</w:t>
        </w:r>
      </w:ins>
      <w:ins w:id="357" w:author="Perkowski, Evan A" w:date="2023-11-29T14:32:00Z">
        <w:r w:rsidR="00D90373">
          <w:rPr>
            <w:bCs/>
          </w:rPr>
          <w:t xml:space="preserve"> longstanding idea tha</w:t>
        </w:r>
      </w:ins>
      <w:ins w:id="358" w:author="Perkowski, Evan A" w:date="2023-11-29T14:33:00Z">
        <w:r w:rsidR="00D90373">
          <w:rPr>
            <w:bCs/>
          </w:rPr>
          <w:t>t nitrogen fixation is a</w:t>
        </w:r>
      </w:ins>
      <w:ins w:id="359" w:author="Perkowski, Evan A" w:date="2023-11-30T14:28:00Z">
        <w:r w:rsidR="002B3A43">
          <w:rPr>
            <w:bCs/>
          </w:rPr>
          <w:t>n increasingly</w:t>
        </w:r>
      </w:ins>
      <w:ins w:id="360" w:author="Perkowski, Evan A" w:date="2023-11-29T14:33:00Z">
        <w:r w:rsidR="00D90373">
          <w:rPr>
            <w:bCs/>
          </w:rPr>
          <w:t xml:space="preserve"> competitive </w:t>
        </w:r>
      </w:ins>
      <w:ins w:id="361" w:author="Perkowski, Evan A" w:date="2023-11-30T14:28:00Z">
        <w:r w:rsidR="002B3A43">
          <w:rPr>
            <w:bCs/>
          </w:rPr>
          <w:t xml:space="preserve">nutrient </w:t>
        </w:r>
      </w:ins>
      <w:ins w:id="362" w:author="Perkowski, Evan A" w:date="2023-11-29T14:33:00Z">
        <w:r w:rsidR="00D90373">
          <w:rPr>
            <w:bCs/>
          </w:rPr>
          <w:t>acquisition strategy under low soil nitrogen environments</w:t>
        </w:r>
      </w:ins>
      <w:ins w:id="363" w:author="Perkowski, Evan A [2]" w:date="2023-11-30T11:21:00Z">
        <w:r w:rsidR="005E198F">
          <w:rPr>
            <w:bCs/>
          </w:rPr>
          <w:t xml:space="preserve"> </w:t>
        </w:r>
        <w:r w:rsidR="005E198F">
          <w:rPr>
            <w:bCs/>
          </w:rPr>
          <w:fldChar w:fldCharType="begin" w:fldLock="1"/>
        </w:r>
      </w:ins>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ins w:id="364" w:author="Perkowski, Evan A [2]" w:date="2023-11-30T11:21:00Z">
        <w:r w:rsidR="005E198F">
          <w:rPr>
            <w:bCs/>
          </w:rPr>
          <w:fldChar w:fldCharType="end"/>
        </w:r>
      </w:ins>
      <w:ins w:id="365" w:author="Perkowski, Evan A" w:date="2023-11-29T14:30:00Z">
        <w:r w:rsidR="00D90373">
          <w:rPr>
            <w:bCs/>
          </w:rPr>
          <w:t>.</w:t>
        </w:r>
      </w:ins>
      <w:ins w:id="366" w:author="Perkowski, Evan A [2]" w:date="2023-11-30T11:16:00Z">
        <w:r w:rsidR="00E40723">
          <w:rPr>
            <w:bCs/>
          </w:rPr>
          <w:t xml:space="preserve"> Despite this, i</w:t>
        </w:r>
      </w:ins>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ins w:id="367" w:author="Perkowski, Evan A" w:date="2023-11-28T13:49:00Z">
        <w:r w:rsidR="00A117D5">
          <w:rPr>
            <w:bCs/>
          </w:rPr>
          <w:t>, total leaf area, or total biomass</w:t>
        </w:r>
      </w:ins>
      <w:ins w:id="368" w:author="Perkowski, Evan A" w:date="2023-11-29T14:11:00Z">
        <w:r w:rsidR="002E71C6">
          <w:rPr>
            <w:bCs/>
          </w:rPr>
          <w:t xml:space="preserve">. These patterns corresponded with </w:t>
        </w:r>
      </w:ins>
      <w:ins w:id="369" w:author="Perkowski, Evan A" w:date="2023-11-29T14:12:00Z">
        <w:r w:rsidR="002E71C6">
          <w:rPr>
            <w:bCs/>
          </w:rPr>
          <w:t>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ins>
      <w:ins w:id="370" w:author="Perkowski, Evan A [2]" w:date="2023-11-30T11:16:00Z">
        <w:r w:rsidR="00E40723">
          <w:rPr>
            <w:bCs/>
          </w:rPr>
          <w:t xml:space="preserve"> null </w:t>
        </w:r>
      </w:ins>
      <w:ins w:id="371" w:author="Perkowski, Evan A [2]" w:date="2023-11-30T11:17:00Z">
        <w:r w:rsidR="00E40723">
          <w:rPr>
            <w:bCs/>
          </w:rPr>
          <w:t xml:space="preserve">effects of inoculation on leaf </w:t>
        </w:r>
      </w:ins>
      <w:ins w:id="372" w:author="Perkowski, Evan A [2]" w:date="2023-11-30T11:23:00Z">
        <w:r w:rsidR="005E198F">
          <w:rPr>
            <w:bCs/>
          </w:rPr>
          <w:t>and</w:t>
        </w:r>
      </w:ins>
      <w:ins w:id="373" w:author="Perkowski, Evan A [2]" w:date="2023-11-30T11:17:00Z">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ins>
      <w:ins w:id="374" w:author="Perkowski, Evan A [2]" w:date="2023-11-30T12:26:00Z">
        <w:r w:rsidR="001000E6">
          <w:rPr>
            <w:bCs/>
          </w:rPr>
          <w:t>Null inoculation effects on plant responses to elevated CO</w:t>
        </w:r>
        <w:r w:rsidR="001000E6">
          <w:rPr>
            <w:bCs/>
            <w:vertAlign w:val="subscript"/>
          </w:rPr>
          <w:t>2</w:t>
        </w:r>
        <w:r w:rsidR="001000E6">
          <w:rPr>
            <w:bCs/>
          </w:rPr>
          <w:t xml:space="preserve"> were apparent</w:t>
        </w:r>
      </w:ins>
      <w:ins w:id="375" w:author="Perkowski, Evan A [2]" w:date="2023-11-30T11:35:00Z">
        <w:r w:rsidR="00DD56EA">
          <w:rPr>
            <w:bCs/>
          </w:rPr>
          <w:t xml:space="preserve"> across t</w:t>
        </w:r>
      </w:ins>
      <w:ins w:id="376" w:author="Perkowski, Evan A [2]" w:date="2023-11-30T11:36:00Z">
        <w:r w:rsidR="00DD56EA">
          <w:rPr>
            <w:bCs/>
          </w:rPr>
          <w: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ins>
      <w:ins w:id="377" w:author="Perkowski, Evan A [2]" w:date="2023-11-30T12:25:00Z">
        <w:r w:rsidR="001000E6">
          <w:rPr>
            <w:bCs/>
          </w:rPr>
          <w:t>invested more strongly</w:t>
        </w:r>
      </w:ins>
      <w:ins w:id="378" w:author="Perkowski, Evan A [2]" w:date="2023-11-30T11:36:00Z">
        <w:r w:rsidR="00DD56EA">
          <w:rPr>
            <w:bCs/>
          </w:rPr>
          <w:t xml:space="preserve"> in symbiotic nitrogen fixation. These patterns also </w:t>
        </w:r>
      </w:ins>
      <w:ins w:id="379" w:author="Perkowski, Evan A" w:date="2023-11-29T14:15:00Z">
        <w:r w:rsidR="002E71C6">
          <w:rPr>
            <w:bCs/>
          </w:rPr>
          <w:t>contrast</w:t>
        </w:r>
      </w:ins>
      <w:ins w:id="380" w:author="Perkowski, Evan A [2]" w:date="2023-11-30T11:35:00Z">
        <w:r w:rsidR="00DD56EA">
          <w:rPr>
            <w:bCs/>
          </w:rPr>
          <w:t xml:space="preserve"> </w:t>
        </w:r>
      </w:ins>
      <w:ins w:id="381" w:author="Perkowski, Evan A" w:date="2023-11-29T14:15:00Z">
        <w:r w:rsidR="002E71C6">
          <w:rPr>
            <w:bCs/>
          </w:rPr>
          <w:t>previous work showing that</w:t>
        </w:r>
      </w:ins>
      <w:ins w:id="382" w:author="Perkowski, Evan A" w:date="2023-11-29T14:23:00Z">
        <w:r w:rsidR="002442D6">
          <w:rPr>
            <w:bCs/>
          </w:rPr>
          <w:t xml:space="preserve"> </w:t>
        </w:r>
      </w:ins>
      <w:ins w:id="383" w:author="Perkowski, Evan A" w:date="2023-11-29T14:55:00Z">
        <w:r w:rsidR="00096B86">
          <w:rPr>
            <w:bCs/>
          </w:rPr>
          <w:t>inoculated</w:t>
        </w:r>
      </w:ins>
      <w:ins w:id="384" w:author="Perkowski, Evan A" w:date="2023-11-29T14:23:00Z">
        <w:r w:rsidR="002442D6">
          <w:rPr>
            <w:bCs/>
          </w:rPr>
          <w:t xml:space="preserve"> </w:t>
        </w:r>
        <w:r w:rsidR="002442D6">
          <w:rPr>
            <w:bCs/>
            <w:i/>
            <w:iCs/>
          </w:rPr>
          <w:t>G. max</w:t>
        </w:r>
        <w:r w:rsidR="002442D6">
          <w:rPr>
            <w:bCs/>
          </w:rPr>
          <w:t xml:space="preserve"> is more responsive to increasing atmospheric CO</w:t>
        </w:r>
      </w:ins>
      <w:ins w:id="385" w:author="Perkowski, Evan A" w:date="2023-11-29T14:24:00Z">
        <w:r w:rsidR="002442D6">
          <w:rPr>
            <w:bCs/>
            <w:vertAlign w:val="subscript"/>
          </w:rPr>
          <w:t>2</w:t>
        </w:r>
        <w:r w:rsidR="002442D6">
          <w:rPr>
            <w:bCs/>
          </w:rPr>
          <w:t xml:space="preserve"> concentrations </w:t>
        </w:r>
        <w:r w:rsidR="002442D6">
          <w:rPr>
            <w:bCs/>
          </w:rPr>
          <w:fldChar w:fldCharType="begin" w:fldLock="1"/>
        </w:r>
      </w:ins>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ins w:id="386" w:author="Perkowski, Evan A" w:date="2023-11-29T14:24:00Z">
        <w:r w:rsidR="002442D6">
          <w:rPr>
            <w:bCs/>
          </w:rPr>
          <w:fldChar w:fldCharType="end"/>
        </w:r>
        <w:r w:rsidR="002442D6">
          <w:rPr>
            <w:bCs/>
          </w:rPr>
          <w:t xml:space="preserve"> and that plant investment to</w:t>
        </w:r>
      </w:ins>
      <w:ins w:id="387" w:author="Perkowski, Evan A" w:date="2023-11-29T14:25:00Z">
        <w:r w:rsidR="002442D6">
          <w:rPr>
            <w:bCs/>
          </w:rPr>
          <w:t>ward</w:t>
        </w:r>
      </w:ins>
      <w:ins w:id="388" w:author="Perkowski, Evan A" w:date="2023-11-29T14:24:00Z">
        <w:r w:rsidR="002442D6">
          <w:rPr>
            <w:bCs/>
          </w:rPr>
          <w:t xml:space="preserve"> s</w:t>
        </w:r>
      </w:ins>
      <w:ins w:id="389" w:author="Perkowski, Evan A" w:date="2023-11-29T14:25:00Z">
        <w:r w:rsidR="002442D6">
          <w:rPr>
            <w:bCs/>
          </w:rPr>
          <w:t>ymbiotic nitrogen fixation</w:t>
        </w:r>
      </w:ins>
      <w:ins w:id="390" w:author="Perkowski, Evan A" w:date="2023-11-29T16:33:00Z">
        <w:r w:rsidR="003E1997">
          <w:rPr>
            <w:bCs/>
          </w:rPr>
          <w:t xml:space="preserve"> tends to be</w:t>
        </w:r>
      </w:ins>
      <w:ins w:id="391" w:author="Perkowski, Evan A" w:date="2023-11-29T14:25:00Z">
        <w:r w:rsidR="002442D6">
          <w:rPr>
            <w:bCs/>
          </w:rPr>
          <w:t xml:space="preserve"> greater under scenarios that increase demand to acquire nitrogen </w:t>
        </w:r>
        <w:r w:rsidR="002442D6">
          <w:rPr>
            <w:bCs/>
          </w:rPr>
          <w:fldChar w:fldCharType="begin" w:fldLock="1"/>
        </w:r>
      </w:ins>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ins w:id="392" w:author="Perkowski, Evan A" w:date="2023-11-29T14:25:00Z">
        <w:r w:rsidR="002442D6">
          <w:rPr>
            <w:bCs/>
          </w:rPr>
          <w:fldChar w:fldCharType="end"/>
        </w:r>
      </w:ins>
      <w:ins w:id="393" w:author="Perkowski, Evan A" w:date="2023-11-29T14:26:00Z">
        <w:r w:rsidR="002442D6">
          <w:rPr>
            <w:bCs/>
          </w:rPr>
          <w:t>.</w:t>
        </w:r>
      </w:ins>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ins w:id="394" w:author="Perkowski, Evan A" w:date="2023-11-29T16:36:00Z">
        <w:r w:rsidR="003E1997">
          <w:rPr>
            <w:bCs/>
          </w:rPr>
          <w:t>s</w:t>
        </w:r>
      </w:ins>
      <w:r w:rsidR="003609D0">
        <w:rPr>
          <w:bCs/>
        </w:rPr>
        <w:t xml:space="preserve"> of </w:t>
      </w:r>
      <w:ins w:id="395" w:author="Perkowski, Evan A" w:date="2023-11-27T14:23:00Z">
        <w:r w:rsidR="00DA5BFD">
          <w:rPr>
            <w:bCs/>
          </w:rPr>
          <w:t xml:space="preserve">nitrogen </w:t>
        </w:r>
      </w:ins>
      <w:r w:rsidR="003609D0">
        <w:rPr>
          <w:bCs/>
        </w:rPr>
        <w:t xml:space="preserve">fertilization on </w:t>
      </w:r>
      <w:ins w:id="396" w:author="Perkowski, Evan A" w:date="2023-11-29T16:36:00Z">
        <w:r w:rsidR="003E1997">
          <w:rPr>
            <w:bCs/>
          </w:rPr>
          <w:t xml:space="preserve">indices of </w:t>
        </w:r>
      </w:ins>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ins w:id="397" w:author="Perkowski, Evan A" w:date="2023-11-29T16:25:00Z">
        <w:r w:rsidR="001E1F12">
          <w:rPr>
            <w:bCs/>
            <w:noProof/>
          </w:rPr>
          <w:t xml:space="preserve">e.g., </w:t>
        </w:r>
      </w:ins>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ins w:id="398" w:author="Perkowski, Evan A" w:date="2023-11-29T16:25:00Z">
        <w:r w:rsidR="001E1F12">
          <w:rPr>
            <w:bCs/>
          </w:rPr>
          <w:fldChar w:fldCharType="end"/>
        </w:r>
      </w:ins>
      <w:ins w:id="399" w:author="Perkowski, Evan A" w:date="2023-11-29T16:24:00Z">
        <w:r w:rsidR="001E1F12">
          <w:rPr>
            <w:bCs/>
          </w:rPr>
          <w:t xml:space="preserve"> </w:t>
        </w:r>
      </w:ins>
      <w:r w:rsidR="003609D0">
        <w:rPr>
          <w:bCs/>
        </w:rPr>
        <w:t>may risk overestimating photosynthetic capacity</w:t>
      </w:r>
      <w:r w:rsidR="00263CE3">
        <w:rPr>
          <w:bCs/>
        </w:rPr>
        <w:t>, therefore net primary productivity and the magnitude of the land carbon sink, under future novel growth environments.</w:t>
      </w:r>
    </w:p>
    <w:p w14:paraId="7BBD18D1" w14:textId="1EC6DC8A" w:rsidR="0095073C" w:rsidRDefault="001041A7" w:rsidP="003609D0">
      <w:pPr>
        <w:spacing w:line="360" w:lineRule="auto"/>
        <w:ind w:firstLine="720"/>
        <w:rPr>
          <w:ins w:id="400" w:author="Perkowski, Evan A" w:date="2023-11-29T12:15:00Z"/>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ins w:id="401" w:author="Perkowski, Evan A" w:date="2023-11-29T16:38:00Z">
        <w:r w:rsidR="003E1997">
          <w:rPr>
            <w:bCs/>
          </w:rPr>
          <w:t xml:space="preserve">positive relationships between </w:t>
        </w:r>
      </w:ins>
      <w:r>
        <w:rPr>
          <w:bCs/>
        </w:rPr>
        <w:t>nitrogen availability</w:t>
      </w:r>
      <w:ins w:id="402" w:author="Perkowski, Evan A" w:date="2023-11-29T16:38:00Z">
        <w:r w:rsidR="003E1997">
          <w:rPr>
            <w:bCs/>
          </w:rPr>
          <w:t xml:space="preserve"> and leaf nitrogen content</w:t>
        </w:r>
      </w:ins>
      <w:r>
        <w:rPr>
          <w:bCs/>
        </w:rPr>
        <w:t xml:space="preserve">. Our results contradict this framework, suggesting that </w:t>
      </w:r>
      <w:ins w:id="403" w:author="Perkowski, Evan A" w:date="2023-11-29T16:37:00Z">
        <w:r w:rsidR="003E1997">
          <w:rPr>
            <w:bCs/>
          </w:rPr>
          <w:t xml:space="preserve">photosynthetic </w:t>
        </w:r>
      </w:ins>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ins w:id="404" w:author="Perkowski, Evan A" w:date="2023-11-29T16:38:00Z">
        <w:r w:rsidR="003E1997">
          <w:rPr>
            <w:bCs/>
          </w:rPr>
          <w:t>that use</w:t>
        </w:r>
      </w:ins>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19655073" w:rsidR="000B31CD" w:rsidRPr="000B31CD" w:rsidRDefault="00FB61C8" w:rsidP="000B31CD">
      <w:pPr>
        <w:spacing w:line="360" w:lineRule="auto"/>
        <w:ind w:firstLine="720"/>
        <w:rPr>
          <w:ins w:id="405" w:author="Perkowski, Evan A [2]" w:date="2023-11-30T11:46:00Z"/>
          <w:bCs/>
        </w:rPr>
      </w:pPr>
      <w:ins w:id="406" w:author="Perkowski, Evan A" w:date="2023-11-29T12:20:00Z">
        <w:r>
          <w:rPr>
            <w:bCs/>
          </w:rPr>
          <w:t>P</w:t>
        </w:r>
      </w:ins>
      <w:ins w:id="407" w:author="Perkowski, Evan A" w:date="2023-11-29T12:15:00Z">
        <w:r>
          <w:rPr>
            <w:bCs/>
          </w:rPr>
          <w:t xml:space="preserve">revious work has highlighted that pot experiments </w:t>
        </w:r>
      </w:ins>
      <w:ins w:id="408" w:author="Perkowski, Evan A" w:date="2023-11-29T12:20:00Z">
        <w:r>
          <w:rPr>
            <w:bCs/>
          </w:rPr>
          <w:t>which</w:t>
        </w:r>
      </w:ins>
      <w:ins w:id="409" w:author="Perkowski, Evan A" w:date="2023-11-29T12:15:00Z">
        <w:r>
          <w:rPr>
            <w:bCs/>
          </w:rPr>
          <w:t xml:space="preserve"> restrict belowground root development may alter plant responses </w:t>
        </w:r>
      </w:ins>
      <w:ins w:id="410" w:author="Perkowski, Evan A" w:date="2023-11-29T12:16:00Z">
        <w:r>
          <w:rPr>
            <w:bCs/>
          </w:rPr>
          <w:t xml:space="preserve">to environmental change </w:t>
        </w:r>
        <w:r>
          <w:rPr>
            <w:bCs/>
          </w:rPr>
          <w:fldChar w:fldCharType="begin" w:fldLock="1"/>
        </w:r>
      </w:ins>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ins w:id="411" w:author="Perkowski, Evan A" w:date="2023-11-29T12:16:00Z">
        <w:r>
          <w:rPr>
            <w:bCs/>
          </w:rPr>
          <w:fldChar w:fldCharType="end"/>
        </w:r>
        <w:r>
          <w:rPr>
            <w:bCs/>
          </w:rPr>
          <w:t xml:space="preserve">. </w:t>
        </w:r>
      </w:ins>
      <w:ins w:id="412" w:author="Perkowski, Evan A" w:date="2023-11-29T14:49:00Z">
        <w:r w:rsidR="00B8224E">
          <w:rPr>
            <w:bCs/>
          </w:rPr>
          <w:t xml:space="preserve">In this study, the </w:t>
        </w:r>
      </w:ins>
      <w:ins w:id="413" w:author="Perkowski, Evan A" w:date="2023-11-29T12:21:00Z">
        <w:r>
          <w:rPr>
            <w:bCs/>
          </w:rPr>
          <w:t>ratio of pot volume to total biomass</w:t>
        </w:r>
      </w:ins>
      <w:ins w:id="414" w:author="Perkowski, Evan A" w:date="2023-11-29T12:24:00Z">
        <w:r>
          <w:rPr>
            <w:bCs/>
          </w:rPr>
          <w:t xml:space="preserve"> </w:t>
        </w:r>
      </w:ins>
      <w:ins w:id="415" w:author="Perkowski, Evan A" w:date="2023-11-29T12:21:00Z">
        <w:r>
          <w:rPr>
            <w:bCs/>
          </w:rPr>
          <w:t>was greater under elevated CO</w:t>
        </w:r>
        <w:r>
          <w:rPr>
            <w:bCs/>
            <w:vertAlign w:val="subscript"/>
          </w:rPr>
          <w:t>2</w:t>
        </w:r>
        <w:r>
          <w:rPr>
            <w:bCs/>
          </w:rPr>
          <w:t xml:space="preserve"> and increased with increasing nitrogen fertilization</w:t>
        </w:r>
      </w:ins>
      <w:ins w:id="416" w:author="Perkowski, Evan A" w:date="2023-11-29T12:24:00Z">
        <w:r>
          <w:rPr>
            <w:bCs/>
          </w:rPr>
          <w:t xml:space="preserve"> such</w:t>
        </w:r>
      </w:ins>
      <w:ins w:id="417" w:author="Perkowski, Evan A" w:date="2023-11-29T12:21:00Z">
        <w:r>
          <w:rPr>
            <w:bCs/>
          </w:rPr>
          <w:t xml:space="preserve"> that several treatment combinations e</w:t>
        </w:r>
      </w:ins>
      <w:ins w:id="418" w:author="Perkowski, Evan A" w:date="2023-11-29T12:22:00Z">
        <w:r>
          <w:rPr>
            <w:bCs/>
          </w:rPr>
          <w:t xml:space="preserve">xceeded the </w:t>
        </w:r>
      </w:ins>
      <w:ins w:id="419" w:author="Perkowski, Evan A" w:date="2023-11-29T12:21:00Z">
        <w:r>
          <w:rPr>
            <w:bCs/>
          </w:rPr>
          <w:t>1 g L</w:t>
        </w:r>
        <w:r>
          <w:rPr>
            <w:bCs/>
            <w:vertAlign w:val="superscript"/>
          </w:rPr>
          <w:t>-1</w:t>
        </w:r>
        <w:r>
          <w:rPr>
            <w:bCs/>
          </w:rPr>
          <w:t xml:space="preserve"> ratio recommended </w:t>
        </w:r>
      </w:ins>
      <w:ins w:id="420" w:author="Perkowski, Evan A" w:date="2023-11-29T12:17:00Z">
        <w:r>
          <w:rPr>
            <w:bCs/>
          </w:rPr>
          <w:t xml:space="preserve">by Poorter </w:t>
        </w:r>
        <w:r>
          <w:rPr>
            <w:bCs/>
            <w:i/>
            <w:iCs/>
          </w:rPr>
          <w:t>et al</w:t>
        </w:r>
        <w:r>
          <w:rPr>
            <w:bCs/>
          </w:rPr>
          <w:t>. (2012) to avoid</w:t>
        </w:r>
      </w:ins>
      <w:ins w:id="421" w:author="Perkowski, Evan A" w:date="2023-11-29T12:23:00Z">
        <w:r>
          <w:rPr>
            <w:bCs/>
          </w:rPr>
          <w:t xml:space="preserve"> growth limitation imposed by restrict</w:t>
        </w:r>
      </w:ins>
      <w:ins w:id="422" w:author="Perkowski, Evan A" w:date="2023-11-29T16:11:00Z">
        <w:r w:rsidR="00F442BF">
          <w:rPr>
            <w:bCs/>
          </w:rPr>
          <w:t>ed</w:t>
        </w:r>
      </w:ins>
      <w:ins w:id="423" w:author="Perkowski, Evan A" w:date="2023-11-29T12:23:00Z">
        <w:r>
          <w:rPr>
            <w:bCs/>
          </w:rPr>
          <w:t xml:space="preserve"> pot volume</w:t>
        </w:r>
      </w:ins>
      <w:ins w:id="424" w:author="Perkowski, Evan A" w:date="2023-11-29T12:17:00Z">
        <w:r>
          <w:rPr>
            <w:bCs/>
          </w:rPr>
          <w:t xml:space="preserve"> (</w:t>
        </w:r>
      </w:ins>
      <w:ins w:id="425" w:author="Perkowski, Evan A" w:date="2023-11-30T13:20:00Z">
        <w:r w:rsidR="00BE43C5">
          <w:rPr>
            <w:bCs/>
          </w:rPr>
          <w:t xml:space="preserve">Table S6; </w:t>
        </w:r>
      </w:ins>
      <w:ins w:id="426" w:author="Perkowski, Evan A" w:date="2023-11-29T12:17:00Z">
        <w:r>
          <w:rPr>
            <w:bCs/>
          </w:rPr>
          <w:t xml:space="preserve">Fig. </w:t>
        </w:r>
      </w:ins>
      <w:ins w:id="427" w:author="Perkowski, Evan A [2]" w:date="2023-11-30T13:05:00Z">
        <w:r w:rsidR="00852CEC">
          <w:rPr>
            <w:bCs/>
          </w:rPr>
          <w:t>S6</w:t>
        </w:r>
      </w:ins>
      <w:ins w:id="428" w:author="Perkowski, Evan A" w:date="2023-11-29T12:17:00Z">
        <w:r>
          <w:rPr>
            <w:bCs/>
          </w:rPr>
          <w:t>)</w:t>
        </w:r>
      </w:ins>
      <w:ins w:id="429" w:author="Perkowski, Evan A" w:date="2023-11-29T12:22:00Z">
        <w:r>
          <w:rPr>
            <w:bCs/>
          </w:rPr>
          <w:t xml:space="preserve">. </w:t>
        </w:r>
      </w:ins>
      <w:ins w:id="430" w:author="Perkowski, Evan A [2]" w:date="2023-11-30T11:43:00Z">
        <w:r w:rsidR="000B31CD">
          <w:rPr>
            <w:bCs/>
          </w:rPr>
          <w:t xml:space="preserve">While possible that pot size may have limited </w:t>
        </w:r>
      </w:ins>
      <w:ins w:id="431" w:author="Perkowski, Evan A [2]" w:date="2023-11-30T11:44:00Z">
        <w:r w:rsidR="000B31CD">
          <w:rPr>
            <w:bCs/>
          </w:rPr>
          <w:t>plant</w:t>
        </w:r>
      </w:ins>
      <w:ins w:id="432" w:author="Perkowski, Evan A [2]" w:date="2023-11-30T11:43:00Z">
        <w:r w:rsidR="000B31CD">
          <w:rPr>
            <w:bCs/>
          </w:rPr>
          <w:t xml:space="preserve"> responses to elevated CO</w:t>
        </w:r>
        <w:r w:rsidR="000B31CD">
          <w:rPr>
            <w:bCs/>
            <w:vertAlign w:val="subscript"/>
          </w:rPr>
          <w:t>2</w:t>
        </w:r>
        <w:r w:rsidR="000B31CD">
          <w:rPr>
            <w:bCs/>
          </w:rPr>
          <w:t xml:space="preserve">, </w:t>
        </w:r>
      </w:ins>
      <w:ins w:id="433" w:author="Perkowski, Evan A [2]" w:date="2023-11-30T11:44:00Z">
        <w:r w:rsidR="000B31CD">
          <w:rPr>
            <w:bCs/>
          </w:rPr>
          <w:t>similar responses</w:t>
        </w:r>
      </w:ins>
      <w:ins w:id="434" w:author="Perkowski, Evan A [2]" w:date="2023-11-30T13:05:00Z">
        <w:r w:rsidR="00852CEC">
          <w:rPr>
            <w:bCs/>
          </w:rPr>
          <w:t xml:space="preserve"> to elevated CO</w:t>
        </w:r>
        <w:r w:rsidR="00852CEC">
          <w:rPr>
            <w:bCs/>
            <w:vertAlign w:val="subscript"/>
          </w:rPr>
          <w:t>2</w:t>
        </w:r>
      </w:ins>
      <w:ins w:id="435" w:author="Perkowski, Evan A [2]" w:date="2023-11-30T11:44:00Z">
        <w:r w:rsidR="000B31CD">
          <w:rPr>
            <w:bCs/>
          </w:rPr>
          <w:t xml:space="preserve"> have been observed using field measurements</w:t>
        </w:r>
      </w:ins>
      <w:ins w:id="436" w:author="Perkowski, Evan A" w:date="2023-11-30T14:30:00Z">
        <w:r w:rsidR="00E342E7">
          <w:rPr>
            <w:bCs/>
          </w:rPr>
          <w:t xml:space="preserve"> that do not restrict belowground rooting volume</w:t>
        </w:r>
      </w:ins>
      <w:ins w:id="437" w:author="Perkowski, Evan A [2]" w:date="2023-11-30T11:44:00Z">
        <w:r w:rsidR="000B31CD">
          <w:rPr>
            <w:bCs/>
          </w:rPr>
          <w:t xml:space="preserve"> </w:t>
        </w:r>
      </w:ins>
      <w:ins w:id="438" w:author="Perkowski, Evan A [2]" w:date="2023-11-30T11:45:00Z">
        <w:r w:rsidR="000B31CD">
          <w:rPr>
            <w:bCs/>
          </w:rPr>
          <w:fldChar w:fldCharType="begin" w:fldLock="1"/>
        </w:r>
      </w:ins>
      <w:r w:rsidR="000B31CD">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ins w:id="439" w:author="Perkowski, Evan A [2]" w:date="2023-11-30T11:45:00Z">
        <w:r w:rsidR="000B31CD">
          <w:rPr>
            <w:bCs/>
          </w:rPr>
          <w:fldChar w:fldCharType="end"/>
        </w:r>
        <w:r w:rsidR="000B31CD">
          <w:rPr>
            <w:bCs/>
          </w:rPr>
          <w:t xml:space="preserve">. </w:t>
        </w:r>
        <w:r w:rsidR="000B31CD">
          <w:rPr>
            <w:bCs/>
          </w:rPr>
          <w:lastRenderedPageBreak/>
          <w:t xml:space="preserve">Additionally, we did not observe </w:t>
        </w:r>
      </w:ins>
      <w:ins w:id="440" w:author="Perkowski, Evan A [2]" w:date="2023-11-30T13:06:00Z">
        <w:r w:rsidR="00852CEC">
          <w:rPr>
            <w:bCs/>
          </w:rPr>
          <w:t xml:space="preserve">strong </w:t>
        </w:r>
      </w:ins>
      <w:ins w:id="441" w:author="Perkowski, Evan A [2]" w:date="2023-11-30T11:45:00Z">
        <w:r w:rsidR="000B31CD">
          <w:rPr>
            <w:bCs/>
          </w:rPr>
          <w:t xml:space="preserve">evidence for saturating effects of increasing fertilization </w:t>
        </w:r>
      </w:ins>
      <w:ins w:id="442" w:author="Perkowski, Evan A [2]" w:date="2023-11-30T11:47:00Z">
        <w:r w:rsidR="000B31CD">
          <w:rPr>
            <w:bCs/>
          </w:rPr>
          <w:t>on</w:t>
        </w:r>
      </w:ins>
      <w:ins w:id="443" w:author="Perkowski, Evan A [2]" w:date="2023-11-30T13:07:00Z">
        <w:r w:rsidR="00852CEC">
          <w:rPr>
            <w:bCs/>
          </w:rPr>
          <w:t xml:space="preserve"> total biomass,</w:t>
        </w:r>
      </w:ins>
      <w:ins w:id="444" w:author="Perkowski, Evan A [2]" w:date="2023-11-30T11:47:00Z">
        <w:r w:rsidR="000B31CD">
          <w:rPr>
            <w:bCs/>
          </w:rPr>
          <w:t xml:space="preserve"> </w:t>
        </w:r>
        <w:r w:rsidR="000B31CD">
          <w:rPr>
            <w:bCs/>
          </w:rPr>
          <w:t>belowground carbon biomass</w:t>
        </w:r>
      </w:ins>
      <w:ins w:id="445" w:author="Perkowski, Evan A [2]" w:date="2023-11-30T13:07:00Z">
        <w:r w:rsidR="00852CEC">
          <w:rPr>
            <w:bCs/>
          </w:rPr>
          <w:t>,</w:t>
        </w:r>
      </w:ins>
      <w:ins w:id="446" w:author="Perkowski, Evan A [2]" w:date="2023-11-30T11:47:00Z">
        <w:r w:rsidR="000B31CD">
          <w:rPr>
            <w:bCs/>
          </w:rPr>
          <w:t xml:space="preserve"> or root biomass</w:t>
        </w:r>
        <w:r w:rsidR="000B31CD">
          <w:rPr>
            <w:bCs/>
          </w:rPr>
          <w:t xml:space="preserve"> </w:t>
        </w:r>
      </w:ins>
      <w:ins w:id="447" w:author="Perkowski, Evan A [2]" w:date="2023-11-30T11:46:00Z">
        <w:r w:rsidR="000B31CD">
          <w:rPr>
            <w:bCs/>
          </w:rPr>
          <w:t>under conditions where biomass: pot volume ratios exceeded 1 g L</w:t>
        </w:r>
        <w:r w:rsidR="000B31CD">
          <w:rPr>
            <w:bCs/>
            <w:vertAlign w:val="superscript"/>
          </w:rPr>
          <w:t>-1</w:t>
        </w:r>
        <w:r w:rsidR="000B31CD">
          <w:rPr>
            <w:bCs/>
          </w:rPr>
          <w:t xml:space="preserve"> (e.g.,</w:t>
        </w:r>
      </w:ins>
      <w:ins w:id="448" w:author="Perkowski, Evan A [2]" w:date="2023-11-30T11:47:00Z">
        <w:r w:rsidR="000B31CD">
          <w:rPr>
            <w:bCs/>
          </w:rPr>
          <w:t xml:space="preserve"> individuals </w:t>
        </w:r>
      </w:ins>
      <w:ins w:id="449" w:author="Perkowski, Evan A [2]" w:date="2023-11-30T13:08:00Z">
        <w:r w:rsidR="00852CEC">
          <w:rPr>
            <w:bCs/>
          </w:rPr>
          <w:t xml:space="preserve">of either inoculation status </w:t>
        </w:r>
      </w:ins>
      <w:ins w:id="450" w:author="Perkowski, Evan A [2]" w:date="2023-11-30T11:47:00Z">
        <w:r w:rsidR="000B31CD">
          <w:rPr>
            <w:bCs/>
          </w:rPr>
          <w:t xml:space="preserve">grown under </w:t>
        </w:r>
      </w:ins>
      <w:ins w:id="451" w:author="Perkowski, Evan A [2]" w:date="2023-11-30T11:46:00Z">
        <w:r w:rsidR="000B31CD">
          <w:rPr>
            <w:bCs/>
          </w:rPr>
          <w:t>high fertilization</w:t>
        </w:r>
      </w:ins>
      <w:ins w:id="452" w:author="Perkowski, Evan A [2]" w:date="2023-11-30T11:47:00Z">
        <w:r w:rsidR="000B31CD">
          <w:rPr>
            <w:bCs/>
          </w:rPr>
          <w:t xml:space="preserve"> and elevated CO</w:t>
        </w:r>
        <w:r w:rsidR="000B31CD">
          <w:rPr>
            <w:bCs/>
            <w:vertAlign w:val="subscript"/>
          </w:rPr>
          <w:t>2</w:t>
        </w:r>
      </w:ins>
      <w:ins w:id="453" w:author="Perkowski, Evan A [2]" w:date="2023-11-30T13:06:00Z">
        <w:r w:rsidR="00852CEC">
          <w:rPr>
            <w:bCs/>
          </w:rPr>
          <w:t>)</w:t>
        </w:r>
      </w:ins>
      <w:ins w:id="454" w:author="Perkowski, Evan A" w:date="2023-11-30T14:30:00Z">
        <w:r w:rsidR="00E342E7">
          <w:rPr>
            <w:bCs/>
          </w:rPr>
          <w:t xml:space="preserve">, which might be expected if pot volume </w:t>
        </w:r>
      </w:ins>
      <w:ins w:id="455" w:author="Perkowski, Evan A" w:date="2023-11-30T14:31:00Z">
        <w:r w:rsidR="00E342E7">
          <w:rPr>
            <w:bCs/>
          </w:rPr>
          <w:t>had limited plant growth</w:t>
        </w:r>
      </w:ins>
      <w:ins w:id="456" w:author="Perkowski, Evan A [2]" w:date="2023-11-30T11:47:00Z">
        <w:r w:rsidR="000B31CD">
          <w:rPr>
            <w:bCs/>
          </w:rPr>
          <w:t xml:space="preserve">. The lack of such responses indicate that the pot volume used in this study (6 L) was </w:t>
        </w:r>
      </w:ins>
      <w:ins w:id="457" w:author="Perkowski, Evan A [2]" w:date="2023-11-30T13:07:00Z">
        <w:r w:rsidR="00852CEC">
          <w:rPr>
            <w:bCs/>
          </w:rPr>
          <w:t xml:space="preserve">likely </w:t>
        </w:r>
      </w:ins>
      <w:ins w:id="458" w:author="Perkowski, Evan A [2]" w:date="2023-11-30T11:47:00Z">
        <w:r w:rsidR="000B31CD">
          <w:rPr>
            <w:bCs/>
          </w:rPr>
          <w:t xml:space="preserve">sufficient to </w:t>
        </w:r>
      </w:ins>
      <w:ins w:id="459" w:author="Perkowski, Evan A [2]" w:date="2023-11-30T13:07:00Z">
        <w:r w:rsidR="00852CEC">
          <w:rPr>
            <w:bCs/>
          </w:rPr>
          <w:t xml:space="preserve">avoid </w:t>
        </w:r>
      </w:ins>
      <w:ins w:id="460" w:author="Perkowski, Evan A [2]" w:date="2023-11-30T11:48:00Z">
        <w:r w:rsidR="000B31CD">
          <w:rPr>
            <w:bCs/>
          </w:rPr>
          <w:t>growth limitation.</w:t>
        </w:r>
      </w:ins>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3845BAA4" w:rsidR="00B862FE" w:rsidRDefault="00A333A1" w:rsidP="00A333A1">
      <w:pPr>
        <w:spacing w:line="360" w:lineRule="auto"/>
        <w:rPr>
          <w:bCs/>
        </w:rPr>
      </w:pPr>
      <w:r>
        <w:rPr>
          <w:bCs/>
        </w:rPr>
        <w:t>Our results indicate that nitrogen supply and demand each</w:t>
      </w:r>
      <w:r w:rsidR="008E19CC">
        <w:rPr>
          <w:bCs/>
        </w:rPr>
        <w:t xml:space="preserve"> helped to</w:t>
      </w:r>
      <w:r>
        <w:rPr>
          <w:bCs/>
        </w:rPr>
        <w:t xml:space="preserve"> 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ins w:id="461" w:author="Perkowski, Evan A" w:date="2023-11-27T14:23:00Z">
        <w:r w:rsidR="00DA5BFD">
          <w:rPr>
            <w:bCs/>
          </w:rPr>
          <w:t xml:space="preserve">nitrogen </w:t>
        </w:r>
      </w:ins>
      <w:ins w:id="462" w:author="Perkowski, Evan A" w:date="2023-11-27T14:50:00Z">
        <w:r w:rsidR="00D545DE">
          <w:rPr>
            <w:bCs/>
          </w:rPr>
          <w:t xml:space="preserve">fertilization </w:t>
        </w:r>
      </w:ins>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ins w:id="463" w:author="Perkowski, Evan A [2]" w:date="2023-11-30T12:27:00Z">
        <w:r w:rsidR="002844AE">
          <w:rPr>
            <w:bCs/>
          </w:rPr>
          <w:t xml:space="preserve"> However, inoculation did not modify whole-plant responses to elevated CO</w:t>
        </w:r>
        <w:r w:rsidR="002844AE">
          <w:rPr>
            <w:bCs/>
            <w:vertAlign w:val="subscript"/>
          </w:rPr>
          <w:t>2</w:t>
        </w:r>
      </w:ins>
      <w:ins w:id="464" w:author="Perkowski, Evan A" w:date="2023-11-30T14:31:00Z">
        <w:r w:rsidR="00E342E7">
          <w:rPr>
            <w:bCs/>
          </w:rPr>
          <w:t>,</w:t>
        </w:r>
      </w:ins>
      <w:ins w:id="465" w:author="Perkowski, Evan A [2]" w:date="2023-11-30T12:27:00Z">
        <w:r w:rsidR="002844AE">
          <w:rPr>
            <w:bCs/>
          </w:rPr>
          <w:t xml:space="preserve"> a</w:t>
        </w:r>
      </w:ins>
      <w:ins w:id="466" w:author="Perkowski, Evan A [2]" w:date="2023-11-30T12:28:00Z">
        <w:r w:rsidR="002844AE">
          <w:rPr>
            <w:bCs/>
          </w:rPr>
          <w:t>s plants invested similarly in symbiotic nitrogen fixation between CO</w:t>
        </w:r>
        <w:r w:rsidR="002844AE">
          <w:rPr>
            <w:bCs/>
            <w:vertAlign w:val="subscript"/>
          </w:rPr>
          <w:t>2</w:t>
        </w:r>
        <w:r w:rsidR="002844AE">
          <w:rPr>
            <w:bCs/>
          </w:rPr>
          <w:t xml:space="preserve"> treatments.</w:t>
        </w:r>
      </w:ins>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is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67" w:author="Perkowski, Evan A" w:date="2023-11-27T14:23:00Z">
        <w:r w:rsidR="00DA5BFD">
          <w:t xml:space="preserve">nitrogen </w:t>
        </w:r>
      </w:ins>
      <w:r w:rsidR="000F676D">
        <w:t>fertilization treatments</w:t>
      </w:r>
      <w:r w:rsidR="00B862FE">
        <w:rPr>
          <w:bCs/>
        </w:rPr>
        <w:t xml:space="preserve"> suggest</w:t>
      </w:r>
      <w:r w:rsidR="000F676D">
        <w:rPr>
          <w:bCs/>
        </w:rPr>
        <w:t>s</w:t>
      </w:r>
      <w:r w:rsidR="00B862FE">
        <w:rPr>
          <w:bCs/>
        </w:rPr>
        <w:t xml:space="preserve"> that terrestrial biosphere models may improve simulation</w:t>
      </w:r>
      <w:ins w:id="468" w:author="Perkowski, Evan A" w:date="2023-11-29T16:12:00Z">
        <w:r w:rsidR="00F442BF">
          <w:rPr>
            <w:bCs/>
          </w:rPr>
          <w:t>s</w:t>
        </w:r>
      </w:ins>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69" w:author="Perkowski, Evan A [2]"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xml:space="preserve">) project, funded through the generosity of Eric and </w:t>
      </w:r>
      <w:r w:rsidRPr="003D0D91">
        <w:rPr>
          <w:color w:val="000000" w:themeColor="text1"/>
          <w:lang w:val="en-GB"/>
        </w:rPr>
        <w:lastRenderedPageBreak/>
        <w:t>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70" w:author="Perkowski, Evan A"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71" w:author="Perkowski, Evan A [2]" w:date="2023-11-21T14:44:00Z"/>
          <w:color w:val="000000" w:themeColor="text1"/>
          <w:lang w:val="en-GB"/>
        </w:rPr>
      </w:pPr>
    </w:p>
    <w:p w14:paraId="075C903E" w14:textId="26FAD821" w:rsidR="00CB231B" w:rsidRDefault="00CB231B" w:rsidP="005C2C60">
      <w:pPr>
        <w:spacing w:line="360" w:lineRule="auto"/>
        <w:rPr>
          <w:ins w:id="472" w:author="Perkowski, Evan A [2]" w:date="2023-11-21T14:44:00Z"/>
          <w:b/>
          <w:bCs/>
          <w:color w:val="000000" w:themeColor="text1"/>
          <w:lang w:val="en-GB"/>
        </w:rPr>
      </w:pPr>
      <w:ins w:id="473" w:author="Perkowski, Evan A [2]"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74" w:author="Perkowski, Evan A [2]" w:date="2023-11-21T14:47:00Z"/>
          <w:rStyle w:val="ng-binding"/>
        </w:rPr>
      </w:pPr>
      <w:ins w:id="475" w:author="Perkowski, Evan A [2]" w:date="2023-11-21T14:45:00Z">
        <w:r>
          <w:t xml:space="preserve">All R scripts, data, and metadata are available at </w:t>
        </w:r>
      </w:ins>
      <w:ins w:id="476" w:author="Perkowski, Evan A [2]" w:date="2023-11-21T14:47:00Z">
        <w:r>
          <w:fldChar w:fldCharType="begin"/>
        </w:r>
        <w:r>
          <w:instrText>HYPERLINK "</w:instrText>
        </w:r>
      </w:ins>
      <w:ins w:id="477" w:author="Perkowski, Evan A [2]" w:date="2023-11-21T14:46:00Z">
        <w:r w:rsidRPr="00CB231B">
          <w:instrText>https://doi.org/10.5281/zenodo.10177575</w:instrText>
        </w:r>
      </w:ins>
      <w:ins w:id="478" w:author="Perkowski, Evan A [2]" w:date="2023-11-21T14:47:00Z">
        <w:r>
          <w:instrText>"</w:instrText>
        </w:r>
        <w:r>
          <w:fldChar w:fldCharType="separate"/>
        </w:r>
      </w:ins>
      <w:ins w:id="479" w:author="Perkowski, Evan A [2]" w:date="2023-11-21T14:46:00Z">
        <w:r w:rsidRPr="007E3CB7">
          <w:rPr>
            <w:rStyle w:val="Hyperlink"/>
          </w:rPr>
          <w:t>https://doi.org/10.5281/zenodo.10177575</w:t>
        </w:r>
      </w:ins>
      <w:ins w:id="480" w:author="Perkowski, Evan A [2]" w:date="2023-11-21T14:47:00Z">
        <w:r>
          <w:fldChar w:fldCharType="end"/>
        </w:r>
        <w:r>
          <w:t xml:space="preserve"> </w:t>
        </w:r>
      </w:ins>
      <w:ins w:id="481" w:author="Perkowski, Evan A [2]" w:date="2023-11-21T14:45:00Z">
        <w:r>
          <w:rPr>
            <w:rStyle w:val="ng-binding"/>
          </w:rPr>
          <w:t xml:space="preserve">(or on GitHub at: </w:t>
        </w:r>
      </w:ins>
      <w:ins w:id="482" w:author="Perkowski, Evan A [2]"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7827A99A"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483" w:author="Perkowski, Evan A"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626313B" w14:textId="566797D4" w:rsidR="000B31CD" w:rsidRPr="000B31CD" w:rsidRDefault="007A3065" w:rsidP="000B31C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0B31CD" w:rsidRPr="000B31CD">
        <w:rPr>
          <w:b/>
          <w:bCs/>
          <w:noProof/>
        </w:rPr>
        <w:t>Adams MA, Turnbull TL, Sprent JI, Buchmann N</w:t>
      </w:r>
      <w:r w:rsidR="000B31CD" w:rsidRPr="000B31CD">
        <w:rPr>
          <w:noProof/>
        </w:rPr>
        <w:t xml:space="preserve">. </w:t>
      </w:r>
      <w:r w:rsidR="000B31CD" w:rsidRPr="000B31CD">
        <w:rPr>
          <w:b/>
          <w:bCs/>
          <w:noProof/>
        </w:rPr>
        <w:t>2016</w:t>
      </w:r>
      <w:r w:rsidR="000B31CD" w:rsidRPr="000B31CD">
        <w:rPr>
          <w:noProof/>
        </w:rPr>
        <w:t xml:space="preserve">. Legumes are different: Leaf nitrogen, photosynthesis, and water use efficiency. </w:t>
      </w:r>
      <w:r w:rsidR="000B31CD" w:rsidRPr="000B31CD">
        <w:rPr>
          <w:i/>
          <w:iCs/>
          <w:noProof/>
        </w:rPr>
        <w:t>Proceedings of the National Academy of Sciences of the United States of America</w:t>
      </w:r>
      <w:r w:rsidR="000B31CD" w:rsidRPr="000B31CD">
        <w:rPr>
          <w:noProof/>
        </w:rPr>
        <w:t xml:space="preserve"> </w:t>
      </w:r>
      <w:r w:rsidR="000B31CD" w:rsidRPr="000B31CD">
        <w:rPr>
          <w:b/>
          <w:bCs/>
          <w:noProof/>
        </w:rPr>
        <w:t>113</w:t>
      </w:r>
      <w:r w:rsidR="000B31CD" w:rsidRPr="000B31CD">
        <w:rPr>
          <w:noProof/>
        </w:rPr>
        <w:t>: 4098–4103.</w:t>
      </w:r>
    </w:p>
    <w:p w14:paraId="223B58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Ainsworth EA, Davey PA, Bernacchi CJ, Dermody OC, Heaton EA, Moore DJ, Morgan PB, Naidu SL, Ra HSY, Zhu XG, </w:t>
      </w:r>
      <w:r w:rsidRPr="000B31CD">
        <w:rPr>
          <w:b/>
          <w:bCs/>
          <w:i/>
          <w:iCs/>
          <w:noProof/>
        </w:rPr>
        <w:t>et al.</w:t>
      </w:r>
      <w:r w:rsidRPr="000B31CD">
        <w:rPr>
          <w:noProof/>
        </w:rPr>
        <w:t xml:space="preserve"> </w:t>
      </w:r>
      <w:r w:rsidRPr="000B31CD">
        <w:rPr>
          <w:b/>
          <w:bCs/>
          <w:noProof/>
        </w:rPr>
        <w:t>2002</w:t>
      </w:r>
      <w:r w:rsidRPr="000B31CD">
        <w:rPr>
          <w:noProof/>
        </w:rPr>
        <w:t>. A meta-analysis of elevated [CO</w:t>
      </w:r>
      <w:r w:rsidRPr="000B31CD">
        <w:rPr>
          <w:noProof/>
          <w:vertAlign w:val="subscript"/>
        </w:rPr>
        <w:t>2</w:t>
      </w:r>
      <w:r w:rsidRPr="000B31CD">
        <w:rPr>
          <w:noProof/>
        </w:rPr>
        <w:t>] effects on soybean (</w:t>
      </w:r>
      <w:r w:rsidRPr="000B31CD">
        <w:rPr>
          <w:i/>
          <w:iCs/>
          <w:noProof/>
        </w:rPr>
        <w:t>Glycine max</w:t>
      </w:r>
      <w:r w:rsidRPr="000B31CD">
        <w:rPr>
          <w:noProof/>
        </w:rPr>
        <w:t xml:space="preserve">) physiology, growth and yield. </w:t>
      </w:r>
      <w:r w:rsidRPr="000B31CD">
        <w:rPr>
          <w:i/>
          <w:iCs/>
          <w:noProof/>
        </w:rPr>
        <w:t>Global Change Biology</w:t>
      </w:r>
      <w:r w:rsidRPr="000B31CD">
        <w:rPr>
          <w:noProof/>
        </w:rPr>
        <w:t xml:space="preserve"> </w:t>
      </w:r>
      <w:r w:rsidRPr="000B31CD">
        <w:rPr>
          <w:b/>
          <w:bCs/>
          <w:noProof/>
        </w:rPr>
        <w:t>8</w:t>
      </w:r>
      <w:r w:rsidRPr="000B31CD">
        <w:rPr>
          <w:noProof/>
        </w:rPr>
        <w:t>: 695–709.</w:t>
      </w:r>
    </w:p>
    <w:p w14:paraId="59C7F5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Long SP</w:t>
      </w:r>
      <w:r w:rsidRPr="000B31CD">
        <w:rPr>
          <w:noProof/>
        </w:rPr>
        <w:t xml:space="preserve">. </w:t>
      </w:r>
      <w:r w:rsidRPr="000B31CD">
        <w:rPr>
          <w:b/>
          <w:bCs/>
          <w:noProof/>
        </w:rPr>
        <w:t>2005</w:t>
      </w:r>
      <w:r w:rsidRPr="000B31CD">
        <w:rPr>
          <w:noProof/>
        </w:rPr>
        <w:t>. What have we learned from 15 years of free-air CO</w:t>
      </w:r>
      <w:r w:rsidRPr="000B31CD">
        <w:rPr>
          <w:noProof/>
          <w:vertAlign w:val="subscript"/>
        </w:rPr>
        <w:t>2</w:t>
      </w:r>
      <w:r w:rsidRPr="000B31CD">
        <w:rPr>
          <w:noProof/>
        </w:rPr>
        <w:t xml:space="preserve"> enrichment (FACE)? A meta-analytic review of the responses of photosynthesis, canopy properties and plant production to rising CO</w:t>
      </w:r>
      <w:r w:rsidRPr="000B31CD">
        <w:rPr>
          <w:noProof/>
          <w:vertAlign w:val="subscript"/>
        </w:rPr>
        <w:t>2</w:t>
      </w:r>
      <w:r w:rsidRPr="000B31CD">
        <w:rPr>
          <w:noProof/>
        </w:rPr>
        <w:t xml:space="preserve">. </w:t>
      </w:r>
      <w:r w:rsidRPr="000B31CD">
        <w:rPr>
          <w:i/>
          <w:iCs/>
          <w:noProof/>
        </w:rPr>
        <w:t>New Phytologist</w:t>
      </w:r>
      <w:r w:rsidRPr="000B31CD">
        <w:rPr>
          <w:noProof/>
        </w:rPr>
        <w:t xml:space="preserve"> </w:t>
      </w:r>
      <w:r w:rsidRPr="000B31CD">
        <w:rPr>
          <w:b/>
          <w:bCs/>
          <w:noProof/>
        </w:rPr>
        <w:t>165</w:t>
      </w:r>
      <w:r w:rsidRPr="000B31CD">
        <w:rPr>
          <w:noProof/>
        </w:rPr>
        <w:t>: 351–372.</w:t>
      </w:r>
    </w:p>
    <w:p w14:paraId="6731249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Rogers A</w:t>
      </w:r>
      <w:r w:rsidRPr="000B31CD">
        <w:rPr>
          <w:noProof/>
        </w:rPr>
        <w:t xml:space="preserve">. </w:t>
      </w:r>
      <w:r w:rsidRPr="000B31CD">
        <w:rPr>
          <w:b/>
          <w:bCs/>
          <w:noProof/>
        </w:rPr>
        <w:t>2007</w:t>
      </w:r>
      <w:r w:rsidRPr="000B31CD">
        <w:rPr>
          <w:noProof/>
        </w:rPr>
        <w:t>. The response of photosynthesis and stomatal conductance to rising [CO</w:t>
      </w:r>
      <w:r w:rsidRPr="000B31CD">
        <w:rPr>
          <w:noProof/>
          <w:vertAlign w:val="subscript"/>
        </w:rPr>
        <w:t>2</w:t>
      </w:r>
      <w:r w:rsidRPr="000B31CD">
        <w:rPr>
          <w:noProof/>
        </w:rPr>
        <w:t xml:space="preserve">]: mechanisms and environmental interactions. </w:t>
      </w:r>
      <w:r w:rsidRPr="000B31CD">
        <w:rPr>
          <w:i/>
          <w:iCs/>
          <w:noProof/>
        </w:rPr>
        <w:t>Plant, Cell &amp; Environment</w:t>
      </w:r>
      <w:r w:rsidRPr="000B31CD">
        <w:rPr>
          <w:noProof/>
        </w:rPr>
        <w:t xml:space="preserve"> </w:t>
      </w:r>
      <w:r w:rsidRPr="000B31CD">
        <w:rPr>
          <w:b/>
          <w:bCs/>
          <w:noProof/>
        </w:rPr>
        <w:t>30</w:t>
      </w:r>
      <w:r w:rsidRPr="000B31CD">
        <w:rPr>
          <w:noProof/>
        </w:rPr>
        <w:t>: 258–270.</w:t>
      </w:r>
    </w:p>
    <w:p w14:paraId="63566D61" w14:textId="77777777" w:rsidR="000B31CD" w:rsidRPr="000B31CD" w:rsidRDefault="000B31CD" w:rsidP="000B31CD">
      <w:pPr>
        <w:widowControl w:val="0"/>
        <w:autoSpaceDE w:val="0"/>
        <w:autoSpaceDN w:val="0"/>
        <w:adjustRightInd w:val="0"/>
        <w:spacing w:line="360" w:lineRule="auto"/>
        <w:rPr>
          <w:noProof/>
        </w:rPr>
      </w:pPr>
      <w:r w:rsidRPr="000B31CD">
        <w:rPr>
          <w:b/>
          <w:bCs/>
          <w:noProof/>
        </w:rPr>
        <w:t>Allen K, Fisher JB, Phillips RP, Powers JS, Brzostek ER</w:t>
      </w:r>
      <w:r w:rsidRPr="000B31CD">
        <w:rPr>
          <w:noProof/>
        </w:rPr>
        <w:t xml:space="preserve">. </w:t>
      </w:r>
      <w:r w:rsidRPr="000B31CD">
        <w:rPr>
          <w:b/>
          <w:bCs/>
          <w:noProof/>
        </w:rPr>
        <w:t>2020</w:t>
      </w:r>
      <w:r w:rsidRPr="000B31CD">
        <w:rPr>
          <w:noProof/>
        </w:rPr>
        <w:t xml:space="preserve">. Modeling the carbon cost of plant nitrogen and phosphorus uptake across temperate and tropical forests. </w:t>
      </w:r>
      <w:r w:rsidRPr="000B31CD">
        <w:rPr>
          <w:i/>
          <w:iCs/>
          <w:noProof/>
        </w:rPr>
        <w:t>Frontiers in Forests and Global Change</w:t>
      </w:r>
      <w:r w:rsidRPr="000B31CD">
        <w:rPr>
          <w:noProof/>
        </w:rPr>
        <w:t xml:space="preserve"> </w:t>
      </w:r>
      <w:r w:rsidRPr="000B31CD">
        <w:rPr>
          <w:b/>
          <w:bCs/>
          <w:noProof/>
        </w:rPr>
        <w:t>3</w:t>
      </w:r>
      <w:r w:rsidRPr="000B31CD">
        <w:rPr>
          <w:noProof/>
        </w:rPr>
        <w:t>: 1–12.</w:t>
      </w:r>
    </w:p>
    <w:p w14:paraId="05AF13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Andrews M, James EK, Sprent JI, Boddey RM, Gross E, dos Reis FB</w:t>
      </w:r>
      <w:r w:rsidRPr="000B31CD">
        <w:rPr>
          <w:noProof/>
        </w:rPr>
        <w:t xml:space="preserve">. </w:t>
      </w:r>
      <w:r w:rsidRPr="000B31CD">
        <w:rPr>
          <w:b/>
          <w:bCs/>
          <w:noProof/>
        </w:rPr>
        <w:t>2011</w:t>
      </w:r>
      <w:r w:rsidRPr="000B31CD">
        <w:rPr>
          <w:noProof/>
        </w:rPr>
        <w:t xml:space="preserve">. Nitrogen fixation in legumes and actinorhizal plants in natural ecosystems: Values obtained using </w:t>
      </w:r>
      <w:r w:rsidRPr="000B31CD">
        <w:rPr>
          <w:noProof/>
          <w:vertAlign w:val="superscript"/>
        </w:rPr>
        <w:t>15</w:t>
      </w:r>
      <w:r w:rsidRPr="000B31CD">
        <w:rPr>
          <w:noProof/>
        </w:rPr>
        <w:t xml:space="preserve">N natural abundance. </w:t>
      </w:r>
      <w:r w:rsidRPr="000B31CD">
        <w:rPr>
          <w:i/>
          <w:iCs/>
          <w:noProof/>
        </w:rPr>
        <w:t>Plant Ecology and Diversity</w:t>
      </w:r>
      <w:r w:rsidRPr="000B31CD">
        <w:rPr>
          <w:noProof/>
        </w:rPr>
        <w:t xml:space="preserve"> </w:t>
      </w:r>
      <w:r w:rsidRPr="000B31CD">
        <w:rPr>
          <w:b/>
          <w:bCs/>
          <w:noProof/>
        </w:rPr>
        <w:t>4</w:t>
      </w:r>
      <w:r w:rsidRPr="000B31CD">
        <w:rPr>
          <w:noProof/>
        </w:rPr>
        <w:t>: 117–130.</w:t>
      </w:r>
    </w:p>
    <w:p w14:paraId="289E53AF"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Arora VK, Katavouta A, Williams RG, Jones CD, Brovkin V, Friedlingstein P, Schwinger J, Bopp L, Boucher O, Cadule P, </w:t>
      </w:r>
      <w:r w:rsidRPr="000B31CD">
        <w:rPr>
          <w:b/>
          <w:bCs/>
          <w:i/>
          <w:iCs/>
          <w:noProof/>
        </w:rPr>
        <w:t>et al.</w:t>
      </w:r>
      <w:r w:rsidRPr="000B31CD">
        <w:rPr>
          <w:noProof/>
        </w:rPr>
        <w:t xml:space="preserve"> </w:t>
      </w:r>
      <w:r w:rsidRPr="000B31CD">
        <w:rPr>
          <w:b/>
          <w:bCs/>
          <w:noProof/>
        </w:rPr>
        <w:t>2020</w:t>
      </w:r>
      <w:r w:rsidRPr="000B31CD">
        <w:rPr>
          <w:noProof/>
        </w:rPr>
        <w:t xml:space="preserve">. Carbon-concentration and carbon-climate feedbacks in CMIP6 models and their comparison to CMIP5 models. </w:t>
      </w:r>
      <w:r w:rsidRPr="000B31CD">
        <w:rPr>
          <w:i/>
          <w:iCs/>
          <w:noProof/>
        </w:rPr>
        <w:t>Biogeosciences</w:t>
      </w:r>
      <w:r w:rsidRPr="000B31CD">
        <w:rPr>
          <w:noProof/>
        </w:rPr>
        <w:t xml:space="preserve"> </w:t>
      </w:r>
      <w:r w:rsidRPr="000B31CD">
        <w:rPr>
          <w:b/>
          <w:bCs/>
          <w:noProof/>
        </w:rPr>
        <w:t>17</w:t>
      </w:r>
      <w:r w:rsidRPr="000B31CD">
        <w:rPr>
          <w:noProof/>
        </w:rPr>
        <w:t>: 4173–4222.</w:t>
      </w:r>
    </w:p>
    <w:p w14:paraId="5CFD2FB2"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Barnes JD, Balaguer L, Manrique E, Elvira S, Davison AW</w:t>
      </w:r>
      <w:r w:rsidRPr="000B31CD">
        <w:rPr>
          <w:noProof/>
        </w:rPr>
        <w:t xml:space="preserve">. </w:t>
      </w:r>
      <w:r w:rsidRPr="000B31CD">
        <w:rPr>
          <w:b/>
          <w:bCs/>
          <w:noProof/>
        </w:rPr>
        <w:t>1992</w:t>
      </w:r>
      <w:r w:rsidRPr="000B31CD">
        <w:rPr>
          <w:noProof/>
        </w:rPr>
        <w:t xml:space="preserve">. A reappraisal of the use of DMSO for the extraction and determination of chlorophylls a and b in lichens and higher plants. </w:t>
      </w:r>
      <w:r w:rsidRPr="000B31CD">
        <w:rPr>
          <w:i/>
          <w:iCs/>
          <w:noProof/>
        </w:rPr>
        <w:t>Environmental and Experimental Botany</w:t>
      </w:r>
      <w:r w:rsidRPr="000B31CD">
        <w:rPr>
          <w:noProof/>
        </w:rPr>
        <w:t xml:space="preserve"> </w:t>
      </w:r>
      <w:r w:rsidRPr="000B31CD">
        <w:rPr>
          <w:b/>
          <w:bCs/>
          <w:noProof/>
        </w:rPr>
        <w:t>32</w:t>
      </w:r>
      <w:r w:rsidRPr="000B31CD">
        <w:rPr>
          <w:noProof/>
        </w:rPr>
        <w:t>: 85–100.</w:t>
      </w:r>
    </w:p>
    <w:p w14:paraId="781BB8A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Bates D, Mächler M, Bolker B, Walker S</w:t>
      </w:r>
      <w:r w:rsidRPr="000B31CD">
        <w:rPr>
          <w:noProof/>
        </w:rPr>
        <w:t xml:space="preserve">. </w:t>
      </w:r>
      <w:r w:rsidRPr="000B31CD">
        <w:rPr>
          <w:b/>
          <w:bCs/>
          <w:noProof/>
        </w:rPr>
        <w:t>2015</w:t>
      </w:r>
      <w:r w:rsidRPr="000B31CD">
        <w:rPr>
          <w:noProof/>
        </w:rPr>
        <w:t xml:space="preserve">. Fitting linear mixed-effects models using lme4. </w:t>
      </w:r>
      <w:r w:rsidRPr="000B31CD">
        <w:rPr>
          <w:i/>
          <w:iCs/>
          <w:noProof/>
        </w:rPr>
        <w:t>Journal of Statistical Software</w:t>
      </w:r>
      <w:r w:rsidRPr="000B31CD">
        <w:rPr>
          <w:noProof/>
        </w:rPr>
        <w:t xml:space="preserve"> </w:t>
      </w:r>
      <w:r w:rsidRPr="000B31CD">
        <w:rPr>
          <w:b/>
          <w:bCs/>
          <w:noProof/>
        </w:rPr>
        <w:t>67</w:t>
      </w:r>
      <w:r w:rsidRPr="000B31CD">
        <w:rPr>
          <w:noProof/>
        </w:rPr>
        <w:t>: 1–48.</w:t>
      </w:r>
    </w:p>
    <w:p w14:paraId="5A8885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Bernacchi CJ, Morgan PB, Ort DR, Long SP</w:t>
      </w:r>
      <w:r w:rsidRPr="000B31CD">
        <w:rPr>
          <w:noProof/>
        </w:rPr>
        <w:t xml:space="preserve">. </w:t>
      </w:r>
      <w:r w:rsidRPr="000B31CD">
        <w:rPr>
          <w:b/>
          <w:bCs/>
          <w:noProof/>
        </w:rPr>
        <w:t>2005</w:t>
      </w:r>
      <w:r w:rsidRPr="000B31CD">
        <w:rPr>
          <w:noProof/>
        </w:rPr>
        <w:t>. The growth of soybean under free air [CO</w:t>
      </w:r>
      <w:r w:rsidRPr="000B31CD">
        <w:rPr>
          <w:noProof/>
          <w:vertAlign w:val="subscript"/>
        </w:rPr>
        <w:t>2</w:t>
      </w:r>
      <w:r w:rsidRPr="000B31CD">
        <w:rPr>
          <w:noProof/>
        </w:rPr>
        <w:t xml:space="preserve">] enrichment (FACE) stimulates photosynthesis while decreasing in vivo Rubisco capacity. </w:t>
      </w:r>
      <w:r w:rsidRPr="000B31CD">
        <w:rPr>
          <w:i/>
          <w:iCs/>
          <w:noProof/>
        </w:rPr>
        <w:t>Planta</w:t>
      </w:r>
      <w:r w:rsidRPr="000B31CD">
        <w:rPr>
          <w:noProof/>
        </w:rPr>
        <w:t xml:space="preserve"> </w:t>
      </w:r>
      <w:r w:rsidRPr="000B31CD">
        <w:rPr>
          <w:b/>
          <w:bCs/>
          <w:noProof/>
        </w:rPr>
        <w:t>220</w:t>
      </w:r>
      <w:r w:rsidRPr="000B31CD">
        <w:rPr>
          <w:noProof/>
        </w:rPr>
        <w:t>: 434–446.</w:t>
      </w:r>
    </w:p>
    <w:p w14:paraId="427F62D3"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Bernacchi CJ, Singsaas EL, Pimentel C, Portis AR, Long SP</w:t>
      </w:r>
      <w:r w:rsidRPr="000B31CD">
        <w:rPr>
          <w:noProof/>
        </w:rPr>
        <w:t xml:space="preserve">. </w:t>
      </w:r>
      <w:r w:rsidRPr="000B31CD">
        <w:rPr>
          <w:b/>
          <w:bCs/>
          <w:noProof/>
        </w:rPr>
        <w:t>2001</w:t>
      </w:r>
      <w:r w:rsidRPr="000B31CD">
        <w:rPr>
          <w:noProof/>
        </w:rPr>
        <w:t xml:space="preserve">. Improved temperature response functions for models of Rubisco-limited photosynthesis. </w:t>
      </w:r>
      <w:r w:rsidRPr="000B31CD">
        <w:rPr>
          <w:i/>
          <w:iCs/>
          <w:noProof/>
        </w:rPr>
        <w:t>Plant, Cell and Environment</w:t>
      </w:r>
      <w:r w:rsidRPr="000B31CD">
        <w:rPr>
          <w:noProof/>
        </w:rPr>
        <w:t xml:space="preserve"> </w:t>
      </w:r>
      <w:r w:rsidRPr="000B31CD">
        <w:rPr>
          <w:b/>
          <w:bCs/>
          <w:noProof/>
        </w:rPr>
        <w:t>24</w:t>
      </w:r>
      <w:r w:rsidRPr="000B31CD">
        <w:rPr>
          <w:noProof/>
        </w:rPr>
        <w:t>: 253–259.</w:t>
      </w:r>
    </w:p>
    <w:p w14:paraId="2BFF1737"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Braghiere RK, Fisher JB, Allen K, Brzostek ER, Shi M, Yang X, Ricciuto DM, Fisher RA, Zhu Q, Phillips RP</w:t>
      </w:r>
      <w:r w:rsidRPr="000B31CD">
        <w:rPr>
          <w:noProof/>
        </w:rPr>
        <w:t xml:space="preserve">. </w:t>
      </w:r>
      <w:r w:rsidRPr="000B31CD">
        <w:rPr>
          <w:b/>
          <w:bCs/>
          <w:noProof/>
        </w:rPr>
        <w:t>2022</w:t>
      </w:r>
      <w:r w:rsidRPr="000B31CD">
        <w:rPr>
          <w:noProof/>
        </w:rPr>
        <w:t xml:space="preserve">. Modeling global carbon costs of plant nitrogen and phosphorus acquisition. </w:t>
      </w:r>
      <w:r w:rsidRPr="000B31CD">
        <w:rPr>
          <w:i/>
          <w:iCs/>
          <w:noProof/>
        </w:rPr>
        <w:t>Journal of Advances in Modeling Earth Systems</w:t>
      </w:r>
      <w:r w:rsidRPr="000B31CD">
        <w:rPr>
          <w:noProof/>
        </w:rPr>
        <w:t xml:space="preserve"> </w:t>
      </w:r>
      <w:r w:rsidRPr="000B31CD">
        <w:rPr>
          <w:b/>
          <w:bCs/>
          <w:noProof/>
        </w:rPr>
        <w:t>14</w:t>
      </w:r>
      <w:r w:rsidRPr="000B31CD">
        <w:rPr>
          <w:noProof/>
        </w:rPr>
        <w:t>: 1–23.</w:t>
      </w:r>
    </w:p>
    <w:p w14:paraId="742A554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Brzostek ER, Fisher JB, Phillips RP</w:t>
      </w:r>
      <w:r w:rsidRPr="000B31CD">
        <w:rPr>
          <w:noProof/>
        </w:rPr>
        <w:t xml:space="preserve">. </w:t>
      </w:r>
      <w:r w:rsidRPr="000B31CD">
        <w:rPr>
          <w:b/>
          <w:bCs/>
          <w:noProof/>
        </w:rPr>
        <w:t>2014</w:t>
      </w:r>
      <w:r w:rsidRPr="000B31CD">
        <w:rPr>
          <w:noProof/>
        </w:rPr>
        <w:t xml:space="preserve">. Modeling the carbon cost of plant nitrogen acquisition: Mycorrhizal trade-offs and multipath resistance uptake improve predictions of retranslocation. </w:t>
      </w:r>
      <w:r w:rsidRPr="000B31CD">
        <w:rPr>
          <w:i/>
          <w:iCs/>
          <w:noProof/>
        </w:rPr>
        <w:t>Journal of Geophysical Research: Biogeosciences</w:t>
      </w:r>
      <w:r w:rsidRPr="000B31CD">
        <w:rPr>
          <w:noProof/>
        </w:rPr>
        <w:t xml:space="preserve"> </w:t>
      </w:r>
      <w:r w:rsidRPr="000B31CD">
        <w:rPr>
          <w:b/>
          <w:bCs/>
          <w:noProof/>
        </w:rPr>
        <w:t>119</w:t>
      </w:r>
      <w:r w:rsidRPr="000B31CD">
        <w:rPr>
          <w:noProof/>
        </w:rPr>
        <w:t>: 1684–1697.</w:t>
      </w:r>
    </w:p>
    <w:p w14:paraId="171726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Bytnerowicz TA, Funk JL, Menge DNL, Perakis SS, Wolf AA</w:t>
      </w:r>
      <w:r w:rsidRPr="000B31CD">
        <w:rPr>
          <w:noProof/>
        </w:rPr>
        <w:t xml:space="preserve">. </w:t>
      </w:r>
      <w:r w:rsidRPr="000B31CD">
        <w:rPr>
          <w:b/>
          <w:bCs/>
          <w:noProof/>
        </w:rPr>
        <w:t>2023</w:t>
      </w:r>
      <w:r w:rsidRPr="000B31CD">
        <w:rPr>
          <w:noProof/>
        </w:rPr>
        <w:t xml:space="preserve">. Leaf nitrogen affects photosynthesis and water use efficiency similarly in nitrogen-fixing and non-fixing trees. </w:t>
      </w:r>
      <w:r w:rsidRPr="000B31CD">
        <w:rPr>
          <w:i/>
          <w:iCs/>
          <w:noProof/>
        </w:rPr>
        <w:t>Journal of Ecology</w:t>
      </w:r>
      <w:r w:rsidRPr="000B31CD">
        <w:rPr>
          <w:noProof/>
        </w:rPr>
        <w:t>: 1–15.</w:t>
      </w:r>
    </w:p>
    <w:p w14:paraId="6E3CC4D5" w14:textId="77777777" w:rsidR="000B31CD" w:rsidRPr="000B31CD" w:rsidRDefault="000B31CD" w:rsidP="000B31CD">
      <w:pPr>
        <w:widowControl w:val="0"/>
        <w:autoSpaceDE w:val="0"/>
        <w:autoSpaceDN w:val="0"/>
        <w:adjustRightInd w:val="0"/>
        <w:spacing w:line="360" w:lineRule="auto"/>
        <w:rPr>
          <w:noProof/>
        </w:rPr>
      </w:pPr>
      <w:r w:rsidRPr="000B31CD">
        <w:rPr>
          <w:b/>
          <w:bCs/>
          <w:noProof/>
        </w:rPr>
        <w:t>Chen J-L, Reynolds JF, Harley PC, Tenhunen JD</w:t>
      </w:r>
      <w:r w:rsidRPr="000B31CD">
        <w:rPr>
          <w:noProof/>
        </w:rPr>
        <w:t xml:space="preserve">. </w:t>
      </w:r>
      <w:r w:rsidRPr="000B31CD">
        <w:rPr>
          <w:b/>
          <w:bCs/>
          <w:noProof/>
        </w:rPr>
        <w:t>1993</w:t>
      </w:r>
      <w:r w:rsidRPr="000B31CD">
        <w:rPr>
          <w:noProof/>
        </w:rPr>
        <w:t xml:space="preserve">. Coordination theory of leaf nitrogen distribution in a canopy. </w:t>
      </w:r>
      <w:r w:rsidRPr="000B31CD">
        <w:rPr>
          <w:i/>
          <w:iCs/>
          <w:noProof/>
        </w:rPr>
        <w:t>Oecologia</w:t>
      </w:r>
      <w:r w:rsidRPr="000B31CD">
        <w:rPr>
          <w:noProof/>
        </w:rPr>
        <w:t xml:space="preserve"> </w:t>
      </w:r>
      <w:r w:rsidRPr="000B31CD">
        <w:rPr>
          <w:b/>
          <w:bCs/>
          <w:noProof/>
        </w:rPr>
        <w:t>93</w:t>
      </w:r>
      <w:r w:rsidRPr="000B31CD">
        <w:rPr>
          <w:noProof/>
        </w:rPr>
        <w:t>: 63–69.</w:t>
      </w:r>
    </w:p>
    <w:p w14:paraId="2C5819D0" w14:textId="77777777" w:rsidR="000B31CD" w:rsidRPr="000B31CD" w:rsidRDefault="000B31CD" w:rsidP="000B31CD">
      <w:pPr>
        <w:widowControl w:val="0"/>
        <w:autoSpaceDE w:val="0"/>
        <w:autoSpaceDN w:val="0"/>
        <w:adjustRightInd w:val="0"/>
        <w:spacing w:line="360" w:lineRule="auto"/>
        <w:rPr>
          <w:noProof/>
        </w:rPr>
      </w:pPr>
      <w:r w:rsidRPr="000B31CD">
        <w:rPr>
          <w:b/>
          <w:bCs/>
          <w:noProof/>
        </w:rPr>
        <w:t>Coleman JS, McConnaughay KDM, Bazzaz FA</w:t>
      </w:r>
      <w:r w:rsidRPr="000B31CD">
        <w:rPr>
          <w:noProof/>
        </w:rPr>
        <w:t xml:space="preserve">. </w:t>
      </w:r>
      <w:r w:rsidRPr="000B31CD">
        <w:rPr>
          <w:b/>
          <w:bCs/>
          <w:noProof/>
        </w:rPr>
        <w:t>1993</w:t>
      </w:r>
      <w:r w:rsidRPr="000B31CD">
        <w:rPr>
          <w:noProof/>
        </w:rPr>
        <w:t>. Elevated CO</w:t>
      </w:r>
      <w:r w:rsidRPr="000B31CD">
        <w:rPr>
          <w:noProof/>
          <w:vertAlign w:val="subscript"/>
        </w:rPr>
        <w:t>2</w:t>
      </w:r>
      <w:r w:rsidRPr="000B31CD">
        <w:rPr>
          <w:noProof/>
        </w:rPr>
        <w:t xml:space="preserve"> and plant nitrogen-use: is reduced tissue nitrogen concentration size-dependent? </w:t>
      </w:r>
      <w:r w:rsidRPr="000B31CD">
        <w:rPr>
          <w:i/>
          <w:iCs/>
          <w:noProof/>
        </w:rPr>
        <w:t>Oecologia</w:t>
      </w:r>
      <w:r w:rsidRPr="000B31CD">
        <w:rPr>
          <w:noProof/>
        </w:rPr>
        <w:t xml:space="preserve"> </w:t>
      </w:r>
      <w:r w:rsidRPr="000B31CD">
        <w:rPr>
          <w:b/>
          <w:bCs/>
          <w:noProof/>
        </w:rPr>
        <w:t>93</w:t>
      </w:r>
      <w:r w:rsidRPr="000B31CD">
        <w:rPr>
          <w:noProof/>
        </w:rPr>
        <w:t>: 195–200.</w:t>
      </w:r>
    </w:p>
    <w:p w14:paraId="4AE312E9" w14:textId="77777777" w:rsidR="000B31CD" w:rsidRPr="000B31CD" w:rsidRDefault="000B31CD" w:rsidP="000B31CD">
      <w:pPr>
        <w:widowControl w:val="0"/>
        <w:autoSpaceDE w:val="0"/>
        <w:autoSpaceDN w:val="0"/>
        <w:adjustRightInd w:val="0"/>
        <w:spacing w:line="360" w:lineRule="auto"/>
        <w:rPr>
          <w:noProof/>
        </w:rPr>
      </w:pPr>
      <w:r w:rsidRPr="000B31CD">
        <w:rPr>
          <w:b/>
          <w:bCs/>
          <w:noProof/>
        </w:rPr>
        <w:t>Crous KY, Reich PB, Hunter MD, Ellsworth DS</w:t>
      </w:r>
      <w:r w:rsidRPr="000B31CD">
        <w:rPr>
          <w:noProof/>
        </w:rPr>
        <w:t xml:space="preserve">. </w:t>
      </w:r>
      <w:r w:rsidRPr="000B31CD">
        <w:rPr>
          <w:b/>
          <w:bCs/>
          <w:noProof/>
        </w:rPr>
        <w:t>2010</w:t>
      </w:r>
      <w:r w:rsidRPr="000B31CD">
        <w:rPr>
          <w:noProof/>
        </w:rPr>
        <w:t>. Maintenance of leaf N controls the photosynthetic CO</w:t>
      </w:r>
      <w:r w:rsidRPr="000B31CD">
        <w:rPr>
          <w:noProof/>
          <w:vertAlign w:val="subscript"/>
        </w:rPr>
        <w:t>2</w:t>
      </w:r>
      <w:r w:rsidRPr="000B31CD">
        <w:rPr>
          <w:noProof/>
        </w:rPr>
        <w:t xml:space="preserve"> response of grassland species exposed to 9 years of free-air CO</w:t>
      </w:r>
      <w:r w:rsidRPr="000B31CD">
        <w:rPr>
          <w:noProof/>
          <w:vertAlign w:val="subscript"/>
        </w:rPr>
        <w:t>2</w:t>
      </w:r>
      <w:r w:rsidRPr="000B31CD">
        <w:rPr>
          <w:noProof/>
        </w:rPr>
        <w:t xml:space="preserve"> enrichment. </w:t>
      </w:r>
      <w:r w:rsidRPr="000B31CD">
        <w:rPr>
          <w:i/>
          <w:iCs/>
          <w:noProof/>
        </w:rPr>
        <w:t>Global Change Biology</w:t>
      </w:r>
      <w:r w:rsidRPr="000B31CD">
        <w:rPr>
          <w:noProof/>
        </w:rPr>
        <w:t xml:space="preserve"> </w:t>
      </w:r>
      <w:r w:rsidRPr="000B31CD">
        <w:rPr>
          <w:b/>
          <w:bCs/>
          <w:noProof/>
        </w:rPr>
        <w:t>16</w:t>
      </w:r>
      <w:r w:rsidRPr="000B31CD">
        <w:rPr>
          <w:noProof/>
        </w:rPr>
        <w:t>: 2076–2088.</w:t>
      </w:r>
    </w:p>
    <w:p w14:paraId="045940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Cui E, Xia J, Luo Y</w:t>
      </w:r>
      <w:r w:rsidRPr="000B31CD">
        <w:rPr>
          <w:noProof/>
        </w:rPr>
        <w:t xml:space="preserve">. </w:t>
      </w:r>
      <w:r w:rsidRPr="000B31CD">
        <w:rPr>
          <w:b/>
          <w:bCs/>
          <w:noProof/>
        </w:rPr>
        <w:t>2023</w:t>
      </w:r>
      <w:r w:rsidRPr="000B31CD">
        <w:rPr>
          <w:noProof/>
        </w:rPr>
        <w:t>. Nitrogen use strategy drives interspecific differences in plant photosynthetic CO</w:t>
      </w:r>
      <w:r w:rsidRPr="000B31CD">
        <w:rPr>
          <w:noProof/>
          <w:vertAlign w:val="subscript"/>
        </w:rPr>
        <w:t>2</w:t>
      </w:r>
      <w:r w:rsidRPr="000B31CD">
        <w:rPr>
          <w:noProof/>
        </w:rPr>
        <w:t xml:space="preserve"> acclimation. </w:t>
      </w:r>
      <w:r w:rsidRPr="000B31CD">
        <w:rPr>
          <w:i/>
          <w:iCs/>
          <w:noProof/>
        </w:rPr>
        <w:t>Global Change Biology</w:t>
      </w:r>
      <w:r w:rsidRPr="000B31CD">
        <w:rPr>
          <w:noProof/>
        </w:rPr>
        <w:t xml:space="preserve"> </w:t>
      </w:r>
      <w:r w:rsidRPr="000B31CD">
        <w:rPr>
          <w:b/>
          <w:bCs/>
          <w:noProof/>
        </w:rPr>
        <w:t>29</w:t>
      </w:r>
      <w:r w:rsidRPr="000B31CD">
        <w:rPr>
          <w:noProof/>
        </w:rPr>
        <w:t>: 3667–3677.</w:t>
      </w:r>
    </w:p>
    <w:p w14:paraId="6EF9F5AD"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Curtis PS</w:t>
      </w:r>
      <w:r w:rsidRPr="000B31CD">
        <w:rPr>
          <w:noProof/>
        </w:rPr>
        <w:t xml:space="preserve">. </w:t>
      </w:r>
      <w:r w:rsidRPr="000B31CD">
        <w:rPr>
          <w:b/>
          <w:bCs/>
          <w:noProof/>
        </w:rPr>
        <w:t>1996</w:t>
      </w:r>
      <w:r w:rsidRPr="000B31CD">
        <w:rPr>
          <w:noProof/>
        </w:rPr>
        <w:t xml:space="preserve">. A meta-analysis of leaf gas exchange and nitrogen in trees grown under elevated carbon dioxide. </w:t>
      </w:r>
      <w:r w:rsidRPr="000B31CD">
        <w:rPr>
          <w:i/>
          <w:iCs/>
          <w:noProof/>
        </w:rPr>
        <w:t>Plant, Cell and Environment</w:t>
      </w:r>
      <w:r w:rsidRPr="000B31CD">
        <w:rPr>
          <w:noProof/>
        </w:rPr>
        <w:t xml:space="preserve"> </w:t>
      </w:r>
      <w:r w:rsidRPr="000B31CD">
        <w:rPr>
          <w:b/>
          <w:bCs/>
          <w:noProof/>
        </w:rPr>
        <w:t>19</w:t>
      </w:r>
      <w:r w:rsidRPr="000B31CD">
        <w:rPr>
          <w:noProof/>
        </w:rPr>
        <w:t>: 127–137.</w:t>
      </w:r>
    </w:p>
    <w:p w14:paraId="0652E3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Davies-Barnard T, Meyerholt J, Zaehle S, Friedlingstein P, Brovkin V, Fan Y, Fisher RA, Jones CD, Lee H, Peano D, </w:t>
      </w:r>
      <w:r w:rsidRPr="000B31CD">
        <w:rPr>
          <w:b/>
          <w:bCs/>
          <w:i/>
          <w:iCs/>
          <w:noProof/>
        </w:rPr>
        <w:t>et al.</w:t>
      </w:r>
      <w:r w:rsidRPr="000B31CD">
        <w:rPr>
          <w:noProof/>
        </w:rPr>
        <w:t xml:space="preserve"> </w:t>
      </w:r>
      <w:r w:rsidRPr="000B31CD">
        <w:rPr>
          <w:b/>
          <w:bCs/>
          <w:noProof/>
        </w:rPr>
        <w:t>2020</w:t>
      </w:r>
      <w:r w:rsidRPr="000B31CD">
        <w:rPr>
          <w:noProof/>
        </w:rPr>
        <w:t xml:space="preserve">. Nitrogen cycling in CMIP6 land surface models: progress and limitations. </w:t>
      </w:r>
      <w:r w:rsidRPr="000B31CD">
        <w:rPr>
          <w:i/>
          <w:iCs/>
          <w:noProof/>
        </w:rPr>
        <w:t>Biogeosciences</w:t>
      </w:r>
      <w:r w:rsidRPr="000B31CD">
        <w:rPr>
          <w:noProof/>
        </w:rPr>
        <w:t xml:space="preserve"> </w:t>
      </w:r>
      <w:r w:rsidRPr="000B31CD">
        <w:rPr>
          <w:b/>
          <w:bCs/>
          <w:noProof/>
        </w:rPr>
        <w:t>17</w:t>
      </w:r>
      <w:r w:rsidRPr="000B31CD">
        <w:rPr>
          <w:noProof/>
        </w:rPr>
        <w:t>: 5129–5148.</w:t>
      </w:r>
    </w:p>
    <w:p w14:paraId="34E82C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Evans BJ, Caddy-Retalic S, Lowe AJ, Wright IJ</w:t>
      </w:r>
      <w:r w:rsidRPr="000B31CD">
        <w:rPr>
          <w:noProof/>
        </w:rPr>
        <w:t xml:space="preserve">. </w:t>
      </w:r>
      <w:r w:rsidRPr="000B31CD">
        <w:rPr>
          <w:b/>
          <w:bCs/>
          <w:noProof/>
        </w:rPr>
        <w:t>2017</w:t>
      </w:r>
      <w:r w:rsidRPr="000B31CD">
        <w:rPr>
          <w:noProof/>
        </w:rPr>
        <w:t xml:space="preserve">. Leaf nitrogen from first principles: field evidence for adaptive variation with climate. </w:t>
      </w:r>
      <w:r w:rsidRPr="000B31CD">
        <w:rPr>
          <w:i/>
          <w:iCs/>
          <w:noProof/>
        </w:rPr>
        <w:t>Biogeosciences</w:t>
      </w:r>
      <w:r w:rsidRPr="000B31CD">
        <w:rPr>
          <w:noProof/>
        </w:rPr>
        <w:t xml:space="preserve"> </w:t>
      </w:r>
      <w:r w:rsidRPr="000B31CD">
        <w:rPr>
          <w:b/>
          <w:bCs/>
          <w:noProof/>
        </w:rPr>
        <w:t>14</w:t>
      </w:r>
      <w:r w:rsidRPr="000B31CD">
        <w:rPr>
          <w:noProof/>
        </w:rPr>
        <w:t>: 481–495.</w:t>
      </w:r>
    </w:p>
    <w:p w14:paraId="4A0EE7B7"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Wright IJ, Evans BJ, Togashi HF, Caddy-Retalic S, McInerney FA, Sparrow B, Leitch E, Lowe AJ</w:t>
      </w:r>
      <w:r w:rsidRPr="000B31CD">
        <w:rPr>
          <w:noProof/>
        </w:rPr>
        <w:t xml:space="preserve">. </w:t>
      </w:r>
      <w:r w:rsidRPr="000B31CD">
        <w:rPr>
          <w:b/>
          <w:bCs/>
          <w:noProof/>
        </w:rPr>
        <w:t>2020</w:t>
      </w:r>
      <w:r w:rsidRPr="000B31CD">
        <w:rPr>
          <w:noProof/>
        </w:rPr>
        <w:t xml:space="preserve">. Components of leaf-trait variation along environmental </w:t>
      </w:r>
      <w:r w:rsidRPr="000B31CD">
        <w:rPr>
          <w:noProof/>
        </w:rPr>
        <w:lastRenderedPageBreak/>
        <w:t xml:space="preserve">gradients. </w:t>
      </w:r>
      <w:r w:rsidRPr="000B31CD">
        <w:rPr>
          <w:i/>
          <w:iCs/>
          <w:noProof/>
        </w:rPr>
        <w:t>New Phytologist</w:t>
      </w:r>
      <w:r w:rsidRPr="000B31CD">
        <w:rPr>
          <w:noProof/>
        </w:rPr>
        <w:t xml:space="preserve"> </w:t>
      </w:r>
      <w:r w:rsidRPr="000B31CD">
        <w:rPr>
          <w:b/>
          <w:bCs/>
          <w:noProof/>
        </w:rPr>
        <w:t>228</w:t>
      </w:r>
      <w:r w:rsidRPr="000B31CD">
        <w:rPr>
          <w:noProof/>
        </w:rPr>
        <w:t>: 82–94.</w:t>
      </w:r>
    </w:p>
    <w:p w14:paraId="38DC3CD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Dong N, Prentice IC, Wright IJ, Wang H, Atkin OK, Bloomfield KJ, Domingues TF, Gleason SM, Maire V, Onoda Y, </w:t>
      </w:r>
      <w:r w:rsidRPr="000B31CD">
        <w:rPr>
          <w:b/>
          <w:bCs/>
          <w:i/>
          <w:iCs/>
          <w:noProof/>
        </w:rPr>
        <w:t>et al.</w:t>
      </w:r>
      <w:r w:rsidRPr="000B31CD">
        <w:rPr>
          <w:noProof/>
        </w:rPr>
        <w:t xml:space="preserve"> </w:t>
      </w:r>
      <w:r w:rsidRPr="000B31CD">
        <w:rPr>
          <w:b/>
          <w:bCs/>
          <w:noProof/>
        </w:rPr>
        <w:t>2022a</w:t>
      </w:r>
      <w:r w:rsidRPr="000B31CD">
        <w:rPr>
          <w:noProof/>
        </w:rPr>
        <w:t xml:space="preserve">. Leaf nitrogen from the perspective of optimal plant function. </w:t>
      </w:r>
      <w:r w:rsidRPr="000B31CD">
        <w:rPr>
          <w:i/>
          <w:iCs/>
          <w:noProof/>
        </w:rPr>
        <w:t>Journal of Ecology</w:t>
      </w:r>
      <w:r w:rsidRPr="000B31CD">
        <w:rPr>
          <w:noProof/>
        </w:rPr>
        <w:t xml:space="preserve"> </w:t>
      </w:r>
      <w:r w:rsidRPr="000B31CD">
        <w:rPr>
          <w:b/>
          <w:bCs/>
          <w:noProof/>
        </w:rPr>
        <w:t>110</w:t>
      </w:r>
      <w:r w:rsidRPr="000B31CD">
        <w:rPr>
          <w:noProof/>
        </w:rPr>
        <w:t>: 2585–2602.</w:t>
      </w:r>
    </w:p>
    <w:p w14:paraId="741794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Wright IJ, Chen JM, Luo X, Wang H, Keenan TF, Smith NG, Prentice IC</w:t>
      </w:r>
      <w:r w:rsidRPr="000B31CD">
        <w:rPr>
          <w:noProof/>
        </w:rPr>
        <w:t xml:space="preserve">. </w:t>
      </w:r>
      <w:r w:rsidRPr="000B31CD">
        <w:rPr>
          <w:b/>
          <w:bCs/>
          <w:noProof/>
        </w:rPr>
        <w:t>2022b</w:t>
      </w:r>
      <w:r w:rsidRPr="000B31CD">
        <w:rPr>
          <w:noProof/>
        </w:rPr>
        <w:t>. Rising CO</w:t>
      </w:r>
      <w:r w:rsidRPr="000B31CD">
        <w:rPr>
          <w:noProof/>
          <w:vertAlign w:val="subscript"/>
        </w:rPr>
        <w:t>2</w:t>
      </w:r>
      <w:r w:rsidRPr="000B31CD">
        <w:rPr>
          <w:noProof/>
        </w:rPr>
        <w:t xml:space="preserve"> and warming reduce global canopy demand for nitrogen. </w:t>
      </w:r>
      <w:r w:rsidRPr="000B31CD">
        <w:rPr>
          <w:i/>
          <w:iCs/>
          <w:noProof/>
        </w:rPr>
        <w:t>New Phytologist</w:t>
      </w:r>
      <w:r w:rsidRPr="000B31CD">
        <w:rPr>
          <w:noProof/>
        </w:rPr>
        <w:t xml:space="preserve"> </w:t>
      </w:r>
      <w:r w:rsidRPr="000B31CD">
        <w:rPr>
          <w:b/>
          <w:bCs/>
          <w:noProof/>
        </w:rPr>
        <w:t>235</w:t>
      </w:r>
      <w:r w:rsidRPr="000B31CD">
        <w:rPr>
          <w:noProof/>
        </w:rPr>
        <w:t>: 1692–1700.</w:t>
      </w:r>
    </w:p>
    <w:p w14:paraId="47AA83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Drake BG, Gonzàlez-Meler MA, Long SP</w:t>
      </w:r>
      <w:r w:rsidRPr="000B31CD">
        <w:rPr>
          <w:noProof/>
        </w:rPr>
        <w:t xml:space="preserve">. </w:t>
      </w:r>
      <w:r w:rsidRPr="000B31CD">
        <w:rPr>
          <w:b/>
          <w:bCs/>
          <w:noProof/>
        </w:rPr>
        <w:t>1997</w:t>
      </w:r>
      <w:r w:rsidRPr="000B31CD">
        <w:rPr>
          <w:noProof/>
        </w:rPr>
        <w:t>. More efficient plants: a consequence of rising atmospheric CO</w:t>
      </w:r>
      <w:r w:rsidRPr="000B31CD">
        <w:rPr>
          <w:noProof/>
          <w:vertAlign w:val="subscript"/>
        </w:rPr>
        <w:t>2</w:t>
      </w:r>
      <w:r w:rsidRPr="000B31CD">
        <w:rPr>
          <w:noProof/>
        </w:rPr>
        <w:t xml:space="preserve">? </w:t>
      </w:r>
      <w:r w:rsidRPr="000B31CD">
        <w:rPr>
          <w:i/>
          <w:iCs/>
          <w:noProof/>
        </w:rPr>
        <w:t>Annual Review of Plant Biology</w:t>
      </w:r>
      <w:r w:rsidRPr="000B31CD">
        <w:rPr>
          <w:noProof/>
        </w:rPr>
        <w:t xml:space="preserve"> </w:t>
      </w:r>
      <w:r w:rsidRPr="000B31CD">
        <w:rPr>
          <w:b/>
          <w:bCs/>
          <w:noProof/>
        </w:rPr>
        <w:t>48</w:t>
      </w:r>
      <w:r w:rsidRPr="000B31CD">
        <w:rPr>
          <w:noProof/>
        </w:rPr>
        <w:t>: 609–639.</w:t>
      </w:r>
    </w:p>
    <w:p w14:paraId="73808180" w14:textId="77777777" w:rsidR="000B31CD" w:rsidRPr="000B31CD" w:rsidRDefault="000B31CD" w:rsidP="000B31CD">
      <w:pPr>
        <w:widowControl w:val="0"/>
        <w:autoSpaceDE w:val="0"/>
        <w:autoSpaceDN w:val="0"/>
        <w:adjustRightInd w:val="0"/>
        <w:spacing w:line="360" w:lineRule="auto"/>
        <w:rPr>
          <w:noProof/>
        </w:rPr>
      </w:pPr>
      <w:r w:rsidRPr="000B31CD">
        <w:rPr>
          <w:b/>
          <w:bCs/>
          <w:noProof/>
        </w:rPr>
        <w:t>Duursma RA</w:t>
      </w:r>
      <w:r w:rsidRPr="000B31CD">
        <w:rPr>
          <w:noProof/>
        </w:rPr>
        <w:t xml:space="preserve">. </w:t>
      </w:r>
      <w:r w:rsidRPr="000B31CD">
        <w:rPr>
          <w:b/>
          <w:bCs/>
          <w:noProof/>
        </w:rPr>
        <w:t>2015</w:t>
      </w:r>
      <w:r w:rsidRPr="000B31CD">
        <w:rPr>
          <w:noProof/>
        </w:rPr>
        <w:t xml:space="preserve">. Plantecophys - an R package for analysing and modelling leaf gas exchange data. </w:t>
      </w:r>
      <w:r w:rsidRPr="000B31CD">
        <w:rPr>
          <w:i/>
          <w:iCs/>
          <w:noProof/>
        </w:rPr>
        <w:t>PLOS ONE</w:t>
      </w:r>
      <w:r w:rsidRPr="000B31CD">
        <w:rPr>
          <w:noProof/>
        </w:rPr>
        <w:t xml:space="preserve"> </w:t>
      </w:r>
      <w:r w:rsidRPr="000B31CD">
        <w:rPr>
          <w:b/>
          <w:bCs/>
          <w:noProof/>
        </w:rPr>
        <w:t>10</w:t>
      </w:r>
      <w:r w:rsidRPr="000B31CD">
        <w:rPr>
          <w:noProof/>
        </w:rPr>
        <w:t>: e0143346.</w:t>
      </w:r>
    </w:p>
    <w:p w14:paraId="23F4FF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w:t>
      </w:r>
      <w:r w:rsidRPr="000B31CD">
        <w:rPr>
          <w:noProof/>
        </w:rPr>
        <w:t xml:space="preserve">. </w:t>
      </w:r>
      <w:r w:rsidRPr="000B31CD">
        <w:rPr>
          <w:b/>
          <w:bCs/>
          <w:noProof/>
        </w:rPr>
        <w:t>1989</w:t>
      </w:r>
      <w:r w:rsidRPr="000B31CD">
        <w:rPr>
          <w:noProof/>
        </w:rPr>
        <w:t>. Photosynthesis and nitrogen relationships in leaves of C</w:t>
      </w:r>
      <w:r w:rsidRPr="000B31CD">
        <w:rPr>
          <w:noProof/>
          <w:vertAlign w:val="subscript"/>
        </w:rPr>
        <w:t>3</w:t>
      </w:r>
      <w:r w:rsidRPr="000B31CD">
        <w:rPr>
          <w:noProof/>
        </w:rPr>
        <w:t xml:space="preserve"> plants. </w:t>
      </w:r>
      <w:r w:rsidRPr="000B31CD">
        <w:rPr>
          <w:i/>
          <w:iCs/>
          <w:noProof/>
        </w:rPr>
        <w:t>Oecologia</w:t>
      </w:r>
      <w:r w:rsidRPr="000B31CD">
        <w:rPr>
          <w:noProof/>
        </w:rPr>
        <w:t xml:space="preserve"> </w:t>
      </w:r>
      <w:r w:rsidRPr="000B31CD">
        <w:rPr>
          <w:b/>
          <w:bCs/>
          <w:noProof/>
        </w:rPr>
        <w:t>78</w:t>
      </w:r>
      <w:r w:rsidRPr="000B31CD">
        <w:rPr>
          <w:noProof/>
        </w:rPr>
        <w:t>: 9–19.</w:t>
      </w:r>
    </w:p>
    <w:p w14:paraId="08F47F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Clarke VC</w:t>
      </w:r>
      <w:r w:rsidRPr="000B31CD">
        <w:rPr>
          <w:noProof/>
        </w:rPr>
        <w:t xml:space="preserve">. </w:t>
      </w:r>
      <w:r w:rsidRPr="000B31CD">
        <w:rPr>
          <w:b/>
          <w:bCs/>
          <w:noProof/>
        </w:rPr>
        <w:t>2019</w:t>
      </w:r>
      <w:r w:rsidRPr="000B31CD">
        <w:rPr>
          <w:noProof/>
        </w:rPr>
        <w:t xml:space="preserve">. The nitrogen cost of photosynthesis. </w:t>
      </w:r>
      <w:r w:rsidRPr="000B31CD">
        <w:rPr>
          <w:i/>
          <w:iCs/>
          <w:noProof/>
        </w:rPr>
        <w:t>Journal of Experimental Botany</w:t>
      </w:r>
      <w:r w:rsidRPr="000B31CD">
        <w:rPr>
          <w:noProof/>
        </w:rPr>
        <w:t xml:space="preserve"> </w:t>
      </w:r>
      <w:r w:rsidRPr="000B31CD">
        <w:rPr>
          <w:b/>
          <w:bCs/>
          <w:noProof/>
        </w:rPr>
        <w:t>70</w:t>
      </w:r>
      <w:r w:rsidRPr="000B31CD">
        <w:rPr>
          <w:noProof/>
        </w:rPr>
        <w:t>: 7–15.</w:t>
      </w:r>
    </w:p>
    <w:p w14:paraId="26CE20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Seemann JR</w:t>
      </w:r>
      <w:r w:rsidRPr="000B31CD">
        <w:rPr>
          <w:noProof/>
        </w:rPr>
        <w:t xml:space="preserve">. </w:t>
      </w:r>
      <w:r w:rsidRPr="000B31CD">
        <w:rPr>
          <w:b/>
          <w:bCs/>
          <w:noProof/>
        </w:rPr>
        <w:t>1989</w:t>
      </w:r>
      <w:r w:rsidRPr="000B31CD">
        <w:rPr>
          <w:noProof/>
        </w:rPr>
        <w:t xml:space="preserve">. The allocation of protein nitrogen in the photosynthetic apparatus: costs, consequences, and control. </w:t>
      </w:r>
      <w:r w:rsidRPr="000B31CD">
        <w:rPr>
          <w:i/>
          <w:iCs/>
          <w:noProof/>
        </w:rPr>
        <w:t>Photosynthesis</w:t>
      </w:r>
      <w:r w:rsidRPr="000B31CD">
        <w:rPr>
          <w:noProof/>
        </w:rPr>
        <w:t xml:space="preserve"> </w:t>
      </w:r>
      <w:r w:rsidRPr="000B31CD">
        <w:rPr>
          <w:b/>
          <w:bCs/>
          <w:noProof/>
        </w:rPr>
        <w:t>8</w:t>
      </w:r>
      <w:r w:rsidRPr="000B31CD">
        <w:rPr>
          <w:noProof/>
        </w:rPr>
        <w:t>: 183–205.</w:t>
      </w:r>
    </w:p>
    <w:p w14:paraId="4CD43871"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von Caemmerer S, Berry JA</w:t>
      </w:r>
      <w:r w:rsidRPr="000B31CD">
        <w:rPr>
          <w:noProof/>
        </w:rPr>
        <w:t xml:space="preserve">. </w:t>
      </w:r>
      <w:r w:rsidRPr="000B31CD">
        <w:rPr>
          <w:b/>
          <w:bCs/>
          <w:noProof/>
        </w:rPr>
        <w:t>1980</w:t>
      </w:r>
      <w:r w:rsidRPr="000B31CD">
        <w:rPr>
          <w:noProof/>
        </w:rPr>
        <w:t>. A biochemical model of photosynthetic CO</w:t>
      </w:r>
      <w:r w:rsidRPr="000B31CD">
        <w:rPr>
          <w:noProof/>
          <w:vertAlign w:val="subscript"/>
        </w:rPr>
        <w:t>2</w:t>
      </w:r>
      <w:r w:rsidRPr="000B31CD">
        <w:rPr>
          <w:noProof/>
        </w:rPr>
        <w:t xml:space="preserve"> assimilation in leaves of C</w:t>
      </w:r>
      <w:r w:rsidRPr="000B31CD">
        <w:rPr>
          <w:noProof/>
          <w:vertAlign w:val="subscript"/>
        </w:rPr>
        <w:t>3</w:t>
      </w:r>
      <w:r w:rsidRPr="000B31CD">
        <w:rPr>
          <w:noProof/>
        </w:rPr>
        <w:t xml:space="preserve"> species. </w:t>
      </w:r>
      <w:r w:rsidRPr="000B31CD">
        <w:rPr>
          <w:i/>
          <w:iCs/>
          <w:noProof/>
        </w:rPr>
        <w:t>Planta</w:t>
      </w:r>
      <w:r w:rsidRPr="000B31CD">
        <w:rPr>
          <w:noProof/>
        </w:rPr>
        <w:t xml:space="preserve"> </w:t>
      </w:r>
      <w:r w:rsidRPr="000B31CD">
        <w:rPr>
          <w:b/>
          <w:bCs/>
          <w:noProof/>
        </w:rPr>
        <w:t>149</w:t>
      </w:r>
      <w:r w:rsidRPr="000B31CD">
        <w:rPr>
          <w:noProof/>
        </w:rPr>
        <w:t>: 78–90.</w:t>
      </w:r>
    </w:p>
    <w:p w14:paraId="0486192D"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Ehleringer JR, Hubick KT</w:t>
      </w:r>
      <w:r w:rsidRPr="000B31CD">
        <w:rPr>
          <w:noProof/>
        </w:rPr>
        <w:t xml:space="preserve">. </w:t>
      </w:r>
      <w:r w:rsidRPr="000B31CD">
        <w:rPr>
          <w:b/>
          <w:bCs/>
          <w:noProof/>
        </w:rPr>
        <w:t>1989</w:t>
      </w:r>
      <w:r w:rsidRPr="000B31CD">
        <w:rPr>
          <w:noProof/>
        </w:rPr>
        <w:t xml:space="preserve">. Carbon isotope discrimination and photosynthesis. </w:t>
      </w:r>
      <w:r w:rsidRPr="000B31CD">
        <w:rPr>
          <w:i/>
          <w:iCs/>
          <w:noProof/>
        </w:rPr>
        <w:t>Annual Review of Plant Physiology and Plant Molecular Biology</w:t>
      </w:r>
      <w:r w:rsidRPr="000B31CD">
        <w:rPr>
          <w:noProof/>
        </w:rPr>
        <w:t xml:space="preserve"> </w:t>
      </w:r>
      <w:r w:rsidRPr="000B31CD">
        <w:rPr>
          <w:b/>
          <w:bCs/>
          <w:noProof/>
        </w:rPr>
        <w:t>40</w:t>
      </w:r>
      <w:r w:rsidRPr="000B31CD">
        <w:rPr>
          <w:noProof/>
        </w:rPr>
        <w:t>: 503–537.</w:t>
      </w:r>
    </w:p>
    <w:p w14:paraId="278089D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Fay PA, Prober SM, Harpole WS, Knops JMH, Bakker JD, Borer ET, Lind EM, MacDougall AS, Seabloom EW, Wragg PD, </w:t>
      </w:r>
      <w:r w:rsidRPr="000B31CD">
        <w:rPr>
          <w:b/>
          <w:bCs/>
          <w:i/>
          <w:iCs/>
          <w:noProof/>
        </w:rPr>
        <w:t>et al.</w:t>
      </w:r>
      <w:r w:rsidRPr="000B31CD">
        <w:rPr>
          <w:noProof/>
        </w:rPr>
        <w:t xml:space="preserve"> </w:t>
      </w:r>
      <w:r w:rsidRPr="000B31CD">
        <w:rPr>
          <w:b/>
          <w:bCs/>
          <w:noProof/>
        </w:rPr>
        <w:t>2015</w:t>
      </w:r>
      <w:r w:rsidRPr="000B31CD">
        <w:rPr>
          <w:noProof/>
        </w:rPr>
        <w:t xml:space="preserve">. Grassland productivity limited by multiple nutrients. </w:t>
      </w:r>
      <w:r w:rsidRPr="000B31CD">
        <w:rPr>
          <w:i/>
          <w:iCs/>
          <w:noProof/>
        </w:rPr>
        <w:t>Nature Plants</w:t>
      </w:r>
      <w:r w:rsidRPr="000B31CD">
        <w:rPr>
          <w:noProof/>
        </w:rPr>
        <w:t xml:space="preserve"> </w:t>
      </w:r>
      <w:r w:rsidRPr="000B31CD">
        <w:rPr>
          <w:b/>
          <w:bCs/>
          <w:noProof/>
        </w:rPr>
        <w:t>1</w:t>
      </w:r>
      <w:r w:rsidRPr="000B31CD">
        <w:rPr>
          <w:noProof/>
        </w:rPr>
        <w:t>: 15080.</w:t>
      </w:r>
    </w:p>
    <w:p w14:paraId="09341928" w14:textId="77777777" w:rsidR="000B31CD" w:rsidRPr="000B31CD" w:rsidRDefault="000B31CD" w:rsidP="000B31CD">
      <w:pPr>
        <w:widowControl w:val="0"/>
        <w:autoSpaceDE w:val="0"/>
        <w:autoSpaceDN w:val="0"/>
        <w:adjustRightInd w:val="0"/>
        <w:spacing w:line="360" w:lineRule="auto"/>
        <w:rPr>
          <w:noProof/>
        </w:rPr>
      </w:pPr>
      <w:r w:rsidRPr="000B31CD">
        <w:rPr>
          <w:b/>
          <w:bCs/>
          <w:noProof/>
        </w:rPr>
        <w:t>Field CB, Mooney HA</w:t>
      </w:r>
      <w:r w:rsidRPr="000B31CD">
        <w:rPr>
          <w:noProof/>
        </w:rPr>
        <w:t xml:space="preserve">. </w:t>
      </w:r>
      <w:r w:rsidRPr="000B31CD">
        <w:rPr>
          <w:b/>
          <w:bCs/>
          <w:noProof/>
        </w:rPr>
        <w:t>1986</w:t>
      </w:r>
      <w:r w:rsidRPr="000B31CD">
        <w:rPr>
          <w:noProof/>
        </w:rPr>
        <w:t>. The photosynthesis-nitrogen relationship in wild plants. In: Givnish TJ, ed. On the Economy of Plant Form and Function. Cambridge: Cambridge University Press, 25–55.</w:t>
      </w:r>
    </w:p>
    <w:p w14:paraId="2EB5BB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Moore DJP, DeLucia EH, Lichter J, Hofmockel KS, Jackson RB, Kim HS, Matamala R, McCarthy HR, Oren R, </w:t>
      </w:r>
      <w:r w:rsidRPr="000B31CD">
        <w:rPr>
          <w:b/>
          <w:bCs/>
          <w:i/>
          <w:iCs/>
          <w:noProof/>
        </w:rPr>
        <w:t>et al.</w:t>
      </w:r>
      <w:r w:rsidRPr="000B31CD">
        <w:rPr>
          <w:noProof/>
        </w:rPr>
        <w:t xml:space="preserve"> </w:t>
      </w:r>
      <w:r w:rsidRPr="000B31CD">
        <w:rPr>
          <w:b/>
          <w:bCs/>
          <w:noProof/>
        </w:rPr>
        <w:t>2006</w:t>
      </w:r>
      <w:r w:rsidRPr="000B31CD">
        <w:rPr>
          <w:noProof/>
        </w:rPr>
        <w:t>. Progressive nitrogen limitation of ecosystem processes under elevated CO</w:t>
      </w:r>
      <w:r w:rsidRPr="000B31CD">
        <w:rPr>
          <w:noProof/>
          <w:vertAlign w:val="subscript"/>
        </w:rPr>
        <w:t>2</w:t>
      </w:r>
      <w:r w:rsidRPr="000B31CD">
        <w:rPr>
          <w:noProof/>
        </w:rPr>
        <w:t xml:space="preserve"> in a warm-temperate forest. </w:t>
      </w:r>
      <w:r w:rsidRPr="000B31CD">
        <w:rPr>
          <w:i/>
          <w:iCs/>
          <w:noProof/>
        </w:rPr>
        <w:t>Ecology</w:t>
      </w:r>
      <w:r w:rsidRPr="000B31CD">
        <w:rPr>
          <w:noProof/>
        </w:rPr>
        <w:t xml:space="preserve"> </w:t>
      </w:r>
      <w:r w:rsidRPr="000B31CD">
        <w:rPr>
          <w:b/>
          <w:bCs/>
          <w:noProof/>
        </w:rPr>
        <w:t>87</w:t>
      </w:r>
      <w:r w:rsidRPr="000B31CD">
        <w:rPr>
          <w:noProof/>
        </w:rPr>
        <w:t>: 15–25.</w:t>
      </w:r>
    </w:p>
    <w:p w14:paraId="0CDA3DD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Norby RJ, Calfapietra C, Gallet-Budynek A, Gielen B, Holmes WE, Hoosbeek </w:t>
      </w:r>
      <w:r w:rsidRPr="000B31CD">
        <w:rPr>
          <w:b/>
          <w:bCs/>
          <w:noProof/>
        </w:rPr>
        <w:lastRenderedPageBreak/>
        <w:t xml:space="preserve">MR, Iversen CM, Jackson RB, Kubiske ME, </w:t>
      </w:r>
      <w:r w:rsidRPr="000B31CD">
        <w:rPr>
          <w:b/>
          <w:bCs/>
          <w:i/>
          <w:iCs/>
          <w:noProof/>
        </w:rPr>
        <w:t>et al.</w:t>
      </w:r>
      <w:r w:rsidRPr="000B31CD">
        <w:rPr>
          <w:noProof/>
        </w:rPr>
        <w:t xml:space="preserve"> </w:t>
      </w:r>
      <w:r w:rsidRPr="000B31CD">
        <w:rPr>
          <w:b/>
          <w:bCs/>
          <w:noProof/>
        </w:rPr>
        <w:t>2007</w:t>
      </w:r>
      <w:r w:rsidRPr="000B31CD">
        <w:rPr>
          <w:noProof/>
        </w:rPr>
        <w:t xml:space="preserve">. Increases in nitrogen uptake rather than nitrogen-use efficiency support higher rates of temperate forest productivity under elevated CO2. </w:t>
      </w:r>
      <w:r w:rsidRPr="000B31CD">
        <w:rPr>
          <w:i/>
          <w:iCs/>
          <w:noProof/>
        </w:rPr>
        <w:t>Proceedings of the National Academy of Sciences</w:t>
      </w:r>
      <w:r w:rsidRPr="000B31CD">
        <w:rPr>
          <w:noProof/>
        </w:rPr>
        <w:t xml:space="preserve"> </w:t>
      </w:r>
      <w:r w:rsidRPr="000B31CD">
        <w:rPr>
          <w:b/>
          <w:bCs/>
          <w:noProof/>
        </w:rPr>
        <w:t>104</w:t>
      </w:r>
      <w:r w:rsidRPr="000B31CD">
        <w:rPr>
          <w:noProof/>
        </w:rPr>
        <w:t>: 14014–14019.</w:t>
      </w:r>
    </w:p>
    <w:p w14:paraId="2B82ECB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Firn J, McGree JM, Harvey E, Flores-Moreno H, Schütz M, Buckley YM, Borer ET, Seabloom EW, La Pierre KJ, MacDougall AM, </w:t>
      </w:r>
      <w:r w:rsidRPr="000B31CD">
        <w:rPr>
          <w:b/>
          <w:bCs/>
          <w:i/>
          <w:iCs/>
          <w:noProof/>
        </w:rPr>
        <w:t>et al.</w:t>
      </w:r>
      <w:r w:rsidRPr="000B31CD">
        <w:rPr>
          <w:noProof/>
        </w:rPr>
        <w:t xml:space="preserve"> </w:t>
      </w:r>
      <w:r w:rsidRPr="000B31CD">
        <w:rPr>
          <w:b/>
          <w:bCs/>
          <w:noProof/>
        </w:rPr>
        <w:t>2019</w:t>
      </w:r>
      <w:r w:rsidRPr="000B31CD">
        <w:rPr>
          <w:noProof/>
        </w:rPr>
        <w:t xml:space="preserve">. Leaf nutrients, not specific leaf area, are consistent indicators of elevated nutrient inputs. </w:t>
      </w:r>
      <w:r w:rsidRPr="000B31CD">
        <w:rPr>
          <w:i/>
          <w:iCs/>
          <w:noProof/>
        </w:rPr>
        <w:t>Nature Ecology &amp; Evolution</w:t>
      </w:r>
      <w:r w:rsidRPr="000B31CD">
        <w:rPr>
          <w:noProof/>
        </w:rPr>
        <w:t xml:space="preserve"> </w:t>
      </w:r>
      <w:r w:rsidRPr="000B31CD">
        <w:rPr>
          <w:b/>
          <w:bCs/>
          <w:noProof/>
        </w:rPr>
        <w:t>3</w:t>
      </w:r>
      <w:r w:rsidRPr="000B31CD">
        <w:rPr>
          <w:noProof/>
        </w:rPr>
        <w:t>: 400–406.</w:t>
      </w:r>
    </w:p>
    <w:p w14:paraId="58C02E9A" w14:textId="77777777" w:rsidR="000B31CD" w:rsidRPr="000B31CD" w:rsidRDefault="000B31CD" w:rsidP="000B31CD">
      <w:pPr>
        <w:widowControl w:val="0"/>
        <w:autoSpaceDE w:val="0"/>
        <w:autoSpaceDN w:val="0"/>
        <w:adjustRightInd w:val="0"/>
        <w:spacing w:line="360" w:lineRule="auto"/>
        <w:rPr>
          <w:noProof/>
        </w:rPr>
      </w:pPr>
      <w:r w:rsidRPr="000B31CD">
        <w:rPr>
          <w:b/>
          <w:bCs/>
          <w:noProof/>
        </w:rPr>
        <w:t>Fox J, Weisberg S</w:t>
      </w:r>
      <w:r w:rsidRPr="000B31CD">
        <w:rPr>
          <w:noProof/>
        </w:rPr>
        <w:t xml:space="preserve">. </w:t>
      </w:r>
      <w:r w:rsidRPr="000B31CD">
        <w:rPr>
          <w:b/>
          <w:bCs/>
          <w:noProof/>
        </w:rPr>
        <w:t>2019</w:t>
      </w:r>
      <w:r w:rsidRPr="000B31CD">
        <w:rPr>
          <w:noProof/>
        </w:rPr>
        <w:t xml:space="preserve">. </w:t>
      </w:r>
      <w:r w:rsidRPr="000B31CD">
        <w:rPr>
          <w:i/>
          <w:iCs/>
          <w:noProof/>
        </w:rPr>
        <w:t>An R companion to applied regression</w:t>
      </w:r>
      <w:r w:rsidRPr="000B31CD">
        <w:rPr>
          <w:noProof/>
        </w:rPr>
        <w:t>. Thousand Oaks, California: Sage.</w:t>
      </w:r>
    </w:p>
    <w:p w14:paraId="5FC8A9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Friedlingstein P, Meinshausen M, Arora VK, Jones CD, Anav A, Liddicoat SK, Knutti R</w:t>
      </w:r>
      <w:r w:rsidRPr="000B31CD">
        <w:rPr>
          <w:noProof/>
        </w:rPr>
        <w:t xml:space="preserve">. </w:t>
      </w:r>
      <w:r w:rsidRPr="000B31CD">
        <w:rPr>
          <w:b/>
          <w:bCs/>
          <w:noProof/>
        </w:rPr>
        <w:t>2014</w:t>
      </w:r>
      <w:r w:rsidRPr="000B31CD">
        <w:rPr>
          <w:noProof/>
        </w:rPr>
        <w:t xml:space="preserve">. Uncertainties in CMIP5 climate projections due to carbon cycle feedbacks. </w:t>
      </w:r>
      <w:r w:rsidRPr="000B31CD">
        <w:rPr>
          <w:i/>
          <w:iCs/>
          <w:noProof/>
        </w:rPr>
        <w:t>Journal of Climate</w:t>
      </w:r>
      <w:r w:rsidRPr="000B31CD">
        <w:rPr>
          <w:noProof/>
        </w:rPr>
        <w:t xml:space="preserve"> </w:t>
      </w:r>
      <w:r w:rsidRPr="000B31CD">
        <w:rPr>
          <w:b/>
          <w:bCs/>
          <w:noProof/>
        </w:rPr>
        <w:t>27</w:t>
      </w:r>
      <w:r w:rsidRPr="000B31CD">
        <w:rPr>
          <w:noProof/>
        </w:rPr>
        <w:t>: 511–526.</w:t>
      </w:r>
    </w:p>
    <w:p w14:paraId="30095EA4"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Friel CA, Friesen ML</w:t>
      </w:r>
      <w:r w:rsidRPr="000B31CD">
        <w:rPr>
          <w:noProof/>
        </w:rPr>
        <w:t xml:space="preserve">. </w:t>
      </w:r>
      <w:r w:rsidRPr="000B31CD">
        <w:rPr>
          <w:b/>
          <w:bCs/>
          <w:noProof/>
        </w:rPr>
        <w:t>2019</w:t>
      </w:r>
      <w:r w:rsidRPr="000B31CD">
        <w:rPr>
          <w:noProof/>
        </w:rPr>
        <w:t xml:space="preserve">. Legumes modulate allocation to rhizobial nitrogen fixation in response to factorial light and nitrogen manipulation. </w:t>
      </w:r>
      <w:r w:rsidRPr="000B31CD">
        <w:rPr>
          <w:i/>
          <w:iCs/>
          <w:noProof/>
        </w:rPr>
        <w:t>Frontiers in Plant Science</w:t>
      </w:r>
      <w:r w:rsidRPr="000B31CD">
        <w:rPr>
          <w:noProof/>
        </w:rPr>
        <w:t xml:space="preserve"> </w:t>
      </w:r>
      <w:r w:rsidRPr="000B31CD">
        <w:rPr>
          <w:b/>
          <w:bCs/>
          <w:noProof/>
        </w:rPr>
        <w:t>10</w:t>
      </w:r>
      <w:r w:rsidRPr="000B31CD">
        <w:rPr>
          <w:noProof/>
        </w:rPr>
        <w:t>: 1316.</w:t>
      </w:r>
    </w:p>
    <w:p w14:paraId="72807F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Gutschick VP</w:t>
      </w:r>
      <w:r w:rsidRPr="000B31CD">
        <w:rPr>
          <w:noProof/>
        </w:rPr>
        <w:t xml:space="preserve">. </w:t>
      </w:r>
      <w:r w:rsidRPr="000B31CD">
        <w:rPr>
          <w:b/>
          <w:bCs/>
          <w:noProof/>
        </w:rPr>
        <w:t>1981</w:t>
      </w:r>
      <w:r w:rsidRPr="000B31CD">
        <w:rPr>
          <w:noProof/>
        </w:rPr>
        <w:t xml:space="preserve">. Evolved strategies in nitrogen acquisition by plants. </w:t>
      </w:r>
      <w:r w:rsidRPr="000B31CD">
        <w:rPr>
          <w:i/>
          <w:iCs/>
          <w:noProof/>
        </w:rPr>
        <w:t>The American Naturalist</w:t>
      </w:r>
      <w:r w:rsidRPr="000B31CD">
        <w:rPr>
          <w:noProof/>
        </w:rPr>
        <w:t xml:space="preserve"> </w:t>
      </w:r>
      <w:r w:rsidRPr="000B31CD">
        <w:rPr>
          <w:b/>
          <w:bCs/>
          <w:noProof/>
        </w:rPr>
        <w:t>118</w:t>
      </w:r>
      <w:r w:rsidRPr="000B31CD">
        <w:rPr>
          <w:noProof/>
        </w:rPr>
        <w:t>: 607–637.</w:t>
      </w:r>
    </w:p>
    <w:p w14:paraId="469664B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Harrison SP, Cramer W, Franklin O, Prentice IC, Wang H, Brännström Å, de Boer H, Dieckmann U, Joshi J, Keenan TF, </w:t>
      </w:r>
      <w:r w:rsidRPr="000B31CD">
        <w:rPr>
          <w:b/>
          <w:bCs/>
          <w:i/>
          <w:iCs/>
          <w:noProof/>
        </w:rPr>
        <w:t>et al.</w:t>
      </w:r>
      <w:r w:rsidRPr="000B31CD">
        <w:rPr>
          <w:noProof/>
        </w:rPr>
        <w:t xml:space="preserve"> </w:t>
      </w:r>
      <w:r w:rsidRPr="000B31CD">
        <w:rPr>
          <w:b/>
          <w:bCs/>
          <w:noProof/>
        </w:rPr>
        <w:t>2021</w:t>
      </w:r>
      <w:r w:rsidRPr="000B31CD">
        <w:rPr>
          <w:noProof/>
        </w:rPr>
        <w:t xml:space="preserve">. Eco-evolutionary optimality as a means to improve vegetation and land-surface models. </w:t>
      </w:r>
      <w:r w:rsidRPr="000B31CD">
        <w:rPr>
          <w:i/>
          <w:iCs/>
          <w:noProof/>
        </w:rPr>
        <w:t>New Phytologist</w:t>
      </w:r>
      <w:r w:rsidRPr="000B31CD">
        <w:rPr>
          <w:noProof/>
        </w:rPr>
        <w:t xml:space="preserve"> </w:t>
      </w:r>
      <w:r w:rsidRPr="000B31CD">
        <w:rPr>
          <w:b/>
          <w:bCs/>
          <w:noProof/>
        </w:rPr>
        <w:t>231</w:t>
      </w:r>
      <w:r w:rsidRPr="000B31CD">
        <w:rPr>
          <w:noProof/>
        </w:rPr>
        <w:t>: 2125–2141.</w:t>
      </w:r>
    </w:p>
    <w:p w14:paraId="12A2C8C7" w14:textId="77777777" w:rsidR="000B31CD" w:rsidRPr="000B31CD" w:rsidRDefault="000B31CD" w:rsidP="000B31CD">
      <w:pPr>
        <w:widowControl w:val="0"/>
        <w:autoSpaceDE w:val="0"/>
        <w:autoSpaceDN w:val="0"/>
        <w:adjustRightInd w:val="0"/>
        <w:spacing w:line="360" w:lineRule="auto"/>
        <w:rPr>
          <w:noProof/>
        </w:rPr>
      </w:pPr>
      <w:r w:rsidRPr="000B31CD">
        <w:rPr>
          <w:b/>
          <w:bCs/>
          <w:noProof/>
        </w:rPr>
        <w:t>Hoagland DR, Arnon DI</w:t>
      </w:r>
      <w:r w:rsidRPr="000B31CD">
        <w:rPr>
          <w:noProof/>
        </w:rPr>
        <w:t xml:space="preserve">. </w:t>
      </w:r>
      <w:r w:rsidRPr="000B31CD">
        <w:rPr>
          <w:b/>
          <w:bCs/>
          <w:noProof/>
        </w:rPr>
        <w:t>1950</w:t>
      </w:r>
      <w:r w:rsidRPr="000B31CD">
        <w:rPr>
          <w:noProof/>
        </w:rPr>
        <w:t xml:space="preserve">. The water-culture method for growing plants without soil. </w:t>
      </w:r>
      <w:r w:rsidRPr="000B31CD">
        <w:rPr>
          <w:i/>
          <w:iCs/>
          <w:noProof/>
        </w:rPr>
        <w:t>California Agricultural Experiment Station: 347</w:t>
      </w:r>
      <w:r w:rsidRPr="000B31CD">
        <w:rPr>
          <w:noProof/>
        </w:rPr>
        <w:t xml:space="preserve"> </w:t>
      </w:r>
      <w:r w:rsidRPr="000B31CD">
        <w:rPr>
          <w:b/>
          <w:bCs/>
          <w:noProof/>
        </w:rPr>
        <w:t>347</w:t>
      </w:r>
      <w:r w:rsidRPr="000B31CD">
        <w:rPr>
          <w:noProof/>
        </w:rPr>
        <w:t>: 1–32.</w:t>
      </w:r>
    </w:p>
    <w:p w14:paraId="09FD3D48" w14:textId="77777777" w:rsidR="000B31CD" w:rsidRPr="000B31CD" w:rsidRDefault="000B31CD" w:rsidP="000B31CD">
      <w:pPr>
        <w:widowControl w:val="0"/>
        <w:autoSpaceDE w:val="0"/>
        <w:autoSpaceDN w:val="0"/>
        <w:adjustRightInd w:val="0"/>
        <w:spacing w:line="360" w:lineRule="auto"/>
        <w:rPr>
          <w:noProof/>
        </w:rPr>
      </w:pPr>
      <w:r w:rsidRPr="000B31CD">
        <w:rPr>
          <w:b/>
          <w:bCs/>
          <w:noProof/>
        </w:rPr>
        <w:t>Hungate BA, Dukes JS, Shaw MR, Luo Y, Field CB</w:t>
      </w:r>
      <w:r w:rsidRPr="000B31CD">
        <w:rPr>
          <w:noProof/>
        </w:rPr>
        <w:t xml:space="preserve">. </w:t>
      </w:r>
      <w:r w:rsidRPr="000B31CD">
        <w:rPr>
          <w:b/>
          <w:bCs/>
          <w:noProof/>
        </w:rPr>
        <w:t>2003</w:t>
      </w:r>
      <w:r w:rsidRPr="000B31CD">
        <w:rPr>
          <w:noProof/>
        </w:rPr>
        <w:t xml:space="preserve">. Nitrogen and climate change. </w:t>
      </w:r>
      <w:r w:rsidRPr="000B31CD">
        <w:rPr>
          <w:i/>
          <w:iCs/>
          <w:noProof/>
        </w:rPr>
        <w:t>Science</w:t>
      </w:r>
      <w:r w:rsidRPr="000B31CD">
        <w:rPr>
          <w:noProof/>
        </w:rPr>
        <w:t xml:space="preserve"> </w:t>
      </w:r>
      <w:r w:rsidRPr="000B31CD">
        <w:rPr>
          <w:b/>
          <w:bCs/>
          <w:noProof/>
        </w:rPr>
        <w:t>302</w:t>
      </w:r>
      <w:r w:rsidRPr="000B31CD">
        <w:rPr>
          <w:noProof/>
        </w:rPr>
        <w:t>: 1512–1513.</w:t>
      </w:r>
    </w:p>
    <w:p w14:paraId="5324B578"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Katabuchi M</w:t>
      </w:r>
      <w:r w:rsidRPr="000B31CD">
        <w:rPr>
          <w:noProof/>
        </w:rPr>
        <w:t xml:space="preserve">. </w:t>
      </w:r>
      <w:r w:rsidRPr="000B31CD">
        <w:rPr>
          <w:b/>
          <w:bCs/>
          <w:noProof/>
        </w:rPr>
        <w:t>2015</w:t>
      </w:r>
      <w:r w:rsidRPr="000B31CD">
        <w:rPr>
          <w:noProof/>
        </w:rPr>
        <w:t xml:space="preserve">. LeafArea: An R package for rapid digital analysis of leaf area. </w:t>
      </w:r>
      <w:r w:rsidRPr="000B31CD">
        <w:rPr>
          <w:i/>
          <w:iCs/>
          <w:noProof/>
        </w:rPr>
        <w:t>Ecological Research</w:t>
      </w:r>
      <w:r w:rsidRPr="000B31CD">
        <w:rPr>
          <w:noProof/>
        </w:rPr>
        <w:t xml:space="preserve"> </w:t>
      </w:r>
      <w:r w:rsidRPr="000B31CD">
        <w:rPr>
          <w:b/>
          <w:bCs/>
          <w:noProof/>
        </w:rPr>
        <w:t>30</w:t>
      </w:r>
      <w:r w:rsidRPr="000B31CD">
        <w:rPr>
          <w:noProof/>
        </w:rPr>
        <w:t>: 1073–1077.</w:t>
      </w:r>
    </w:p>
    <w:p w14:paraId="42528C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Kattge J, Knorr W, Raddatz T, Wirth C</w:t>
      </w:r>
      <w:r w:rsidRPr="000B31CD">
        <w:rPr>
          <w:noProof/>
        </w:rPr>
        <w:t xml:space="preserve">. </w:t>
      </w:r>
      <w:r w:rsidRPr="000B31CD">
        <w:rPr>
          <w:b/>
          <w:bCs/>
          <w:noProof/>
        </w:rPr>
        <w:t>2009</w:t>
      </w:r>
      <w:r w:rsidRPr="000B31CD">
        <w:rPr>
          <w:noProof/>
        </w:rPr>
        <w:t xml:space="preserve">. Quantifying photosynthetic capacity and its relationship to leaf nitrogen content for global-scale terrestrial biosphere models. </w:t>
      </w:r>
      <w:r w:rsidRPr="000B31CD">
        <w:rPr>
          <w:i/>
          <w:iCs/>
          <w:noProof/>
        </w:rPr>
        <w:t>Global Change Biology</w:t>
      </w:r>
      <w:r w:rsidRPr="000B31CD">
        <w:rPr>
          <w:noProof/>
        </w:rPr>
        <w:t xml:space="preserve"> </w:t>
      </w:r>
      <w:r w:rsidRPr="000B31CD">
        <w:rPr>
          <w:b/>
          <w:bCs/>
          <w:noProof/>
        </w:rPr>
        <w:t>15</w:t>
      </w:r>
      <w:r w:rsidRPr="000B31CD">
        <w:rPr>
          <w:noProof/>
        </w:rPr>
        <w:t>: 976–991.</w:t>
      </w:r>
    </w:p>
    <w:p w14:paraId="73F4E2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Kenward MG, Roger JH</w:t>
      </w:r>
      <w:r w:rsidRPr="000B31CD">
        <w:rPr>
          <w:noProof/>
        </w:rPr>
        <w:t xml:space="preserve">. </w:t>
      </w:r>
      <w:r w:rsidRPr="000B31CD">
        <w:rPr>
          <w:b/>
          <w:bCs/>
          <w:noProof/>
        </w:rPr>
        <w:t>1997</w:t>
      </w:r>
      <w:r w:rsidRPr="000B31CD">
        <w:rPr>
          <w:noProof/>
        </w:rPr>
        <w:t xml:space="preserve">. Small sample inference for fixed effects from restricted maximum likelihood. </w:t>
      </w:r>
      <w:r w:rsidRPr="000B31CD">
        <w:rPr>
          <w:i/>
          <w:iCs/>
          <w:noProof/>
        </w:rPr>
        <w:t>Biometrics</w:t>
      </w:r>
      <w:r w:rsidRPr="000B31CD">
        <w:rPr>
          <w:noProof/>
        </w:rPr>
        <w:t xml:space="preserve"> </w:t>
      </w:r>
      <w:r w:rsidRPr="000B31CD">
        <w:rPr>
          <w:b/>
          <w:bCs/>
          <w:noProof/>
        </w:rPr>
        <w:t>53</w:t>
      </w:r>
      <w:r w:rsidRPr="000B31CD">
        <w:rPr>
          <w:noProof/>
        </w:rPr>
        <w:t>: 983.</w:t>
      </w:r>
    </w:p>
    <w:p w14:paraId="149F14E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Kou-Giesbrecht S, Arora VK, Seiler C, Arneth A, Falk S, Jain AK, Joos F, Kennedy D, </w:t>
      </w:r>
      <w:r w:rsidRPr="000B31CD">
        <w:rPr>
          <w:b/>
          <w:bCs/>
          <w:noProof/>
        </w:rPr>
        <w:lastRenderedPageBreak/>
        <w:t xml:space="preserve">Knauer J, Sitch S, </w:t>
      </w:r>
      <w:r w:rsidRPr="000B31CD">
        <w:rPr>
          <w:b/>
          <w:bCs/>
          <w:i/>
          <w:iCs/>
          <w:noProof/>
        </w:rPr>
        <w:t>et al.</w:t>
      </w:r>
      <w:r w:rsidRPr="000B31CD">
        <w:rPr>
          <w:noProof/>
        </w:rPr>
        <w:t xml:space="preserve"> </w:t>
      </w:r>
      <w:r w:rsidRPr="000B31CD">
        <w:rPr>
          <w:b/>
          <w:bCs/>
          <w:noProof/>
        </w:rPr>
        <w:t>2023</w:t>
      </w:r>
      <w:r w:rsidRPr="000B31CD">
        <w:rPr>
          <w:noProof/>
        </w:rPr>
        <w:t xml:space="preserve">. Evaluating nitrogen cycling in terrestrial biosphere models: a disconnect between the carbon and nitrogen cycles. </w:t>
      </w:r>
      <w:r w:rsidRPr="000B31CD">
        <w:rPr>
          <w:i/>
          <w:iCs/>
          <w:noProof/>
        </w:rPr>
        <w:t>Earth System Dynamics</w:t>
      </w:r>
      <w:r w:rsidRPr="000B31CD">
        <w:rPr>
          <w:noProof/>
        </w:rPr>
        <w:t xml:space="preserve"> </w:t>
      </w:r>
      <w:r w:rsidRPr="000B31CD">
        <w:rPr>
          <w:b/>
          <w:bCs/>
          <w:noProof/>
        </w:rPr>
        <w:t>14</w:t>
      </w:r>
      <w:r w:rsidRPr="000B31CD">
        <w:rPr>
          <w:noProof/>
        </w:rPr>
        <w:t>: 767–795.</w:t>
      </w:r>
    </w:p>
    <w:p w14:paraId="35F21A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LeBauer DS, Treseder K</w:t>
      </w:r>
      <w:r w:rsidRPr="000B31CD">
        <w:rPr>
          <w:noProof/>
        </w:rPr>
        <w:t xml:space="preserve">. </w:t>
      </w:r>
      <w:r w:rsidRPr="000B31CD">
        <w:rPr>
          <w:b/>
          <w:bCs/>
          <w:noProof/>
        </w:rPr>
        <w:t>2008</w:t>
      </w:r>
      <w:r w:rsidRPr="000B31CD">
        <w:rPr>
          <w:noProof/>
        </w:rPr>
        <w:t xml:space="preserve">. Nitrogen limitation of net primary productivity in terrestrial ecosystems is globally distributed. </w:t>
      </w:r>
      <w:r w:rsidRPr="000B31CD">
        <w:rPr>
          <w:i/>
          <w:iCs/>
          <w:noProof/>
        </w:rPr>
        <w:t>Ecology</w:t>
      </w:r>
      <w:r w:rsidRPr="000B31CD">
        <w:rPr>
          <w:noProof/>
        </w:rPr>
        <w:t xml:space="preserve"> </w:t>
      </w:r>
      <w:r w:rsidRPr="000B31CD">
        <w:rPr>
          <w:b/>
          <w:bCs/>
          <w:noProof/>
        </w:rPr>
        <w:t>89</w:t>
      </w:r>
      <w:r w:rsidRPr="000B31CD">
        <w:rPr>
          <w:noProof/>
        </w:rPr>
        <w:t>: 371–379.</w:t>
      </w:r>
    </w:p>
    <w:p w14:paraId="23E2B033"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Lee TD, Barrott SH, Reich PB</w:t>
      </w:r>
      <w:r w:rsidRPr="000B31CD">
        <w:rPr>
          <w:noProof/>
        </w:rPr>
        <w:t xml:space="preserve">. </w:t>
      </w:r>
      <w:r w:rsidRPr="000B31CD">
        <w:rPr>
          <w:b/>
          <w:bCs/>
          <w:noProof/>
        </w:rPr>
        <w:t>2011</w:t>
      </w:r>
      <w:r w:rsidRPr="000B31CD">
        <w:rPr>
          <w:noProof/>
        </w:rPr>
        <w:t>. Photosynthetic responses of 13 grassland species across 11 years of free-air CO</w:t>
      </w:r>
      <w:r w:rsidRPr="000B31CD">
        <w:rPr>
          <w:noProof/>
          <w:vertAlign w:val="subscript"/>
        </w:rPr>
        <w:t>2</w:t>
      </w:r>
      <w:r w:rsidRPr="000B31CD">
        <w:rPr>
          <w:noProof/>
        </w:rPr>
        <w:t xml:space="preserve"> enrichment is modest, consistent and independent of N supply. </w:t>
      </w:r>
      <w:r w:rsidRPr="000B31CD">
        <w:rPr>
          <w:i/>
          <w:iCs/>
          <w:noProof/>
        </w:rPr>
        <w:t>Global Change Biology</w:t>
      </w:r>
      <w:r w:rsidRPr="000B31CD">
        <w:rPr>
          <w:noProof/>
        </w:rPr>
        <w:t xml:space="preserve"> </w:t>
      </w:r>
      <w:r w:rsidRPr="000B31CD">
        <w:rPr>
          <w:b/>
          <w:bCs/>
          <w:noProof/>
        </w:rPr>
        <w:t>17</w:t>
      </w:r>
      <w:r w:rsidRPr="000B31CD">
        <w:rPr>
          <w:noProof/>
        </w:rPr>
        <w:t>: 2893–2904.</w:t>
      </w:r>
    </w:p>
    <w:p w14:paraId="4A8E60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Lenth R</w:t>
      </w:r>
      <w:r w:rsidRPr="000B31CD">
        <w:rPr>
          <w:noProof/>
        </w:rPr>
        <w:t xml:space="preserve">. </w:t>
      </w:r>
      <w:r w:rsidRPr="000B31CD">
        <w:rPr>
          <w:b/>
          <w:bCs/>
          <w:noProof/>
        </w:rPr>
        <w:t>2019</w:t>
      </w:r>
      <w:r w:rsidRPr="000B31CD">
        <w:rPr>
          <w:noProof/>
        </w:rPr>
        <w:t>. emmeans: estimated marginal means, aka least-squares means.</w:t>
      </w:r>
    </w:p>
    <w:p w14:paraId="531635E0" w14:textId="77777777" w:rsidR="000B31CD" w:rsidRPr="000B31CD" w:rsidRDefault="000B31CD" w:rsidP="000B31CD">
      <w:pPr>
        <w:widowControl w:val="0"/>
        <w:autoSpaceDE w:val="0"/>
        <w:autoSpaceDN w:val="0"/>
        <w:adjustRightInd w:val="0"/>
        <w:spacing w:line="360" w:lineRule="auto"/>
        <w:rPr>
          <w:noProof/>
        </w:rPr>
      </w:pPr>
      <w:r w:rsidRPr="000B31CD">
        <w:rPr>
          <w:b/>
          <w:bCs/>
          <w:noProof/>
        </w:rPr>
        <w:t>Liang J, Qi X, Souza L, Luo Y</w:t>
      </w:r>
      <w:r w:rsidRPr="000B31CD">
        <w:rPr>
          <w:noProof/>
        </w:rPr>
        <w:t xml:space="preserve">. </w:t>
      </w:r>
      <w:r w:rsidRPr="000B31CD">
        <w:rPr>
          <w:b/>
          <w:bCs/>
          <w:noProof/>
        </w:rPr>
        <w:t>2016</w:t>
      </w:r>
      <w:r w:rsidRPr="000B31CD">
        <w:rPr>
          <w:noProof/>
        </w:rPr>
        <w:t xml:space="preserve">. Processes regulating progressive nitrogen limitation under elevated carbon dioxide: a meta-analysis. </w:t>
      </w:r>
      <w:r w:rsidRPr="000B31CD">
        <w:rPr>
          <w:i/>
          <w:iCs/>
          <w:noProof/>
        </w:rPr>
        <w:t>Biogeosciences</w:t>
      </w:r>
      <w:r w:rsidRPr="000B31CD">
        <w:rPr>
          <w:noProof/>
        </w:rPr>
        <w:t xml:space="preserve"> </w:t>
      </w:r>
      <w:r w:rsidRPr="000B31CD">
        <w:rPr>
          <w:b/>
          <w:bCs/>
          <w:noProof/>
        </w:rPr>
        <w:t>13</w:t>
      </w:r>
      <w:r w:rsidRPr="000B31CD">
        <w:rPr>
          <w:noProof/>
        </w:rPr>
        <w:t>: 2689–2699.</w:t>
      </w:r>
    </w:p>
    <w:p w14:paraId="161DAB05"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Liang X, Zhang T, Lu X, Ellsworth DS, BassiriRad H, You C, Wang D, He P, Deng Q, Liu H, </w:t>
      </w:r>
      <w:r w:rsidRPr="000B31CD">
        <w:rPr>
          <w:b/>
          <w:bCs/>
          <w:i/>
          <w:iCs/>
          <w:noProof/>
        </w:rPr>
        <w:t>et al.</w:t>
      </w:r>
      <w:r w:rsidRPr="000B31CD">
        <w:rPr>
          <w:noProof/>
        </w:rPr>
        <w:t xml:space="preserve"> </w:t>
      </w:r>
      <w:r w:rsidRPr="000B31CD">
        <w:rPr>
          <w:b/>
          <w:bCs/>
          <w:noProof/>
        </w:rPr>
        <w:t>2020</w:t>
      </w:r>
      <w:r w:rsidRPr="000B31CD">
        <w:rPr>
          <w:noProof/>
        </w:rPr>
        <w:t xml:space="preserve">. Global response patterns of plant photosynthesis to nitrogen addition: A meta‐analysis. </w:t>
      </w:r>
      <w:r w:rsidRPr="000B31CD">
        <w:rPr>
          <w:i/>
          <w:iCs/>
          <w:noProof/>
        </w:rPr>
        <w:t>Global Change Biology</w:t>
      </w:r>
      <w:r w:rsidRPr="000B31CD">
        <w:rPr>
          <w:noProof/>
        </w:rPr>
        <w:t xml:space="preserve"> </w:t>
      </w:r>
      <w:r w:rsidRPr="000B31CD">
        <w:rPr>
          <w:b/>
          <w:bCs/>
          <w:noProof/>
        </w:rPr>
        <w:t>26</w:t>
      </w:r>
      <w:r w:rsidRPr="000B31CD">
        <w:rPr>
          <w:noProof/>
        </w:rPr>
        <w:t>: 3585–3600.</w:t>
      </w:r>
    </w:p>
    <w:p w14:paraId="0B368DB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Y, Currie WS, Dukes JS, Finzi AC, Hartwig UA, Hungate BA, McMurtrie RE, Oren R, Parton WJ, Pataki DE, </w:t>
      </w:r>
      <w:r w:rsidRPr="000B31CD">
        <w:rPr>
          <w:b/>
          <w:bCs/>
          <w:i/>
          <w:iCs/>
          <w:noProof/>
        </w:rPr>
        <w:t>et al.</w:t>
      </w:r>
      <w:r w:rsidRPr="000B31CD">
        <w:rPr>
          <w:noProof/>
        </w:rPr>
        <w:t xml:space="preserve"> </w:t>
      </w:r>
      <w:r w:rsidRPr="000B31CD">
        <w:rPr>
          <w:b/>
          <w:bCs/>
          <w:noProof/>
        </w:rPr>
        <w:t>2004</w:t>
      </w:r>
      <w:r w:rsidRPr="000B31CD">
        <w:rPr>
          <w:noProof/>
        </w:rPr>
        <w:t xml:space="preserve">. Progressive nitrogen limitation of ecosystem responses to rising atmospheric carbon dioxide. </w:t>
      </w:r>
      <w:r w:rsidRPr="000B31CD">
        <w:rPr>
          <w:i/>
          <w:iCs/>
          <w:noProof/>
        </w:rPr>
        <w:t>BioScience</w:t>
      </w:r>
      <w:r w:rsidRPr="000B31CD">
        <w:rPr>
          <w:noProof/>
        </w:rPr>
        <w:t xml:space="preserve"> </w:t>
      </w:r>
      <w:r w:rsidRPr="000B31CD">
        <w:rPr>
          <w:b/>
          <w:bCs/>
          <w:noProof/>
        </w:rPr>
        <w:t>54</w:t>
      </w:r>
      <w:r w:rsidRPr="000B31CD">
        <w:rPr>
          <w:noProof/>
        </w:rPr>
        <w:t>: 731–739.</w:t>
      </w:r>
    </w:p>
    <w:p w14:paraId="46E7C0CF" w14:textId="77777777" w:rsidR="000B31CD" w:rsidRPr="000B31CD" w:rsidRDefault="000B31CD" w:rsidP="000B31CD">
      <w:pPr>
        <w:widowControl w:val="0"/>
        <w:autoSpaceDE w:val="0"/>
        <w:autoSpaceDN w:val="0"/>
        <w:adjustRightInd w:val="0"/>
        <w:spacing w:line="360" w:lineRule="auto"/>
        <w:rPr>
          <w:noProof/>
        </w:rPr>
      </w:pPr>
      <w:r w:rsidRPr="000B31CD">
        <w:rPr>
          <w:b/>
          <w:bCs/>
          <w:noProof/>
        </w:rPr>
        <w:t>Luo Y, Field CB, Mooney HA</w:t>
      </w:r>
      <w:r w:rsidRPr="000B31CD">
        <w:rPr>
          <w:noProof/>
        </w:rPr>
        <w:t xml:space="preserve">. </w:t>
      </w:r>
      <w:r w:rsidRPr="000B31CD">
        <w:rPr>
          <w:b/>
          <w:bCs/>
          <w:noProof/>
        </w:rPr>
        <w:t>1994</w:t>
      </w:r>
      <w:r w:rsidRPr="000B31CD">
        <w:rPr>
          <w:noProof/>
        </w:rPr>
        <w:t>. Predicting responses of photosynthesis and root fraction to elevated [CO</w:t>
      </w:r>
      <w:r w:rsidRPr="000B31CD">
        <w:rPr>
          <w:noProof/>
          <w:vertAlign w:val="subscript"/>
        </w:rPr>
        <w:t>2</w:t>
      </w:r>
      <w:r w:rsidRPr="000B31CD">
        <w:rPr>
          <w:noProof/>
        </w:rPr>
        <w:t xml:space="preserve">]: interactions among carbon, nitrogen, and growth. </w:t>
      </w:r>
      <w:r w:rsidRPr="000B31CD">
        <w:rPr>
          <w:i/>
          <w:iCs/>
          <w:noProof/>
        </w:rPr>
        <w:t>Plant, Cell &amp; Environment</w:t>
      </w:r>
      <w:r w:rsidRPr="000B31CD">
        <w:rPr>
          <w:noProof/>
        </w:rPr>
        <w:t xml:space="preserve"> </w:t>
      </w:r>
      <w:r w:rsidRPr="000B31CD">
        <w:rPr>
          <w:b/>
          <w:bCs/>
          <w:noProof/>
        </w:rPr>
        <w:t>17</w:t>
      </w:r>
      <w:r w:rsidRPr="000B31CD">
        <w:rPr>
          <w:noProof/>
        </w:rPr>
        <w:t>: 1195–1204.</w:t>
      </w:r>
    </w:p>
    <w:p w14:paraId="43DC8D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X, Keenan TF, Chen JM, Croft H, Prentice IC, Smith NG, Walker AP, Wang H, Wang R, Xu C, </w:t>
      </w:r>
      <w:r w:rsidRPr="000B31CD">
        <w:rPr>
          <w:b/>
          <w:bCs/>
          <w:i/>
          <w:iCs/>
          <w:noProof/>
        </w:rPr>
        <w:t>et al.</w:t>
      </w:r>
      <w:r w:rsidRPr="000B31CD">
        <w:rPr>
          <w:noProof/>
        </w:rPr>
        <w:t xml:space="preserve"> </w:t>
      </w:r>
      <w:r w:rsidRPr="000B31CD">
        <w:rPr>
          <w:b/>
          <w:bCs/>
          <w:noProof/>
        </w:rPr>
        <w:t>2021</w:t>
      </w:r>
      <w:r w:rsidRPr="000B31CD">
        <w:rPr>
          <w:noProof/>
        </w:rPr>
        <w:t xml:space="preserve">. Global variation in the fraction of leaf nitrogen allocated to photosynthesis. </w:t>
      </w:r>
      <w:r w:rsidRPr="000B31CD">
        <w:rPr>
          <w:i/>
          <w:iCs/>
          <w:noProof/>
        </w:rPr>
        <w:t>Nature Communications</w:t>
      </w:r>
      <w:r w:rsidRPr="000B31CD">
        <w:rPr>
          <w:noProof/>
        </w:rPr>
        <w:t xml:space="preserve"> </w:t>
      </w:r>
      <w:r w:rsidRPr="000B31CD">
        <w:rPr>
          <w:b/>
          <w:bCs/>
          <w:noProof/>
        </w:rPr>
        <w:t>12</w:t>
      </w:r>
      <w:r w:rsidRPr="000B31CD">
        <w:rPr>
          <w:noProof/>
        </w:rPr>
        <w:t>: 4866.</w:t>
      </w:r>
    </w:p>
    <w:p w14:paraId="7F2A92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Maire V, Martre P, Kattge J, Gastal F, Esser G, Fontaine S, Soussana J-F</w:t>
      </w:r>
      <w:r w:rsidRPr="000B31CD">
        <w:rPr>
          <w:noProof/>
        </w:rPr>
        <w:t xml:space="preserve">. </w:t>
      </w:r>
      <w:r w:rsidRPr="000B31CD">
        <w:rPr>
          <w:b/>
          <w:bCs/>
          <w:noProof/>
        </w:rPr>
        <w:t>2012</w:t>
      </w:r>
      <w:r w:rsidRPr="000B31CD">
        <w:rPr>
          <w:noProof/>
        </w:rPr>
        <w:t>. The coordination of leaf photosynthesis links C and N fluxes in C</w:t>
      </w:r>
      <w:r w:rsidRPr="000B31CD">
        <w:rPr>
          <w:noProof/>
          <w:vertAlign w:val="subscript"/>
        </w:rPr>
        <w:t>3</w:t>
      </w:r>
      <w:r w:rsidRPr="000B31CD">
        <w:rPr>
          <w:noProof/>
        </w:rPr>
        <w:t xml:space="preserve"> plant species. </w:t>
      </w:r>
      <w:r w:rsidRPr="000B31CD">
        <w:rPr>
          <w:i/>
          <w:iCs/>
          <w:noProof/>
        </w:rPr>
        <w:t>PLoS ONE</w:t>
      </w:r>
      <w:r w:rsidRPr="000B31CD">
        <w:rPr>
          <w:noProof/>
        </w:rPr>
        <w:t xml:space="preserve"> </w:t>
      </w:r>
      <w:r w:rsidRPr="000B31CD">
        <w:rPr>
          <w:b/>
          <w:bCs/>
          <w:noProof/>
        </w:rPr>
        <w:t>7</w:t>
      </w:r>
      <w:r w:rsidRPr="000B31CD">
        <w:rPr>
          <w:noProof/>
        </w:rPr>
        <w:t>: e38345.</w:t>
      </w:r>
    </w:p>
    <w:p w14:paraId="1F4A996C"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Makino A, Harada M, Sato T, Nakano H, Mae T</w:t>
      </w:r>
      <w:r w:rsidRPr="000B31CD">
        <w:rPr>
          <w:noProof/>
        </w:rPr>
        <w:t xml:space="preserve">. </w:t>
      </w:r>
      <w:r w:rsidRPr="000B31CD">
        <w:rPr>
          <w:b/>
          <w:bCs/>
          <w:noProof/>
        </w:rPr>
        <w:t>1997</w:t>
      </w:r>
      <w:r w:rsidRPr="000B31CD">
        <w:rPr>
          <w:noProof/>
        </w:rPr>
        <w:t>. Growth and N allocation in rice plants under CO</w:t>
      </w:r>
      <w:r w:rsidRPr="000B31CD">
        <w:rPr>
          <w:noProof/>
          <w:vertAlign w:val="subscript"/>
        </w:rPr>
        <w:t>2</w:t>
      </w:r>
      <w:r w:rsidRPr="000B31CD">
        <w:rPr>
          <w:noProof/>
        </w:rPr>
        <w:t xml:space="preserve"> enrichment. </w:t>
      </w:r>
      <w:r w:rsidRPr="000B31CD">
        <w:rPr>
          <w:i/>
          <w:iCs/>
          <w:noProof/>
        </w:rPr>
        <w:t>Plant Physiology</w:t>
      </w:r>
      <w:r w:rsidRPr="000B31CD">
        <w:rPr>
          <w:noProof/>
        </w:rPr>
        <w:t xml:space="preserve"> </w:t>
      </w:r>
      <w:r w:rsidRPr="000B31CD">
        <w:rPr>
          <w:b/>
          <w:bCs/>
          <w:noProof/>
        </w:rPr>
        <w:t>115</w:t>
      </w:r>
      <w:r w:rsidRPr="000B31CD">
        <w:rPr>
          <w:noProof/>
        </w:rPr>
        <w:t>: 199–203.</w:t>
      </w:r>
    </w:p>
    <w:p w14:paraId="0BEC874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Medlyn BE, Badeck FW, De Pury DGG, Barton CVM, Broadmeadow M, Ceulemans R, De Angelis P, Forstreuter M, Jach ME, Kellomäki S, </w:t>
      </w:r>
      <w:r w:rsidRPr="000B31CD">
        <w:rPr>
          <w:b/>
          <w:bCs/>
          <w:i/>
          <w:iCs/>
          <w:noProof/>
        </w:rPr>
        <w:t>et al.</w:t>
      </w:r>
      <w:r w:rsidRPr="000B31CD">
        <w:rPr>
          <w:noProof/>
        </w:rPr>
        <w:t xml:space="preserve"> </w:t>
      </w:r>
      <w:r w:rsidRPr="000B31CD">
        <w:rPr>
          <w:b/>
          <w:bCs/>
          <w:noProof/>
        </w:rPr>
        <w:t>1999</w:t>
      </w:r>
      <w:r w:rsidRPr="000B31CD">
        <w:rPr>
          <w:noProof/>
        </w:rPr>
        <w:t>. Effects of elevated [CO</w:t>
      </w:r>
      <w:r w:rsidRPr="000B31CD">
        <w:rPr>
          <w:noProof/>
          <w:vertAlign w:val="subscript"/>
        </w:rPr>
        <w:t>2</w:t>
      </w:r>
      <w:r w:rsidRPr="000B31CD">
        <w:rPr>
          <w:noProof/>
        </w:rPr>
        <w:t xml:space="preserve">] on photosynthesis in European forest species: A meta-analysis of model parameters. </w:t>
      </w:r>
      <w:r w:rsidRPr="000B31CD">
        <w:rPr>
          <w:i/>
          <w:iCs/>
          <w:noProof/>
        </w:rPr>
        <w:t>Plant, Cell and Environment</w:t>
      </w:r>
      <w:r w:rsidRPr="000B31CD">
        <w:rPr>
          <w:noProof/>
        </w:rPr>
        <w:t xml:space="preserve"> </w:t>
      </w:r>
      <w:r w:rsidRPr="000B31CD">
        <w:rPr>
          <w:b/>
          <w:bCs/>
          <w:noProof/>
        </w:rPr>
        <w:t>22</w:t>
      </w:r>
      <w:r w:rsidRPr="000B31CD">
        <w:rPr>
          <w:noProof/>
        </w:rPr>
        <w:t>: 1475–1495.</w:t>
      </w:r>
    </w:p>
    <w:p w14:paraId="0C0F37E5"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Meyerholt J, Sickel K, Zaehle S</w:t>
      </w:r>
      <w:r w:rsidRPr="000B31CD">
        <w:rPr>
          <w:noProof/>
        </w:rPr>
        <w:t xml:space="preserve">. </w:t>
      </w:r>
      <w:r w:rsidRPr="000B31CD">
        <w:rPr>
          <w:b/>
          <w:bCs/>
          <w:noProof/>
        </w:rPr>
        <w:t>2020</w:t>
      </w:r>
      <w:r w:rsidRPr="000B31CD">
        <w:rPr>
          <w:noProof/>
        </w:rPr>
        <w:t xml:space="preserve">. Ensemble projections elucidate effects of uncertainty in terrestrial nitrogen limitation on future carbon uptake. </w:t>
      </w:r>
      <w:r w:rsidRPr="000B31CD">
        <w:rPr>
          <w:i/>
          <w:iCs/>
          <w:noProof/>
        </w:rPr>
        <w:t>Global Change Biology</w:t>
      </w:r>
      <w:r w:rsidRPr="000B31CD">
        <w:rPr>
          <w:noProof/>
        </w:rPr>
        <w:t xml:space="preserve"> </w:t>
      </w:r>
      <w:r w:rsidRPr="000B31CD">
        <w:rPr>
          <w:b/>
          <w:bCs/>
          <w:noProof/>
        </w:rPr>
        <w:t>26</w:t>
      </w:r>
      <w:r w:rsidRPr="000B31CD">
        <w:rPr>
          <w:noProof/>
        </w:rPr>
        <w:t>: 3978–3996.</w:t>
      </w:r>
    </w:p>
    <w:p w14:paraId="3EDFF208" w14:textId="77777777" w:rsidR="000B31CD" w:rsidRPr="000B31CD" w:rsidRDefault="000B31CD" w:rsidP="000B31CD">
      <w:pPr>
        <w:widowControl w:val="0"/>
        <w:autoSpaceDE w:val="0"/>
        <w:autoSpaceDN w:val="0"/>
        <w:adjustRightInd w:val="0"/>
        <w:spacing w:line="360" w:lineRule="auto"/>
        <w:rPr>
          <w:noProof/>
        </w:rPr>
      </w:pPr>
      <w:r w:rsidRPr="000B31CD">
        <w:rPr>
          <w:b/>
          <w:bCs/>
          <w:noProof/>
        </w:rPr>
        <w:t>Moore DJP, Aref S, Ho RM, Pippen JS, Hamilton JG, De Lucia EH</w:t>
      </w:r>
      <w:r w:rsidRPr="000B31CD">
        <w:rPr>
          <w:noProof/>
        </w:rPr>
        <w:t xml:space="preserve">. </w:t>
      </w:r>
      <w:r w:rsidRPr="000B31CD">
        <w:rPr>
          <w:b/>
          <w:bCs/>
          <w:noProof/>
        </w:rPr>
        <w:t>2006</w:t>
      </w:r>
      <w:r w:rsidRPr="000B31CD">
        <w:rPr>
          <w:noProof/>
        </w:rPr>
        <w:t xml:space="preserve">. Annual basal area increment and growth duration of </w:t>
      </w:r>
      <w:r w:rsidRPr="000B31CD">
        <w:rPr>
          <w:i/>
          <w:iCs/>
          <w:noProof/>
        </w:rPr>
        <w:t>Pinus taeda</w:t>
      </w:r>
      <w:r w:rsidRPr="000B31CD">
        <w:rPr>
          <w:noProof/>
        </w:rPr>
        <w:t xml:space="preserve"> in response to eight years of free-air carbon dioxide enrichment. </w:t>
      </w:r>
      <w:r w:rsidRPr="000B31CD">
        <w:rPr>
          <w:i/>
          <w:iCs/>
          <w:noProof/>
        </w:rPr>
        <w:t>Global Change Biology</w:t>
      </w:r>
      <w:r w:rsidRPr="000B31CD">
        <w:rPr>
          <w:noProof/>
        </w:rPr>
        <w:t xml:space="preserve"> </w:t>
      </w:r>
      <w:r w:rsidRPr="000B31CD">
        <w:rPr>
          <w:b/>
          <w:bCs/>
          <w:noProof/>
        </w:rPr>
        <w:t>12</w:t>
      </w:r>
      <w:r w:rsidRPr="000B31CD">
        <w:rPr>
          <w:noProof/>
        </w:rPr>
        <w:t>: 1367–1377.</w:t>
      </w:r>
    </w:p>
    <w:p w14:paraId="3054EC55" w14:textId="77777777" w:rsidR="000B31CD" w:rsidRPr="000B31CD" w:rsidRDefault="000B31CD" w:rsidP="000B31CD">
      <w:pPr>
        <w:widowControl w:val="0"/>
        <w:autoSpaceDE w:val="0"/>
        <w:autoSpaceDN w:val="0"/>
        <w:adjustRightInd w:val="0"/>
        <w:spacing w:line="360" w:lineRule="auto"/>
        <w:rPr>
          <w:noProof/>
        </w:rPr>
      </w:pPr>
      <w:r w:rsidRPr="000B31CD">
        <w:rPr>
          <w:b/>
          <w:bCs/>
          <w:noProof/>
        </w:rPr>
        <w:t>Nie M, Lu M, Bell J, Raut S, Pendall E</w:t>
      </w:r>
      <w:r w:rsidRPr="000B31CD">
        <w:rPr>
          <w:noProof/>
        </w:rPr>
        <w:t xml:space="preserve">. </w:t>
      </w:r>
      <w:r w:rsidRPr="000B31CD">
        <w:rPr>
          <w:b/>
          <w:bCs/>
          <w:noProof/>
        </w:rPr>
        <w:t>2013</w:t>
      </w:r>
      <w:r w:rsidRPr="000B31CD">
        <w:rPr>
          <w:noProof/>
        </w:rPr>
        <w:t>. Altered root traits due to elevated CO</w:t>
      </w:r>
      <w:r w:rsidRPr="000B31CD">
        <w:rPr>
          <w:noProof/>
          <w:vertAlign w:val="subscript"/>
        </w:rPr>
        <w:t>2</w:t>
      </w:r>
      <w:r w:rsidRPr="000B31CD">
        <w:rPr>
          <w:noProof/>
        </w:rPr>
        <w:t xml:space="preserve">: A meta-analysis. </w:t>
      </w:r>
      <w:r w:rsidRPr="000B31CD">
        <w:rPr>
          <w:i/>
          <w:iCs/>
          <w:noProof/>
        </w:rPr>
        <w:t>Global Ecology and Biogeography</w:t>
      </w:r>
      <w:r w:rsidRPr="000B31CD">
        <w:rPr>
          <w:noProof/>
        </w:rPr>
        <w:t xml:space="preserve"> </w:t>
      </w:r>
      <w:r w:rsidRPr="000B31CD">
        <w:rPr>
          <w:b/>
          <w:bCs/>
          <w:noProof/>
        </w:rPr>
        <w:t>22</w:t>
      </w:r>
      <w:r w:rsidRPr="000B31CD">
        <w:rPr>
          <w:noProof/>
        </w:rPr>
        <w:t>: 1095–1105.</w:t>
      </w:r>
    </w:p>
    <w:p w14:paraId="44FB41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Norby RJ, Warren JM, Iversen CM, Medlyn BE, McMurtrie RE</w:t>
      </w:r>
      <w:r w:rsidRPr="000B31CD">
        <w:rPr>
          <w:noProof/>
        </w:rPr>
        <w:t xml:space="preserve">. </w:t>
      </w:r>
      <w:r w:rsidRPr="000B31CD">
        <w:rPr>
          <w:b/>
          <w:bCs/>
          <w:noProof/>
        </w:rPr>
        <w:t>2010</w:t>
      </w:r>
      <w:r w:rsidRPr="000B31CD">
        <w:rPr>
          <w:noProof/>
        </w:rPr>
        <w:t>. CO</w:t>
      </w:r>
      <w:r w:rsidRPr="000B31CD">
        <w:rPr>
          <w:noProof/>
          <w:vertAlign w:val="subscript"/>
        </w:rPr>
        <w:t>2</w:t>
      </w:r>
      <w:r w:rsidRPr="000B31CD">
        <w:rPr>
          <w:noProof/>
        </w:rPr>
        <w:t xml:space="preserve"> enhancement of forest productivity constrained by limited nitrogen availability. </w:t>
      </w:r>
      <w:r w:rsidRPr="000B31CD">
        <w:rPr>
          <w:i/>
          <w:iCs/>
          <w:noProof/>
        </w:rPr>
        <w:t>Proceedings of the National Academy of Sciences</w:t>
      </w:r>
      <w:r w:rsidRPr="000B31CD">
        <w:rPr>
          <w:noProof/>
        </w:rPr>
        <w:t xml:space="preserve"> </w:t>
      </w:r>
      <w:r w:rsidRPr="000B31CD">
        <w:rPr>
          <w:b/>
          <w:bCs/>
          <w:noProof/>
        </w:rPr>
        <w:t>107</w:t>
      </w:r>
      <w:r w:rsidRPr="000B31CD">
        <w:rPr>
          <w:noProof/>
        </w:rPr>
        <w:t>: 19368–19373.</w:t>
      </w:r>
    </w:p>
    <w:p w14:paraId="75FACD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Oreskes N, Shrader-Frechette K, Belitz K</w:t>
      </w:r>
      <w:r w:rsidRPr="000B31CD">
        <w:rPr>
          <w:noProof/>
        </w:rPr>
        <w:t xml:space="preserve">. </w:t>
      </w:r>
      <w:r w:rsidRPr="000B31CD">
        <w:rPr>
          <w:b/>
          <w:bCs/>
          <w:noProof/>
        </w:rPr>
        <w:t>1994</w:t>
      </w:r>
      <w:r w:rsidRPr="000B31CD">
        <w:rPr>
          <w:noProof/>
        </w:rPr>
        <w:t xml:space="preserve">. Verification, validation, and confirmation of numerical models in the Earth sciences. </w:t>
      </w:r>
      <w:r w:rsidRPr="000B31CD">
        <w:rPr>
          <w:i/>
          <w:iCs/>
          <w:noProof/>
        </w:rPr>
        <w:t>Science</w:t>
      </w:r>
      <w:r w:rsidRPr="000B31CD">
        <w:rPr>
          <w:noProof/>
        </w:rPr>
        <w:t xml:space="preserve"> </w:t>
      </w:r>
      <w:r w:rsidRPr="000B31CD">
        <w:rPr>
          <w:b/>
          <w:bCs/>
          <w:noProof/>
        </w:rPr>
        <w:t>263</w:t>
      </w:r>
      <w:r w:rsidRPr="000B31CD">
        <w:rPr>
          <w:noProof/>
        </w:rPr>
        <w:t>: 641–646.</w:t>
      </w:r>
    </w:p>
    <w:p w14:paraId="3198B92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Paillassa J, Wright IJ, Prentice IC, Pepin S, Smith NG, Ethier G, Westerband AC, Lamarque LJ, Wang H, Cornwell WK, </w:t>
      </w:r>
      <w:r w:rsidRPr="000B31CD">
        <w:rPr>
          <w:b/>
          <w:bCs/>
          <w:i/>
          <w:iCs/>
          <w:noProof/>
        </w:rPr>
        <w:t>et al.</w:t>
      </w:r>
      <w:r w:rsidRPr="000B31CD">
        <w:rPr>
          <w:noProof/>
        </w:rPr>
        <w:t xml:space="preserve"> </w:t>
      </w:r>
      <w:r w:rsidRPr="000B31CD">
        <w:rPr>
          <w:b/>
          <w:bCs/>
          <w:noProof/>
        </w:rPr>
        <w:t>2020</w:t>
      </w:r>
      <w:r w:rsidRPr="000B31CD">
        <w:rPr>
          <w:noProof/>
        </w:rPr>
        <w:t xml:space="preserve">. When and where soil is important to modify the carbon and water economy of leaves. </w:t>
      </w:r>
      <w:r w:rsidRPr="000B31CD">
        <w:rPr>
          <w:i/>
          <w:iCs/>
          <w:noProof/>
        </w:rPr>
        <w:t>New Phytologist</w:t>
      </w:r>
      <w:r w:rsidRPr="000B31CD">
        <w:rPr>
          <w:noProof/>
        </w:rPr>
        <w:t xml:space="preserve"> </w:t>
      </w:r>
      <w:r w:rsidRPr="000B31CD">
        <w:rPr>
          <w:b/>
          <w:bCs/>
          <w:noProof/>
        </w:rPr>
        <w:t>228</w:t>
      </w:r>
      <w:r w:rsidRPr="000B31CD">
        <w:rPr>
          <w:noProof/>
        </w:rPr>
        <w:t>: 121–135.</w:t>
      </w:r>
    </w:p>
    <w:p w14:paraId="4B03A96A" w14:textId="77777777" w:rsidR="000B31CD" w:rsidRPr="000B31CD" w:rsidRDefault="000B31CD" w:rsidP="000B31CD">
      <w:pPr>
        <w:widowControl w:val="0"/>
        <w:autoSpaceDE w:val="0"/>
        <w:autoSpaceDN w:val="0"/>
        <w:adjustRightInd w:val="0"/>
        <w:spacing w:line="360" w:lineRule="auto"/>
        <w:rPr>
          <w:noProof/>
        </w:rPr>
      </w:pPr>
      <w:r w:rsidRPr="000B31CD">
        <w:rPr>
          <w:b/>
          <w:bCs/>
          <w:noProof/>
        </w:rPr>
        <w:t>Pastore MA, Lee TD, Hobbie SE, Reich PB</w:t>
      </w:r>
      <w:r w:rsidRPr="000B31CD">
        <w:rPr>
          <w:noProof/>
        </w:rPr>
        <w:t xml:space="preserve">. </w:t>
      </w:r>
      <w:r w:rsidRPr="000B31CD">
        <w:rPr>
          <w:b/>
          <w:bCs/>
          <w:noProof/>
        </w:rPr>
        <w:t>2019</w:t>
      </w:r>
      <w:r w:rsidRPr="000B31CD">
        <w:rPr>
          <w:noProof/>
        </w:rPr>
        <w:t xml:space="preserve">. Strong photosynthetic acclimation and enhanced water-use efficiency in grassland functional groups persist over 21 years of CO2 enrichment, independent of nitrogen supply. </w:t>
      </w:r>
      <w:r w:rsidRPr="000B31CD">
        <w:rPr>
          <w:i/>
          <w:iCs/>
          <w:noProof/>
        </w:rPr>
        <w:t>Global Change Biology</w:t>
      </w:r>
      <w:r w:rsidRPr="000B31CD">
        <w:rPr>
          <w:noProof/>
        </w:rPr>
        <w:t xml:space="preserve"> </w:t>
      </w:r>
      <w:r w:rsidRPr="000B31CD">
        <w:rPr>
          <w:b/>
          <w:bCs/>
          <w:noProof/>
        </w:rPr>
        <w:t>25</w:t>
      </w:r>
      <w:r w:rsidRPr="000B31CD">
        <w:rPr>
          <w:noProof/>
        </w:rPr>
        <w:t>: 3031–3044.</w:t>
      </w:r>
    </w:p>
    <w:p w14:paraId="668733B4"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Bloomfield KJ, Cernusak LA, Domingues TF, Prentice IC</w:t>
      </w:r>
      <w:r w:rsidRPr="000B31CD">
        <w:rPr>
          <w:noProof/>
        </w:rPr>
        <w:t xml:space="preserve">. </w:t>
      </w:r>
      <w:r w:rsidRPr="000B31CD">
        <w:rPr>
          <w:b/>
          <w:bCs/>
          <w:noProof/>
        </w:rPr>
        <w:t>2021</w:t>
      </w:r>
      <w:r w:rsidRPr="000B31CD">
        <w:rPr>
          <w:noProof/>
        </w:rPr>
        <w:t xml:space="preserve">. Global climate and nutrient controls of photosynthetic capacity. </w:t>
      </w:r>
      <w:r w:rsidRPr="000B31CD">
        <w:rPr>
          <w:i/>
          <w:iCs/>
          <w:noProof/>
        </w:rPr>
        <w:t>Communications Biology</w:t>
      </w:r>
      <w:r w:rsidRPr="000B31CD">
        <w:rPr>
          <w:noProof/>
        </w:rPr>
        <w:t xml:space="preserve"> </w:t>
      </w:r>
      <w:r w:rsidRPr="000B31CD">
        <w:rPr>
          <w:b/>
          <w:bCs/>
          <w:noProof/>
        </w:rPr>
        <w:t>4</w:t>
      </w:r>
      <w:r w:rsidRPr="000B31CD">
        <w:rPr>
          <w:noProof/>
        </w:rPr>
        <w:t>: 462.</w:t>
      </w:r>
    </w:p>
    <w:p w14:paraId="6BD7655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Prentice IC, Bloomfield KJ, Campioli M, Guo Z, Sun Y, Tian D, Wang X, Vicca S, Stocker BD</w:t>
      </w:r>
      <w:r w:rsidRPr="000B31CD">
        <w:rPr>
          <w:noProof/>
        </w:rPr>
        <w:t xml:space="preserve">. </w:t>
      </w:r>
      <w:r w:rsidRPr="000B31CD">
        <w:rPr>
          <w:b/>
          <w:bCs/>
          <w:noProof/>
        </w:rPr>
        <w:t>2023</w:t>
      </w:r>
      <w:r w:rsidRPr="000B31CD">
        <w:rPr>
          <w:noProof/>
        </w:rPr>
        <w:t xml:space="preserve">. Global terrestrial nitrogen uptake and nitrogen use efficiency. </w:t>
      </w:r>
      <w:r w:rsidRPr="000B31CD">
        <w:rPr>
          <w:i/>
          <w:iCs/>
          <w:noProof/>
        </w:rPr>
        <w:t>Journal of Ecology</w:t>
      </w:r>
      <w:r w:rsidRPr="000B31CD">
        <w:rPr>
          <w:noProof/>
        </w:rPr>
        <w:t>: 1–18.</w:t>
      </w:r>
    </w:p>
    <w:p w14:paraId="4156C7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Perkowski EA, Waring EF, Smith NG</w:t>
      </w:r>
      <w:r w:rsidRPr="000B31CD">
        <w:rPr>
          <w:noProof/>
        </w:rPr>
        <w:t xml:space="preserve">. </w:t>
      </w:r>
      <w:r w:rsidRPr="000B31CD">
        <w:rPr>
          <w:b/>
          <w:bCs/>
          <w:noProof/>
        </w:rPr>
        <w:t>2021</w:t>
      </w:r>
      <w:r w:rsidRPr="000B31CD">
        <w:rPr>
          <w:noProof/>
        </w:rPr>
        <w:t xml:space="preserve">. Root mass carbon costs to acquire nitrogen are determined by nitrogen and light availability in two species with different nitrogen acquisition strategies. </w:t>
      </w:r>
      <w:r w:rsidRPr="000B31CD">
        <w:rPr>
          <w:i/>
          <w:iCs/>
          <w:noProof/>
        </w:rPr>
        <w:t>Journal of Experimental Botany</w:t>
      </w:r>
      <w:r w:rsidRPr="000B31CD">
        <w:rPr>
          <w:noProof/>
        </w:rPr>
        <w:t xml:space="preserve"> </w:t>
      </w:r>
      <w:r w:rsidRPr="000B31CD">
        <w:rPr>
          <w:b/>
          <w:bCs/>
          <w:noProof/>
        </w:rPr>
        <w:t>72</w:t>
      </w:r>
      <w:r w:rsidRPr="000B31CD">
        <w:rPr>
          <w:noProof/>
        </w:rPr>
        <w:t>: 5766–5776.</w:t>
      </w:r>
    </w:p>
    <w:p w14:paraId="39422C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Bühler J, Van Dusschoten D, Climent J, Postma JA</w:t>
      </w:r>
      <w:r w:rsidRPr="000B31CD">
        <w:rPr>
          <w:noProof/>
        </w:rPr>
        <w:t xml:space="preserve">. </w:t>
      </w:r>
      <w:r w:rsidRPr="000B31CD">
        <w:rPr>
          <w:b/>
          <w:bCs/>
          <w:noProof/>
        </w:rPr>
        <w:t>2012</w:t>
      </w:r>
      <w:r w:rsidRPr="000B31CD">
        <w:rPr>
          <w:noProof/>
        </w:rPr>
        <w:t xml:space="preserve">. Pot size matters: A meta-analysis of the effects of rooting volume on plant growth. </w:t>
      </w:r>
      <w:r w:rsidRPr="000B31CD">
        <w:rPr>
          <w:i/>
          <w:iCs/>
          <w:noProof/>
        </w:rPr>
        <w:t>Functional Plant Biology</w:t>
      </w:r>
      <w:r w:rsidRPr="000B31CD">
        <w:rPr>
          <w:noProof/>
        </w:rPr>
        <w:t xml:space="preserve"> </w:t>
      </w:r>
      <w:r w:rsidRPr="000B31CD">
        <w:rPr>
          <w:b/>
          <w:bCs/>
          <w:noProof/>
        </w:rPr>
        <w:t>39</w:t>
      </w:r>
      <w:r w:rsidRPr="000B31CD">
        <w:rPr>
          <w:noProof/>
        </w:rPr>
        <w:t>: 839–850.</w:t>
      </w:r>
    </w:p>
    <w:p w14:paraId="3AA5348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Knopf O, Wright IJ, Temme AA, Hogewoning SW, Graf A, Cernusak LA, Pons TL</w:t>
      </w:r>
      <w:r w:rsidRPr="000B31CD">
        <w:rPr>
          <w:noProof/>
        </w:rPr>
        <w:t xml:space="preserve">. </w:t>
      </w:r>
      <w:r w:rsidRPr="000B31CD">
        <w:rPr>
          <w:b/>
          <w:bCs/>
          <w:noProof/>
        </w:rPr>
        <w:t>2022</w:t>
      </w:r>
      <w:r w:rsidRPr="000B31CD">
        <w:rPr>
          <w:noProof/>
        </w:rPr>
        <w:t>. A meta-analysis of responses of C</w:t>
      </w:r>
      <w:r w:rsidRPr="000B31CD">
        <w:rPr>
          <w:noProof/>
          <w:vertAlign w:val="subscript"/>
        </w:rPr>
        <w:t>3</w:t>
      </w:r>
      <w:r w:rsidRPr="000B31CD">
        <w:rPr>
          <w:noProof/>
        </w:rPr>
        <w:t xml:space="preserve"> plants to atmospheric CO</w:t>
      </w:r>
      <w:r w:rsidRPr="000B31CD">
        <w:rPr>
          <w:noProof/>
          <w:vertAlign w:val="subscript"/>
        </w:rPr>
        <w:t>2</w:t>
      </w:r>
      <w:r w:rsidRPr="000B31CD">
        <w:rPr>
          <w:noProof/>
        </w:rPr>
        <w:t xml:space="preserve">: dose–response curves </w:t>
      </w:r>
      <w:r w:rsidRPr="000B31CD">
        <w:rPr>
          <w:noProof/>
        </w:rPr>
        <w:lastRenderedPageBreak/>
        <w:t xml:space="preserve">for 85 traits ranging from the molecular to the whole-plant level. </w:t>
      </w:r>
      <w:r w:rsidRPr="000B31CD">
        <w:rPr>
          <w:i/>
          <w:iCs/>
          <w:noProof/>
        </w:rPr>
        <w:t>New Phytologist</w:t>
      </w:r>
      <w:r w:rsidRPr="000B31CD">
        <w:rPr>
          <w:noProof/>
        </w:rPr>
        <w:t xml:space="preserve"> </w:t>
      </w:r>
      <w:r w:rsidRPr="000B31CD">
        <w:rPr>
          <w:b/>
          <w:bCs/>
          <w:noProof/>
        </w:rPr>
        <w:t>233</w:t>
      </w:r>
      <w:r w:rsidRPr="000B31CD">
        <w:rPr>
          <w:noProof/>
        </w:rPr>
        <w:t>: 1560–1596.</w:t>
      </w:r>
    </w:p>
    <w:p w14:paraId="6EDC0C42"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Dong N, Gleason SM, Maire V, Wright IJ</w:t>
      </w:r>
      <w:r w:rsidRPr="000B31CD">
        <w:rPr>
          <w:noProof/>
        </w:rPr>
        <w:t xml:space="preserve">. </w:t>
      </w:r>
      <w:r w:rsidRPr="000B31CD">
        <w:rPr>
          <w:b/>
          <w:bCs/>
          <w:noProof/>
        </w:rPr>
        <w:t>2014</w:t>
      </w:r>
      <w:r w:rsidRPr="000B31CD">
        <w:rPr>
          <w:noProof/>
        </w:rPr>
        <w:t xml:space="preserve">. Balancing the costs of carbon gain and water transport: testing a new theoretical framework for plant functional ecology. </w:t>
      </w:r>
      <w:r w:rsidRPr="000B31CD">
        <w:rPr>
          <w:i/>
          <w:iCs/>
          <w:noProof/>
        </w:rPr>
        <w:t>Ecology Letters</w:t>
      </w:r>
      <w:r w:rsidRPr="000B31CD">
        <w:rPr>
          <w:noProof/>
        </w:rPr>
        <w:t xml:space="preserve"> </w:t>
      </w:r>
      <w:r w:rsidRPr="000B31CD">
        <w:rPr>
          <w:b/>
          <w:bCs/>
          <w:noProof/>
        </w:rPr>
        <w:t>17</w:t>
      </w:r>
      <w:r w:rsidRPr="000B31CD">
        <w:rPr>
          <w:noProof/>
        </w:rPr>
        <w:t>: 82–91.</w:t>
      </w:r>
    </w:p>
    <w:p w14:paraId="0ACF20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Liang X, Medlyn BE, Wang Y-P</w:t>
      </w:r>
      <w:r w:rsidRPr="000B31CD">
        <w:rPr>
          <w:noProof/>
        </w:rPr>
        <w:t xml:space="preserve">. </w:t>
      </w:r>
      <w:r w:rsidRPr="000B31CD">
        <w:rPr>
          <w:b/>
          <w:bCs/>
          <w:noProof/>
        </w:rPr>
        <w:t>2015</w:t>
      </w:r>
      <w:r w:rsidRPr="000B31CD">
        <w:rPr>
          <w:noProof/>
        </w:rPr>
        <w:t xml:space="preserve">. Reliable, robust and realistic: The three R’s of next-generation land-surface modelling. </w:t>
      </w:r>
      <w:r w:rsidRPr="000B31CD">
        <w:rPr>
          <w:i/>
          <w:iCs/>
          <w:noProof/>
        </w:rPr>
        <w:t>Atmospheric Chemistry and Physics</w:t>
      </w:r>
      <w:r w:rsidRPr="000B31CD">
        <w:rPr>
          <w:noProof/>
        </w:rPr>
        <w:t xml:space="preserve"> </w:t>
      </w:r>
      <w:r w:rsidRPr="000B31CD">
        <w:rPr>
          <w:b/>
          <w:bCs/>
          <w:noProof/>
        </w:rPr>
        <w:t>15</w:t>
      </w:r>
      <w:r w:rsidRPr="000B31CD">
        <w:rPr>
          <w:noProof/>
        </w:rPr>
        <w:t>: 5987–6005.</w:t>
      </w:r>
    </w:p>
    <w:p w14:paraId="47128D9B" w14:textId="77777777" w:rsidR="000B31CD" w:rsidRPr="000B31CD" w:rsidRDefault="000B31CD" w:rsidP="000B31CD">
      <w:pPr>
        <w:widowControl w:val="0"/>
        <w:autoSpaceDE w:val="0"/>
        <w:autoSpaceDN w:val="0"/>
        <w:adjustRightInd w:val="0"/>
        <w:spacing w:line="360" w:lineRule="auto"/>
        <w:rPr>
          <w:noProof/>
        </w:rPr>
      </w:pPr>
      <w:r w:rsidRPr="000B31CD">
        <w:rPr>
          <w:b/>
          <w:bCs/>
          <w:noProof/>
        </w:rPr>
        <w:t>Querejeta JI, Prieto I, Armas C, Casanoves F, Diémé JS, Diouf M, Yossi H, Kaya B, Pugnaire FI, Rusch GM</w:t>
      </w:r>
      <w:r w:rsidRPr="000B31CD">
        <w:rPr>
          <w:noProof/>
        </w:rPr>
        <w:t xml:space="preserve">. </w:t>
      </w:r>
      <w:r w:rsidRPr="000B31CD">
        <w:rPr>
          <w:b/>
          <w:bCs/>
          <w:noProof/>
        </w:rPr>
        <w:t>2022</w:t>
      </w:r>
      <w:r w:rsidRPr="000B31CD">
        <w:rPr>
          <w:noProof/>
        </w:rPr>
        <w:t xml:space="preserve">. Higher leaf nitrogen content is linked to tighter stomatal regulation of transpiration and more efficient water use across dryland trees. </w:t>
      </w:r>
      <w:r w:rsidRPr="000B31CD">
        <w:rPr>
          <w:i/>
          <w:iCs/>
          <w:noProof/>
        </w:rPr>
        <w:t>New Phytologist</w:t>
      </w:r>
      <w:r w:rsidRPr="000B31CD">
        <w:rPr>
          <w:noProof/>
        </w:rPr>
        <w:t xml:space="preserve"> </w:t>
      </w:r>
      <w:r w:rsidRPr="000B31CD">
        <w:rPr>
          <w:b/>
          <w:bCs/>
          <w:noProof/>
        </w:rPr>
        <w:t>235</w:t>
      </w:r>
      <w:r w:rsidRPr="000B31CD">
        <w:rPr>
          <w:noProof/>
        </w:rPr>
        <w:t>: 1351–1364.</w:t>
      </w:r>
    </w:p>
    <w:p w14:paraId="2DCF47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R Core Team</w:t>
      </w:r>
      <w:r w:rsidRPr="000B31CD">
        <w:rPr>
          <w:noProof/>
        </w:rPr>
        <w:t xml:space="preserve">. </w:t>
      </w:r>
      <w:r w:rsidRPr="000B31CD">
        <w:rPr>
          <w:b/>
          <w:bCs/>
          <w:noProof/>
        </w:rPr>
        <w:t>2021</w:t>
      </w:r>
      <w:r w:rsidRPr="000B31CD">
        <w:rPr>
          <w:noProof/>
        </w:rPr>
        <w:t>. R: A language and environment for statistical computing.</w:t>
      </w:r>
    </w:p>
    <w:p w14:paraId="03FDA5EC" w14:textId="77777777" w:rsidR="000B31CD" w:rsidRPr="000B31CD" w:rsidRDefault="000B31CD" w:rsidP="000B31CD">
      <w:pPr>
        <w:widowControl w:val="0"/>
        <w:autoSpaceDE w:val="0"/>
        <w:autoSpaceDN w:val="0"/>
        <w:adjustRightInd w:val="0"/>
        <w:spacing w:line="360" w:lineRule="auto"/>
        <w:rPr>
          <w:noProof/>
        </w:rPr>
      </w:pPr>
      <w:r w:rsidRPr="000B31CD">
        <w:rPr>
          <w:b/>
          <w:bCs/>
          <w:noProof/>
        </w:rPr>
        <w:t>Rastetter EB, Vitousek PM, Field CB, Shaver GR, Herbert D, Ågren GI</w:t>
      </w:r>
      <w:r w:rsidRPr="000B31CD">
        <w:rPr>
          <w:noProof/>
        </w:rPr>
        <w:t xml:space="preserve">. </w:t>
      </w:r>
      <w:r w:rsidRPr="000B31CD">
        <w:rPr>
          <w:b/>
          <w:bCs/>
          <w:noProof/>
        </w:rPr>
        <w:t>2001</w:t>
      </w:r>
      <w:r w:rsidRPr="000B31CD">
        <w:rPr>
          <w:noProof/>
        </w:rPr>
        <w:t xml:space="preserve">. Resource optimization and symbiotic nitrogen fixation. </w:t>
      </w:r>
      <w:r w:rsidRPr="000B31CD">
        <w:rPr>
          <w:i/>
          <w:iCs/>
          <w:noProof/>
        </w:rPr>
        <w:t>Ecosystems</w:t>
      </w:r>
      <w:r w:rsidRPr="000B31CD">
        <w:rPr>
          <w:noProof/>
        </w:rPr>
        <w:t xml:space="preserve"> </w:t>
      </w:r>
      <w:r w:rsidRPr="000B31CD">
        <w:rPr>
          <w:b/>
          <w:bCs/>
          <w:noProof/>
        </w:rPr>
        <w:t>4</w:t>
      </w:r>
      <w:r w:rsidRPr="000B31CD">
        <w:rPr>
          <w:noProof/>
        </w:rPr>
        <w:t>: 369–388.</w:t>
      </w:r>
    </w:p>
    <w:p w14:paraId="34D2FB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Reich PB, Hobbie SE, Lee T, Ellsworth DS, West JB, Tilman D, Knops JMH, Naeem S, Trost J</w:t>
      </w:r>
      <w:r w:rsidRPr="000B31CD">
        <w:rPr>
          <w:noProof/>
        </w:rPr>
        <w:t xml:space="preserve">. </w:t>
      </w:r>
      <w:r w:rsidRPr="000B31CD">
        <w:rPr>
          <w:b/>
          <w:bCs/>
          <w:noProof/>
        </w:rPr>
        <w:t>2006</w:t>
      </w:r>
      <w:r w:rsidRPr="000B31CD">
        <w:rPr>
          <w:noProof/>
        </w:rPr>
        <w:t>. Nitrogen limitation constrains sustainability of ecosystem response to CO</w:t>
      </w:r>
      <w:r w:rsidRPr="000B31CD">
        <w:rPr>
          <w:noProof/>
          <w:vertAlign w:val="subscript"/>
        </w:rPr>
        <w:t>2</w:t>
      </w:r>
      <w:r w:rsidRPr="000B31CD">
        <w:rPr>
          <w:noProof/>
        </w:rPr>
        <w:t xml:space="preserve">. </w:t>
      </w:r>
      <w:r w:rsidRPr="000B31CD">
        <w:rPr>
          <w:i/>
          <w:iCs/>
          <w:noProof/>
        </w:rPr>
        <w:t>Nature</w:t>
      </w:r>
      <w:r w:rsidRPr="000B31CD">
        <w:rPr>
          <w:noProof/>
        </w:rPr>
        <w:t xml:space="preserve"> </w:t>
      </w:r>
      <w:r w:rsidRPr="000B31CD">
        <w:rPr>
          <w:b/>
          <w:bCs/>
          <w:noProof/>
        </w:rPr>
        <w:t>440</w:t>
      </w:r>
      <w:r w:rsidRPr="000B31CD">
        <w:rPr>
          <w:noProof/>
        </w:rPr>
        <w:t>: 922–925.</w:t>
      </w:r>
    </w:p>
    <w:p w14:paraId="1D0E8E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Rogers A</w:t>
      </w:r>
      <w:r w:rsidRPr="000B31CD">
        <w:rPr>
          <w:noProof/>
        </w:rPr>
        <w:t xml:space="preserve">. </w:t>
      </w:r>
      <w:r w:rsidRPr="000B31CD">
        <w:rPr>
          <w:b/>
          <w:bCs/>
          <w:noProof/>
        </w:rPr>
        <w:t>2014</w:t>
      </w:r>
      <w:r w:rsidRPr="000B31CD">
        <w:rPr>
          <w:noProof/>
        </w:rPr>
        <w:t>. The use and misuse of V</w:t>
      </w:r>
      <w:r w:rsidRPr="000B31CD">
        <w:rPr>
          <w:noProof/>
          <w:vertAlign w:val="subscript"/>
        </w:rPr>
        <w:t>c,max</w:t>
      </w:r>
      <w:r w:rsidRPr="000B31CD">
        <w:rPr>
          <w:noProof/>
        </w:rPr>
        <w:t xml:space="preserve"> in Earth System Models. </w:t>
      </w:r>
      <w:r w:rsidRPr="000B31CD">
        <w:rPr>
          <w:i/>
          <w:iCs/>
          <w:noProof/>
        </w:rPr>
        <w:t>Photosynthesis Research</w:t>
      </w:r>
      <w:r w:rsidRPr="000B31CD">
        <w:rPr>
          <w:noProof/>
        </w:rPr>
        <w:t xml:space="preserve"> </w:t>
      </w:r>
      <w:r w:rsidRPr="000B31CD">
        <w:rPr>
          <w:b/>
          <w:bCs/>
          <w:noProof/>
        </w:rPr>
        <w:t>119</w:t>
      </w:r>
      <w:r w:rsidRPr="000B31CD">
        <w:rPr>
          <w:noProof/>
        </w:rPr>
        <w:t>: 15–29.</w:t>
      </w:r>
    </w:p>
    <w:p w14:paraId="527F2AC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Rogers A, Medlyn BE, Dukes JS, Bonan GB, Caemmerer S, Dietze MC, Kattge J, Leakey ADB, Mercado LM, Niinemets Ü, </w:t>
      </w:r>
      <w:r w:rsidRPr="000B31CD">
        <w:rPr>
          <w:b/>
          <w:bCs/>
          <w:i/>
          <w:iCs/>
          <w:noProof/>
        </w:rPr>
        <w:t>et al.</w:t>
      </w:r>
      <w:r w:rsidRPr="000B31CD">
        <w:rPr>
          <w:noProof/>
        </w:rPr>
        <w:t xml:space="preserve"> </w:t>
      </w:r>
      <w:r w:rsidRPr="000B31CD">
        <w:rPr>
          <w:b/>
          <w:bCs/>
          <w:noProof/>
        </w:rPr>
        <w:t>2017</w:t>
      </w:r>
      <w:r w:rsidRPr="000B31CD">
        <w:rPr>
          <w:noProof/>
        </w:rPr>
        <w:t xml:space="preserve">. A roadmap for improving the representation of photosynthesis in Earth system models. </w:t>
      </w:r>
      <w:r w:rsidRPr="000B31CD">
        <w:rPr>
          <w:i/>
          <w:iCs/>
          <w:noProof/>
        </w:rPr>
        <w:t>New Phytologist</w:t>
      </w:r>
      <w:r w:rsidRPr="000B31CD">
        <w:rPr>
          <w:noProof/>
        </w:rPr>
        <w:t xml:space="preserve"> </w:t>
      </w:r>
      <w:r w:rsidRPr="000B31CD">
        <w:rPr>
          <w:b/>
          <w:bCs/>
          <w:noProof/>
        </w:rPr>
        <w:t>213</w:t>
      </w:r>
      <w:r w:rsidRPr="000B31CD">
        <w:rPr>
          <w:noProof/>
        </w:rPr>
        <w:t>: 22–42.</w:t>
      </w:r>
    </w:p>
    <w:p w14:paraId="7399350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Saathoff AJ, Welles J</w:t>
      </w:r>
      <w:r w:rsidRPr="000B31CD">
        <w:rPr>
          <w:noProof/>
        </w:rPr>
        <w:t xml:space="preserve">. </w:t>
      </w:r>
      <w:r w:rsidRPr="000B31CD">
        <w:rPr>
          <w:b/>
          <w:bCs/>
          <w:noProof/>
        </w:rPr>
        <w:t>2021</w:t>
      </w:r>
      <w:r w:rsidRPr="000B31CD">
        <w:rPr>
          <w:noProof/>
        </w:rPr>
        <w:t xml:space="preserve">. Gas exchange measurements in the unsteady state. </w:t>
      </w:r>
      <w:r w:rsidRPr="000B31CD">
        <w:rPr>
          <w:i/>
          <w:iCs/>
          <w:noProof/>
        </w:rPr>
        <w:t>Plant Cell and Environment</w:t>
      </w:r>
      <w:r w:rsidRPr="000B31CD">
        <w:rPr>
          <w:noProof/>
        </w:rPr>
        <w:t xml:space="preserve"> </w:t>
      </w:r>
      <w:r w:rsidRPr="000B31CD">
        <w:rPr>
          <w:b/>
          <w:bCs/>
          <w:noProof/>
        </w:rPr>
        <w:t>44</w:t>
      </w:r>
      <w:r w:rsidRPr="000B31CD">
        <w:rPr>
          <w:noProof/>
        </w:rPr>
        <w:t>: 3509–3523.</w:t>
      </w:r>
    </w:p>
    <w:p w14:paraId="5793A5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Sage RF</w:t>
      </w:r>
      <w:r w:rsidRPr="000B31CD">
        <w:rPr>
          <w:noProof/>
        </w:rPr>
        <w:t xml:space="preserve">. </w:t>
      </w:r>
      <w:r w:rsidRPr="000B31CD">
        <w:rPr>
          <w:b/>
          <w:bCs/>
          <w:noProof/>
        </w:rPr>
        <w:t>1994</w:t>
      </w:r>
      <w:r w:rsidRPr="000B31CD">
        <w:rPr>
          <w:noProof/>
        </w:rPr>
        <w:t>. Acclimation of photosynthesis to increasing atmospheric CO</w:t>
      </w:r>
      <w:r w:rsidRPr="000B31CD">
        <w:rPr>
          <w:noProof/>
          <w:vertAlign w:val="subscript"/>
        </w:rPr>
        <w:t>2</w:t>
      </w:r>
      <w:r w:rsidRPr="000B31CD">
        <w:rPr>
          <w:noProof/>
        </w:rPr>
        <w:t xml:space="preserve">: The gas exchange perspective. </w:t>
      </w:r>
      <w:r w:rsidRPr="000B31CD">
        <w:rPr>
          <w:i/>
          <w:iCs/>
          <w:noProof/>
        </w:rPr>
        <w:t>Photosynthesis Research</w:t>
      </w:r>
      <w:r w:rsidRPr="000B31CD">
        <w:rPr>
          <w:noProof/>
        </w:rPr>
        <w:t xml:space="preserve"> </w:t>
      </w:r>
      <w:r w:rsidRPr="000B31CD">
        <w:rPr>
          <w:b/>
          <w:bCs/>
          <w:noProof/>
        </w:rPr>
        <w:t>39</w:t>
      </w:r>
      <w:r w:rsidRPr="000B31CD">
        <w:rPr>
          <w:noProof/>
        </w:rPr>
        <w:t>: 351–368.</w:t>
      </w:r>
    </w:p>
    <w:p w14:paraId="5647EC2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Schneider CA, Rasband WS, Eliceiri KW</w:t>
      </w:r>
      <w:r w:rsidRPr="000B31CD">
        <w:rPr>
          <w:noProof/>
        </w:rPr>
        <w:t xml:space="preserve">. </w:t>
      </w:r>
      <w:r w:rsidRPr="000B31CD">
        <w:rPr>
          <w:b/>
          <w:bCs/>
          <w:noProof/>
        </w:rPr>
        <w:t>2012</w:t>
      </w:r>
      <w:r w:rsidRPr="000B31CD">
        <w:rPr>
          <w:noProof/>
        </w:rPr>
        <w:t xml:space="preserve">. NIH Image to ImageJ: 25 years of image analysis. </w:t>
      </w:r>
      <w:r w:rsidRPr="000B31CD">
        <w:rPr>
          <w:i/>
          <w:iCs/>
          <w:noProof/>
        </w:rPr>
        <w:t>Nature methods</w:t>
      </w:r>
      <w:r w:rsidRPr="000B31CD">
        <w:rPr>
          <w:noProof/>
        </w:rPr>
        <w:t xml:space="preserve"> </w:t>
      </w:r>
      <w:r w:rsidRPr="000B31CD">
        <w:rPr>
          <w:b/>
          <w:bCs/>
          <w:noProof/>
        </w:rPr>
        <w:t>9</w:t>
      </w:r>
      <w:r w:rsidRPr="000B31CD">
        <w:rPr>
          <w:noProof/>
        </w:rPr>
        <w:t>: 671–675.</w:t>
      </w:r>
    </w:p>
    <w:p w14:paraId="203AD215"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Scott HG, Smith NG</w:t>
      </w:r>
      <w:r w:rsidRPr="000B31CD">
        <w:rPr>
          <w:noProof/>
        </w:rPr>
        <w:t xml:space="preserve">. </w:t>
      </w:r>
      <w:r w:rsidRPr="000B31CD">
        <w:rPr>
          <w:b/>
          <w:bCs/>
          <w:noProof/>
        </w:rPr>
        <w:t>2022</w:t>
      </w:r>
      <w:r w:rsidRPr="000B31CD">
        <w:rPr>
          <w:noProof/>
        </w:rPr>
        <w:t xml:space="preserve">. A Model of C4 Photosynthetic Acclimation Based on Least-Cost Optimality Theory Suitable for Earth System Model Incorporation. </w:t>
      </w:r>
      <w:r w:rsidRPr="000B31CD">
        <w:rPr>
          <w:i/>
          <w:iCs/>
          <w:noProof/>
        </w:rPr>
        <w:t xml:space="preserve">Journal of Advances in </w:t>
      </w:r>
      <w:r w:rsidRPr="000B31CD">
        <w:rPr>
          <w:i/>
          <w:iCs/>
          <w:noProof/>
        </w:rPr>
        <w:lastRenderedPageBreak/>
        <w:t>Modeling Earth Systems</w:t>
      </w:r>
      <w:r w:rsidRPr="000B31CD">
        <w:rPr>
          <w:noProof/>
        </w:rPr>
        <w:t xml:space="preserve"> </w:t>
      </w:r>
      <w:r w:rsidRPr="000B31CD">
        <w:rPr>
          <w:b/>
          <w:bCs/>
          <w:noProof/>
        </w:rPr>
        <w:t>14</w:t>
      </w:r>
      <w:r w:rsidRPr="000B31CD">
        <w:rPr>
          <w:noProof/>
        </w:rPr>
        <w:t>: 1–16.</w:t>
      </w:r>
    </w:p>
    <w:p w14:paraId="0B9A4187" w14:textId="77777777" w:rsidR="000B31CD" w:rsidRPr="000B31CD" w:rsidRDefault="000B31CD" w:rsidP="000B31CD">
      <w:pPr>
        <w:widowControl w:val="0"/>
        <w:autoSpaceDE w:val="0"/>
        <w:autoSpaceDN w:val="0"/>
        <w:adjustRightInd w:val="0"/>
        <w:spacing w:line="360" w:lineRule="auto"/>
        <w:rPr>
          <w:noProof/>
        </w:rPr>
      </w:pPr>
      <w:r w:rsidRPr="000B31CD">
        <w:rPr>
          <w:b/>
          <w:bCs/>
          <w:noProof/>
        </w:rPr>
        <w:t>Shi M, Fisher JB, Brzostek ER, Phillips RP</w:t>
      </w:r>
      <w:r w:rsidRPr="000B31CD">
        <w:rPr>
          <w:noProof/>
        </w:rPr>
        <w:t xml:space="preserve">. </w:t>
      </w:r>
      <w:r w:rsidRPr="000B31CD">
        <w:rPr>
          <w:b/>
          <w:bCs/>
          <w:noProof/>
        </w:rPr>
        <w:t>2016</w:t>
      </w:r>
      <w:r w:rsidRPr="000B31CD">
        <w:rPr>
          <w:noProof/>
        </w:rPr>
        <w:t xml:space="preserve">. Carbon cost of plant nitrogen acquisition: Global carbon cycle impact from an improved plant nitrogen cycle in the Community Land Model. </w:t>
      </w:r>
      <w:r w:rsidRPr="000B31CD">
        <w:rPr>
          <w:i/>
          <w:iCs/>
          <w:noProof/>
        </w:rPr>
        <w:t>Global Change Biology</w:t>
      </w:r>
      <w:r w:rsidRPr="000B31CD">
        <w:rPr>
          <w:noProof/>
        </w:rPr>
        <w:t xml:space="preserve"> </w:t>
      </w:r>
      <w:r w:rsidRPr="000B31CD">
        <w:rPr>
          <w:b/>
          <w:bCs/>
          <w:noProof/>
        </w:rPr>
        <w:t>22</w:t>
      </w:r>
      <w:r w:rsidRPr="000B31CD">
        <w:rPr>
          <w:noProof/>
        </w:rPr>
        <w:t>: 1299–1314.</w:t>
      </w:r>
    </w:p>
    <w:p w14:paraId="37D09FFA"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Dukes JS</w:t>
      </w:r>
      <w:r w:rsidRPr="000B31CD">
        <w:rPr>
          <w:noProof/>
        </w:rPr>
        <w:t xml:space="preserve">. </w:t>
      </w:r>
      <w:r w:rsidRPr="000B31CD">
        <w:rPr>
          <w:b/>
          <w:bCs/>
          <w:noProof/>
        </w:rPr>
        <w:t>2013</w:t>
      </w:r>
      <w:r w:rsidRPr="000B31CD">
        <w:rPr>
          <w:noProof/>
        </w:rPr>
        <w:t>. Plant respiration and photosynthesis in global-scale models: incorporating acclimation to temperature and CO</w:t>
      </w:r>
      <w:r w:rsidRPr="000B31CD">
        <w:rPr>
          <w:noProof/>
          <w:vertAlign w:val="subscript"/>
        </w:rPr>
        <w:t>2</w:t>
      </w:r>
      <w:r w:rsidRPr="000B31CD">
        <w:rPr>
          <w:noProof/>
        </w:rPr>
        <w:t xml:space="preserve">. </w:t>
      </w:r>
      <w:r w:rsidRPr="000B31CD">
        <w:rPr>
          <w:i/>
          <w:iCs/>
          <w:noProof/>
        </w:rPr>
        <w:t>Global Change Biology</w:t>
      </w:r>
      <w:r w:rsidRPr="000B31CD">
        <w:rPr>
          <w:noProof/>
        </w:rPr>
        <w:t xml:space="preserve"> </w:t>
      </w:r>
      <w:r w:rsidRPr="000B31CD">
        <w:rPr>
          <w:b/>
          <w:bCs/>
          <w:noProof/>
        </w:rPr>
        <w:t>19</w:t>
      </w:r>
      <w:r w:rsidRPr="000B31CD">
        <w:rPr>
          <w:noProof/>
        </w:rPr>
        <w:t>: 45–63.</w:t>
      </w:r>
    </w:p>
    <w:p w14:paraId="5995FB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Keenan TF</w:t>
      </w:r>
      <w:r w:rsidRPr="000B31CD">
        <w:rPr>
          <w:noProof/>
        </w:rPr>
        <w:t xml:space="preserve">. </w:t>
      </w:r>
      <w:r w:rsidRPr="000B31CD">
        <w:rPr>
          <w:b/>
          <w:bCs/>
          <w:noProof/>
        </w:rPr>
        <w:t>2020</w:t>
      </w:r>
      <w:r w:rsidRPr="000B31CD">
        <w:rPr>
          <w:noProof/>
        </w:rPr>
        <w:t>. Mechanisms underlying leaf photosynthetic acclimation to warming and elevated CO</w:t>
      </w:r>
      <w:r w:rsidRPr="000B31CD">
        <w:rPr>
          <w:noProof/>
          <w:vertAlign w:val="subscript"/>
        </w:rPr>
        <w:t>2</w:t>
      </w:r>
      <w:r w:rsidRPr="000B31CD">
        <w:rPr>
          <w:noProof/>
        </w:rPr>
        <w:t xml:space="preserve"> as inferred from least‐cost optimality theory. </w:t>
      </w:r>
      <w:r w:rsidRPr="000B31CD">
        <w:rPr>
          <w:i/>
          <w:iCs/>
          <w:noProof/>
        </w:rPr>
        <w:t>Global Change Biology</w:t>
      </w:r>
      <w:r w:rsidRPr="000B31CD">
        <w:rPr>
          <w:noProof/>
        </w:rPr>
        <w:t xml:space="preserve"> </w:t>
      </w:r>
      <w:r w:rsidRPr="000B31CD">
        <w:rPr>
          <w:b/>
          <w:bCs/>
          <w:noProof/>
        </w:rPr>
        <w:t>26</w:t>
      </w:r>
      <w:r w:rsidRPr="000B31CD">
        <w:rPr>
          <w:noProof/>
        </w:rPr>
        <w:t>: 5202–5216.</w:t>
      </w:r>
    </w:p>
    <w:p w14:paraId="69E5357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Smith NG, Keenan TF, Prentice IC, Wang H, Wright IJ, Niinemets Ü, Crous KY, Domingues TF, Guerrieri R, Ishida FY, </w:t>
      </w:r>
      <w:r w:rsidRPr="000B31CD">
        <w:rPr>
          <w:b/>
          <w:bCs/>
          <w:i/>
          <w:iCs/>
          <w:noProof/>
        </w:rPr>
        <w:t>et al.</w:t>
      </w:r>
      <w:r w:rsidRPr="000B31CD">
        <w:rPr>
          <w:noProof/>
        </w:rPr>
        <w:t xml:space="preserve"> </w:t>
      </w:r>
      <w:r w:rsidRPr="000B31CD">
        <w:rPr>
          <w:b/>
          <w:bCs/>
          <w:noProof/>
        </w:rPr>
        <w:t>2019</w:t>
      </w:r>
      <w:r w:rsidRPr="000B31CD">
        <w:rPr>
          <w:noProof/>
        </w:rPr>
        <w:t xml:space="preserve">. Global photosynthetic capacity is optimized to the environment. </w:t>
      </w:r>
      <w:r w:rsidRPr="000B31CD">
        <w:rPr>
          <w:i/>
          <w:iCs/>
          <w:noProof/>
        </w:rPr>
        <w:t>Ecology Letters</w:t>
      </w:r>
      <w:r w:rsidRPr="000B31CD">
        <w:rPr>
          <w:noProof/>
        </w:rPr>
        <w:t xml:space="preserve"> </w:t>
      </w:r>
      <w:r w:rsidRPr="000B31CD">
        <w:rPr>
          <w:b/>
          <w:bCs/>
          <w:noProof/>
        </w:rPr>
        <w:t>22</w:t>
      </w:r>
      <w:r w:rsidRPr="000B31CD">
        <w:rPr>
          <w:noProof/>
        </w:rPr>
        <w:t>: 506–517.</w:t>
      </w:r>
    </w:p>
    <w:p w14:paraId="194064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SE, Read DJ</w:t>
      </w:r>
      <w:r w:rsidRPr="000B31CD">
        <w:rPr>
          <w:noProof/>
        </w:rPr>
        <w:t xml:space="preserve">. </w:t>
      </w:r>
      <w:r w:rsidRPr="000B31CD">
        <w:rPr>
          <w:b/>
          <w:bCs/>
          <w:noProof/>
        </w:rPr>
        <w:t>2008</w:t>
      </w:r>
      <w:r w:rsidRPr="000B31CD">
        <w:rPr>
          <w:noProof/>
        </w:rPr>
        <w:t xml:space="preserve">. </w:t>
      </w:r>
      <w:r w:rsidRPr="000B31CD">
        <w:rPr>
          <w:i/>
          <w:iCs/>
          <w:noProof/>
        </w:rPr>
        <w:t>Mycorrhizal Symbiosis</w:t>
      </w:r>
      <w:r w:rsidRPr="000B31CD">
        <w:rPr>
          <w:noProof/>
        </w:rPr>
        <w:t>.</w:t>
      </w:r>
    </w:p>
    <w:p w14:paraId="565E6504" w14:textId="77777777" w:rsidR="000B31CD" w:rsidRPr="000B31CD" w:rsidRDefault="000B31CD" w:rsidP="000B31CD">
      <w:pPr>
        <w:widowControl w:val="0"/>
        <w:autoSpaceDE w:val="0"/>
        <w:autoSpaceDN w:val="0"/>
        <w:adjustRightInd w:val="0"/>
        <w:spacing w:line="360" w:lineRule="auto"/>
        <w:rPr>
          <w:noProof/>
        </w:rPr>
      </w:pPr>
      <w:r w:rsidRPr="000B31CD">
        <w:rPr>
          <w:b/>
          <w:bCs/>
          <w:noProof/>
        </w:rPr>
        <w:t>Stocker BD, Wang H, Smith NG, Harrison SP, Keenan TF, Sandoval D, Davis T, Prentice IC</w:t>
      </w:r>
      <w:r w:rsidRPr="000B31CD">
        <w:rPr>
          <w:noProof/>
        </w:rPr>
        <w:t xml:space="preserve">. </w:t>
      </w:r>
      <w:r w:rsidRPr="000B31CD">
        <w:rPr>
          <w:b/>
          <w:bCs/>
          <w:noProof/>
        </w:rPr>
        <w:t>2020</w:t>
      </w:r>
      <w:r w:rsidRPr="000B31CD">
        <w:rPr>
          <w:noProof/>
        </w:rPr>
        <w:t xml:space="preserve">. P-model v1.0: An optimality-based light use efficiency model for simulating ecosystem gross primary production. </w:t>
      </w:r>
      <w:r w:rsidRPr="000B31CD">
        <w:rPr>
          <w:i/>
          <w:iCs/>
          <w:noProof/>
        </w:rPr>
        <w:t>Geoscientific Model Development</w:t>
      </w:r>
      <w:r w:rsidRPr="000B31CD">
        <w:rPr>
          <w:noProof/>
        </w:rPr>
        <w:t xml:space="preserve"> </w:t>
      </w:r>
      <w:r w:rsidRPr="000B31CD">
        <w:rPr>
          <w:b/>
          <w:bCs/>
          <w:noProof/>
        </w:rPr>
        <w:t>13</w:t>
      </w:r>
      <w:r w:rsidRPr="000B31CD">
        <w:rPr>
          <w:noProof/>
        </w:rPr>
        <w:t>: 1545–1581.</w:t>
      </w:r>
    </w:p>
    <w:p w14:paraId="7E562497"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Hungate BA, Phillips RP, Prentice IC</w:t>
      </w:r>
      <w:r w:rsidRPr="000B31CD">
        <w:rPr>
          <w:noProof/>
        </w:rPr>
        <w:t xml:space="preserve">. </w:t>
      </w:r>
      <w:r w:rsidRPr="000B31CD">
        <w:rPr>
          <w:b/>
          <w:bCs/>
          <w:noProof/>
        </w:rPr>
        <w:t>2016</w:t>
      </w:r>
      <w:r w:rsidRPr="000B31CD">
        <w:rPr>
          <w:noProof/>
        </w:rPr>
        <w:t>. Mycorrhizal association as a primary control of the CO</w:t>
      </w:r>
      <w:r w:rsidRPr="000B31CD">
        <w:rPr>
          <w:noProof/>
          <w:vertAlign w:val="subscript"/>
        </w:rPr>
        <w:t>2</w:t>
      </w:r>
      <w:r w:rsidRPr="000B31CD">
        <w:rPr>
          <w:noProof/>
        </w:rPr>
        <w:t xml:space="preserve"> fertilization effect. </w:t>
      </w:r>
      <w:r w:rsidRPr="000B31CD">
        <w:rPr>
          <w:i/>
          <w:iCs/>
          <w:noProof/>
        </w:rPr>
        <w:t>Science</w:t>
      </w:r>
      <w:r w:rsidRPr="000B31CD">
        <w:rPr>
          <w:noProof/>
        </w:rPr>
        <w:t xml:space="preserve"> </w:t>
      </w:r>
      <w:r w:rsidRPr="000B31CD">
        <w:rPr>
          <w:b/>
          <w:bCs/>
          <w:noProof/>
        </w:rPr>
        <w:t>353</w:t>
      </w:r>
      <w:r w:rsidRPr="000B31CD">
        <w:rPr>
          <w:noProof/>
        </w:rPr>
        <w:t>: 72–74.</w:t>
      </w:r>
    </w:p>
    <w:p w14:paraId="49C6A266"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Stocker BD, Hungate BA, Phillips RP, Reich PB, Finzi AC, Prentice IC</w:t>
      </w:r>
      <w:r w:rsidRPr="000B31CD">
        <w:rPr>
          <w:noProof/>
        </w:rPr>
        <w:t xml:space="preserve">. </w:t>
      </w:r>
      <w:r w:rsidRPr="000B31CD">
        <w:rPr>
          <w:b/>
          <w:bCs/>
          <w:noProof/>
        </w:rPr>
        <w:t>2018</w:t>
      </w:r>
      <w:r w:rsidRPr="000B31CD">
        <w:rPr>
          <w:noProof/>
        </w:rPr>
        <w:t>. Ecosystem responses to elevated CO</w:t>
      </w:r>
      <w:r w:rsidRPr="000B31CD">
        <w:rPr>
          <w:noProof/>
          <w:vertAlign w:val="subscript"/>
        </w:rPr>
        <w:t>2</w:t>
      </w:r>
      <w:r w:rsidRPr="000B31CD">
        <w:rPr>
          <w:noProof/>
        </w:rPr>
        <w:t xml:space="preserve"> governed by plant–soil interactions and the cost of nitrogen acquisition. </w:t>
      </w:r>
      <w:r w:rsidRPr="000B31CD">
        <w:rPr>
          <w:i/>
          <w:iCs/>
          <w:noProof/>
        </w:rPr>
        <w:t>New Phytologist</w:t>
      </w:r>
      <w:r w:rsidRPr="000B31CD">
        <w:rPr>
          <w:noProof/>
        </w:rPr>
        <w:t xml:space="preserve"> </w:t>
      </w:r>
      <w:r w:rsidRPr="000B31CD">
        <w:rPr>
          <w:b/>
          <w:bCs/>
          <w:noProof/>
        </w:rPr>
        <w:t>217</w:t>
      </w:r>
      <w:r w:rsidRPr="000B31CD">
        <w:rPr>
          <w:noProof/>
        </w:rPr>
        <w:t>: 507–522.</w:t>
      </w:r>
    </w:p>
    <w:p w14:paraId="6451127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Vitousek PM, Cassman K, Cleveland CC, Crews T, Field CB, Grimm NB, Howarth RW, Marino R, Martinelli L, Rastetter EB, </w:t>
      </w:r>
      <w:r w:rsidRPr="000B31CD">
        <w:rPr>
          <w:b/>
          <w:bCs/>
          <w:i/>
          <w:iCs/>
          <w:noProof/>
        </w:rPr>
        <w:t>et al.</w:t>
      </w:r>
      <w:r w:rsidRPr="000B31CD">
        <w:rPr>
          <w:noProof/>
        </w:rPr>
        <w:t xml:space="preserve"> </w:t>
      </w:r>
      <w:r w:rsidRPr="000B31CD">
        <w:rPr>
          <w:b/>
          <w:bCs/>
          <w:noProof/>
        </w:rPr>
        <w:t>2002</w:t>
      </w:r>
      <w:r w:rsidRPr="000B31CD">
        <w:rPr>
          <w:noProof/>
        </w:rPr>
        <w:t>. Towards an ecological understanding of biological nitrogen fixation. In: The Nitrogen Cycle at Regional to Global Scales. Dordrecht: Springer Netherlands, 1–45.</w:t>
      </w:r>
    </w:p>
    <w:p w14:paraId="153E899F" w14:textId="77777777" w:rsidR="000B31CD" w:rsidRPr="000B31CD" w:rsidRDefault="000B31CD" w:rsidP="000B31CD">
      <w:pPr>
        <w:widowControl w:val="0"/>
        <w:autoSpaceDE w:val="0"/>
        <w:autoSpaceDN w:val="0"/>
        <w:adjustRightInd w:val="0"/>
        <w:spacing w:line="360" w:lineRule="auto"/>
        <w:rPr>
          <w:noProof/>
        </w:rPr>
      </w:pPr>
      <w:r w:rsidRPr="000B31CD">
        <w:rPr>
          <w:b/>
          <w:bCs/>
          <w:noProof/>
        </w:rPr>
        <w:t>Vitousek PM, Howarth RW</w:t>
      </w:r>
      <w:r w:rsidRPr="000B31CD">
        <w:rPr>
          <w:noProof/>
        </w:rPr>
        <w:t xml:space="preserve">. </w:t>
      </w:r>
      <w:r w:rsidRPr="000B31CD">
        <w:rPr>
          <w:b/>
          <w:bCs/>
          <w:noProof/>
        </w:rPr>
        <w:t>1991</w:t>
      </w:r>
      <w:r w:rsidRPr="000B31CD">
        <w:rPr>
          <w:noProof/>
        </w:rPr>
        <w:t xml:space="preserve">. Nitrogen limitation on land and in the sea: How can it occur? </w:t>
      </w:r>
      <w:r w:rsidRPr="000B31CD">
        <w:rPr>
          <w:i/>
          <w:iCs/>
          <w:noProof/>
        </w:rPr>
        <w:t>Biogeochemistry</w:t>
      </w:r>
      <w:r w:rsidRPr="000B31CD">
        <w:rPr>
          <w:noProof/>
        </w:rPr>
        <w:t xml:space="preserve"> </w:t>
      </w:r>
      <w:r w:rsidRPr="000B31CD">
        <w:rPr>
          <w:b/>
          <w:bCs/>
          <w:noProof/>
        </w:rPr>
        <w:t>13</w:t>
      </w:r>
      <w:r w:rsidRPr="000B31CD">
        <w:rPr>
          <w:noProof/>
        </w:rPr>
        <w:t>: 87–115.</w:t>
      </w:r>
    </w:p>
    <w:p w14:paraId="1B324E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Walker AP, Beckerman AP, Gu L, Kattge J, Cernusak LA, Domingues TF, Scales JC, Wohlfahrt G, Wullschleger SD, Woodward FI</w:t>
      </w:r>
      <w:r w:rsidRPr="000B31CD">
        <w:rPr>
          <w:noProof/>
        </w:rPr>
        <w:t xml:space="preserve">. </w:t>
      </w:r>
      <w:r w:rsidRPr="000B31CD">
        <w:rPr>
          <w:b/>
          <w:bCs/>
          <w:noProof/>
        </w:rPr>
        <w:t>2014</w:t>
      </w:r>
      <w:r w:rsidRPr="000B31CD">
        <w:rPr>
          <w:noProof/>
        </w:rPr>
        <w:t>. The relationship of leaf photosynthetic traits - V</w:t>
      </w:r>
      <w:r w:rsidRPr="000B31CD">
        <w:rPr>
          <w:noProof/>
          <w:vertAlign w:val="subscript"/>
        </w:rPr>
        <w:t>cmax</w:t>
      </w:r>
      <w:r w:rsidRPr="000B31CD">
        <w:rPr>
          <w:noProof/>
        </w:rPr>
        <w:t xml:space="preserve"> and J</w:t>
      </w:r>
      <w:r w:rsidRPr="000B31CD">
        <w:rPr>
          <w:noProof/>
          <w:vertAlign w:val="subscript"/>
        </w:rPr>
        <w:t>max</w:t>
      </w:r>
      <w:r w:rsidRPr="000B31CD">
        <w:rPr>
          <w:noProof/>
        </w:rPr>
        <w:t xml:space="preserve"> - to leaf nitrogen, leaf phosphorus, and specific leaf area: a meta-analysis and modeling study. </w:t>
      </w:r>
      <w:r w:rsidRPr="000B31CD">
        <w:rPr>
          <w:i/>
          <w:iCs/>
          <w:noProof/>
        </w:rPr>
        <w:t>Ecology and Evolution</w:t>
      </w:r>
      <w:r w:rsidRPr="000B31CD">
        <w:rPr>
          <w:noProof/>
        </w:rPr>
        <w:t xml:space="preserve"> </w:t>
      </w:r>
      <w:r w:rsidRPr="000B31CD">
        <w:rPr>
          <w:b/>
          <w:bCs/>
          <w:noProof/>
        </w:rPr>
        <w:t>4</w:t>
      </w:r>
      <w:r w:rsidRPr="000B31CD">
        <w:rPr>
          <w:noProof/>
        </w:rPr>
        <w:t>: 3218–3235.</w:t>
      </w:r>
    </w:p>
    <w:p w14:paraId="73EE4E77"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Wang H, Prentice IC, Keenan TF, Davis TW, Wright IJ, Cornwell WK, Evans BJ, Peng C</w:t>
      </w:r>
      <w:r w:rsidRPr="000B31CD">
        <w:rPr>
          <w:noProof/>
        </w:rPr>
        <w:t xml:space="preserve">. </w:t>
      </w:r>
      <w:r w:rsidRPr="000B31CD">
        <w:rPr>
          <w:b/>
          <w:bCs/>
          <w:noProof/>
        </w:rPr>
        <w:t>2017</w:t>
      </w:r>
      <w:r w:rsidRPr="000B31CD">
        <w:rPr>
          <w:noProof/>
        </w:rPr>
        <w:t xml:space="preserve">. Towards a universal model for carbon dioxide uptake by plants. </w:t>
      </w:r>
      <w:r w:rsidRPr="000B31CD">
        <w:rPr>
          <w:i/>
          <w:iCs/>
          <w:noProof/>
        </w:rPr>
        <w:t>Nature Plants</w:t>
      </w:r>
      <w:r w:rsidRPr="000B31CD">
        <w:rPr>
          <w:noProof/>
        </w:rPr>
        <w:t xml:space="preserve"> </w:t>
      </w:r>
      <w:r w:rsidRPr="000B31CD">
        <w:rPr>
          <w:b/>
          <w:bCs/>
          <w:noProof/>
        </w:rPr>
        <w:t>3</w:t>
      </w:r>
      <w:r w:rsidRPr="000B31CD">
        <w:rPr>
          <w:noProof/>
        </w:rPr>
        <w:t>: 734–741.</w:t>
      </w:r>
    </w:p>
    <w:p w14:paraId="184532EE"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Waring EF, Perkowski EA, Smith NG</w:t>
      </w:r>
      <w:r w:rsidRPr="000B31CD">
        <w:rPr>
          <w:noProof/>
        </w:rPr>
        <w:t xml:space="preserve">. </w:t>
      </w:r>
      <w:r w:rsidRPr="000B31CD">
        <w:rPr>
          <w:b/>
          <w:bCs/>
          <w:noProof/>
        </w:rPr>
        <w:t>2023</w:t>
      </w:r>
      <w:r w:rsidRPr="000B31CD">
        <w:rPr>
          <w:noProof/>
        </w:rPr>
        <w:t xml:space="preserve">. Soil nitrogen fertilization reduces relative leaf nitrogen allocation to photosynthesis. </w:t>
      </w:r>
      <w:r w:rsidRPr="000B31CD">
        <w:rPr>
          <w:i/>
          <w:iCs/>
          <w:noProof/>
        </w:rPr>
        <w:t>Journal of Experimental Botany</w:t>
      </w:r>
      <w:r w:rsidRPr="000B31CD">
        <w:rPr>
          <w:noProof/>
        </w:rPr>
        <w:t xml:space="preserve"> </w:t>
      </w:r>
      <w:r w:rsidRPr="000B31CD">
        <w:rPr>
          <w:b/>
          <w:bCs/>
          <w:noProof/>
        </w:rPr>
        <w:t>74</w:t>
      </w:r>
      <w:r w:rsidRPr="000B31CD">
        <w:rPr>
          <w:noProof/>
        </w:rPr>
        <w:t>: 5166–5180.</w:t>
      </w:r>
    </w:p>
    <w:p w14:paraId="31BF8624" w14:textId="77777777" w:rsidR="000B31CD" w:rsidRPr="000B31CD" w:rsidRDefault="000B31CD" w:rsidP="000B31CD">
      <w:pPr>
        <w:widowControl w:val="0"/>
        <w:autoSpaceDE w:val="0"/>
        <w:autoSpaceDN w:val="0"/>
        <w:adjustRightInd w:val="0"/>
        <w:spacing w:line="360" w:lineRule="auto"/>
        <w:rPr>
          <w:noProof/>
        </w:rPr>
      </w:pPr>
      <w:r w:rsidRPr="000B31CD">
        <w:rPr>
          <w:b/>
          <w:bCs/>
          <w:noProof/>
        </w:rPr>
        <w:t>Wellburn AR</w:t>
      </w:r>
      <w:r w:rsidRPr="000B31CD">
        <w:rPr>
          <w:noProof/>
        </w:rPr>
        <w:t xml:space="preserve">. </w:t>
      </w:r>
      <w:r w:rsidRPr="000B31CD">
        <w:rPr>
          <w:b/>
          <w:bCs/>
          <w:noProof/>
        </w:rPr>
        <w:t>1994</w:t>
      </w:r>
      <w:r w:rsidRPr="000B31CD">
        <w:rPr>
          <w:noProof/>
        </w:rPr>
        <w:t xml:space="preserve">. The spectral determination of chlorophylls a and b, as well as total carotenoids, using various solvents with spectrophotometers of different resolution. </w:t>
      </w:r>
      <w:r w:rsidRPr="000B31CD">
        <w:rPr>
          <w:i/>
          <w:iCs/>
          <w:noProof/>
        </w:rPr>
        <w:t>Journal of Plant Physiology</w:t>
      </w:r>
      <w:r w:rsidRPr="000B31CD">
        <w:rPr>
          <w:noProof/>
        </w:rPr>
        <w:t xml:space="preserve"> </w:t>
      </w:r>
      <w:r w:rsidRPr="000B31CD">
        <w:rPr>
          <w:b/>
          <w:bCs/>
          <w:noProof/>
        </w:rPr>
        <w:t>144</w:t>
      </w:r>
      <w:r w:rsidRPr="000B31CD">
        <w:rPr>
          <w:noProof/>
        </w:rPr>
        <w:t>: 307–313.</w:t>
      </w:r>
    </w:p>
    <w:p w14:paraId="1B89D6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Westerband AC, Wright IJ, Maire V, Paillassa J, Prentice IC, Atkin OK, Bloomfield KJ, Cernusak LA, Dong N, Gleason SM, </w:t>
      </w:r>
      <w:r w:rsidRPr="000B31CD">
        <w:rPr>
          <w:b/>
          <w:bCs/>
          <w:i/>
          <w:iCs/>
          <w:noProof/>
        </w:rPr>
        <w:t>et al.</w:t>
      </w:r>
      <w:r w:rsidRPr="000B31CD">
        <w:rPr>
          <w:noProof/>
        </w:rPr>
        <w:t xml:space="preserve"> </w:t>
      </w:r>
      <w:r w:rsidRPr="000B31CD">
        <w:rPr>
          <w:b/>
          <w:bCs/>
          <w:noProof/>
        </w:rPr>
        <w:t>2023</w:t>
      </w:r>
      <w:r w:rsidRPr="000B31CD">
        <w:rPr>
          <w:noProof/>
        </w:rPr>
        <w:t xml:space="preserve">. Coordination of photosynthetic traits across soil and climate gradients. </w:t>
      </w:r>
      <w:r w:rsidRPr="000B31CD">
        <w:rPr>
          <w:i/>
          <w:iCs/>
          <w:noProof/>
        </w:rPr>
        <w:t>Global Change Biology</w:t>
      </w:r>
      <w:r w:rsidRPr="000B31CD">
        <w:rPr>
          <w:noProof/>
        </w:rPr>
        <w:t xml:space="preserve"> </w:t>
      </w:r>
      <w:r w:rsidRPr="000B31CD">
        <w:rPr>
          <w:b/>
          <w:bCs/>
          <w:noProof/>
        </w:rPr>
        <w:t>29</w:t>
      </w:r>
      <w:r w:rsidRPr="000B31CD">
        <w:rPr>
          <w:noProof/>
        </w:rPr>
        <w:t>: 856–873.</w:t>
      </w:r>
    </w:p>
    <w:p w14:paraId="12088AF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Wieder WR, Cleveland CC, Smith WK, Todd-Brown K</w:t>
      </w:r>
      <w:r w:rsidRPr="000B31CD">
        <w:rPr>
          <w:noProof/>
        </w:rPr>
        <w:t xml:space="preserve">. </w:t>
      </w:r>
      <w:r w:rsidRPr="000B31CD">
        <w:rPr>
          <w:b/>
          <w:bCs/>
          <w:noProof/>
        </w:rPr>
        <w:t>2015</w:t>
      </w:r>
      <w:r w:rsidRPr="000B31CD">
        <w:rPr>
          <w:noProof/>
        </w:rPr>
        <w:t xml:space="preserve">. Future productivity and carbon storage limited by terrestrial nutrient availability. </w:t>
      </w:r>
      <w:r w:rsidRPr="000B31CD">
        <w:rPr>
          <w:i/>
          <w:iCs/>
          <w:noProof/>
        </w:rPr>
        <w:t>Nature Geoscience</w:t>
      </w:r>
      <w:r w:rsidRPr="000B31CD">
        <w:rPr>
          <w:noProof/>
        </w:rPr>
        <w:t xml:space="preserve"> </w:t>
      </w:r>
      <w:r w:rsidRPr="000B31CD">
        <w:rPr>
          <w:b/>
          <w:bCs/>
          <w:noProof/>
        </w:rPr>
        <w:t>8</w:t>
      </w:r>
      <w:r w:rsidRPr="000B31CD">
        <w:rPr>
          <w:noProof/>
        </w:rPr>
        <w:t>: 441–444.</w:t>
      </w:r>
    </w:p>
    <w:p w14:paraId="6CC6DE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Wright IJ, Reich PB, Westoby M</w:t>
      </w:r>
      <w:r w:rsidRPr="000B31CD">
        <w:rPr>
          <w:noProof/>
        </w:rPr>
        <w:t xml:space="preserve">. </w:t>
      </w:r>
      <w:r w:rsidRPr="000B31CD">
        <w:rPr>
          <w:b/>
          <w:bCs/>
          <w:noProof/>
        </w:rPr>
        <w:t>2003</w:t>
      </w:r>
      <w:r w:rsidRPr="000B31CD">
        <w:rPr>
          <w:noProof/>
        </w:rPr>
        <w:t xml:space="preserve">. Least-cost input mixtures of water and nitrogen for photosynthesis. </w:t>
      </w:r>
      <w:r w:rsidRPr="000B31CD">
        <w:rPr>
          <w:i/>
          <w:iCs/>
          <w:noProof/>
        </w:rPr>
        <w:t>The American Naturalist</w:t>
      </w:r>
      <w:r w:rsidRPr="000B31CD">
        <w:rPr>
          <w:noProof/>
        </w:rPr>
        <w:t xml:space="preserve"> </w:t>
      </w:r>
      <w:r w:rsidRPr="000B31CD">
        <w:rPr>
          <w:b/>
          <w:bCs/>
          <w:noProof/>
        </w:rPr>
        <w:t>161</w:t>
      </w:r>
      <w:r w:rsidRPr="000B31CD">
        <w:rPr>
          <w:noProof/>
        </w:rPr>
        <w:t>: 98–111.</w:t>
      </w:r>
    </w:p>
    <w:p w14:paraId="244FA8C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Zaehle S, Medlyn BE, De Kauwe MG, Walker AP, Dietze MC, Hickler T, Luo Y, Wang YP, El-Masri B, Thornton P, </w:t>
      </w:r>
      <w:r w:rsidRPr="000B31CD">
        <w:rPr>
          <w:b/>
          <w:bCs/>
          <w:i/>
          <w:iCs/>
          <w:noProof/>
        </w:rPr>
        <w:t>et al.</w:t>
      </w:r>
      <w:r w:rsidRPr="000B31CD">
        <w:rPr>
          <w:noProof/>
        </w:rPr>
        <w:t xml:space="preserve"> </w:t>
      </w:r>
      <w:r w:rsidRPr="000B31CD">
        <w:rPr>
          <w:b/>
          <w:bCs/>
          <w:noProof/>
        </w:rPr>
        <w:t>2014</w:t>
      </w:r>
      <w:r w:rsidRPr="000B31CD">
        <w:rPr>
          <w:noProof/>
        </w:rPr>
        <w:t>. Evaluation of 11 terrestrial carbon-nitrogen cycle models against observations from two temperate Free-Air CO</w:t>
      </w:r>
      <w:r w:rsidRPr="000B31CD">
        <w:rPr>
          <w:noProof/>
          <w:vertAlign w:val="subscript"/>
        </w:rPr>
        <w:t>2</w:t>
      </w:r>
      <w:r w:rsidRPr="000B31CD">
        <w:rPr>
          <w:noProof/>
        </w:rPr>
        <w:t xml:space="preserve"> Enrichment studies. </w:t>
      </w:r>
      <w:r w:rsidRPr="000B31CD">
        <w:rPr>
          <w:i/>
          <w:iCs/>
          <w:noProof/>
        </w:rPr>
        <w:t>New Phytologist</w:t>
      </w:r>
      <w:r w:rsidRPr="000B31CD">
        <w:rPr>
          <w:noProof/>
        </w:rPr>
        <w:t xml:space="preserve"> </w:t>
      </w:r>
      <w:r w:rsidRPr="000B31CD">
        <w:rPr>
          <w:b/>
          <w:bCs/>
          <w:noProof/>
        </w:rPr>
        <w:t>202</w:t>
      </w:r>
      <w:r w:rsidRPr="000B31CD">
        <w:rPr>
          <w:noProof/>
        </w:rPr>
        <w:t>: 803–822.</w:t>
      </w:r>
    </w:p>
    <w:p w14:paraId="59680A8D" w14:textId="1F0AC884" w:rsidR="007A3065" w:rsidRPr="007A3065" w:rsidRDefault="007A3065" w:rsidP="000B31CD">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Perkowski, Evan A" w:date="2023-11-29T11:16:00Z" w:initials="EP">
    <w:p w14:paraId="072F25E4" w14:textId="77777777" w:rsidR="000660A8" w:rsidRDefault="000660A8" w:rsidP="000660A8">
      <w:r>
        <w:rPr>
          <w:rStyle w:val="CommentReference"/>
        </w:rPr>
        <w:annotationRef/>
      </w:r>
      <w:r>
        <w:rPr>
          <w:color w:val="000000"/>
          <w:sz w:val="20"/>
          <w:szCs w:val="20"/>
        </w:rPr>
        <w:t>Note: removing to clear some word space and because this hypothesis is encompassed in two remaining hypotheses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2F25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99D82F" w16cex:dateUtc="2023-11-29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2F25E4" w16cid:durableId="1399D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E6D9B" w14:textId="77777777" w:rsidR="00EB64E1" w:rsidRDefault="00EB64E1" w:rsidP="00BE0B5B">
      <w:r>
        <w:separator/>
      </w:r>
    </w:p>
  </w:endnote>
  <w:endnote w:type="continuationSeparator" w:id="0">
    <w:p w14:paraId="36909679" w14:textId="77777777" w:rsidR="00EB64E1" w:rsidRDefault="00EB64E1" w:rsidP="00BE0B5B">
      <w:r>
        <w:continuationSeparator/>
      </w:r>
    </w:p>
  </w:endnote>
  <w:endnote w:type="continuationNotice" w:id="1">
    <w:p w14:paraId="0C885497" w14:textId="77777777" w:rsidR="00EB64E1" w:rsidRDefault="00EB64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90425" w14:textId="77777777" w:rsidR="00EB64E1" w:rsidRDefault="00EB64E1" w:rsidP="00BE0B5B">
      <w:r>
        <w:separator/>
      </w:r>
    </w:p>
  </w:footnote>
  <w:footnote w:type="continuationSeparator" w:id="0">
    <w:p w14:paraId="5FF737DE" w14:textId="77777777" w:rsidR="00EB64E1" w:rsidRDefault="00EB64E1" w:rsidP="00BE0B5B">
      <w:r>
        <w:continuationSeparator/>
      </w:r>
    </w:p>
  </w:footnote>
  <w:footnote w:type="continuationNotice" w:id="1">
    <w:p w14:paraId="3A823124" w14:textId="77777777" w:rsidR="00EB64E1" w:rsidRDefault="00EB64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57DC"/>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4508"/>
    <w:rsid w:val="00E14C73"/>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64E1"/>
    <w:rsid w:val="00EC06BA"/>
    <w:rsid w:val="00EC1B16"/>
    <w:rsid w:val="00EC32C3"/>
    <w:rsid w:val="00EC3B8F"/>
    <w:rsid w:val="00ED2BEA"/>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42</Pages>
  <Words>83797</Words>
  <Characters>477644</Characters>
  <Application>Microsoft Office Word</Application>
  <DocSecurity>0</DocSecurity>
  <Lines>3980</Lines>
  <Paragraphs>1120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2023-07-14T20:41:00Z</cp:lastPrinted>
  <dcterms:created xsi:type="dcterms:W3CDTF">2023-11-30T19:58:00Z</dcterms:created>
  <dcterms:modified xsi:type="dcterms:W3CDTF">2023-11-30T20:32:00Z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